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EFD9BC" w14:textId="77777777" w:rsidR="00F25F5B" w:rsidRDefault="00F25F5B" w:rsidP="00F25F5B">
      <w:pPr>
        <w:tabs>
          <w:tab w:val="left" w:pos="2552"/>
        </w:tabs>
        <w:spacing w:line="240" w:lineRule="auto"/>
        <w:jc w:val="center"/>
        <w:rPr>
          <w:ins w:id="0" w:author="Khaled Daham" w:date="2014-03-28T12:23:00Z"/>
        </w:rPr>
      </w:pPr>
      <w:bookmarkStart w:id="1" w:name="Subject"/>
    </w:p>
    <w:p w14:paraId="003F6E71" w14:textId="77777777" w:rsidR="00627F1E" w:rsidRPr="00CC412F" w:rsidRDefault="00627F1E" w:rsidP="00F25F5B">
      <w:pPr>
        <w:tabs>
          <w:tab w:val="left" w:pos="2552"/>
        </w:tabs>
        <w:spacing w:line="240" w:lineRule="auto"/>
        <w:jc w:val="center"/>
      </w:pPr>
    </w:p>
    <w:p w14:paraId="1780B740" w14:textId="77777777" w:rsidR="00F25F5B" w:rsidRPr="000647D1" w:rsidRDefault="00F25F5B" w:rsidP="00F25F5B">
      <w:pPr>
        <w:tabs>
          <w:tab w:val="left" w:pos="2552"/>
        </w:tabs>
        <w:spacing w:line="240" w:lineRule="auto"/>
        <w:jc w:val="center"/>
      </w:pPr>
    </w:p>
    <w:p w14:paraId="4002C8D6" w14:textId="77777777" w:rsidR="00F25F5B" w:rsidRPr="000647D1" w:rsidRDefault="00F25F5B" w:rsidP="00F25F5B">
      <w:pPr>
        <w:tabs>
          <w:tab w:val="left" w:pos="2552"/>
        </w:tabs>
        <w:spacing w:line="240" w:lineRule="auto"/>
        <w:jc w:val="center"/>
      </w:pPr>
    </w:p>
    <w:p w14:paraId="45DF8CE0" w14:textId="77777777" w:rsidR="00F25F5B" w:rsidRPr="000647D1" w:rsidRDefault="00F25F5B" w:rsidP="00F25F5B">
      <w:pPr>
        <w:tabs>
          <w:tab w:val="left" w:pos="2552"/>
        </w:tabs>
        <w:spacing w:line="240" w:lineRule="auto"/>
        <w:jc w:val="center"/>
      </w:pPr>
    </w:p>
    <w:p w14:paraId="2C2C4857" w14:textId="77777777" w:rsidR="00F25F5B" w:rsidRPr="000647D1" w:rsidRDefault="00F25F5B" w:rsidP="00F25F5B">
      <w:pPr>
        <w:tabs>
          <w:tab w:val="left" w:pos="2552"/>
        </w:tabs>
        <w:spacing w:line="240" w:lineRule="auto"/>
        <w:jc w:val="center"/>
      </w:pPr>
    </w:p>
    <w:p w14:paraId="39DFF8B7" w14:textId="77777777" w:rsidR="00F25F5B" w:rsidRPr="000647D1" w:rsidRDefault="00F25F5B" w:rsidP="00F25F5B">
      <w:pPr>
        <w:tabs>
          <w:tab w:val="left" w:pos="2552"/>
        </w:tabs>
        <w:spacing w:line="240" w:lineRule="auto"/>
        <w:jc w:val="center"/>
      </w:pPr>
    </w:p>
    <w:p w14:paraId="6055466A" w14:textId="77777777" w:rsidR="00F25F5B" w:rsidRPr="000647D1" w:rsidRDefault="00F25F5B" w:rsidP="00F25F5B">
      <w:pPr>
        <w:tabs>
          <w:tab w:val="left" w:pos="2552"/>
        </w:tabs>
        <w:spacing w:line="240" w:lineRule="auto"/>
        <w:jc w:val="center"/>
      </w:pPr>
    </w:p>
    <w:p w14:paraId="427B4AB7" w14:textId="77777777" w:rsidR="00F25F5B" w:rsidRPr="000647D1" w:rsidRDefault="00F25F5B" w:rsidP="00F25F5B">
      <w:pPr>
        <w:tabs>
          <w:tab w:val="left" w:pos="2552"/>
        </w:tabs>
        <w:spacing w:line="240" w:lineRule="auto"/>
        <w:jc w:val="center"/>
      </w:pPr>
    </w:p>
    <w:p w14:paraId="0EEE3223" w14:textId="77777777" w:rsidR="00F25F5B" w:rsidRPr="000647D1" w:rsidRDefault="00F25F5B" w:rsidP="00F25F5B">
      <w:pPr>
        <w:tabs>
          <w:tab w:val="left" w:pos="2552"/>
        </w:tabs>
        <w:spacing w:line="240" w:lineRule="auto"/>
        <w:jc w:val="center"/>
        <w:rPr>
          <w:color w:val="76923C" w:themeColor="accent3" w:themeShade="BF"/>
        </w:rPr>
      </w:pPr>
    </w:p>
    <w:p w14:paraId="63063284" w14:textId="21DEDA34" w:rsidR="00F25F5B" w:rsidRPr="007D15A6" w:rsidRDefault="00C420B9" w:rsidP="00F25F5B">
      <w:pPr>
        <w:tabs>
          <w:tab w:val="left" w:pos="2552"/>
        </w:tabs>
        <w:spacing w:line="240" w:lineRule="auto"/>
        <w:jc w:val="center"/>
        <w:rPr>
          <w:color w:val="76923C" w:themeColor="accent3" w:themeShade="BF"/>
          <w:sz w:val="48"/>
          <w:szCs w:val="48"/>
        </w:rPr>
      </w:pPr>
      <w:r w:rsidRPr="007D15A6">
        <w:rPr>
          <w:color w:val="76923C" w:themeColor="accent3" w:themeShade="BF"/>
        </w:rPr>
        <w:fldChar w:fldCharType="begin"/>
      </w:r>
      <w:r w:rsidRPr="007D15A6">
        <w:rPr>
          <w:color w:val="76923C" w:themeColor="accent3" w:themeShade="BF"/>
        </w:rPr>
        <w:instrText xml:space="preserve"> TITLE   \* MERGEFORMAT </w:instrText>
      </w:r>
      <w:r w:rsidRPr="007D15A6">
        <w:rPr>
          <w:color w:val="76923C" w:themeColor="accent3" w:themeShade="BF"/>
        </w:rPr>
        <w:fldChar w:fldCharType="separate"/>
      </w:r>
      <w:r w:rsidR="007D15A6" w:rsidRPr="007D15A6">
        <w:rPr>
          <w:color w:val="76923C" w:themeColor="accent3" w:themeShade="BF"/>
          <w:sz w:val="48"/>
          <w:szCs w:val="48"/>
        </w:rPr>
        <w:t>Tjänstekontraktsbeskrivning - clinicalprocess</w:t>
      </w:r>
      <w:r w:rsidR="007D15A6" w:rsidRPr="007D15A6">
        <w:rPr>
          <w:color w:val="76923C" w:themeColor="accent3" w:themeShade="BF"/>
        </w:rPr>
        <w:t xml:space="preserve"> </w:t>
      </w:r>
      <w:r w:rsidR="007D15A6" w:rsidRPr="007D15A6">
        <w:rPr>
          <w:color w:val="76923C" w:themeColor="accent3" w:themeShade="BF"/>
          <w:sz w:val="48"/>
          <w:szCs w:val="48"/>
        </w:rPr>
        <w:t>healthcond actoutcome</w:t>
      </w:r>
      <w:r w:rsidRPr="007D15A6">
        <w:rPr>
          <w:color w:val="76923C" w:themeColor="accent3" w:themeShade="BF"/>
          <w:sz w:val="48"/>
          <w:szCs w:val="48"/>
        </w:rPr>
        <w:fldChar w:fldCharType="end"/>
      </w:r>
    </w:p>
    <w:p w14:paraId="7FCCEEEE" w14:textId="77777777" w:rsidR="00F25F5B" w:rsidRPr="00CC412F" w:rsidRDefault="00F25F5B" w:rsidP="00F25F5B">
      <w:pPr>
        <w:tabs>
          <w:tab w:val="left" w:pos="2552"/>
        </w:tabs>
        <w:spacing w:line="240" w:lineRule="auto"/>
        <w:jc w:val="center"/>
        <w:rPr>
          <w:sz w:val="48"/>
          <w:szCs w:val="48"/>
        </w:rPr>
      </w:pPr>
    </w:p>
    <w:p w14:paraId="73F71FC3" w14:textId="77777777" w:rsidR="002D631E" w:rsidRPr="00CC412F" w:rsidRDefault="002D631E" w:rsidP="00F25F5B">
      <w:pPr>
        <w:tabs>
          <w:tab w:val="left" w:pos="2552"/>
        </w:tabs>
        <w:spacing w:line="240" w:lineRule="auto"/>
        <w:jc w:val="center"/>
        <w:rPr>
          <w:sz w:val="32"/>
          <w:szCs w:val="32"/>
        </w:rPr>
      </w:pPr>
      <w:r w:rsidRPr="00CC412F">
        <w:rPr>
          <w:sz w:val="32"/>
          <w:szCs w:val="32"/>
        </w:rPr>
        <w:t>Tjänstekontraktsbeskrivning</w:t>
      </w:r>
    </w:p>
    <w:p w14:paraId="6A8A6D0E" w14:textId="77777777" w:rsidR="002D631E" w:rsidRPr="00CC412F" w:rsidRDefault="002D631E" w:rsidP="00F25F5B">
      <w:pPr>
        <w:tabs>
          <w:tab w:val="left" w:pos="2552"/>
        </w:tabs>
        <w:spacing w:line="240" w:lineRule="auto"/>
        <w:jc w:val="center"/>
        <w:rPr>
          <w:sz w:val="32"/>
          <w:szCs w:val="32"/>
        </w:rPr>
      </w:pPr>
    </w:p>
    <w:p w14:paraId="5B869D9B" w14:textId="591F84BA" w:rsidR="002D631E" w:rsidRPr="00CC412F" w:rsidRDefault="002D631E" w:rsidP="00F25F5B">
      <w:pPr>
        <w:tabs>
          <w:tab w:val="left" w:pos="2552"/>
        </w:tabs>
        <w:spacing w:line="240" w:lineRule="auto"/>
        <w:jc w:val="center"/>
        <w:rPr>
          <w:sz w:val="32"/>
          <w:szCs w:val="32"/>
        </w:rPr>
      </w:pPr>
      <w:r w:rsidRPr="00CC412F">
        <w:rPr>
          <w:sz w:val="32"/>
          <w:szCs w:val="32"/>
        </w:rPr>
        <w:t xml:space="preserve">Version </w:t>
      </w:r>
      <w:r w:rsidR="00035299" w:rsidRPr="003A6D72">
        <w:rPr>
          <w:rFonts w:ascii="Arial" w:hAnsi="Arial"/>
          <w:sz w:val="36"/>
          <w:szCs w:val="36"/>
        </w:rPr>
        <w:fldChar w:fldCharType="begin"/>
      </w:r>
      <w:r w:rsidR="00035299" w:rsidRPr="00CC412F">
        <w:rPr>
          <w:rFonts w:ascii="Arial" w:hAnsi="Arial"/>
          <w:sz w:val="36"/>
          <w:szCs w:val="36"/>
        </w:rPr>
        <w:instrText xml:space="preserve"> DOCPROPERTY "Version_1" \* MERGEFORMAT </w:instrText>
      </w:r>
      <w:r w:rsidR="00035299" w:rsidRPr="003A6D72">
        <w:rPr>
          <w:rFonts w:ascii="Arial" w:hAnsi="Arial"/>
          <w:sz w:val="36"/>
          <w:szCs w:val="36"/>
        </w:rPr>
        <w:fldChar w:fldCharType="separate"/>
      </w:r>
      <w:r w:rsidR="0027683A" w:rsidRPr="003A6D72">
        <w:rPr>
          <w:rFonts w:ascii="Arial" w:hAnsi="Arial"/>
          <w:b/>
          <w:sz w:val="36"/>
          <w:szCs w:val="36"/>
        </w:rPr>
        <w:t>2</w:t>
      </w:r>
      <w:r w:rsidR="00035299" w:rsidRPr="003A6D72">
        <w:rPr>
          <w:rFonts w:ascii="Arial" w:hAnsi="Arial"/>
          <w:b/>
          <w:sz w:val="36"/>
          <w:szCs w:val="36"/>
        </w:rPr>
        <w:fldChar w:fldCharType="end"/>
      </w:r>
      <w:r w:rsidRPr="00CC412F">
        <w:rPr>
          <w:rFonts w:ascii="Arial" w:hAnsi="Arial"/>
          <w:sz w:val="36"/>
          <w:szCs w:val="36"/>
        </w:rPr>
        <w:t>.</w:t>
      </w:r>
      <w:r w:rsidR="00035299" w:rsidRPr="003A6D72">
        <w:rPr>
          <w:rFonts w:ascii="Arial" w:hAnsi="Arial"/>
          <w:sz w:val="36"/>
          <w:szCs w:val="36"/>
        </w:rPr>
        <w:fldChar w:fldCharType="begin"/>
      </w:r>
      <w:r w:rsidR="00035299" w:rsidRPr="00CC412F">
        <w:rPr>
          <w:rFonts w:ascii="Arial" w:hAnsi="Arial"/>
          <w:sz w:val="36"/>
          <w:szCs w:val="36"/>
        </w:rPr>
        <w:instrText xml:space="preserve"> DOCPROPERTY "Version_2" \* MERGEFORMAT </w:instrText>
      </w:r>
      <w:r w:rsidR="00035299" w:rsidRPr="003A6D72">
        <w:rPr>
          <w:rFonts w:ascii="Arial" w:hAnsi="Arial"/>
          <w:sz w:val="36"/>
          <w:szCs w:val="36"/>
        </w:rPr>
        <w:fldChar w:fldCharType="separate"/>
      </w:r>
      <w:r w:rsidR="0027683A" w:rsidRPr="003A6D72">
        <w:rPr>
          <w:rFonts w:ascii="Arial" w:hAnsi="Arial"/>
          <w:b/>
          <w:sz w:val="36"/>
          <w:szCs w:val="36"/>
        </w:rPr>
        <w:t>1</w:t>
      </w:r>
      <w:r w:rsidR="00035299" w:rsidRPr="003A6D72">
        <w:rPr>
          <w:rFonts w:ascii="Arial" w:hAnsi="Arial"/>
          <w:b/>
          <w:sz w:val="36"/>
          <w:szCs w:val="36"/>
        </w:rPr>
        <w:fldChar w:fldCharType="end"/>
      </w:r>
      <w:r w:rsidR="009171DF" w:rsidRPr="00CC412F">
        <w:rPr>
          <w:rFonts w:ascii="Arial" w:hAnsi="Arial"/>
          <w:sz w:val="36"/>
          <w:szCs w:val="36"/>
        </w:rPr>
        <w:t>.</w:t>
      </w:r>
      <w:r w:rsidR="00BB5903" w:rsidRPr="00CC412F">
        <w:rPr>
          <w:rFonts w:ascii="Arial" w:hAnsi="Arial"/>
          <w:b/>
          <w:sz w:val="36"/>
          <w:szCs w:val="36"/>
        </w:rPr>
        <w:t>RC</w:t>
      </w:r>
      <w:r w:rsidR="001127AD" w:rsidRPr="00CC412F">
        <w:rPr>
          <w:rFonts w:ascii="Arial" w:hAnsi="Arial"/>
          <w:b/>
          <w:sz w:val="36"/>
          <w:szCs w:val="36"/>
        </w:rPr>
        <w:t>3</w:t>
      </w:r>
    </w:p>
    <w:p w14:paraId="5659363F" w14:textId="77777777" w:rsidR="002D631E" w:rsidRPr="00CC412F" w:rsidRDefault="002D631E" w:rsidP="00F25F5B">
      <w:pPr>
        <w:tabs>
          <w:tab w:val="left" w:pos="2552"/>
        </w:tabs>
        <w:spacing w:line="240" w:lineRule="auto"/>
        <w:jc w:val="center"/>
        <w:rPr>
          <w:sz w:val="32"/>
          <w:szCs w:val="32"/>
        </w:rPr>
      </w:pPr>
    </w:p>
    <w:p w14:paraId="37830127" w14:textId="1CAA7939" w:rsidR="00F25F5B" w:rsidRPr="00CC412F" w:rsidRDefault="002D5403" w:rsidP="00F25F5B">
      <w:pPr>
        <w:tabs>
          <w:tab w:val="left" w:pos="2552"/>
        </w:tabs>
        <w:spacing w:line="240" w:lineRule="auto"/>
        <w:jc w:val="center"/>
        <w:rPr>
          <w:sz w:val="32"/>
          <w:szCs w:val="32"/>
        </w:rPr>
      </w:pPr>
      <w:r w:rsidRPr="00CC412F">
        <w:rPr>
          <w:sz w:val="32"/>
          <w:szCs w:val="32"/>
        </w:rPr>
        <w:t>20</w:t>
      </w:r>
      <w:r w:rsidR="00D76FD4" w:rsidRPr="00CC412F">
        <w:rPr>
          <w:sz w:val="32"/>
          <w:szCs w:val="32"/>
        </w:rPr>
        <w:t>14-0</w:t>
      </w:r>
      <w:r w:rsidR="00002485" w:rsidRPr="00CC412F">
        <w:rPr>
          <w:sz w:val="32"/>
          <w:szCs w:val="32"/>
        </w:rPr>
        <w:t>3</w:t>
      </w:r>
      <w:r w:rsidR="00D76FD4" w:rsidRPr="00CC412F">
        <w:rPr>
          <w:sz w:val="32"/>
          <w:szCs w:val="32"/>
        </w:rPr>
        <w:t>-</w:t>
      </w:r>
      <w:r w:rsidR="000647D1">
        <w:rPr>
          <w:sz w:val="32"/>
          <w:szCs w:val="32"/>
        </w:rPr>
        <w:t>20</w:t>
      </w:r>
    </w:p>
    <w:p w14:paraId="37D00F15" w14:textId="77777777" w:rsidR="00F25F5B" w:rsidRPr="00CC412F" w:rsidRDefault="00F25F5B" w:rsidP="00F25F5B">
      <w:pPr>
        <w:tabs>
          <w:tab w:val="left" w:pos="2552"/>
        </w:tabs>
        <w:spacing w:line="240" w:lineRule="auto"/>
        <w:jc w:val="center"/>
        <w:rPr>
          <w:sz w:val="32"/>
          <w:szCs w:val="32"/>
        </w:rPr>
      </w:pPr>
    </w:p>
    <w:p w14:paraId="43DF7145" w14:textId="77777777" w:rsidR="00F25F5B" w:rsidRPr="00CC412F" w:rsidRDefault="00F25F5B" w:rsidP="00F25F5B">
      <w:pPr>
        <w:tabs>
          <w:tab w:val="left" w:pos="2552"/>
        </w:tabs>
        <w:spacing w:line="240" w:lineRule="auto"/>
        <w:jc w:val="center"/>
        <w:rPr>
          <w:sz w:val="32"/>
          <w:szCs w:val="32"/>
        </w:rPr>
      </w:pPr>
    </w:p>
    <w:p w14:paraId="6E093955" w14:textId="77777777" w:rsidR="00C54F68" w:rsidRPr="00CC412F" w:rsidRDefault="00F25F5B" w:rsidP="007E47C0">
      <w:r w:rsidRPr="00CC412F">
        <w:br w:type="page"/>
      </w:r>
      <w:r w:rsidR="004255A2" w:rsidRPr="00CC412F">
        <w:rPr>
          <w:b/>
        </w:rPr>
        <w:lastRenderedPageBreak/>
        <w:t xml:space="preserve"> </w:t>
      </w:r>
    </w:p>
    <w:sdt>
      <w:sdtPr>
        <w:rPr>
          <w:rFonts w:ascii="Georgia" w:eastAsia="Calibri" w:hAnsi="Georgia" w:cs="Times New Roman"/>
          <w:b w:val="0"/>
          <w:bCs w:val="0"/>
          <w:color w:val="auto"/>
          <w:sz w:val="20"/>
          <w:szCs w:val="22"/>
        </w:rPr>
        <w:id w:val="85844782"/>
        <w:docPartObj>
          <w:docPartGallery w:val="Table of Contents"/>
          <w:docPartUnique/>
        </w:docPartObj>
      </w:sdtPr>
      <w:sdtContent>
        <w:p w14:paraId="72E966D7" w14:textId="77777777" w:rsidR="00C54F68" w:rsidRPr="00CC412F" w:rsidRDefault="00C54F68">
          <w:pPr>
            <w:pStyle w:val="Innehllsfrteckningsrubrik"/>
          </w:pPr>
          <w:r w:rsidRPr="00CC412F">
            <w:t>Innehållsförteckning</w:t>
          </w:r>
        </w:p>
        <w:p w14:paraId="0945A1D6" w14:textId="77777777" w:rsidR="0027683A" w:rsidRDefault="00C54F68" w:rsidP="000D0257">
          <w:pPr>
            <w:pStyle w:val="Innehll1"/>
            <w:rPr>
              <w:rFonts w:asciiTheme="minorHAnsi" w:eastAsiaTheme="minorEastAsia" w:hAnsiTheme="minorHAnsi" w:cstheme="minorBidi"/>
              <w:noProof/>
              <w:sz w:val="22"/>
              <w:lang w:eastAsia="sv-SE"/>
            </w:rPr>
          </w:pPr>
          <w:r w:rsidRPr="00FB06E9">
            <w:fldChar w:fldCharType="begin"/>
          </w:r>
          <w:r w:rsidRPr="00CC412F">
            <w:instrText xml:space="preserve"> TOC \o "1-3" \h \z \u </w:instrText>
          </w:r>
          <w:r w:rsidRPr="00FB06E9">
            <w:fldChar w:fldCharType="separate"/>
          </w:r>
          <w:hyperlink w:anchor="_Toc383102043" w:history="1">
            <w:r w:rsidR="0027683A" w:rsidRPr="00AE7BD3">
              <w:rPr>
                <w:rStyle w:val="Hyperlnk"/>
                <w:noProof/>
              </w:rPr>
              <w:t>1</w:t>
            </w:r>
            <w:r w:rsidR="0027683A">
              <w:rPr>
                <w:rFonts w:asciiTheme="minorHAnsi" w:eastAsiaTheme="minorEastAsia" w:hAnsiTheme="minorHAnsi" w:cstheme="minorBidi"/>
                <w:noProof/>
                <w:sz w:val="22"/>
                <w:lang w:eastAsia="sv-SE"/>
              </w:rPr>
              <w:tab/>
            </w:r>
            <w:r w:rsidR="0027683A" w:rsidRPr="00AE7BD3">
              <w:rPr>
                <w:rStyle w:val="Hyperlnk"/>
                <w:noProof/>
              </w:rPr>
              <w:t>Inledning</w:t>
            </w:r>
            <w:r w:rsidR="0027683A">
              <w:rPr>
                <w:noProof/>
                <w:webHidden/>
              </w:rPr>
              <w:tab/>
            </w:r>
            <w:r w:rsidR="0027683A">
              <w:rPr>
                <w:noProof/>
                <w:webHidden/>
              </w:rPr>
              <w:fldChar w:fldCharType="begin"/>
            </w:r>
            <w:r w:rsidR="0027683A">
              <w:rPr>
                <w:noProof/>
                <w:webHidden/>
              </w:rPr>
              <w:instrText xml:space="preserve"> PAGEREF _Toc383102043 \h </w:instrText>
            </w:r>
            <w:r w:rsidR="0027683A">
              <w:rPr>
                <w:noProof/>
                <w:webHidden/>
              </w:rPr>
            </w:r>
            <w:r w:rsidR="0027683A">
              <w:rPr>
                <w:noProof/>
                <w:webHidden/>
              </w:rPr>
              <w:fldChar w:fldCharType="separate"/>
            </w:r>
            <w:r w:rsidR="0027683A">
              <w:rPr>
                <w:noProof/>
                <w:webHidden/>
              </w:rPr>
              <w:t>10</w:t>
            </w:r>
            <w:r w:rsidR="0027683A">
              <w:rPr>
                <w:noProof/>
                <w:webHidden/>
              </w:rPr>
              <w:fldChar w:fldCharType="end"/>
            </w:r>
          </w:hyperlink>
        </w:p>
        <w:p w14:paraId="4F5E4AC2" w14:textId="77777777" w:rsidR="0027683A" w:rsidRDefault="000B0F50" w:rsidP="000D0257">
          <w:pPr>
            <w:pStyle w:val="Innehll1"/>
            <w:rPr>
              <w:rFonts w:asciiTheme="minorHAnsi" w:eastAsiaTheme="minorEastAsia" w:hAnsiTheme="minorHAnsi" w:cstheme="minorBidi"/>
              <w:noProof/>
              <w:sz w:val="22"/>
              <w:lang w:eastAsia="sv-SE"/>
            </w:rPr>
          </w:pPr>
          <w:hyperlink w:anchor="_Toc383102044" w:history="1">
            <w:r w:rsidR="0027683A" w:rsidRPr="00AE7BD3">
              <w:rPr>
                <w:rStyle w:val="Hyperlnk"/>
                <w:noProof/>
              </w:rPr>
              <w:t>2</w:t>
            </w:r>
            <w:r w:rsidR="0027683A">
              <w:rPr>
                <w:rFonts w:asciiTheme="minorHAnsi" w:eastAsiaTheme="minorEastAsia" w:hAnsiTheme="minorHAnsi" w:cstheme="minorBidi"/>
                <w:noProof/>
                <w:sz w:val="22"/>
                <w:lang w:eastAsia="sv-SE"/>
              </w:rPr>
              <w:tab/>
            </w:r>
            <w:r w:rsidR="0027683A" w:rsidRPr="00AE7BD3">
              <w:rPr>
                <w:rStyle w:val="Hyperlnk"/>
                <w:noProof/>
              </w:rPr>
              <w:t>Versionsinformation</w:t>
            </w:r>
            <w:r w:rsidR="0027683A">
              <w:rPr>
                <w:noProof/>
                <w:webHidden/>
              </w:rPr>
              <w:tab/>
            </w:r>
            <w:r w:rsidR="0027683A">
              <w:rPr>
                <w:noProof/>
                <w:webHidden/>
              </w:rPr>
              <w:fldChar w:fldCharType="begin"/>
            </w:r>
            <w:r w:rsidR="0027683A">
              <w:rPr>
                <w:noProof/>
                <w:webHidden/>
              </w:rPr>
              <w:instrText xml:space="preserve"> PAGEREF _Toc383102044 \h </w:instrText>
            </w:r>
            <w:r w:rsidR="0027683A">
              <w:rPr>
                <w:noProof/>
                <w:webHidden/>
              </w:rPr>
            </w:r>
            <w:r w:rsidR="0027683A">
              <w:rPr>
                <w:noProof/>
                <w:webHidden/>
              </w:rPr>
              <w:fldChar w:fldCharType="separate"/>
            </w:r>
            <w:r w:rsidR="0027683A">
              <w:rPr>
                <w:noProof/>
                <w:webHidden/>
              </w:rPr>
              <w:t>11</w:t>
            </w:r>
            <w:r w:rsidR="0027683A">
              <w:rPr>
                <w:noProof/>
                <w:webHidden/>
              </w:rPr>
              <w:fldChar w:fldCharType="end"/>
            </w:r>
          </w:hyperlink>
        </w:p>
        <w:p w14:paraId="6F66E145" w14:textId="77777777" w:rsidR="0027683A" w:rsidRDefault="000B0F50">
          <w:pPr>
            <w:pStyle w:val="Innehll2"/>
            <w:tabs>
              <w:tab w:val="left" w:pos="880"/>
              <w:tab w:val="right" w:leader="dot" w:pos="8664"/>
            </w:tabs>
            <w:rPr>
              <w:rFonts w:asciiTheme="minorHAnsi" w:eastAsiaTheme="minorEastAsia" w:hAnsiTheme="minorHAnsi" w:cstheme="minorBidi"/>
              <w:noProof/>
              <w:sz w:val="22"/>
              <w:lang w:eastAsia="sv-SE"/>
            </w:rPr>
          </w:pPr>
          <w:hyperlink w:anchor="_Toc383102045" w:history="1">
            <w:r w:rsidR="0027683A" w:rsidRPr="00AE7BD3">
              <w:rPr>
                <w:rStyle w:val="Hyperlnk"/>
                <w:noProof/>
              </w:rPr>
              <w:t>2.1</w:t>
            </w:r>
            <w:r w:rsidR="0027683A">
              <w:rPr>
                <w:rFonts w:asciiTheme="minorHAnsi" w:eastAsiaTheme="minorEastAsia" w:hAnsiTheme="minorHAnsi" w:cstheme="minorBidi"/>
                <w:noProof/>
                <w:sz w:val="22"/>
                <w:lang w:eastAsia="sv-SE"/>
              </w:rPr>
              <w:tab/>
            </w:r>
            <w:r w:rsidR="0027683A" w:rsidRPr="00AE7BD3">
              <w:rPr>
                <w:rStyle w:val="Hyperlnk"/>
                <w:noProof/>
              </w:rPr>
              <w:t xml:space="preserve">Version </w:t>
            </w:r>
            <w:r w:rsidR="0027683A" w:rsidRPr="00AE7BD3">
              <w:rPr>
                <w:rStyle w:val="Hyperlnk"/>
                <w:b/>
                <w:noProof/>
              </w:rPr>
              <w:t>2</w:t>
            </w:r>
            <w:r w:rsidR="0027683A" w:rsidRPr="00AE7BD3">
              <w:rPr>
                <w:rStyle w:val="Hyperlnk"/>
                <w:noProof/>
              </w:rPr>
              <w:t>.</w:t>
            </w:r>
            <w:r w:rsidR="0027683A" w:rsidRPr="00AE7BD3">
              <w:rPr>
                <w:rStyle w:val="Hyperlnk"/>
                <w:b/>
                <w:noProof/>
              </w:rPr>
              <w:t>1.RC3</w:t>
            </w:r>
            <w:r w:rsidR="0027683A">
              <w:rPr>
                <w:noProof/>
                <w:webHidden/>
              </w:rPr>
              <w:tab/>
            </w:r>
            <w:r w:rsidR="0027683A">
              <w:rPr>
                <w:noProof/>
                <w:webHidden/>
              </w:rPr>
              <w:fldChar w:fldCharType="begin"/>
            </w:r>
            <w:r w:rsidR="0027683A">
              <w:rPr>
                <w:noProof/>
                <w:webHidden/>
              </w:rPr>
              <w:instrText xml:space="preserve"> PAGEREF _Toc383102045 \h </w:instrText>
            </w:r>
            <w:r w:rsidR="0027683A">
              <w:rPr>
                <w:noProof/>
                <w:webHidden/>
              </w:rPr>
            </w:r>
            <w:r w:rsidR="0027683A">
              <w:rPr>
                <w:noProof/>
                <w:webHidden/>
              </w:rPr>
              <w:fldChar w:fldCharType="separate"/>
            </w:r>
            <w:r w:rsidR="0027683A">
              <w:rPr>
                <w:noProof/>
                <w:webHidden/>
              </w:rPr>
              <w:t>11</w:t>
            </w:r>
            <w:r w:rsidR="0027683A">
              <w:rPr>
                <w:noProof/>
                <w:webHidden/>
              </w:rPr>
              <w:fldChar w:fldCharType="end"/>
            </w:r>
          </w:hyperlink>
        </w:p>
        <w:p w14:paraId="58DD0A61"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046" w:history="1">
            <w:r w:rsidR="0027683A" w:rsidRPr="00AE7BD3">
              <w:rPr>
                <w:rStyle w:val="Hyperlnk"/>
                <w:noProof/>
              </w:rPr>
              <w:t>2.1.1</w:t>
            </w:r>
            <w:r w:rsidR="0027683A">
              <w:rPr>
                <w:rFonts w:asciiTheme="minorHAnsi" w:eastAsiaTheme="minorEastAsia" w:hAnsiTheme="minorHAnsi" w:cstheme="minorBidi"/>
                <w:noProof/>
                <w:sz w:val="22"/>
                <w:lang w:eastAsia="sv-SE"/>
              </w:rPr>
              <w:tab/>
            </w:r>
            <w:r w:rsidR="0027683A" w:rsidRPr="00AE7BD3">
              <w:rPr>
                <w:rStyle w:val="Hyperlnk"/>
                <w:noProof/>
              </w:rPr>
              <w:t>Oförändrade tjänstekontrakt</w:t>
            </w:r>
            <w:r w:rsidR="0027683A">
              <w:rPr>
                <w:noProof/>
                <w:webHidden/>
              </w:rPr>
              <w:tab/>
            </w:r>
            <w:r w:rsidR="0027683A">
              <w:rPr>
                <w:noProof/>
                <w:webHidden/>
              </w:rPr>
              <w:fldChar w:fldCharType="begin"/>
            </w:r>
            <w:r w:rsidR="0027683A">
              <w:rPr>
                <w:noProof/>
                <w:webHidden/>
              </w:rPr>
              <w:instrText xml:space="preserve"> PAGEREF _Toc383102046 \h </w:instrText>
            </w:r>
            <w:r w:rsidR="0027683A">
              <w:rPr>
                <w:noProof/>
                <w:webHidden/>
              </w:rPr>
            </w:r>
            <w:r w:rsidR="0027683A">
              <w:rPr>
                <w:noProof/>
                <w:webHidden/>
              </w:rPr>
              <w:fldChar w:fldCharType="separate"/>
            </w:r>
            <w:r w:rsidR="0027683A">
              <w:rPr>
                <w:noProof/>
                <w:webHidden/>
              </w:rPr>
              <w:t>11</w:t>
            </w:r>
            <w:r w:rsidR="0027683A">
              <w:rPr>
                <w:noProof/>
                <w:webHidden/>
              </w:rPr>
              <w:fldChar w:fldCharType="end"/>
            </w:r>
          </w:hyperlink>
        </w:p>
        <w:p w14:paraId="32E3FDE3"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047" w:history="1">
            <w:r w:rsidR="0027683A" w:rsidRPr="00AE7BD3">
              <w:rPr>
                <w:rStyle w:val="Hyperlnk"/>
                <w:noProof/>
              </w:rPr>
              <w:t>2.1.2</w:t>
            </w:r>
            <w:r w:rsidR="0027683A">
              <w:rPr>
                <w:rFonts w:asciiTheme="minorHAnsi" w:eastAsiaTheme="minorEastAsia" w:hAnsiTheme="minorHAnsi" w:cstheme="minorBidi"/>
                <w:noProof/>
                <w:sz w:val="22"/>
                <w:lang w:eastAsia="sv-SE"/>
              </w:rPr>
              <w:tab/>
            </w:r>
            <w:r w:rsidR="0027683A" w:rsidRPr="00AE7BD3">
              <w:rPr>
                <w:rStyle w:val="Hyperlnk"/>
                <w:noProof/>
              </w:rPr>
              <w:t>Nya tjänstekontrakt</w:t>
            </w:r>
            <w:r w:rsidR="0027683A">
              <w:rPr>
                <w:noProof/>
                <w:webHidden/>
              </w:rPr>
              <w:tab/>
            </w:r>
            <w:r w:rsidR="0027683A">
              <w:rPr>
                <w:noProof/>
                <w:webHidden/>
              </w:rPr>
              <w:fldChar w:fldCharType="begin"/>
            </w:r>
            <w:r w:rsidR="0027683A">
              <w:rPr>
                <w:noProof/>
                <w:webHidden/>
              </w:rPr>
              <w:instrText xml:space="preserve"> PAGEREF _Toc383102047 \h </w:instrText>
            </w:r>
            <w:r w:rsidR="0027683A">
              <w:rPr>
                <w:noProof/>
                <w:webHidden/>
              </w:rPr>
            </w:r>
            <w:r w:rsidR="0027683A">
              <w:rPr>
                <w:noProof/>
                <w:webHidden/>
              </w:rPr>
              <w:fldChar w:fldCharType="separate"/>
            </w:r>
            <w:r w:rsidR="0027683A">
              <w:rPr>
                <w:noProof/>
                <w:webHidden/>
              </w:rPr>
              <w:t>11</w:t>
            </w:r>
            <w:r w:rsidR="0027683A">
              <w:rPr>
                <w:noProof/>
                <w:webHidden/>
              </w:rPr>
              <w:fldChar w:fldCharType="end"/>
            </w:r>
          </w:hyperlink>
        </w:p>
        <w:p w14:paraId="6F8FAE5A"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048" w:history="1">
            <w:r w:rsidR="0027683A" w:rsidRPr="00AE7BD3">
              <w:rPr>
                <w:rStyle w:val="Hyperlnk"/>
                <w:noProof/>
              </w:rPr>
              <w:t>2.1.3</w:t>
            </w:r>
            <w:r w:rsidR="0027683A">
              <w:rPr>
                <w:rFonts w:asciiTheme="minorHAnsi" w:eastAsiaTheme="minorEastAsia" w:hAnsiTheme="minorHAnsi" w:cstheme="minorBidi"/>
                <w:noProof/>
                <w:sz w:val="22"/>
                <w:lang w:eastAsia="sv-SE"/>
              </w:rPr>
              <w:tab/>
            </w:r>
            <w:r w:rsidR="0027683A" w:rsidRPr="00AE7BD3">
              <w:rPr>
                <w:rStyle w:val="Hyperlnk"/>
                <w:noProof/>
              </w:rPr>
              <w:t>Förändrade tjänstekontrakt</w:t>
            </w:r>
            <w:r w:rsidR="0027683A">
              <w:rPr>
                <w:noProof/>
                <w:webHidden/>
              </w:rPr>
              <w:tab/>
            </w:r>
            <w:r w:rsidR="0027683A">
              <w:rPr>
                <w:noProof/>
                <w:webHidden/>
              </w:rPr>
              <w:fldChar w:fldCharType="begin"/>
            </w:r>
            <w:r w:rsidR="0027683A">
              <w:rPr>
                <w:noProof/>
                <w:webHidden/>
              </w:rPr>
              <w:instrText xml:space="preserve"> PAGEREF _Toc383102048 \h </w:instrText>
            </w:r>
            <w:r w:rsidR="0027683A">
              <w:rPr>
                <w:noProof/>
                <w:webHidden/>
              </w:rPr>
            </w:r>
            <w:r w:rsidR="0027683A">
              <w:rPr>
                <w:noProof/>
                <w:webHidden/>
              </w:rPr>
              <w:fldChar w:fldCharType="separate"/>
            </w:r>
            <w:r w:rsidR="0027683A">
              <w:rPr>
                <w:noProof/>
                <w:webHidden/>
              </w:rPr>
              <w:t>11</w:t>
            </w:r>
            <w:r w:rsidR="0027683A">
              <w:rPr>
                <w:noProof/>
                <w:webHidden/>
              </w:rPr>
              <w:fldChar w:fldCharType="end"/>
            </w:r>
          </w:hyperlink>
        </w:p>
        <w:p w14:paraId="76209812"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049" w:history="1">
            <w:r w:rsidR="0027683A" w:rsidRPr="00AE7BD3">
              <w:rPr>
                <w:rStyle w:val="Hyperlnk"/>
                <w:noProof/>
              </w:rPr>
              <w:t>2.1.4</w:t>
            </w:r>
            <w:r w:rsidR="0027683A">
              <w:rPr>
                <w:rFonts w:asciiTheme="minorHAnsi" w:eastAsiaTheme="minorEastAsia" w:hAnsiTheme="minorHAnsi" w:cstheme="minorBidi"/>
                <w:noProof/>
                <w:sz w:val="22"/>
                <w:lang w:eastAsia="sv-SE"/>
              </w:rPr>
              <w:tab/>
            </w:r>
            <w:r w:rsidR="0027683A" w:rsidRPr="00AE7BD3">
              <w:rPr>
                <w:rStyle w:val="Hyperlnk"/>
                <w:noProof/>
              </w:rPr>
              <w:t>Utgångna tjänstekontrakt</w:t>
            </w:r>
            <w:r w:rsidR="0027683A">
              <w:rPr>
                <w:noProof/>
                <w:webHidden/>
              </w:rPr>
              <w:tab/>
            </w:r>
            <w:r w:rsidR="0027683A">
              <w:rPr>
                <w:noProof/>
                <w:webHidden/>
              </w:rPr>
              <w:fldChar w:fldCharType="begin"/>
            </w:r>
            <w:r w:rsidR="0027683A">
              <w:rPr>
                <w:noProof/>
                <w:webHidden/>
              </w:rPr>
              <w:instrText xml:space="preserve"> PAGEREF _Toc383102049 \h </w:instrText>
            </w:r>
            <w:r w:rsidR="0027683A">
              <w:rPr>
                <w:noProof/>
                <w:webHidden/>
              </w:rPr>
            </w:r>
            <w:r w:rsidR="0027683A">
              <w:rPr>
                <w:noProof/>
                <w:webHidden/>
              </w:rPr>
              <w:fldChar w:fldCharType="separate"/>
            </w:r>
            <w:r w:rsidR="0027683A">
              <w:rPr>
                <w:noProof/>
                <w:webHidden/>
              </w:rPr>
              <w:t>12</w:t>
            </w:r>
            <w:r w:rsidR="0027683A">
              <w:rPr>
                <w:noProof/>
                <w:webHidden/>
              </w:rPr>
              <w:fldChar w:fldCharType="end"/>
            </w:r>
          </w:hyperlink>
        </w:p>
        <w:p w14:paraId="5B76E199" w14:textId="77777777" w:rsidR="0027683A" w:rsidRDefault="000B0F50">
          <w:pPr>
            <w:pStyle w:val="Innehll2"/>
            <w:tabs>
              <w:tab w:val="left" w:pos="880"/>
              <w:tab w:val="right" w:leader="dot" w:pos="8664"/>
            </w:tabs>
            <w:rPr>
              <w:rFonts w:asciiTheme="minorHAnsi" w:eastAsiaTheme="minorEastAsia" w:hAnsiTheme="minorHAnsi" w:cstheme="minorBidi"/>
              <w:noProof/>
              <w:sz w:val="22"/>
              <w:lang w:eastAsia="sv-SE"/>
            </w:rPr>
          </w:pPr>
          <w:hyperlink w:anchor="_Toc383102050" w:history="1">
            <w:r w:rsidR="0027683A" w:rsidRPr="00AE7BD3">
              <w:rPr>
                <w:rStyle w:val="Hyperlnk"/>
                <w:noProof/>
              </w:rPr>
              <w:t>2.2</w:t>
            </w:r>
            <w:r w:rsidR="0027683A">
              <w:rPr>
                <w:rFonts w:asciiTheme="minorHAnsi" w:eastAsiaTheme="minorEastAsia" w:hAnsiTheme="minorHAnsi" w:cstheme="minorBidi"/>
                <w:noProof/>
                <w:sz w:val="22"/>
                <w:lang w:eastAsia="sv-SE"/>
              </w:rPr>
              <w:tab/>
            </w:r>
            <w:r w:rsidR="0027683A" w:rsidRPr="00AE7BD3">
              <w:rPr>
                <w:rStyle w:val="Hyperlnk"/>
                <w:noProof/>
              </w:rPr>
              <w:t>Version tidigare</w:t>
            </w:r>
            <w:r w:rsidR="0027683A">
              <w:rPr>
                <w:noProof/>
                <w:webHidden/>
              </w:rPr>
              <w:tab/>
            </w:r>
            <w:r w:rsidR="0027683A">
              <w:rPr>
                <w:noProof/>
                <w:webHidden/>
              </w:rPr>
              <w:fldChar w:fldCharType="begin"/>
            </w:r>
            <w:r w:rsidR="0027683A">
              <w:rPr>
                <w:noProof/>
                <w:webHidden/>
              </w:rPr>
              <w:instrText xml:space="preserve"> PAGEREF _Toc383102050 \h </w:instrText>
            </w:r>
            <w:r w:rsidR="0027683A">
              <w:rPr>
                <w:noProof/>
                <w:webHidden/>
              </w:rPr>
            </w:r>
            <w:r w:rsidR="0027683A">
              <w:rPr>
                <w:noProof/>
                <w:webHidden/>
              </w:rPr>
              <w:fldChar w:fldCharType="separate"/>
            </w:r>
            <w:r w:rsidR="0027683A">
              <w:rPr>
                <w:noProof/>
                <w:webHidden/>
              </w:rPr>
              <w:t>12</w:t>
            </w:r>
            <w:r w:rsidR="0027683A">
              <w:rPr>
                <w:noProof/>
                <w:webHidden/>
              </w:rPr>
              <w:fldChar w:fldCharType="end"/>
            </w:r>
          </w:hyperlink>
        </w:p>
        <w:p w14:paraId="7AB99C8B" w14:textId="77777777" w:rsidR="0027683A" w:rsidRDefault="000B0F50" w:rsidP="000D0257">
          <w:pPr>
            <w:pStyle w:val="Innehll1"/>
            <w:rPr>
              <w:rFonts w:asciiTheme="minorHAnsi" w:eastAsiaTheme="minorEastAsia" w:hAnsiTheme="minorHAnsi" w:cstheme="minorBidi"/>
              <w:noProof/>
              <w:sz w:val="22"/>
              <w:lang w:eastAsia="sv-SE"/>
            </w:rPr>
          </w:pPr>
          <w:hyperlink w:anchor="_Toc383102052" w:history="1">
            <w:r w:rsidR="0027683A" w:rsidRPr="00AE7BD3">
              <w:rPr>
                <w:rStyle w:val="Hyperlnk"/>
                <w:noProof/>
              </w:rPr>
              <w:t>3</w:t>
            </w:r>
            <w:r w:rsidR="0027683A">
              <w:rPr>
                <w:rFonts w:asciiTheme="minorHAnsi" w:eastAsiaTheme="minorEastAsia" w:hAnsiTheme="minorHAnsi" w:cstheme="minorBidi"/>
                <w:noProof/>
                <w:sz w:val="22"/>
                <w:lang w:eastAsia="sv-SE"/>
              </w:rPr>
              <w:tab/>
            </w:r>
            <w:r w:rsidR="0027683A" w:rsidRPr="00AE7BD3">
              <w:rPr>
                <w:rStyle w:val="Hyperlnk"/>
                <w:noProof/>
              </w:rPr>
              <w:t>Tjänstedomänens arkitektur</w:t>
            </w:r>
            <w:r w:rsidR="0027683A">
              <w:rPr>
                <w:noProof/>
                <w:webHidden/>
              </w:rPr>
              <w:tab/>
            </w:r>
            <w:r w:rsidR="0027683A">
              <w:rPr>
                <w:noProof/>
                <w:webHidden/>
              </w:rPr>
              <w:fldChar w:fldCharType="begin"/>
            </w:r>
            <w:r w:rsidR="0027683A">
              <w:rPr>
                <w:noProof/>
                <w:webHidden/>
              </w:rPr>
              <w:instrText xml:space="preserve"> PAGEREF _Toc383102052 \h </w:instrText>
            </w:r>
            <w:r w:rsidR="0027683A">
              <w:rPr>
                <w:noProof/>
                <w:webHidden/>
              </w:rPr>
            </w:r>
            <w:r w:rsidR="0027683A">
              <w:rPr>
                <w:noProof/>
                <w:webHidden/>
              </w:rPr>
              <w:fldChar w:fldCharType="separate"/>
            </w:r>
            <w:r w:rsidR="0027683A">
              <w:rPr>
                <w:noProof/>
                <w:webHidden/>
              </w:rPr>
              <w:t>12</w:t>
            </w:r>
            <w:r w:rsidR="0027683A">
              <w:rPr>
                <w:noProof/>
                <w:webHidden/>
              </w:rPr>
              <w:fldChar w:fldCharType="end"/>
            </w:r>
          </w:hyperlink>
        </w:p>
        <w:p w14:paraId="3DB78B44" w14:textId="77777777" w:rsidR="0027683A" w:rsidRDefault="000B0F50">
          <w:pPr>
            <w:pStyle w:val="Innehll2"/>
            <w:tabs>
              <w:tab w:val="left" w:pos="880"/>
              <w:tab w:val="right" w:leader="dot" w:pos="8664"/>
            </w:tabs>
            <w:rPr>
              <w:rFonts w:asciiTheme="minorHAnsi" w:eastAsiaTheme="minorEastAsia" w:hAnsiTheme="minorHAnsi" w:cstheme="minorBidi"/>
              <w:noProof/>
              <w:sz w:val="22"/>
              <w:lang w:eastAsia="sv-SE"/>
            </w:rPr>
          </w:pPr>
          <w:hyperlink w:anchor="_Toc383102053" w:history="1">
            <w:r w:rsidR="0027683A" w:rsidRPr="00AE7BD3">
              <w:rPr>
                <w:rStyle w:val="Hyperlnk"/>
                <w:noProof/>
              </w:rPr>
              <w:t>3.1</w:t>
            </w:r>
            <w:r w:rsidR="0027683A">
              <w:rPr>
                <w:rFonts w:asciiTheme="minorHAnsi" w:eastAsiaTheme="minorEastAsia" w:hAnsiTheme="minorHAnsi" w:cstheme="minorBidi"/>
                <w:noProof/>
                <w:sz w:val="22"/>
                <w:lang w:eastAsia="sv-SE"/>
              </w:rPr>
              <w:tab/>
            </w:r>
            <w:r w:rsidR="0027683A" w:rsidRPr="00AE7BD3">
              <w:rPr>
                <w:rStyle w:val="Hyperlnk"/>
                <w:noProof/>
              </w:rPr>
              <w:t>Flöden</w:t>
            </w:r>
            <w:r w:rsidR="0027683A">
              <w:rPr>
                <w:noProof/>
                <w:webHidden/>
              </w:rPr>
              <w:tab/>
            </w:r>
            <w:r w:rsidR="0027683A">
              <w:rPr>
                <w:noProof/>
                <w:webHidden/>
              </w:rPr>
              <w:fldChar w:fldCharType="begin"/>
            </w:r>
            <w:r w:rsidR="0027683A">
              <w:rPr>
                <w:noProof/>
                <w:webHidden/>
              </w:rPr>
              <w:instrText xml:space="preserve"> PAGEREF _Toc383102053 \h </w:instrText>
            </w:r>
            <w:r w:rsidR="0027683A">
              <w:rPr>
                <w:noProof/>
                <w:webHidden/>
              </w:rPr>
            </w:r>
            <w:r w:rsidR="0027683A">
              <w:rPr>
                <w:noProof/>
                <w:webHidden/>
              </w:rPr>
              <w:fldChar w:fldCharType="separate"/>
            </w:r>
            <w:r w:rsidR="0027683A">
              <w:rPr>
                <w:noProof/>
                <w:webHidden/>
              </w:rPr>
              <w:t>12</w:t>
            </w:r>
            <w:r w:rsidR="0027683A">
              <w:rPr>
                <w:noProof/>
                <w:webHidden/>
              </w:rPr>
              <w:fldChar w:fldCharType="end"/>
            </w:r>
          </w:hyperlink>
        </w:p>
        <w:p w14:paraId="45667277"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054" w:history="1">
            <w:r w:rsidR="0027683A" w:rsidRPr="00AE7BD3">
              <w:rPr>
                <w:rStyle w:val="Hyperlnk"/>
                <w:noProof/>
              </w:rPr>
              <w:t>3.1.1</w:t>
            </w:r>
            <w:r w:rsidR="0027683A">
              <w:rPr>
                <w:rFonts w:asciiTheme="minorHAnsi" w:eastAsiaTheme="minorEastAsia" w:hAnsiTheme="minorHAnsi" w:cstheme="minorBidi"/>
                <w:noProof/>
                <w:sz w:val="22"/>
                <w:lang w:eastAsia="sv-SE"/>
              </w:rPr>
              <w:tab/>
            </w:r>
            <w:r w:rsidR="0027683A" w:rsidRPr="00AE7BD3">
              <w:rPr>
                <w:rStyle w:val="Hyperlnk"/>
                <w:noProof/>
              </w:rPr>
              <w:t>Flöde 1 – Hämta svar på en konsultationsremiss.</w:t>
            </w:r>
            <w:r w:rsidR="0027683A">
              <w:rPr>
                <w:noProof/>
                <w:webHidden/>
              </w:rPr>
              <w:tab/>
            </w:r>
            <w:r w:rsidR="0027683A">
              <w:rPr>
                <w:noProof/>
                <w:webHidden/>
              </w:rPr>
              <w:fldChar w:fldCharType="begin"/>
            </w:r>
            <w:r w:rsidR="0027683A">
              <w:rPr>
                <w:noProof/>
                <w:webHidden/>
              </w:rPr>
              <w:instrText xml:space="preserve"> PAGEREF _Toc383102054 \h </w:instrText>
            </w:r>
            <w:r w:rsidR="0027683A">
              <w:rPr>
                <w:noProof/>
                <w:webHidden/>
              </w:rPr>
            </w:r>
            <w:r w:rsidR="0027683A">
              <w:rPr>
                <w:noProof/>
                <w:webHidden/>
              </w:rPr>
              <w:fldChar w:fldCharType="separate"/>
            </w:r>
            <w:r w:rsidR="0027683A">
              <w:rPr>
                <w:noProof/>
                <w:webHidden/>
              </w:rPr>
              <w:t>12</w:t>
            </w:r>
            <w:r w:rsidR="0027683A">
              <w:rPr>
                <w:noProof/>
                <w:webHidden/>
              </w:rPr>
              <w:fldChar w:fldCharType="end"/>
            </w:r>
          </w:hyperlink>
        </w:p>
        <w:p w14:paraId="06421301"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055" w:history="1">
            <w:r w:rsidR="0027683A" w:rsidRPr="00AE7BD3">
              <w:rPr>
                <w:rStyle w:val="Hyperlnk"/>
                <w:noProof/>
              </w:rPr>
              <w:t>3.1.2</w:t>
            </w:r>
            <w:r w:rsidR="0027683A">
              <w:rPr>
                <w:rFonts w:asciiTheme="minorHAnsi" w:eastAsiaTheme="minorEastAsia" w:hAnsiTheme="minorHAnsi" w:cstheme="minorBidi"/>
                <w:noProof/>
                <w:sz w:val="22"/>
                <w:lang w:eastAsia="sv-SE"/>
              </w:rPr>
              <w:tab/>
            </w:r>
            <w:r w:rsidR="0027683A" w:rsidRPr="00AE7BD3">
              <w:rPr>
                <w:rStyle w:val="Hyperlnk"/>
                <w:noProof/>
              </w:rPr>
              <w:t>Flöde 2 – Hämta mödravårdsinformation</w:t>
            </w:r>
            <w:r w:rsidR="0027683A">
              <w:rPr>
                <w:noProof/>
                <w:webHidden/>
              </w:rPr>
              <w:tab/>
            </w:r>
            <w:r w:rsidR="0027683A">
              <w:rPr>
                <w:noProof/>
                <w:webHidden/>
              </w:rPr>
              <w:fldChar w:fldCharType="begin"/>
            </w:r>
            <w:r w:rsidR="0027683A">
              <w:rPr>
                <w:noProof/>
                <w:webHidden/>
              </w:rPr>
              <w:instrText xml:space="preserve"> PAGEREF _Toc383102055 \h </w:instrText>
            </w:r>
            <w:r w:rsidR="0027683A">
              <w:rPr>
                <w:noProof/>
                <w:webHidden/>
              </w:rPr>
            </w:r>
            <w:r w:rsidR="0027683A">
              <w:rPr>
                <w:noProof/>
                <w:webHidden/>
              </w:rPr>
              <w:fldChar w:fldCharType="separate"/>
            </w:r>
            <w:r w:rsidR="0027683A">
              <w:rPr>
                <w:noProof/>
                <w:webHidden/>
              </w:rPr>
              <w:t>14</w:t>
            </w:r>
            <w:r w:rsidR="0027683A">
              <w:rPr>
                <w:noProof/>
                <w:webHidden/>
              </w:rPr>
              <w:fldChar w:fldCharType="end"/>
            </w:r>
          </w:hyperlink>
        </w:p>
        <w:p w14:paraId="2FDFC3B0"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056" w:history="1">
            <w:r w:rsidR="0027683A" w:rsidRPr="00AE7BD3">
              <w:rPr>
                <w:rStyle w:val="Hyperlnk"/>
                <w:noProof/>
              </w:rPr>
              <w:t>3.1.3</w:t>
            </w:r>
            <w:r w:rsidR="0027683A">
              <w:rPr>
                <w:rFonts w:asciiTheme="minorHAnsi" w:eastAsiaTheme="minorEastAsia" w:hAnsiTheme="minorHAnsi" w:cstheme="minorBidi"/>
                <w:noProof/>
                <w:sz w:val="22"/>
                <w:lang w:eastAsia="sv-SE"/>
              </w:rPr>
              <w:tab/>
            </w:r>
            <w:r w:rsidR="0027683A" w:rsidRPr="00AE7BD3">
              <w:rPr>
                <w:rStyle w:val="Hyperlnk"/>
                <w:noProof/>
              </w:rPr>
              <w:t>Flöde 3 – Hämta patienters kemilaboratoriesvar.</w:t>
            </w:r>
            <w:r w:rsidR="0027683A">
              <w:rPr>
                <w:noProof/>
                <w:webHidden/>
              </w:rPr>
              <w:tab/>
            </w:r>
            <w:r w:rsidR="0027683A">
              <w:rPr>
                <w:noProof/>
                <w:webHidden/>
              </w:rPr>
              <w:fldChar w:fldCharType="begin"/>
            </w:r>
            <w:r w:rsidR="0027683A">
              <w:rPr>
                <w:noProof/>
                <w:webHidden/>
              </w:rPr>
              <w:instrText xml:space="preserve"> PAGEREF _Toc383102056 \h </w:instrText>
            </w:r>
            <w:r w:rsidR="0027683A">
              <w:rPr>
                <w:noProof/>
                <w:webHidden/>
              </w:rPr>
            </w:r>
            <w:r w:rsidR="0027683A">
              <w:rPr>
                <w:noProof/>
                <w:webHidden/>
              </w:rPr>
              <w:fldChar w:fldCharType="separate"/>
            </w:r>
            <w:r w:rsidR="0027683A">
              <w:rPr>
                <w:noProof/>
                <w:webHidden/>
              </w:rPr>
              <w:t>16</w:t>
            </w:r>
            <w:r w:rsidR="0027683A">
              <w:rPr>
                <w:noProof/>
                <w:webHidden/>
              </w:rPr>
              <w:fldChar w:fldCharType="end"/>
            </w:r>
          </w:hyperlink>
        </w:p>
        <w:p w14:paraId="366304DD"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057" w:history="1">
            <w:r w:rsidR="0027683A" w:rsidRPr="00AE7BD3">
              <w:rPr>
                <w:rStyle w:val="Hyperlnk"/>
                <w:noProof/>
              </w:rPr>
              <w:t>3.1.4</w:t>
            </w:r>
            <w:r w:rsidR="0027683A">
              <w:rPr>
                <w:rFonts w:asciiTheme="minorHAnsi" w:eastAsiaTheme="minorEastAsia" w:hAnsiTheme="minorHAnsi" w:cstheme="minorBidi"/>
                <w:noProof/>
                <w:sz w:val="22"/>
                <w:lang w:eastAsia="sv-SE"/>
              </w:rPr>
              <w:tab/>
            </w:r>
            <w:r w:rsidR="0027683A" w:rsidRPr="00AE7BD3">
              <w:rPr>
                <w:rStyle w:val="Hyperlnk"/>
                <w:noProof/>
              </w:rPr>
              <w:t>Flöde 4 – Hämta EKG data</w:t>
            </w:r>
            <w:r w:rsidR="0027683A">
              <w:rPr>
                <w:noProof/>
                <w:webHidden/>
              </w:rPr>
              <w:tab/>
            </w:r>
            <w:r w:rsidR="0027683A">
              <w:rPr>
                <w:noProof/>
                <w:webHidden/>
              </w:rPr>
              <w:fldChar w:fldCharType="begin"/>
            </w:r>
            <w:r w:rsidR="0027683A">
              <w:rPr>
                <w:noProof/>
                <w:webHidden/>
              </w:rPr>
              <w:instrText xml:space="preserve"> PAGEREF _Toc383102057 \h </w:instrText>
            </w:r>
            <w:r w:rsidR="0027683A">
              <w:rPr>
                <w:noProof/>
                <w:webHidden/>
              </w:rPr>
            </w:r>
            <w:r w:rsidR="0027683A">
              <w:rPr>
                <w:noProof/>
                <w:webHidden/>
              </w:rPr>
              <w:fldChar w:fldCharType="separate"/>
            </w:r>
            <w:r w:rsidR="0027683A">
              <w:rPr>
                <w:noProof/>
                <w:webHidden/>
              </w:rPr>
              <w:t>18</w:t>
            </w:r>
            <w:r w:rsidR="0027683A">
              <w:rPr>
                <w:noProof/>
                <w:webHidden/>
              </w:rPr>
              <w:fldChar w:fldCharType="end"/>
            </w:r>
          </w:hyperlink>
        </w:p>
        <w:p w14:paraId="0FBE6888"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058" w:history="1">
            <w:r w:rsidR="0027683A" w:rsidRPr="00AE7BD3">
              <w:rPr>
                <w:rStyle w:val="Hyperlnk"/>
                <w:noProof/>
              </w:rPr>
              <w:t>3.1.5</w:t>
            </w:r>
            <w:r w:rsidR="0027683A">
              <w:rPr>
                <w:rFonts w:asciiTheme="minorHAnsi" w:eastAsiaTheme="minorEastAsia" w:hAnsiTheme="minorHAnsi" w:cstheme="minorBidi"/>
                <w:noProof/>
                <w:sz w:val="22"/>
                <w:lang w:eastAsia="sv-SE"/>
              </w:rPr>
              <w:tab/>
            </w:r>
            <w:r w:rsidR="0027683A" w:rsidRPr="00AE7BD3">
              <w:rPr>
                <w:rStyle w:val="Hyperlnk"/>
                <w:noProof/>
              </w:rPr>
              <w:t>Flöde 5 – Hämta bilddiagnostisk data</w:t>
            </w:r>
            <w:r w:rsidR="0027683A">
              <w:rPr>
                <w:noProof/>
                <w:webHidden/>
              </w:rPr>
              <w:tab/>
            </w:r>
            <w:r w:rsidR="0027683A">
              <w:rPr>
                <w:noProof/>
                <w:webHidden/>
              </w:rPr>
              <w:fldChar w:fldCharType="begin"/>
            </w:r>
            <w:r w:rsidR="0027683A">
              <w:rPr>
                <w:noProof/>
                <w:webHidden/>
              </w:rPr>
              <w:instrText xml:space="preserve"> PAGEREF _Toc383102058 \h </w:instrText>
            </w:r>
            <w:r w:rsidR="0027683A">
              <w:rPr>
                <w:noProof/>
                <w:webHidden/>
              </w:rPr>
            </w:r>
            <w:r w:rsidR="0027683A">
              <w:rPr>
                <w:noProof/>
                <w:webHidden/>
              </w:rPr>
              <w:fldChar w:fldCharType="separate"/>
            </w:r>
            <w:r w:rsidR="0027683A">
              <w:rPr>
                <w:noProof/>
                <w:webHidden/>
              </w:rPr>
              <w:t>20</w:t>
            </w:r>
            <w:r w:rsidR="0027683A">
              <w:rPr>
                <w:noProof/>
                <w:webHidden/>
              </w:rPr>
              <w:fldChar w:fldCharType="end"/>
            </w:r>
          </w:hyperlink>
        </w:p>
        <w:p w14:paraId="16BCDF82"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059" w:history="1">
            <w:r w:rsidR="0027683A" w:rsidRPr="00AE7BD3">
              <w:rPr>
                <w:rStyle w:val="Hyperlnk"/>
                <w:noProof/>
              </w:rPr>
              <w:t>3.1.6</w:t>
            </w:r>
            <w:r w:rsidR="0027683A">
              <w:rPr>
                <w:rFonts w:asciiTheme="minorHAnsi" w:eastAsiaTheme="minorEastAsia" w:hAnsiTheme="minorHAnsi" w:cstheme="minorBidi"/>
                <w:noProof/>
                <w:sz w:val="22"/>
                <w:lang w:eastAsia="sv-SE"/>
              </w:rPr>
              <w:tab/>
            </w:r>
            <w:r w:rsidR="0027683A" w:rsidRPr="00AE7BD3">
              <w:rPr>
                <w:rStyle w:val="Hyperlnk"/>
                <w:noProof/>
              </w:rPr>
              <w:t>Obligatoriska kontrakt</w:t>
            </w:r>
            <w:r w:rsidR="0027683A">
              <w:rPr>
                <w:noProof/>
                <w:webHidden/>
              </w:rPr>
              <w:tab/>
            </w:r>
            <w:r w:rsidR="0027683A">
              <w:rPr>
                <w:noProof/>
                <w:webHidden/>
              </w:rPr>
              <w:fldChar w:fldCharType="begin"/>
            </w:r>
            <w:r w:rsidR="0027683A">
              <w:rPr>
                <w:noProof/>
                <w:webHidden/>
              </w:rPr>
              <w:instrText xml:space="preserve"> PAGEREF _Toc383102059 \h </w:instrText>
            </w:r>
            <w:r w:rsidR="0027683A">
              <w:rPr>
                <w:noProof/>
                <w:webHidden/>
              </w:rPr>
            </w:r>
            <w:r w:rsidR="0027683A">
              <w:rPr>
                <w:noProof/>
                <w:webHidden/>
              </w:rPr>
              <w:fldChar w:fldCharType="separate"/>
            </w:r>
            <w:r w:rsidR="0027683A">
              <w:rPr>
                <w:noProof/>
                <w:webHidden/>
              </w:rPr>
              <w:t>22</w:t>
            </w:r>
            <w:r w:rsidR="0027683A">
              <w:rPr>
                <w:noProof/>
                <w:webHidden/>
              </w:rPr>
              <w:fldChar w:fldCharType="end"/>
            </w:r>
          </w:hyperlink>
        </w:p>
        <w:p w14:paraId="66D7373F" w14:textId="77777777" w:rsidR="0027683A" w:rsidRDefault="000B0F50">
          <w:pPr>
            <w:pStyle w:val="Innehll2"/>
            <w:tabs>
              <w:tab w:val="left" w:pos="880"/>
              <w:tab w:val="right" w:leader="dot" w:pos="8664"/>
            </w:tabs>
            <w:rPr>
              <w:rFonts w:asciiTheme="minorHAnsi" w:eastAsiaTheme="minorEastAsia" w:hAnsiTheme="minorHAnsi" w:cstheme="minorBidi"/>
              <w:noProof/>
              <w:sz w:val="22"/>
              <w:lang w:eastAsia="sv-SE"/>
            </w:rPr>
          </w:pPr>
          <w:hyperlink w:anchor="_Toc383102060" w:history="1">
            <w:r w:rsidR="0027683A" w:rsidRPr="00AE7BD3">
              <w:rPr>
                <w:rStyle w:val="Hyperlnk"/>
                <w:noProof/>
              </w:rPr>
              <w:t>3.2</w:t>
            </w:r>
            <w:r w:rsidR="0027683A">
              <w:rPr>
                <w:rFonts w:asciiTheme="minorHAnsi" w:eastAsiaTheme="minorEastAsia" w:hAnsiTheme="minorHAnsi" w:cstheme="minorBidi"/>
                <w:noProof/>
                <w:sz w:val="22"/>
                <w:lang w:eastAsia="sv-SE"/>
              </w:rPr>
              <w:tab/>
            </w:r>
            <w:r w:rsidR="0027683A" w:rsidRPr="00AE7BD3">
              <w:rPr>
                <w:rStyle w:val="Hyperlnk"/>
                <w:noProof/>
              </w:rPr>
              <w:t>Adressering</w:t>
            </w:r>
            <w:r w:rsidR="0027683A">
              <w:rPr>
                <w:noProof/>
                <w:webHidden/>
              </w:rPr>
              <w:tab/>
            </w:r>
            <w:r w:rsidR="0027683A">
              <w:rPr>
                <w:noProof/>
                <w:webHidden/>
              </w:rPr>
              <w:fldChar w:fldCharType="begin"/>
            </w:r>
            <w:r w:rsidR="0027683A">
              <w:rPr>
                <w:noProof/>
                <w:webHidden/>
              </w:rPr>
              <w:instrText xml:space="preserve"> PAGEREF _Toc383102060 \h </w:instrText>
            </w:r>
            <w:r w:rsidR="0027683A">
              <w:rPr>
                <w:noProof/>
                <w:webHidden/>
              </w:rPr>
            </w:r>
            <w:r w:rsidR="0027683A">
              <w:rPr>
                <w:noProof/>
                <w:webHidden/>
              </w:rPr>
              <w:fldChar w:fldCharType="separate"/>
            </w:r>
            <w:r w:rsidR="0027683A">
              <w:rPr>
                <w:noProof/>
                <w:webHidden/>
              </w:rPr>
              <w:t>22</w:t>
            </w:r>
            <w:r w:rsidR="0027683A">
              <w:rPr>
                <w:noProof/>
                <w:webHidden/>
              </w:rPr>
              <w:fldChar w:fldCharType="end"/>
            </w:r>
          </w:hyperlink>
        </w:p>
        <w:p w14:paraId="696F4E7D" w14:textId="77777777" w:rsidR="0027683A" w:rsidRDefault="000B0F50" w:rsidP="000D0257">
          <w:pPr>
            <w:pStyle w:val="Innehll1"/>
            <w:rPr>
              <w:rFonts w:asciiTheme="minorHAnsi" w:eastAsiaTheme="minorEastAsia" w:hAnsiTheme="minorHAnsi" w:cstheme="minorBidi"/>
              <w:noProof/>
              <w:sz w:val="22"/>
              <w:lang w:eastAsia="sv-SE"/>
            </w:rPr>
          </w:pPr>
          <w:hyperlink w:anchor="_Toc383102061" w:history="1">
            <w:r w:rsidR="0027683A" w:rsidRPr="00AE7BD3">
              <w:rPr>
                <w:rStyle w:val="Hyperlnk"/>
                <w:noProof/>
              </w:rPr>
              <w:t>Adressering vid nationell användning</w:t>
            </w:r>
            <w:r w:rsidR="0027683A">
              <w:rPr>
                <w:noProof/>
                <w:webHidden/>
              </w:rPr>
              <w:tab/>
            </w:r>
            <w:r w:rsidR="0027683A">
              <w:rPr>
                <w:noProof/>
                <w:webHidden/>
              </w:rPr>
              <w:fldChar w:fldCharType="begin"/>
            </w:r>
            <w:r w:rsidR="0027683A">
              <w:rPr>
                <w:noProof/>
                <w:webHidden/>
              </w:rPr>
              <w:instrText xml:space="preserve"> PAGEREF _Toc383102061 \h </w:instrText>
            </w:r>
            <w:r w:rsidR="0027683A">
              <w:rPr>
                <w:noProof/>
                <w:webHidden/>
              </w:rPr>
            </w:r>
            <w:r w:rsidR="0027683A">
              <w:rPr>
                <w:noProof/>
                <w:webHidden/>
              </w:rPr>
              <w:fldChar w:fldCharType="separate"/>
            </w:r>
            <w:r w:rsidR="0027683A">
              <w:rPr>
                <w:noProof/>
                <w:webHidden/>
              </w:rPr>
              <w:t>23</w:t>
            </w:r>
            <w:r w:rsidR="0027683A">
              <w:rPr>
                <w:noProof/>
                <w:webHidden/>
              </w:rPr>
              <w:fldChar w:fldCharType="end"/>
            </w:r>
          </w:hyperlink>
        </w:p>
        <w:p w14:paraId="6E23131C" w14:textId="77777777" w:rsidR="0027683A" w:rsidRDefault="000B0F50" w:rsidP="000D0257">
          <w:pPr>
            <w:pStyle w:val="Innehll1"/>
            <w:rPr>
              <w:rFonts w:asciiTheme="minorHAnsi" w:eastAsiaTheme="minorEastAsia" w:hAnsiTheme="minorHAnsi" w:cstheme="minorBidi"/>
              <w:noProof/>
              <w:sz w:val="22"/>
              <w:lang w:eastAsia="sv-SE"/>
            </w:rPr>
          </w:pPr>
          <w:hyperlink w:anchor="_Toc383102062" w:history="1">
            <w:r w:rsidR="0027683A" w:rsidRPr="00AE7BD3">
              <w:rPr>
                <w:rStyle w:val="Hyperlnk"/>
                <w:noProof/>
              </w:rPr>
              <w:t>Adressering vid regional användning</w:t>
            </w:r>
            <w:r w:rsidR="0027683A">
              <w:rPr>
                <w:noProof/>
                <w:webHidden/>
              </w:rPr>
              <w:tab/>
            </w:r>
            <w:r w:rsidR="0027683A">
              <w:rPr>
                <w:noProof/>
                <w:webHidden/>
              </w:rPr>
              <w:fldChar w:fldCharType="begin"/>
            </w:r>
            <w:r w:rsidR="0027683A">
              <w:rPr>
                <w:noProof/>
                <w:webHidden/>
              </w:rPr>
              <w:instrText xml:space="preserve"> PAGEREF _Toc383102062 \h </w:instrText>
            </w:r>
            <w:r w:rsidR="0027683A">
              <w:rPr>
                <w:noProof/>
                <w:webHidden/>
              </w:rPr>
            </w:r>
            <w:r w:rsidR="0027683A">
              <w:rPr>
                <w:noProof/>
                <w:webHidden/>
              </w:rPr>
              <w:fldChar w:fldCharType="separate"/>
            </w:r>
            <w:r w:rsidR="0027683A">
              <w:rPr>
                <w:noProof/>
                <w:webHidden/>
              </w:rPr>
              <w:t>23</w:t>
            </w:r>
            <w:r w:rsidR="0027683A">
              <w:rPr>
                <w:noProof/>
                <w:webHidden/>
              </w:rPr>
              <w:fldChar w:fldCharType="end"/>
            </w:r>
          </w:hyperlink>
        </w:p>
        <w:p w14:paraId="52A1031F" w14:textId="77777777" w:rsidR="0027683A" w:rsidRDefault="000B0F50" w:rsidP="000D0257">
          <w:pPr>
            <w:pStyle w:val="Innehll1"/>
            <w:rPr>
              <w:rFonts w:asciiTheme="minorHAnsi" w:eastAsiaTheme="minorEastAsia" w:hAnsiTheme="minorHAnsi" w:cstheme="minorBidi"/>
              <w:noProof/>
              <w:sz w:val="22"/>
              <w:lang w:eastAsia="sv-SE"/>
            </w:rPr>
          </w:pPr>
          <w:hyperlink w:anchor="_Toc383102063" w:history="1">
            <w:r w:rsidR="0027683A" w:rsidRPr="00AE7BD3">
              <w:rPr>
                <w:rStyle w:val="Hyperlnk"/>
                <w:noProof/>
              </w:rPr>
              <w:t>Adressering direkt till ett källsystem</w:t>
            </w:r>
            <w:r w:rsidR="0027683A">
              <w:rPr>
                <w:noProof/>
                <w:webHidden/>
              </w:rPr>
              <w:tab/>
            </w:r>
            <w:r w:rsidR="0027683A">
              <w:rPr>
                <w:noProof/>
                <w:webHidden/>
              </w:rPr>
              <w:fldChar w:fldCharType="begin"/>
            </w:r>
            <w:r w:rsidR="0027683A">
              <w:rPr>
                <w:noProof/>
                <w:webHidden/>
              </w:rPr>
              <w:instrText xml:space="preserve"> PAGEREF _Toc383102063 \h </w:instrText>
            </w:r>
            <w:r w:rsidR="0027683A">
              <w:rPr>
                <w:noProof/>
                <w:webHidden/>
              </w:rPr>
            </w:r>
            <w:r w:rsidR="0027683A">
              <w:rPr>
                <w:noProof/>
                <w:webHidden/>
              </w:rPr>
              <w:fldChar w:fldCharType="separate"/>
            </w:r>
            <w:r w:rsidR="0027683A">
              <w:rPr>
                <w:noProof/>
                <w:webHidden/>
              </w:rPr>
              <w:t>24</w:t>
            </w:r>
            <w:r w:rsidR="0027683A">
              <w:rPr>
                <w:noProof/>
                <w:webHidden/>
              </w:rPr>
              <w:fldChar w:fldCharType="end"/>
            </w:r>
          </w:hyperlink>
        </w:p>
        <w:p w14:paraId="0601901C" w14:textId="77777777" w:rsidR="0027683A" w:rsidRDefault="000B0F50" w:rsidP="000D0257">
          <w:pPr>
            <w:pStyle w:val="Innehll1"/>
            <w:rPr>
              <w:rFonts w:asciiTheme="minorHAnsi" w:eastAsiaTheme="minorEastAsia" w:hAnsiTheme="minorHAnsi" w:cstheme="minorBidi"/>
              <w:noProof/>
              <w:sz w:val="22"/>
              <w:lang w:eastAsia="sv-SE"/>
            </w:rPr>
          </w:pPr>
          <w:hyperlink w:anchor="_Toc383102064" w:history="1">
            <w:r w:rsidR="0027683A" w:rsidRPr="00AE7BD3">
              <w:rPr>
                <w:rStyle w:val="Hyperlnk"/>
                <w:noProof/>
              </w:rPr>
              <w:t>Sammanfattning av adresseringsmodell</w:t>
            </w:r>
            <w:r w:rsidR="0027683A">
              <w:rPr>
                <w:noProof/>
                <w:webHidden/>
              </w:rPr>
              <w:tab/>
            </w:r>
            <w:r w:rsidR="0027683A">
              <w:rPr>
                <w:noProof/>
                <w:webHidden/>
              </w:rPr>
              <w:fldChar w:fldCharType="begin"/>
            </w:r>
            <w:r w:rsidR="0027683A">
              <w:rPr>
                <w:noProof/>
                <w:webHidden/>
              </w:rPr>
              <w:instrText xml:space="preserve"> PAGEREF _Toc383102064 \h </w:instrText>
            </w:r>
            <w:r w:rsidR="0027683A">
              <w:rPr>
                <w:noProof/>
                <w:webHidden/>
              </w:rPr>
            </w:r>
            <w:r w:rsidR="0027683A">
              <w:rPr>
                <w:noProof/>
                <w:webHidden/>
              </w:rPr>
              <w:fldChar w:fldCharType="separate"/>
            </w:r>
            <w:r w:rsidR="0027683A">
              <w:rPr>
                <w:noProof/>
                <w:webHidden/>
              </w:rPr>
              <w:t>26</w:t>
            </w:r>
            <w:r w:rsidR="0027683A">
              <w:rPr>
                <w:noProof/>
                <w:webHidden/>
              </w:rPr>
              <w:fldChar w:fldCharType="end"/>
            </w:r>
          </w:hyperlink>
        </w:p>
        <w:p w14:paraId="05023F78" w14:textId="77777777" w:rsidR="0027683A" w:rsidRDefault="000B0F50">
          <w:pPr>
            <w:pStyle w:val="Innehll2"/>
            <w:tabs>
              <w:tab w:val="left" w:pos="880"/>
              <w:tab w:val="right" w:leader="dot" w:pos="8664"/>
            </w:tabs>
            <w:rPr>
              <w:rFonts w:asciiTheme="minorHAnsi" w:eastAsiaTheme="minorEastAsia" w:hAnsiTheme="minorHAnsi" w:cstheme="minorBidi"/>
              <w:noProof/>
              <w:sz w:val="22"/>
              <w:lang w:eastAsia="sv-SE"/>
            </w:rPr>
          </w:pPr>
          <w:hyperlink w:anchor="_Toc383102065" w:history="1">
            <w:r w:rsidR="0027683A" w:rsidRPr="00AE7BD3">
              <w:rPr>
                <w:rStyle w:val="Hyperlnk"/>
                <w:noProof/>
              </w:rPr>
              <w:t>3.3</w:t>
            </w:r>
            <w:r w:rsidR="0027683A">
              <w:rPr>
                <w:rFonts w:asciiTheme="minorHAnsi" w:eastAsiaTheme="minorEastAsia" w:hAnsiTheme="minorHAnsi" w:cstheme="minorBidi"/>
                <w:noProof/>
                <w:sz w:val="22"/>
                <w:lang w:eastAsia="sv-SE"/>
              </w:rPr>
              <w:tab/>
            </w:r>
            <w:r w:rsidR="0027683A" w:rsidRPr="00AE7BD3">
              <w:rPr>
                <w:rStyle w:val="Hyperlnk"/>
                <w:noProof/>
              </w:rPr>
              <w:t>Aggregering och engagemangsindex</w:t>
            </w:r>
            <w:r w:rsidR="0027683A">
              <w:rPr>
                <w:noProof/>
                <w:webHidden/>
              </w:rPr>
              <w:tab/>
            </w:r>
            <w:r w:rsidR="0027683A">
              <w:rPr>
                <w:noProof/>
                <w:webHidden/>
              </w:rPr>
              <w:fldChar w:fldCharType="begin"/>
            </w:r>
            <w:r w:rsidR="0027683A">
              <w:rPr>
                <w:noProof/>
                <w:webHidden/>
              </w:rPr>
              <w:instrText xml:space="preserve"> PAGEREF _Toc383102065 \h </w:instrText>
            </w:r>
            <w:r w:rsidR="0027683A">
              <w:rPr>
                <w:noProof/>
                <w:webHidden/>
              </w:rPr>
            </w:r>
            <w:r w:rsidR="0027683A">
              <w:rPr>
                <w:noProof/>
                <w:webHidden/>
              </w:rPr>
              <w:fldChar w:fldCharType="separate"/>
            </w:r>
            <w:r w:rsidR="0027683A">
              <w:rPr>
                <w:noProof/>
                <w:webHidden/>
              </w:rPr>
              <w:t>26</w:t>
            </w:r>
            <w:r w:rsidR="0027683A">
              <w:rPr>
                <w:noProof/>
                <w:webHidden/>
              </w:rPr>
              <w:fldChar w:fldCharType="end"/>
            </w:r>
          </w:hyperlink>
        </w:p>
        <w:p w14:paraId="42498209"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066" w:history="1">
            <w:r w:rsidR="0027683A" w:rsidRPr="00AE7BD3">
              <w:rPr>
                <w:rStyle w:val="Hyperlnk"/>
                <w:noProof/>
              </w:rPr>
              <w:t>3.3.1</w:t>
            </w:r>
            <w:r w:rsidR="0027683A">
              <w:rPr>
                <w:rFonts w:asciiTheme="minorHAnsi" w:eastAsiaTheme="minorEastAsia" w:hAnsiTheme="minorHAnsi" w:cstheme="minorBidi"/>
                <w:noProof/>
                <w:sz w:val="22"/>
                <w:lang w:eastAsia="sv-SE"/>
              </w:rPr>
              <w:tab/>
            </w:r>
            <w:r w:rsidR="0027683A" w:rsidRPr="00AE7BD3">
              <w:rPr>
                <w:rStyle w:val="Hyperlnk"/>
                <w:noProof/>
              </w:rPr>
              <w:t>Uppdatering av engagemangsindex</w:t>
            </w:r>
            <w:r w:rsidR="0027683A">
              <w:rPr>
                <w:noProof/>
                <w:webHidden/>
              </w:rPr>
              <w:tab/>
            </w:r>
            <w:r w:rsidR="0027683A">
              <w:rPr>
                <w:noProof/>
                <w:webHidden/>
              </w:rPr>
              <w:fldChar w:fldCharType="begin"/>
            </w:r>
            <w:r w:rsidR="0027683A">
              <w:rPr>
                <w:noProof/>
                <w:webHidden/>
              </w:rPr>
              <w:instrText xml:space="preserve"> PAGEREF _Toc383102066 \h </w:instrText>
            </w:r>
            <w:r w:rsidR="0027683A">
              <w:rPr>
                <w:noProof/>
                <w:webHidden/>
              </w:rPr>
            </w:r>
            <w:r w:rsidR="0027683A">
              <w:rPr>
                <w:noProof/>
                <w:webHidden/>
              </w:rPr>
              <w:fldChar w:fldCharType="separate"/>
            </w:r>
            <w:r w:rsidR="0027683A">
              <w:rPr>
                <w:noProof/>
                <w:webHidden/>
              </w:rPr>
              <w:t>26</w:t>
            </w:r>
            <w:r w:rsidR="0027683A">
              <w:rPr>
                <w:noProof/>
                <w:webHidden/>
              </w:rPr>
              <w:fldChar w:fldCharType="end"/>
            </w:r>
          </w:hyperlink>
        </w:p>
        <w:p w14:paraId="190E69E4" w14:textId="77777777" w:rsidR="0027683A" w:rsidRDefault="000B0F50" w:rsidP="000D0257">
          <w:pPr>
            <w:pStyle w:val="Innehll1"/>
            <w:rPr>
              <w:rFonts w:asciiTheme="minorHAnsi" w:eastAsiaTheme="minorEastAsia" w:hAnsiTheme="minorHAnsi" w:cstheme="minorBidi"/>
              <w:noProof/>
              <w:sz w:val="22"/>
              <w:lang w:eastAsia="sv-SE"/>
            </w:rPr>
          </w:pPr>
          <w:hyperlink w:anchor="_Toc383102068" w:history="1">
            <w:r w:rsidR="0027683A" w:rsidRPr="00AE7BD3">
              <w:rPr>
                <w:rStyle w:val="Hyperlnk"/>
                <w:noProof/>
              </w:rPr>
              <w:t>4</w:t>
            </w:r>
            <w:r w:rsidR="0027683A">
              <w:rPr>
                <w:rFonts w:asciiTheme="minorHAnsi" w:eastAsiaTheme="minorEastAsia" w:hAnsiTheme="minorHAnsi" w:cstheme="minorBidi"/>
                <w:noProof/>
                <w:sz w:val="22"/>
                <w:lang w:eastAsia="sv-SE"/>
              </w:rPr>
              <w:tab/>
            </w:r>
            <w:r w:rsidR="0027683A" w:rsidRPr="00AE7BD3">
              <w:rPr>
                <w:rStyle w:val="Hyperlnk"/>
                <w:noProof/>
              </w:rPr>
              <w:t>Tjänstedomänens krav och regler</w:t>
            </w:r>
            <w:r w:rsidR="0027683A">
              <w:rPr>
                <w:noProof/>
                <w:webHidden/>
              </w:rPr>
              <w:tab/>
            </w:r>
            <w:r w:rsidR="0027683A">
              <w:rPr>
                <w:noProof/>
                <w:webHidden/>
              </w:rPr>
              <w:fldChar w:fldCharType="begin"/>
            </w:r>
            <w:r w:rsidR="0027683A">
              <w:rPr>
                <w:noProof/>
                <w:webHidden/>
              </w:rPr>
              <w:instrText xml:space="preserve"> PAGEREF _Toc383102068 \h </w:instrText>
            </w:r>
            <w:r w:rsidR="0027683A">
              <w:rPr>
                <w:noProof/>
                <w:webHidden/>
              </w:rPr>
            </w:r>
            <w:r w:rsidR="0027683A">
              <w:rPr>
                <w:noProof/>
                <w:webHidden/>
              </w:rPr>
              <w:fldChar w:fldCharType="separate"/>
            </w:r>
            <w:r w:rsidR="0027683A">
              <w:rPr>
                <w:noProof/>
                <w:webHidden/>
              </w:rPr>
              <w:t>28</w:t>
            </w:r>
            <w:r w:rsidR="0027683A">
              <w:rPr>
                <w:noProof/>
                <w:webHidden/>
              </w:rPr>
              <w:fldChar w:fldCharType="end"/>
            </w:r>
          </w:hyperlink>
        </w:p>
        <w:p w14:paraId="59010267" w14:textId="77777777" w:rsidR="0027683A" w:rsidRDefault="000B0F50">
          <w:pPr>
            <w:pStyle w:val="Innehll2"/>
            <w:tabs>
              <w:tab w:val="left" w:pos="880"/>
              <w:tab w:val="right" w:leader="dot" w:pos="8664"/>
            </w:tabs>
            <w:rPr>
              <w:rFonts w:asciiTheme="minorHAnsi" w:eastAsiaTheme="minorEastAsia" w:hAnsiTheme="minorHAnsi" w:cstheme="minorBidi"/>
              <w:noProof/>
              <w:sz w:val="22"/>
              <w:lang w:eastAsia="sv-SE"/>
            </w:rPr>
          </w:pPr>
          <w:hyperlink w:anchor="_Toc383102069" w:history="1">
            <w:r w:rsidR="0027683A" w:rsidRPr="00AE7BD3">
              <w:rPr>
                <w:rStyle w:val="Hyperlnk"/>
                <w:noProof/>
              </w:rPr>
              <w:t>4.1</w:t>
            </w:r>
            <w:r w:rsidR="0027683A">
              <w:rPr>
                <w:rFonts w:asciiTheme="minorHAnsi" w:eastAsiaTheme="minorEastAsia" w:hAnsiTheme="minorHAnsi" w:cstheme="minorBidi"/>
                <w:noProof/>
                <w:sz w:val="22"/>
                <w:lang w:eastAsia="sv-SE"/>
              </w:rPr>
              <w:tab/>
            </w:r>
            <w:r w:rsidR="0027683A" w:rsidRPr="00AE7BD3">
              <w:rPr>
                <w:rStyle w:val="Hyperlnk"/>
                <w:noProof/>
              </w:rPr>
              <w:t>Informationssäkerhet och juridik</w:t>
            </w:r>
            <w:r w:rsidR="0027683A">
              <w:rPr>
                <w:noProof/>
                <w:webHidden/>
              </w:rPr>
              <w:tab/>
            </w:r>
            <w:r w:rsidR="0027683A">
              <w:rPr>
                <w:noProof/>
                <w:webHidden/>
              </w:rPr>
              <w:fldChar w:fldCharType="begin"/>
            </w:r>
            <w:r w:rsidR="0027683A">
              <w:rPr>
                <w:noProof/>
                <w:webHidden/>
              </w:rPr>
              <w:instrText xml:space="preserve"> PAGEREF _Toc383102069 \h </w:instrText>
            </w:r>
            <w:r w:rsidR="0027683A">
              <w:rPr>
                <w:noProof/>
                <w:webHidden/>
              </w:rPr>
            </w:r>
            <w:r w:rsidR="0027683A">
              <w:rPr>
                <w:noProof/>
                <w:webHidden/>
              </w:rPr>
              <w:fldChar w:fldCharType="separate"/>
            </w:r>
            <w:r w:rsidR="0027683A">
              <w:rPr>
                <w:noProof/>
                <w:webHidden/>
              </w:rPr>
              <w:t>28</w:t>
            </w:r>
            <w:r w:rsidR="0027683A">
              <w:rPr>
                <w:noProof/>
                <w:webHidden/>
              </w:rPr>
              <w:fldChar w:fldCharType="end"/>
            </w:r>
          </w:hyperlink>
        </w:p>
        <w:p w14:paraId="16C61A90" w14:textId="77777777" w:rsidR="0027683A" w:rsidRDefault="000B0F50" w:rsidP="000D0257">
          <w:pPr>
            <w:pStyle w:val="Innehll1"/>
            <w:rPr>
              <w:rFonts w:asciiTheme="minorHAnsi" w:eastAsiaTheme="minorEastAsia" w:hAnsiTheme="minorHAnsi" w:cstheme="minorBidi"/>
              <w:noProof/>
              <w:sz w:val="22"/>
              <w:lang w:eastAsia="sv-SE"/>
            </w:rPr>
          </w:pPr>
          <w:hyperlink w:anchor="_Toc383102070" w:history="1">
            <w:r w:rsidR="0027683A" w:rsidRPr="00AE7BD3">
              <w:rPr>
                <w:rStyle w:val="Hyperlnk"/>
                <w:noProof/>
              </w:rPr>
              <w:t>Medarbetarens direktåtkomst</w:t>
            </w:r>
            <w:r w:rsidR="0027683A">
              <w:rPr>
                <w:noProof/>
                <w:webHidden/>
              </w:rPr>
              <w:tab/>
            </w:r>
            <w:r w:rsidR="0027683A">
              <w:rPr>
                <w:noProof/>
                <w:webHidden/>
              </w:rPr>
              <w:fldChar w:fldCharType="begin"/>
            </w:r>
            <w:r w:rsidR="0027683A">
              <w:rPr>
                <w:noProof/>
                <w:webHidden/>
              </w:rPr>
              <w:instrText xml:space="preserve"> PAGEREF _Toc383102070 \h </w:instrText>
            </w:r>
            <w:r w:rsidR="0027683A">
              <w:rPr>
                <w:noProof/>
                <w:webHidden/>
              </w:rPr>
            </w:r>
            <w:r w:rsidR="0027683A">
              <w:rPr>
                <w:noProof/>
                <w:webHidden/>
              </w:rPr>
              <w:fldChar w:fldCharType="separate"/>
            </w:r>
            <w:r w:rsidR="0027683A">
              <w:rPr>
                <w:noProof/>
                <w:webHidden/>
              </w:rPr>
              <w:t>28</w:t>
            </w:r>
            <w:r w:rsidR="0027683A">
              <w:rPr>
                <w:noProof/>
                <w:webHidden/>
              </w:rPr>
              <w:fldChar w:fldCharType="end"/>
            </w:r>
          </w:hyperlink>
        </w:p>
        <w:p w14:paraId="48F5C46E" w14:textId="77777777" w:rsidR="0027683A" w:rsidRDefault="000B0F50" w:rsidP="000D0257">
          <w:pPr>
            <w:pStyle w:val="Innehll1"/>
            <w:rPr>
              <w:rFonts w:asciiTheme="minorHAnsi" w:eastAsiaTheme="minorEastAsia" w:hAnsiTheme="minorHAnsi" w:cstheme="minorBidi"/>
              <w:noProof/>
              <w:sz w:val="22"/>
              <w:lang w:eastAsia="sv-SE"/>
            </w:rPr>
          </w:pPr>
          <w:hyperlink w:anchor="_Toc383102071" w:history="1">
            <w:r w:rsidR="0027683A" w:rsidRPr="00AE7BD3">
              <w:rPr>
                <w:rStyle w:val="Hyperlnk"/>
                <w:noProof/>
              </w:rPr>
              <w:t>Patientens direktåtkomst</w:t>
            </w:r>
            <w:r w:rsidR="0027683A">
              <w:rPr>
                <w:noProof/>
                <w:webHidden/>
              </w:rPr>
              <w:tab/>
            </w:r>
            <w:r w:rsidR="0027683A">
              <w:rPr>
                <w:noProof/>
                <w:webHidden/>
              </w:rPr>
              <w:fldChar w:fldCharType="begin"/>
            </w:r>
            <w:r w:rsidR="0027683A">
              <w:rPr>
                <w:noProof/>
                <w:webHidden/>
              </w:rPr>
              <w:instrText xml:space="preserve"> PAGEREF _Toc383102071 \h </w:instrText>
            </w:r>
            <w:r w:rsidR="0027683A">
              <w:rPr>
                <w:noProof/>
                <w:webHidden/>
              </w:rPr>
            </w:r>
            <w:r w:rsidR="0027683A">
              <w:rPr>
                <w:noProof/>
                <w:webHidden/>
              </w:rPr>
              <w:fldChar w:fldCharType="separate"/>
            </w:r>
            <w:r w:rsidR="0027683A">
              <w:rPr>
                <w:noProof/>
                <w:webHidden/>
              </w:rPr>
              <w:t>29</w:t>
            </w:r>
            <w:r w:rsidR="0027683A">
              <w:rPr>
                <w:noProof/>
                <w:webHidden/>
              </w:rPr>
              <w:fldChar w:fldCharType="end"/>
            </w:r>
          </w:hyperlink>
        </w:p>
        <w:p w14:paraId="177D79B1" w14:textId="77777777" w:rsidR="0027683A" w:rsidRDefault="000B0F50" w:rsidP="000D0257">
          <w:pPr>
            <w:pStyle w:val="Innehll1"/>
            <w:rPr>
              <w:rFonts w:asciiTheme="minorHAnsi" w:eastAsiaTheme="minorEastAsia" w:hAnsiTheme="minorHAnsi" w:cstheme="minorBidi"/>
              <w:noProof/>
              <w:sz w:val="22"/>
              <w:lang w:eastAsia="sv-SE"/>
            </w:rPr>
          </w:pPr>
          <w:hyperlink w:anchor="_Toc383102072" w:history="1">
            <w:r w:rsidR="0027683A" w:rsidRPr="00AE7BD3">
              <w:rPr>
                <w:rStyle w:val="Hyperlnk"/>
                <w:noProof/>
              </w:rPr>
              <w:t>Generellt</w:t>
            </w:r>
            <w:r w:rsidR="0027683A">
              <w:rPr>
                <w:noProof/>
                <w:webHidden/>
              </w:rPr>
              <w:tab/>
            </w:r>
            <w:r w:rsidR="0027683A">
              <w:rPr>
                <w:noProof/>
                <w:webHidden/>
              </w:rPr>
              <w:fldChar w:fldCharType="begin"/>
            </w:r>
            <w:r w:rsidR="0027683A">
              <w:rPr>
                <w:noProof/>
                <w:webHidden/>
              </w:rPr>
              <w:instrText xml:space="preserve"> PAGEREF _Toc383102072 \h </w:instrText>
            </w:r>
            <w:r w:rsidR="0027683A">
              <w:rPr>
                <w:noProof/>
                <w:webHidden/>
              </w:rPr>
            </w:r>
            <w:r w:rsidR="0027683A">
              <w:rPr>
                <w:noProof/>
                <w:webHidden/>
              </w:rPr>
              <w:fldChar w:fldCharType="separate"/>
            </w:r>
            <w:r w:rsidR="0027683A">
              <w:rPr>
                <w:noProof/>
                <w:webHidden/>
              </w:rPr>
              <w:t>29</w:t>
            </w:r>
            <w:r w:rsidR="0027683A">
              <w:rPr>
                <w:noProof/>
                <w:webHidden/>
              </w:rPr>
              <w:fldChar w:fldCharType="end"/>
            </w:r>
          </w:hyperlink>
        </w:p>
        <w:p w14:paraId="43B24AF3" w14:textId="77777777" w:rsidR="0027683A" w:rsidRDefault="000B0F50">
          <w:pPr>
            <w:pStyle w:val="Innehll2"/>
            <w:tabs>
              <w:tab w:val="left" w:pos="880"/>
              <w:tab w:val="right" w:leader="dot" w:pos="8664"/>
            </w:tabs>
            <w:rPr>
              <w:rFonts w:asciiTheme="minorHAnsi" w:eastAsiaTheme="minorEastAsia" w:hAnsiTheme="minorHAnsi" w:cstheme="minorBidi"/>
              <w:noProof/>
              <w:sz w:val="22"/>
              <w:lang w:eastAsia="sv-SE"/>
            </w:rPr>
          </w:pPr>
          <w:hyperlink w:anchor="_Toc383102073" w:history="1">
            <w:r w:rsidR="0027683A" w:rsidRPr="00AE7BD3">
              <w:rPr>
                <w:rStyle w:val="Hyperlnk"/>
                <w:noProof/>
              </w:rPr>
              <w:t>4.2</w:t>
            </w:r>
            <w:r w:rsidR="0027683A">
              <w:rPr>
                <w:rFonts w:asciiTheme="minorHAnsi" w:eastAsiaTheme="minorEastAsia" w:hAnsiTheme="minorHAnsi" w:cstheme="minorBidi"/>
                <w:noProof/>
                <w:sz w:val="22"/>
                <w:lang w:eastAsia="sv-SE"/>
              </w:rPr>
              <w:tab/>
            </w:r>
            <w:r w:rsidR="0027683A" w:rsidRPr="00AE7BD3">
              <w:rPr>
                <w:rStyle w:val="Hyperlnk"/>
                <w:noProof/>
              </w:rPr>
              <w:t>Icke funktionella krav</w:t>
            </w:r>
            <w:r w:rsidR="0027683A">
              <w:rPr>
                <w:noProof/>
                <w:webHidden/>
              </w:rPr>
              <w:tab/>
            </w:r>
            <w:r w:rsidR="0027683A">
              <w:rPr>
                <w:noProof/>
                <w:webHidden/>
              </w:rPr>
              <w:fldChar w:fldCharType="begin"/>
            </w:r>
            <w:r w:rsidR="0027683A">
              <w:rPr>
                <w:noProof/>
                <w:webHidden/>
              </w:rPr>
              <w:instrText xml:space="preserve"> PAGEREF _Toc383102073 \h </w:instrText>
            </w:r>
            <w:r w:rsidR="0027683A">
              <w:rPr>
                <w:noProof/>
                <w:webHidden/>
              </w:rPr>
            </w:r>
            <w:r w:rsidR="0027683A">
              <w:rPr>
                <w:noProof/>
                <w:webHidden/>
              </w:rPr>
              <w:fldChar w:fldCharType="separate"/>
            </w:r>
            <w:r w:rsidR="0027683A">
              <w:rPr>
                <w:noProof/>
                <w:webHidden/>
              </w:rPr>
              <w:t>29</w:t>
            </w:r>
            <w:r w:rsidR="0027683A">
              <w:rPr>
                <w:noProof/>
                <w:webHidden/>
              </w:rPr>
              <w:fldChar w:fldCharType="end"/>
            </w:r>
          </w:hyperlink>
        </w:p>
        <w:p w14:paraId="29F22957"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074" w:history="1">
            <w:r w:rsidR="0027683A" w:rsidRPr="00AE7BD3">
              <w:rPr>
                <w:rStyle w:val="Hyperlnk"/>
                <w:noProof/>
              </w:rPr>
              <w:t>4.2.1</w:t>
            </w:r>
            <w:r w:rsidR="0027683A">
              <w:rPr>
                <w:rFonts w:asciiTheme="minorHAnsi" w:eastAsiaTheme="minorEastAsia" w:hAnsiTheme="minorHAnsi" w:cstheme="minorBidi"/>
                <w:noProof/>
                <w:sz w:val="22"/>
                <w:lang w:eastAsia="sv-SE"/>
              </w:rPr>
              <w:tab/>
            </w:r>
            <w:r w:rsidR="0027683A" w:rsidRPr="00AE7BD3">
              <w:rPr>
                <w:rStyle w:val="Hyperlnk"/>
                <w:noProof/>
              </w:rPr>
              <w:t>SLA krav</w:t>
            </w:r>
            <w:r w:rsidR="0027683A">
              <w:rPr>
                <w:noProof/>
                <w:webHidden/>
              </w:rPr>
              <w:tab/>
            </w:r>
            <w:r w:rsidR="0027683A">
              <w:rPr>
                <w:noProof/>
                <w:webHidden/>
              </w:rPr>
              <w:fldChar w:fldCharType="begin"/>
            </w:r>
            <w:r w:rsidR="0027683A">
              <w:rPr>
                <w:noProof/>
                <w:webHidden/>
              </w:rPr>
              <w:instrText xml:space="preserve"> PAGEREF _Toc383102074 \h </w:instrText>
            </w:r>
            <w:r w:rsidR="0027683A">
              <w:rPr>
                <w:noProof/>
                <w:webHidden/>
              </w:rPr>
            </w:r>
            <w:r w:rsidR="0027683A">
              <w:rPr>
                <w:noProof/>
                <w:webHidden/>
              </w:rPr>
              <w:fldChar w:fldCharType="separate"/>
            </w:r>
            <w:r w:rsidR="0027683A">
              <w:rPr>
                <w:noProof/>
                <w:webHidden/>
              </w:rPr>
              <w:t>29</w:t>
            </w:r>
            <w:r w:rsidR="0027683A">
              <w:rPr>
                <w:noProof/>
                <w:webHidden/>
              </w:rPr>
              <w:fldChar w:fldCharType="end"/>
            </w:r>
          </w:hyperlink>
        </w:p>
        <w:p w14:paraId="4A28B902"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075" w:history="1">
            <w:r w:rsidR="0027683A" w:rsidRPr="00AE7BD3">
              <w:rPr>
                <w:rStyle w:val="Hyperlnk"/>
                <w:noProof/>
              </w:rPr>
              <w:t>4.2.2</w:t>
            </w:r>
            <w:r w:rsidR="0027683A">
              <w:rPr>
                <w:rFonts w:asciiTheme="minorHAnsi" w:eastAsiaTheme="minorEastAsia" w:hAnsiTheme="minorHAnsi" w:cstheme="minorBidi"/>
                <w:noProof/>
                <w:sz w:val="22"/>
                <w:lang w:eastAsia="sv-SE"/>
              </w:rPr>
              <w:tab/>
            </w:r>
            <w:r w:rsidR="0027683A" w:rsidRPr="00AE7BD3">
              <w:rPr>
                <w:rStyle w:val="Hyperlnk"/>
                <w:noProof/>
              </w:rPr>
              <w:t>Övriga krav</w:t>
            </w:r>
            <w:r w:rsidR="0027683A">
              <w:rPr>
                <w:noProof/>
                <w:webHidden/>
              </w:rPr>
              <w:tab/>
            </w:r>
            <w:r w:rsidR="0027683A">
              <w:rPr>
                <w:noProof/>
                <w:webHidden/>
              </w:rPr>
              <w:fldChar w:fldCharType="begin"/>
            </w:r>
            <w:r w:rsidR="0027683A">
              <w:rPr>
                <w:noProof/>
                <w:webHidden/>
              </w:rPr>
              <w:instrText xml:space="preserve"> PAGEREF _Toc383102075 \h </w:instrText>
            </w:r>
            <w:r w:rsidR="0027683A">
              <w:rPr>
                <w:noProof/>
                <w:webHidden/>
              </w:rPr>
            </w:r>
            <w:r w:rsidR="0027683A">
              <w:rPr>
                <w:noProof/>
                <w:webHidden/>
              </w:rPr>
              <w:fldChar w:fldCharType="separate"/>
            </w:r>
            <w:r w:rsidR="0027683A">
              <w:rPr>
                <w:noProof/>
                <w:webHidden/>
              </w:rPr>
              <w:t>30</w:t>
            </w:r>
            <w:r w:rsidR="0027683A">
              <w:rPr>
                <w:noProof/>
                <w:webHidden/>
              </w:rPr>
              <w:fldChar w:fldCharType="end"/>
            </w:r>
          </w:hyperlink>
        </w:p>
        <w:p w14:paraId="174E69BB" w14:textId="77777777" w:rsidR="0027683A" w:rsidRDefault="000B0F50">
          <w:pPr>
            <w:pStyle w:val="Innehll2"/>
            <w:tabs>
              <w:tab w:val="left" w:pos="880"/>
              <w:tab w:val="right" w:leader="dot" w:pos="8664"/>
            </w:tabs>
            <w:rPr>
              <w:rFonts w:asciiTheme="minorHAnsi" w:eastAsiaTheme="minorEastAsia" w:hAnsiTheme="minorHAnsi" w:cstheme="minorBidi"/>
              <w:noProof/>
              <w:sz w:val="22"/>
              <w:lang w:eastAsia="sv-SE"/>
            </w:rPr>
          </w:pPr>
          <w:hyperlink w:anchor="_Toc383102076" w:history="1">
            <w:r w:rsidR="0027683A" w:rsidRPr="00AE7BD3">
              <w:rPr>
                <w:rStyle w:val="Hyperlnk"/>
                <w:noProof/>
              </w:rPr>
              <w:t>4.3</w:t>
            </w:r>
            <w:r w:rsidR="0027683A">
              <w:rPr>
                <w:rFonts w:asciiTheme="minorHAnsi" w:eastAsiaTheme="minorEastAsia" w:hAnsiTheme="minorHAnsi" w:cstheme="minorBidi"/>
                <w:noProof/>
                <w:sz w:val="22"/>
                <w:lang w:eastAsia="sv-SE"/>
              </w:rPr>
              <w:tab/>
            </w:r>
            <w:r w:rsidR="0027683A" w:rsidRPr="00AE7BD3">
              <w:rPr>
                <w:rStyle w:val="Hyperlnk"/>
                <w:noProof/>
              </w:rPr>
              <w:t>Felhantering</w:t>
            </w:r>
            <w:r w:rsidR="0027683A">
              <w:rPr>
                <w:noProof/>
                <w:webHidden/>
              </w:rPr>
              <w:tab/>
            </w:r>
            <w:r w:rsidR="0027683A">
              <w:rPr>
                <w:noProof/>
                <w:webHidden/>
              </w:rPr>
              <w:fldChar w:fldCharType="begin"/>
            </w:r>
            <w:r w:rsidR="0027683A">
              <w:rPr>
                <w:noProof/>
                <w:webHidden/>
              </w:rPr>
              <w:instrText xml:space="preserve"> PAGEREF _Toc383102076 \h </w:instrText>
            </w:r>
            <w:r w:rsidR="0027683A">
              <w:rPr>
                <w:noProof/>
                <w:webHidden/>
              </w:rPr>
            </w:r>
            <w:r w:rsidR="0027683A">
              <w:rPr>
                <w:noProof/>
                <w:webHidden/>
              </w:rPr>
              <w:fldChar w:fldCharType="separate"/>
            </w:r>
            <w:r w:rsidR="0027683A">
              <w:rPr>
                <w:noProof/>
                <w:webHidden/>
              </w:rPr>
              <w:t>31</w:t>
            </w:r>
            <w:r w:rsidR="0027683A">
              <w:rPr>
                <w:noProof/>
                <w:webHidden/>
              </w:rPr>
              <w:fldChar w:fldCharType="end"/>
            </w:r>
          </w:hyperlink>
        </w:p>
        <w:p w14:paraId="363AE2E8"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077" w:history="1">
            <w:r w:rsidR="0027683A" w:rsidRPr="00AE7BD3">
              <w:rPr>
                <w:rStyle w:val="Hyperlnk"/>
                <w:noProof/>
              </w:rPr>
              <w:t>4.3.1</w:t>
            </w:r>
            <w:r w:rsidR="0027683A">
              <w:rPr>
                <w:rFonts w:asciiTheme="minorHAnsi" w:eastAsiaTheme="minorEastAsia" w:hAnsiTheme="minorHAnsi" w:cstheme="minorBidi"/>
                <w:noProof/>
                <w:sz w:val="22"/>
                <w:lang w:eastAsia="sv-SE"/>
              </w:rPr>
              <w:tab/>
            </w:r>
            <w:r w:rsidR="0027683A" w:rsidRPr="00AE7BD3">
              <w:rPr>
                <w:rStyle w:val="Hyperlnk"/>
                <w:noProof/>
              </w:rPr>
              <w:t>Krav på en tjänsteproducent</w:t>
            </w:r>
            <w:r w:rsidR="0027683A">
              <w:rPr>
                <w:noProof/>
                <w:webHidden/>
              </w:rPr>
              <w:tab/>
            </w:r>
            <w:r w:rsidR="0027683A">
              <w:rPr>
                <w:noProof/>
                <w:webHidden/>
              </w:rPr>
              <w:fldChar w:fldCharType="begin"/>
            </w:r>
            <w:r w:rsidR="0027683A">
              <w:rPr>
                <w:noProof/>
                <w:webHidden/>
              </w:rPr>
              <w:instrText xml:space="preserve"> PAGEREF _Toc383102077 \h </w:instrText>
            </w:r>
            <w:r w:rsidR="0027683A">
              <w:rPr>
                <w:noProof/>
                <w:webHidden/>
              </w:rPr>
            </w:r>
            <w:r w:rsidR="0027683A">
              <w:rPr>
                <w:noProof/>
                <w:webHidden/>
              </w:rPr>
              <w:fldChar w:fldCharType="separate"/>
            </w:r>
            <w:r w:rsidR="0027683A">
              <w:rPr>
                <w:noProof/>
                <w:webHidden/>
              </w:rPr>
              <w:t>31</w:t>
            </w:r>
            <w:r w:rsidR="0027683A">
              <w:rPr>
                <w:noProof/>
                <w:webHidden/>
              </w:rPr>
              <w:fldChar w:fldCharType="end"/>
            </w:r>
          </w:hyperlink>
        </w:p>
        <w:p w14:paraId="0C1FAC0F"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078" w:history="1">
            <w:r w:rsidR="0027683A" w:rsidRPr="00AE7BD3">
              <w:rPr>
                <w:rStyle w:val="Hyperlnk"/>
                <w:noProof/>
              </w:rPr>
              <w:t>4.3.2</w:t>
            </w:r>
            <w:r w:rsidR="0027683A">
              <w:rPr>
                <w:rFonts w:asciiTheme="minorHAnsi" w:eastAsiaTheme="minorEastAsia" w:hAnsiTheme="minorHAnsi" w:cstheme="minorBidi"/>
                <w:noProof/>
                <w:sz w:val="22"/>
                <w:lang w:eastAsia="sv-SE"/>
              </w:rPr>
              <w:tab/>
            </w:r>
            <w:r w:rsidR="0027683A" w:rsidRPr="00AE7BD3">
              <w:rPr>
                <w:rStyle w:val="Hyperlnk"/>
                <w:noProof/>
              </w:rPr>
              <w:t>Krav på en tjänstekonsument</w:t>
            </w:r>
            <w:r w:rsidR="0027683A">
              <w:rPr>
                <w:noProof/>
                <w:webHidden/>
              </w:rPr>
              <w:tab/>
            </w:r>
            <w:r w:rsidR="0027683A">
              <w:rPr>
                <w:noProof/>
                <w:webHidden/>
              </w:rPr>
              <w:fldChar w:fldCharType="begin"/>
            </w:r>
            <w:r w:rsidR="0027683A">
              <w:rPr>
                <w:noProof/>
                <w:webHidden/>
              </w:rPr>
              <w:instrText xml:space="preserve"> PAGEREF _Toc383102078 \h </w:instrText>
            </w:r>
            <w:r w:rsidR="0027683A">
              <w:rPr>
                <w:noProof/>
                <w:webHidden/>
              </w:rPr>
            </w:r>
            <w:r w:rsidR="0027683A">
              <w:rPr>
                <w:noProof/>
                <w:webHidden/>
              </w:rPr>
              <w:fldChar w:fldCharType="separate"/>
            </w:r>
            <w:r w:rsidR="0027683A">
              <w:rPr>
                <w:noProof/>
                <w:webHidden/>
              </w:rPr>
              <w:t>31</w:t>
            </w:r>
            <w:r w:rsidR="0027683A">
              <w:rPr>
                <w:noProof/>
                <w:webHidden/>
              </w:rPr>
              <w:fldChar w:fldCharType="end"/>
            </w:r>
          </w:hyperlink>
        </w:p>
        <w:p w14:paraId="361883C2" w14:textId="77777777" w:rsidR="0027683A" w:rsidRDefault="000B0F50" w:rsidP="000D0257">
          <w:pPr>
            <w:pStyle w:val="Innehll1"/>
            <w:rPr>
              <w:rFonts w:asciiTheme="minorHAnsi" w:eastAsiaTheme="minorEastAsia" w:hAnsiTheme="minorHAnsi" w:cstheme="minorBidi"/>
              <w:noProof/>
              <w:sz w:val="22"/>
              <w:lang w:eastAsia="sv-SE"/>
            </w:rPr>
          </w:pPr>
          <w:hyperlink w:anchor="_Toc383102079" w:history="1">
            <w:r w:rsidR="0027683A" w:rsidRPr="00AE7BD3">
              <w:rPr>
                <w:rStyle w:val="Hyperlnk"/>
                <w:noProof/>
              </w:rPr>
              <w:t>5</w:t>
            </w:r>
            <w:r w:rsidR="0027683A">
              <w:rPr>
                <w:rFonts w:asciiTheme="minorHAnsi" w:eastAsiaTheme="minorEastAsia" w:hAnsiTheme="minorHAnsi" w:cstheme="minorBidi"/>
                <w:noProof/>
                <w:sz w:val="22"/>
                <w:lang w:eastAsia="sv-SE"/>
              </w:rPr>
              <w:tab/>
            </w:r>
            <w:r w:rsidR="0027683A" w:rsidRPr="00AE7BD3">
              <w:rPr>
                <w:rStyle w:val="Hyperlnk"/>
                <w:noProof/>
              </w:rPr>
              <w:t>Tjänstedomänens meddelandemodeller</w:t>
            </w:r>
            <w:r w:rsidR="0027683A">
              <w:rPr>
                <w:noProof/>
                <w:webHidden/>
              </w:rPr>
              <w:tab/>
            </w:r>
            <w:r w:rsidR="0027683A">
              <w:rPr>
                <w:noProof/>
                <w:webHidden/>
              </w:rPr>
              <w:fldChar w:fldCharType="begin"/>
            </w:r>
            <w:r w:rsidR="0027683A">
              <w:rPr>
                <w:noProof/>
                <w:webHidden/>
              </w:rPr>
              <w:instrText xml:space="preserve"> PAGEREF _Toc383102079 \h </w:instrText>
            </w:r>
            <w:r w:rsidR="0027683A">
              <w:rPr>
                <w:noProof/>
                <w:webHidden/>
              </w:rPr>
            </w:r>
            <w:r w:rsidR="0027683A">
              <w:rPr>
                <w:noProof/>
                <w:webHidden/>
              </w:rPr>
              <w:fldChar w:fldCharType="separate"/>
            </w:r>
            <w:r w:rsidR="0027683A">
              <w:rPr>
                <w:noProof/>
                <w:webHidden/>
              </w:rPr>
              <w:t>32</w:t>
            </w:r>
            <w:r w:rsidR="0027683A">
              <w:rPr>
                <w:noProof/>
                <w:webHidden/>
              </w:rPr>
              <w:fldChar w:fldCharType="end"/>
            </w:r>
          </w:hyperlink>
        </w:p>
        <w:p w14:paraId="658367D1" w14:textId="77777777" w:rsidR="0027683A" w:rsidRDefault="000B0F50">
          <w:pPr>
            <w:pStyle w:val="Innehll2"/>
            <w:tabs>
              <w:tab w:val="left" w:pos="880"/>
              <w:tab w:val="right" w:leader="dot" w:pos="8664"/>
            </w:tabs>
            <w:rPr>
              <w:rFonts w:asciiTheme="minorHAnsi" w:eastAsiaTheme="minorEastAsia" w:hAnsiTheme="minorHAnsi" w:cstheme="minorBidi"/>
              <w:noProof/>
              <w:sz w:val="22"/>
              <w:lang w:eastAsia="sv-SE"/>
            </w:rPr>
          </w:pPr>
          <w:hyperlink w:anchor="_Toc383102080" w:history="1">
            <w:r w:rsidR="0027683A" w:rsidRPr="00AE7BD3">
              <w:rPr>
                <w:rStyle w:val="Hyperlnk"/>
                <w:noProof/>
              </w:rPr>
              <w:t>5.1</w:t>
            </w:r>
            <w:r w:rsidR="0027683A">
              <w:rPr>
                <w:rFonts w:asciiTheme="minorHAnsi" w:eastAsiaTheme="minorEastAsia" w:hAnsiTheme="minorHAnsi" w:cstheme="minorBidi"/>
                <w:noProof/>
                <w:sz w:val="22"/>
                <w:lang w:eastAsia="sv-SE"/>
              </w:rPr>
              <w:tab/>
            </w:r>
            <w:r w:rsidR="0027683A" w:rsidRPr="00AE7BD3">
              <w:rPr>
                <w:rStyle w:val="Hyperlnk"/>
                <w:noProof/>
              </w:rPr>
              <w:t>V-MIM</w:t>
            </w:r>
            <w:r w:rsidR="0027683A">
              <w:rPr>
                <w:noProof/>
                <w:webHidden/>
              </w:rPr>
              <w:tab/>
            </w:r>
            <w:r w:rsidR="0027683A">
              <w:rPr>
                <w:noProof/>
                <w:webHidden/>
              </w:rPr>
              <w:fldChar w:fldCharType="begin"/>
            </w:r>
            <w:r w:rsidR="0027683A">
              <w:rPr>
                <w:noProof/>
                <w:webHidden/>
              </w:rPr>
              <w:instrText xml:space="preserve"> PAGEREF _Toc383102080 \h </w:instrText>
            </w:r>
            <w:r w:rsidR="0027683A">
              <w:rPr>
                <w:noProof/>
                <w:webHidden/>
              </w:rPr>
            </w:r>
            <w:r w:rsidR="0027683A">
              <w:rPr>
                <w:noProof/>
                <w:webHidden/>
              </w:rPr>
              <w:fldChar w:fldCharType="separate"/>
            </w:r>
            <w:r w:rsidR="0027683A">
              <w:rPr>
                <w:noProof/>
                <w:webHidden/>
              </w:rPr>
              <w:t>32</w:t>
            </w:r>
            <w:r w:rsidR="0027683A">
              <w:rPr>
                <w:noProof/>
                <w:webHidden/>
              </w:rPr>
              <w:fldChar w:fldCharType="end"/>
            </w:r>
          </w:hyperlink>
        </w:p>
        <w:p w14:paraId="7D329B8F"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081" w:history="1">
            <w:r w:rsidR="0027683A" w:rsidRPr="00AE7BD3">
              <w:rPr>
                <w:rStyle w:val="Hyperlnk"/>
                <w:noProof/>
              </w:rPr>
              <w:t>5.1.1</w:t>
            </w:r>
            <w:r w:rsidR="0027683A">
              <w:rPr>
                <w:rFonts w:asciiTheme="minorHAnsi" w:eastAsiaTheme="minorEastAsia" w:hAnsiTheme="minorHAnsi" w:cstheme="minorBidi"/>
                <w:noProof/>
                <w:sz w:val="22"/>
                <w:lang w:eastAsia="sv-SE"/>
              </w:rPr>
              <w:tab/>
            </w:r>
            <w:r w:rsidR="0027683A" w:rsidRPr="00AE7BD3">
              <w:rPr>
                <w:rStyle w:val="Hyperlnk"/>
                <w:noProof/>
              </w:rPr>
              <w:t>GetReferallOutcome</w:t>
            </w:r>
            <w:r w:rsidR="0027683A">
              <w:rPr>
                <w:noProof/>
                <w:webHidden/>
              </w:rPr>
              <w:tab/>
            </w:r>
            <w:r w:rsidR="0027683A">
              <w:rPr>
                <w:noProof/>
                <w:webHidden/>
              </w:rPr>
              <w:fldChar w:fldCharType="begin"/>
            </w:r>
            <w:r w:rsidR="0027683A">
              <w:rPr>
                <w:noProof/>
                <w:webHidden/>
              </w:rPr>
              <w:instrText xml:space="preserve"> PAGEREF _Toc383102081 \h </w:instrText>
            </w:r>
            <w:r w:rsidR="0027683A">
              <w:rPr>
                <w:noProof/>
                <w:webHidden/>
              </w:rPr>
            </w:r>
            <w:r w:rsidR="0027683A">
              <w:rPr>
                <w:noProof/>
                <w:webHidden/>
              </w:rPr>
              <w:fldChar w:fldCharType="separate"/>
            </w:r>
            <w:r w:rsidR="0027683A">
              <w:rPr>
                <w:noProof/>
                <w:webHidden/>
              </w:rPr>
              <w:t>32</w:t>
            </w:r>
            <w:r w:rsidR="0027683A">
              <w:rPr>
                <w:noProof/>
                <w:webHidden/>
              </w:rPr>
              <w:fldChar w:fldCharType="end"/>
            </w:r>
          </w:hyperlink>
        </w:p>
        <w:p w14:paraId="1986A69A"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083" w:history="1">
            <w:r w:rsidR="0027683A" w:rsidRPr="00AE7BD3">
              <w:rPr>
                <w:rStyle w:val="Hyperlnk"/>
                <w:noProof/>
              </w:rPr>
              <w:t>5.1.2</w:t>
            </w:r>
            <w:r w:rsidR="0027683A">
              <w:rPr>
                <w:rFonts w:asciiTheme="minorHAnsi" w:eastAsiaTheme="minorEastAsia" w:hAnsiTheme="minorHAnsi" w:cstheme="minorBidi"/>
                <w:noProof/>
                <w:sz w:val="22"/>
                <w:lang w:eastAsia="sv-SE"/>
              </w:rPr>
              <w:tab/>
            </w:r>
            <w:r w:rsidR="0027683A" w:rsidRPr="00AE7BD3">
              <w:rPr>
                <w:rStyle w:val="Hyperlnk"/>
                <w:noProof/>
              </w:rPr>
              <w:t>GetMaternityMedicalHistory</w:t>
            </w:r>
            <w:r w:rsidR="0027683A">
              <w:rPr>
                <w:noProof/>
                <w:webHidden/>
              </w:rPr>
              <w:tab/>
            </w:r>
            <w:r w:rsidR="0027683A">
              <w:rPr>
                <w:noProof/>
                <w:webHidden/>
              </w:rPr>
              <w:fldChar w:fldCharType="begin"/>
            </w:r>
            <w:r w:rsidR="0027683A">
              <w:rPr>
                <w:noProof/>
                <w:webHidden/>
              </w:rPr>
              <w:instrText xml:space="preserve"> PAGEREF _Toc383102083 \h </w:instrText>
            </w:r>
            <w:r w:rsidR="0027683A">
              <w:rPr>
                <w:noProof/>
                <w:webHidden/>
              </w:rPr>
            </w:r>
            <w:r w:rsidR="0027683A">
              <w:rPr>
                <w:noProof/>
                <w:webHidden/>
              </w:rPr>
              <w:fldChar w:fldCharType="separate"/>
            </w:r>
            <w:r w:rsidR="0027683A">
              <w:rPr>
                <w:noProof/>
                <w:webHidden/>
              </w:rPr>
              <w:t>36</w:t>
            </w:r>
            <w:r w:rsidR="0027683A">
              <w:rPr>
                <w:noProof/>
                <w:webHidden/>
              </w:rPr>
              <w:fldChar w:fldCharType="end"/>
            </w:r>
          </w:hyperlink>
        </w:p>
        <w:p w14:paraId="5DB219EA"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084" w:history="1">
            <w:r w:rsidR="0027683A" w:rsidRPr="00AE7BD3">
              <w:rPr>
                <w:rStyle w:val="Hyperlnk"/>
                <w:noProof/>
              </w:rPr>
              <w:t>5.1.3</w:t>
            </w:r>
            <w:r w:rsidR="0027683A">
              <w:rPr>
                <w:rFonts w:asciiTheme="minorHAnsi" w:eastAsiaTheme="minorEastAsia" w:hAnsiTheme="minorHAnsi" w:cstheme="minorBidi"/>
                <w:noProof/>
                <w:sz w:val="22"/>
                <w:lang w:eastAsia="sv-SE"/>
              </w:rPr>
              <w:tab/>
            </w:r>
            <w:r w:rsidR="0027683A" w:rsidRPr="00AE7BD3">
              <w:rPr>
                <w:rStyle w:val="Hyperlnk"/>
                <w:noProof/>
              </w:rPr>
              <w:t>GetLaboratoryOrderOutcome</w:t>
            </w:r>
            <w:r w:rsidR="0027683A">
              <w:rPr>
                <w:noProof/>
                <w:webHidden/>
              </w:rPr>
              <w:tab/>
            </w:r>
            <w:r w:rsidR="0027683A">
              <w:rPr>
                <w:noProof/>
                <w:webHidden/>
              </w:rPr>
              <w:fldChar w:fldCharType="begin"/>
            </w:r>
            <w:r w:rsidR="0027683A">
              <w:rPr>
                <w:noProof/>
                <w:webHidden/>
              </w:rPr>
              <w:instrText xml:space="preserve"> PAGEREF _Toc383102084 \h </w:instrText>
            </w:r>
            <w:r w:rsidR="0027683A">
              <w:rPr>
                <w:noProof/>
                <w:webHidden/>
              </w:rPr>
            </w:r>
            <w:r w:rsidR="0027683A">
              <w:rPr>
                <w:noProof/>
                <w:webHidden/>
              </w:rPr>
              <w:fldChar w:fldCharType="separate"/>
            </w:r>
            <w:r w:rsidR="0027683A">
              <w:rPr>
                <w:noProof/>
                <w:webHidden/>
              </w:rPr>
              <w:t>43</w:t>
            </w:r>
            <w:r w:rsidR="0027683A">
              <w:rPr>
                <w:noProof/>
                <w:webHidden/>
              </w:rPr>
              <w:fldChar w:fldCharType="end"/>
            </w:r>
          </w:hyperlink>
        </w:p>
        <w:p w14:paraId="14991A26"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085" w:history="1">
            <w:r w:rsidR="0027683A" w:rsidRPr="00AE7BD3">
              <w:rPr>
                <w:rStyle w:val="Hyperlnk"/>
                <w:noProof/>
              </w:rPr>
              <w:t>5.1.4</w:t>
            </w:r>
            <w:r w:rsidR="0027683A">
              <w:rPr>
                <w:rFonts w:asciiTheme="minorHAnsi" w:eastAsiaTheme="minorEastAsia" w:hAnsiTheme="minorHAnsi" w:cstheme="minorBidi"/>
                <w:noProof/>
                <w:sz w:val="22"/>
                <w:lang w:eastAsia="sv-SE"/>
              </w:rPr>
              <w:tab/>
            </w:r>
            <w:r w:rsidR="0027683A" w:rsidRPr="00AE7BD3">
              <w:rPr>
                <w:rStyle w:val="Hyperlnk"/>
                <w:noProof/>
              </w:rPr>
              <w:t>GetECGOutcome</w:t>
            </w:r>
            <w:r w:rsidR="0027683A">
              <w:rPr>
                <w:noProof/>
                <w:webHidden/>
              </w:rPr>
              <w:tab/>
            </w:r>
            <w:r w:rsidR="0027683A">
              <w:rPr>
                <w:noProof/>
                <w:webHidden/>
              </w:rPr>
              <w:fldChar w:fldCharType="begin"/>
            </w:r>
            <w:r w:rsidR="0027683A">
              <w:rPr>
                <w:noProof/>
                <w:webHidden/>
              </w:rPr>
              <w:instrText xml:space="preserve"> PAGEREF _Toc383102085 \h </w:instrText>
            </w:r>
            <w:r w:rsidR="0027683A">
              <w:rPr>
                <w:noProof/>
                <w:webHidden/>
              </w:rPr>
            </w:r>
            <w:r w:rsidR="0027683A">
              <w:rPr>
                <w:noProof/>
                <w:webHidden/>
              </w:rPr>
              <w:fldChar w:fldCharType="separate"/>
            </w:r>
            <w:r w:rsidR="0027683A">
              <w:rPr>
                <w:noProof/>
                <w:webHidden/>
              </w:rPr>
              <w:t>48</w:t>
            </w:r>
            <w:r w:rsidR="0027683A">
              <w:rPr>
                <w:noProof/>
                <w:webHidden/>
              </w:rPr>
              <w:fldChar w:fldCharType="end"/>
            </w:r>
          </w:hyperlink>
        </w:p>
        <w:p w14:paraId="508CEC1C"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086" w:history="1">
            <w:r w:rsidR="0027683A" w:rsidRPr="00AE7BD3">
              <w:rPr>
                <w:rStyle w:val="Hyperlnk"/>
                <w:noProof/>
              </w:rPr>
              <w:t>5.1.5</w:t>
            </w:r>
            <w:r w:rsidR="0027683A">
              <w:rPr>
                <w:rFonts w:asciiTheme="minorHAnsi" w:eastAsiaTheme="minorEastAsia" w:hAnsiTheme="minorHAnsi" w:cstheme="minorBidi"/>
                <w:noProof/>
                <w:sz w:val="22"/>
                <w:lang w:eastAsia="sv-SE"/>
              </w:rPr>
              <w:tab/>
            </w:r>
            <w:r w:rsidR="0027683A" w:rsidRPr="00AE7BD3">
              <w:rPr>
                <w:rStyle w:val="Hyperlnk"/>
                <w:noProof/>
              </w:rPr>
              <w:t>GetImagingOutcome</w:t>
            </w:r>
            <w:r w:rsidR="0027683A">
              <w:rPr>
                <w:noProof/>
                <w:webHidden/>
              </w:rPr>
              <w:tab/>
            </w:r>
            <w:r w:rsidR="0027683A">
              <w:rPr>
                <w:noProof/>
                <w:webHidden/>
              </w:rPr>
              <w:fldChar w:fldCharType="begin"/>
            </w:r>
            <w:r w:rsidR="0027683A">
              <w:rPr>
                <w:noProof/>
                <w:webHidden/>
              </w:rPr>
              <w:instrText xml:space="preserve"> PAGEREF _Toc383102086 \h </w:instrText>
            </w:r>
            <w:r w:rsidR="0027683A">
              <w:rPr>
                <w:noProof/>
                <w:webHidden/>
              </w:rPr>
            </w:r>
            <w:r w:rsidR="0027683A">
              <w:rPr>
                <w:noProof/>
                <w:webHidden/>
              </w:rPr>
              <w:fldChar w:fldCharType="separate"/>
            </w:r>
            <w:r w:rsidR="0027683A">
              <w:rPr>
                <w:noProof/>
                <w:webHidden/>
              </w:rPr>
              <w:t>53</w:t>
            </w:r>
            <w:r w:rsidR="0027683A">
              <w:rPr>
                <w:noProof/>
                <w:webHidden/>
              </w:rPr>
              <w:fldChar w:fldCharType="end"/>
            </w:r>
          </w:hyperlink>
        </w:p>
        <w:p w14:paraId="494AD2E0" w14:textId="77777777" w:rsidR="0027683A" w:rsidRDefault="000B0F50" w:rsidP="000D0257">
          <w:pPr>
            <w:pStyle w:val="Innehll1"/>
            <w:rPr>
              <w:rFonts w:asciiTheme="minorHAnsi" w:eastAsiaTheme="minorEastAsia" w:hAnsiTheme="minorHAnsi" w:cstheme="minorBidi"/>
              <w:noProof/>
              <w:sz w:val="22"/>
              <w:lang w:eastAsia="sv-SE"/>
            </w:rPr>
          </w:pPr>
          <w:hyperlink w:anchor="_Toc383102087" w:history="1">
            <w:r w:rsidR="0027683A" w:rsidRPr="00AE7BD3">
              <w:rPr>
                <w:rStyle w:val="Hyperlnk"/>
                <w:noProof/>
              </w:rPr>
              <w:t>6</w:t>
            </w:r>
            <w:r w:rsidR="0027683A">
              <w:rPr>
                <w:rFonts w:asciiTheme="minorHAnsi" w:eastAsiaTheme="minorEastAsia" w:hAnsiTheme="minorHAnsi" w:cstheme="minorBidi"/>
                <w:noProof/>
                <w:sz w:val="22"/>
                <w:lang w:eastAsia="sv-SE"/>
              </w:rPr>
              <w:tab/>
            </w:r>
            <w:r w:rsidR="0027683A" w:rsidRPr="00AE7BD3">
              <w:rPr>
                <w:rStyle w:val="Hyperlnk"/>
                <w:noProof/>
              </w:rPr>
              <w:t>Tjänstekontrakt</w:t>
            </w:r>
            <w:r w:rsidR="0027683A">
              <w:rPr>
                <w:noProof/>
                <w:webHidden/>
              </w:rPr>
              <w:tab/>
            </w:r>
            <w:r w:rsidR="0027683A">
              <w:rPr>
                <w:noProof/>
                <w:webHidden/>
              </w:rPr>
              <w:fldChar w:fldCharType="begin"/>
            </w:r>
            <w:r w:rsidR="0027683A">
              <w:rPr>
                <w:noProof/>
                <w:webHidden/>
              </w:rPr>
              <w:instrText xml:space="preserve"> PAGEREF _Toc383102087 \h </w:instrText>
            </w:r>
            <w:r w:rsidR="0027683A">
              <w:rPr>
                <w:noProof/>
                <w:webHidden/>
              </w:rPr>
            </w:r>
            <w:r w:rsidR="0027683A">
              <w:rPr>
                <w:noProof/>
                <w:webHidden/>
              </w:rPr>
              <w:fldChar w:fldCharType="separate"/>
            </w:r>
            <w:r w:rsidR="0027683A">
              <w:rPr>
                <w:noProof/>
                <w:webHidden/>
              </w:rPr>
              <w:t>59</w:t>
            </w:r>
            <w:r w:rsidR="0027683A">
              <w:rPr>
                <w:noProof/>
                <w:webHidden/>
              </w:rPr>
              <w:fldChar w:fldCharType="end"/>
            </w:r>
          </w:hyperlink>
        </w:p>
        <w:p w14:paraId="5688BA02" w14:textId="77777777" w:rsidR="0027683A" w:rsidRDefault="000B0F50">
          <w:pPr>
            <w:pStyle w:val="Innehll2"/>
            <w:tabs>
              <w:tab w:val="left" w:pos="880"/>
              <w:tab w:val="right" w:leader="dot" w:pos="8664"/>
            </w:tabs>
            <w:rPr>
              <w:rFonts w:asciiTheme="minorHAnsi" w:eastAsiaTheme="minorEastAsia" w:hAnsiTheme="minorHAnsi" w:cstheme="minorBidi"/>
              <w:noProof/>
              <w:sz w:val="22"/>
              <w:lang w:eastAsia="sv-SE"/>
            </w:rPr>
          </w:pPr>
          <w:hyperlink w:anchor="_Toc383102088" w:history="1">
            <w:r w:rsidR="0027683A" w:rsidRPr="00AE7BD3">
              <w:rPr>
                <w:rStyle w:val="Hyperlnk"/>
                <w:noProof/>
              </w:rPr>
              <w:t>6.1</w:t>
            </w:r>
            <w:r w:rsidR="0027683A">
              <w:rPr>
                <w:rFonts w:asciiTheme="minorHAnsi" w:eastAsiaTheme="minorEastAsia" w:hAnsiTheme="minorHAnsi" w:cstheme="minorBidi"/>
                <w:noProof/>
                <w:sz w:val="22"/>
                <w:lang w:eastAsia="sv-SE"/>
              </w:rPr>
              <w:tab/>
            </w:r>
            <w:r w:rsidR="0027683A" w:rsidRPr="00AE7BD3">
              <w:rPr>
                <w:rStyle w:val="Hyperlnk"/>
                <w:noProof/>
              </w:rPr>
              <w:t>GetReferralOutcome</w:t>
            </w:r>
            <w:r w:rsidR="0027683A">
              <w:rPr>
                <w:noProof/>
                <w:webHidden/>
              </w:rPr>
              <w:tab/>
            </w:r>
            <w:r w:rsidR="0027683A">
              <w:rPr>
                <w:noProof/>
                <w:webHidden/>
              </w:rPr>
              <w:fldChar w:fldCharType="begin"/>
            </w:r>
            <w:r w:rsidR="0027683A">
              <w:rPr>
                <w:noProof/>
                <w:webHidden/>
              </w:rPr>
              <w:instrText xml:space="preserve"> PAGEREF _Toc383102088 \h </w:instrText>
            </w:r>
            <w:r w:rsidR="0027683A">
              <w:rPr>
                <w:noProof/>
                <w:webHidden/>
              </w:rPr>
            </w:r>
            <w:r w:rsidR="0027683A">
              <w:rPr>
                <w:noProof/>
                <w:webHidden/>
              </w:rPr>
              <w:fldChar w:fldCharType="separate"/>
            </w:r>
            <w:r w:rsidR="0027683A">
              <w:rPr>
                <w:noProof/>
                <w:webHidden/>
              </w:rPr>
              <w:t>59</w:t>
            </w:r>
            <w:r w:rsidR="0027683A">
              <w:rPr>
                <w:noProof/>
                <w:webHidden/>
              </w:rPr>
              <w:fldChar w:fldCharType="end"/>
            </w:r>
          </w:hyperlink>
        </w:p>
        <w:p w14:paraId="5654C860"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089" w:history="1">
            <w:r w:rsidR="0027683A" w:rsidRPr="00AE7BD3">
              <w:rPr>
                <w:rStyle w:val="Hyperlnk"/>
                <w:noProof/>
              </w:rPr>
              <w:t>6.1.1</w:t>
            </w:r>
            <w:r w:rsidR="0027683A">
              <w:rPr>
                <w:rFonts w:asciiTheme="minorHAnsi" w:eastAsiaTheme="minorEastAsia" w:hAnsiTheme="minorHAnsi" w:cstheme="minorBidi"/>
                <w:noProof/>
                <w:sz w:val="22"/>
                <w:lang w:eastAsia="sv-SE"/>
              </w:rPr>
              <w:tab/>
            </w:r>
            <w:r w:rsidR="0027683A" w:rsidRPr="00AE7BD3">
              <w:rPr>
                <w:rStyle w:val="Hyperlnk"/>
                <w:noProof/>
              </w:rPr>
              <w:t>Version</w:t>
            </w:r>
            <w:r w:rsidR="0027683A">
              <w:rPr>
                <w:noProof/>
                <w:webHidden/>
              </w:rPr>
              <w:tab/>
            </w:r>
            <w:r w:rsidR="0027683A">
              <w:rPr>
                <w:noProof/>
                <w:webHidden/>
              </w:rPr>
              <w:fldChar w:fldCharType="begin"/>
            </w:r>
            <w:r w:rsidR="0027683A">
              <w:rPr>
                <w:noProof/>
                <w:webHidden/>
              </w:rPr>
              <w:instrText xml:space="preserve"> PAGEREF _Toc383102089 \h </w:instrText>
            </w:r>
            <w:r w:rsidR="0027683A">
              <w:rPr>
                <w:noProof/>
                <w:webHidden/>
              </w:rPr>
            </w:r>
            <w:r w:rsidR="0027683A">
              <w:rPr>
                <w:noProof/>
                <w:webHidden/>
              </w:rPr>
              <w:fldChar w:fldCharType="separate"/>
            </w:r>
            <w:r w:rsidR="0027683A">
              <w:rPr>
                <w:noProof/>
                <w:webHidden/>
              </w:rPr>
              <w:t>59</w:t>
            </w:r>
            <w:r w:rsidR="0027683A">
              <w:rPr>
                <w:noProof/>
                <w:webHidden/>
              </w:rPr>
              <w:fldChar w:fldCharType="end"/>
            </w:r>
          </w:hyperlink>
        </w:p>
        <w:p w14:paraId="0D97E910"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090" w:history="1">
            <w:r w:rsidR="0027683A" w:rsidRPr="00AE7BD3">
              <w:rPr>
                <w:rStyle w:val="Hyperlnk"/>
                <w:noProof/>
              </w:rPr>
              <w:t>6.1.2</w:t>
            </w:r>
            <w:r w:rsidR="0027683A">
              <w:rPr>
                <w:rFonts w:asciiTheme="minorHAnsi" w:eastAsiaTheme="minorEastAsia" w:hAnsiTheme="minorHAnsi" w:cstheme="minorBidi"/>
                <w:noProof/>
                <w:sz w:val="22"/>
                <w:lang w:eastAsia="sv-SE"/>
              </w:rPr>
              <w:tab/>
            </w:r>
            <w:r w:rsidR="0027683A" w:rsidRPr="00AE7BD3">
              <w:rPr>
                <w:rStyle w:val="Hyperlnk"/>
                <w:noProof/>
              </w:rPr>
              <w:t>Fältregler</w:t>
            </w:r>
            <w:r w:rsidR="0027683A">
              <w:rPr>
                <w:noProof/>
                <w:webHidden/>
              </w:rPr>
              <w:tab/>
            </w:r>
            <w:r w:rsidR="0027683A">
              <w:rPr>
                <w:noProof/>
                <w:webHidden/>
              </w:rPr>
              <w:fldChar w:fldCharType="begin"/>
            </w:r>
            <w:r w:rsidR="0027683A">
              <w:rPr>
                <w:noProof/>
                <w:webHidden/>
              </w:rPr>
              <w:instrText xml:space="preserve"> PAGEREF _Toc383102090 \h </w:instrText>
            </w:r>
            <w:r w:rsidR="0027683A">
              <w:rPr>
                <w:noProof/>
                <w:webHidden/>
              </w:rPr>
            </w:r>
            <w:r w:rsidR="0027683A">
              <w:rPr>
                <w:noProof/>
                <w:webHidden/>
              </w:rPr>
              <w:fldChar w:fldCharType="separate"/>
            </w:r>
            <w:r w:rsidR="0027683A">
              <w:rPr>
                <w:noProof/>
                <w:webHidden/>
              </w:rPr>
              <w:t>59</w:t>
            </w:r>
            <w:r w:rsidR="0027683A">
              <w:rPr>
                <w:noProof/>
                <w:webHidden/>
              </w:rPr>
              <w:fldChar w:fldCharType="end"/>
            </w:r>
          </w:hyperlink>
        </w:p>
        <w:p w14:paraId="17D4CAA7"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091" w:history="1">
            <w:r w:rsidR="0027683A" w:rsidRPr="00AE7BD3">
              <w:rPr>
                <w:rStyle w:val="Hyperlnk"/>
                <w:noProof/>
              </w:rPr>
              <w:t>6.1.3</w:t>
            </w:r>
            <w:r w:rsidR="0027683A">
              <w:rPr>
                <w:rFonts w:asciiTheme="minorHAnsi" w:eastAsiaTheme="minorEastAsia" w:hAnsiTheme="minorHAnsi" w:cstheme="minorBidi"/>
                <w:noProof/>
                <w:sz w:val="22"/>
                <w:lang w:eastAsia="sv-SE"/>
              </w:rPr>
              <w:tab/>
            </w:r>
            <w:r w:rsidR="0027683A" w:rsidRPr="00AE7BD3">
              <w:rPr>
                <w:rStyle w:val="Hyperlnk"/>
                <w:noProof/>
              </w:rPr>
              <w:t>Övriga regler</w:t>
            </w:r>
            <w:r w:rsidR="0027683A">
              <w:rPr>
                <w:noProof/>
                <w:webHidden/>
              </w:rPr>
              <w:tab/>
            </w:r>
            <w:r w:rsidR="0027683A">
              <w:rPr>
                <w:noProof/>
                <w:webHidden/>
              </w:rPr>
              <w:fldChar w:fldCharType="begin"/>
            </w:r>
            <w:r w:rsidR="0027683A">
              <w:rPr>
                <w:noProof/>
                <w:webHidden/>
              </w:rPr>
              <w:instrText xml:space="preserve"> PAGEREF _Toc383102091 \h </w:instrText>
            </w:r>
            <w:r w:rsidR="0027683A">
              <w:rPr>
                <w:noProof/>
                <w:webHidden/>
              </w:rPr>
            </w:r>
            <w:r w:rsidR="0027683A">
              <w:rPr>
                <w:noProof/>
                <w:webHidden/>
              </w:rPr>
              <w:fldChar w:fldCharType="separate"/>
            </w:r>
            <w:r w:rsidR="0027683A">
              <w:rPr>
                <w:noProof/>
                <w:webHidden/>
              </w:rPr>
              <w:t>64</w:t>
            </w:r>
            <w:r w:rsidR="0027683A">
              <w:rPr>
                <w:noProof/>
                <w:webHidden/>
              </w:rPr>
              <w:fldChar w:fldCharType="end"/>
            </w:r>
          </w:hyperlink>
        </w:p>
        <w:p w14:paraId="596F3937" w14:textId="77777777" w:rsidR="0027683A" w:rsidRDefault="000B0F50">
          <w:pPr>
            <w:pStyle w:val="Innehll2"/>
            <w:tabs>
              <w:tab w:val="left" w:pos="880"/>
              <w:tab w:val="right" w:leader="dot" w:pos="8664"/>
            </w:tabs>
            <w:rPr>
              <w:rFonts w:asciiTheme="minorHAnsi" w:eastAsiaTheme="minorEastAsia" w:hAnsiTheme="minorHAnsi" w:cstheme="minorBidi"/>
              <w:noProof/>
              <w:sz w:val="22"/>
              <w:lang w:eastAsia="sv-SE"/>
            </w:rPr>
          </w:pPr>
          <w:hyperlink w:anchor="_Toc383102092" w:history="1">
            <w:r w:rsidR="0027683A" w:rsidRPr="00AE7BD3">
              <w:rPr>
                <w:rStyle w:val="Hyperlnk"/>
                <w:noProof/>
              </w:rPr>
              <w:t>6.2</w:t>
            </w:r>
            <w:r w:rsidR="0027683A">
              <w:rPr>
                <w:rFonts w:asciiTheme="minorHAnsi" w:eastAsiaTheme="minorEastAsia" w:hAnsiTheme="minorHAnsi" w:cstheme="minorBidi"/>
                <w:noProof/>
                <w:sz w:val="22"/>
                <w:lang w:eastAsia="sv-SE"/>
              </w:rPr>
              <w:tab/>
            </w:r>
            <w:r w:rsidR="0027683A" w:rsidRPr="00AE7BD3">
              <w:rPr>
                <w:rStyle w:val="Hyperlnk"/>
                <w:noProof/>
              </w:rPr>
              <w:t>GetMaternityMedicalHistory</w:t>
            </w:r>
            <w:r w:rsidR="0027683A">
              <w:rPr>
                <w:noProof/>
                <w:webHidden/>
              </w:rPr>
              <w:tab/>
            </w:r>
            <w:r w:rsidR="0027683A">
              <w:rPr>
                <w:noProof/>
                <w:webHidden/>
              </w:rPr>
              <w:fldChar w:fldCharType="begin"/>
            </w:r>
            <w:r w:rsidR="0027683A">
              <w:rPr>
                <w:noProof/>
                <w:webHidden/>
              </w:rPr>
              <w:instrText xml:space="preserve"> PAGEREF _Toc383102092 \h </w:instrText>
            </w:r>
            <w:r w:rsidR="0027683A">
              <w:rPr>
                <w:noProof/>
                <w:webHidden/>
              </w:rPr>
            </w:r>
            <w:r w:rsidR="0027683A">
              <w:rPr>
                <w:noProof/>
                <w:webHidden/>
              </w:rPr>
              <w:fldChar w:fldCharType="separate"/>
            </w:r>
            <w:r w:rsidR="0027683A">
              <w:rPr>
                <w:noProof/>
                <w:webHidden/>
              </w:rPr>
              <w:t>66</w:t>
            </w:r>
            <w:r w:rsidR="0027683A">
              <w:rPr>
                <w:noProof/>
                <w:webHidden/>
              </w:rPr>
              <w:fldChar w:fldCharType="end"/>
            </w:r>
          </w:hyperlink>
        </w:p>
        <w:p w14:paraId="1AF2D6F0"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093" w:history="1">
            <w:r w:rsidR="0027683A" w:rsidRPr="00AE7BD3">
              <w:rPr>
                <w:rStyle w:val="Hyperlnk"/>
                <w:noProof/>
              </w:rPr>
              <w:t>6.2.1</w:t>
            </w:r>
            <w:r w:rsidR="0027683A">
              <w:rPr>
                <w:rFonts w:asciiTheme="minorHAnsi" w:eastAsiaTheme="minorEastAsia" w:hAnsiTheme="minorHAnsi" w:cstheme="minorBidi"/>
                <w:noProof/>
                <w:sz w:val="22"/>
                <w:lang w:eastAsia="sv-SE"/>
              </w:rPr>
              <w:tab/>
            </w:r>
            <w:r w:rsidR="0027683A" w:rsidRPr="00AE7BD3">
              <w:rPr>
                <w:rStyle w:val="Hyperlnk"/>
                <w:noProof/>
              </w:rPr>
              <w:t>Version</w:t>
            </w:r>
            <w:r w:rsidR="0027683A">
              <w:rPr>
                <w:noProof/>
                <w:webHidden/>
              </w:rPr>
              <w:tab/>
            </w:r>
            <w:r w:rsidR="0027683A">
              <w:rPr>
                <w:noProof/>
                <w:webHidden/>
              </w:rPr>
              <w:fldChar w:fldCharType="begin"/>
            </w:r>
            <w:r w:rsidR="0027683A">
              <w:rPr>
                <w:noProof/>
                <w:webHidden/>
              </w:rPr>
              <w:instrText xml:space="preserve"> PAGEREF _Toc383102093 \h </w:instrText>
            </w:r>
            <w:r w:rsidR="0027683A">
              <w:rPr>
                <w:noProof/>
                <w:webHidden/>
              </w:rPr>
            </w:r>
            <w:r w:rsidR="0027683A">
              <w:rPr>
                <w:noProof/>
                <w:webHidden/>
              </w:rPr>
              <w:fldChar w:fldCharType="separate"/>
            </w:r>
            <w:r w:rsidR="0027683A">
              <w:rPr>
                <w:noProof/>
                <w:webHidden/>
              </w:rPr>
              <w:t>66</w:t>
            </w:r>
            <w:r w:rsidR="0027683A">
              <w:rPr>
                <w:noProof/>
                <w:webHidden/>
              </w:rPr>
              <w:fldChar w:fldCharType="end"/>
            </w:r>
          </w:hyperlink>
        </w:p>
        <w:p w14:paraId="712C7480"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094" w:history="1">
            <w:r w:rsidR="0027683A" w:rsidRPr="00AE7BD3">
              <w:rPr>
                <w:rStyle w:val="Hyperlnk"/>
                <w:noProof/>
              </w:rPr>
              <w:t>6.2.2</w:t>
            </w:r>
            <w:r w:rsidR="0027683A">
              <w:rPr>
                <w:rFonts w:asciiTheme="minorHAnsi" w:eastAsiaTheme="minorEastAsia" w:hAnsiTheme="minorHAnsi" w:cstheme="minorBidi"/>
                <w:noProof/>
                <w:sz w:val="22"/>
                <w:lang w:eastAsia="sv-SE"/>
              </w:rPr>
              <w:tab/>
            </w:r>
            <w:r w:rsidR="0027683A" w:rsidRPr="00AE7BD3">
              <w:rPr>
                <w:rStyle w:val="Hyperlnk"/>
                <w:noProof/>
              </w:rPr>
              <w:t>Fältregler</w:t>
            </w:r>
            <w:r w:rsidR="0027683A">
              <w:rPr>
                <w:noProof/>
                <w:webHidden/>
              </w:rPr>
              <w:tab/>
            </w:r>
            <w:r w:rsidR="0027683A">
              <w:rPr>
                <w:noProof/>
                <w:webHidden/>
              </w:rPr>
              <w:fldChar w:fldCharType="begin"/>
            </w:r>
            <w:r w:rsidR="0027683A">
              <w:rPr>
                <w:noProof/>
                <w:webHidden/>
              </w:rPr>
              <w:instrText xml:space="preserve"> PAGEREF _Toc383102094 \h </w:instrText>
            </w:r>
            <w:r w:rsidR="0027683A">
              <w:rPr>
                <w:noProof/>
                <w:webHidden/>
              </w:rPr>
            </w:r>
            <w:r w:rsidR="0027683A">
              <w:rPr>
                <w:noProof/>
                <w:webHidden/>
              </w:rPr>
              <w:fldChar w:fldCharType="separate"/>
            </w:r>
            <w:r w:rsidR="0027683A">
              <w:rPr>
                <w:noProof/>
                <w:webHidden/>
              </w:rPr>
              <w:t>66</w:t>
            </w:r>
            <w:r w:rsidR="0027683A">
              <w:rPr>
                <w:noProof/>
                <w:webHidden/>
              </w:rPr>
              <w:fldChar w:fldCharType="end"/>
            </w:r>
          </w:hyperlink>
        </w:p>
        <w:p w14:paraId="517E3EFF"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095" w:history="1">
            <w:r w:rsidR="0027683A" w:rsidRPr="00AE7BD3">
              <w:rPr>
                <w:rStyle w:val="Hyperlnk"/>
                <w:noProof/>
              </w:rPr>
              <w:t>6.2.3</w:t>
            </w:r>
            <w:r w:rsidR="0027683A">
              <w:rPr>
                <w:rFonts w:asciiTheme="minorHAnsi" w:eastAsiaTheme="minorEastAsia" w:hAnsiTheme="minorHAnsi" w:cstheme="minorBidi"/>
                <w:noProof/>
                <w:sz w:val="22"/>
                <w:lang w:eastAsia="sv-SE"/>
              </w:rPr>
              <w:tab/>
            </w:r>
            <w:r w:rsidR="0027683A" w:rsidRPr="00AE7BD3">
              <w:rPr>
                <w:rStyle w:val="Hyperlnk"/>
                <w:noProof/>
              </w:rPr>
              <w:t>Övriga regler</w:t>
            </w:r>
            <w:r w:rsidR="0027683A">
              <w:rPr>
                <w:noProof/>
                <w:webHidden/>
              </w:rPr>
              <w:tab/>
            </w:r>
            <w:r w:rsidR="0027683A">
              <w:rPr>
                <w:noProof/>
                <w:webHidden/>
              </w:rPr>
              <w:fldChar w:fldCharType="begin"/>
            </w:r>
            <w:r w:rsidR="0027683A">
              <w:rPr>
                <w:noProof/>
                <w:webHidden/>
              </w:rPr>
              <w:instrText xml:space="preserve"> PAGEREF _Toc383102095 \h </w:instrText>
            </w:r>
            <w:r w:rsidR="0027683A">
              <w:rPr>
                <w:noProof/>
                <w:webHidden/>
              </w:rPr>
            </w:r>
            <w:r w:rsidR="0027683A">
              <w:rPr>
                <w:noProof/>
                <w:webHidden/>
              </w:rPr>
              <w:fldChar w:fldCharType="separate"/>
            </w:r>
            <w:r w:rsidR="0027683A">
              <w:rPr>
                <w:noProof/>
                <w:webHidden/>
              </w:rPr>
              <w:t>73</w:t>
            </w:r>
            <w:r w:rsidR="0027683A">
              <w:rPr>
                <w:noProof/>
                <w:webHidden/>
              </w:rPr>
              <w:fldChar w:fldCharType="end"/>
            </w:r>
          </w:hyperlink>
        </w:p>
        <w:p w14:paraId="73439713" w14:textId="77777777" w:rsidR="0027683A" w:rsidRDefault="000B0F50">
          <w:pPr>
            <w:pStyle w:val="Innehll2"/>
            <w:tabs>
              <w:tab w:val="left" w:pos="880"/>
              <w:tab w:val="right" w:leader="dot" w:pos="8664"/>
            </w:tabs>
            <w:rPr>
              <w:rFonts w:asciiTheme="minorHAnsi" w:eastAsiaTheme="minorEastAsia" w:hAnsiTheme="minorHAnsi" w:cstheme="minorBidi"/>
              <w:noProof/>
              <w:sz w:val="22"/>
              <w:lang w:eastAsia="sv-SE"/>
            </w:rPr>
          </w:pPr>
          <w:hyperlink w:anchor="_Toc383102096" w:history="1">
            <w:r w:rsidR="0027683A" w:rsidRPr="00AE7BD3">
              <w:rPr>
                <w:rStyle w:val="Hyperlnk"/>
                <w:noProof/>
              </w:rPr>
              <w:t>6.3</w:t>
            </w:r>
            <w:r w:rsidR="0027683A">
              <w:rPr>
                <w:rFonts w:asciiTheme="minorHAnsi" w:eastAsiaTheme="minorEastAsia" w:hAnsiTheme="minorHAnsi" w:cstheme="minorBidi"/>
                <w:noProof/>
                <w:sz w:val="22"/>
                <w:lang w:eastAsia="sv-SE"/>
              </w:rPr>
              <w:tab/>
            </w:r>
            <w:r w:rsidR="0027683A" w:rsidRPr="00AE7BD3">
              <w:rPr>
                <w:rStyle w:val="Hyperlnk"/>
                <w:noProof/>
              </w:rPr>
              <w:t>GetLaboratoryOrderOutcome</w:t>
            </w:r>
            <w:r w:rsidR="0027683A">
              <w:rPr>
                <w:noProof/>
                <w:webHidden/>
              </w:rPr>
              <w:tab/>
            </w:r>
            <w:r w:rsidR="0027683A">
              <w:rPr>
                <w:noProof/>
                <w:webHidden/>
              </w:rPr>
              <w:fldChar w:fldCharType="begin"/>
            </w:r>
            <w:r w:rsidR="0027683A">
              <w:rPr>
                <w:noProof/>
                <w:webHidden/>
              </w:rPr>
              <w:instrText xml:space="preserve"> PAGEREF _Toc383102096 \h </w:instrText>
            </w:r>
            <w:r w:rsidR="0027683A">
              <w:rPr>
                <w:noProof/>
                <w:webHidden/>
              </w:rPr>
            </w:r>
            <w:r w:rsidR="0027683A">
              <w:rPr>
                <w:noProof/>
                <w:webHidden/>
              </w:rPr>
              <w:fldChar w:fldCharType="separate"/>
            </w:r>
            <w:r w:rsidR="0027683A">
              <w:rPr>
                <w:noProof/>
                <w:webHidden/>
              </w:rPr>
              <w:t>73</w:t>
            </w:r>
            <w:r w:rsidR="0027683A">
              <w:rPr>
                <w:noProof/>
                <w:webHidden/>
              </w:rPr>
              <w:fldChar w:fldCharType="end"/>
            </w:r>
          </w:hyperlink>
        </w:p>
        <w:p w14:paraId="030796F6"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097" w:history="1">
            <w:r w:rsidR="0027683A" w:rsidRPr="00AE7BD3">
              <w:rPr>
                <w:rStyle w:val="Hyperlnk"/>
                <w:noProof/>
              </w:rPr>
              <w:t>6.3.1</w:t>
            </w:r>
            <w:r w:rsidR="0027683A">
              <w:rPr>
                <w:rFonts w:asciiTheme="minorHAnsi" w:eastAsiaTheme="minorEastAsia" w:hAnsiTheme="minorHAnsi" w:cstheme="minorBidi"/>
                <w:noProof/>
                <w:sz w:val="22"/>
                <w:lang w:eastAsia="sv-SE"/>
              </w:rPr>
              <w:tab/>
            </w:r>
            <w:r w:rsidR="0027683A" w:rsidRPr="00AE7BD3">
              <w:rPr>
                <w:rStyle w:val="Hyperlnk"/>
                <w:noProof/>
              </w:rPr>
              <w:t>Version</w:t>
            </w:r>
            <w:r w:rsidR="0027683A">
              <w:rPr>
                <w:noProof/>
                <w:webHidden/>
              </w:rPr>
              <w:tab/>
            </w:r>
            <w:r w:rsidR="0027683A">
              <w:rPr>
                <w:noProof/>
                <w:webHidden/>
              </w:rPr>
              <w:fldChar w:fldCharType="begin"/>
            </w:r>
            <w:r w:rsidR="0027683A">
              <w:rPr>
                <w:noProof/>
                <w:webHidden/>
              </w:rPr>
              <w:instrText xml:space="preserve"> PAGEREF _Toc383102097 \h </w:instrText>
            </w:r>
            <w:r w:rsidR="0027683A">
              <w:rPr>
                <w:noProof/>
                <w:webHidden/>
              </w:rPr>
            </w:r>
            <w:r w:rsidR="0027683A">
              <w:rPr>
                <w:noProof/>
                <w:webHidden/>
              </w:rPr>
              <w:fldChar w:fldCharType="separate"/>
            </w:r>
            <w:r w:rsidR="0027683A">
              <w:rPr>
                <w:noProof/>
                <w:webHidden/>
              </w:rPr>
              <w:t>73</w:t>
            </w:r>
            <w:r w:rsidR="0027683A">
              <w:rPr>
                <w:noProof/>
                <w:webHidden/>
              </w:rPr>
              <w:fldChar w:fldCharType="end"/>
            </w:r>
          </w:hyperlink>
        </w:p>
        <w:p w14:paraId="553713F0"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098" w:history="1">
            <w:r w:rsidR="0027683A" w:rsidRPr="00AE7BD3">
              <w:rPr>
                <w:rStyle w:val="Hyperlnk"/>
                <w:noProof/>
              </w:rPr>
              <w:t>6.3.2</w:t>
            </w:r>
            <w:r w:rsidR="0027683A">
              <w:rPr>
                <w:rFonts w:asciiTheme="minorHAnsi" w:eastAsiaTheme="minorEastAsia" w:hAnsiTheme="minorHAnsi" w:cstheme="minorBidi"/>
                <w:noProof/>
                <w:sz w:val="22"/>
                <w:lang w:eastAsia="sv-SE"/>
              </w:rPr>
              <w:tab/>
            </w:r>
            <w:r w:rsidR="0027683A" w:rsidRPr="00AE7BD3">
              <w:rPr>
                <w:rStyle w:val="Hyperlnk"/>
                <w:noProof/>
              </w:rPr>
              <w:t>Fältregler</w:t>
            </w:r>
            <w:r w:rsidR="0027683A">
              <w:rPr>
                <w:noProof/>
                <w:webHidden/>
              </w:rPr>
              <w:tab/>
            </w:r>
            <w:r w:rsidR="0027683A">
              <w:rPr>
                <w:noProof/>
                <w:webHidden/>
              </w:rPr>
              <w:fldChar w:fldCharType="begin"/>
            </w:r>
            <w:r w:rsidR="0027683A">
              <w:rPr>
                <w:noProof/>
                <w:webHidden/>
              </w:rPr>
              <w:instrText xml:space="preserve"> PAGEREF _Toc383102098 \h </w:instrText>
            </w:r>
            <w:r w:rsidR="0027683A">
              <w:rPr>
                <w:noProof/>
                <w:webHidden/>
              </w:rPr>
            </w:r>
            <w:r w:rsidR="0027683A">
              <w:rPr>
                <w:noProof/>
                <w:webHidden/>
              </w:rPr>
              <w:fldChar w:fldCharType="separate"/>
            </w:r>
            <w:r w:rsidR="0027683A">
              <w:rPr>
                <w:noProof/>
                <w:webHidden/>
              </w:rPr>
              <w:t>73</w:t>
            </w:r>
            <w:r w:rsidR="0027683A">
              <w:rPr>
                <w:noProof/>
                <w:webHidden/>
              </w:rPr>
              <w:fldChar w:fldCharType="end"/>
            </w:r>
          </w:hyperlink>
        </w:p>
        <w:p w14:paraId="3D04BD59"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099" w:history="1">
            <w:r w:rsidR="0027683A" w:rsidRPr="00AE7BD3">
              <w:rPr>
                <w:rStyle w:val="Hyperlnk"/>
                <w:noProof/>
              </w:rPr>
              <w:t>6.3.3</w:t>
            </w:r>
            <w:r w:rsidR="0027683A">
              <w:rPr>
                <w:rFonts w:asciiTheme="minorHAnsi" w:eastAsiaTheme="minorEastAsia" w:hAnsiTheme="minorHAnsi" w:cstheme="minorBidi"/>
                <w:noProof/>
                <w:sz w:val="22"/>
                <w:lang w:eastAsia="sv-SE"/>
              </w:rPr>
              <w:tab/>
            </w:r>
            <w:r w:rsidR="0027683A" w:rsidRPr="00AE7BD3">
              <w:rPr>
                <w:rStyle w:val="Hyperlnk"/>
                <w:noProof/>
              </w:rPr>
              <w:t>Övriga regler</w:t>
            </w:r>
            <w:r w:rsidR="0027683A">
              <w:rPr>
                <w:noProof/>
                <w:webHidden/>
              </w:rPr>
              <w:tab/>
            </w:r>
            <w:r w:rsidR="0027683A">
              <w:rPr>
                <w:noProof/>
                <w:webHidden/>
              </w:rPr>
              <w:fldChar w:fldCharType="begin"/>
            </w:r>
            <w:r w:rsidR="0027683A">
              <w:rPr>
                <w:noProof/>
                <w:webHidden/>
              </w:rPr>
              <w:instrText xml:space="preserve"> PAGEREF _Toc383102099 \h </w:instrText>
            </w:r>
            <w:r w:rsidR="0027683A">
              <w:rPr>
                <w:noProof/>
                <w:webHidden/>
              </w:rPr>
            </w:r>
            <w:r w:rsidR="0027683A">
              <w:rPr>
                <w:noProof/>
                <w:webHidden/>
              </w:rPr>
              <w:fldChar w:fldCharType="separate"/>
            </w:r>
            <w:r w:rsidR="0027683A">
              <w:rPr>
                <w:noProof/>
                <w:webHidden/>
              </w:rPr>
              <w:t>80</w:t>
            </w:r>
            <w:r w:rsidR="0027683A">
              <w:rPr>
                <w:noProof/>
                <w:webHidden/>
              </w:rPr>
              <w:fldChar w:fldCharType="end"/>
            </w:r>
          </w:hyperlink>
        </w:p>
        <w:p w14:paraId="79E0E408" w14:textId="77777777" w:rsidR="0027683A" w:rsidRDefault="000B0F50">
          <w:pPr>
            <w:pStyle w:val="Innehll2"/>
            <w:tabs>
              <w:tab w:val="left" w:pos="880"/>
              <w:tab w:val="right" w:leader="dot" w:pos="8664"/>
            </w:tabs>
            <w:rPr>
              <w:rFonts w:asciiTheme="minorHAnsi" w:eastAsiaTheme="minorEastAsia" w:hAnsiTheme="minorHAnsi" w:cstheme="minorBidi"/>
              <w:noProof/>
              <w:sz w:val="22"/>
              <w:lang w:eastAsia="sv-SE"/>
            </w:rPr>
          </w:pPr>
          <w:hyperlink w:anchor="_Toc383102100" w:history="1">
            <w:r w:rsidR="0027683A" w:rsidRPr="00AE7BD3">
              <w:rPr>
                <w:rStyle w:val="Hyperlnk"/>
                <w:noProof/>
              </w:rPr>
              <w:t>6.4</w:t>
            </w:r>
            <w:r w:rsidR="0027683A">
              <w:rPr>
                <w:rFonts w:asciiTheme="minorHAnsi" w:eastAsiaTheme="minorEastAsia" w:hAnsiTheme="minorHAnsi" w:cstheme="minorBidi"/>
                <w:noProof/>
                <w:sz w:val="22"/>
                <w:lang w:eastAsia="sv-SE"/>
              </w:rPr>
              <w:tab/>
            </w:r>
            <w:r w:rsidR="0027683A" w:rsidRPr="00AE7BD3">
              <w:rPr>
                <w:rStyle w:val="Hyperlnk"/>
                <w:noProof/>
              </w:rPr>
              <w:t>GetECGOutcome</w:t>
            </w:r>
            <w:r w:rsidR="0027683A">
              <w:rPr>
                <w:noProof/>
                <w:webHidden/>
              </w:rPr>
              <w:tab/>
            </w:r>
            <w:r w:rsidR="0027683A">
              <w:rPr>
                <w:noProof/>
                <w:webHidden/>
              </w:rPr>
              <w:fldChar w:fldCharType="begin"/>
            </w:r>
            <w:r w:rsidR="0027683A">
              <w:rPr>
                <w:noProof/>
                <w:webHidden/>
              </w:rPr>
              <w:instrText xml:space="preserve"> PAGEREF _Toc383102100 \h </w:instrText>
            </w:r>
            <w:r w:rsidR="0027683A">
              <w:rPr>
                <w:noProof/>
                <w:webHidden/>
              </w:rPr>
            </w:r>
            <w:r w:rsidR="0027683A">
              <w:rPr>
                <w:noProof/>
                <w:webHidden/>
              </w:rPr>
              <w:fldChar w:fldCharType="separate"/>
            </w:r>
            <w:r w:rsidR="0027683A">
              <w:rPr>
                <w:noProof/>
                <w:webHidden/>
              </w:rPr>
              <w:t>81</w:t>
            </w:r>
            <w:r w:rsidR="0027683A">
              <w:rPr>
                <w:noProof/>
                <w:webHidden/>
              </w:rPr>
              <w:fldChar w:fldCharType="end"/>
            </w:r>
          </w:hyperlink>
        </w:p>
        <w:p w14:paraId="43990BE7"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101" w:history="1">
            <w:r w:rsidR="0027683A" w:rsidRPr="00AE7BD3">
              <w:rPr>
                <w:rStyle w:val="Hyperlnk"/>
                <w:noProof/>
              </w:rPr>
              <w:t>6.4.1</w:t>
            </w:r>
            <w:r w:rsidR="0027683A">
              <w:rPr>
                <w:rFonts w:asciiTheme="minorHAnsi" w:eastAsiaTheme="minorEastAsia" w:hAnsiTheme="minorHAnsi" w:cstheme="minorBidi"/>
                <w:noProof/>
                <w:sz w:val="22"/>
                <w:lang w:eastAsia="sv-SE"/>
              </w:rPr>
              <w:tab/>
            </w:r>
            <w:r w:rsidR="0027683A" w:rsidRPr="00AE7BD3">
              <w:rPr>
                <w:rStyle w:val="Hyperlnk"/>
                <w:noProof/>
              </w:rPr>
              <w:t>Version</w:t>
            </w:r>
            <w:r w:rsidR="0027683A">
              <w:rPr>
                <w:noProof/>
                <w:webHidden/>
              </w:rPr>
              <w:tab/>
            </w:r>
            <w:r w:rsidR="0027683A">
              <w:rPr>
                <w:noProof/>
                <w:webHidden/>
              </w:rPr>
              <w:fldChar w:fldCharType="begin"/>
            </w:r>
            <w:r w:rsidR="0027683A">
              <w:rPr>
                <w:noProof/>
                <w:webHidden/>
              </w:rPr>
              <w:instrText xml:space="preserve"> PAGEREF _Toc383102101 \h </w:instrText>
            </w:r>
            <w:r w:rsidR="0027683A">
              <w:rPr>
                <w:noProof/>
                <w:webHidden/>
              </w:rPr>
            </w:r>
            <w:r w:rsidR="0027683A">
              <w:rPr>
                <w:noProof/>
                <w:webHidden/>
              </w:rPr>
              <w:fldChar w:fldCharType="separate"/>
            </w:r>
            <w:r w:rsidR="0027683A">
              <w:rPr>
                <w:noProof/>
                <w:webHidden/>
              </w:rPr>
              <w:t>81</w:t>
            </w:r>
            <w:r w:rsidR="0027683A">
              <w:rPr>
                <w:noProof/>
                <w:webHidden/>
              </w:rPr>
              <w:fldChar w:fldCharType="end"/>
            </w:r>
          </w:hyperlink>
        </w:p>
        <w:p w14:paraId="616A86A4"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102" w:history="1">
            <w:r w:rsidR="0027683A" w:rsidRPr="00AE7BD3">
              <w:rPr>
                <w:rStyle w:val="Hyperlnk"/>
                <w:noProof/>
              </w:rPr>
              <w:t>6.4.2</w:t>
            </w:r>
            <w:r w:rsidR="0027683A">
              <w:rPr>
                <w:rFonts w:asciiTheme="minorHAnsi" w:eastAsiaTheme="minorEastAsia" w:hAnsiTheme="minorHAnsi" w:cstheme="minorBidi"/>
                <w:noProof/>
                <w:sz w:val="22"/>
                <w:lang w:eastAsia="sv-SE"/>
              </w:rPr>
              <w:tab/>
            </w:r>
            <w:r w:rsidR="0027683A" w:rsidRPr="00AE7BD3">
              <w:rPr>
                <w:rStyle w:val="Hyperlnk"/>
                <w:noProof/>
              </w:rPr>
              <w:t>Fältregler</w:t>
            </w:r>
            <w:r w:rsidR="0027683A">
              <w:rPr>
                <w:noProof/>
                <w:webHidden/>
              </w:rPr>
              <w:tab/>
            </w:r>
            <w:r w:rsidR="0027683A">
              <w:rPr>
                <w:noProof/>
                <w:webHidden/>
              </w:rPr>
              <w:fldChar w:fldCharType="begin"/>
            </w:r>
            <w:r w:rsidR="0027683A">
              <w:rPr>
                <w:noProof/>
                <w:webHidden/>
              </w:rPr>
              <w:instrText xml:space="preserve"> PAGEREF _Toc383102102 \h </w:instrText>
            </w:r>
            <w:r w:rsidR="0027683A">
              <w:rPr>
                <w:noProof/>
                <w:webHidden/>
              </w:rPr>
            </w:r>
            <w:r w:rsidR="0027683A">
              <w:rPr>
                <w:noProof/>
                <w:webHidden/>
              </w:rPr>
              <w:fldChar w:fldCharType="separate"/>
            </w:r>
            <w:r w:rsidR="0027683A">
              <w:rPr>
                <w:noProof/>
                <w:webHidden/>
              </w:rPr>
              <w:t>81</w:t>
            </w:r>
            <w:r w:rsidR="0027683A">
              <w:rPr>
                <w:noProof/>
                <w:webHidden/>
              </w:rPr>
              <w:fldChar w:fldCharType="end"/>
            </w:r>
          </w:hyperlink>
        </w:p>
        <w:p w14:paraId="4EBC26BB"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103" w:history="1">
            <w:r w:rsidR="0027683A" w:rsidRPr="00AE7BD3">
              <w:rPr>
                <w:rStyle w:val="Hyperlnk"/>
                <w:noProof/>
              </w:rPr>
              <w:t>6.4.3</w:t>
            </w:r>
            <w:r w:rsidR="0027683A">
              <w:rPr>
                <w:rFonts w:asciiTheme="minorHAnsi" w:eastAsiaTheme="minorEastAsia" w:hAnsiTheme="minorHAnsi" w:cstheme="minorBidi"/>
                <w:noProof/>
                <w:sz w:val="22"/>
                <w:lang w:eastAsia="sv-SE"/>
              </w:rPr>
              <w:tab/>
            </w:r>
            <w:r w:rsidR="0027683A" w:rsidRPr="00AE7BD3">
              <w:rPr>
                <w:rStyle w:val="Hyperlnk"/>
                <w:noProof/>
              </w:rPr>
              <w:t>Övriga regler</w:t>
            </w:r>
            <w:r w:rsidR="0027683A">
              <w:rPr>
                <w:noProof/>
                <w:webHidden/>
              </w:rPr>
              <w:tab/>
            </w:r>
            <w:r w:rsidR="0027683A">
              <w:rPr>
                <w:noProof/>
                <w:webHidden/>
              </w:rPr>
              <w:fldChar w:fldCharType="begin"/>
            </w:r>
            <w:r w:rsidR="0027683A">
              <w:rPr>
                <w:noProof/>
                <w:webHidden/>
              </w:rPr>
              <w:instrText xml:space="preserve"> PAGEREF _Toc383102103 \h </w:instrText>
            </w:r>
            <w:r w:rsidR="0027683A">
              <w:rPr>
                <w:noProof/>
                <w:webHidden/>
              </w:rPr>
            </w:r>
            <w:r w:rsidR="0027683A">
              <w:rPr>
                <w:noProof/>
                <w:webHidden/>
              </w:rPr>
              <w:fldChar w:fldCharType="separate"/>
            </w:r>
            <w:r w:rsidR="0027683A">
              <w:rPr>
                <w:noProof/>
                <w:webHidden/>
              </w:rPr>
              <w:t>93</w:t>
            </w:r>
            <w:r w:rsidR="0027683A">
              <w:rPr>
                <w:noProof/>
                <w:webHidden/>
              </w:rPr>
              <w:fldChar w:fldCharType="end"/>
            </w:r>
          </w:hyperlink>
        </w:p>
        <w:p w14:paraId="2326B604" w14:textId="77777777" w:rsidR="0027683A" w:rsidRDefault="000B0F50">
          <w:pPr>
            <w:pStyle w:val="Innehll2"/>
            <w:tabs>
              <w:tab w:val="left" w:pos="880"/>
              <w:tab w:val="right" w:leader="dot" w:pos="8664"/>
            </w:tabs>
            <w:rPr>
              <w:rFonts w:asciiTheme="minorHAnsi" w:eastAsiaTheme="minorEastAsia" w:hAnsiTheme="minorHAnsi" w:cstheme="minorBidi"/>
              <w:noProof/>
              <w:sz w:val="22"/>
              <w:lang w:eastAsia="sv-SE"/>
            </w:rPr>
          </w:pPr>
          <w:hyperlink w:anchor="_Toc383102104" w:history="1">
            <w:r w:rsidR="0027683A" w:rsidRPr="00AE7BD3">
              <w:rPr>
                <w:rStyle w:val="Hyperlnk"/>
                <w:noProof/>
              </w:rPr>
              <w:t>6.5</w:t>
            </w:r>
            <w:r w:rsidR="0027683A">
              <w:rPr>
                <w:rFonts w:asciiTheme="minorHAnsi" w:eastAsiaTheme="minorEastAsia" w:hAnsiTheme="minorHAnsi" w:cstheme="minorBidi"/>
                <w:noProof/>
                <w:sz w:val="22"/>
                <w:lang w:eastAsia="sv-SE"/>
              </w:rPr>
              <w:tab/>
            </w:r>
            <w:r w:rsidR="0027683A" w:rsidRPr="00AE7BD3">
              <w:rPr>
                <w:rStyle w:val="Hyperlnk"/>
                <w:noProof/>
              </w:rPr>
              <w:t>GetImagingOutcome</w:t>
            </w:r>
            <w:r w:rsidR="0027683A">
              <w:rPr>
                <w:noProof/>
                <w:webHidden/>
              </w:rPr>
              <w:tab/>
            </w:r>
            <w:r w:rsidR="0027683A">
              <w:rPr>
                <w:noProof/>
                <w:webHidden/>
              </w:rPr>
              <w:fldChar w:fldCharType="begin"/>
            </w:r>
            <w:r w:rsidR="0027683A">
              <w:rPr>
                <w:noProof/>
                <w:webHidden/>
              </w:rPr>
              <w:instrText xml:space="preserve"> PAGEREF _Toc383102104 \h </w:instrText>
            </w:r>
            <w:r w:rsidR="0027683A">
              <w:rPr>
                <w:noProof/>
                <w:webHidden/>
              </w:rPr>
            </w:r>
            <w:r w:rsidR="0027683A">
              <w:rPr>
                <w:noProof/>
                <w:webHidden/>
              </w:rPr>
              <w:fldChar w:fldCharType="separate"/>
            </w:r>
            <w:r w:rsidR="0027683A">
              <w:rPr>
                <w:noProof/>
                <w:webHidden/>
              </w:rPr>
              <w:t>94</w:t>
            </w:r>
            <w:r w:rsidR="0027683A">
              <w:rPr>
                <w:noProof/>
                <w:webHidden/>
              </w:rPr>
              <w:fldChar w:fldCharType="end"/>
            </w:r>
          </w:hyperlink>
        </w:p>
        <w:p w14:paraId="1F218861"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105" w:history="1">
            <w:r w:rsidR="0027683A" w:rsidRPr="00AE7BD3">
              <w:rPr>
                <w:rStyle w:val="Hyperlnk"/>
                <w:noProof/>
              </w:rPr>
              <w:t>6.5.1</w:t>
            </w:r>
            <w:r w:rsidR="0027683A">
              <w:rPr>
                <w:rFonts w:asciiTheme="minorHAnsi" w:eastAsiaTheme="minorEastAsia" w:hAnsiTheme="minorHAnsi" w:cstheme="minorBidi"/>
                <w:noProof/>
                <w:sz w:val="22"/>
                <w:lang w:eastAsia="sv-SE"/>
              </w:rPr>
              <w:tab/>
            </w:r>
            <w:r w:rsidR="0027683A" w:rsidRPr="00AE7BD3">
              <w:rPr>
                <w:rStyle w:val="Hyperlnk"/>
                <w:noProof/>
              </w:rPr>
              <w:t>Version</w:t>
            </w:r>
            <w:r w:rsidR="0027683A">
              <w:rPr>
                <w:noProof/>
                <w:webHidden/>
              </w:rPr>
              <w:tab/>
            </w:r>
            <w:r w:rsidR="0027683A">
              <w:rPr>
                <w:noProof/>
                <w:webHidden/>
              </w:rPr>
              <w:fldChar w:fldCharType="begin"/>
            </w:r>
            <w:r w:rsidR="0027683A">
              <w:rPr>
                <w:noProof/>
                <w:webHidden/>
              </w:rPr>
              <w:instrText xml:space="preserve"> PAGEREF _Toc383102105 \h </w:instrText>
            </w:r>
            <w:r w:rsidR="0027683A">
              <w:rPr>
                <w:noProof/>
                <w:webHidden/>
              </w:rPr>
            </w:r>
            <w:r w:rsidR="0027683A">
              <w:rPr>
                <w:noProof/>
                <w:webHidden/>
              </w:rPr>
              <w:fldChar w:fldCharType="separate"/>
            </w:r>
            <w:r w:rsidR="0027683A">
              <w:rPr>
                <w:noProof/>
                <w:webHidden/>
              </w:rPr>
              <w:t>94</w:t>
            </w:r>
            <w:r w:rsidR="0027683A">
              <w:rPr>
                <w:noProof/>
                <w:webHidden/>
              </w:rPr>
              <w:fldChar w:fldCharType="end"/>
            </w:r>
          </w:hyperlink>
        </w:p>
        <w:p w14:paraId="6479AB4E"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106" w:history="1">
            <w:r w:rsidR="0027683A" w:rsidRPr="00AE7BD3">
              <w:rPr>
                <w:rStyle w:val="Hyperlnk"/>
                <w:noProof/>
              </w:rPr>
              <w:t>6.5.2</w:t>
            </w:r>
            <w:r w:rsidR="0027683A">
              <w:rPr>
                <w:rFonts w:asciiTheme="minorHAnsi" w:eastAsiaTheme="minorEastAsia" w:hAnsiTheme="minorHAnsi" w:cstheme="minorBidi"/>
                <w:noProof/>
                <w:sz w:val="22"/>
                <w:lang w:eastAsia="sv-SE"/>
              </w:rPr>
              <w:tab/>
            </w:r>
            <w:r w:rsidR="0027683A" w:rsidRPr="00AE7BD3">
              <w:rPr>
                <w:rStyle w:val="Hyperlnk"/>
                <w:noProof/>
              </w:rPr>
              <w:t>Fältregler</w:t>
            </w:r>
            <w:r w:rsidR="0027683A">
              <w:rPr>
                <w:noProof/>
                <w:webHidden/>
              </w:rPr>
              <w:tab/>
            </w:r>
            <w:r w:rsidR="0027683A">
              <w:rPr>
                <w:noProof/>
                <w:webHidden/>
              </w:rPr>
              <w:fldChar w:fldCharType="begin"/>
            </w:r>
            <w:r w:rsidR="0027683A">
              <w:rPr>
                <w:noProof/>
                <w:webHidden/>
              </w:rPr>
              <w:instrText xml:space="preserve"> PAGEREF _Toc383102106 \h </w:instrText>
            </w:r>
            <w:r w:rsidR="0027683A">
              <w:rPr>
                <w:noProof/>
                <w:webHidden/>
              </w:rPr>
            </w:r>
            <w:r w:rsidR="0027683A">
              <w:rPr>
                <w:noProof/>
                <w:webHidden/>
              </w:rPr>
              <w:fldChar w:fldCharType="separate"/>
            </w:r>
            <w:r w:rsidR="0027683A">
              <w:rPr>
                <w:noProof/>
                <w:webHidden/>
              </w:rPr>
              <w:t>94</w:t>
            </w:r>
            <w:r w:rsidR="0027683A">
              <w:rPr>
                <w:noProof/>
                <w:webHidden/>
              </w:rPr>
              <w:fldChar w:fldCharType="end"/>
            </w:r>
          </w:hyperlink>
        </w:p>
        <w:p w14:paraId="2AADC6C6" w14:textId="77777777" w:rsidR="0027683A" w:rsidRDefault="000B0F50">
          <w:pPr>
            <w:pStyle w:val="Innehll3"/>
            <w:tabs>
              <w:tab w:val="left" w:pos="1100"/>
              <w:tab w:val="right" w:leader="dot" w:pos="8664"/>
            </w:tabs>
            <w:rPr>
              <w:rFonts w:asciiTheme="minorHAnsi" w:eastAsiaTheme="minorEastAsia" w:hAnsiTheme="minorHAnsi" w:cstheme="minorBidi"/>
              <w:noProof/>
              <w:sz w:val="22"/>
              <w:lang w:eastAsia="sv-SE"/>
            </w:rPr>
          </w:pPr>
          <w:hyperlink w:anchor="_Toc383102107" w:history="1">
            <w:r w:rsidR="0027683A" w:rsidRPr="00AE7BD3">
              <w:rPr>
                <w:rStyle w:val="Hyperlnk"/>
                <w:noProof/>
              </w:rPr>
              <w:t>6.5.3</w:t>
            </w:r>
            <w:r w:rsidR="0027683A">
              <w:rPr>
                <w:rFonts w:asciiTheme="minorHAnsi" w:eastAsiaTheme="minorEastAsia" w:hAnsiTheme="minorHAnsi" w:cstheme="minorBidi"/>
                <w:noProof/>
                <w:sz w:val="22"/>
                <w:lang w:eastAsia="sv-SE"/>
              </w:rPr>
              <w:tab/>
            </w:r>
            <w:r w:rsidR="0027683A" w:rsidRPr="00AE7BD3">
              <w:rPr>
                <w:rStyle w:val="Hyperlnk"/>
                <w:noProof/>
              </w:rPr>
              <w:t>Övriga regler</w:t>
            </w:r>
            <w:r w:rsidR="0027683A">
              <w:rPr>
                <w:noProof/>
                <w:webHidden/>
              </w:rPr>
              <w:tab/>
            </w:r>
            <w:r w:rsidR="0027683A">
              <w:rPr>
                <w:noProof/>
                <w:webHidden/>
              </w:rPr>
              <w:fldChar w:fldCharType="begin"/>
            </w:r>
            <w:r w:rsidR="0027683A">
              <w:rPr>
                <w:noProof/>
                <w:webHidden/>
              </w:rPr>
              <w:instrText xml:space="preserve"> PAGEREF _Toc383102107 \h </w:instrText>
            </w:r>
            <w:r w:rsidR="0027683A">
              <w:rPr>
                <w:noProof/>
                <w:webHidden/>
              </w:rPr>
            </w:r>
            <w:r w:rsidR="0027683A">
              <w:rPr>
                <w:noProof/>
                <w:webHidden/>
              </w:rPr>
              <w:fldChar w:fldCharType="separate"/>
            </w:r>
            <w:r w:rsidR="0027683A">
              <w:rPr>
                <w:noProof/>
                <w:webHidden/>
              </w:rPr>
              <w:t>105</w:t>
            </w:r>
            <w:r w:rsidR="0027683A">
              <w:rPr>
                <w:noProof/>
                <w:webHidden/>
              </w:rPr>
              <w:fldChar w:fldCharType="end"/>
            </w:r>
          </w:hyperlink>
        </w:p>
        <w:p w14:paraId="189021DD" w14:textId="77777777" w:rsidR="00C54F68" w:rsidRPr="00CC412F" w:rsidRDefault="00C54F68">
          <w:r w:rsidRPr="00FB06E9">
            <w:fldChar w:fldCharType="end"/>
          </w:r>
        </w:p>
      </w:sdtContent>
    </w:sdt>
    <w:p w14:paraId="1B7DDC6F" w14:textId="61FE3413" w:rsidR="00C54F68" w:rsidRPr="00CC412F" w:rsidRDefault="00C54F68">
      <w:pPr>
        <w:spacing w:line="240" w:lineRule="auto"/>
        <w:rPr>
          <w:b/>
          <w:color w:val="4F81BD" w:themeColor="accent1"/>
          <w:sz w:val="28"/>
          <w:szCs w:val="28"/>
        </w:rPr>
      </w:pPr>
      <w:bookmarkStart w:id="2" w:name="_Toc163963305"/>
      <w:bookmarkStart w:id="3" w:name="_Toc199311100"/>
      <w:bookmarkStart w:id="4" w:name="_Toc199552311"/>
      <w:bookmarkStart w:id="5" w:name="_Toc199552341"/>
      <w:bookmarkStart w:id="6" w:name="_Toc199552434"/>
      <w:bookmarkStart w:id="7" w:name="_Toc224960917"/>
    </w:p>
    <w:p w14:paraId="6344DB3E" w14:textId="77777777" w:rsidR="004255A2" w:rsidRPr="00CC412F" w:rsidRDefault="004255A2" w:rsidP="004255A2">
      <w:pPr>
        <w:rPr>
          <w:color w:val="4F81BD" w:themeColor="accent1"/>
        </w:rPr>
      </w:pPr>
    </w:p>
    <w:p w14:paraId="271B41A9" w14:textId="77777777" w:rsidR="004255A2" w:rsidRPr="00CC412F" w:rsidRDefault="004255A2" w:rsidP="004255A2">
      <w:pPr>
        <w:rPr>
          <w:rStyle w:val="BodyTextChar"/>
          <w:rFonts w:ascii="Times New Roman" w:hAnsi="Times New Roman"/>
          <w:szCs w:val="20"/>
        </w:rPr>
      </w:pPr>
      <w:r w:rsidRPr="00CC412F">
        <w:rPr>
          <w:b/>
        </w:rPr>
        <w:t>Revisionshistorik</w:t>
      </w:r>
    </w:p>
    <w:p w14:paraId="5BB2AF1C" w14:textId="77777777" w:rsidR="004255A2" w:rsidRPr="00CC412F" w:rsidRDefault="004255A2" w:rsidP="004255A2"/>
    <w:tbl>
      <w:tblPr>
        <w:tblW w:w="97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4"/>
        <w:gridCol w:w="1224"/>
        <w:gridCol w:w="4140"/>
        <w:gridCol w:w="1980"/>
        <w:gridCol w:w="1440"/>
      </w:tblGrid>
      <w:tr w:rsidR="004255A2" w:rsidRPr="00CC412F" w14:paraId="2C008A49" w14:textId="77777777" w:rsidTr="000D0257">
        <w:tc>
          <w:tcPr>
            <w:tcW w:w="964" w:type="dxa"/>
            <w:shd w:val="clear" w:color="auto" w:fill="DDD9C3" w:themeFill="background2" w:themeFillShade="E6"/>
          </w:tcPr>
          <w:p w14:paraId="70F4A048" w14:textId="77777777" w:rsidR="004255A2" w:rsidRPr="00FB06E9" w:rsidRDefault="004255A2" w:rsidP="00C420B9">
            <w:pPr>
              <w:pStyle w:val="TableText"/>
              <w:rPr>
                <w:szCs w:val="22"/>
              </w:rPr>
            </w:pPr>
            <w:r w:rsidRPr="00CC412F">
              <w:t>Revision Nr</w:t>
            </w:r>
          </w:p>
        </w:tc>
        <w:tc>
          <w:tcPr>
            <w:tcW w:w="1224" w:type="dxa"/>
            <w:shd w:val="clear" w:color="auto" w:fill="DDD9C3" w:themeFill="background2" w:themeFillShade="E6"/>
          </w:tcPr>
          <w:p w14:paraId="73B5E58F" w14:textId="77777777" w:rsidR="004255A2" w:rsidRPr="00FB06E9" w:rsidRDefault="004255A2" w:rsidP="00C420B9">
            <w:pPr>
              <w:pStyle w:val="TableText"/>
              <w:rPr>
                <w:szCs w:val="22"/>
              </w:rPr>
            </w:pPr>
            <w:r w:rsidRPr="00CC412F">
              <w:t>Revision Datum</w:t>
            </w:r>
          </w:p>
        </w:tc>
        <w:tc>
          <w:tcPr>
            <w:tcW w:w="4140" w:type="dxa"/>
            <w:shd w:val="clear" w:color="auto" w:fill="DDD9C3" w:themeFill="background2" w:themeFillShade="E6"/>
          </w:tcPr>
          <w:p w14:paraId="2434A573" w14:textId="77777777" w:rsidR="004255A2" w:rsidRPr="00FB06E9" w:rsidRDefault="004255A2" w:rsidP="00C420B9">
            <w:pPr>
              <w:pStyle w:val="TableText"/>
              <w:rPr>
                <w:szCs w:val="22"/>
              </w:rPr>
            </w:pPr>
            <w:r w:rsidRPr="00CC412F">
              <w:t>Beskrivning av ändringar</w:t>
            </w:r>
          </w:p>
        </w:tc>
        <w:tc>
          <w:tcPr>
            <w:tcW w:w="1980" w:type="dxa"/>
            <w:shd w:val="clear" w:color="auto" w:fill="DDD9C3" w:themeFill="background2" w:themeFillShade="E6"/>
          </w:tcPr>
          <w:p w14:paraId="12BBE20E" w14:textId="77777777" w:rsidR="004255A2" w:rsidRPr="00FB06E9" w:rsidRDefault="004255A2" w:rsidP="00C420B9">
            <w:pPr>
              <w:pStyle w:val="TableText"/>
              <w:rPr>
                <w:szCs w:val="22"/>
              </w:rPr>
            </w:pPr>
            <w:r w:rsidRPr="00CC412F">
              <w:t>Ändringar gjorda av</w:t>
            </w:r>
          </w:p>
        </w:tc>
        <w:tc>
          <w:tcPr>
            <w:tcW w:w="1440" w:type="dxa"/>
            <w:shd w:val="clear" w:color="auto" w:fill="DDD9C3" w:themeFill="background2" w:themeFillShade="E6"/>
          </w:tcPr>
          <w:p w14:paraId="4CDBEC2E" w14:textId="77777777" w:rsidR="004255A2" w:rsidRPr="00FB06E9" w:rsidRDefault="004255A2" w:rsidP="00C420B9">
            <w:pPr>
              <w:pStyle w:val="TableText"/>
              <w:rPr>
                <w:szCs w:val="22"/>
              </w:rPr>
            </w:pPr>
            <w:r w:rsidRPr="00CC412F">
              <w:t>Granskad av</w:t>
            </w:r>
          </w:p>
        </w:tc>
      </w:tr>
      <w:tr w:rsidR="002D5403" w:rsidRPr="00CC412F" w14:paraId="59B83073" w14:textId="77777777" w:rsidTr="000D0257">
        <w:tc>
          <w:tcPr>
            <w:tcW w:w="964" w:type="dxa"/>
          </w:tcPr>
          <w:p w14:paraId="2BC5E9BD" w14:textId="1523C8B2" w:rsidR="002D5403" w:rsidRPr="00FB06E9" w:rsidRDefault="002D5403" w:rsidP="00C420B9">
            <w:pPr>
              <w:pStyle w:val="TableText"/>
              <w:rPr>
                <w:szCs w:val="22"/>
              </w:rPr>
            </w:pPr>
            <w:r w:rsidRPr="00CC412F">
              <w:t>PA1</w:t>
            </w:r>
          </w:p>
        </w:tc>
        <w:tc>
          <w:tcPr>
            <w:tcW w:w="1224" w:type="dxa"/>
          </w:tcPr>
          <w:p w14:paraId="62A4BB9E" w14:textId="0E82462E" w:rsidR="002D5403" w:rsidRPr="00FB06E9" w:rsidRDefault="002D5403" w:rsidP="00C420B9">
            <w:pPr>
              <w:pStyle w:val="TableText"/>
              <w:rPr>
                <w:szCs w:val="22"/>
              </w:rPr>
            </w:pPr>
            <w:r w:rsidRPr="00CC412F">
              <w:t>2012-12-03</w:t>
            </w:r>
          </w:p>
        </w:tc>
        <w:tc>
          <w:tcPr>
            <w:tcW w:w="4140" w:type="dxa"/>
          </w:tcPr>
          <w:p w14:paraId="64BE92EF" w14:textId="290C0AD5" w:rsidR="002D5403" w:rsidRPr="00FB06E9" w:rsidRDefault="002D5403" w:rsidP="00C420B9">
            <w:pPr>
              <w:pStyle w:val="TableText"/>
              <w:rPr>
                <w:szCs w:val="22"/>
              </w:rPr>
            </w:pPr>
            <w:r w:rsidRPr="00CC412F">
              <w:t>Arbetsdokument: Vårddokumentation tillagd</w:t>
            </w:r>
          </w:p>
        </w:tc>
        <w:tc>
          <w:tcPr>
            <w:tcW w:w="1980" w:type="dxa"/>
          </w:tcPr>
          <w:p w14:paraId="7E17C24C" w14:textId="2EC6968F" w:rsidR="002D5403" w:rsidRPr="00FB06E9" w:rsidRDefault="002D5403" w:rsidP="00C420B9">
            <w:pPr>
              <w:pStyle w:val="TableText"/>
              <w:rPr>
                <w:szCs w:val="22"/>
              </w:rPr>
            </w:pPr>
            <w:r w:rsidRPr="00CC412F">
              <w:t>FS, MA</w:t>
            </w:r>
          </w:p>
        </w:tc>
        <w:tc>
          <w:tcPr>
            <w:tcW w:w="1440" w:type="dxa"/>
          </w:tcPr>
          <w:p w14:paraId="7085D7E4" w14:textId="77777777" w:rsidR="002D5403" w:rsidRPr="00517C89" w:rsidRDefault="002D5403" w:rsidP="00C420B9">
            <w:pPr>
              <w:pStyle w:val="TableText"/>
            </w:pPr>
          </w:p>
        </w:tc>
      </w:tr>
      <w:tr w:rsidR="002D5403" w:rsidRPr="00CC412F" w14:paraId="2CE132FF" w14:textId="77777777" w:rsidTr="000D0257">
        <w:tc>
          <w:tcPr>
            <w:tcW w:w="964" w:type="dxa"/>
          </w:tcPr>
          <w:p w14:paraId="092146D7" w14:textId="566E1BFB" w:rsidR="002D5403" w:rsidRPr="00FB06E9" w:rsidRDefault="002D5403" w:rsidP="00C420B9">
            <w:pPr>
              <w:pStyle w:val="TableText"/>
              <w:rPr>
                <w:szCs w:val="22"/>
              </w:rPr>
            </w:pPr>
            <w:r w:rsidRPr="00CC412F">
              <w:t>PA2</w:t>
            </w:r>
          </w:p>
        </w:tc>
        <w:tc>
          <w:tcPr>
            <w:tcW w:w="1224" w:type="dxa"/>
          </w:tcPr>
          <w:p w14:paraId="5CA74E57" w14:textId="593440A0" w:rsidR="002D5403" w:rsidRPr="00FB06E9" w:rsidRDefault="002D5403" w:rsidP="00C420B9">
            <w:pPr>
              <w:pStyle w:val="TableText"/>
              <w:rPr>
                <w:szCs w:val="22"/>
              </w:rPr>
            </w:pPr>
            <w:r w:rsidRPr="00CC412F">
              <w:t>2012-12-11</w:t>
            </w:r>
          </w:p>
        </w:tc>
        <w:tc>
          <w:tcPr>
            <w:tcW w:w="4140" w:type="dxa"/>
          </w:tcPr>
          <w:p w14:paraId="19754E34" w14:textId="44A02F2A" w:rsidR="002D5403" w:rsidRPr="00FB06E9" w:rsidRDefault="002D5403" w:rsidP="00C420B9">
            <w:pPr>
              <w:pStyle w:val="TableText"/>
              <w:rPr>
                <w:szCs w:val="22"/>
              </w:rPr>
            </w:pPr>
            <w:r w:rsidRPr="00CC412F">
              <w:t>Uppdaterade tabeller efter diskussioner med Johan Eltes</w:t>
            </w:r>
          </w:p>
        </w:tc>
        <w:tc>
          <w:tcPr>
            <w:tcW w:w="1980" w:type="dxa"/>
          </w:tcPr>
          <w:p w14:paraId="4445D843" w14:textId="503E2D75" w:rsidR="002D5403" w:rsidRPr="00FB06E9" w:rsidRDefault="002D5403" w:rsidP="00C420B9">
            <w:pPr>
              <w:pStyle w:val="TableText"/>
              <w:rPr>
                <w:szCs w:val="22"/>
              </w:rPr>
            </w:pPr>
            <w:r w:rsidRPr="00CC412F">
              <w:t>Maria Andersson</w:t>
            </w:r>
          </w:p>
        </w:tc>
        <w:tc>
          <w:tcPr>
            <w:tcW w:w="1440" w:type="dxa"/>
          </w:tcPr>
          <w:p w14:paraId="46866518" w14:textId="77777777" w:rsidR="002D5403" w:rsidRPr="00517C89" w:rsidRDefault="002D5403" w:rsidP="00C420B9">
            <w:pPr>
              <w:pStyle w:val="TableText"/>
            </w:pPr>
          </w:p>
        </w:tc>
      </w:tr>
      <w:tr w:rsidR="002D5403" w:rsidRPr="00CC412F" w14:paraId="2B0931A2" w14:textId="77777777" w:rsidTr="000D0257">
        <w:tc>
          <w:tcPr>
            <w:tcW w:w="964" w:type="dxa"/>
          </w:tcPr>
          <w:p w14:paraId="4C87F6D9" w14:textId="1AC1ED65" w:rsidR="002D5403" w:rsidRPr="00FB06E9" w:rsidRDefault="002D5403" w:rsidP="00C420B9">
            <w:pPr>
              <w:pStyle w:val="TableText"/>
              <w:rPr>
                <w:szCs w:val="22"/>
              </w:rPr>
            </w:pPr>
            <w:r w:rsidRPr="00CC412F">
              <w:t>PA3</w:t>
            </w:r>
          </w:p>
        </w:tc>
        <w:tc>
          <w:tcPr>
            <w:tcW w:w="1224" w:type="dxa"/>
          </w:tcPr>
          <w:p w14:paraId="1715BAF3" w14:textId="1CBCF17E" w:rsidR="002D5403" w:rsidRPr="00FB06E9" w:rsidRDefault="002D5403" w:rsidP="00C420B9">
            <w:pPr>
              <w:pStyle w:val="TableText"/>
              <w:rPr>
                <w:szCs w:val="22"/>
              </w:rPr>
            </w:pPr>
            <w:r w:rsidRPr="00CC412F">
              <w:t>2012-12-18</w:t>
            </w:r>
          </w:p>
        </w:tc>
        <w:tc>
          <w:tcPr>
            <w:tcW w:w="4140" w:type="dxa"/>
          </w:tcPr>
          <w:p w14:paraId="37B1C722" w14:textId="17893249" w:rsidR="002D5403" w:rsidRPr="00FB06E9" w:rsidRDefault="002D5403" w:rsidP="00C420B9">
            <w:pPr>
              <w:pStyle w:val="TableText"/>
              <w:rPr>
                <w:szCs w:val="22"/>
              </w:rPr>
            </w:pPr>
            <w:r w:rsidRPr="00CC412F">
              <w:t>Lagt till kap 5. GetReferralAnswer</w:t>
            </w:r>
          </w:p>
        </w:tc>
        <w:tc>
          <w:tcPr>
            <w:tcW w:w="1980" w:type="dxa"/>
          </w:tcPr>
          <w:p w14:paraId="3A312870" w14:textId="055AE740" w:rsidR="002D5403" w:rsidRPr="00FB06E9" w:rsidRDefault="002D5403" w:rsidP="00C420B9">
            <w:pPr>
              <w:pStyle w:val="TableText"/>
              <w:rPr>
                <w:szCs w:val="22"/>
              </w:rPr>
            </w:pPr>
            <w:r w:rsidRPr="00CC412F">
              <w:t>Maria Andersson</w:t>
            </w:r>
          </w:p>
        </w:tc>
        <w:tc>
          <w:tcPr>
            <w:tcW w:w="1440" w:type="dxa"/>
          </w:tcPr>
          <w:p w14:paraId="0AE9164D" w14:textId="77777777" w:rsidR="002D5403" w:rsidRPr="00517C89" w:rsidRDefault="002D5403" w:rsidP="00C420B9">
            <w:pPr>
              <w:pStyle w:val="TableText"/>
            </w:pPr>
          </w:p>
        </w:tc>
      </w:tr>
      <w:tr w:rsidR="002D5403" w:rsidRPr="00CC412F" w14:paraId="31234F34" w14:textId="77777777" w:rsidTr="000D0257">
        <w:tc>
          <w:tcPr>
            <w:tcW w:w="964" w:type="dxa"/>
          </w:tcPr>
          <w:p w14:paraId="272593F7" w14:textId="32A257F5" w:rsidR="002D5403" w:rsidRPr="00FB06E9" w:rsidRDefault="002D5403" w:rsidP="00C420B9">
            <w:pPr>
              <w:pStyle w:val="TableText"/>
              <w:rPr>
                <w:szCs w:val="22"/>
              </w:rPr>
            </w:pPr>
            <w:r w:rsidRPr="00CC412F">
              <w:t>PA4</w:t>
            </w:r>
          </w:p>
        </w:tc>
        <w:tc>
          <w:tcPr>
            <w:tcW w:w="1224" w:type="dxa"/>
          </w:tcPr>
          <w:p w14:paraId="67AA2180" w14:textId="19151238" w:rsidR="002D5403" w:rsidRPr="00FB06E9" w:rsidRDefault="002D5403" w:rsidP="00C420B9">
            <w:pPr>
              <w:pStyle w:val="TableText"/>
              <w:rPr>
                <w:szCs w:val="22"/>
              </w:rPr>
            </w:pPr>
            <w:r w:rsidRPr="00CC412F">
              <w:t>2012-12-20</w:t>
            </w:r>
          </w:p>
        </w:tc>
        <w:tc>
          <w:tcPr>
            <w:tcW w:w="4140" w:type="dxa"/>
          </w:tcPr>
          <w:p w14:paraId="04D4233D" w14:textId="5868BB5E" w:rsidR="002D5403" w:rsidRPr="00FB06E9" w:rsidRDefault="002D5403" w:rsidP="00C420B9">
            <w:pPr>
              <w:pStyle w:val="TableText"/>
              <w:rPr>
                <w:szCs w:val="22"/>
              </w:rPr>
            </w:pPr>
            <w:r w:rsidRPr="00CC412F">
              <w:t>Uppdaterat tabeller</w:t>
            </w:r>
          </w:p>
        </w:tc>
        <w:tc>
          <w:tcPr>
            <w:tcW w:w="1980" w:type="dxa"/>
          </w:tcPr>
          <w:p w14:paraId="595898AD" w14:textId="44E8FADC" w:rsidR="002D5403" w:rsidRPr="00FB06E9" w:rsidRDefault="002D5403" w:rsidP="00C420B9">
            <w:pPr>
              <w:pStyle w:val="TableText"/>
              <w:rPr>
                <w:szCs w:val="22"/>
              </w:rPr>
            </w:pPr>
            <w:r w:rsidRPr="00CC412F">
              <w:t>Maria Andersson</w:t>
            </w:r>
          </w:p>
        </w:tc>
        <w:tc>
          <w:tcPr>
            <w:tcW w:w="1440" w:type="dxa"/>
          </w:tcPr>
          <w:p w14:paraId="36E6038F" w14:textId="77777777" w:rsidR="002D5403" w:rsidRPr="00517C89" w:rsidRDefault="002D5403" w:rsidP="00C420B9">
            <w:pPr>
              <w:pStyle w:val="TableText"/>
            </w:pPr>
          </w:p>
        </w:tc>
      </w:tr>
      <w:tr w:rsidR="002D5403" w:rsidRPr="00CC412F" w14:paraId="69E798D4" w14:textId="77777777" w:rsidTr="000D0257">
        <w:tc>
          <w:tcPr>
            <w:tcW w:w="964" w:type="dxa"/>
          </w:tcPr>
          <w:p w14:paraId="6B569869" w14:textId="74DEF8CB" w:rsidR="002D5403" w:rsidRPr="00FB06E9" w:rsidRDefault="002D5403" w:rsidP="00C420B9">
            <w:pPr>
              <w:pStyle w:val="TableText"/>
              <w:rPr>
                <w:szCs w:val="22"/>
              </w:rPr>
            </w:pPr>
            <w:r w:rsidRPr="00CC412F">
              <w:t>PA5</w:t>
            </w:r>
          </w:p>
        </w:tc>
        <w:tc>
          <w:tcPr>
            <w:tcW w:w="1224" w:type="dxa"/>
          </w:tcPr>
          <w:p w14:paraId="7421D28D" w14:textId="28FB86A6" w:rsidR="002D5403" w:rsidRPr="00FB06E9" w:rsidRDefault="002D5403" w:rsidP="00C420B9">
            <w:pPr>
              <w:pStyle w:val="TableText"/>
              <w:rPr>
                <w:szCs w:val="22"/>
              </w:rPr>
            </w:pPr>
            <w:r w:rsidRPr="00CC412F">
              <w:t>2012-12-21</w:t>
            </w:r>
          </w:p>
        </w:tc>
        <w:tc>
          <w:tcPr>
            <w:tcW w:w="4140" w:type="dxa"/>
          </w:tcPr>
          <w:p w14:paraId="50976654" w14:textId="54694E5E" w:rsidR="002D5403" w:rsidRPr="00FB06E9" w:rsidRDefault="002D5403" w:rsidP="00C420B9">
            <w:pPr>
              <w:pStyle w:val="TableText"/>
              <w:rPr>
                <w:szCs w:val="22"/>
              </w:rPr>
            </w:pPr>
            <w:r w:rsidRPr="00CC412F">
              <w:t>Uppdaterat tabeller efter ny struktur</w:t>
            </w:r>
          </w:p>
        </w:tc>
        <w:tc>
          <w:tcPr>
            <w:tcW w:w="1980" w:type="dxa"/>
          </w:tcPr>
          <w:p w14:paraId="5B3D8F23" w14:textId="66F05199" w:rsidR="002D5403" w:rsidRPr="00FB06E9" w:rsidRDefault="002D5403" w:rsidP="00C420B9">
            <w:pPr>
              <w:pStyle w:val="TableText"/>
              <w:rPr>
                <w:szCs w:val="22"/>
              </w:rPr>
            </w:pPr>
            <w:r w:rsidRPr="00CC412F">
              <w:t>Maria Andersson</w:t>
            </w:r>
          </w:p>
        </w:tc>
        <w:tc>
          <w:tcPr>
            <w:tcW w:w="1440" w:type="dxa"/>
          </w:tcPr>
          <w:p w14:paraId="63A91DC2" w14:textId="77777777" w:rsidR="002D5403" w:rsidRPr="00517C89" w:rsidRDefault="002D5403" w:rsidP="00C420B9">
            <w:pPr>
              <w:pStyle w:val="TableText"/>
            </w:pPr>
          </w:p>
        </w:tc>
      </w:tr>
      <w:tr w:rsidR="002D5403" w:rsidRPr="00CC412F" w14:paraId="2E279118" w14:textId="77777777" w:rsidTr="000D0257">
        <w:tc>
          <w:tcPr>
            <w:tcW w:w="964" w:type="dxa"/>
          </w:tcPr>
          <w:p w14:paraId="5E6F2FC8" w14:textId="3EF60B8D" w:rsidR="002D5403" w:rsidRPr="00FB06E9" w:rsidRDefault="002D5403" w:rsidP="00C420B9">
            <w:pPr>
              <w:pStyle w:val="TableText"/>
              <w:rPr>
                <w:szCs w:val="22"/>
              </w:rPr>
            </w:pPr>
            <w:r w:rsidRPr="00CC412F">
              <w:t>PA6</w:t>
            </w:r>
          </w:p>
        </w:tc>
        <w:tc>
          <w:tcPr>
            <w:tcW w:w="1224" w:type="dxa"/>
          </w:tcPr>
          <w:p w14:paraId="6A890171" w14:textId="00260528" w:rsidR="002D5403" w:rsidRPr="00FB06E9" w:rsidRDefault="002D5403" w:rsidP="00C420B9">
            <w:pPr>
              <w:pStyle w:val="TableText"/>
              <w:rPr>
                <w:szCs w:val="22"/>
              </w:rPr>
            </w:pPr>
            <w:r w:rsidRPr="00CC412F">
              <w:t>2012-12-21</w:t>
            </w:r>
          </w:p>
        </w:tc>
        <w:tc>
          <w:tcPr>
            <w:tcW w:w="4140" w:type="dxa"/>
          </w:tcPr>
          <w:p w14:paraId="25093A92" w14:textId="4DA07658" w:rsidR="002D5403" w:rsidRPr="00FB06E9" w:rsidRDefault="002D5403" w:rsidP="00C420B9">
            <w:pPr>
              <w:pStyle w:val="TableText"/>
              <w:rPr>
                <w:szCs w:val="22"/>
              </w:rPr>
            </w:pPr>
            <w:r w:rsidRPr="00CC412F">
              <w:t>Uppdaterat namnen i tabellen</w:t>
            </w:r>
          </w:p>
        </w:tc>
        <w:tc>
          <w:tcPr>
            <w:tcW w:w="1980" w:type="dxa"/>
          </w:tcPr>
          <w:p w14:paraId="6E18C9CE" w14:textId="1FE8EB42" w:rsidR="002D5403" w:rsidRPr="00FB06E9" w:rsidRDefault="002D5403" w:rsidP="00C420B9">
            <w:pPr>
              <w:pStyle w:val="TableText"/>
              <w:rPr>
                <w:szCs w:val="22"/>
              </w:rPr>
            </w:pPr>
            <w:r w:rsidRPr="00CC412F">
              <w:t>Maria Andersson</w:t>
            </w:r>
          </w:p>
        </w:tc>
        <w:tc>
          <w:tcPr>
            <w:tcW w:w="1440" w:type="dxa"/>
          </w:tcPr>
          <w:p w14:paraId="4802CAB6" w14:textId="77777777" w:rsidR="002D5403" w:rsidRPr="00517C89" w:rsidRDefault="002D5403" w:rsidP="00C420B9">
            <w:pPr>
              <w:pStyle w:val="TableText"/>
            </w:pPr>
          </w:p>
        </w:tc>
      </w:tr>
      <w:tr w:rsidR="002D5403" w:rsidRPr="00CC412F" w14:paraId="10315F33" w14:textId="77777777" w:rsidTr="000D0257">
        <w:tc>
          <w:tcPr>
            <w:tcW w:w="964" w:type="dxa"/>
          </w:tcPr>
          <w:p w14:paraId="52E47079" w14:textId="511DE81D" w:rsidR="002D5403" w:rsidRPr="00FB06E9" w:rsidRDefault="002D5403" w:rsidP="00C420B9">
            <w:pPr>
              <w:pStyle w:val="TableText"/>
              <w:rPr>
                <w:szCs w:val="22"/>
              </w:rPr>
            </w:pPr>
            <w:r w:rsidRPr="00CC412F">
              <w:t>PA7</w:t>
            </w:r>
          </w:p>
        </w:tc>
        <w:tc>
          <w:tcPr>
            <w:tcW w:w="1224" w:type="dxa"/>
          </w:tcPr>
          <w:p w14:paraId="20BBAC66" w14:textId="035E9068" w:rsidR="002D5403" w:rsidRPr="00FB06E9" w:rsidRDefault="002D5403" w:rsidP="00C420B9">
            <w:pPr>
              <w:pStyle w:val="TableText"/>
              <w:rPr>
                <w:szCs w:val="22"/>
              </w:rPr>
            </w:pPr>
            <w:r w:rsidRPr="00CC412F">
              <w:t>2012-12-21</w:t>
            </w:r>
          </w:p>
        </w:tc>
        <w:tc>
          <w:tcPr>
            <w:tcW w:w="4140" w:type="dxa"/>
          </w:tcPr>
          <w:p w14:paraId="5AD181BF" w14:textId="5DD6A086" w:rsidR="002D5403" w:rsidRPr="00FB06E9" w:rsidRDefault="002D5403" w:rsidP="00C420B9">
            <w:pPr>
              <w:pStyle w:val="TableText"/>
              <w:rPr>
                <w:szCs w:val="22"/>
              </w:rPr>
            </w:pPr>
            <w:r w:rsidRPr="00CC412F">
              <w:t>Lagt till avsnittet Tjänstedomänens arkitektur samt redigerat avsnittet Generella regler</w:t>
            </w:r>
          </w:p>
        </w:tc>
        <w:tc>
          <w:tcPr>
            <w:tcW w:w="1980" w:type="dxa"/>
          </w:tcPr>
          <w:p w14:paraId="326B5B2C" w14:textId="0DD91E1B" w:rsidR="002D5403" w:rsidRPr="00FB06E9" w:rsidRDefault="002D5403" w:rsidP="00C420B9">
            <w:pPr>
              <w:pStyle w:val="TableText"/>
              <w:rPr>
                <w:szCs w:val="22"/>
              </w:rPr>
            </w:pPr>
            <w:r w:rsidRPr="00CC412F">
              <w:t>Johan Eltes</w:t>
            </w:r>
          </w:p>
        </w:tc>
        <w:tc>
          <w:tcPr>
            <w:tcW w:w="1440" w:type="dxa"/>
          </w:tcPr>
          <w:p w14:paraId="5B957835" w14:textId="77777777" w:rsidR="002D5403" w:rsidRPr="00517C89" w:rsidRDefault="002D5403" w:rsidP="00C420B9">
            <w:pPr>
              <w:pStyle w:val="TableText"/>
            </w:pPr>
          </w:p>
        </w:tc>
      </w:tr>
      <w:tr w:rsidR="002D5403" w:rsidRPr="00CC412F" w14:paraId="15858D91" w14:textId="77777777" w:rsidTr="000D0257">
        <w:tc>
          <w:tcPr>
            <w:tcW w:w="964" w:type="dxa"/>
          </w:tcPr>
          <w:p w14:paraId="69C6A35C" w14:textId="3F94C13A" w:rsidR="002D5403" w:rsidRPr="00FB06E9" w:rsidRDefault="002D5403" w:rsidP="00C420B9">
            <w:pPr>
              <w:pStyle w:val="TableText"/>
              <w:rPr>
                <w:szCs w:val="22"/>
              </w:rPr>
            </w:pPr>
            <w:r w:rsidRPr="00CC412F">
              <w:t>PA8</w:t>
            </w:r>
          </w:p>
        </w:tc>
        <w:tc>
          <w:tcPr>
            <w:tcW w:w="1224" w:type="dxa"/>
          </w:tcPr>
          <w:p w14:paraId="0475E953" w14:textId="48C5A7D6" w:rsidR="002D5403" w:rsidRPr="00FB06E9" w:rsidRDefault="002D5403" w:rsidP="00C420B9">
            <w:pPr>
              <w:pStyle w:val="TableText"/>
              <w:rPr>
                <w:szCs w:val="22"/>
              </w:rPr>
            </w:pPr>
            <w:r w:rsidRPr="00CC412F">
              <w:t>2013-01-07</w:t>
            </w:r>
          </w:p>
        </w:tc>
        <w:tc>
          <w:tcPr>
            <w:tcW w:w="4140" w:type="dxa"/>
          </w:tcPr>
          <w:p w14:paraId="3A84D405" w14:textId="61C48772" w:rsidR="002D5403" w:rsidRPr="00FB06E9" w:rsidRDefault="002D5403" w:rsidP="00C420B9">
            <w:pPr>
              <w:pStyle w:val="TableText"/>
              <w:rPr>
                <w:szCs w:val="22"/>
              </w:rPr>
            </w:pPr>
            <w:r w:rsidRPr="00CC412F">
              <w:t>Förbättrad kvalitén på texterna från PA7</w:t>
            </w:r>
          </w:p>
        </w:tc>
        <w:tc>
          <w:tcPr>
            <w:tcW w:w="1980" w:type="dxa"/>
          </w:tcPr>
          <w:p w14:paraId="14C68681" w14:textId="4B8CFDED" w:rsidR="002D5403" w:rsidRPr="00FB06E9" w:rsidRDefault="002D5403" w:rsidP="00C420B9">
            <w:pPr>
              <w:pStyle w:val="TableText"/>
              <w:rPr>
                <w:szCs w:val="22"/>
              </w:rPr>
            </w:pPr>
            <w:r w:rsidRPr="00CC412F">
              <w:t>Johan Eltes</w:t>
            </w:r>
          </w:p>
        </w:tc>
        <w:tc>
          <w:tcPr>
            <w:tcW w:w="1440" w:type="dxa"/>
          </w:tcPr>
          <w:p w14:paraId="1F22CFAB" w14:textId="77777777" w:rsidR="002D5403" w:rsidRPr="00517C89" w:rsidRDefault="002D5403" w:rsidP="00C420B9">
            <w:pPr>
              <w:pStyle w:val="TableText"/>
            </w:pPr>
          </w:p>
        </w:tc>
      </w:tr>
      <w:tr w:rsidR="002D5403" w:rsidRPr="00CC412F" w14:paraId="76E00641" w14:textId="77777777" w:rsidTr="000D0257">
        <w:tc>
          <w:tcPr>
            <w:tcW w:w="964" w:type="dxa"/>
          </w:tcPr>
          <w:p w14:paraId="7D42B090" w14:textId="0B5CE7EC" w:rsidR="002D5403" w:rsidRPr="00FB06E9" w:rsidRDefault="002D5403" w:rsidP="00C420B9">
            <w:pPr>
              <w:pStyle w:val="TableText"/>
              <w:rPr>
                <w:szCs w:val="22"/>
              </w:rPr>
            </w:pPr>
            <w:r w:rsidRPr="00CC412F">
              <w:t>PA9</w:t>
            </w:r>
          </w:p>
        </w:tc>
        <w:tc>
          <w:tcPr>
            <w:tcW w:w="1224" w:type="dxa"/>
          </w:tcPr>
          <w:p w14:paraId="027C8BB6" w14:textId="063A0967" w:rsidR="002D5403" w:rsidRPr="00FB06E9" w:rsidRDefault="002D5403" w:rsidP="00C420B9">
            <w:pPr>
              <w:pStyle w:val="TableText"/>
              <w:rPr>
                <w:szCs w:val="22"/>
              </w:rPr>
            </w:pPr>
            <w:r w:rsidRPr="00CC412F">
              <w:t>2013-01-08</w:t>
            </w:r>
          </w:p>
        </w:tc>
        <w:tc>
          <w:tcPr>
            <w:tcW w:w="4140" w:type="dxa"/>
          </w:tcPr>
          <w:p w14:paraId="7F088148" w14:textId="7B875E86" w:rsidR="002D5403" w:rsidRPr="00FB06E9" w:rsidRDefault="002D5403" w:rsidP="00C420B9">
            <w:pPr>
              <w:pStyle w:val="TableText"/>
              <w:rPr>
                <w:szCs w:val="22"/>
              </w:rPr>
            </w:pPr>
            <w:r w:rsidRPr="00CC412F">
              <w:t>Uppdaterat tabellerna under kap 4, 5 och 6</w:t>
            </w:r>
          </w:p>
        </w:tc>
        <w:tc>
          <w:tcPr>
            <w:tcW w:w="1980" w:type="dxa"/>
          </w:tcPr>
          <w:p w14:paraId="0454A1E5" w14:textId="13423E08" w:rsidR="002D5403" w:rsidRPr="00FB06E9" w:rsidRDefault="002D5403" w:rsidP="00C420B9">
            <w:pPr>
              <w:pStyle w:val="TableText"/>
              <w:rPr>
                <w:szCs w:val="22"/>
              </w:rPr>
            </w:pPr>
            <w:r w:rsidRPr="00CC412F">
              <w:t>Maria Andersson</w:t>
            </w:r>
          </w:p>
        </w:tc>
        <w:tc>
          <w:tcPr>
            <w:tcW w:w="1440" w:type="dxa"/>
          </w:tcPr>
          <w:p w14:paraId="3DD3869D" w14:textId="77777777" w:rsidR="002D5403" w:rsidRPr="00517C89" w:rsidRDefault="002D5403" w:rsidP="00C420B9">
            <w:pPr>
              <w:pStyle w:val="TableText"/>
            </w:pPr>
          </w:p>
        </w:tc>
      </w:tr>
      <w:tr w:rsidR="002D5403" w:rsidRPr="00CC412F" w14:paraId="6F6F2C58" w14:textId="77777777" w:rsidTr="000D0257">
        <w:tc>
          <w:tcPr>
            <w:tcW w:w="964" w:type="dxa"/>
          </w:tcPr>
          <w:p w14:paraId="065A31B7" w14:textId="17051D6A" w:rsidR="002D5403" w:rsidRPr="00FB06E9" w:rsidRDefault="002D5403" w:rsidP="00C420B9">
            <w:pPr>
              <w:pStyle w:val="TableText"/>
              <w:rPr>
                <w:szCs w:val="22"/>
              </w:rPr>
            </w:pPr>
            <w:r w:rsidRPr="00CC412F">
              <w:t>PA10</w:t>
            </w:r>
          </w:p>
        </w:tc>
        <w:tc>
          <w:tcPr>
            <w:tcW w:w="1224" w:type="dxa"/>
          </w:tcPr>
          <w:p w14:paraId="4D31DEDF" w14:textId="3A461F49" w:rsidR="002D5403" w:rsidRPr="00FB06E9" w:rsidRDefault="002D5403" w:rsidP="00C420B9">
            <w:pPr>
              <w:pStyle w:val="TableText"/>
              <w:rPr>
                <w:szCs w:val="22"/>
              </w:rPr>
            </w:pPr>
            <w:r w:rsidRPr="00CC412F">
              <w:t>2013-01-09</w:t>
            </w:r>
          </w:p>
        </w:tc>
        <w:tc>
          <w:tcPr>
            <w:tcW w:w="4140" w:type="dxa"/>
          </w:tcPr>
          <w:p w14:paraId="0D3FDCFE" w14:textId="2F2AFAB4" w:rsidR="002D5403" w:rsidRPr="00FB06E9" w:rsidRDefault="002D5403" w:rsidP="00C420B9">
            <w:pPr>
              <w:pStyle w:val="TableText"/>
              <w:rPr>
                <w:szCs w:val="22"/>
              </w:rPr>
            </w:pPr>
            <w:r w:rsidRPr="00CC412F">
              <w:t>Lagt till avsnitt om engagemangsindex. Kompletterat/förtydligat avsnitten nationell användning, nationell användning och adresseringsmodell.</w:t>
            </w:r>
          </w:p>
        </w:tc>
        <w:tc>
          <w:tcPr>
            <w:tcW w:w="1980" w:type="dxa"/>
          </w:tcPr>
          <w:p w14:paraId="660DB6CA" w14:textId="1EE0944C" w:rsidR="002D5403" w:rsidRPr="00FB06E9" w:rsidRDefault="002D5403" w:rsidP="00C420B9">
            <w:pPr>
              <w:pStyle w:val="TableText"/>
              <w:rPr>
                <w:szCs w:val="22"/>
              </w:rPr>
            </w:pPr>
            <w:r w:rsidRPr="00CC412F">
              <w:t>Johan Eltes</w:t>
            </w:r>
          </w:p>
        </w:tc>
        <w:tc>
          <w:tcPr>
            <w:tcW w:w="1440" w:type="dxa"/>
          </w:tcPr>
          <w:p w14:paraId="372A5E44" w14:textId="77777777" w:rsidR="002D5403" w:rsidRPr="00517C89" w:rsidRDefault="002D5403" w:rsidP="00C420B9">
            <w:pPr>
              <w:pStyle w:val="TableText"/>
            </w:pPr>
          </w:p>
        </w:tc>
      </w:tr>
      <w:tr w:rsidR="002D5403" w:rsidRPr="00CC412F" w14:paraId="1E7CDBCD" w14:textId="77777777" w:rsidTr="000D0257">
        <w:tc>
          <w:tcPr>
            <w:tcW w:w="964" w:type="dxa"/>
          </w:tcPr>
          <w:p w14:paraId="6CCAF065" w14:textId="3708F6E7" w:rsidR="002D5403" w:rsidRPr="00FB06E9" w:rsidRDefault="002D5403" w:rsidP="00C420B9">
            <w:pPr>
              <w:pStyle w:val="TableText"/>
              <w:rPr>
                <w:szCs w:val="22"/>
              </w:rPr>
            </w:pPr>
            <w:r w:rsidRPr="00CC412F">
              <w:t>PA11</w:t>
            </w:r>
          </w:p>
        </w:tc>
        <w:tc>
          <w:tcPr>
            <w:tcW w:w="1224" w:type="dxa"/>
          </w:tcPr>
          <w:p w14:paraId="4075440F" w14:textId="6DF4D4EE" w:rsidR="002D5403" w:rsidRPr="00FB06E9" w:rsidRDefault="002D5403" w:rsidP="00C420B9">
            <w:pPr>
              <w:pStyle w:val="TableText"/>
              <w:rPr>
                <w:szCs w:val="22"/>
              </w:rPr>
            </w:pPr>
            <w:r w:rsidRPr="00CC412F">
              <w:t>2013-01-14</w:t>
            </w:r>
          </w:p>
        </w:tc>
        <w:tc>
          <w:tcPr>
            <w:tcW w:w="4140" w:type="dxa"/>
          </w:tcPr>
          <w:p w14:paraId="6DC0C68B" w14:textId="6499A692" w:rsidR="002D5403" w:rsidRPr="00FB06E9" w:rsidRDefault="002D5403" w:rsidP="00C420B9">
            <w:pPr>
              <w:pStyle w:val="TableText"/>
              <w:rPr>
                <w:szCs w:val="22"/>
              </w:rPr>
            </w:pPr>
            <w:r w:rsidRPr="00CC412F">
              <w:t>Uppdaterat kap 5 och 6 med ny struktur.</w:t>
            </w:r>
          </w:p>
        </w:tc>
        <w:tc>
          <w:tcPr>
            <w:tcW w:w="1980" w:type="dxa"/>
          </w:tcPr>
          <w:p w14:paraId="178DAD32" w14:textId="75980F78" w:rsidR="002D5403" w:rsidRPr="00FB06E9" w:rsidRDefault="002D5403" w:rsidP="00C420B9">
            <w:pPr>
              <w:pStyle w:val="TableText"/>
              <w:rPr>
                <w:szCs w:val="22"/>
              </w:rPr>
            </w:pPr>
            <w:r w:rsidRPr="00CC412F">
              <w:t>Maria Andersson</w:t>
            </w:r>
          </w:p>
        </w:tc>
        <w:tc>
          <w:tcPr>
            <w:tcW w:w="1440" w:type="dxa"/>
          </w:tcPr>
          <w:p w14:paraId="313A23D1" w14:textId="77777777" w:rsidR="002D5403" w:rsidRPr="00517C89" w:rsidRDefault="002D5403" w:rsidP="00C420B9">
            <w:pPr>
              <w:pStyle w:val="TableText"/>
            </w:pPr>
          </w:p>
        </w:tc>
      </w:tr>
      <w:tr w:rsidR="002D5403" w:rsidRPr="00CC412F" w14:paraId="56CF7350" w14:textId="77777777" w:rsidTr="000D0257">
        <w:tc>
          <w:tcPr>
            <w:tcW w:w="964" w:type="dxa"/>
          </w:tcPr>
          <w:p w14:paraId="742B728C" w14:textId="6F879D00" w:rsidR="002D5403" w:rsidRPr="00FB06E9" w:rsidRDefault="002D5403" w:rsidP="00C420B9">
            <w:pPr>
              <w:pStyle w:val="TableText"/>
              <w:rPr>
                <w:szCs w:val="22"/>
              </w:rPr>
            </w:pPr>
            <w:r w:rsidRPr="00CC412F">
              <w:t>PA12</w:t>
            </w:r>
          </w:p>
        </w:tc>
        <w:tc>
          <w:tcPr>
            <w:tcW w:w="1224" w:type="dxa"/>
          </w:tcPr>
          <w:p w14:paraId="41D64DFC" w14:textId="409EFA24" w:rsidR="002D5403" w:rsidRPr="00FB06E9" w:rsidRDefault="002D5403" w:rsidP="00C420B9">
            <w:pPr>
              <w:pStyle w:val="TableText"/>
              <w:rPr>
                <w:szCs w:val="22"/>
              </w:rPr>
            </w:pPr>
            <w:r w:rsidRPr="00CC412F">
              <w:t>2013-01-14</w:t>
            </w:r>
          </w:p>
        </w:tc>
        <w:tc>
          <w:tcPr>
            <w:tcW w:w="4140" w:type="dxa"/>
          </w:tcPr>
          <w:p w14:paraId="557A9064" w14:textId="2DEF1BB5" w:rsidR="002D5403" w:rsidRPr="00FB06E9" w:rsidRDefault="002D5403" w:rsidP="00C420B9">
            <w:pPr>
              <w:pStyle w:val="TableText"/>
              <w:rPr>
                <w:szCs w:val="22"/>
              </w:rPr>
            </w:pPr>
            <w:r w:rsidRPr="00CC412F">
              <w:t>Lagt till kap 7.</w:t>
            </w:r>
          </w:p>
        </w:tc>
        <w:tc>
          <w:tcPr>
            <w:tcW w:w="1980" w:type="dxa"/>
          </w:tcPr>
          <w:p w14:paraId="5A022FFB" w14:textId="4906C66B" w:rsidR="002D5403" w:rsidRPr="00FB06E9" w:rsidRDefault="002D5403" w:rsidP="00C420B9">
            <w:pPr>
              <w:pStyle w:val="TableText"/>
              <w:rPr>
                <w:szCs w:val="22"/>
              </w:rPr>
            </w:pPr>
            <w:r w:rsidRPr="00CC412F">
              <w:t>Maria Andersson</w:t>
            </w:r>
          </w:p>
        </w:tc>
        <w:tc>
          <w:tcPr>
            <w:tcW w:w="1440" w:type="dxa"/>
          </w:tcPr>
          <w:p w14:paraId="20F7A05A" w14:textId="77777777" w:rsidR="002D5403" w:rsidRPr="00517C89" w:rsidRDefault="002D5403" w:rsidP="00C420B9">
            <w:pPr>
              <w:pStyle w:val="TableText"/>
            </w:pPr>
          </w:p>
        </w:tc>
      </w:tr>
      <w:tr w:rsidR="002D5403" w:rsidRPr="00CC412F" w14:paraId="266902FE" w14:textId="77777777" w:rsidTr="000D0257">
        <w:tc>
          <w:tcPr>
            <w:tcW w:w="964" w:type="dxa"/>
          </w:tcPr>
          <w:p w14:paraId="36165A9C" w14:textId="25A487F1" w:rsidR="002D5403" w:rsidRPr="00FB06E9" w:rsidRDefault="002D5403" w:rsidP="00C420B9">
            <w:pPr>
              <w:pStyle w:val="TableText"/>
              <w:rPr>
                <w:szCs w:val="22"/>
              </w:rPr>
            </w:pPr>
            <w:r w:rsidRPr="00CC412F">
              <w:t>PA13</w:t>
            </w:r>
          </w:p>
        </w:tc>
        <w:tc>
          <w:tcPr>
            <w:tcW w:w="1224" w:type="dxa"/>
          </w:tcPr>
          <w:p w14:paraId="129EF31C" w14:textId="33FFEED6" w:rsidR="002D5403" w:rsidRPr="00FB06E9" w:rsidRDefault="002D5403" w:rsidP="00C420B9">
            <w:pPr>
              <w:pStyle w:val="TableText"/>
              <w:rPr>
                <w:szCs w:val="22"/>
              </w:rPr>
            </w:pPr>
            <w:r w:rsidRPr="00CC412F">
              <w:t>2013-01-20</w:t>
            </w:r>
          </w:p>
        </w:tc>
        <w:tc>
          <w:tcPr>
            <w:tcW w:w="4140" w:type="dxa"/>
          </w:tcPr>
          <w:p w14:paraId="76E123E1" w14:textId="7C7A49C0" w:rsidR="002D5403" w:rsidRPr="00FB06E9" w:rsidRDefault="002D5403" w:rsidP="00C420B9">
            <w:pPr>
              <w:pStyle w:val="TableText"/>
              <w:rPr>
                <w:szCs w:val="22"/>
              </w:rPr>
            </w:pPr>
            <w:r w:rsidRPr="00CC412F">
              <w:t>Uppdaterat efter beslut att håll aindexpostern på PDLenhetsnivå och använda SourceSystem för adressering.</w:t>
            </w:r>
          </w:p>
        </w:tc>
        <w:tc>
          <w:tcPr>
            <w:tcW w:w="1980" w:type="dxa"/>
          </w:tcPr>
          <w:p w14:paraId="362A5D1C" w14:textId="7A6C4BEC" w:rsidR="002D5403" w:rsidRPr="00FB06E9" w:rsidRDefault="002D5403" w:rsidP="00C420B9">
            <w:pPr>
              <w:pStyle w:val="TableText"/>
              <w:rPr>
                <w:szCs w:val="22"/>
              </w:rPr>
            </w:pPr>
            <w:r w:rsidRPr="00CC412F">
              <w:t>Johan Eltes</w:t>
            </w:r>
          </w:p>
        </w:tc>
        <w:tc>
          <w:tcPr>
            <w:tcW w:w="1440" w:type="dxa"/>
          </w:tcPr>
          <w:p w14:paraId="1242C415" w14:textId="77777777" w:rsidR="002D5403" w:rsidRPr="00517C89" w:rsidRDefault="002D5403" w:rsidP="00C420B9">
            <w:pPr>
              <w:pStyle w:val="TableText"/>
            </w:pPr>
          </w:p>
        </w:tc>
      </w:tr>
      <w:tr w:rsidR="002D5403" w:rsidRPr="00CC412F" w14:paraId="150D1C1C" w14:textId="77777777" w:rsidTr="000D0257">
        <w:tc>
          <w:tcPr>
            <w:tcW w:w="964" w:type="dxa"/>
          </w:tcPr>
          <w:p w14:paraId="44BF3373" w14:textId="32FC1F5C" w:rsidR="002D5403" w:rsidRPr="00FB06E9" w:rsidRDefault="002D5403" w:rsidP="00C420B9">
            <w:pPr>
              <w:pStyle w:val="TableText"/>
              <w:rPr>
                <w:szCs w:val="22"/>
              </w:rPr>
            </w:pPr>
            <w:r w:rsidRPr="00CC412F">
              <w:t>PA14</w:t>
            </w:r>
          </w:p>
        </w:tc>
        <w:tc>
          <w:tcPr>
            <w:tcW w:w="1224" w:type="dxa"/>
          </w:tcPr>
          <w:p w14:paraId="7625AA53" w14:textId="0D4BE750" w:rsidR="002D5403" w:rsidRPr="00FB06E9" w:rsidRDefault="002D5403" w:rsidP="00C420B9">
            <w:pPr>
              <w:pStyle w:val="TableText"/>
              <w:rPr>
                <w:szCs w:val="22"/>
              </w:rPr>
            </w:pPr>
            <w:r w:rsidRPr="00CC412F">
              <w:t>2013-01-21</w:t>
            </w:r>
          </w:p>
        </w:tc>
        <w:tc>
          <w:tcPr>
            <w:tcW w:w="4140" w:type="dxa"/>
          </w:tcPr>
          <w:p w14:paraId="1E043368" w14:textId="33F5A834" w:rsidR="002D5403" w:rsidRPr="00FB06E9" w:rsidRDefault="002D5403" w:rsidP="00C420B9">
            <w:pPr>
              <w:pStyle w:val="TableText"/>
              <w:rPr>
                <w:szCs w:val="22"/>
              </w:rPr>
            </w:pPr>
            <w:r w:rsidRPr="00CC412F">
              <w:t>Uppdaterat gemensamma informationskomponenter och tjänstebeskrivning</w:t>
            </w:r>
          </w:p>
        </w:tc>
        <w:tc>
          <w:tcPr>
            <w:tcW w:w="1980" w:type="dxa"/>
          </w:tcPr>
          <w:p w14:paraId="2234DCFF" w14:textId="724298F2" w:rsidR="002D5403" w:rsidRPr="00FB06E9" w:rsidRDefault="002D5403" w:rsidP="00C420B9">
            <w:pPr>
              <w:pStyle w:val="TableText"/>
              <w:rPr>
                <w:szCs w:val="22"/>
              </w:rPr>
            </w:pPr>
            <w:r w:rsidRPr="00CC412F">
              <w:t>Fredrik Ström</w:t>
            </w:r>
          </w:p>
        </w:tc>
        <w:tc>
          <w:tcPr>
            <w:tcW w:w="1440" w:type="dxa"/>
          </w:tcPr>
          <w:p w14:paraId="610EEFA9" w14:textId="77777777" w:rsidR="002D5403" w:rsidRPr="00517C89" w:rsidRDefault="002D5403" w:rsidP="00C420B9">
            <w:pPr>
              <w:pStyle w:val="TableText"/>
            </w:pPr>
          </w:p>
        </w:tc>
      </w:tr>
      <w:tr w:rsidR="002D5403" w:rsidRPr="00CC412F" w14:paraId="02C09E5F" w14:textId="77777777" w:rsidTr="000D0257">
        <w:tc>
          <w:tcPr>
            <w:tcW w:w="964" w:type="dxa"/>
          </w:tcPr>
          <w:p w14:paraId="64FCACAB" w14:textId="32885C35" w:rsidR="002D5403" w:rsidRPr="00FB06E9" w:rsidRDefault="002D5403" w:rsidP="00C420B9">
            <w:pPr>
              <w:pStyle w:val="TableText"/>
              <w:rPr>
                <w:szCs w:val="22"/>
              </w:rPr>
            </w:pPr>
            <w:r w:rsidRPr="00CC412F">
              <w:t>PA15</w:t>
            </w:r>
          </w:p>
        </w:tc>
        <w:tc>
          <w:tcPr>
            <w:tcW w:w="1224" w:type="dxa"/>
          </w:tcPr>
          <w:p w14:paraId="4C79173A" w14:textId="344631DA" w:rsidR="002D5403" w:rsidRPr="00FB06E9" w:rsidRDefault="002D5403" w:rsidP="00C420B9">
            <w:pPr>
              <w:pStyle w:val="TableText"/>
              <w:rPr>
                <w:szCs w:val="22"/>
              </w:rPr>
            </w:pPr>
            <w:r w:rsidRPr="00CC412F">
              <w:t>2013-01-21</w:t>
            </w:r>
          </w:p>
        </w:tc>
        <w:tc>
          <w:tcPr>
            <w:tcW w:w="4140" w:type="dxa"/>
          </w:tcPr>
          <w:p w14:paraId="5C7CF69E" w14:textId="03F34573" w:rsidR="002D5403" w:rsidRPr="00FB06E9" w:rsidRDefault="002D5403" w:rsidP="00C420B9">
            <w:pPr>
              <w:pStyle w:val="TableText"/>
              <w:rPr>
                <w:szCs w:val="22"/>
              </w:rPr>
            </w:pPr>
            <w:r w:rsidRPr="00CC412F">
              <w:t>Uppdaterat typerna med inledande versal. Ändrat från careRequest till Referral och från Answer till Outcome i kap 6.</w:t>
            </w:r>
          </w:p>
        </w:tc>
        <w:tc>
          <w:tcPr>
            <w:tcW w:w="1980" w:type="dxa"/>
          </w:tcPr>
          <w:p w14:paraId="410DF07A" w14:textId="26BC0AAC" w:rsidR="002D5403" w:rsidRPr="00FB06E9" w:rsidRDefault="002D5403" w:rsidP="00C420B9">
            <w:pPr>
              <w:pStyle w:val="TableText"/>
              <w:rPr>
                <w:szCs w:val="22"/>
              </w:rPr>
            </w:pPr>
            <w:r w:rsidRPr="00CC412F">
              <w:t>Maria Andersson</w:t>
            </w:r>
          </w:p>
        </w:tc>
        <w:tc>
          <w:tcPr>
            <w:tcW w:w="1440" w:type="dxa"/>
          </w:tcPr>
          <w:p w14:paraId="4ECF536F" w14:textId="77777777" w:rsidR="002D5403" w:rsidRPr="00517C89" w:rsidRDefault="002D5403" w:rsidP="00C420B9">
            <w:pPr>
              <w:pStyle w:val="TableText"/>
            </w:pPr>
          </w:p>
        </w:tc>
      </w:tr>
      <w:tr w:rsidR="002D5403" w:rsidRPr="00CC412F" w14:paraId="4F73D70C" w14:textId="77777777" w:rsidTr="000D0257">
        <w:tc>
          <w:tcPr>
            <w:tcW w:w="964" w:type="dxa"/>
          </w:tcPr>
          <w:p w14:paraId="766D340F" w14:textId="2A0DCEFD" w:rsidR="002D5403" w:rsidRPr="00FB06E9" w:rsidRDefault="002D5403" w:rsidP="00C420B9">
            <w:pPr>
              <w:pStyle w:val="TableText"/>
              <w:rPr>
                <w:szCs w:val="22"/>
              </w:rPr>
            </w:pPr>
            <w:r w:rsidRPr="00CC412F">
              <w:t>PA16</w:t>
            </w:r>
          </w:p>
        </w:tc>
        <w:tc>
          <w:tcPr>
            <w:tcW w:w="1224" w:type="dxa"/>
          </w:tcPr>
          <w:p w14:paraId="5673260C" w14:textId="6ECA7B67" w:rsidR="002D5403" w:rsidRPr="00FB06E9" w:rsidRDefault="002D5403" w:rsidP="00C420B9">
            <w:pPr>
              <w:pStyle w:val="TableText"/>
              <w:rPr>
                <w:szCs w:val="22"/>
              </w:rPr>
            </w:pPr>
            <w:r w:rsidRPr="00CC412F">
              <w:t>2013-01-21</w:t>
            </w:r>
          </w:p>
        </w:tc>
        <w:tc>
          <w:tcPr>
            <w:tcW w:w="4140" w:type="dxa"/>
          </w:tcPr>
          <w:p w14:paraId="1A878B47" w14:textId="68ED00CC" w:rsidR="002D5403" w:rsidRPr="00FB06E9" w:rsidRDefault="002D5403" w:rsidP="00C420B9">
            <w:pPr>
              <w:pStyle w:val="TableText"/>
              <w:rPr>
                <w:szCs w:val="22"/>
              </w:rPr>
            </w:pPr>
            <w:r w:rsidRPr="00CC412F">
              <w:t>Ändrat kardinaliteten på referral i kap 6.</w:t>
            </w:r>
          </w:p>
        </w:tc>
        <w:tc>
          <w:tcPr>
            <w:tcW w:w="1980" w:type="dxa"/>
          </w:tcPr>
          <w:p w14:paraId="5CF6F25E" w14:textId="67447EFA" w:rsidR="002D5403" w:rsidRPr="00FB06E9" w:rsidRDefault="002D5403" w:rsidP="00C420B9">
            <w:pPr>
              <w:pStyle w:val="TableText"/>
              <w:rPr>
                <w:szCs w:val="22"/>
              </w:rPr>
            </w:pPr>
            <w:r w:rsidRPr="00CC412F">
              <w:t>Maria Andersson</w:t>
            </w:r>
          </w:p>
        </w:tc>
        <w:tc>
          <w:tcPr>
            <w:tcW w:w="1440" w:type="dxa"/>
          </w:tcPr>
          <w:p w14:paraId="08BCD63F" w14:textId="77777777" w:rsidR="002D5403" w:rsidRPr="00517C89" w:rsidRDefault="002D5403" w:rsidP="00C420B9">
            <w:pPr>
              <w:pStyle w:val="TableText"/>
            </w:pPr>
          </w:p>
        </w:tc>
      </w:tr>
      <w:tr w:rsidR="002D5403" w:rsidRPr="00CC412F" w14:paraId="39833537" w14:textId="77777777" w:rsidTr="000D0257">
        <w:tc>
          <w:tcPr>
            <w:tcW w:w="964" w:type="dxa"/>
          </w:tcPr>
          <w:p w14:paraId="310F8A14" w14:textId="799D40C4" w:rsidR="002D5403" w:rsidRPr="00FB06E9" w:rsidRDefault="002D5403" w:rsidP="00C420B9">
            <w:pPr>
              <w:pStyle w:val="TableText"/>
              <w:rPr>
                <w:szCs w:val="22"/>
              </w:rPr>
            </w:pPr>
            <w:r w:rsidRPr="00CC412F">
              <w:t>PA17</w:t>
            </w:r>
          </w:p>
        </w:tc>
        <w:tc>
          <w:tcPr>
            <w:tcW w:w="1224" w:type="dxa"/>
          </w:tcPr>
          <w:p w14:paraId="3C3101B3" w14:textId="20CA8B7A" w:rsidR="002D5403" w:rsidRPr="00FB06E9" w:rsidRDefault="002D5403" w:rsidP="00C420B9">
            <w:pPr>
              <w:pStyle w:val="TableText"/>
              <w:rPr>
                <w:szCs w:val="22"/>
              </w:rPr>
            </w:pPr>
            <w:r w:rsidRPr="00CC412F">
              <w:t>2013-01-24</w:t>
            </w:r>
          </w:p>
        </w:tc>
        <w:tc>
          <w:tcPr>
            <w:tcW w:w="4140" w:type="dxa"/>
          </w:tcPr>
          <w:p w14:paraId="3F1B011A" w14:textId="15558CEE" w:rsidR="002D5403" w:rsidRPr="00FB06E9" w:rsidRDefault="002D5403" w:rsidP="00C420B9">
            <w:pPr>
              <w:pStyle w:val="TableText"/>
              <w:rPr>
                <w:szCs w:val="22"/>
              </w:rPr>
            </w:pPr>
            <w:r w:rsidRPr="00CC412F">
              <w:t>Ändrat i tabellerna i kap 4, 5 och 6.</w:t>
            </w:r>
          </w:p>
        </w:tc>
        <w:tc>
          <w:tcPr>
            <w:tcW w:w="1980" w:type="dxa"/>
          </w:tcPr>
          <w:p w14:paraId="0A060A74" w14:textId="0E0C567D" w:rsidR="002D5403" w:rsidRPr="00FB06E9" w:rsidRDefault="002D5403" w:rsidP="00C420B9">
            <w:pPr>
              <w:pStyle w:val="TableText"/>
              <w:rPr>
                <w:szCs w:val="22"/>
              </w:rPr>
            </w:pPr>
            <w:r w:rsidRPr="00CC412F">
              <w:t>Maria Andersson</w:t>
            </w:r>
          </w:p>
        </w:tc>
        <w:tc>
          <w:tcPr>
            <w:tcW w:w="1440" w:type="dxa"/>
          </w:tcPr>
          <w:p w14:paraId="24CBCCF9" w14:textId="77777777" w:rsidR="002D5403" w:rsidRPr="00517C89" w:rsidRDefault="002D5403" w:rsidP="00C420B9">
            <w:pPr>
              <w:pStyle w:val="TableText"/>
            </w:pPr>
          </w:p>
        </w:tc>
      </w:tr>
      <w:tr w:rsidR="002D5403" w:rsidRPr="00CC412F" w14:paraId="1C369640" w14:textId="77777777" w:rsidTr="000D0257">
        <w:tc>
          <w:tcPr>
            <w:tcW w:w="964" w:type="dxa"/>
          </w:tcPr>
          <w:p w14:paraId="6FF0156B" w14:textId="752EC86C" w:rsidR="002D5403" w:rsidRPr="00FB06E9" w:rsidRDefault="002D5403" w:rsidP="00C420B9">
            <w:pPr>
              <w:pStyle w:val="TableText"/>
              <w:rPr>
                <w:szCs w:val="22"/>
              </w:rPr>
            </w:pPr>
            <w:r w:rsidRPr="00CC412F">
              <w:t>PA18</w:t>
            </w:r>
          </w:p>
        </w:tc>
        <w:tc>
          <w:tcPr>
            <w:tcW w:w="1224" w:type="dxa"/>
          </w:tcPr>
          <w:p w14:paraId="6872A9FF" w14:textId="1ECBD9C3" w:rsidR="002D5403" w:rsidRPr="00FB06E9" w:rsidRDefault="002D5403" w:rsidP="00C420B9">
            <w:pPr>
              <w:pStyle w:val="TableText"/>
              <w:rPr>
                <w:szCs w:val="22"/>
              </w:rPr>
            </w:pPr>
            <w:r w:rsidRPr="00CC412F">
              <w:t>2013-01-25</w:t>
            </w:r>
          </w:p>
        </w:tc>
        <w:tc>
          <w:tcPr>
            <w:tcW w:w="4140" w:type="dxa"/>
          </w:tcPr>
          <w:p w14:paraId="11F08CDB" w14:textId="0D6DD181" w:rsidR="002D5403" w:rsidRPr="00FB06E9" w:rsidRDefault="002D5403" w:rsidP="00C420B9">
            <w:pPr>
              <w:pStyle w:val="TableText"/>
              <w:rPr>
                <w:szCs w:val="22"/>
              </w:rPr>
            </w:pPr>
            <w:r w:rsidRPr="00CC412F">
              <w:t>Ändrat i tabellerna i kap 4, 5 och 6.</w:t>
            </w:r>
          </w:p>
        </w:tc>
        <w:tc>
          <w:tcPr>
            <w:tcW w:w="1980" w:type="dxa"/>
          </w:tcPr>
          <w:p w14:paraId="545872A4" w14:textId="490AF62A" w:rsidR="002D5403" w:rsidRPr="00FB06E9" w:rsidRDefault="002D5403" w:rsidP="00C420B9">
            <w:pPr>
              <w:pStyle w:val="TableText"/>
              <w:rPr>
                <w:szCs w:val="22"/>
              </w:rPr>
            </w:pPr>
            <w:r w:rsidRPr="00CC412F">
              <w:t>Maria Andersson</w:t>
            </w:r>
          </w:p>
        </w:tc>
        <w:tc>
          <w:tcPr>
            <w:tcW w:w="1440" w:type="dxa"/>
          </w:tcPr>
          <w:p w14:paraId="6032E98C" w14:textId="77777777" w:rsidR="002D5403" w:rsidRPr="00517C89" w:rsidRDefault="002D5403" w:rsidP="00C420B9">
            <w:pPr>
              <w:pStyle w:val="TableText"/>
            </w:pPr>
          </w:p>
        </w:tc>
      </w:tr>
      <w:tr w:rsidR="002D5403" w:rsidRPr="00CC412F" w14:paraId="3BFD8690" w14:textId="77777777" w:rsidTr="000D0257">
        <w:tc>
          <w:tcPr>
            <w:tcW w:w="964" w:type="dxa"/>
          </w:tcPr>
          <w:p w14:paraId="4952EF84" w14:textId="08200D05" w:rsidR="002D5403" w:rsidRPr="00FB06E9" w:rsidRDefault="002D5403" w:rsidP="00C420B9">
            <w:pPr>
              <w:pStyle w:val="TableText"/>
              <w:rPr>
                <w:szCs w:val="22"/>
              </w:rPr>
            </w:pPr>
            <w:r w:rsidRPr="00CC412F">
              <w:t>PA19</w:t>
            </w:r>
          </w:p>
        </w:tc>
        <w:tc>
          <w:tcPr>
            <w:tcW w:w="1224" w:type="dxa"/>
          </w:tcPr>
          <w:p w14:paraId="0DBB74A5" w14:textId="50A02FF7" w:rsidR="002D5403" w:rsidRPr="00FB06E9" w:rsidRDefault="002D5403" w:rsidP="00C420B9">
            <w:pPr>
              <w:pStyle w:val="TableText"/>
              <w:rPr>
                <w:szCs w:val="22"/>
              </w:rPr>
            </w:pPr>
            <w:r w:rsidRPr="00CC412F">
              <w:t>2013-01-29</w:t>
            </w:r>
          </w:p>
        </w:tc>
        <w:tc>
          <w:tcPr>
            <w:tcW w:w="4140" w:type="dxa"/>
          </w:tcPr>
          <w:p w14:paraId="6B76A1AD" w14:textId="2C5CE495" w:rsidR="002D5403" w:rsidRPr="00FB06E9" w:rsidRDefault="002D5403" w:rsidP="00C420B9">
            <w:pPr>
              <w:pStyle w:val="TableText"/>
              <w:rPr>
                <w:szCs w:val="22"/>
              </w:rPr>
            </w:pPr>
            <w:r w:rsidRPr="00CC412F">
              <w:t>Ändrat beskrivningar i kap 4, 5 och 6 samt ny struktur i kap 4.</w:t>
            </w:r>
          </w:p>
        </w:tc>
        <w:tc>
          <w:tcPr>
            <w:tcW w:w="1980" w:type="dxa"/>
          </w:tcPr>
          <w:p w14:paraId="41254B7B" w14:textId="02B9F768" w:rsidR="002D5403" w:rsidRPr="00FB06E9" w:rsidRDefault="002D5403" w:rsidP="00C420B9">
            <w:pPr>
              <w:pStyle w:val="TableText"/>
              <w:rPr>
                <w:szCs w:val="22"/>
              </w:rPr>
            </w:pPr>
            <w:r w:rsidRPr="00CC412F">
              <w:t>Maria Andersson</w:t>
            </w:r>
          </w:p>
        </w:tc>
        <w:tc>
          <w:tcPr>
            <w:tcW w:w="1440" w:type="dxa"/>
          </w:tcPr>
          <w:p w14:paraId="4ECD7B3C" w14:textId="77777777" w:rsidR="002D5403" w:rsidRPr="00517C89" w:rsidRDefault="002D5403" w:rsidP="00C420B9">
            <w:pPr>
              <w:pStyle w:val="TableText"/>
            </w:pPr>
          </w:p>
        </w:tc>
      </w:tr>
      <w:tr w:rsidR="002D5403" w:rsidRPr="00CC412F" w14:paraId="52318E64" w14:textId="77777777" w:rsidTr="000D0257">
        <w:tc>
          <w:tcPr>
            <w:tcW w:w="964" w:type="dxa"/>
          </w:tcPr>
          <w:p w14:paraId="618511EF" w14:textId="52308365" w:rsidR="002D5403" w:rsidRPr="00FB06E9" w:rsidRDefault="002D5403" w:rsidP="00C420B9">
            <w:pPr>
              <w:pStyle w:val="TableText"/>
              <w:rPr>
                <w:szCs w:val="22"/>
              </w:rPr>
            </w:pPr>
            <w:r w:rsidRPr="00CC412F">
              <w:t>PA20</w:t>
            </w:r>
          </w:p>
        </w:tc>
        <w:tc>
          <w:tcPr>
            <w:tcW w:w="1224" w:type="dxa"/>
          </w:tcPr>
          <w:p w14:paraId="490DE6E0" w14:textId="2A2D9734" w:rsidR="002D5403" w:rsidRPr="00FB06E9" w:rsidRDefault="002D5403" w:rsidP="00C420B9">
            <w:pPr>
              <w:pStyle w:val="TableText"/>
              <w:rPr>
                <w:szCs w:val="22"/>
              </w:rPr>
            </w:pPr>
            <w:r w:rsidRPr="00CC412F">
              <w:t>2013-01-30</w:t>
            </w:r>
          </w:p>
        </w:tc>
        <w:tc>
          <w:tcPr>
            <w:tcW w:w="4140" w:type="dxa"/>
          </w:tcPr>
          <w:p w14:paraId="320E73BE" w14:textId="77777777" w:rsidR="002D5403" w:rsidRPr="00FB06E9" w:rsidRDefault="002D5403" w:rsidP="00C420B9">
            <w:pPr>
              <w:pStyle w:val="TableText"/>
              <w:rPr>
                <w:szCs w:val="22"/>
              </w:rPr>
            </w:pPr>
            <w:r w:rsidRPr="00CC412F">
              <w:t>Ändrat beskrivningar kap 4, 5.4 och 6.4.</w:t>
            </w:r>
          </w:p>
          <w:p w14:paraId="355EEC2D" w14:textId="6F7B0F4C" w:rsidR="002D5403" w:rsidRPr="00FB06E9" w:rsidRDefault="002D5403" w:rsidP="00C420B9">
            <w:pPr>
              <w:pStyle w:val="TableText"/>
              <w:rPr>
                <w:szCs w:val="22"/>
              </w:rPr>
            </w:pPr>
            <w:r w:rsidRPr="00CC412F">
              <w:t>Nya och uppdaterade typer kap 4, 5.4 och 6.4.</w:t>
            </w:r>
          </w:p>
        </w:tc>
        <w:tc>
          <w:tcPr>
            <w:tcW w:w="1980" w:type="dxa"/>
          </w:tcPr>
          <w:p w14:paraId="5F06B731" w14:textId="77777777" w:rsidR="002D5403" w:rsidRPr="00FB06E9" w:rsidRDefault="002D5403" w:rsidP="00C420B9">
            <w:pPr>
              <w:pStyle w:val="TableText"/>
              <w:rPr>
                <w:szCs w:val="22"/>
              </w:rPr>
            </w:pPr>
            <w:r w:rsidRPr="00CC412F">
              <w:t>Fredrik Ström</w:t>
            </w:r>
          </w:p>
          <w:p w14:paraId="15975B28" w14:textId="1FAEB1E3" w:rsidR="002D5403" w:rsidRPr="00FB06E9" w:rsidRDefault="002D5403" w:rsidP="00C420B9">
            <w:pPr>
              <w:pStyle w:val="TableText"/>
              <w:rPr>
                <w:szCs w:val="22"/>
              </w:rPr>
            </w:pPr>
            <w:r w:rsidRPr="00CC412F">
              <w:t>Magnus Ekstrand</w:t>
            </w:r>
          </w:p>
        </w:tc>
        <w:tc>
          <w:tcPr>
            <w:tcW w:w="1440" w:type="dxa"/>
          </w:tcPr>
          <w:p w14:paraId="6A90DB14" w14:textId="77777777" w:rsidR="002D5403" w:rsidRPr="00517C89" w:rsidRDefault="002D5403" w:rsidP="00C420B9">
            <w:pPr>
              <w:pStyle w:val="TableText"/>
            </w:pPr>
          </w:p>
        </w:tc>
      </w:tr>
      <w:tr w:rsidR="002D5403" w:rsidRPr="00CC412F" w14:paraId="54A3D927" w14:textId="77777777" w:rsidTr="000D0257">
        <w:tc>
          <w:tcPr>
            <w:tcW w:w="964" w:type="dxa"/>
          </w:tcPr>
          <w:p w14:paraId="3907AF13" w14:textId="2CCE8FED" w:rsidR="002D5403" w:rsidRPr="00FB06E9" w:rsidRDefault="002D5403" w:rsidP="00C420B9">
            <w:pPr>
              <w:pStyle w:val="TableText"/>
              <w:rPr>
                <w:szCs w:val="22"/>
              </w:rPr>
            </w:pPr>
            <w:r w:rsidRPr="00CC412F">
              <w:t>PA21</w:t>
            </w:r>
          </w:p>
        </w:tc>
        <w:tc>
          <w:tcPr>
            <w:tcW w:w="1224" w:type="dxa"/>
          </w:tcPr>
          <w:p w14:paraId="76D43B79" w14:textId="0B743A03" w:rsidR="002D5403" w:rsidRPr="00FB06E9" w:rsidRDefault="002D5403" w:rsidP="00C420B9">
            <w:pPr>
              <w:pStyle w:val="TableText"/>
              <w:rPr>
                <w:szCs w:val="22"/>
              </w:rPr>
            </w:pPr>
            <w:r w:rsidRPr="00CC412F">
              <w:t>2013-01-31</w:t>
            </w:r>
          </w:p>
        </w:tc>
        <w:tc>
          <w:tcPr>
            <w:tcW w:w="4140" w:type="dxa"/>
          </w:tcPr>
          <w:p w14:paraId="46FA8D6A" w14:textId="04E24070" w:rsidR="002D5403" w:rsidRPr="00CC412F" w:rsidRDefault="002D5403" w:rsidP="000D0257">
            <w:pPr>
              <w:pStyle w:val="Innehll1"/>
            </w:pPr>
            <w:r w:rsidRPr="00CC412F">
              <w:t>Ändringar i beskrivningar kap 4, 5, 6 och 7.</w:t>
            </w:r>
          </w:p>
        </w:tc>
        <w:tc>
          <w:tcPr>
            <w:tcW w:w="1980" w:type="dxa"/>
          </w:tcPr>
          <w:p w14:paraId="150FEA1C" w14:textId="76CEB6C4" w:rsidR="002D5403" w:rsidRPr="00CC412F" w:rsidRDefault="002D5403" w:rsidP="000D0257">
            <w:pPr>
              <w:pStyle w:val="Innehll1"/>
              <w:ind w:left="28"/>
            </w:pPr>
            <w:r w:rsidRPr="00CC412F">
              <w:t>Maria Andersson</w:t>
            </w:r>
          </w:p>
        </w:tc>
        <w:tc>
          <w:tcPr>
            <w:tcW w:w="1440" w:type="dxa"/>
          </w:tcPr>
          <w:p w14:paraId="1E94FC68" w14:textId="77777777" w:rsidR="002D5403" w:rsidRPr="00FB06E9" w:rsidRDefault="002D5403" w:rsidP="00C420B9">
            <w:pPr>
              <w:pStyle w:val="TableText"/>
            </w:pPr>
          </w:p>
        </w:tc>
      </w:tr>
      <w:tr w:rsidR="002D5403" w:rsidRPr="00CC412F" w14:paraId="3597DBB7" w14:textId="77777777" w:rsidTr="000D0257">
        <w:tc>
          <w:tcPr>
            <w:tcW w:w="964" w:type="dxa"/>
          </w:tcPr>
          <w:p w14:paraId="59B5E60E" w14:textId="1DD4C79C" w:rsidR="002D5403" w:rsidRPr="00FB06E9" w:rsidRDefault="002D5403" w:rsidP="00C420B9">
            <w:pPr>
              <w:pStyle w:val="TableText"/>
              <w:rPr>
                <w:szCs w:val="22"/>
              </w:rPr>
            </w:pPr>
            <w:r w:rsidRPr="00CC412F">
              <w:t>PA22</w:t>
            </w:r>
          </w:p>
        </w:tc>
        <w:tc>
          <w:tcPr>
            <w:tcW w:w="1224" w:type="dxa"/>
          </w:tcPr>
          <w:p w14:paraId="32479DC6" w14:textId="06FA7422" w:rsidR="002D5403" w:rsidRPr="00FB06E9" w:rsidRDefault="002D5403" w:rsidP="00C420B9">
            <w:pPr>
              <w:pStyle w:val="TableText"/>
              <w:rPr>
                <w:szCs w:val="22"/>
              </w:rPr>
            </w:pPr>
            <w:r w:rsidRPr="00CC412F">
              <w:t>2013-01-31</w:t>
            </w:r>
          </w:p>
        </w:tc>
        <w:tc>
          <w:tcPr>
            <w:tcW w:w="4140" w:type="dxa"/>
          </w:tcPr>
          <w:p w14:paraId="007C83FC" w14:textId="5145E244" w:rsidR="002D5403" w:rsidRPr="00CC412F" w:rsidRDefault="002D5403" w:rsidP="000D0257">
            <w:pPr>
              <w:pStyle w:val="Innehll1"/>
            </w:pPr>
            <w:r w:rsidRPr="00CC412F">
              <w:t>Ändringar i kap 7, GetCareContact</w:t>
            </w:r>
          </w:p>
        </w:tc>
        <w:tc>
          <w:tcPr>
            <w:tcW w:w="1980" w:type="dxa"/>
          </w:tcPr>
          <w:p w14:paraId="43DFFFDC" w14:textId="0106211A" w:rsidR="002D5403" w:rsidRPr="00CC412F" w:rsidRDefault="002D5403" w:rsidP="000D0257">
            <w:pPr>
              <w:pStyle w:val="Innehll1"/>
              <w:ind w:left="28"/>
            </w:pPr>
            <w:r w:rsidRPr="00CC412F">
              <w:t>Maria Andersson</w:t>
            </w:r>
          </w:p>
        </w:tc>
        <w:tc>
          <w:tcPr>
            <w:tcW w:w="1440" w:type="dxa"/>
          </w:tcPr>
          <w:p w14:paraId="0367864D" w14:textId="77777777" w:rsidR="002D5403" w:rsidRPr="00FB06E9" w:rsidRDefault="002D5403" w:rsidP="00C420B9">
            <w:pPr>
              <w:pStyle w:val="TableText"/>
            </w:pPr>
          </w:p>
        </w:tc>
      </w:tr>
      <w:tr w:rsidR="002D5403" w:rsidRPr="00CC412F" w14:paraId="6226F6EA" w14:textId="77777777" w:rsidTr="000D0257">
        <w:tc>
          <w:tcPr>
            <w:tcW w:w="964" w:type="dxa"/>
          </w:tcPr>
          <w:p w14:paraId="5E35F1BD" w14:textId="0BDB47F4" w:rsidR="002D5403" w:rsidRPr="00FB06E9" w:rsidRDefault="002D5403" w:rsidP="00C420B9">
            <w:pPr>
              <w:pStyle w:val="TableText"/>
              <w:rPr>
                <w:szCs w:val="22"/>
              </w:rPr>
            </w:pPr>
            <w:r w:rsidRPr="00CC412F">
              <w:t>PA23</w:t>
            </w:r>
          </w:p>
        </w:tc>
        <w:tc>
          <w:tcPr>
            <w:tcW w:w="1224" w:type="dxa"/>
          </w:tcPr>
          <w:p w14:paraId="5687B6CD" w14:textId="7664000E" w:rsidR="002D5403" w:rsidRPr="00FB06E9" w:rsidRDefault="002D5403" w:rsidP="00C420B9">
            <w:pPr>
              <w:pStyle w:val="TableText"/>
              <w:rPr>
                <w:szCs w:val="22"/>
              </w:rPr>
            </w:pPr>
            <w:r w:rsidRPr="00CC412F">
              <w:t>2013-02-07</w:t>
            </w:r>
          </w:p>
        </w:tc>
        <w:tc>
          <w:tcPr>
            <w:tcW w:w="4140" w:type="dxa"/>
          </w:tcPr>
          <w:p w14:paraId="7562FD90" w14:textId="77777777" w:rsidR="002D5403" w:rsidRPr="00FB06E9" w:rsidRDefault="002D5403" w:rsidP="00C420B9">
            <w:pPr>
              <w:pStyle w:val="TableText"/>
              <w:rPr>
                <w:szCs w:val="22"/>
              </w:rPr>
            </w:pPr>
            <w:r w:rsidRPr="00CC412F">
              <w:t>Justeringar av elementnamn och kardinalitet i kap 5, 6 och 7.</w:t>
            </w:r>
          </w:p>
          <w:p w14:paraId="2F7CB9D4" w14:textId="71A66D7A" w:rsidR="002D5403" w:rsidRPr="00CC412F" w:rsidRDefault="002D5403" w:rsidP="000D0257">
            <w:pPr>
              <w:pStyle w:val="Innehll1"/>
            </w:pPr>
            <w:r w:rsidRPr="00CC412F">
              <w:t>Tog bort ej använd gemensam komponent.</w:t>
            </w:r>
          </w:p>
        </w:tc>
        <w:tc>
          <w:tcPr>
            <w:tcW w:w="1980" w:type="dxa"/>
          </w:tcPr>
          <w:p w14:paraId="5EF1CE4F" w14:textId="18C2DE61" w:rsidR="002D5403" w:rsidRPr="00CC412F" w:rsidRDefault="002D5403" w:rsidP="000D0257">
            <w:pPr>
              <w:pStyle w:val="Innehll1"/>
              <w:ind w:left="28"/>
            </w:pPr>
            <w:r w:rsidRPr="00CC412F">
              <w:t>Magnus Ekstrand</w:t>
            </w:r>
          </w:p>
        </w:tc>
        <w:tc>
          <w:tcPr>
            <w:tcW w:w="1440" w:type="dxa"/>
          </w:tcPr>
          <w:p w14:paraId="7D8493CC" w14:textId="77777777" w:rsidR="002D5403" w:rsidRPr="00FB06E9" w:rsidRDefault="002D5403" w:rsidP="00C420B9">
            <w:pPr>
              <w:pStyle w:val="TableText"/>
            </w:pPr>
          </w:p>
        </w:tc>
      </w:tr>
      <w:tr w:rsidR="002D5403" w:rsidRPr="00CC412F" w14:paraId="33A59637" w14:textId="77777777" w:rsidTr="000D0257">
        <w:tc>
          <w:tcPr>
            <w:tcW w:w="964" w:type="dxa"/>
          </w:tcPr>
          <w:p w14:paraId="65FB14A4" w14:textId="72807ED0" w:rsidR="002D5403" w:rsidRPr="00FB06E9" w:rsidRDefault="002D5403" w:rsidP="00C420B9">
            <w:pPr>
              <w:pStyle w:val="TableText"/>
              <w:rPr>
                <w:szCs w:val="22"/>
              </w:rPr>
            </w:pPr>
            <w:r w:rsidRPr="00CC412F">
              <w:t>PA24</w:t>
            </w:r>
          </w:p>
        </w:tc>
        <w:tc>
          <w:tcPr>
            <w:tcW w:w="1224" w:type="dxa"/>
          </w:tcPr>
          <w:p w14:paraId="6C53B8FC" w14:textId="468DF2AA" w:rsidR="002D5403" w:rsidRPr="00FB06E9" w:rsidRDefault="002D5403" w:rsidP="00C420B9">
            <w:pPr>
              <w:pStyle w:val="TableText"/>
              <w:rPr>
                <w:szCs w:val="22"/>
              </w:rPr>
            </w:pPr>
            <w:r w:rsidRPr="00CC412F">
              <w:t>2013-02-11</w:t>
            </w:r>
          </w:p>
        </w:tc>
        <w:tc>
          <w:tcPr>
            <w:tcW w:w="4140" w:type="dxa"/>
          </w:tcPr>
          <w:p w14:paraId="62EC7A7B" w14:textId="4EA33C66" w:rsidR="002D5403" w:rsidRPr="00CC412F" w:rsidRDefault="002D5403" w:rsidP="000D0257">
            <w:pPr>
              <w:pStyle w:val="Innehll1"/>
            </w:pPr>
            <w:r w:rsidRPr="00CC412F">
              <w:t>Lagt till kap 8, GetDiagnosis</w:t>
            </w:r>
          </w:p>
        </w:tc>
        <w:tc>
          <w:tcPr>
            <w:tcW w:w="1980" w:type="dxa"/>
          </w:tcPr>
          <w:p w14:paraId="25239FEB" w14:textId="6750EA52" w:rsidR="002D5403" w:rsidRPr="00CC412F" w:rsidRDefault="002D5403" w:rsidP="000D0257">
            <w:pPr>
              <w:pStyle w:val="Innehll1"/>
              <w:ind w:left="28"/>
            </w:pPr>
            <w:r w:rsidRPr="00CC412F">
              <w:t>Maria Andersson</w:t>
            </w:r>
          </w:p>
        </w:tc>
        <w:tc>
          <w:tcPr>
            <w:tcW w:w="1440" w:type="dxa"/>
          </w:tcPr>
          <w:p w14:paraId="62BACF0A" w14:textId="77777777" w:rsidR="002D5403" w:rsidRPr="00FB06E9" w:rsidRDefault="002D5403" w:rsidP="00C420B9">
            <w:pPr>
              <w:pStyle w:val="TableText"/>
            </w:pPr>
          </w:p>
        </w:tc>
      </w:tr>
      <w:tr w:rsidR="002D5403" w:rsidRPr="00CC412F" w14:paraId="0F91E968" w14:textId="77777777" w:rsidTr="000D0257">
        <w:tc>
          <w:tcPr>
            <w:tcW w:w="964" w:type="dxa"/>
          </w:tcPr>
          <w:p w14:paraId="49E162EE" w14:textId="6BB3FD51" w:rsidR="002D5403" w:rsidRPr="00FB06E9" w:rsidRDefault="002D5403" w:rsidP="00C420B9">
            <w:pPr>
              <w:pStyle w:val="TableText"/>
              <w:rPr>
                <w:szCs w:val="22"/>
              </w:rPr>
            </w:pPr>
            <w:r w:rsidRPr="00CC412F">
              <w:t>PA25</w:t>
            </w:r>
          </w:p>
        </w:tc>
        <w:tc>
          <w:tcPr>
            <w:tcW w:w="1224" w:type="dxa"/>
          </w:tcPr>
          <w:p w14:paraId="669D10A9" w14:textId="7309F1A7" w:rsidR="002D5403" w:rsidRPr="00FB06E9" w:rsidRDefault="002D5403" w:rsidP="00C420B9">
            <w:pPr>
              <w:pStyle w:val="TableText"/>
              <w:rPr>
                <w:szCs w:val="22"/>
              </w:rPr>
            </w:pPr>
            <w:r w:rsidRPr="00CC412F">
              <w:t>2013-02-19</w:t>
            </w:r>
          </w:p>
        </w:tc>
        <w:tc>
          <w:tcPr>
            <w:tcW w:w="4140" w:type="dxa"/>
          </w:tcPr>
          <w:p w14:paraId="3295192F" w14:textId="5F887CCA" w:rsidR="002D5403" w:rsidRPr="00CC412F" w:rsidRDefault="002D5403" w:rsidP="000D0257">
            <w:pPr>
              <w:pStyle w:val="Innehll1"/>
            </w:pPr>
            <w:r w:rsidRPr="00CC412F">
              <w:t xml:space="preserve">Definierat krav på uppdatering av fältet mostRecentContent i EI-posten. </w:t>
            </w:r>
          </w:p>
        </w:tc>
        <w:tc>
          <w:tcPr>
            <w:tcW w:w="1980" w:type="dxa"/>
          </w:tcPr>
          <w:p w14:paraId="1CF3E83C" w14:textId="12284B98" w:rsidR="002D5403" w:rsidRPr="00CC412F" w:rsidRDefault="002D5403" w:rsidP="000D0257">
            <w:pPr>
              <w:pStyle w:val="Innehll1"/>
              <w:ind w:left="28"/>
            </w:pPr>
            <w:r w:rsidRPr="00CC412F">
              <w:t>Johan Eltes</w:t>
            </w:r>
          </w:p>
        </w:tc>
        <w:tc>
          <w:tcPr>
            <w:tcW w:w="1440" w:type="dxa"/>
          </w:tcPr>
          <w:p w14:paraId="5420F633" w14:textId="77777777" w:rsidR="002D5403" w:rsidRPr="00FB06E9" w:rsidRDefault="002D5403" w:rsidP="00C420B9">
            <w:pPr>
              <w:pStyle w:val="TableText"/>
            </w:pPr>
          </w:p>
        </w:tc>
      </w:tr>
      <w:tr w:rsidR="002D5403" w:rsidRPr="00CC412F" w14:paraId="0C66B6CF" w14:textId="77777777" w:rsidTr="000D0257">
        <w:tc>
          <w:tcPr>
            <w:tcW w:w="964" w:type="dxa"/>
          </w:tcPr>
          <w:p w14:paraId="2881B369" w14:textId="5B7FC990" w:rsidR="002D5403" w:rsidRPr="00FB06E9" w:rsidRDefault="002D5403" w:rsidP="00C420B9">
            <w:pPr>
              <w:pStyle w:val="TableText"/>
              <w:rPr>
                <w:szCs w:val="22"/>
              </w:rPr>
            </w:pPr>
            <w:r w:rsidRPr="00CC412F">
              <w:lastRenderedPageBreak/>
              <w:t>PA26</w:t>
            </w:r>
          </w:p>
        </w:tc>
        <w:tc>
          <w:tcPr>
            <w:tcW w:w="1224" w:type="dxa"/>
          </w:tcPr>
          <w:p w14:paraId="12CC88C2" w14:textId="50647327" w:rsidR="002D5403" w:rsidRPr="00FB06E9" w:rsidRDefault="002D5403" w:rsidP="00C420B9">
            <w:pPr>
              <w:pStyle w:val="TableText"/>
              <w:rPr>
                <w:szCs w:val="22"/>
              </w:rPr>
            </w:pPr>
            <w:r w:rsidRPr="00CC412F">
              <w:t>2013-03-04</w:t>
            </w:r>
          </w:p>
        </w:tc>
        <w:tc>
          <w:tcPr>
            <w:tcW w:w="4140" w:type="dxa"/>
          </w:tcPr>
          <w:p w14:paraId="4BA72423" w14:textId="38A270D7" w:rsidR="002D5403" w:rsidRPr="00CC412F" w:rsidRDefault="002D5403" w:rsidP="000D0257">
            <w:pPr>
              <w:pStyle w:val="Innehll1"/>
            </w:pPr>
            <w:r w:rsidRPr="00CC412F">
              <w:t xml:space="preserve">Flyttat från domän ehr:patientsummary till </w:t>
            </w:r>
            <w:r w:rsidRPr="00CC412F">
              <w:rPr>
                <w:rFonts w:ascii="Calibri" w:hAnsi="Calibri"/>
                <w:color w:val="000000"/>
              </w:rPr>
              <w:t>clinicalprocess:healthcond:description</w:t>
            </w:r>
          </w:p>
        </w:tc>
        <w:tc>
          <w:tcPr>
            <w:tcW w:w="1980" w:type="dxa"/>
          </w:tcPr>
          <w:p w14:paraId="66222C41" w14:textId="4ACFC17F" w:rsidR="002D5403" w:rsidRPr="00CC412F" w:rsidRDefault="002D5403" w:rsidP="000D0257">
            <w:pPr>
              <w:pStyle w:val="Innehll1"/>
              <w:ind w:left="28"/>
            </w:pPr>
            <w:r w:rsidRPr="00CC412F">
              <w:t>Johan Eltes</w:t>
            </w:r>
          </w:p>
        </w:tc>
        <w:tc>
          <w:tcPr>
            <w:tcW w:w="1440" w:type="dxa"/>
          </w:tcPr>
          <w:p w14:paraId="480895C6" w14:textId="77777777" w:rsidR="002D5403" w:rsidRPr="00FB06E9" w:rsidRDefault="002D5403" w:rsidP="00C420B9">
            <w:pPr>
              <w:pStyle w:val="TableText"/>
            </w:pPr>
          </w:p>
        </w:tc>
      </w:tr>
      <w:tr w:rsidR="002D5403" w:rsidRPr="00CC412F" w14:paraId="5E78A992" w14:textId="77777777" w:rsidTr="000D0257">
        <w:tc>
          <w:tcPr>
            <w:tcW w:w="964" w:type="dxa"/>
          </w:tcPr>
          <w:p w14:paraId="7FEF17F3" w14:textId="560E21D3" w:rsidR="002D5403" w:rsidRPr="00FB06E9" w:rsidRDefault="002D5403" w:rsidP="00C420B9">
            <w:pPr>
              <w:pStyle w:val="TableText"/>
              <w:rPr>
                <w:szCs w:val="22"/>
              </w:rPr>
            </w:pPr>
            <w:r w:rsidRPr="00CC412F">
              <w:t>PA27</w:t>
            </w:r>
          </w:p>
        </w:tc>
        <w:tc>
          <w:tcPr>
            <w:tcW w:w="1224" w:type="dxa"/>
          </w:tcPr>
          <w:p w14:paraId="1276B6B9" w14:textId="7734890B" w:rsidR="002D5403" w:rsidRPr="00FB06E9" w:rsidRDefault="002D5403" w:rsidP="00C420B9">
            <w:pPr>
              <w:pStyle w:val="TableText"/>
              <w:rPr>
                <w:szCs w:val="22"/>
              </w:rPr>
            </w:pPr>
            <w:r w:rsidRPr="00CC412F">
              <w:t>2013-03-19</w:t>
            </w:r>
          </w:p>
        </w:tc>
        <w:tc>
          <w:tcPr>
            <w:tcW w:w="4140" w:type="dxa"/>
          </w:tcPr>
          <w:p w14:paraId="6F4C8AFB" w14:textId="357A72B1" w:rsidR="002D5403" w:rsidRPr="00CC412F" w:rsidRDefault="002D5403" w:rsidP="000D0257">
            <w:pPr>
              <w:pStyle w:val="Innehll1"/>
            </w:pPr>
            <w:r w:rsidRPr="00CC412F">
              <w:t xml:space="preserve">Applicerat uppdateringar för att komma i fas med GetCareDocumentation. </w:t>
            </w:r>
          </w:p>
        </w:tc>
        <w:tc>
          <w:tcPr>
            <w:tcW w:w="1980" w:type="dxa"/>
          </w:tcPr>
          <w:p w14:paraId="667CACBA" w14:textId="358EC858" w:rsidR="002D5403" w:rsidRPr="00CC412F" w:rsidRDefault="002D5403" w:rsidP="000D0257">
            <w:pPr>
              <w:pStyle w:val="Innehll1"/>
              <w:ind w:left="28"/>
            </w:pPr>
            <w:r w:rsidRPr="00CC412F">
              <w:t>Johan Eltes</w:t>
            </w:r>
          </w:p>
        </w:tc>
        <w:tc>
          <w:tcPr>
            <w:tcW w:w="1440" w:type="dxa"/>
          </w:tcPr>
          <w:p w14:paraId="57FB4AFD" w14:textId="77777777" w:rsidR="002D5403" w:rsidRPr="00FB06E9" w:rsidRDefault="002D5403" w:rsidP="00C420B9">
            <w:pPr>
              <w:pStyle w:val="TableText"/>
            </w:pPr>
          </w:p>
        </w:tc>
      </w:tr>
      <w:tr w:rsidR="002D5403" w:rsidRPr="00CC412F" w14:paraId="14D676F8" w14:textId="77777777" w:rsidTr="000D0257">
        <w:tc>
          <w:tcPr>
            <w:tcW w:w="964" w:type="dxa"/>
          </w:tcPr>
          <w:p w14:paraId="15C6E1EE" w14:textId="029EB820" w:rsidR="002D5403" w:rsidRPr="00FB06E9" w:rsidRDefault="002D5403" w:rsidP="00C420B9">
            <w:pPr>
              <w:pStyle w:val="TableText"/>
              <w:rPr>
                <w:szCs w:val="22"/>
              </w:rPr>
            </w:pPr>
            <w:r w:rsidRPr="00CC412F">
              <w:t>PA28</w:t>
            </w:r>
          </w:p>
        </w:tc>
        <w:tc>
          <w:tcPr>
            <w:tcW w:w="1224" w:type="dxa"/>
          </w:tcPr>
          <w:p w14:paraId="09D61219" w14:textId="1E0A67AA" w:rsidR="002D5403" w:rsidRPr="00FB06E9" w:rsidRDefault="002D5403" w:rsidP="00C420B9">
            <w:pPr>
              <w:pStyle w:val="TableText"/>
              <w:rPr>
                <w:szCs w:val="22"/>
              </w:rPr>
            </w:pPr>
            <w:r w:rsidRPr="00CC412F">
              <w:t>2013-03-19</w:t>
            </w:r>
          </w:p>
        </w:tc>
        <w:tc>
          <w:tcPr>
            <w:tcW w:w="4140" w:type="dxa"/>
          </w:tcPr>
          <w:p w14:paraId="74810A1E" w14:textId="1037958B" w:rsidR="002D5403" w:rsidRPr="00CC412F" w:rsidRDefault="002D5403" w:rsidP="000D0257">
            <w:pPr>
              <w:pStyle w:val="Innehll1"/>
            </w:pPr>
            <w:r w:rsidRPr="00CC412F">
              <w:t xml:space="preserve">Rättat spec för serviceDomän i spec för EI-posten </w:t>
            </w:r>
          </w:p>
        </w:tc>
        <w:tc>
          <w:tcPr>
            <w:tcW w:w="1980" w:type="dxa"/>
          </w:tcPr>
          <w:p w14:paraId="156E1437" w14:textId="3F70A321" w:rsidR="002D5403" w:rsidRPr="00CC412F" w:rsidRDefault="002D5403" w:rsidP="000D0257">
            <w:pPr>
              <w:pStyle w:val="Innehll1"/>
              <w:ind w:left="28"/>
            </w:pPr>
            <w:r w:rsidRPr="00CC412F">
              <w:t>Johan Eltes</w:t>
            </w:r>
          </w:p>
        </w:tc>
        <w:tc>
          <w:tcPr>
            <w:tcW w:w="1440" w:type="dxa"/>
          </w:tcPr>
          <w:p w14:paraId="3B0A4A70" w14:textId="77777777" w:rsidR="002D5403" w:rsidRPr="00FB06E9" w:rsidRDefault="002D5403" w:rsidP="00C420B9">
            <w:pPr>
              <w:pStyle w:val="TableText"/>
            </w:pPr>
          </w:p>
        </w:tc>
      </w:tr>
      <w:tr w:rsidR="002D5403" w:rsidRPr="00CC412F" w14:paraId="645DE397" w14:textId="77777777" w:rsidTr="000D0257">
        <w:tc>
          <w:tcPr>
            <w:tcW w:w="964" w:type="dxa"/>
          </w:tcPr>
          <w:p w14:paraId="1C284C84" w14:textId="00F10721" w:rsidR="002D5403" w:rsidRPr="00FB06E9" w:rsidRDefault="002D5403" w:rsidP="00C420B9">
            <w:pPr>
              <w:pStyle w:val="TableText"/>
              <w:rPr>
                <w:szCs w:val="22"/>
              </w:rPr>
            </w:pPr>
            <w:r w:rsidRPr="00CC412F">
              <w:t>PA29</w:t>
            </w:r>
          </w:p>
        </w:tc>
        <w:tc>
          <w:tcPr>
            <w:tcW w:w="1224" w:type="dxa"/>
          </w:tcPr>
          <w:p w14:paraId="510C30D4" w14:textId="39AB2659" w:rsidR="002D5403" w:rsidRPr="00FB06E9" w:rsidRDefault="002D5403" w:rsidP="00C420B9">
            <w:pPr>
              <w:pStyle w:val="TableText"/>
              <w:rPr>
                <w:szCs w:val="22"/>
              </w:rPr>
            </w:pPr>
            <w:r w:rsidRPr="00CC412F">
              <w:t>2013-03-20</w:t>
            </w:r>
          </w:p>
        </w:tc>
        <w:tc>
          <w:tcPr>
            <w:tcW w:w="4140" w:type="dxa"/>
          </w:tcPr>
          <w:p w14:paraId="5BBA1CCA" w14:textId="75EB085C" w:rsidR="002D5403" w:rsidRPr="00CC412F" w:rsidRDefault="002D5403" w:rsidP="000D0257">
            <w:pPr>
              <w:pStyle w:val="Innehll1"/>
            </w:pPr>
            <w:r w:rsidRPr="00CC412F">
              <w:t>Nytt tjänstekontrakt: GetPrenatalMedicalHistory</w:t>
            </w:r>
          </w:p>
        </w:tc>
        <w:tc>
          <w:tcPr>
            <w:tcW w:w="1980" w:type="dxa"/>
          </w:tcPr>
          <w:p w14:paraId="0DEF612E" w14:textId="54ACA988" w:rsidR="002D5403" w:rsidRPr="00CC412F" w:rsidRDefault="002D5403" w:rsidP="000D0257">
            <w:pPr>
              <w:pStyle w:val="Innehll1"/>
              <w:ind w:left="28"/>
            </w:pPr>
            <w:r w:rsidRPr="00CC412F">
              <w:t>Jacob Tardell</w:t>
            </w:r>
          </w:p>
        </w:tc>
        <w:tc>
          <w:tcPr>
            <w:tcW w:w="1440" w:type="dxa"/>
          </w:tcPr>
          <w:p w14:paraId="336FD57D" w14:textId="77777777" w:rsidR="002D5403" w:rsidRPr="00FB06E9" w:rsidRDefault="002D5403" w:rsidP="00C420B9">
            <w:pPr>
              <w:pStyle w:val="TableText"/>
            </w:pPr>
          </w:p>
        </w:tc>
      </w:tr>
      <w:tr w:rsidR="002D5403" w:rsidRPr="00CC412F" w14:paraId="0A15688D" w14:textId="77777777" w:rsidTr="000D0257">
        <w:tc>
          <w:tcPr>
            <w:tcW w:w="964" w:type="dxa"/>
          </w:tcPr>
          <w:p w14:paraId="59A69D8A" w14:textId="7258AC6E" w:rsidR="002D5403" w:rsidRPr="00FB06E9" w:rsidRDefault="002D5403" w:rsidP="00C420B9">
            <w:pPr>
              <w:pStyle w:val="TableText"/>
              <w:rPr>
                <w:szCs w:val="22"/>
              </w:rPr>
            </w:pPr>
            <w:r w:rsidRPr="00CC412F">
              <w:t>PA30</w:t>
            </w:r>
          </w:p>
        </w:tc>
        <w:tc>
          <w:tcPr>
            <w:tcW w:w="1224" w:type="dxa"/>
          </w:tcPr>
          <w:p w14:paraId="67F6AAAC" w14:textId="4EDBF58A" w:rsidR="002D5403" w:rsidRPr="00FB06E9" w:rsidRDefault="002D5403" w:rsidP="00C420B9">
            <w:pPr>
              <w:pStyle w:val="TableText"/>
              <w:rPr>
                <w:szCs w:val="22"/>
              </w:rPr>
            </w:pPr>
            <w:r w:rsidRPr="00CC412F">
              <w:t>2013-03-27</w:t>
            </w:r>
          </w:p>
        </w:tc>
        <w:tc>
          <w:tcPr>
            <w:tcW w:w="4140" w:type="dxa"/>
          </w:tcPr>
          <w:p w14:paraId="7CFE65C4" w14:textId="67679974" w:rsidR="002D5403" w:rsidRPr="00CC412F" w:rsidRDefault="002D5403" w:rsidP="000D0257">
            <w:pPr>
              <w:pStyle w:val="Innehll1"/>
            </w:pPr>
            <w:r w:rsidRPr="00CC412F">
              <w:t>Nytt tjänstekontrakt: GetDeliveryMedicalHistory</w:t>
            </w:r>
          </w:p>
        </w:tc>
        <w:tc>
          <w:tcPr>
            <w:tcW w:w="1980" w:type="dxa"/>
          </w:tcPr>
          <w:p w14:paraId="469315E0" w14:textId="0C76EDAE" w:rsidR="002D5403" w:rsidRPr="00CC412F" w:rsidRDefault="002D5403" w:rsidP="000D0257">
            <w:pPr>
              <w:pStyle w:val="Innehll1"/>
              <w:ind w:left="28"/>
            </w:pPr>
            <w:r w:rsidRPr="00CC412F">
              <w:t>Jacob Tardell</w:t>
            </w:r>
          </w:p>
        </w:tc>
        <w:tc>
          <w:tcPr>
            <w:tcW w:w="1440" w:type="dxa"/>
          </w:tcPr>
          <w:p w14:paraId="13BB0E04" w14:textId="77777777" w:rsidR="002D5403" w:rsidRPr="00FB06E9" w:rsidRDefault="002D5403" w:rsidP="00C420B9">
            <w:pPr>
              <w:pStyle w:val="TableText"/>
            </w:pPr>
          </w:p>
        </w:tc>
      </w:tr>
      <w:tr w:rsidR="002D5403" w:rsidRPr="00CC412F" w14:paraId="711C6124" w14:textId="77777777" w:rsidTr="000D0257">
        <w:tc>
          <w:tcPr>
            <w:tcW w:w="964" w:type="dxa"/>
          </w:tcPr>
          <w:p w14:paraId="27ABDBEB" w14:textId="68C78787" w:rsidR="002D5403" w:rsidRPr="00FB06E9" w:rsidRDefault="002D5403" w:rsidP="00C420B9">
            <w:pPr>
              <w:pStyle w:val="TableText"/>
              <w:rPr>
                <w:szCs w:val="22"/>
              </w:rPr>
            </w:pPr>
            <w:r w:rsidRPr="00CC412F">
              <w:t>PA31</w:t>
            </w:r>
          </w:p>
        </w:tc>
        <w:tc>
          <w:tcPr>
            <w:tcW w:w="1224" w:type="dxa"/>
          </w:tcPr>
          <w:p w14:paraId="07207C8C" w14:textId="49A74426" w:rsidR="002D5403" w:rsidRPr="00FB06E9" w:rsidRDefault="002D5403" w:rsidP="00C420B9">
            <w:pPr>
              <w:pStyle w:val="TableText"/>
              <w:rPr>
                <w:szCs w:val="22"/>
              </w:rPr>
            </w:pPr>
            <w:r w:rsidRPr="00CC412F">
              <w:t>2013-04-08</w:t>
            </w:r>
          </w:p>
        </w:tc>
        <w:tc>
          <w:tcPr>
            <w:tcW w:w="4140" w:type="dxa"/>
          </w:tcPr>
          <w:p w14:paraId="30EE342E" w14:textId="20C6B3CD" w:rsidR="002D5403" w:rsidRPr="00FB06E9" w:rsidRDefault="000D0257" w:rsidP="00C420B9">
            <w:pPr>
              <w:pStyle w:val="TableText"/>
              <w:rPr>
                <w:szCs w:val="22"/>
              </w:rPr>
            </w:pPr>
            <w:r>
              <w:t xml:space="preserve">- </w:t>
            </w:r>
            <w:r w:rsidR="002D5403" w:rsidRPr="00CC412F">
              <w:t>Kardinalitet på haemorrhageBeforePlacentaDelivery, haemorrhageAfterPlacentaDelivery.</w:t>
            </w:r>
          </w:p>
          <w:p w14:paraId="3D54A267" w14:textId="77777777" w:rsidR="002D5403" w:rsidRPr="00FB06E9" w:rsidRDefault="002D5403" w:rsidP="00C420B9">
            <w:pPr>
              <w:pStyle w:val="TableText"/>
              <w:rPr>
                <w:szCs w:val="22"/>
              </w:rPr>
            </w:pPr>
            <w:r w:rsidRPr="00CC412F">
              <w:t>- Lagt till oid(CeHis) för kön.</w:t>
            </w:r>
          </w:p>
          <w:p w14:paraId="72E70D26" w14:textId="77777777" w:rsidR="002D5403" w:rsidRPr="00FB06E9" w:rsidRDefault="002D5403" w:rsidP="00C420B9">
            <w:pPr>
              <w:pStyle w:val="TableText"/>
              <w:rPr>
                <w:szCs w:val="22"/>
              </w:rPr>
            </w:pPr>
            <w:r w:rsidRPr="00CC412F">
              <w:t>- Ändrat semantik i EI-fältet ”Most Recent Content”</w:t>
            </w:r>
          </w:p>
          <w:p w14:paraId="0456C6DA" w14:textId="24F072CD" w:rsidR="002D5403" w:rsidRPr="00CC412F" w:rsidRDefault="002D5403" w:rsidP="000D0257">
            <w:pPr>
              <w:pStyle w:val="Innehll1"/>
            </w:pPr>
            <w:r w:rsidRPr="00CC412F">
              <w:t>- Uppdaterat arkitektur- och adresseringsbeskrivningar för att täcka direktadressering av källsystem</w:t>
            </w:r>
          </w:p>
        </w:tc>
        <w:tc>
          <w:tcPr>
            <w:tcW w:w="1980" w:type="dxa"/>
          </w:tcPr>
          <w:p w14:paraId="3770F006" w14:textId="77777777" w:rsidR="002D5403" w:rsidRPr="00FB06E9" w:rsidRDefault="002D5403" w:rsidP="00C420B9">
            <w:pPr>
              <w:pStyle w:val="TableText"/>
              <w:rPr>
                <w:szCs w:val="22"/>
              </w:rPr>
            </w:pPr>
            <w:r w:rsidRPr="00CC412F">
              <w:t>Khaled Daham</w:t>
            </w:r>
          </w:p>
          <w:p w14:paraId="10175152" w14:textId="02B4EFF3" w:rsidR="002D5403" w:rsidRPr="00CC412F" w:rsidRDefault="002D5403" w:rsidP="000D0257">
            <w:pPr>
              <w:pStyle w:val="Innehll1"/>
              <w:ind w:left="28"/>
            </w:pPr>
            <w:r w:rsidRPr="00CC412F">
              <w:t>Johan Eltes</w:t>
            </w:r>
          </w:p>
        </w:tc>
        <w:tc>
          <w:tcPr>
            <w:tcW w:w="1440" w:type="dxa"/>
          </w:tcPr>
          <w:p w14:paraId="69976C23" w14:textId="77777777" w:rsidR="002D5403" w:rsidRPr="00FB06E9" w:rsidRDefault="002D5403" w:rsidP="00C420B9">
            <w:pPr>
              <w:pStyle w:val="TableText"/>
            </w:pPr>
          </w:p>
        </w:tc>
      </w:tr>
      <w:tr w:rsidR="002D5403" w:rsidRPr="00CC412F" w14:paraId="56D27B7C" w14:textId="77777777" w:rsidTr="000D0257">
        <w:tc>
          <w:tcPr>
            <w:tcW w:w="964" w:type="dxa"/>
          </w:tcPr>
          <w:p w14:paraId="1DD74709" w14:textId="63D83AA8" w:rsidR="002D5403" w:rsidRPr="00FB06E9" w:rsidRDefault="002D5403" w:rsidP="00C420B9">
            <w:pPr>
              <w:pStyle w:val="TableText"/>
              <w:rPr>
                <w:szCs w:val="22"/>
              </w:rPr>
            </w:pPr>
            <w:r w:rsidRPr="00CC412F">
              <w:t>PA32</w:t>
            </w:r>
          </w:p>
        </w:tc>
        <w:tc>
          <w:tcPr>
            <w:tcW w:w="1224" w:type="dxa"/>
          </w:tcPr>
          <w:p w14:paraId="66CCD98B" w14:textId="794F2D79" w:rsidR="002D5403" w:rsidRPr="00FB06E9" w:rsidRDefault="002D5403" w:rsidP="00C420B9">
            <w:pPr>
              <w:pStyle w:val="TableText"/>
              <w:rPr>
                <w:szCs w:val="22"/>
              </w:rPr>
            </w:pPr>
            <w:r w:rsidRPr="00CC412F">
              <w:t>2013-05-02</w:t>
            </w:r>
          </w:p>
        </w:tc>
        <w:tc>
          <w:tcPr>
            <w:tcW w:w="4140" w:type="dxa"/>
          </w:tcPr>
          <w:p w14:paraId="6D90711E" w14:textId="77777777" w:rsidR="002D5403" w:rsidRPr="00FB06E9" w:rsidRDefault="002D5403" w:rsidP="00C420B9">
            <w:pPr>
              <w:pStyle w:val="TableText"/>
              <w:numPr>
                <w:ilvl w:val="0"/>
                <w:numId w:val="29"/>
              </w:numPr>
              <w:rPr>
                <w:szCs w:val="22"/>
              </w:rPr>
            </w:pPr>
            <w:r w:rsidRPr="00CC412F">
              <w:t>Uppdaterat skrivningar kring adressering och engagemangspostens innehåll</w:t>
            </w:r>
          </w:p>
          <w:p w14:paraId="595076F8" w14:textId="77777777" w:rsidR="002D5403" w:rsidRPr="00FB06E9" w:rsidRDefault="002D5403" w:rsidP="00C420B9">
            <w:pPr>
              <w:pStyle w:val="TableText"/>
              <w:numPr>
                <w:ilvl w:val="0"/>
                <w:numId w:val="29"/>
              </w:numPr>
              <w:rPr>
                <w:szCs w:val="22"/>
              </w:rPr>
            </w:pPr>
            <w:r w:rsidRPr="00CC412F">
              <w:t>Tagit bort GetDeliveryMedicalHistory</w:t>
            </w:r>
          </w:p>
          <w:p w14:paraId="7EF0F7A9" w14:textId="77777777" w:rsidR="002D5403" w:rsidRPr="00FB06E9" w:rsidRDefault="002D5403" w:rsidP="00C420B9">
            <w:pPr>
              <w:pStyle w:val="TableText"/>
              <w:numPr>
                <w:ilvl w:val="0"/>
                <w:numId w:val="29"/>
              </w:numPr>
              <w:rPr>
                <w:szCs w:val="22"/>
              </w:rPr>
            </w:pPr>
            <w:r w:rsidRPr="00CC412F">
              <w:t>Bytt namn på GetPrenatalMedicalHistory till GetMaternityMedicalHistory</w:t>
            </w:r>
          </w:p>
          <w:p w14:paraId="7D59F9FD" w14:textId="77777777" w:rsidR="002D5403" w:rsidRPr="00FB06E9" w:rsidRDefault="002D5403" w:rsidP="00C420B9">
            <w:pPr>
              <w:pStyle w:val="TableText"/>
              <w:numPr>
                <w:ilvl w:val="0"/>
                <w:numId w:val="29"/>
              </w:numPr>
              <w:rPr>
                <w:szCs w:val="22"/>
              </w:rPr>
            </w:pPr>
            <w:r w:rsidRPr="00CC412F">
              <w:t>Uppdaterat och kompletterat GetMaternityMedicalHistory</w:t>
            </w:r>
          </w:p>
          <w:p w14:paraId="7FD858D1" w14:textId="77777777" w:rsidR="002D5403" w:rsidRPr="00517C89" w:rsidRDefault="002D5403" w:rsidP="00C420B9">
            <w:pPr>
              <w:pStyle w:val="TableText"/>
            </w:pPr>
          </w:p>
          <w:p w14:paraId="5BC288F4" w14:textId="29D43826" w:rsidR="002D5403" w:rsidRPr="00CC412F" w:rsidRDefault="002D5403" w:rsidP="000D0257">
            <w:pPr>
              <w:pStyle w:val="Innehll1"/>
            </w:pPr>
            <w:r w:rsidRPr="00CC412F">
              <w:t>Viktiga ändringar är gulmarkerade</w:t>
            </w:r>
          </w:p>
        </w:tc>
        <w:tc>
          <w:tcPr>
            <w:tcW w:w="1980" w:type="dxa"/>
          </w:tcPr>
          <w:p w14:paraId="4D7AC4C6" w14:textId="77777777" w:rsidR="002D5403" w:rsidRPr="00FB06E9" w:rsidRDefault="002D5403" w:rsidP="00C420B9">
            <w:pPr>
              <w:pStyle w:val="TableText"/>
              <w:rPr>
                <w:szCs w:val="22"/>
              </w:rPr>
            </w:pPr>
            <w:r w:rsidRPr="00CC412F">
              <w:t>Jacob Tardell</w:t>
            </w:r>
          </w:p>
          <w:p w14:paraId="510CE237" w14:textId="79DBB7E4" w:rsidR="002D5403" w:rsidRPr="00CC412F" w:rsidRDefault="002D5403" w:rsidP="000D0257">
            <w:pPr>
              <w:pStyle w:val="Innehll1"/>
              <w:ind w:left="28"/>
            </w:pPr>
            <w:r w:rsidRPr="00CC412F">
              <w:t>Johan Eltes</w:t>
            </w:r>
          </w:p>
        </w:tc>
        <w:tc>
          <w:tcPr>
            <w:tcW w:w="1440" w:type="dxa"/>
          </w:tcPr>
          <w:p w14:paraId="764F2F32" w14:textId="77777777" w:rsidR="002D5403" w:rsidRPr="00FB06E9" w:rsidRDefault="002D5403" w:rsidP="00C420B9">
            <w:pPr>
              <w:pStyle w:val="TableText"/>
            </w:pPr>
          </w:p>
        </w:tc>
      </w:tr>
      <w:tr w:rsidR="002D5403" w:rsidRPr="00CC412F" w14:paraId="02F97D2B" w14:textId="77777777" w:rsidTr="000D0257">
        <w:tc>
          <w:tcPr>
            <w:tcW w:w="964" w:type="dxa"/>
          </w:tcPr>
          <w:p w14:paraId="1D77A032" w14:textId="384395F7" w:rsidR="002D5403" w:rsidRPr="00FB06E9" w:rsidRDefault="002D5403" w:rsidP="00C420B9">
            <w:pPr>
              <w:pStyle w:val="TableText"/>
              <w:rPr>
                <w:szCs w:val="22"/>
              </w:rPr>
            </w:pPr>
            <w:r w:rsidRPr="00CC412F">
              <w:t>PA33</w:t>
            </w:r>
          </w:p>
        </w:tc>
        <w:tc>
          <w:tcPr>
            <w:tcW w:w="1224" w:type="dxa"/>
          </w:tcPr>
          <w:p w14:paraId="11496CC4" w14:textId="13DCF92E" w:rsidR="002D5403" w:rsidRPr="00FB06E9" w:rsidRDefault="002D5403" w:rsidP="00C420B9">
            <w:pPr>
              <w:pStyle w:val="TableText"/>
              <w:rPr>
                <w:szCs w:val="22"/>
              </w:rPr>
            </w:pPr>
            <w:r w:rsidRPr="00CC412F">
              <w:t>2013-05-05</w:t>
            </w:r>
          </w:p>
        </w:tc>
        <w:tc>
          <w:tcPr>
            <w:tcW w:w="4140" w:type="dxa"/>
          </w:tcPr>
          <w:p w14:paraId="48DE636F" w14:textId="1F501907" w:rsidR="002D5403" w:rsidRPr="00CC412F" w:rsidRDefault="002D5403" w:rsidP="000D0257">
            <w:pPr>
              <w:pStyle w:val="Innehll1"/>
            </w:pPr>
            <w:r w:rsidRPr="00CC412F">
              <w:t>Korrigering av engelsk terminologi</w:t>
            </w:r>
          </w:p>
        </w:tc>
        <w:tc>
          <w:tcPr>
            <w:tcW w:w="1980" w:type="dxa"/>
          </w:tcPr>
          <w:p w14:paraId="5EDCE7AD" w14:textId="77777777" w:rsidR="002D5403" w:rsidRPr="00FB06E9" w:rsidRDefault="002D5403" w:rsidP="00C420B9">
            <w:pPr>
              <w:pStyle w:val="TableText"/>
              <w:rPr>
                <w:szCs w:val="22"/>
              </w:rPr>
            </w:pPr>
            <w:r w:rsidRPr="00CC412F">
              <w:t>Jacob Tardell</w:t>
            </w:r>
          </w:p>
          <w:p w14:paraId="16997710" w14:textId="5BB0B249" w:rsidR="002D5403" w:rsidRPr="00CC412F" w:rsidRDefault="002D5403" w:rsidP="000D0257">
            <w:pPr>
              <w:pStyle w:val="Innehll1"/>
              <w:ind w:left="28"/>
            </w:pPr>
            <w:r w:rsidRPr="00CC412F">
              <w:t>Johan Eltes</w:t>
            </w:r>
          </w:p>
        </w:tc>
        <w:tc>
          <w:tcPr>
            <w:tcW w:w="1440" w:type="dxa"/>
          </w:tcPr>
          <w:p w14:paraId="18795D35" w14:textId="77777777" w:rsidR="002D5403" w:rsidRPr="00FB06E9" w:rsidRDefault="002D5403" w:rsidP="00C420B9">
            <w:pPr>
              <w:pStyle w:val="TableText"/>
            </w:pPr>
          </w:p>
        </w:tc>
      </w:tr>
      <w:tr w:rsidR="002D5403" w:rsidRPr="00CC412F" w14:paraId="607ADC7B" w14:textId="77777777" w:rsidTr="000D0257">
        <w:tc>
          <w:tcPr>
            <w:tcW w:w="964" w:type="dxa"/>
          </w:tcPr>
          <w:p w14:paraId="198C438B" w14:textId="64693798" w:rsidR="002D5403" w:rsidRPr="00FB06E9" w:rsidRDefault="002D5403" w:rsidP="00C420B9">
            <w:pPr>
              <w:pStyle w:val="TableText"/>
              <w:rPr>
                <w:szCs w:val="22"/>
              </w:rPr>
            </w:pPr>
            <w:r w:rsidRPr="00CC412F">
              <w:t>PA34</w:t>
            </w:r>
          </w:p>
        </w:tc>
        <w:tc>
          <w:tcPr>
            <w:tcW w:w="1224" w:type="dxa"/>
          </w:tcPr>
          <w:p w14:paraId="3507E21F" w14:textId="3386BC0E" w:rsidR="002D5403" w:rsidRPr="00FB06E9" w:rsidRDefault="002D5403" w:rsidP="00C420B9">
            <w:pPr>
              <w:pStyle w:val="TableText"/>
              <w:rPr>
                <w:szCs w:val="22"/>
              </w:rPr>
            </w:pPr>
            <w:r w:rsidRPr="00CC412F">
              <w:t>2013-05-07</w:t>
            </w:r>
          </w:p>
        </w:tc>
        <w:tc>
          <w:tcPr>
            <w:tcW w:w="4140" w:type="dxa"/>
          </w:tcPr>
          <w:p w14:paraId="52E925E6" w14:textId="77777777" w:rsidR="002D5403" w:rsidRPr="00FB06E9" w:rsidRDefault="002D5403" w:rsidP="00C420B9">
            <w:pPr>
              <w:pStyle w:val="TableText"/>
              <w:numPr>
                <w:ilvl w:val="0"/>
                <w:numId w:val="29"/>
              </w:numPr>
              <w:rPr>
                <w:szCs w:val="22"/>
              </w:rPr>
            </w:pPr>
            <w:r w:rsidRPr="00CC412F">
              <w:t>Arkitekturskisser uppdaterade för att spegla korrekt användning av EI</w:t>
            </w:r>
          </w:p>
          <w:p w14:paraId="555FC6F7" w14:textId="77777777" w:rsidR="002D5403" w:rsidRPr="00FB06E9" w:rsidRDefault="002D5403" w:rsidP="00C420B9">
            <w:pPr>
              <w:pStyle w:val="TableText"/>
              <w:numPr>
                <w:ilvl w:val="0"/>
                <w:numId w:val="29"/>
              </w:numPr>
              <w:rPr>
                <w:szCs w:val="22"/>
              </w:rPr>
            </w:pPr>
            <w:r w:rsidRPr="00CC412F">
              <w:t>Uppdaterad typ på viktfält från int till PQType</w:t>
            </w:r>
          </w:p>
          <w:p w14:paraId="5660C679" w14:textId="77777777" w:rsidR="002D5403" w:rsidRPr="00FB06E9" w:rsidRDefault="002D5403" w:rsidP="00C420B9">
            <w:pPr>
              <w:pStyle w:val="TableText"/>
              <w:numPr>
                <w:ilvl w:val="0"/>
                <w:numId w:val="29"/>
              </w:numPr>
              <w:rPr>
                <w:szCs w:val="22"/>
              </w:rPr>
            </w:pPr>
            <w:r w:rsidRPr="00CC412F">
              <w:t>Återställt typ för ”dosage” till text och förtydligat att värdet är beskrivande text</w:t>
            </w:r>
          </w:p>
          <w:p w14:paraId="0A7A82B3" w14:textId="59AAFA81" w:rsidR="002D5403" w:rsidRPr="00CC412F" w:rsidRDefault="002D5403" w:rsidP="000D0257">
            <w:pPr>
              <w:pStyle w:val="Innehll1"/>
            </w:pPr>
            <w:r w:rsidRPr="00CC412F">
              <w:t>Formatteringsproblem åtgärdade</w:t>
            </w:r>
          </w:p>
        </w:tc>
        <w:tc>
          <w:tcPr>
            <w:tcW w:w="1980" w:type="dxa"/>
          </w:tcPr>
          <w:p w14:paraId="18F4D2CA" w14:textId="0F590BF2" w:rsidR="002D5403" w:rsidRPr="00CC412F" w:rsidRDefault="002D5403" w:rsidP="000D0257">
            <w:pPr>
              <w:pStyle w:val="Innehll1"/>
              <w:ind w:left="28"/>
            </w:pPr>
            <w:r w:rsidRPr="00CC412F">
              <w:t>Johan Eltes</w:t>
            </w:r>
          </w:p>
        </w:tc>
        <w:tc>
          <w:tcPr>
            <w:tcW w:w="1440" w:type="dxa"/>
          </w:tcPr>
          <w:p w14:paraId="034746FC" w14:textId="77777777" w:rsidR="002D5403" w:rsidRPr="00FB06E9" w:rsidRDefault="002D5403" w:rsidP="00C420B9">
            <w:pPr>
              <w:pStyle w:val="TableText"/>
            </w:pPr>
          </w:p>
        </w:tc>
      </w:tr>
      <w:tr w:rsidR="002D5403" w:rsidRPr="00CC412F" w14:paraId="61552EF4" w14:textId="77777777" w:rsidTr="000D0257">
        <w:tc>
          <w:tcPr>
            <w:tcW w:w="964" w:type="dxa"/>
          </w:tcPr>
          <w:p w14:paraId="67C2F0FD" w14:textId="1BF74233" w:rsidR="002D5403" w:rsidRPr="00FB06E9" w:rsidRDefault="002D5403" w:rsidP="00C420B9">
            <w:pPr>
              <w:pStyle w:val="TableText"/>
              <w:rPr>
                <w:szCs w:val="22"/>
              </w:rPr>
            </w:pPr>
            <w:r w:rsidRPr="00CC412F">
              <w:t>PA35</w:t>
            </w:r>
          </w:p>
        </w:tc>
        <w:tc>
          <w:tcPr>
            <w:tcW w:w="1224" w:type="dxa"/>
          </w:tcPr>
          <w:p w14:paraId="3CA41AA3" w14:textId="77B36628" w:rsidR="002D5403" w:rsidRPr="00FB06E9" w:rsidRDefault="002D5403" w:rsidP="00C420B9">
            <w:pPr>
              <w:pStyle w:val="TableText"/>
              <w:rPr>
                <w:szCs w:val="22"/>
              </w:rPr>
            </w:pPr>
            <w:r w:rsidRPr="00CC412F">
              <w:t>2013-09-02</w:t>
            </w:r>
          </w:p>
        </w:tc>
        <w:tc>
          <w:tcPr>
            <w:tcW w:w="4140" w:type="dxa"/>
          </w:tcPr>
          <w:p w14:paraId="7E9EBB4C" w14:textId="3862FF3F" w:rsidR="002D5403" w:rsidRPr="00CC412F" w:rsidRDefault="002D5403" w:rsidP="000D0257">
            <w:pPr>
              <w:pStyle w:val="Innehll1"/>
            </w:pPr>
            <w:r w:rsidRPr="00CC412F">
              <w:t>GetLaboratoryOrderOutcome tillags, samt gemensamma komponenter uppdaterade</w:t>
            </w:r>
          </w:p>
        </w:tc>
        <w:tc>
          <w:tcPr>
            <w:tcW w:w="1980" w:type="dxa"/>
          </w:tcPr>
          <w:p w14:paraId="2A845BE1" w14:textId="48E6F152" w:rsidR="002D5403" w:rsidRPr="00CC412F" w:rsidRDefault="002D5403" w:rsidP="000D0257">
            <w:pPr>
              <w:pStyle w:val="Innehll1"/>
              <w:ind w:left="28"/>
            </w:pPr>
            <w:r w:rsidRPr="00CC412F">
              <w:t>Fredrik Ström</w:t>
            </w:r>
          </w:p>
        </w:tc>
        <w:tc>
          <w:tcPr>
            <w:tcW w:w="1440" w:type="dxa"/>
          </w:tcPr>
          <w:p w14:paraId="32C59796" w14:textId="77777777" w:rsidR="002D5403" w:rsidRPr="00FB06E9" w:rsidRDefault="002D5403" w:rsidP="00C420B9">
            <w:pPr>
              <w:pStyle w:val="TableText"/>
            </w:pPr>
          </w:p>
        </w:tc>
      </w:tr>
      <w:tr w:rsidR="002D5403" w:rsidRPr="00CC412F" w14:paraId="09985C9F" w14:textId="77777777" w:rsidTr="000D0257">
        <w:tc>
          <w:tcPr>
            <w:tcW w:w="964" w:type="dxa"/>
          </w:tcPr>
          <w:p w14:paraId="391046B2" w14:textId="3525EFB8" w:rsidR="002D5403" w:rsidRPr="00FB06E9" w:rsidRDefault="002D5403" w:rsidP="00C420B9">
            <w:pPr>
              <w:pStyle w:val="TableText"/>
              <w:rPr>
                <w:szCs w:val="22"/>
              </w:rPr>
            </w:pPr>
            <w:r w:rsidRPr="00CC412F">
              <w:t>PA36</w:t>
            </w:r>
          </w:p>
        </w:tc>
        <w:tc>
          <w:tcPr>
            <w:tcW w:w="1224" w:type="dxa"/>
          </w:tcPr>
          <w:p w14:paraId="4074E9DD" w14:textId="0B6A22EA" w:rsidR="002D5403" w:rsidRPr="00FB06E9" w:rsidRDefault="002D5403" w:rsidP="00C420B9">
            <w:pPr>
              <w:pStyle w:val="TableText"/>
              <w:rPr>
                <w:szCs w:val="22"/>
              </w:rPr>
            </w:pPr>
            <w:r w:rsidRPr="00CC412F">
              <w:t>2013-09-03</w:t>
            </w:r>
          </w:p>
        </w:tc>
        <w:tc>
          <w:tcPr>
            <w:tcW w:w="4140" w:type="dxa"/>
          </w:tcPr>
          <w:p w14:paraId="603C9CE6" w14:textId="01CA1FE9" w:rsidR="002D5403" w:rsidRPr="00CC412F" w:rsidRDefault="002D5403" w:rsidP="000D0257">
            <w:pPr>
              <w:pStyle w:val="Innehll1"/>
            </w:pPr>
            <w:r w:rsidRPr="00CC412F">
              <w:t>Uppdaterat beskrivning av author.</w:t>
            </w:r>
          </w:p>
        </w:tc>
        <w:tc>
          <w:tcPr>
            <w:tcW w:w="1980" w:type="dxa"/>
          </w:tcPr>
          <w:p w14:paraId="105C06B0" w14:textId="4236EA43" w:rsidR="002D5403" w:rsidRPr="00CC412F" w:rsidRDefault="002D5403" w:rsidP="000D0257">
            <w:pPr>
              <w:pStyle w:val="Innehll1"/>
              <w:ind w:left="28"/>
            </w:pPr>
            <w:r w:rsidRPr="00CC412F">
              <w:t>Björn Genfors</w:t>
            </w:r>
          </w:p>
        </w:tc>
        <w:tc>
          <w:tcPr>
            <w:tcW w:w="1440" w:type="dxa"/>
          </w:tcPr>
          <w:p w14:paraId="35794D54" w14:textId="77777777" w:rsidR="002D5403" w:rsidRPr="00FB06E9" w:rsidRDefault="002D5403" w:rsidP="00C420B9">
            <w:pPr>
              <w:pStyle w:val="TableText"/>
            </w:pPr>
          </w:p>
        </w:tc>
      </w:tr>
      <w:tr w:rsidR="002D5403" w:rsidRPr="00CC412F" w14:paraId="2B707DD2" w14:textId="77777777" w:rsidTr="000D0257">
        <w:tc>
          <w:tcPr>
            <w:tcW w:w="964" w:type="dxa"/>
          </w:tcPr>
          <w:p w14:paraId="6C3F7749" w14:textId="15979FDB" w:rsidR="002D5403" w:rsidRPr="00FB06E9" w:rsidRDefault="002D5403" w:rsidP="00C420B9">
            <w:pPr>
              <w:pStyle w:val="TableText"/>
              <w:rPr>
                <w:szCs w:val="22"/>
              </w:rPr>
            </w:pPr>
            <w:r w:rsidRPr="00CC412F">
              <w:t>PA37</w:t>
            </w:r>
          </w:p>
        </w:tc>
        <w:tc>
          <w:tcPr>
            <w:tcW w:w="1224" w:type="dxa"/>
          </w:tcPr>
          <w:p w14:paraId="59D02B0C" w14:textId="74DC61BB" w:rsidR="002D5403" w:rsidRPr="00FB06E9" w:rsidRDefault="002D5403" w:rsidP="00C420B9">
            <w:pPr>
              <w:pStyle w:val="TableText"/>
              <w:rPr>
                <w:szCs w:val="22"/>
              </w:rPr>
            </w:pPr>
            <w:r w:rsidRPr="00CC412F">
              <w:t>2013-09-16</w:t>
            </w:r>
          </w:p>
        </w:tc>
        <w:tc>
          <w:tcPr>
            <w:tcW w:w="4140" w:type="dxa"/>
          </w:tcPr>
          <w:p w14:paraId="22104B32" w14:textId="459E4695" w:rsidR="002D5403" w:rsidRPr="00CC412F" w:rsidRDefault="002D5403" w:rsidP="000D0257">
            <w:pPr>
              <w:pStyle w:val="Innehll1"/>
            </w:pPr>
            <w:r w:rsidRPr="00CC412F">
              <w:t>Uppdaterat länkar (4 st.) till HSA-dokumentation under AuthorRoleCode</w:t>
            </w:r>
          </w:p>
        </w:tc>
        <w:tc>
          <w:tcPr>
            <w:tcW w:w="1980" w:type="dxa"/>
          </w:tcPr>
          <w:p w14:paraId="66217CDA" w14:textId="6406A183" w:rsidR="002D5403" w:rsidRPr="00CC412F" w:rsidRDefault="002D5403" w:rsidP="000D0257">
            <w:pPr>
              <w:pStyle w:val="Innehll1"/>
              <w:ind w:left="28"/>
            </w:pPr>
            <w:r w:rsidRPr="00CC412F">
              <w:t>Jacob Tardell</w:t>
            </w:r>
          </w:p>
        </w:tc>
        <w:tc>
          <w:tcPr>
            <w:tcW w:w="1440" w:type="dxa"/>
          </w:tcPr>
          <w:p w14:paraId="2DBFA02C" w14:textId="77777777" w:rsidR="002D5403" w:rsidRPr="00FB06E9" w:rsidRDefault="002D5403" w:rsidP="00C420B9">
            <w:pPr>
              <w:pStyle w:val="TableText"/>
            </w:pPr>
          </w:p>
        </w:tc>
      </w:tr>
      <w:tr w:rsidR="002D5403" w:rsidRPr="00CC412F" w14:paraId="3B1F0D57" w14:textId="77777777" w:rsidTr="000D0257">
        <w:tc>
          <w:tcPr>
            <w:tcW w:w="964" w:type="dxa"/>
          </w:tcPr>
          <w:p w14:paraId="0E559F1A" w14:textId="314FA5BD" w:rsidR="002D5403" w:rsidRPr="00FB06E9" w:rsidRDefault="002D5403" w:rsidP="00C420B9">
            <w:pPr>
              <w:pStyle w:val="TableText"/>
              <w:rPr>
                <w:szCs w:val="22"/>
              </w:rPr>
            </w:pPr>
            <w:r w:rsidRPr="00CC412F">
              <w:t>PA38</w:t>
            </w:r>
          </w:p>
        </w:tc>
        <w:tc>
          <w:tcPr>
            <w:tcW w:w="1224" w:type="dxa"/>
          </w:tcPr>
          <w:p w14:paraId="05C5546F" w14:textId="5796030C" w:rsidR="002D5403" w:rsidRPr="00FB06E9" w:rsidRDefault="002D5403" w:rsidP="00C420B9">
            <w:pPr>
              <w:pStyle w:val="TableText"/>
              <w:rPr>
                <w:szCs w:val="22"/>
              </w:rPr>
            </w:pPr>
            <w:r w:rsidRPr="00CC412F">
              <w:t>2013-09-16</w:t>
            </w:r>
          </w:p>
        </w:tc>
        <w:tc>
          <w:tcPr>
            <w:tcW w:w="4140" w:type="dxa"/>
          </w:tcPr>
          <w:p w14:paraId="30FFD6D3" w14:textId="77777777" w:rsidR="002D5403" w:rsidRPr="00FB06E9" w:rsidRDefault="002D5403" w:rsidP="00C420B9">
            <w:pPr>
              <w:pStyle w:val="TableText"/>
              <w:numPr>
                <w:ilvl w:val="0"/>
                <w:numId w:val="29"/>
              </w:numPr>
              <w:rPr>
                <w:szCs w:val="22"/>
              </w:rPr>
            </w:pPr>
            <w:r w:rsidRPr="00CC412F">
              <w:t>Det ska vara tre apgar-värden (1,5,10 min)</w:t>
            </w:r>
          </w:p>
          <w:p w14:paraId="7E44CB56" w14:textId="61E132F8" w:rsidR="002D5403" w:rsidRPr="00CC412F" w:rsidRDefault="002D5403" w:rsidP="000D0257">
            <w:pPr>
              <w:pStyle w:val="Innehll1"/>
            </w:pPr>
            <w:r w:rsidRPr="00CC412F">
              <w:lastRenderedPageBreak/>
              <w:t>Stavfel transverse (fetalPosition)</w:t>
            </w:r>
          </w:p>
        </w:tc>
        <w:tc>
          <w:tcPr>
            <w:tcW w:w="1980" w:type="dxa"/>
          </w:tcPr>
          <w:p w14:paraId="3039981B" w14:textId="176D3787" w:rsidR="002D5403" w:rsidRPr="00CC412F" w:rsidRDefault="002D5403" w:rsidP="000D0257">
            <w:pPr>
              <w:pStyle w:val="Innehll1"/>
              <w:ind w:left="28"/>
            </w:pPr>
            <w:r w:rsidRPr="00CC412F">
              <w:lastRenderedPageBreak/>
              <w:t>Jacob Tardell</w:t>
            </w:r>
          </w:p>
        </w:tc>
        <w:tc>
          <w:tcPr>
            <w:tcW w:w="1440" w:type="dxa"/>
          </w:tcPr>
          <w:p w14:paraId="2C8D1302" w14:textId="77777777" w:rsidR="002D5403" w:rsidRPr="00FB06E9" w:rsidRDefault="002D5403" w:rsidP="00C420B9">
            <w:pPr>
              <w:pStyle w:val="TableText"/>
            </w:pPr>
          </w:p>
        </w:tc>
      </w:tr>
      <w:tr w:rsidR="002D5403" w:rsidRPr="00CC412F" w14:paraId="42C2EC82" w14:textId="77777777" w:rsidTr="000D0257">
        <w:tc>
          <w:tcPr>
            <w:tcW w:w="964" w:type="dxa"/>
          </w:tcPr>
          <w:p w14:paraId="0659C85C" w14:textId="4AF8029B" w:rsidR="002D5403" w:rsidRPr="00FB06E9" w:rsidRDefault="002D5403" w:rsidP="00C420B9">
            <w:pPr>
              <w:pStyle w:val="TableText"/>
              <w:rPr>
                <w:szCs w:val="22"/>
              </w:rPr>
            </w:pPr>
            <w:r w:rsidRPr="00CC412F">
              <w:lastRenderedPageBreak/>
              <w:t>PA39</w:t>
            </w:r>
          </w:p>
        </w:tc>
        <w:tc>
          <w:tcPr>
            <w:tcW w:w="1224" w:type="dxa"/>
          </w:tcPr>
          <w:p w14:paraId="3D68292B" w14:textId="2788C3CF" w:rsidR="002D5403" w:rsidRPr="00FB06E9" w:rsidRDefault="002D5403" w:rsidP="00C420B9">
            <w:pPr>
              <w:pStyle w:val="TableText"/>
              <w:rPr>
                <w:szCs w:val="22"/>
              </w:rPr>
            </w:pPr>
            <w:r w:rsidRPr="00CC412F">
              <w:t>2013-09-16</w:t>
            </w:r>
          </w:p>
        </w:tc>
        <w:tc>
          <w:tcPr>
            <w:tcW w:w="4140" w:type="dxa"/>
          </w:tcPr>
          <w:p w14:paraId="600035DA" w14:textId="44CCAB53" w:rsidR="002D5403" w:rsidRPr="00CC412F" w:rsidRDefault="002D5403" w:rsidP="000D0257">
            <w:pPr>
              <w:pStyle w:val="Innehll1"/>
            </w:pPr>
            <w:r w:rsidRPr="00CC412F">
              <w:t>Ändrat mall, samma sidhuvud i hela dokumentet samt rubrik på revisionshistorik och innehållsförteckning</w:t>
            </w:r>
          </w:p>
        </w:tc>
        <w:tc>
          <w:tcPr>
            <w:tcW w:w="1980" w:type="dxa"/>
          </w:tcPr>
          <w:p w14:paraId="031EE73B" w14:textId="7AD561CC" w:rsidR="002D5403" w:rsidRPr="00CC412F" w:rsidRDefault="002D5403" w:rsidP="000D0257">
            <w:pPr>
              <w:pStyle w:val="Innehll1"/>
              <w:ind w:left="28"/>
            </w:pPr>
            <w:r w:rsidRPr="00CC412F">
              <w:t>Jacob Tardell</w:t>
            </w:r>
          </w:p>
        </w:tc>
        <w:tc>
          <w:tcPr>
            <w:tcW w:w="1440" w:type="dxa"/>
          </w:tcPr>
          <w:p w14:paraId="53997FA6" w14:textId="77777777" w:rsidR="002D5403" w:rsidRPr="00FB06E9" w:rsidRDefault="002D5403" w:rsidP="00C420B9">
            <w:pPr>
              <w:pStyle w:val="TableText"/>
            </w:pPr>
          </w:p>
        </w:tc>
      </w:tr>
      <w:tr w:rsidR="002D5403" w:rsidRPr="00CC412F" w14:paraId="69CB148D" w14:textId="77777777" w:rsidTr="000D0257">
        <w:tc>
          <w:tcPr>
            <w:tcW w:w="964" w:type="dxa"/>
          </w:tcPr>
          <w:p w14:paraId="696848F5" w14:textId="2EE06547" w:rsidR="002D5403" w:rsidRPr="00FB06E9" w:rsidRDefault="002D5403" w:rsidP="00C420B9">
            <w:pPr>
              <w:pStyle w:val="TableText"/>
              <w:rPr>
                <w:szCs w:val="22"/>
              </w:rPr>
            </w:pPr>
            <w:r w:rsidRPr="00CC412F">
              <w:t>PA40</w:t>
            </w:r>
          </w:p>
        </w:tc>
        <w:tc>
          <w:tcPr>
            <w:tcW w:w="1224" w:type="dxa"/>
          </w:tcPr>
          <w:p w14:paraId="60C3D96F" w14:textId="719A1887" w:rsidR="002D5403" w:rsidRPr="00FB06E9" w:rsidRDefault="002D5403" w:rsidP="00C420B9">
            <w:pPr>
              <w:pStyle w:val="TableText"/>
              <w:rPr>
                <w:szCs w:val="22"/>
              </w:rPr>
            </w:pPr>
            <w:r w:rsidRPr="00CC412F">
              <w:t>2013-09-30</w:t>
            </w:r>
          </w:p>
        </w:tc>
        <w:tc>
          <w:tcPr>
            <w:tcW w:w="4140" w:type="dxa"/>
          </w:tcPr>
          <w:p w14:paraId="3FABD4AD" w14:textId="77777777" w:rsidR="002D5403" w:rsidRPr="00FB06E9" w:rsidRDefault="002D5403" w:rsidP="00C420B9">
            <w:pPr>
              <w:pStyle w:val="TableText"/>
              <w:numPr>
                <w:ilvl w:val="0"/>
                <w:numId w:val="29"/>
              </w:numPr>
              <w:rPr>
                <w:szCs w:val="22"/>
              </w:rPr>
            </w:pPr>
            <w:r w:rsidRPr="00CC412F">
              <w:t>Uppdaterat med nya gemensamma komponenter</w:t>
            </w:r>
          </w:p>
          <w:p w14:paraId="54796FE2" w14:textId="3E0ABE66" w:rsidR="002D5403" w:rsidRPr="00CC412F" w:rsidRDefault="002D5403" w:rsidP="000D0257">
            <w:pPr>
              <w:pStyle w:val="Innehll1"/>
            </w:pPr>
            <w:r w:rsidRPr="00CC412F">
              <w:t>laboratoryOrderOutcome uppdaterad med nya komponenter</w:t>
            </w:r>
          </w:p>
        </w:tc>
        <w:tc>
          <w:tcPr>
            <w:tcW w:w="1980" w:type="dxa"/>
          </w:tcPr>
          <w:p w14:paraId="51C614E8" w14:textId="3D3728D2" w:rsidR="002D5403" w:rsidRPr="00CC412F" w:rsidRDefault="002D5403" w:rsidP="000D0257">
            <w:pPr>
              <w:pStyle w:val="Innehll1"/>
              <w:ind w:left="28"/>
            </w:pPr>
            <w:r w:rsidRPr="00CC412F">
              <w:t>Fredrik Ström</w:t>
            </w:r>
          </w:p>
        </w:tc>
        <w:tc>
          <w:tcPr>
            <w:tcW w:w="1440" w:type="dxa"/>
          </w:tcPr>
          <w:p w14:paraId="371CE006" w14:textId="77777777" w:rsidR="002D5403" w:rsidRPr="00FB06E9" w:rsidRDefault="002D5403" w:rsidP="00C420B9">
            <w:pPr>
              <w:pStyle w:val="TableText"/>
            </w:pPr>
          </w:p>
        </w:tc>
      </w:tr>
      <w:tr w:rsidR="002D5403" w:rsidRPr="00CC412F" w14:paraId="4E4ADA21" w14:textId="77777777" w:rsidTr="000D0257">
        <w:tc>
          <w:tcPr>
            <w:tcW w:w="964" w:type="dxa"/>
          </w:tcPr>
          <w:p w14:paraId="37545675" w14:textId="69CA00BD" w:rsidR="002D5403" w:rsidRPr="00FB06E9" w:rsidRDefault="002D5403" w:rsidP="00C420B9">
            <w:pPr>
              <w:pStyle w:val="TableText"/>
              <w:rPr>
                <w:szCs w:val="22"/>
              </w:rPr>
            </w:pPr>
            <w:r w:rsidRPr="00CC412F">
              <w:t>PA41</w:t>
            </w:r>
          </w:p>
        </w:tc>
        <w:tc>
          <w:tcPr>
            <w:tcW w:w="1224" w:type="dxa"/>
          </w:tcPr>
          <w:p w14:paraId="39858645" w14:textId="058B332C" w:rsidR="002D5403" w:rsidRPr="00FB06E9" w:rsidRDefault="002D5403" w:rsidP="00C420B9">
            <w:pPr>
              <w:pStyle w:val="TableText"/>
              <w:rPr>
                <w:szCs w:val="22"/>
              </w:rPr>
            </w:pPr>
            <w:r w:rsidRPr="00CC412F">
              <w:t>2013-09-30</w:t>
            </w:r>
          </w:p>
        </w:tc>
        <w:tc>
          <w:tcPr>
            <w:tcW w:w="4140" w:type="dxa"/>
          </w:tcPr>
          <w:p w14:paraId="527CCEA5" w14:textId="4836D0A9" w:rsidR="002D5403" w:rsidRPr="00FB06E9" w:rsidRDefault="002D5403" w:rsidP="00C420B9">
            <w:pPr>
              <w:pStyle w:val="TableText"/>
              <w:numPr>
                <w:ilvl w:val="0"/>
                <w:numId w:val="29"/>
              </w:numPr>
              <w:rPr>
                <w:szCs w:val="22"/>
              </w:rPr>
            </w:pPr>
            <w:r w:rsidRPr="00CC412F">
              <w:t>ändrat namn på fält från ”healthCare…” till ”healthcare…”</w:t>
            </w:r>
          </w:p>
        </w:tc>
        <w:tc>
          <w:tcPr>
            <w:tcW w:w="1980" w:type="dxa"/>
          </w:tcPr>
          <w:p w14:paraId="19107805" w14:textId="79EFCDA4" w:rsidR="002D5403" w:rsidRPr="00CC412F" w:rsidRDefault="002D5403" w:rsidP="000D0257">
            <w:pPr>
              <w:pStyle w:val="Innehll1"/>
              <w:ind w:left="28"/>
            </w:pPr>
            <w:r w:rsidRPr="00CC412F">
              <w:t>Johan Eltes</w:t>
            </w:r>
          </w:p>
        </w:tc>
        <w:tc>
          <w:tcPr>
            <w:tcW w:w="1440" w:type="dxa"/>
          </w:tcPr>
          <w:p w14:paraId="27D916C2" w14:textId="77777777" w:rsidR="002D5403" w:rsidRPr="00FB06E9" w:rsidRDefault="002D5403" w:rsidP="00C420B9">
            <w:pPr>
              <w:pStyle w:val="TableText"/>
            </w:pPr>
          </w:p>
        </w:tc>
      </w:tr>
      <w:tr w:rsidR="002D5403" w:rsidRPr="00CC412F" w14:paraId="17D4E3EE" w14:textId="77777777" w:rsidTr="000D0257">
        <w:tc>
          <w:tcPr>
            <w:tcW w:w="964" w:type="dxa"/>
          </w:tcPr>
          <w:p w14:paraId="52D6CC81" w14:textId="5D38E50B" w:rsidR="002D5403" w:rsidRPr="00FB06E9" w:rsidRDefault="002D5403" w:rsidP="00C420B9">
            <w:pPr>
              <w:pStyle w:val="TableText"/>
              <w:rPr>
                <w:szCs w:val="22"/>
              </w:rPr>
            </w:pPr>
            <w:r w:rsidRPr="00CC412F">
              <w:t>PA42</w:t>
            </w:r>
          </w:p>
        </w:tc>
        <w:tc>
          <w:tcPr>
            <w:tcW w:w="1224" w:type="dxa"/>
          </w:tcPr>
          <w:p w14:paraId="15703FC4" w14:textId="6AB7D10D" w:rsidR="002D5403" w:rsidRPr="00FB06E9" w:rsidRDefault="002D5403" w:rsidP="00C420B9">
            <w:pPr>
              <w:pStyle w:val="TableText"/>
              <w:rPr>
                <w:szCs w:val="22"/>
              </w:rPr>
            </w:pPr>
            <w:r w:rsidRPr="00CC412F">
              <w:t>2013-10-01</w:t>
            </w:r>
          </w:p>
        </w:tc>
        <w:tc>
          <w:tcPr>
            <w:tcW w:w="4140" w:type="dxa"/>
          </w:tcPr>
          <w:p w14:paraId="0E4AFFF3" w14:textId="28DBDBCE" w:rsidR="002D5403" w:rsidRPr="00FB06E9" w:rsidRDefault="002D5403" w:rsidP="00C420B9">
            <w:pPr>
              <w:pStyle w:val="TableText"/>
              <w:numPr>
                <w:ilvl w:val="0"/>
                <w:numId w:val="29"/>
              </w:numPr>
              <w:rPr>
                <w:szCs w:val="22"/>
              </w:rPr>
            </w:pPr>
            <w:r w:rsidRPr="00CC412F">
              <w:t>Dimensioner för PQType i GetMaternityMedicalHistory</w:t>
            </w:r>
          </w:p>
        </w:tc>
        <w:tc>
          <w:tcPr>
            <w:tcW w:w="1980" w:type="dxa"/>
          </w:tcPr>
          <w:p w14:paraId="6E49B42A" w14:textId="158C3FE3" w:rsidR="002D5403" w:rsidRPr="00CC412F" w:rsidRDefault="002D5403" w:rsidP="000D0257">
            <w:pPr>
              <w:pStyle w:val="Innehll1"/>
              <w:ind w:left="28"/>
            </w:pPr>
            <w:r w:rsidRPr="00CC412F">
              <w:t>Jacob Tardell</w:t>
            </w:r>
          </w:p>
        </w:tc>
        <w:tc>
          <w:tcPr>
            <w:tcW w:w="1440" w:type="dxa"/>
          </w:tcPr>
          <w:p w14:paraId="1C919384" w14:textId="77777777" w:rsidR="002D5403" w:rsidRPr="00FB06E9" w:rsidRDefault="002D5403" w:rsidP="00C420B9">
            <w:pPr>
              <w:pStyle w:val="TableText"/>
            </w:pPr>
          </w:p>
        </w:tc>
      </w:tr>
      <w:tr w:rsidR="002D5403" w:rsidRPr="00CC412F" w14:paraId="4AF21D10" w14:textId="77777777" w:rsidTr="000D0257">
        <w:tc>
          <w:tcPr>
            <w:tcW w:w="964" w:type="dxa"/>
          </w:tcPr>
          <w:p w14:paraId="5935883A" w14:textId="4551C5E1" w:rsidR="002D5403" w:rsidRPr="00FB06E9" w:rsidRDefault="002D5403" w:rsidP="00C420B9">
            <w:pPr>
              <w:pStyle w:val="TableText"/>
              <w:rPr>
                <w:szCs w:val="22"/>
              </w:rPr>
            </w:pPr>
            <w:r w:rsidRPr="00CC412F">
              <w:t>PA43</w:t>
            </w:r>
          </w:p>
        </w:tc>
        <w:tc>
          <w:tcPr>
            <w:tcW w:w="1224" w:type="dxa"/>
          </w:tcPr>
          <w:p w14:paraId="75B7F155" w14:textId="6D21251F" w:rsidR="002D5403" w:rsidRPr="00FB06E9" w:rsidRDefault="002D5403" w:rsidP="00C420B9">
            <w:pPr>
              <w:pStyle w:val="TableText"/>
              <w:rPr>
                <w:szCs w:val="22"/>
              </w:rPr>
            </w:pPr>
            <w:r w:rsidRPr="00CC412F">
              <w:t>2013-10-02</w:t>
            </w:r>
          </w:p>
        </w:tc>
        <w:tc>
          <w:tcPr>
            <w:tcW w:w="4140" w:type="dxa"/>
          </w:tcPr>
          <w:p w14:paraId="2CB24909" w14:textId="2B9A150B" w:rsidR="002D5403" w:rsidRPr="00FB06E9" w:rsidRDefault="002D5403" w:rsidP="00C420B9">
            <w:pPr>
              <w:pStyle w:val="TableText"/>
              <w:numPr>
                <w:ilvl w:val="0"/>
                <w:numId w:val="29"/>
              </w:numPr>
              <w:rPr>
                <w:szCs w:val="22"/>
              </w:rPr>
            </w:pPr>
            <w:r w:rsidRPr="00CC412F">
              <w:t>Ändrat formatering tabell laboratoryOrderOutcome</w:t>
            </w:r>
          </w:p>
        </w:tc>
        <w:tc>
          <w:tcPr>
            <w:tcW w:w="1980" w:type="dxa"/>
          </w:tcPr>
          <w:p w14:paraId="4EA89B30" w14:textId="5126075C" w:rsidR="002D5403" w:rsidRPr="00CC412F" w:rsidRDefault="002D5403" w:rsidP="000D0257">
            <w:pPr>
              <w:pStyle w:val="Innehll1"/>
              <w:ind w:left="28"/>
            </w:pPr>
            <w:r w:rsidRPr="00CC412F">
              <w:t>Fredrik Ström</w:t>
            </w:r>
          </w:p>
        </w:tc>
        <w:tc>
          <w:tcPr>
            <w:tcW w:w="1440" w:type="dxa"/>
          </w:tcPr>
          <w:p w14:paraId="35564DC4" w14:textId="77777777" w:rsidR="002D5403" w:rsidRPr="00FB06E9" w:rsidRDefault="002D5403" w:rsidP="00C420B9">
            <w:pPr>
              <w:pStyle w:val="TableText"/>
            </w:pPr>
          </w:p>
        </w:tc>
      </w:tr>
      <w:tr w:rsidR="002D5403" w:rsidRPr="00CC412F" w14:paraId="3902EED7" w14:textId="77777777" w:rsidTr="000D0257">
        <w:tc>
          <w:tcPr>
            <w:tcW w:w="964" w:type="dxa"/>
          </w:tcPr>
          <w:p w14:paraId="32DBC893" w14:textId="40917FC7" w:rsidR="002D5403" w:rsidRPr="00FB06E9" w:rsidRDefault="002D5403" w:rsidP="00C420B9">
            <w:pPr>
              <w:pStyle w:val="TableText"/>
              <w:rPr>
                <w:szCs w:val="22"/>
              </w:rPr>
            </w:pPr>
            <w:r w:rsidRPr="00CC412F">
              <w:t>PA44</w:t>
            </w:r>
          </w:p>
        </w:tc>
        <w:tc>
          <w:tcPr>
            <w:tcW w:w="1224" w:type="dxa"/>
          </w:tcPr>
          <w:p w14:paraId="34AA88F1" w14:textId="28DFCEAF" w:rsidR="002D5403" w:rsidRPr="00FB06E9" w:rsidRDefault="002D5403" w:rsidP="00C420B9">
            <w:pPr>
              <w:pStyle w:val="TableText"/>
              <w:rPr>
                <w:szCs w:val="22"/>
              </w:rPr>
            </w:pPr>
            <w:r w:rsidRPr="00CC412F">
              <w:t>2013-10-03</w:t>
            </w:r>
          </w:p>
        </w:tc>
        <w:tc>
          <w:tcPr>
            <w:tcW w:w="4140" w:type="dxa"/>
          </w:tcPr>
          <w:p w14:paraId="0D5461B7" w14:textId="2D08DDCD" w:rsidR="002D5403" w:rsidRPr="00FB06E9" w:rsidRDefault="002D5403" w:rsidP="00C420B9">
            <w:pPr>
              <w:pStyle w:val="TableText"/>
              <w:numPr>
                <w:ilvl w:val="0"/>
                <w:numId w:val="29"/>
              </w:numPr>
              <w:rPr>
                <w:szCs w:val="22"/>
              </w:rPr>
            </w:pPr>
            <w:r w:rsidRPr="00CC412F">
              <w:t>Ändrat namnet i rubriken för getLaboratoryOrderOutcom från getLaboratoryOrder</w:t>
            </w:r>
          </w:p>
        </w:tc>
        <w:tc>
          <w:tcPr>
            <w:tcW w:w="1980" w:type="dxa"/>
          </w:tcPr>
          <w:p w14:paraId="79356CFD" w14:textId="4831CD3A" w:rsidR="002D5403" w:rsidRPr="00CC412F" w:rsidRDefault="002D5403" w:rsidP="000D0257">
            <w:pPr>
              <w:pStyle w:val="Innehll1"/>
              <w:ind w:left="28"/>
            </w:pPr>
            <w:r w:rsidRPr="00CC412F">
              <w:t>Fredrik Ström</w:t>
            </w:r>
          </w:p>
        </w:tc>
        <w:tc>
          <w:tcPr>
            <w:tcW w:w="1440" w:type="dxa"/>
          </w:tcPr>
          <w:p w14:paraId="11A31901" w14:textId="77777777" w:rsidR="002D5403" w:rsidRPr="00FB06E9" w:rsidRDefault="002D5403" w:rsidP="00C420B9">
            <w:pPr>
              <w:pStyle w:val="TableText"/>
            </w:pPr>
          </w:p>
        </w:tc>
      </w:tr>
      <w:tr w:rsidR="002D5403" w:rsidRPr="00CC412F" w14:paraId="30E56A6D" w14:textId="77777777" w:rsidTr="000D0257">
        <w:tc>
          <w:tcPr>
            <w:tcW w:w="964" w:type="dxa"/>
          </w:tcPr>
          <w:p w14:paraId="08355606" w14:textId="6C30AE5D" w:rsidR="002D5403" w:rsidRPr="00FB06E9" w:rsidRDefault="002D5403" w:rsidP="00C420B9">
            <w:pPr>
              <w:pStyle w:val="TableText"/>
              <w:rPr>
                <w:szCs w:val="22"/>
              </w:rPr>
            </w:pPr>
            <w:r w:rsidRPr="00CC412F">
              <w:t>PA45</w:t>
            </w:r>
          </w:p>
        </w:tc>
        <w:tc>
          <w:tcPr>
            <w:tcW w:w="1224" w:type="dxa"/>
          </w:tcPr>
          <w:p w14:paraId="0131DD6E" w14:textId="229E0CAA" w:rsidR="002D5403" w:rsidRPr="00FB06E9" w:rsidRDefault="002D5403" w:rsidP="00C420B9">
            <w:pPr>
              <w:pStyle w:val="TableText"/>
              <w:rPr>
                <w:szCs w:val="22"/>
              </w:rPr>
            </w:pPr>
            <w:r w:rsidRPr="00CC412F">
              <w:t>2013-10-10</w:t>
            </w:r>
          </w:p>
        </w:tc>
        <w:tc>
          <w:tcPr>
            <w:tcW w:w="4140" w:type="dxa"/>
          </w:tcPr>
          <w:p w14:paraId="71086FBE" w14:textId="2458985F" w:rsidR="002D5403" w:rsidRPr="00FB06E9" w:rsidRDefault="002D5403" w:rsidP="00C420B9">
            <w:pPr>
              <w:pStyle w:val="TableText"/>
              <w:numPr>
                <w:ilvl w:val="0"/>
                <w:numId w:val="29"/>
              </w:numPr>
              <w:rPr>
                <w:szCs w:val="22"/>
              </w:rPr>
            </w:pPr>
            <w:r w:rsidRPr="00CC412F">
              <w:t>Uppdaterat gemensamma komponenter i GetMaternityMedicalHistory</w:t>
            </w:r>
          </w:p>
        </w:tc>
        <w:tc>
          <w:tcPr>
            <w:tcW w:w="1980" w:type="dxa"/>
          </w:tcPr>
          <w:p w14:paraId="75DA3A58" w14:textId="77777777" w:rsidR="002D5403" w:rsidRPr="00FB06E9" w:rsidRDefault="002D5403" w:rsidP="00C420B9">
            <w:pPr>
              <w:pStyle w:val="TableText"/>
              <w:rPr>
                <w:szCs w:val="22"/>
              </w:rPr>
            </w:pPr>
            <w:r w:rsidRPr="00CC412F">
              <w:t>Jacob Tardell</w:t>
            </w:r>
          </w:p>
          <w:p w14:paraId="6BB3C15C" w14:textId="4FFD26E6" w:rsidR="002D5403" w:rsidRPr="00CC412F" w:rsidRDefault="002D5403" w:rsidP="000D0257">
            <w:pPr>
              <w:pStyle w:val="Innehll1"/>
              <w:ind w:left="28"/>
            </w:pPr>
            <w:r w:rsidRPr="00CC412F">
              <w:t>Björn Genfors</w:t>
            </w:r>
          </w:p>
        </w:tc>
        <w:tc>
          <w:tcPr>
            <w:tcW w:w="1440" w:type="dxa"/>
          </w:tcPr>
          <w:p w14:paraId="6A0DDD08" w14:textId="77777777" w:rsidR="002D5403" w:rsidRPr="00FB06E9" w:rsidRDefault="002D5403" w:rsidP="00C420B9">
            <w:pPr>
              <w:pStyle w:val="TableText"/>
            </w:pPr>
          </w:p>
        </w:tc>
      </w:tr>
      <w:tr w:rsidR="002D5403" w:rsidRPr="00CC412F" w14:paraId="1F2F5B54" w14:textId="77777777" w:rsidTr="000D0257">
        <w:tc>
          <w:tcPr>
            <w:tcW w:w="964" w:type="dxa"/>
          </w:tcPr>
          <w:p w14:paraId="79134939" w14:textId="76CF5637" w:rsidR="002D5403" w:rsidRPr="00FB06E9" w:rsidRDefault="002D5403" w:rsidP="00C420B9">
            <w:pPr>
              <w:pStyle w:val="TableText"/>
              <w:rPr>
                <w:szCs w:val="22"/>
              </w:rPr>
            </w:pPr>
            <w:r w:rsidRPr="00CC412F">
              <w:t>PA46</w:t>
            </w:r>
          </w:p>
        </w:tc>
        <w:tc>
          <w:tcPr>
            <w:tcW w:w="1224" w:type="dxa"/>
          </w:tcPr>
          <w:p w14:paraId="73ED0F28" w14:textId="0B2B7EBC" w:rsidR="002D5403" w:rsidRPr="00FB06E9" w:rsidRDefault="002D5403" w:rsidP="00C420B9">
            <w:pPr>
              <w:pStyle w:val="TableText"/>
              <w:rPr>
                <w:szCs w:val="22"/>
              </w:rPr>
            </w:pPr>
            <w:r w:rsidRPr="00CC412F">
              <w:t>2013-10-15</w:t>
            </w:r>
          </w:p>
        </w:tc>
        <w:tc>
          <w:tcPr>
            <w:tcW w:w="4140" w:type="dxa"/>
          </w:tcPr>
          <w:p w14:paraId="1EA9A46D" w14:textId="77777777" w:rsidR="002D5403" w:rsidRPr="00FB06E9" w:rsidRDefault="002D5403" w:rsidP="00C420B9">
            <w:pPr>
              <w:pStyle w:val="TableText"/>
              <w:numPr>
                <w:ilvl w:val="0"/>
                <w:numId w:val="29"/>
              </w:numPr>
              <w:rPr>
                <w:szCs w:val="22"/>
              </w:rPr>
            </w:pPr>
            <w:r w:rsidRPr="00CC412F">
              <w:t>Förtydligat patientId i PatientSummaryHeader.</w:t>
            </w:r>
          </w:p>
          <w:p w14:paraId="686B70AF" w14:textId="6D15B0ED" w:rsidR="002D5403" w:rsidRPr="00FB06E9" w:rsidRDefault="002D5403" w:rsidP="00C420B9">
            <w:pPr>
              <w:pStyle w:val="TableText"/>
              <w:numPr>
                <w:ilvl w:val="0"/>
                <w:numId w:val="29"/>
              </w:numPr>
              <w:rPr>
                <w:szCs w:val="22"/>
              </w:rPr>
            </w:pPr>
            <w:r w:rsidRPr="00CC412F">
              <w:t>Förtydligat indenteringen i GetReferralOutcome</w:t>
            </w:r>
          </w:p>
        </w:tc>
        <w:tc>
          <w:tcPr>
            <w:tcW w:w="1980" w:type="dxa"/>
          </w:tcPr>
          <w:p w14:paraId="7CCECCDA" w14:textId="7431714D" w:rsidR="002D5403" w:rsidRPr="00CC412F" w:rsidRDefault="002D5403" w:rsidP="000D0257">
            <w:pPr>
              <w:pStyle w:val="Innehll1"/>
              <w:ind w:left="28"/>
            </w:pPr>
            <w:r w:rsidRPr="00CC412F">
              <w:t>Björn Genfors</w:t>
            </w:r>
          </w:p>
        </w:tc>
        <w:tc>
          <w:tcPr>
            <w:tcW w:w="1440" w:type="dxa"/>
          </w:tcPr>
          <w:p w14:paraId="2495BAE3" w14:textId="77777777" w:rsidR="002D5403" w:rsidRPr="00FB06E9" w:rsidRDefault="002D5403" w:rsidP="00C420B9">
            <w:pPr>
              <w:pStyle w:val="TableText"/>
            </w:pPr>
          </w:p>
        </w:tc>
      </w:tr>
      <w:tr w:rsidR="002D5403" w:rsidRPr="00CC412F" w14:paraId="32F7FA59" w14:textId="77777777" w:rsidTr="000D0257">
        <w:tc>
          <w:tcPr>
            <w:tcW w:w="964" w:type="dxa"/>
          </w:tcPr>
          <w:p w14:paraId="0EF007DE" w14:textId="6E4BEB51" w:rsidR="002D5403" w:rsidRPr="00FB06E9" w:rsidRDefault="002D5403" w:rsidP="00C420B9">
            <w:pPr>
              <w:pStyle w:val="TableText"/>
              <w:rPr>
                <w:szCs w:val="22"/>
              </w:rPr>
            </w:pPr>
            <w:r w:rsidRPr="00CC412F">
              <w:t>PA47</w:t>
            </w:r>
          </w:p>
        </w:tc>
        <w:tc>
          <w:tcPr>
            <w:tcW w:w="1224" w:type="dxa"/>
          </w:tcPr>
          <w:p w14:paraId="296A78DC" w14:textId="718F6B19" w:rsidR="002D5403" w:rsidRPr="00FB06E9" w:rsidRDefault="002D5403" w:rsidP="00C420B9">
            <w:pPr>
              <w:pStyle w:val="TableText"/>
              <w:rPr>
                <w:szCs w:val="22"/>
              </w:rPr>
            </w:pPr>
            <w:r w:rsidRPr="00CC412F">
              <w:t>2013-10-15</w:t>
            </w:r>
          </w:p>
        </w:tc>
        <w:tc>
          <w:tcPr>
            <w:tcW w:w="4140" w:type="dxa"/>
          </w:tcPr>
          <w:p w14:paraId="74AB6603" w14:textId="260C94D8" w:rsidR="002D5403" w:rsidRPr="00CC412F" w:rsidRDefault="002D5403" w:rsidP="000D0257">
            <w:pPr>
              <w:pStyle w:val="Innehll1"/>
            </w:pPr>
            <w:r w:rsidRPr="00CC412F">
              <w:t>Lagt till BMI i GetMaternityMedicalHistory</w:t>
            </w:r>
          </w:p>
        </w:tc>
        <w:tc>
          <w:tcPr>
            <w:tcW w:w="1980" w:type="dxa"/>
          </w:tcPr>
          <w:p w14:paraId="6E7575FA" w14:textId="4BB6F890" w:rsidR="002D5403" w:rsidRPr="00CC412F" w:rsidRDefault="002D5403" w:rsidP="000D0257">
            <w:pPr>
              <w:pStyle w:val="Innehll1"/>
              <w:ind w:left="28"/>
            </w:pPr>
            <w:r w:rsidRPr="00CC412F">
              <w:t>Jacob Tardell</w:t>
            </w:r>
          </w:p>
        </w:tc>
        <w:tc>
          <w:tcPr>
            <w:tcW w:w="1440" w:type="dxa"/>
          </w:tcPr>
          <w:p w14:paraId="2B3BDF73" w14:textId="77777777" w:rsidR="002D5403" w:rsidRPr="00FB06E9" w:rsidRDefault="002D5403" w:rsidP="00C420B9">
            <w:pPr>
              <w:pStyle w:val="TableText"/>
            </w:pPr>
          </w:p>
        </w:tc>
      </w:tr>
      <w:tr w:rsidR="002D5403" w:rsidRPr="00CC412F" w14:paraId="5B89D5FB" w14:textId="77777777" w:rsidTr="000D0257">
        <w:tc>
          <w:tcPr>
            <w:tcW w:w="964" w:type="dxa"/>
          </w:tcPr>
          <w:p w14:paraId="3CAF543D" w14:textId="51E2D4F3" w:rsidR="002D5403" w:rsidRPr="00FB06E9" w:rsidRDefault="002D5403" w:rsidP="00C420B9">
            <w:pPr>
              <w:pStyle w:val="TableText"/>
              <w:rPr>
                <w:szCs w:val="22"/>
              </w:rPr>
            </w:pPr>
            <w:r w:rsidRPr="00CC412F">
              <w:t>PA48</w:t>
            </w:r>
          </w:p>
        </w:tc>
        <w:tc>
          <w:tcPr>
            <w:tcW w:w="1224" w:type="dxa"/>
          </w:tcPr>
          <w:p w14:paraId="2D3F7ABC" w14:textId="06105528" w:rsidR="002D5403" w:rsidRPr="00FB06E9" w:rsidRDefault="002D5403" w:rsidP="00C420B9">
            <w:pPr>
              <w:pStyle w:val="TableText"/>
              <w:rPr>
                <w:szCs w:val="22"/>
              </w:rPr>
            </w:pPr>
            <w:r w:rsidRPr="00CC412F">
              <w:t>2013-10-17</w:t>
            </w:r>
          </w:p>
        </w:tc>
        <w:tc>
          <w:tcPr>
            <w:tcW w:w="4140" w:type="dxa"/>
          </w:tcPr>
          <w:p w14:paraId="3B9FA211" w14:textId="77777777" w:rsidR="002D5403" w:rsidRPr="00FB06E9" w:rsidRDefault="002D5403" w:rsidP="00C420B9">
            <w:pPr>
              <w:pStyle w:val="TableText"/>
              <w:numPr>
                <w:ilvl w:val="0"/>
                <w:numId w:val="29"/>
              </w:numPr>
              <w:rPr>
                <w:szCs w:val="22"/>
              </w:rPr>
            </w:pPr>
            <w:r w:rsidRPr="00CC412F">
              <w:t>Lagt till ett avsaknat ”healthcareProfessionalOrgUnit” i GetMaternityMedicalHistory</w:t>
            </w:r>
          </w:p>
          <w:p w14:paraId="76194B67" w14:textId="77777777" w:rsidR="002D5403" w:rsidRPr="00FB06E9" w:rsidRDefault="002D5403" w:rsidP="00C420B9">
            <w:pPr>
              <w:pStyle w:val="TableText"/>
              <w:numPr>
                <w:ilvl w:val="0"/>
                <w:numId w:val="29"/>
              </w:numPr>
              <w:rPr>
                <w:szCs w:val="22"/>
              </w:rPr>
            </w:pPr>
            <w:r w:rsidRPr="00CC412F">
              <w:t>Justerat beskrivningen av adress i OrgUnitType.</w:t>
            </w:r>
          </w:p>
          <w:p w14:paraId="77543837" w14:textId="436E9778" w:rsidR="002D5403" w:rsidRPr="00CC412F" w:rsidRDefault="002D5403" w:rsidP="000D0257">
            <w:pPr>
              <w:pStyle w:val="Innehll1"/>
            </w:pPr>
            <w:r w:rsidRPr="00CC412F">
              <w:t>Korrigerat beskrivningen av documentId i PatientSummaryHeader.</w:t>
            </w:r>
          </w:p>
        </w:tc>
        <w:tc>
          <w:tcPr>
            <w:tcW w:w="1980" w:type="dxa"/>
          </w:tcPr>
          <w:p w14:paraId="74FD7F7A" w14:textId="04B5A38D" w:rsidR="002D5403" w:rsidRPr="00CC412F" w:rsidRDefault="002D5403" w:rsidP="000D0257">
            <w:pPr>
              <w:pStyle w:val="Innehll1"/>
              <w:ind w:left="28"/>
            </w:pPr>
            <w:r w:rsidRPr="00CC412F">
              <w:t>Björn Genfors</w:t>
            </w:r>
          </w:p>
        </w:tc>
        <w:tc>
          <w:tcPr>
            <w:tcW w:w="1440" w:type="dxa"/>
          </w:tcPr>
          <w:p w14:paraId="3C1061EF" w14:textId="77777777" w:rsidR="002D5403" w:rsidRPr="00FB06E9" w:rsidRDefault="002D5403" w:rsidP="00C420B9">
            <w:pPr>
              <w:pStyle w:val="TableText"/>
            </w:pPr>
          </w:p>
        </w:tc>
      </w:tr>
      <w:tr w:rsidR="002D5403" w:rsidRPr="00CC412F" w14:paraId="511EFDD3" w14:textId="77777777" w:rsidTr="000D0257">
        <w:tc>
          <w:tcPr>
            <w:tcW w:w="964" w:type="dxa"/>
          </w:tcPr>
          <w:p w14:paraId="2CA55885" w14:textId="2CFC5A4D" w:rsidR="002D5403" w:rsidRPr="00FB06E9" w:rsidRDefault="002D5403" w:rsidP="00C420B9">
            <w:pPr>
              <w:pStyle w:val="TableText"/>
              <w:rPr>
                <w:szCs w:val="22"/>
              </w:rPr>
            </w:pPr>
            <w:r w:rsidRPr="00CC412F">
              <w:t>PA49</w:t>
            </w:r>
          </w:p>
        </w:tc>
        <w:tc>
          <w:tcPr>
            <w:tcW w:w="1224" w:type="dxa"/>
          </w:tcPr>
          <w:p w14:paraId="5E41B8BC" w14:textId="6820FCDC" w:rsidR="002D5403" w:rsidRPr="00FB06E9" w:rsidRDefault="002D5403" w:rsidP="00C420B9">
            <w:pPr>
              <w:pStyle w:val="TableText"/>
              <w:rPr>
                <w:szCs w:val="22"/>
              </w:rPr>
            </w:pPr>
            <w:r w:rsidRPr="00CC412F">
              <w:t>2013-10-18</w:t>
            </w:r>
          </w:p>
        </w:tc>
        <w:tc>
          <w:tcPr>
            <w:tcW w:w="4140" w:type="dxa"/>
          </w:tcPr>
          <w:p w14:paraId="1A58FD02" w14:textId="5491694D" w:rsidR="002D5403" w:rsidRPr="00CC412F" w:rsidRDefault="002D5403" w:rsidP="000D0257">
            <w:pPr>
              <w:pStyle w:val="Innehll1"/>
            </w:pPr>
            <w:r w:rsidRPr="00CC412F">
              <w:t>Uppdaterat GetReferralOutcome med gemensamma datatyper</w:t>
            </w:r>
          </w:p>
        </w:tc>
        <w:tc>
          <w:tcPr>
            <w:tcW w:w="1980" w:type="dxa"/>
          </w:tcPr>
          <w:p w14:paraId="62EF011A" w14:textId="69817F98" w:rsidR="002D5403" w:rsidRPr="00CC412F" w:rsidRDefault="002D5403" w:rsidP="000D0257">
            <w:pPr>
              <w:pStyle w:val="Innehll1"/>
              <w:ind w:left="28"/>
            </w:pPr>
            <w:r w:rsidRPr="00CC412F">
              <w:t>Fredrik Ström</w:t>
            </w:r>
          </w:p>
        </w:tc>
        <w:tc>
          <w:tcPr>
            <w:tcW w:w="1440" w:type="dxa"/>
          </w:tcPr>
          <w:p w14:paraId="060A3850" w14:textId="77777777" w:rsidR="002D5403" w:rsidRPr="00FB06E9" w:rsidRDefault="002D5403" w:rsidP="00C420B9">
            <w:pPr>
              <w:pStyle w:val="TableText"/>
            </w:pPr>
          </w:p>
        </w:tc>
      </w:tr>
      <w:tr w:rsidR="002D5403" w:rsidRPr="00CC412F" w14:paraId="7108E462" w14:textId="77777777" w:rsidTr="000D0257">
        <w:tc>
          <w:tcPr>
            <w:tcW w:w="964" w:type="dxa"/>
          </w:tcPr>
          <w:p w14:paraId="58007B73" w14:textId="7D2E8885" w:rsidR="002D5403" w:rsidRPr="00FB06E9" w:rsidRDefault="002D5403" w:rsidP="00C420B9">
            <w:pPr>
              <w:pStyle w:val="TableText"/>
              <w:rPr>
                <w:szCs w:val="22"/>
              </w:rPr>
            </w:pPr>
            <w:r w:rsidRPr="00CC412F">
              <w:t>PA50</w:t>
            </w:r>
          </w:p>
        </w:tc>
        <w:tc>
          <w:tcPr>
            <w:tcW w:w="1224" w:type="dxa"/>
          </w:tcPr>
          <w:p w14:paraId="258CD122" w14:textId="7D385F82" w:rsidR="002D5403" w:rsidRPr="00FB06E9" w:rsidRDefault="002D5403" w:rsidP="00C420B9">
            <w:pPr>
              <w:pStyle w:val="TableText"/>
              <w:rPr>
                <w:szCs w:val="22"/>
              </w:rPr>
            </w:pPr>
            <w:r w:rsidRPr="00CC412F">
              <w:t>2013-10-21</w:t>
            </w:r>
          </w:p>
        </w:tc>
        <w:tc>
          <w:tcPr>
            <w:tcW w:w="4140" w:type="dxa"/>
          </w:tcPr>
          <w:p w14:paraId="76B4EE8B" w14:textId="77777777" w:rsidR="002D5403" w:rsidRPr="00CC412F" w:rsidRDefault="002D5403" w:rsidP="000D0257">
            <w:pPr>
              <w:pStyle w:val="Liststycke"/>
              <w:widowControl w:val="0"/>
              <w:numPr>
                <w:ilvl w:val="0"/>
                <w:numId w:val="29"/>
              </w:numPr>
              <w:spacing w:line="240" w:lineRule="auto"/>
              <w:contextualSpacing w:val="0"/>
            </w:pPr>
            <w:r w:rsidRPr="00CC412F">
              <w:t>Förtydligat kravet på filtrering av svar enligt logicalAddress (lagt till avsnitt 3.4).</w:t>
            </w:r>
          </w:p>
          <w:p w14:paraId="263FBD7A" w14:textId="16302F21" w:rsidR="002D5403" w:rsidRPr="00CC412F" w:rsidRDefault="002D5403" w:rsidP="000D0257">
            <w:pPr>
              <w:pStyle w:val="Innehll1"/>
            </w:pPr>
            <w:r w:rsidRPr="00CC412F">
              <w:t>Markerat i flödesmodeller att anslutningskatalog inte är del av dagens arkitektur.</w:t>
            </w:r>
          </w:p>
        </w:tc>
        <w:tc>
          <w:tcPr>
            <w:tcW w:w="1980" w:type="dxa"/>
          </w:tcPr>
          <w:p w14:paraId="7654A6AB" w14:textId="518CB65E" w:rsidR="002D5403" w:rsidRPr="00CC412F" w:rsidRDefault="002D5403" w:rsidP="000D0257">
            <w:pPr>
              <w:pStyle w:val="Innehll1"/>
              <w:ind w:left="28"/>
            </w:pPr>
            <w:r w:rsidRPr="00CC412F">
              <w:t>Johan Eltes</w:t>
            </w:r>
          </w:p>
        </w:tc>
        <w:tc>
          <w:tcPr>
            <w:tcW w:w="1440" w:type="dxa"/>
          </w:tcPr>
          <w:p w14:paraId="288AD48D" w14:textId="77777777" w:rsidR="002D5403" w:rsidRPr="00FB06E9" w:rsidRDefault="002D5403" w:rsidP="00C420B9">
            <w:pPr>
              <w:pStyle w:val="TableText"/>
            </w:pPr>
          </w:p>
        </w:tc>
      </w:tr>
      <w:tr w:rsidR="002D5403" w:rsidRPr="00CC412F" w14:paraId="737CFCAA" w14:textId="77777777" w:rsidTr="000D0257">
        <w:tc>
          <w:tcPr>
            <w:tcW w:w="964" w:type="dxa"/>
          </w:tcPr>
          <w:p w14:paraId="2BFFB78B" w14:textId="1CF5F661" w:rsidR="002D5403" w:rsidRPr="00FB06E9" w:rsidRDefault="002D5403" w:rsidP="00C420B9">
            <w:pPr>
              <w:pStyle w:val="TableText"/>
              <w:rPr>
                <w:szCs w:val="22"/>
              </w:rPr>
            </w:pPr>
            <w:r w:rsidRPr="00CC412F">
              <w:t>PA51</w:t>
            </w:r>
          </w:p>
        </w:tc>
        <w:tc>
          <w:tcPr>
            <w:tcW w:w="1224" w:type="dxa"/>
          </w:tcPr>
          <w:p w14:paraId="0C311E53" w14:textId="22F99B04" w:rsidR="002D5403" w:rsidRPr="00FB06E9" w:rsidRDefault="002D5403" w:rsidP="00C420B9">
            <w:pPr>
              <w:pStyle w:val="TableText"/>
              <w:rPr>
                <w:szCs w:val="22"/>
              </w:rPr>
            </w:pPr>
            <w:r w:rsidRPr="00CC412F">
              <w:t>2013-10-22</w:t>
            </w:r>
          </w:p>
        </w:tc>
        <w:tc>
          <w:tcPr>
            <w:tcW w:w="4140" w:type="dxa"/>
          </w:tcPr>
          <w:p w14:paraId="5CBCAFA2" w14:textId="77777777" w:rsidR="002D5403" w:rsidRPr="00CC412F" w:rsidRDefault="002D5403" w:rsidP="000D0257">
            <w:pPr>
              <w:pStyle w:val="Liststycke"/>
              <w:widowControl w:val="0"/>
              <w:numPr>
                <w:ilvl w:val="0"/>
                <w:numId w:val="29"/>
              </w:numPr>
              <w:spacing w:line="240" w:lineRule="auto"/>
              <w:contextualSpacing w:val="0"/>
            </w:pPr>
            <w:r w:rsidRPr="00CC412F">
              <w:t>Ändrat kardinalitet för fetalHeartRate, fetalPosition och fetalPresentation till 0..* i GetMaternityMedicalHistory</w:t>
            </w:r>
          </w:p>
          <w:p w14:paraId="53650CED" w14:textId="4DAAC91F" w:rsidR="002D5403" w:rsidRPr="00CC412F" w:rsidRDefault="002D5403" w:rsidP="000D0257">
            <w:pPr>
              <w:pStyle w:val="Innehll1"/>
            </w:pPr>
            <w:r w:rsidRPr="00CC412F">
              <w:t>Ändrat kardinalitet för typeOfLeave till 0..*.</w:t>
            </w:r>
          </w:p>
        </w:tc>
        <w:tc>
          <w:tcPr>
            <w:tcW w:w="1980" w:type="dxa"/>
          </w:tcPr>
          <w:p w14:paraId="66ADB178" w14:textId="2BF279FD" w:rsidR="002D5403" w:rsidRPr="00CC412F" w:rsidRDefault="002D5403" w:rsidP="000D0257">
            <w:pPr>
              <w:pStyle w:val="Innehll1"/>
              <w:ind w:left="28"/>
            </w:pPr>
            <w:r w:rsidRPr="00CC412F">
              <w:t>Jacob Tardell</w:t>
            </w:r>
          </w:p>
        </w:tc>
        <w:tc>
          <w:tcPr>
            <w:tcW w:w="1440" w:type="dxa"/>
          </w:tcPr>
          <w:p w14:paraId="307E2C79" w14:textId="77777777" w:rsidR="002D5403" w:rsidRPr="00FB06E9" w:rsidRDefault="002D5403" w:rsidP="00C420B9">
            <w:pPr>
              <w:pStyle w:val="TableText"/>
            </w:pPr>
          </w:p>
        </w:tc>
      </w:tr>
      <w:tr w:rsidR="002D5403" w:rsidRPr="00CC412F" w14:paraId="5FE6313D" w14:textId="77777777" w:rsidTr="000D0257">
        <w:tc>
          <w:tcPr>
            <w:tcW w:w="964" w:type="dxa"/>
          </w:tcPr>
          <w:p w14:paraId="7367B9EE" w14:textId="1CFBE946" w:rsidR="002D5403" w:rsidRPr="00FB06E9" w:rsidRDefault="002D5403" w:rsidP="00C420B9">
            <w:pPr>
              <w:pStyle w:val="TableText"/>
              <w:rPr>
                <w:szCs w:val="22"/>
              </w:rPr>
            </w:pPr>
            <w:r w:rsidRPr="00CC412F">
              <w:t>PA52</w:t>
            </w:r>
          </w:p>
        </w:tc>
        <w:tc>
          <w:tcPr>
            <w:tcW w:w="1224" w:type="dxa"/>
          </w:tcPr>
          <w:p w14:paraId="6D54D8EB" w14:textId="0730DC6E" w:rsidR="002D5403" w:rsidRPr="00FB06E9" w:rsidRDefault="002D5403" w:rsidP="00C420B9">
            <w:pPr>
              <w:pStyle w:val="TableText"/>
              <w:rPr>
                <w:szCs w:val="22"/>
              </w:rPr>
            </w:pPr>
            <w:r w:rsidRPr="00CC412F">
              <w:t>2013-10-22</w:t>
            </w:r>
          </w:p>
        </w:tc>
        <w:tc>
          <w:tcPr>
            <w:tcW w:w="4140" w:type="dxa"/>
          </w:tcPr>
          <w:p w14:paraId="6B129A24" w14:textId="78850BB3" w:rsidR="002D5403" w:rsidRPr="00CC412F" w:rsidRDefault="002D5403" w:rsidP="000D0257">
            <w:pPr>
              <w:pStyle w:val="Innehll1"/>
            </w:pPr>
            <w:r w:rsidRPr="00CC412F">
              <w:t>Flyttat BMI till inskrivningsdelen i GetMaternityMedicalHistory</w:t>
            </w:r>
          </w:p>
        </w:tc>
        <w:tc>
          <w:tcPr>
            <w:tcW w:w="1980" w:type="dxa"/>
          </w:tcPr>
          <w:p w14:paraId="43B05123" w14:textId="231EC485" w:rsidR="002D5403" w:rsidRPr="00CC412F" w:rsidRDefault="002D5403" w:rsidP="000D0257">
            <w:pPr>
              <w:pStyle w:val="Innehll1"/>
              <w:ind w:left="28"/>
            </w:pPr>
            <w:r w:rsidRPr="00CC412F">
              <w:t>Jacob Tardell</w:t>
            </w:r>
          </w:p>
        </w:tc>
        <w:tc>
          <w:tcPr>
            <w:tcW w:w="1440" w:type="dxa"/>
          </w:tcPr>
          <w:p w14:paraId="5E258182" w14:textId="77777777" w:rsidR="002D5403" w:rsidRPr="00FB06E9" w:rsidRDefault="002D5403" w:rsidP="00C420B9">
            <w:pPr>
              <w:pStyle w:val="TableText"/>
            </w:pPr>
          </w:p>
        </w:tc>
      </w:tr>
      <w:tr w:rsidR="002D5403" w:rsidRPr="00CC412F" w14:paraId="700F219D" w14:textId="77777777" w:rsidTr="000D0257">
        <w:tc>
          <w:tcPr>
            <w:tcW w:w="964" w:type="dxa"/>
          </w:tcPr>
          <w:p w14:paraId="6C0FC425" w14:textId="0F897BD9" w:rsidR="002D5403" w:rsidRPr="00FB06E9" w:rsidRDefault="002D5403" w:rsidP="00C420B9">
            <w:pPr>
              <w:pStyle w:val="TableText"/>
              <w:rPr>
                <w:szCs w:val="22"/>
              </w:rPr>
            </w:pPr>
            <w:r w:rsidRPr="00CC412F">
              <w:t>PA53</w:t>
            </w:r>
          </w:p>
        </w:tc>
        <w:tc>
          <w:tcPr>
            <w:tcW w:w="1224" w:type="dxa"/>
          </w:tcPr>
          <w:p w14:paraId="33E4B30F" w14:textId="2860F865" w:rsidR="002D5403" w:rsidRPr="00FB06E9" w:rsidRDefault="002D5403" w:rsidP="00C420B9">
            <w:pPr>
              <w:pStyle w:val="TableText"/>
              <w:rPr>
                <w:szCs w:val="22"/>
              </w:rPr>
            </w:pPr>
            <w:r w:rsidRPr="00CC412F">
              <w:t>2013-10-29</w:t>
            </w:r>
          </w:p>
        </w:tc>
        <w:tc>
          <w:tcPr>
            <w:tcW w:w="4140" w:type="dxa"/>
          </w:tcPr>
          <w:p w14:paraId="67B6046A" w14:textId="2B25F5E3" w:rsidR="002D5403" w:rsidRPr="00CC412F" w:rsidRDefault="002D5403" w:rsidP="000D0257">
            <w:pPr>
              <w:pStyle w:val="Innehll1"/>
            </w:pPr>
            <w:r w:rsidRPr="00CC412F">
              <w:t xml:space="preserve">Ändrat typnamn ifrån PatientIdType till </w:t>
            </w:r>
            <w:r w:rsidRPr="00CC412F">
              <w:lastRenderedPageBreak/>
              <w:t>PersonIdType, rättat  sourceSystemHSAid till sourceSystemHSAId</w:t>
            </w:r>
          </w:p>
        </w:tc>
        <w:tc>
          <w:tcPr>
            <w:tcW w:w="1980" w:type="dxa"/>
          </w:tcPr>
          <w:p w14:paraId="4CD438AA" w14:textId="6A56CBF8" w:rsidR="002D5403" w:rsidRPr="00CC412F" w:rsidRDefault="002D5403" w:rsidP="000D0257">
            <w:pPr>
              <w:pStyle w:val="Innehll1"/>
              <w:ind w:left="28"/>
            </w:pPr>
            <w:r w:rsidRPr="00CC412F">
              <w:lastRenderedPageBreak/>
              <w:t>Khaled Daham</w:t>
            </w:r>
          </w:p>
        </w:tc>
        <w:tc>
          <w:tcPr>
            <w:tcW w:w="1440" w:type="dxa"/>
          </w:tcPr>
          <w:p w14:paraId="048EA9A7" w14:textId="77777777" w:rsidR="002D5403" w:rsidRPr="00FB06E9" w:rsidRDefault="002D5403" w:rsidP="00C420B9">
            <w:pPr>
              <w:pStyle w:val="TableText"/>
            </w:pPr>
          </w:p>
        </w:tc>
      </w:tr>
      <w:tr w:rsidR="002D5403" w:rsidRPr="00CC412F" w14:paraId="39B5E99E" w14:textId="77777777" w:rsidTr="000D0257">
        <w:tc>
          <w:tcPr>
            <w:tcW w:w="964" w:type="dxa"/>
          </w:tcPr>
          <w:p w14:paraId="20E762CC" w14:textId="12D0178F" w:rsidR="002D5403" w:rsidRPr="00FB06E9" w:rsidRDefault="002D5403" w:rsidP="00C420B9">
            <w:pPr>
              <w:pStyle w:val="TableText"/>
              <w:rPr>
                <w:szCs w:val="22"/>
              </w:rPr>
            </w:pPr>
            <w:r w:rsidRPr="00CC412F">
              <w:lastRenderedPageBreak/>
              <w:t>PA54</w:t>
            </w:r>
          </w:p>
        </w:tc>
        <w:tc>
          <w:tcPr>
            <w:tcW w:w="1224" w:type="dxa"/>
          </w:tcPr>
          <w:p w14:paraId="67C5EB0C" w14:textId="54249586" w:rsidR="002D5403" w:rsidRPr="00FB06E9" w:rsidRDefault="002D5403" w:rsidP="00C420B9">
            <w:pPr>
              <w:pStyle w:val="TableText"/>
              <w:rPr>
                <w:szCs w:val="22"/>
              </w:rPr>
            </w:pPr>
            <w:r w:rsidRPr="00CC412F">
              <w:t>2013-11-04</w:t>
            </w:r>
          </w:p>
        </w:tc>
        <w:tc>
          <w:tcPr>
            <w:tcW w:w="4140" w:type="dxa"/>
          </w:tcPr>
          <w:p w14:paraId="1A8927F3" w14:textId="77777777" w:rsidR="002D5403" w:rsidRPr="00CC412F" w:rsidRDefault="002D5403" w:rsidP="000D0257">
            <w:pPr>
              <w:pStyle w:val="Liststycke"/>
              <w:widowControl w:val="0"/>
              <w:numPr>
                <w:ilvl w:val="0"/>
                <w:numId w:val="29"/>
              </w:numPr>
              <w:spacing w:line="240" w:lineRule="auto"/>
              <w:contextualSpacing w:val="0"/>
            </w:pPr>
            <w:r w:rsidRPr="00CC412F">
              <w:t>Ersatt termen PDL-enhet med vårdenhet (i löpande text)</w:t>
            </w:r>
          </w:p>
          <w:p w14:paraId="2ED71B61" w14:textId="1ACE48D5" w:rsidR="002D5403" w:rsidRPr="00CC412F" w:rsidRDefault="002D5403" w:rsidP="000D0257">
            <w:pPr>
              <w:pStyle w:val="Innehll1"/>
            </w:pPr>
            <w:r w:rsidRPr="00CC412F">
              <w:t>Uppdaterat avsnittet om informationssäkerhet efter CeHis-granskning</w:t>
            </w:r>
          </w:p>
        </w:tc>
        <w:tc>
          <w:tcPr>
            <w:tcW w:w="1980" w:type="dxa"/>
          </w:tcPr>
          <w:p w14:paraId="0D4220EC" w14:textId="76CCC5A7" w:rsidR="002D5403" w:rsidRPr="00CC412F" w:rsidRDefault="002D5403" w:rsidP="000D0257">
            <w:pPr>
              <w:pStyle w:val="Innehll1"/>
              <w:ind w:left="28"/>
            </w:pPr>
            <w:r w:rsidRPr="00CC412F">
              <w:t>Johan Eltes</w:t>
            </w:r>
          </w:p>
        </w:tc>
        <w:tc>
          <w:tcPr>
            <w:tcW w:w="1440" w:type="dxa"/>
          </w:tcPr>
          <w:p w14:paraId="3CF5B88E" w14:textId="77777777" w:rsidR="002D5403" w:rsidRPr="00FB06E9" w:rsidRDefault="002D5403" w:rsidP="00C420B9">
            <w:pPr>
              <w:pStyle w:val="TableText"/>
            </w:pPr>
          </w:p>
        </w:tc>
      </w:tr>
      <w:tr w:rsidR="002D5403" w:rsidRPr="00CC412F" w14:paraId="182D7D40" w14:textId="77777777" w:rsidTr="000D0257">
        <w:tc>
          <w:tcPr>
            <w:tcW w:w="964" w:type="dxa"/>
          </w:tcPr>
          <w:p w14:paraId="57210FE6" w14:textId="242AB826" w:rsidR="002D5403" w:rsidRPr="00FB06E9" w:rsidRDefault="002D5403" w:rsidP="00C420B9">
            <w:pPr>
              <w:pStyle w:val="TableText"/>
              <w:rPr>
                <w:szCs w:val="22"/>
              </w:rPr>
            </w:pPr>
            <w:r w:rsidRPr="00CC412F">
              <w:t>PA55</w:t>
            </w:r>
          </w:p>
        </w:tc>
        <w:tc>
          <w:tcPr>
            <w:tcW w:w="1224" w:type="dxa"/>
          </w:tcPr>
          <w:p w14:paraId="2A6BC97E" w14:textId="15E7509D" w:rsidR="002D5403" w:rsidRPr="00FB06E9" w:rsidRDefault="002D5403" w:rsidP="00C420B9">
            <w:pPr>
              <w:pStyle w:val="TableText"/>
              <w:rPr>
                <w:szCs w:val="22"/>
              </w:rPr>
            </w:pPr>
            <w:r w:rsidRPr="00CC412F">
              <w:t>2013-11-08</w:t>
            </w:r>
          </w:p>
        </w:tc>
        <w:tc>
          <w:tcPr>
            <w:tcW w:w="4140" w:type="dxa"/>
          </w:tcPr>
          <w:p w14:paraId="660C6376" w14:textId="77777777" w:rsidR="002D5403" w:rsidRPr="00CC412F" w:rsidRDefault="002D5403" w:rsidP="000D0257">
            <w:pPr>
              <w:pStyle w:val="Liststycke"/>
              <w:widowControl w:val="0"/>
              <w:numPr>
                <w:ilvl w:val="0"/>
                <w:numId w:val="29"/>
              </w:numPr>
              <w:spacing w:line="240" w:lineRule="auto"/>
              <w:contextualSpacing w:val="0"/>
            </w:pPr>
            <w:r w:rsidRPr="00CC412F">
              <w:t>För LaboratoryOutcome</w:t>
            </w:r>
          </w:p>
          <w:p w14:paraId="04508A33" w14:textId="77777777" w:rsidR="002D5403" w:rsidRPr="00CC412F" w:rsidRDefault="002D5403" w:rsidP="000D0257">
            <w:pPr>
              <w:pStyle w:val="Liststycke"/>
              <w:widowControl w:val="0"/>
              <w:numPr>
                <w:ilvl w:val="0"/>
                <w:numId w:val="29"/>
              </w:numPr>
              <w:spacing w:line="240" w:lineRule="auto"/>
              <w:contextualSpacing w:val="0"/>
            </w:pPr>
            <w:r w:rsidRPr="00CC412F">
              <w:t>analysisId kardinalitet uppdaterad</w:t>
            </w:r>
          </w:p>
          <w:p w14:paraId="041D9F93" w14:textId="77777777" w:rsidR="002D5403" w:rsidRPr="00CC412F" w:rsidRDefault="002D5403" w:rsidP="000D0257">
            <w:pPr>
              <w:pStyle w:val="Innehll1"/>
            </w:pPr>
          </w:p>
        </w:tc>
        <w:tc>
          <w:tcPr>
            <w:tcW w:w="1980" w:type="dxa"/>
          </w:tcPr>
          <w:p w14:paraId="7F7F71BC" w14:textId="38A23DC4" w:rsidR="002D5403" w:rsidRPr="00CC412F" w:rsidRDefault="000D0257" w:rsidP="000D0257">
            <w:pPr>
              <w:pStyle w:val="Innehll1"/>
              <w:ind w:left="28"/>
            </w:pPr>
            <w:r>
              <w:t>-</w:t>
            </w:r>
          </w:p>
        </w:tc>
        <w:tc>
          <w:tcPr>
            <w:tcW w:w="1440" w:type="dxa"/>
          </w:tcPr>
          <w:p w14:paraId="573B475C" w14:textId="77777777" w:rsidR="002D5403" w:rsidRPr="00FB06E9" w:rsidRDefault="002D5403" w:rsidP="00C420B9">
            <w:pPr>
              <w:pStyle w:val="TableText"/>
            </w:pPr>
          </w:p>
        </w:tc>
      </w:tr>
      <w:tr w:rsidR="002D5403" w:rsidRPr="00CC412F" w14:paraId="42B4CFA2" w14:textId="77777777" w:rsidTr="000D0257">
        <w:tc>
          <w:tcPr>
            <w:tcW w:w="964" w:type="dxa"/>
          </w:tcPr>
          <w:p w14:paraId="63D4A6B1" w14:textId="2D8E4B3A" w:rsidR="002D5403" w:rsidRPr="00FB06E9" w:rsidRDefault="002D5403" w:rsidP="00C420B9">
            <w:pPr>
              <w:pStyle w:val="TableText"/>
              <w:rPr>
                <w:szCs w:val="22"/>
              </w:rPr>
            </w:pPr>
            <w:r w:rsidRPr="00CC412F">
              <w:t>PA56</w:t>
            </w:r>
          </w:p>
        </w:tc>
        <w:tc>
          <w:tcPr>
            <w:tcW w:w="1224" w:type="dxa"/>
          </w:tcPr>
          <w:p w14:paraId="700BD33A" w14:textId="46E8AD96" w:rsidR="002D5403" w:rsidRPr="00FB06E9" w:rsidRDefault="002D5403" w:rsidP="00C420B9">
            <w:pPr>
              <w:pStyle w:val="TableText"/>
              <w:rPr>
                <w:szCs w:val="22"/>
              </w:rPr>
            </w:pPr>
            <w:r w:rsidRPr="00CC412F">
              <w:t>2013-11-12</w:t>
            </w:r>
          </w:p>
        </w:tc>
        <w:tc>
          <w:tcPr>
            <w:tcW w:w="4140" w:type="dxa"/>
          </w:tcPr>
          <w:p w14:paraId="67583233" w14:textId="77777777" w:rsidR="002D5403" w:rsidRPr="00CC412F" w:rsidRDefault="002D5403" w:rsidP="000D0257">
            <w:pPr>
              <w:pStyle w:val="Liststycke"/>
              <w:widowControl w:val="0"/>
              <w:numPr>
                <w:ilvl w:val="0"/>
                <w:numId w:val="29"/>
              </w:numPr>
              <w:spacing w:line="240" w:lineRule="auto"/>
              <w:contextualSpacing w:val="0"/>
            </w:pPr>
            <w:r w:rsidRPr="00CC412F">
              <w:t>För LaboratoryOrderOutcome</w:t>
            </w:r>
          </w:p>
          <w:p w14:paraId="3D8ABF25" w14:textId="77777777" w:rsidR="002D5403" w:rsidRPr="00CC412F" w:rsidRDefault="002D5403" w:rsidP="000D0257">
            <w:pPr>
              <w:pStyle w:val="Liststycke"/>
              <w:widowControl w:val="0"/>
              <w:numPr>
                <w:ilvl w:val="0"/>
                <w:numId w:val="29"/>
              </w:numPr>
              <w:spacing w:line="240" w:lineRule="auto"/>
              <w:contextualSpacing w:val="0"/>
            </w:pPr>
            <w:r w:rsidRPr="00CC412F">
              <w:t>ReferralType ändrat namn till LaboratoryReferralType</w:t>
            </w:r>
          </w:p>
          <w:p w14:paraId="0ED3C882" w14:textId="77777777" w:rsidR="002D5403" w:rsidRPr="00CC412F" w:rsidRDefault="002D5403" w:rsidP="000D0257">
            <w:pPr>
              <w:pStyle w:val="Liststycke"/>
              <w:widowControl w:val="0"/>
              <w:numPr>
                <w:ilvl w:val="0"/>
                <w:numId w:val="29"/>
              </w:numPr>
              <w:spacing w:line="240" w:lineRule="auto"/>
              <w:contextualSpacing w:val="0"/>
            </w:pPr>
            <w:r w:rsidRPr="00CC412F">
              <w:t xml:space="preserve">Ersatt förekomster av LaboratoryOutcome med LaboratoryOrderOutcome </w:t>
            </w:r>
          </w:p>
          <w:p w14:paraId="10B34CBD" w14:textId="6DBFE370" w:rsidR="002D5403" w:rsidRPr="00CC412F" w:rsidRDefault="002D5403" w:rsidP="000D0257">
            <w:pPr>
              <w:pStyle w:val="Innehll1"/>
            </w:pPr>
            <w:r w:rsidRPr="00CC412F">
              <w:t>För GetMaternityMedicalHistory tagit bort healthcareProfessional ifrån elementnamn under healthcareProfessionalOrgUnit.</w:t>
            </w:r>
          </w:p>
        </w:tc>
        <w:tc>
          <w:tcPr>
            <w:tcW w:w="1980" w:type="dxa"/>
          </w:tcPr>
          <w:p w14:paraId="49939B18" w14:textId="75853313" w:rsidR="002D5403" w:rsidRPr="00CC412F" w:rsidRDefault="002D5403" w:rsidP="000D0257">
            <w:pPr>
              <w:pStyle w:val="Innehll1"/>
              <w:ind w:left="28"/>
            </w:pPr>
            <w:r w:rsidRPr="00CC412F">
              <w:t>Khaled Daham</w:t>
            </w:r>
          </w:p>
        </w:tc>
        <w:tc>
          <w:tcPr>
            <w:tcW w:w="1440" w:type="dxa"/>
          </w:tcPr>
          <w:p w14:paraId="3EB1B68B" w14:textId="77777777" w:rsidR="002D5403" w:rsidRPr="00FB06E9" w:rsidRDefault="002D5403" w:rsidP="00C420B9">
            <w:pPr>
              <w:pStyle w:val="TableText"/>
            </w:pPr>
          </w:p>
        </w:tc>
      </w:tr>
      <w:tr w:rsidR="002D5403" w:rsidRPr="00CC412F" w14:paraId="1CB97DD6" w14:textId="77777777" w:rsidTr="000D0257">
        <w:tc>
          <w:tcPr>
            <w:tcW w:w="964" w:type="dxa"/>
          </w:tcPr>
          <w:p w14:paraId="7784D665" w14:textId="5FE4EBDE" w:rsidR="002D5403" w:rsidRPr="00FB06E9" w:rsidRDefault="002D5403" w:rsidP="00C420B9">
            <w:pPr>
              <w:pStyle w:val="TableText"/>
              <w:rPr>
                <w:szCs w:val="22"/>
              </w:rPr>
            </w:pPr>
            <w:r w:rsidRPr="00CC412F">
              <w:t>PA57</w:t>
            </w:r>
          </w:p>
        </w:tc>
        <w:tc>
          <w:tcPr>
            <w:tcW w:w="1224" w:type="dxa"/>
          </w:tcPr>
          <w:p w14:paraId="3E21E863" w14:textId="6C398A5F" w:rsidR="002D5403" w:rsidRPr="00FB06E9" w:rsidRDefault="002D5403" w:rsidP="00C420B9">
            <w:pPr>
              <w:pStyle w:val="TableText"/>
              <w:rPr>
                <w:szCs w:val="22"/>
              </w:rPr>
            </w:pPr>
            <w:r w:rsidRPr="00CC412F">
              <w:t>2013-11-18</w:t>
            </w:r>
          </w:p>
        </w:tc>
        <w:tc>
          <w:tcPr>
            <w:tcW w:w="4140" w:type="dxa"/>
          </w:tcPr>
          <w:p w14:paraId="35DCF602" w14:textId="767E5FD6" w:rsidR="002D5403" w:rsidRPr="00CC412F" w:rsidRDefault="002D5403" w:rsidP="000D0257">
            <w:pPr>
              <w:pStyle w:val="Liststycke"/>
              <w:widowControl w:val="0"/>
              <w:numPr>
                <w:ilvl w:val="0"/>
                <w:numId w:val="29"/>
              </w:numPr>
              <w:spacing w:line="240" w:lineRule="auto"/>
              <w:contextualSpacing w:val="0"/>
            </w:pPr>
            <w:r w:rsidRPr="00CC412F">
              <w:t>Bytt antenatalFollowUpRecord till PregnancyCheckupRecord</w:t>
            </w:r>
          </w:p>
        </w:tc>
        <w:tc>
          <w:tcPr>
            <w:tcW w:w="1980" w:type="dxa"/>
          </w:tcPr>
          <w:p w14:paraId="78D66E9C" w14:textId="692F825C" w:rsidR="002D5403" w:rsidRPr="00CC412F" w:rsidRDefault="002D5403" w:rsidP="000D0257">
            <w:pPr>
              <w:pStyle w:val="Innehll1"/>
              <w:ind w:left="28"/>
            </w:pPr>
            <w:r w:rsidRPr="00CC412F">
              <w:t>Jacob Tardell</w:t>
            </w:r>
          </w:p>
        </w:tc>
        <w:tc>
          <w:tcPr>
            <w:tcW w:w="1440" w:type="dxa"/>
          </w:tcPr>
          <w:p w14:paraId="555E463D" w14:textId="77777777" w:rsidR="002D5403" w:rsidRPr="00FB06E9" w:rsidRDefault="002D5403" w:rsidP="00C420B9">
            <w:pPr>
              <w:pStyle w:val="TableText"/>
            </w:pPr>
          </w:p>
        </w:tc>
      </w:tr>
      <w:tr w:rsidR="002D5403" w:rsidRPr="00CC412F" w14:paraId="6EECD9A7" w14:textId="77777777" w:rsidTr="000D0257">
        <w:tc>
          <w:tcPr>
            <w:tcW w:w="964" w:type="dxa"/>
          </w:tcPr>
          <w:p w14:paraId="6083507A" w14:textId="0F66C3E6" w:rsidR="002D5403" w:rsidRPr="00FB06E9" w:rsidRDefault="002D5403" w:rsidP="00C420B9">
            <w:pPr>
              <w:pStyle w:val="TableText"/>
              <w:rPr>
                <w:szCs w:val="22"/>
              </w:rPr>
            </w:pPr>
            <w:r w:rsidRPr="00CC412F">
              <w:t>PA58</w:t>
            </w:r>
          </w:p>
        </w:tc>
        <w:tc>
          <w:tcPr>
            <w:tcW w:w="1224" w:type="dxa"/>
          </w:tcPr>
          <w:p w14:paraId="28B34E7C" w14:textId="7475F524" w:rsidR="002D5403" w:rsidRPr="00FB06E9" w:rsidRDefault="002D5403" w:rsidP="00C420B9">
            <w:pPr>
              <w:pStyle w:val="TableText"/>
              <w:rPr>
                <w:szCs w:val="22"/>
              </w:rPr>
            </w:pPr>
            <w:r w:rsidRPr="00CC412F">
              <w:t>2013-11-21</w:t>
            </w:r>
          </w:p>
        </w:tc>
        <w:tc>
          <w:tcPr>
            <w:tcW w:w="4140" w:type="dxa"/>
          </w:tcPr>
          <w:p w14:paraId="6C4A54D2" w14:textId="77777777" w:rsidR="002D5403" w:rsidRPr="00CC412F" w:rsidRDefault="002D5403" w:rsidP="000D0257">
            <w:pPr>
              <w:pStyle w:val="Liststycke"/>
              <w:widowControl w:val="0"/>
              <w:numPr>
                <w:ilvl w:val="0"/>
                <w:numId w:val="29"/>
              </w:numPr>
              <w:spacing w:line="240" w:lineRule="auto"/>
              <w:contextualSpacing w:val="0"/>
            </w:pPr>
            <w:r w:rsidRPr="00CC412F">
              <w:t>Bytt namn på Referral till Order</w:t>
            </w:r>
          </w:p>
          <w:p w14:paraId="01D6AFAF" w14:textId="7AA4E81C" w:rsidR="002D5403" w:rsidRPr="00CC412F" w:rsidRDefault="002D5403" w:rsidP="000D0257">
            <w:pPr>
              <w:pStyle w:val="Liststycke"/>
              <w:widowControl w:val="0"/>
              <w:numPr>
                <w:ilvl w:val="0"/>
                <w:numId w:val="29"/>
              </w:numPr>
              <w:spacing w:line="240" w:lineRule="auto"/>
              <w:contextualSpacing w:val="0"/>
            </w:pPr>
            <w:r w:rsidRPr="00CC412F">
              <w:t>Lagt till text på labbsvar och konsultationsremissvar som deklarerar kompatibilitet med NPö RIV Spec och HL7 CDA.</w:t>
            </w:r>
          </w:p>
        </w:tc>
        <w:tc>
          <w:tcPr>
            <w:tcW w:w="1980" w:type="dxa"/>
          </w:tcPr>
          <w:p w14:paraId="241E8EBD" w14:textId="236962B3" w:rsidR="002D5403" w:rsidRPr="00CC412F" w:rsidRDefault="002D5403" w:rsidP="000D0257">
            <w:pPr>
              <w:pStyle w:val="Innehll1"/>
              <w:ind w:left="28"/>
            </w:pPr>
            <w:r w:rsidRPr="00CC412F">
              <w:t>Johan Eltes</w:t>
            </w:r>
          </w:p>
        </w:tc>
        <w:tc>
          <w:tcPr>
            <w:tcW w:w="1440" w:type="dxa"/>
          </w:tcPr>
          <w:p w14:paraId="4356AB0D" w14:textId="77777777" w:rsidR="002D5403" w:rsidRPr="00FB06E9" w:rsidRDefault="002D5403" w:rsidP="00C420B9">
            <w:pPr>
              <w:pStyle w:val="TableText"/>
            </w:pPr>
          </w:p>
        </w:tc>
      </w:tr>
      <w:tr w:rsidR="002D5403" w:rsidRPr="00CC412F" w14:paraId="369C9BFA" w14:textId="77777777" w:rsidTr="000D0257">
        <w:tc>
          <w:tcPr>
            <w:tcW w:w="964" w:type="dxa"/>
          </w:tcPr>
          <w:p w14:paraId="43370DB8" w14:textId="31189073" w:rsidR="002D5403" w:rsidRPr="00FB06E9" w:rsidRDefault="002D5403" w:rsidP="00C420B9">
            <w:pPr>
              <w:pStyle w:val="TableText"/>
              <w:rPr>
                <w:szCs w:val="22"/>
              </w:rPr>
            </w:pPr>
            <w:r w:rsidRPr="00CC412F">
              <w:t>PA59</w:t>
            </w:r>
          </w:p>
        </w:tc>
        <w:tc>
          <w:tcPr>
            <w:tcW w:w="1224" w:type="dxa"/>
          </w:tcPr>
          <w:p w14:paraId="321623BC" w14:textId="166A6253" w:rsidR="002D5403" w:rsidRPr="00FB06E9" w:rsidRDefault="002D5403" w:rsidP="00C420B9">
            <w:pPr>
              <w:pStyle w:val="TableText"/>
              <w:rPr>
                <w:szCs w:val="22"/>
              </w:rPr>
            </w:pPr>
            <w:r w:rsidRPr="00CC412F">
              <w:t>2013-12-07</w:t>
            </w:r>
          </w:p>
        </w:tc>
        <w:tc>
          <w:tcPr>
            <w:tcW w:w="4140" w:type="dxa"/>
          </w:tcPr>
          <w:p w14:paraId="0A4AB5C4" w14:textId="6D51C8EA" w:rsidR="002D5403" w:rsidRPr="00CC412F" w:rsidRDefault="001C4712" w:rsidP="000D0257">
            <w:pPr>
              <w:widowControl w:val="0"/>
              <w:spacing w:line="240" w:lineRule="auto"/>
            </w:pPr>
            <w:r w:rsidRPr="00CC412F">
              <w:t xml:space="preserve">- </w:t>
            </w:r>
            <w:r w:rsidR="002D5403" w:rsidRPr="00CC412F">
              <w:t>Ändrat kardinalitet för typeOfLeave till 0..* (igen! se PA51).</w:t>
            </w:r>
          </w:p>
          <w:p w14:paraId="6F2BC8BD" w14:textId="57FE52C6" w:rsidR="002D5403" w:rsidRPr="00CC412F" w:rsidRDefault="001C4712" w:rsidP="000D0257">
            <w:pPr>
              <w:widowControl w:val="0"/>
              <w:spacing w:line="240" w:lineRule="auto"/>
              <w:ind w:left="28"/>
            </w:pPr>
            <w:r w:rsidRPr="00CC412F">
              <w:t xml:space="preserve">- </w:t>
            </w:r>
            <w:r w:rsidR="002D5403" w:rsidRPr="00CC412F">
              <w:t>Lagt till proteinuria (proteinuri)</w:t>
            </w:r>
          </w:p>
          <w:p w14:paraId="7DC0DEC3" w14:textId="6BF02036" w:rsidR="002D5403" w:rsidRPr="00CC412F" w:rsidRDefault="001C4712" w:rsidP="000D0257">
            <w:pPr>
              <w:widowControl w:val="0"/>
              <w:spacing w:line="240" w:lineRule="auto"/>
              <w:ind w:left="28"/>
            </w:pPr>
            <w:r w:rsidRPr="00CC412F">
              <w:t xml:space="preserve">- </w:t>
            </w:r>
            <w:r w:rsidR="002D5403" w:rsidRPr="00CC412F">
              <w:t>Lagt till glycosuria (glucosuri)</w:t>
            </w:r>
          </w:p>
          <w:p w14:paraId="1665BF9D" w14:textId="319EF124" w:rsidR="002D5403" w:rsidRPr="00CC412F" w:rsidRDefault="001C4712" w:rsidP="000D0257">
            <w:r w:rsidRPr="00CC412F">
              <w:t xml:space="preserve">- </w:t>
            </w:r>
            <w:r w:rsidR="002D5403" w:rsidRPr="00CC412F">
              <w:t>Lagt till length (moderns längd) vid inskrivning</w:t>
            </w:r>
          </w:p>
        </w:tc>
        <w:tc>
          <w:tcPr>
            <w:tcW w:w="1980" w:type="dxa"/>
          </w:tcPr>
          <w:p w14:paraId="5874951E" w14:textId="7E4C9077" w:rsidR="002D5403" w:rsidRPr="00CC412F" w:rsidRDefault="002D5403" w:rsidP="000D0257">
            <w:pPr>
              <w:pStyle w:val="Innehll1"/>
              <w:ind w:left="28"/>
            </w:pPr>
            <w:r w:rsidRPr="00CC412F">
              <w:t>Jacob Tardell</w:t>
            </w:r>
          </w:p>
        </w:tc>
        <w:tc>
          <w:tcPr>
            <w:tcW w:w="1440" w:type="dxa"/>
          </w:tcPr>
          <w:p w14:paraId="0B898AC0" w14:textId="77777777" w:rsidR="002D5403" w:rsidRPr="00FB06E9" w:rsidRDefault="002D5403" w:rsidP="00C420B9">
            <w:pPr>
              <w:pStyle w:val="TableText"/>
            </w:pPr>
          </w:p>
        </w:tc>
      </w:tr>
      <w:tr w:rsidR="002D5403" w:rsidRPr="00CC412F" w14:paraId="6B7B1FAC" w14:textId="77777777" w:rsidTr="000D0257">
        <w:tc>
          <w:tcPr>
            <w:tcW w:w="964" w:type="dxa"/>
          </w:tcPr>
          <w:p w14:paraId="6BEF3DA8" w14:textId="6D7AF873" w:rsidR="002D5403" w:rsidRPr="00FB06E9" w:rsidRDefault="002D5403" w:rsidP="00C420B9">
            <w:pPr>
              <w:pStyle w:val="TableText"/>
              <w:rPr>
                <w:szCs w:val="22"/>
              </w:rPr>
            </w:pPr>
            <w:r w:rsidRPr="00CC412F">
              <w:t>PA60</w:t>
            </w:r>
          </w:p>
        </w:tc>
        <w:tc>
          <w:tcPr>
            <w:tcW w:w="1224" w:type="dxa"/>
          </w:tcPr>
          <w:p w14:paraId="541D344A" w14:textId="219A546E" w:rsidR="002D5403" w:rsidRPr="00FB06E9" w:rsidRDefault="002D5403" w:rsidP="00C420B9">
            <w:pPr>
              <w:pStyle w:val="TableText"/>
              <w:rPr>
                <w:szCs w:val="22"/>
              </w:rPr>
            </w:pPr>
            <w:r w:rsidRPr="00CC412F">
              <w:t>2013-12-13</w:t>
            </w:r>
          </w:p>
        </w:tc>
        <w:tc>
          <w:tcPr>
            <w:tcW w:w="4140" w:type="dxa"/>
          </w:tcPr>
          <w:p w14:paraId="38A5D528" w14:textId="77777777" w:rsidR="002D5403" w:rsidRPr="00CC412F" w:rsidRDefault="002D5403" w:rsidP="000D0257">
            <w:pPr>
              <w:pStyle w:val="Liststycke"/>
              <w:widowControl w:val="0"/>
              <w:numPr>
                <w:ilvl w:val="0"/>
                <w:numId w:val="29"/>
              </w:numPr>
              <w:spacing w:line="240" w:lineRule="auto"/>
              <w:contextualSpacing w:val="0"/>
            </w:pPr>
            <w:r w:rsidRPr="00CC412F">
              <w:t>typeOfLeave 0..*</w:t>
            </w:r>
          </w:p>
          <w:p w14:paraId="7F6BE833" w14:textId="4CEF272A" w:rsidR="002D5403" w:rsidRPr="00CC412F" w:rsidRDefault="002D5403" w:rsidP="000D0257">
            <w:r w:rsidRPr="00CC412F">
              <w:t>fixat stavfel på contraceptiveDiscontinued</w:t>
            </w:r>
          </w:p>
        </w:tc>
        <w:tc>
          <w:tcPr>
            <w:tcW w:w="1980" w:type="dxa"/>
          </w:tcPr>
          <w:p w14:paraId="69B7ED40" w14:textId="0DBE429D" w:rsidR="002D5403" w:rsidRPr="00CC412F" w:rsidRDefault="002D5403" w:rsidP="000D0257">
            <w:pPr>
              <w:pStyle w:val="Innehll1"/>
              <w:ind w:left="28"/>
            </w:pPr>
            <w:r w:rsidRPr="00CC412F">
              <w:t>Khaled Daham</w:t>
            </w:r>
          </w:p>
        </w:tc>
        <w:tc>
          <w:tcPr>
            <w:tcW w:w="1440" w:type="dxa"/>
          </w:tcPr>
          <w:p w14:paraId="5015B2D9" w14:textId="77777777" w:rsidR="002D5403" w:rsidRPr="00FB06E9" w:rsidRDefault="002D5403" w:rsidP="00C420B9">
            <w:pPr>
              <w:pStyle w:val="TableText"/>
            </w:pPr>
          </w:p>
        </w:tc>
      </w:tr>
      <w:tr w:rsidR="002D5403" w:rsidRPr="00CC412F" w14:paraId="00CAEEC0" w14:textId="77777777" w:rsidTr="000D0257">
        <w:tc>
          <w:tcPr>
            <w:tcW w:w="964" w:type="dxa"/>
          </w:tcPr>
          <w:p w14:paraId="22E30EE3" w14:textId="7A374573" w:rsidR="002D5403" w:rsidRPr="00FB06E9" w:rsidRDefault="00A02346" w:rsidP="00C420B9">
            <w:pPr>
              <w:pStyle w:val="TableText"/>
              <w:rPr>
                <w:szCs w:val="22"/>
              </w:rPr>
            </w:pPr>
            <w:r w:rsidRPr="00CC412F">
              <w:t>2.0-</w:t>
            </w:r>
            <w:r w:rsidR="00EE7F9F" w:rsidRPr="00CC412F">
              <w:t>RC11</w:t>
            </w:r>
          </w:p>
        </w:tc>
        <w:tc>
          <w:tcPr>
            <w:tcW w:w="1224" w:type="dxa"/>
          </w:tcPr>
          <w:p w14:paraId="7BBEE04B" w14:textId="247AB1FF" w:rsidR="002D5403" w:rsidRPr="00FB06E9" w:rsidRDefault="002D5403" w:rsidP="00C420B9">
            <w:pPr>
              <w:pStyle w:val="TableText"/>
              <w:rPr>
                <w:szCs w:val="22"/>
              </w:rPr>
            </w:pPr>
            <w:r w:rsidRPr="00CC412F">
              <w:t>2014-02-10</w:t>
            </w:r>
          </w:p>
        </w:tc>
        <w:tc>
          <w:tcPr>
            <w:tcW w:w="4140" w:type="dxa"/>
          </w:tcPr>
          <w:p w14:paraId="64AFA889" w14:textId="3018369A" w:rsidR="002D5403" w:rsidRPr="00CC412F" w:rsidRDefault="00363A55" w:rsidP="000D0257">
            <w:pPr>
              <w:pStyle w:val="Liststycke"/>
              <w:widowControl w:val="0"/>
              <w:numPr>
                <w:ilvl w:val="0"/>
                <w:numId w:val="29"/>
              </w:numPr>
              <w:spacing w:line="240" w:lineRule="auto"/>
              <w:contextualSpacing w:val="0"/>
            </w:pPr>
            <w:r w:rsidRPr="00CC412F">
              <w:t>Byte av</w:t>
            </w:r>
            <w:r w:rsidR="002D5403" w:rsidRPr="00CC412F">
              <w:t xml:space="preserve"> TKB-mall</w:t>
            </w:r>
          </w:p>
        </w:tc>
        <w:tc>
          <w:tcPr>
            <w:tcW w:w="1980" w:type="dxa"/>
          </w:tcPr>
          <w:p w14:paraId="41E18362" w14:textId="544C5BC1" w:rsidR="002D5403" w:rsidRPr="00CC412F" w:rsidRDefault="002D5403" w:rsidP="000D0257">
            <w:pPr>
              <w:pStyle w:val="Innehll1"/>
              <w:ind w:left="28"/>
            </w:pPr>
            <w:r w:rsidRPr="00CC412F">
              <w:t>Khaled Daham</w:t>
            </w:r>
          </w:p>
        </w:tc>
        <w:tc>
          <w:tcPr>
            <w:tcW w:w="1440" w:type="dxa"/>
          </w:tcPr>
          <w:p w14:paraId="037A2ADC" w14:textId="77777777" w:rsidR="002D5403" w:rsidRPr="00FB06E9" w:rsidRDefault="002D5403" w:rsidP="00C420B9">
            <w:pPr>
              <w:pStyle w:val="TableText"/>
            </w:pPr>
          </w:p>
        </w:tc>
      </w:tr>
      <w:tr w:rsidR="00035299" w:rsidRPr="00CC412F" w14:paraId="7AB54273" w14:textId="77777777" w:rsidTr="000D0257">
        <w:tc>
          <w:tcPr>
            <w:tcW w:w="964" w:type="dxa"/>
          </w:tcPr>
          <w:p w14:paraId="4A2B3879" w14:textId="35704184" w:rsidR="00035299" w:rsidRPr="00FB06E9" w:rsidRDefault="00A02346" w:rsidP="00C420B9">
            <w:pPr>
              <w:pStyle w:val="TableText"/>
              <w:rPr>
                <w:szCs w:val="22"/>
              </w:rPr>
            </w:pPr>
            <w:r w:rsidRPr="00CC412F">
              <w:t>2.0-</w:t>
            </w:r>
            <w:r w:rsidR="00035299" w:rsidRPr="00CC412F">
              <w:t>RC12</w:t>
            </w:r>
          </w:p>
        </w:tc>
        <w:tc>
          <w:tcPr>
            <w:tcW w:w="1224" w:type="dxa"/>
          </w:tcPr>
          <w:p w14:paraId="77224D93" w14:textId="5BB83BF5" w:rsidR="00035299" w:rsidRPr="00FB06E9" w:rsidRDefault="00035299" w:rsidP="00C420B9">
            <w:pPr>
              <w:pStyle w:val="TableText"/>
              <w:rPr>
                <w:szCs w:val="22"/>
              </w:rPr>
            </w:pPr>
            <w:r w:rsidRPr="00CC412F">
              <w:t>2014-02-11</w:t>
            </w:r>
          </w:p>
        </w:tc>
        <w:tc>
          <w:tcPr>
            <w:tcW w:w="4140" w:type="dxa"/>
          </w:tcPr>
          <w:p w14:paraId="0F466438" w14:textId="77777777" w:rsidR="00035299" w:rsidRPr="00CC412F" w:rsidRDefault="00035299" w:rsidP="000D0257">
            <w:pPr>
              <w:pStyle w:val="Liststycke"/>
              <w:widowControl w:val="0"/>
              <w:numPr>
                <w:ilvl w:val="0"/>
                <w:numId w:val="29"/>
              </w:numPr>
              <w:spacing w:line="240" w:lineRule="auto"/>
              <w:contextualSpacing w:val="0"/>
            </w:pPr>
            <w:r w:rsidRPr="00CC412F">
              <w:t>Referens till RIVTA angående anslutningspunkt</w:t>
            </w:r>
          </w:p>
          <w:p w14:paraId="7A06F583" w14:textId="1A7F739D" w:rsidR="00035299" w:rsidRPr="00CC412F" w:rsidRDefault="00035299" w:rsidP="000D0257">
            <w:pPr>
              <w:pStyle w:val="Liststycke"/>
              <w:widowControl w:val="0"/>
              <w:numPr>
                <w:ilvl w:val="0"/>
                <w:numId w:val="29"/>
              </w:numPr>
              <w:spacing w:line="240" w:lineRule="auto"/>
              <w:contextualSpacing w:val="0"/>
            </w:pPr>
            <w:r w:rsidRPr="00CC412F">
              <w:t>Ändrat ordalydelse runt API-GW</w:t>
            </w:r>
          </w:p>
        </w:tc>
        <w:tc>
          <w:tcPr>
            <w:tcW w:w="1980" w:type="dxa"/>
          </w:tcPr>
          <w:p w14:paraId="78059F31" w14:textId="26831B83" w:rsidR="00035299" w:rsidRPr="00CC412F" w:rsidRDefault="00035299" w:rsidP="000D0257">
            <w:pPr>
              <w:pStyle w:val="Innehll1"/>
              <w:ind w:left="28"/>
            </w:pPr>
            <w:r w:rsidRPr="00CC412F">
              <w:t>Khaled Daham</w:t>
            </w:r>
          </w:p>
        </w:tc>
        <w:tc>
          <w:tcPr>
            <w:tcW w:w="1440" w:type="dxa"/>
          </w:tcPr>
          <w:p w14:paraId="0AB91DB4" w14:textId="77777777" w:rsidR="00035299" w:rsidRPr="00FB06E9" w:rsidRDefault="00035299" w:rsidP="00C420B9">
            <w:pPr>
              <w:pStyle w:val="TableText"/>
            </w:pPr>
          </w:p>
        </w:tc>
      </w:tr>
      <w:tr w:rsidR="0007349B" w:rsidRPr="00CC412F" w14:paraId="0D7477B1" w14:textId="77777777" w:rsidTr="000D0257">
        <w:tc>
          <w:tcPr>
            <w:tcW w:w="964" w:type="dxa"/>
          </w:tcPr>
          <w:p w14:paraId="62D1D7BF" w14:textId="48206F28" w:rsidR="0007349B" w:rsidRPr="00FB06E9" w:rsidRDefault="0007349B" w:rsidP="00C420B9">
            <w:pPr>
              <w:pStyle w:val="TableText"/>
              <w:rPr>
                <w:szCs w:val="22"/>
              </w:rPr>
            </w:pPr>
            <w:r w:rsidRPr="00CC412F">
              <w:t>2.0-RC13</w:t>
            </w:r>
          </w:p>
        </w:tc>
        <w:tc>
          <w:tcPr>
            <w:tcW w:w="1224" w:type="dxa"/>
          </w:tcPr>
          <w:p w14:paraId="274E9BDF" w14:textId="1F5531AB" w:rsidR="0007349B" w:rsidRPr="00FB06E9" w:rsidRDefault="0007349B" w:rsidP="00C420B9">
            <w:pPr>
              <w:pStyle w:val="TableText"/>
              <w:rPr>
                <w:szCs w:val="22"/>
              </w:rPr>
            </w:pPr>
            <w:r w:rsidRPr="00CC412F">
              <w:t>2014-02-14</w:t>
            </w:r>
          </w:p>
        </w:tc>
        <w:tc>
          <w:tcPr>
            <w:tcW w:w="4140" w:type="dxa"/>
          </w:tcPr>
          <w:p w14:paraId="0DBE798E" w14:textId="1C47E212" w:rsidR="0007349B" w:rsidRPr="00CC412F" w:rsidRDefault="0007349B" w:rsidP="000D0257">
            <w:pPr>
              <w:pStyle w:val="Liststycke"/>
              <w:widowControl w:val="0"/>
              <w:numPr>
                <w:ilvl w:val="0"/>
                <w:numId w:val="29"/>
              </w:numPr>
              <w:spacing w:line="240" w:lineRule="auto"/>
              <w:contextualSpacing w:val="0"/>
            </w:pPr>
            <w:r w:rsidRPr="00CC412F">
              <w:t>Ändrat redaktionella fel efter återkoppling ifrån AL-granskning.</w:t>
            </w:r>
          </w:p>
        </w:tc>
        <w:tc>
          <w:tcPr>
            <w:tcW w:w="1980" w:type="dxa"/>
          </w:tcPr>
          <w:p w14:paraId="5F49F142" w14:textId="64CE3968" w:rsidR="0007349B" w:rsidRPr="00CC412F" w:rsidRDefault="0007349B" w:rsidP="000D0257">
            <w:pPr>
              <w:pStyle w:val="Innehll1"/>
              <w:ind w:left="28"/>
            </w:pPr>
            <w:r w:rsidRPr="00CC412F">
              <w:t>Khaled Daham</w:t>
            </w:r>
          </w:p>
        </w:tc>
        <w:tc>
          <w:tcPr>
            <w:tcW w:w="1440" w:type="dxa"/>
          </w:tcPr>
          <w:p w14:paraId="32B9656B" w14:textId="77777777" w:rsidR="0007349B" w:rsidRPr="00FB06E9" w:rsidRDefault="0007349B" w:rsidP="00C420B9">
            <w:pPr>
              <w:pStyle w:val="TableText"/>
            </w:pPr>
          </w:p>
        </w:tc>
      </w:tr>
      <w:tr w:rsidR="001170E4" w:rsidRPr="00CC412F" w14:paraId="1DDEFC5F" w14:textId="77777777" w:rsidTr="000D0257">
        <w:tc>
          <w:tcPr>
            <w:tcW w:w="964" w:type="dxa"/>
          </w:tcPr>
          <w:p w14:paraId="5C62D676" w14:textId="0E847938" w:rsidR="001170E4" w:rsidRPr="00FB06E9" w:rsidRDefault="001170E4" w:rsidP="00C420B9">
            <w:pPr>
              <w:pStyle w:val="TableText"/>
              <w:rPr>
                <w:szCs w:val="22"/>
              </w:rPr>
            </w:pPr>
            <w:r w:rsidRPr="00CC412F">
              <w:t>2.1-RC1</w:t>
            </w:r>
          </w:p>
        </w:tc>
        <w:tc>
          <w:tcPr>
            <w:tcW w:w="1224" w:type="dxa"/>
          </w:tcPr>
          <w:p w14:paraId="56CA4E33" w14:textId="0B2B0F5F" w:rsidR="001170E4" w:rsidRPr="00FB06E9" w:rsidRDefault="001170E4" w:rsidP="00C420B9">
            <w:pPr>
              <w:pStyle w:val="TableText"/>
              <w:rPr>
                <w:szCs w:val="22"/>
              </w:rPr>
            </w:pPr>
            <w:r w:rsidRPr="00CC412F">
              <w:t>2014-02-18</w:t>
            </w:r>
          </w:p>
        </w:tc>
        <w:tc>
          <w:tcPr>
            <w:tcW w:w="4140" w:type="dxa"/>
          </w:tcPr>
          <w:p w14:paraId="09413299" w14:textId="77777777" w:rsidR="001170E4" w:rsidRPr="00CC412F" w:rsidRDefault="001170E4" w:rsidP="000D0257">
            <w:pPr>
              <w:pStyle w:val="Liststycke"/>
              <w:widowControl w:val="0"/>
              <w:numPr>
                <w:ilvl w:val="0"/>
                <w:numId w:val="29"/>
              </w:numPr>
              <w:spacing w:line="240" w:lineRule="auto"/>
              <w:contextualSpacing w:val="0"/>
            </w:pPr>
            <w:r w:rsidRPr="00CC412F">
              <w:t>lagt till plasmaGlucose (P-Glukos)</w:t>
            </w:r>
          </w:p>
          <w:p w14:paraId="10820019" w14:textId="77777777" w:rsidR="001170E4" w:rsidRPr="00CC412F" w:rsidRDefault="001170E4" w:rsidP="000D0257">
            <w:pPr>
              <w:pStyle w:val="Liststycke"/>
              <w:widowControl w:val="0"/>
              <w:numPr>
                <w:ilvl w:val="0"/>
                <w:numId w:val="29"/>
              </w:numPr>
              <w:spacing w:line="240" w:lineRule="auto"/>
              <w:contextualSpacing w:val="0"/>
            </w:pPr>
            <w:r w:rsidRPr="00CC412F">
              <w:t>Ändrat PlasmaGlucoseType till MeasurementType.</w:t>
            </w:r>
          </w:p>
          <w:p w14:paraId="2A26D27F" w14:textId="664A697D" w:rsidR="001170E4" w:rsidRPr="00CC412F" w:rsidRDefault="001170E4" w:rsidP="000D0257">
            <w:pPr>
              <w:pStyle w:val="Liststycke"/>
              <w:widowControl w:val="0"/>
              <w:numPr>
                <w:ilvl w:val="0"/>
                <w:numId w:val="29"/>
              </w:numPr>
              <w:spacing w:line="240" w:lineRule="auto"/>
              <w:contextualSpacing w:val="0"/>
            </w:pPr>
            <w:r w:rsidRPr="00CC412F">
              <w:t>Uppdaterat MIM för mödravårdskontraktet</w:t>
            </w:r>
          </w:p>
        </w:tc>
        <w:tc>
          <w:tcPr>
            <w:tcW w:w="1980" w:type="dxa"/>
          </w:tcPr>
          <w:p w14:paraId="2E660F0E" w14:textId="4FBDD945" w:rsidR="001170E4" w:rsidRPr="00CC412F" w:rsidRDefault="001170E4" w:rsidP="000D0257">
            <w:pPr>
              <w:pStyle w:val="Innehll1"/>
              <w:ind w:left="28"/>
            </w:pPr>
            <w:r w:rsidRPr="00CC412F">
              <w:t>Khaled Daham, Björn Genfors</w:t>
            </w:r>
          </w:p>
        </w:tc>
        <w:tc>
          <w:tcPr>
            <w:tcW w:w="1440" w:type="dxa"/>
          </w:tcPr>
          <w:p w14:paraId="1C5C596A" w14:textId="77777777" w:rsidR="001170E4" w:rsidRPr="00FB06E9" w:rsidRDefault="001170E4" w:rsidP="00C420B9">
            <w:pPr>
              <w:pStyle w:val="TableText"/>
            </w:pPr>
          </w:p>
        </w:tc>
      </w:tr>
      <w:tr w:rsidR="00F422D0" w:rsidRPr="00CC412F" w14:paraId="11EFE4F8" w14:textId="77777777" w:rsidTr="000D0257">
        <w:tc>
          <w:tcPr>
            <w:tcW w:w="964" w:type="dxa"/>
          </w:tcPr>
          <w:p w14:paraId="5CBE03B3" w14:textId="3B2FB6D1" w:rsidR="00F422D0" w:rsidRPr="00FB06E9" w:rsidRDefault="00F422D0" w:rsidP="00C420B9">
            <w:pPr>
              <w:pStyle w:val="TableText"/>
              <w:rPr>
                <w:szCs w:val="22"/>
              </w:rPr>
            </w:pPr>
            <w:r w:rsidRPr="00CC412F">
              <w:t>2.1-RC2</w:t>
            </w:r>
          </w:p>
        </w:tc>
        <w:tc>
          <w:tcPr>
            <w:tcW w:w="1224" w:type="dxa"/>
          </w:tcPr>
          <w:p w14:paraId="00A0E24B" w14:textId="308536A9" w:rsidR="00F422D0" w:rsidRPr="00FB06E9" w:rsidRDefault="00F422D0" w:rsidP="00C420B9">
            <w:pPr>
              <w:pStyle w:val="TableText"/>
              <w:rPr>
                <w:szCs w:val="22"/>
              </w:rPr>
            </w:pPr>
            <w:r w:rsidRPr="00CC412F">
              <w:t>2014-02-24</w:t>
            </w:r>
          </w:p>
        </w:tc>
        <w:tc>
          <w:tcPr>
            <w:tcW w:w="4140" w:type="dxa"/>
          </w:tcPr>
          <w:p w14:paraId="3715F8D1" w14:textId="018EB6DB" w:rsidR="00F422D0" w:rsidRPr="00CC412F" w:rsidRDefault="00F422D0" w:rsidP="000D0257">
            <w:pPr>
              <w:pStyle w:val="Liststycke"/>
              <w:widowControl w:val="0"/>
              <w:numPr>
                <w:ilvl w:val="0"/>
                <w:numId w:val="29"/>
              </w:numPr>
              <w:spacing w:line="240" w:lineRule="auto"/>
              <w:contextualSpacing w:val="0"/>
            </w:pPr>
            <w:r w:rsidRPr="00CC412F">
              <w:t>Ändrat datum, revision samt synkat med AB</w:t>
            </w:r>
          </w:p>
        </w:tc>
        <w:tc>
          <w:tcPr>
            <w:tcW w:w="1980" w:type="dxa"/>
          </w:tcPr>
          <w:p w14:paraId="60F72BCA" w14:textId="5B09B1A5" w:rsidR="00F422D0" w:rsidRPr="00CC412F" w:rsidRDefault="00F422D0" w:rsidP="000D0257">
            <w:pPr>
              <w:pStyle w:val="Innehll1"/>
              <w:ind w:left="28"/>
            </w:pPr>
            <w:r w:rsidRPr="00CC412F">
              <w:t>Khaled Daham</w:t>
            </w:r>
          </w:p>
        </w:tc>
        <w:tc>
          <w:tcPr>
            <w:tcW w:w="1440" w:type="dxa"/>
          </w:tcPr>
          <w:p w14:paraId="0557BCBA" w14:textId="77777777" w:rsidR="00F422D0" w:rsidRPr="00FB06E9" w:rsidRDefault="00F422D0" w:rsidP="00C420B9">
            <w:pPr>
              <w:pStyle w:val="TableText"/>
            </w:pPr>
          </w:p>
        </w:tc>
      </w:tr>
      <w:tr w:rsidR="000647D1" w:rsidRPr="00E10ACE" w14:paraId="289BAD50" w14:textId="77777777" w:rsidTr="000D0257">
        <w:tc>
          <w:tcPr>
            <w:tcW w:w="964" w:type="dxa"/>
          </w:tcPr>
          <w:p w14:paraId="6FA11D3A" w14:textId="77777777" w:rsidR="000647D1" w:rsidRPr="00E10ACE" w:rsidRDefault="000647D1" w:rsidP="00C420B9">
            <w:pPr>
              <w:pStyle w:val="TableText"/>
            </w:pPr>
            <w:r w:rsidRPr="00E10ACE">
              <w:t>2.1-RC3</w:t>
            </w:r>
          </w:p>
        </w:tc>
        <w:tc>
          <w:tcPr>
            <w:tcW w:w="1224" w:type="dxa"/>
          </w:tcPr>
          <w:p w14:paraId="12EB3A20" w14:textId="77777777" w:rsidR="000647D1" w:rsidRPr="00E10ACE" w:rsidRDefault="000647D1" w:rsidP="00C420B9">
            <w:pPr>
              <w:pStyle w:val="TableText"/>
            </w:pPr>
            <w:r w:rsidRPr="00E10ACE">
              <w:t>2014-03-13</w:t>
            </w:r>
          </w:p>
        </w:tc>
        <w:tc>
          <w:tcPr>
            <w:tcW w:w="4140" w:type="dxa"/>
          </w:tcPr>
          <w:p w14:paraId="6521A16F" w14:textId="77777777" w:rsidR="000647D1" w:rsidRPr="00E10ACE" w:rsidRDefault="000647D1" w:rsidP="000D0257">
            <w:pPr>
              <w:pStyle w:val="Liststycke"/>
              <w:widowControl w:val="0"/>
              <w:numPr>
                <w:ilvl w:val="0"/>
                <w:numId w:val="29"/>
              </w:numPr>
              <w:spacing w:line="240" w:lineRule="auto"/>
              <w:contextualSpacing w:val="0"/>
            </w:pPr>
            <w:r w:rsidRPr="00E10ACE">
              <w:t xml:space="preserve">Lagt tillbaka två fält (proteinuri, glucosuri) i fältregel-tabellen, då dessa av misstag fallit bort vid byte av TKB-mall. </w:t>
            </w:r>
            <w:r w:rsidRPr="00E10ACE">
              <w:lastRenderedPageBreak/>
              <w:t>Inga ändringar i schema.</w:t>
            </w:r>
          </w:p>
        </w:tc>
        <w:tc>
          <w:tcPr>
            <w:tcW w:w="1980" w:type="dxa"/>
          </w:tcPr>
          <w:p w14:paraId="563B07EC" w14:textId="77777777" w:rsidR="000647D1" w:rsidRPr="00E10ACE" w:rsidRDefault="000647D1" w:rsidP="000D0257">
            <w:pPr>
              <w:pStyle w:val="Innehll1"/>
              <w:ind w:left="28"/>
            </w:pPr>
            <w:r w:rsidRPr="00E10ACE">
              <w:lastRenderedPageBreak/>
              <w:t>Khaled Daham</w:t>
            </w:r>
          </w:p>
        </w:tc>
        <w:tc>
          <w:tcPr>
            <w:tcW w:w="1440" w:type="dxa"/>
          </w:tcPr>
          <w:p w14:paraId="31ABD874" w14:textId="77777777" w:rsidR="000647D1" w:rsidRPr="00E10ACE" w:rsidRDefault="000647D1" w:rsidP="00C420B9">
            <w:pPr>
              <w:pStyle w:val="TableText"/>
            </w:pPr>
          </w:p>
        </w:tc>
      </w:tr>
      <w:tr w:rsidR="000D0257" w:rsidRPr="000D0257" w14:paraId="37DE35DB" w14:textId="77777777" w:rsidTr="000D0257">
        <w:tc>
          <w:tcPr>
            <w:tcW w:w="964" w:type="dxa"/>
          </w:tcPr>
          <w:p w14:paraId="4EECCF6B" w14:textId="62C4D52B" w:rsidR="00A92ED7" w:rsidRPr="000D0257" w:rsidRDefault="00A92ED7" w:rsidP="00C420B9">
            <w:pPr>
              <w:pStyle w:val="TableText"/>
              <w:rPr>
                <w:highlight w:val="yellow"/>
              </w:rPr>
            </w:pPr>
            <w:r w:rsidRPr="000D0257">
              <w:rPr>
                <w:highlight w:val="yellow"/>
              </w:rPr>
              <w:lastRenderedPageBreak/>
              <w:t>2.1-RC3</w:t>
            </w:r>
          </w:p>
        </w:tc>
        <w:tc>
          <w:tcPr>
            <w:tcW w:w="1224" w:type="dxa"/>
          </w:tcPr>
          <w:p w14:paraId="6DDE09DE" w14:textId="7A9569A2" w:rsidR="00A92ED7" w:rsidRPr="000D0257" w:rsidRDefault="00A92ED7" w:rsidP="00C420B9">
            <w:pPr>
              <w:pStyle w:val="TableText"/>
              <w:rPr>
                <w:highlight w:val="yellow"/>
              </w:rPr>
            </w:pPr>
            <w:r w:rsidRPr="000D0257">
              <w:rPr>
                <w:highlight w:val="yellow"/>
              </w:rPr>
              <w:t>2014-03-</w:t>
            </w:r>
            <w:r w:rsidR="000647D1" w:rsidRPr="000D0257">
              <w:rPr>
                <w:highlight w:val="yellow"/>
              </w:rPr>
              <w:t>20</w:t>
            </w:r>
          </w:p>
        </w:tc>
        <w:tc>
          <w:tcPr>
            <w:tcW w:w="4140" w:type="dxa"/>
          </w:tcPr>
          <w:p w14:paraId="7A2D8D38" w14:textId="7D78FAA5" w:rsidR="00A92ED7" w:rsidRPr="000D0257" w:rsidRDefault="00A92ED7" w:rsidP="000D0257">
            <w:pPr>
              <w:pStyle w:val="Liststycke"/>
              <w:widowControl w:val="0"/>
              <w:numPr>
                <w:ilvl w:val="0"/>
                <w:numId w:val="29"/>
              </w:numPr>
              <w:spacing w:line="240" w:lineRule="auto"/>
              <w:contextualSpacing w:val="0"/>
              <w:rPr>
                <w:highlight w:val="yellow"/>
              </w:rPr>
            </w:pPr>
          </w:p>
        </w:tc>
        <w:tc>
          <w:tcPr>
            <w:tcW w:w="1980" w:type="dxa"/>
          </w:tcPr>
          <w:p w14:paraId="408F9C0C" w14:textId="4328524F" w:rsidR="00A92ED7" w:rsidRPr="000D0257" w:rsidRDefault="000647D1" w:rsidP="000D0257">
            <w:pPr>
              <w:pStyle w:val="Innehll1"/>
              <w:ind w:left="28"/>
            </w:pPr>
            <w:r w:rsidRPr="000D0257">
              <w:rPr>
                <w:highlight w:val="yellow"/>
              </w:rPr>
              <w:t>Stefan Asanin, Björn Genfors, Andreas Bjärkmar</w:t>
            </w:r>
            <w:r w:rsidR="000D0257" w:rsidRPr="000D0257">
              <w:rPr>
                <w:highlight w:val="yellow"/>
              </w:rPr>
              <w:t>, Khaled Daham</w:t>
            </w:r>
          </w:p>
        </w:tc>
        <w:tc>
          <w:tcPr>
            <w:tcW w:w="1440" w:type="dxa"/>
          </w:tcPr>
          <w:p w14:paraId="60625831" w14:textId="77777777" w:rsidR="00A92ED7" w:rsidRPr="000D0257" w:rsidRDefault="00A92ED7" w:rsidP="00C420B9">
            <w:pPr>
              <w:pStyle w:val="TableText"/>
            </w:pPr>
          </w:p>
        </w:tc>
      </w:tr>
    </w:tbl>
    <w:p w14:paraId="2BFB3084" w14:textId="77777777" w:rsidR="004255A2" w:rsidRPr="00CC412F" w:rsidRDefault="004255A2" w:rsidP="004255A2">
      <w:pPr>
        <w:rPr>
          <w:sz w:val="36"/>
        </w:rPr>
      </w:pPr>
    </w:p>
    <w:p w14:paraId="5E810940" w14:textId="3C0F6BA4" w:rsidR="004255A2" w:rsidRPr="00CC412F" w:rsidRDefault="004255A2" w:rsidP="004255A2">
      <w:pPr>
        <w:rPr>
          <w:b/>
        </w:rPr>
      </w:pPr>
      <w:r w:rsidRPr="00CC412F">
        <w:rPr>
          <w:b/>
        </w:rPr>
        <w:t xml:space="preserve">Referenser </w:t>
      </w:r>
    </w:p>
    <w:p w14:paraId="174CB92A" w14:textId="77777777" w:rsidR="004255A2" w:rsidRPr="00CC412F" w:rsidRDefault="004255A2" w:rsidP="00F94BE2">
      <w:pPr>
        <w:rPr>
          <w:b/>
        </w:rPr>
      </w:pPr>
    </w:p>
    <w:p w14:paraId="6D227C6F" w14:textId="2162DA1C" w:rsidR="000B0F50" w:rsidRDefault="000B0F50" w:rsidP="000B0F50">
      <w:pPr>
        <w:pStyle w:val="Beskrivning"/>
        <w:keepNext/>
        <w:rPr>
          <w:ins w:id="8" w:author="Björn Genfors" w:date="2014-03-28T13:03:00Z"/>
        </w:rPr>
        <w:pPrChange w:id="9" w:author="Björn Genfors" w:date="2014-03-28T13:03:00Z">
          <w:pPr/>
        </w:pPrChange>
      </w:pPr>
    </w:p>
    <w:tbl>
      <w:tblPr>
        <w:tblW w:w="966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4"/>
        <w:gridCol w:w="2892"/>
        <w:gridCol w:w="2472"/>
        <w:gridCol w:w="3339"/>
      </w:tblGrid>
      <w:tr w:rsidR="004255A2" w:rsidRPr="00CC412F" w14:paraId="54A8F73E" w14:textId="77777777" w:rsidTr="00514BAB">
        <w:tc>
          <w:tcPr>
            <w:tcW w:w="964" w:type="dxa"/>
            <w:shd w:val="clear" w:color="auto" w:fill="DDD9C3" w:themeFill="background2" w:themeFillShade="E6"/>
          </w:tcPr>
          <w:p w14:paraId="75683CB9" w14:textId="77777777" w:rsidR="004255A2" w:rsidRPr="00FB06E9" w:rsidRDefault="004255A2" w:rsidP="00C420B9">
            <w:pPr>
              <w:pStyle w:val="TableText"/>
              <w:rPr>
                <w:szCs w:val="22"/>
              </w:rPr>
            </w:pPr>
            <w:r w:rsidRPr="00CC412F">
              <w:t>Namn</w:t>
            </w:r>
          </w:p>
        </w:tc>
        <w:tc>
          <w:tcPr>
            <w:tcW w:w="2892" w:type="dxa"/>
            <w:shd w:val="clear" w:color="auto" w:fill="DDD9C3" w:themeFill="background2" w:themeFillShade="E6"/>
          </w:tcPr>
          <w:p w14:paraId="3AEE7573" w14:textId="77777777" w:rsidR="004255A2" w:rsidRPr="00FB06E9" w:rsidRDefault="004255A2" w:rsidP="00C420B9">
            <w:pPr>
              <w:pStyle w:val="TableText"/>
              <w:rPr>
                <w:szCs w:val="22"/>
              </w:rPr>
            </w:pPr>
            <w:r w:rsidRPr="00CC412F">
              <w:t>Dokument</w:t>
            </w:r>
          </w:p>
        </w:tc>
        <w:tc>
          <w:tcPr>
            <w:tcW w:w="2472" w:type="dxa"/>
            <w:shd w:val="clear" w:color="auto" w:fill="DDD9C3" w:themeFill="background2" w:themeFillShade="E6"/>
          </w:tcPr>
          <w:p w14:paraId="691C9A83" w14:textId="77777777" w:rsidR="004255A2" w:rsidRPr="00FB06E9" w:rsidRDefault="004255A2" w:rsidP="00C420B9">
            <w:pPr>
              <w:pStyle w:val="TableText"/>
              <w:rPr>
                <w:szCs w:val="22"/>
              </w:rPr>
            </w:pPr>
            <w:r w:rsidRPr="00CC412F">
              <w:t>Kommentar</w:t>
            </w:r>
          </w:p>
        </w:tc>
        <w:tc>
          <w:tcPr>
            <w:tcW w:w="3339" w:type="dxa"/>
            <w:shd w:val="clear" w:color="auto" w:fill="DDD9C3" w:themeFill="background2" w:themeFillShade="E6"/>
          </w:tcPr>
          <w:p w14:paraId="09607659" w14:textId="77777777" w:rsidR="004255A2" w:rsidRPr="00FB06E9" w:rsidRDefault="004255A2" w:rsidP="00C420B9">
            <w:pPr>
              <w:pStyle w:val="TableText"/>
              <w:rPr>
                <w:szCs w:val="22"/>
              </w:rPr>
            </w:pPr>
            <w:r w:rsidRPr="00CC412F">
              <w:t>Länk</w:t>
            </w:r>
          </w:p>
        </w:tc>
      </w:tr>
      <w:tr w:rsidR="002D5403" w:rsidRPr="00CC412F" w14:paraId="1638D443" w14:textId="77777777" w:rsidTr="00514BAB">
        <w:tc>
          <w:tcPr>
            <w:tcW w:w="964" w:type="dxa"/>
          </w:tcPr>
          <w:p w14:paraId="7121E73A" w14:textId="37ADDF13" w:rsidR="002D5403" w:rsidRPr="00FB06E9" w:rsidRDefault="000B0F50" w:rsidP="00C420B9">
            <w:pPr>
              <w:pStyle w:val="TableText"/>
              <w:rPr>
                <w:szCs w:val="22"/>
              </w:rPr>
            </w:pPr>
            <w:ins w:id="10" w:author="Björn Genfors" w:date="2014-03-28T13:03:00Z">
              <w:r>
                <w:t xml:space="preserve">R </w:t>
              </w:r>
              <w:r>
                <w:fldChar w:fldCharType="begin"/>
              </w:r>
              <w:r>
                <w:instrText xml:space="preserve"> SEQ R \* ARABIC </w:instrText>
              </w:r>
              <w:r>
                <w:fldChar w:fldCharType="separate"/>
              </w:r>
              <w:r>
                <w:rPr>
                  <w:noProof/>
                </w:rPr>
                <w:t>1</w:t>
              </w:r>
              <w:r>
                <w:fldChar w:fldCharType="end"/>
              </w:r>
            </w:ins>
            <w:del w:id="11" w:author="Björn Genfors" w:date="2014-03-28T13:02:00Z">
              <w:r w:rsidR="002D5403" w:rsidRPr="00CC412F" w:rsidDel="000B0F50">
                <w:delText>R1</w:delText>
              </w:r>
            </w:del>
          </w:p>
        </w:tc>
        <w:tc>
          <w:tcPr>
            <w:tcW w:w="2892" w:type="dxa"/>
          </w:tcPr>
          <w:p w14:paraId="3CB096E1" w14:textId="5DF0B7D5" w:rsidR="002D5403" w:rsidRPr="00FB06E9" w:rsidRDefault="008B463B" w:rsidP="00C420B9">
            <w:pPr>
              <w:pStyle w:val="TableText"/>
              <w:rPr>
                <w:szCs w:val="22"/>
              </w:rPr>
            </w:pPr>
            <w:r w:rsidRPr="00CC412F">
              <w:t xml:space="preserve"> Hantera hälsorelaterad tillstånd, utfall av aktivitet – Arkitekturella Beslut</w:t>
            </w:r>
          </w:p>
        </w:tc>
        <w:tc>
          <w:tcPr>
            <w:tcW w:w="2472" w:type="dxa"/>
          </w:tcPr>
          <w:p w14:paraId="5D99047D" w14:textId="2533AC9C" w:rsidR="002D5403" w:rsidRPr="00FB06E9" w:rsidRDefault="002D5403" w:rsidP="00C420B9">
            <w:pPr>
              <w:pStyle w:val="TableText"/>
              <w:rPr>
                <w:szCs w:val="22"/>
              </w:rPr>
            </w:pPr>
            <w:r w:rsidRPr="00CC412F">
              <w:t>Obligatoriskt</w:t>
            </w:r>
          </w:p>
        </w:tc>
        <w:tc>
          <w:tcPr>
            <w:tcW w:w="3339" w:type="dxa"/>
          </w:tcPr>
          <w:p w14:paraId="524E0594" w14:textId="041817EF" w:rsidR="002D5403" w:rsidRPr="00FB06E9" w:rsidRDefault="002D5403" w:rsidP="00C420B9">
            <w:pPr>
              <w:pStyle w:val="TableText"/>
              <w:rPr>
                <w:szCs w:val="22"/>
              </w:rPr>
            </w:pPr>
            <w:r w:rsidRPr="00CC412F">
              <w:t>Bilaga</w:t>
            </w:r>
          </w:p>
        </w:tc>
      </w:tr>
      <w:tr w:rsidR="002D5403" w:rsidRPr="00CC412F" w14:paraId="0F548ABC" w14:textId="77777777" w:rsidTr="00514BAB">
        <w:tc>
          <w:tcPr>
            <w:tcW w:w="964" w:type="dxa"/>
          </w:tcPr>
          <w:p w14:paraId="4A0ADCDB" w14:textId="581F5B2B" w:rsidR="002D5403" w:rsidRPr="00FB06E9" w:rsidRDefault="000B0F50" w:rsidP="00C420B9">
            <w:pPr>
              <w:pStyle w:val="TableText"/>
              <w:rPr>
                <w:szCs w:val="22"/>
              </w:rPr>
            </w:pPr>
            <w:ins w:id="12" w:author="Björn Genfors" w:date="2014-03-28T13:03:00Z">
              <w:r>
                <w:t xml:space="preserve">R </w:t>
              </w:r>
              <w:r>
                <w:fldChar w:fldCharType="begin"/>
              </w:r>
              <w:r>
                <w:instrText xml:space="preserve"> SEQ R \* ARABIC </w:instrText>
              </w:r>
              <w:r>
                <w:fldChar w:fldCharType="separate"/>
              </w:r>
            </w:ins>
            <w:ins w:id="13" w:author="Björn Genfors" w:date="2014-03-28T13:04:00Z">
              <w:r>
                <w:rPr>
                  <w:noProof/>
                </w:rPr>
                <w:t>2</w:t>
              </w:r>
            </w:ins>
            <w:ins w:id="14" w:author="Björn Genfors" w:date="2014-03-28T13:03:00Z">
              <w:r>
                <w:fldChar w:fldCharType="end"/>
              </w:r>
            </w:ins>
            <w:del w:id="15" w:author="Björn Genfors" w:date="2014-03-28T13:03:00Z">
              <w:r w:rsidR="002D5403" w:rsidRPr="00CC412F" w:rsidDel="000B0F50">
                <w:delText>R2</w:delText>
              </w:r>
            </w:del>
          </w:p>
        </w:tc>
        <w:tc>
          <w:tcPr>
            <w:tcW w:w="2892" w:type="dxa"/>
          </w:tcPr>
          <w:p w14:paraId="1DC79B25" w14:textId="739F17C1" w:rsidR="002D5403" w:rsidRPr="00FB06E9" w:rsidRDefault="002D5403" w:rsidP="00C420B9">
            <w:pPr>
              <w:pStyle w:val="TableText"/>
              <w:rPr>
                <w:szCs w:val="22"/>
              </w:rPr>
            </w:pPr>
            <w:r w:rsidRPr="00CC412F">
              <w:t>RIVTA flera dokument</w:t>
            </w:r>
          </w:p>
        </w:tc>
        <w:tc>
          <w:tcPr>
            <w:tcW w:w="2472" w:type="dxa"/>
          </w:tcPr>
          <w:p w14:paraId="0D97AF43" w14:textId="395F38EE" w:rsidR="002D5403" w:rsidRPr="00FB06E9" w:rsidRDefault="002D5403" w:rsidP="00C420B9">
            <w:pPr>
              <w:pStyle w:val="TableText"/>
              <w:rPr>
                <w:szCs w:val="22"/>
              </w:rPr>
            </w:pPr>
            <w:r w:rsidRPr="00CC412F">
              <w:t>Finns på Webben</w:t>
            </w:r>
          </w:p>
        </w:tc>
        <w:tc>
          <w:tcPr>
            <w:tcW w:w="3339" w:type="dxa"/>
          </w:tcPr>
          <w:p w14:paraId="0F2B687F" w14:textId="6C8F5226" w:rsidR="002D5403" w:rsidRPr="00FB06E9" w:rsidRDefault="000B0F50" w:rsidP="00C420B9">
            <w:pPr>
              <w:pStyle w:val="TableText"/>
              <w:rPr>
                <w:szCs w:val="22"/>
              </w:rPr>
            </w:pPr>
            <w:hyperlink r:id="rId9" w:history="1">
              <w:r w:rsidR="00462112" w:rsidRPr="00CC412F">
                <w:rPr>
                  <w:rStyle w:val="Hyperlnk"/>
                </w:rPr>
                <w:t>http://rivta.se/documents/</w:t>
              </w:r>
            </w:hyperlink>
          </w:p>
        </w:tc>
      </w:tr>
      <w:tr w:rsidR="002D5403" w:rsidRPr="00CC412F" w14:paraId="465EA79B" w14:textId="77777777" w:rsidTr="00514BAB">
        <w:tc>
          <w:tcPr>
            <w:tcW w:w="964" w:type="dxa"/>
          </w:tcPr>
          <w:p w14:paraId="41FDF469" w14:textId="0A9D0C35" w:rsidR="002D5403" w:rsidRPr="00FB06E9" w:rsidRDefault="000B0F50" w:rsidP="00C420B9">
            <w:pPr>
              <w:pStyle w:val="TableText"/>
              <w:rPr>
                <w:szCs w:val="22"/>
              </w:rPr>
            </w:pPr>
            <w:ins w:id="16" w:author="Björn Genfors" w:date="2014-03-28T13:04:00Z">
              <w:r>
                <w:t xml:space="preserve">R </w:t>
              </w:r>
              <w:r>
                <w:fldChar w:fldCharType="begin"/>
              </w:r>
              <w:r>
                <w:instrText xml:space="preserve"> SEQ R \* ARABIC </w:instrText>
              </w:r>
              <w:r>
                <w:fldChar w:fldCharType="separate"/>
              </w:r>
              <w:r>
                <w:rPr>
                  <w:noProof/>
                </w:rPr>
                <w:t>3</w:t>
              </w:r>
              <w:r>
                <w:fldChar w:fldCharType="end"/>
              </w:r>
            </w:ins>
            <w:del w:id="17" w:author="Björn Genfors" w:date="2014-03-28T13:04:00Z">
              <w:r w:rsidR="002D5403" w:rsidRPr="00CC412F" w:rsidDel="000B0F50">
                <w:delText>R3</w:delText>
              </w:r>
            </w:del>
          </w:p>
        </w:tc>
        <w:tc>
          <w:tcPr>
            <w:tcW w:w="2892" w:type="dxa"/>
          </w:tcPr>
          <w:p w14:paraId="46962BF9" w14:textId="6447B048" w:rsidR="002D5403" w:rsidRPr="00FB06E9" w:rsidRDefault="002D5403" w:rsidP="00C420B9">
            <w:pPr>
              <w:pStyle w:val="TableText"/>
              <w:rPr>
                <w:szCs w:val="22"/>
              </w:rPr>
            </w:pPr>
            <w:r w:rsidRPr="00CC412F">
              <w:t>Bilaga_Gemensamma_typer_</w:t>
            </w:r>
            <w:r w:rsidR="00F94BE2">
              <w:t>4</w:t>
            </w:r>
            <w:r w:rsidRPr="00CC412F">
              <w:t>.pdf</w:t>
            </w:r>
          </w:p>
        </w:tc>
        <w:tc>
          <w:tcPr>
            <w:tcW w:w="2472" w:type="dxa"/>
          </w:tcPr>
          <w:p w14:paraId="0A21C268" w14:textId="77777777" w:rsidR="002D5403" w:rsidRPr="00517C89" w:rsidRDefault="002D5403" w:rsidP="00C420B9">
            <w:pPr>
              <w:pStyle w:val="TableText"/>
            </w:pPr>
          </w:p>
        </w:tc>
        <w:tc>
          <w:tcPr>
            <w:tcW w:w="3339" w:type="dxa"/>
          </w:tcPr>
          <w:p w14:paraId="4C2BC62E" w14:textId="275F14F9" w:rsidR="002D5403" w:rsidRPr="00FB06E9" w:rsidRDefault="002D5403" w:rsidP="00C420B9">
            <w:pPr>
              <w:pStyle w:val="TableText"/>
              <w:rPr>
                <w:szCs w:val="22"/>
              </w:rPr>
            </w:pPr>
            <w:r w:rsidRPr="00CC412F">
              <w:t>Bilaga</w:t>
            </w:r>
          </w:p>
        </w:tc>
      </w:tr>
      <w:tr w:rsidR="00420C18" w:rsidRPr="00CC412F" w14:paraId="6B11CC29" w14:textId="77777777" w:rsidTr="00514BAB">
        <w:tc>
          <w:tcPr>
            <w:tcW w:w="964" w:type="dxa"/>
          </w:tcPr>
          <w:p w14:paraId="381158B7" w14:textId="3B9589D7" w:rsidR="00420C18" w:rsidRPr="00FB06E9" w:rsidRDefault="000B0F50" w:rsidP="00C420B9">
            <w:pPr>
              <w:pStyle w:val="TableText"/>
              <w:rPr>
                <w:szCs w:val="22"/>
              </w:rPr>
            </w:pPr>
            <w:ins w:id="18" w:author="Björn Genfors" w:date="2014-03-28T13:04:00Z">
              <w:r>
                <w:t xml:space="preserve">R </w:t>
              </w:r>
              <w:r>
                <w:fldChar w:fldCharType="begin"/>
              </w:r>
              <w:r>
                <w:instrText xml:space="preserve"> SEQ R \* ARABIC </w:instrText>
              </w:r>
              <w:r>
                <w:fldChar w:fldCharType="separate"/>
              </w:r>
              <w:r>
                <w:rPr>
                  <w:noProof/>
                </w:rPr>
                <w:t>4</w:t>
              </w:r>
              <w:r>
                <w:fldChar w:fldCharType="end"/>
              </w:r>
            </w:ins>
            <w:del w:id="19" w:author="Björn Genfors" w:date="2014-03-28T13:04:00Z">
              <w:r w:rsidR="00420C18" w:rsidRPr="00CC412F" w:rsidDel="000B0F50">
                <w:delText>R4</w:delText>
              </w:r>
            </w:del>
          </w:p>
        </w:tc>
        <w:tc>
          <w:tcPr>
            <w:tcW w:w="2892" w:type="dxa"/>
          </w:tcPr>
          <w:p w14:paraId="0C8535C8" w14:textId="404C420D" w:rsidR="00420C18" w:rsidRPr="00FB06E9" w:rsidRDefault="00420C18" w:rsidP="00C420B9">
            <w:pPr>
              <w:pStyle w:val="TableText"/>
              <w:rPr>
                <w:szCs w:val="22"/>
              </w:rPr>
            </w:pPr>
            <w:r w:rsidRPr="00CC412F">
              <w:t>RIV_Tekniska_Anvisningar_Oversikt_revD.pdf</w:t>
            </w:r>
          </w:p>
        </w:tc>
        <w:tc>
          <w:tcPr>
            <w:tcW w:w="2472" w:type="dxa"/>
          </w:tcPr>
          <w:p w14:paraId="6D6CF034" w14:textId="488EB45B" w:rsidR="00420C18" w:rsidRPr="00FB06E9" w:rsidRDefault="00420C18" w:rsidP="00C420B9">
            <w:pPr>
              <w:pStyle w:val="TableText"/>
              <w:rPr>
                <w:szCs w:val="22"/>
              </w:rPr>
            </w:pPr>
            <w:r w:rsidRPr="00CC412F">
              <w:t>Finns på Webben</w:t>
            </w:r>
          </w:p>
        </w:tc>
        <w:tc>
          <w:tcPr>
            <w:tcW w:w="3339" w:type="dxa"/>
          </w:tcPr>
          <w:p w14:paraId="0747DDBA" w14:textId="514F66A7" w:rsidR="00420C18" w:rsidRPr="00FB06E9" w:rsidRDefault="000B0F50" w:rsidP="00C420B9">
            <w:pPr>
              <w:pStyle w:val="TableText"/>
              <w:rPr>
                <w:szCs w:val="22"/>
              </w:rPr>
            </w:pPr>
            <w:hyperlink r:id="rId10" w:history="1">
              <w:r w:rsidR="00462112" w:rsidRPr="00CC412F">
                <w:rPr>
                  <w:rStyle w:val="Hyperlnk"/>
                </w:rPr>
                <w:t>http://rivta.se/documents/</w:t>
              </w:r>
            </w:hyperlink>
          </w:p>
        </w:tc>
      </w:tr>
      <w:tr w:rsidR="000B0F50" w:rsidRPr="00CC412F" w14:paraId="4BEADEDE" w14:textId="77777777" w:rsidTr="00514BAB">
        <w:trPr>
          <w:ins w:id="20" w:author="Björn Genfors" w:date="2014-03-28T13:02:00Z"/>
        </w:trPr>
        <w:tc>
          <w:tcPr>
            <w:tcW w:w="964" w:type="dxa"/>
          </w:tcPr>
          <w:p w14:paraId="0DCBDF6F" w14:textId="72D5DC1D" w:rsidR="000B0F50" w:rsidRPr="00CC412F" w:rsidRDefault="000B0F50" w:rsidP="00C420B9">
            <w:pPr>
              <w:pStyle w:val="TableText"/>
              <w:rPr>
                <w:ins w:id="21" w:author="Björn Genfors" w:date="2014-03-28T13:02:00Z"/>
              </w:rPr>
            </w:pPr>
            <w:bookmarkStart w:id="22" w:name="_Ref383778264"/>
            <w:ins w:id="23" w:author="Björn Genfors" w:date="2014-03-28T13:04:00Z">
              <w:r>
                <w:t xml:space="preserve">R </w:t>
              </w:r>
              <w:r>
                <w:fldChar w:fldCharType="begin"/>
              </w:r>
              <w:r>
                <w:instrText xml:space="preserve"> SEQ R \* ARABIC </w:instrText>
              </w:r>
              <w:r>
                <w:fldChar w:fldCharType="separate"/>
              </w:r>
              <w:r>
                <w:rPr>
                  <w:noProof/>
                </w:rPr>
                <w:t>5</w:t>
              </w:r>
              <w:r>
                <w:fldChar w:fldCharType="end"/>
              </w:r>
            </w:ins>
            <w:bookmarkEnd w:id="22"/>
          </w:p>
        </w:tc>
        <w:tc>
          <w:tcPr>
            <w:tcW w:w="2892" w:type="dxa"/>
          </w:tcPr>
          <w:p w14:paraId="6147702D" w14:textId="45BF9CC6" w:rsidR="000B0F50" w:rsidRPr="00CC412F" w:rsidRDefault="000B0F50" w:rsidP="00C420B9">
            <w:pPr>
              <w:pStyle w:val="TableText"/>
              <w:rPr>
                <w:ins w:id="24" w:author="Björn Genfors" w:date="2014-03-28T13:02:00Z"/>
              </w:rPr>
            </w:pPr>
            <w:ins w:id="25" w:author="Björn Genfors" w:date="2014-03-28T13:04:00Z">
              <w:r w:rsidRPr="000B0F50">
                <w:t>Lista över vanligt förekommande kodverk och identifierare</w:t>
              </w:r>
            </w:ins>
          </w:p>
        </w:tc>
        <w:tc>
          <w:tcPr>
            <w:tcW w:w="2472" w:type="dxa"/>
          </w:tcPr>
          <w:p w14:paraId="0CA759CC" w14:textId="77777777" w:rsidR="000B0F50" w:rsidRPr="00CC412F" w:rsidRDefault="000B0F50" w:rsidP="00C420B9">
            <w:pPr>
              <w:pStyle w:val="TableText"/>
              <w:rPr>
                <w:ins w:id="26" w:author="Björn Genfors" w:date="2014-03-28T13:02:00Z"/>
              </w:rPr>
            </w:pPr>
          </w:p>
        </w:tc>
        <w:tc>
          <w:tcPr>
            <w:tcW w:w="3339" w:type="dxa"/>
          </w:tcPr>
          <w:p w14:paraId="0B2CACB9" w14:textId="3ED57DE9" w:rsidR="000B0F50" w:rsidRDefault="000B0F50" w:rsidP="000B0F50">
            <w:pPr>
              <w:pStyle w:val="TableText"/>
              <w:keepNext/>
              <w:rPr>
                <w:ins w:id="27" w:author="Björn Genfors" w:date="2014-03-28T13:02:00Z"/>
              </w:rPr>
              <w:pPrChange w:id="28" w:author="Björn Genfors" w:date="2014-03-28T13:05:00Z">
                <w:pPr>
                  <w:pStyle w:val="TableText"/>
                </w:pPr>
              </w:pPrChange>
            </w:pPr>
            <w:ins w:id="29" w:author="Björn Genfors" w:date="2014-03-28T13:05:00Z">
              <w:r>
                <w:fldChar w:fldCharType="begin"/>
              </w:r>
              <w:r>
                <w:instrText xml:space="preserve"> HYPERLINK "</w:instrText>
              </w:r>
              <w:r w:rsidRPr="000B0F50">
                <w:instrText>https://code.google.com/p/rivta/wiki/ListOfCommonlyUsedCodeSystems</w:instrText>
              </w:r>
              <w:r>
                <w:instrText xml:space="preserve">" </w:instrText>
              </w:r>
              <w:r>
                <w:fldChar w:fldCharType="separate"/>
              </w:r>
              <w:r w:rsidRPr="003176ED">
                <w:rPr>
                  <w:rStyle w:val="Hyperlnk"/>
                </w:rPr>
                <w:t>https://code.google.com/p/rivta/wiki/ListOfCommonlyUsedCodeSystems</w:t>
              </w:r>
              <w:r>
                <w:fldChar w:fldCharType="end"/>
              </w:r>
              <w:r>
                <w:t xml:space="preserve"> </w:t>
              </w:r>
            </w:ins>
          </w:p>
        </w:tc>
      </w:tr>
      <w:tr w:rsidR="005558E1" w:rsidRPr="00CC412F" w14:paraId="7907F4FD" w14:textId="77777777" w:rsidTr="00514BAB">
        <w:trPr>
          <w:ins w:id="30" w:author="Björn Genfors" w:date="2014-03-28T13:59:00Z"/>
        </w:trPr>
        <w:tc>
          <w:tcPr>
            <w:tcW w:w="964" w:type="dxa"/>
          </w:tcPr>
          <w:p w14:paraId="69CB4660" w14:textId="5CC2EC8B" w:rsidR="005558E1" w:rsidRDefault="00570100" w:rsidP="00C420B9">
            <w:pPr>
              <w:pStyle w:val="TableText"/>
              <w:rPr>
                <w:ins w:id="31" w:author="Björn Genfors" w:date="2014-03-28T13:59:00Z"/>
              </w:rPr>
            </w:pPr>
            <w:bookmarkStart w:id="32" w:name="_Ref383778755"/>
            <w:ins w:id="33" w:author="Björn Genfors" w:date="2014-03-28T14:00:00Z">
              <w:r>
                <w:t xml:space="preserve">R </w:t>
              </w:r>
              <w:r>
                <w:fldChar w:fldCharType="begin"/>
              </w:r>
              <w:r>
                <w:instrText xml:space="preserve"> SEQ R \* ARABIC </w:instrText>
              </w:r>
              <w:r>
                <w:fldChar w:fldCharType="separate"/>
              </w:r>
              <w:r>
                <w:rPr>
                  <w:noProof/>
                </w:rPr>
                <w:t>6</w:t>
              </w:r>
              <w:r>
                <w:fldChar w:fldCharType="end"/>
              </w:r>
            </w:ins>
            <w:bookmarkEnd w:id="32"/>
          </w:p>
        </w:tc>
        <w:tc>
          <w:tcPr>
            <w:tcW w:w="2892" w:type="dxa"/>
          </w:tcPr>
          <w:p w14:paraId="3657C0D2" w14:textId="77F28541" w:rsidR="005558E1" w:rsidRPr="000B0F50" w:rsidRDefault="00570100" w:rsidP="00F66D4E">
            <w:pPr>
              <w:pStyle w:val="TableText"/>
              <w:rPr>
                <w:ins w:id="34" w:author="Björn Genfors" w:date="2014-03-28T13:59:00Z"/>
              </w:rPr>
            </w:pPr>
            <w:ins w:id="35" w:author="Björn Genfors" w:date="2014-03-28T14:01:00Z">
              <w:r>
                <w:t>CDA-mappning av konsultationsremissvar</w:t>
              </w:r>
            </w:ins>
          </w:p>
        </w:tc>
        <w:tc>
          <w:tcPr>
            <w:tcW w:w="2472" w:type="dxa"/>
          </w:tcPr>
          <w:p w14:paraId="5F8CFA00" w14:textId="77777777" w:rsidR="005558E1" w:rsidRPr="00CC412F" w:rsidRDefault="005558E1" w:rsidP="00C420B9">
            <w:pPr>
              <w:pStyle w:val="TableText"/>
              <w:rPr>
                <w:ins w:id="36" w:author="Björn Genfors" w:date="2014-03-28T13:59:00Z"/>
              </w:rPr>
            </w:pPr>
          </w:p>
        </w:tc>
        <w:tc>
          <w:tcPr>
            <w:tcW w:w="3339" w:type="dxa"/>
          </w:tcPr>
          <w:p w14:paraId="3E5FB74E" w14:textId="575E9E5A" w:rsidR="005558E1" w:rsidRDefault="00570100" w:rsidP="00F66D4E">
            <w:pPr>
              <w:pStyle w:val="TableText"/>
              <w:keepNext/>
              <w:rPr>
                <w:ins w:id="37" w:author="Björn Genfors" w:date="2014-03-28T13:59:00Z"/>
              </w:rPr>
            </w:pPr>
            <w:ins w:id="38" w:author="Björn Genfors" w:date="2014-03-28T14:00:00Z">
              <w:r>
                <w:t xml:space="preserve">Bilaga </w:t>
              </w:r>
              <w:r w:rsidRPr="00CC412F">
                <w:t>MIM_Mappningar_Get</w:t>
              </w:r>
            </w:ins>
            <w:ins w:id="39" w:author="Björn Genfors" w:date="2014-03-28T14:01:00Z">
              <w:r>
                <w:t>ReferralOutcome</w:t>
              </w:r>
            </w:ins>
            <w:ins w:id="40" w:author="Björn Genfors" w:date="2014-03-28T14:00:00Z">
              <w:r w:rsidRPr="00CC412F">
                <w:t>.xlsx</w:t>
              </w:r>
            </w:ins>
          </w:p>
        </w:tc>
      </w:tr>
      <w:tr w:rsidR="005558E1" w:rsidRPr="00CC412F" w14:paraId="6F1F53DE" w14:textId="77777777" w:rsidTr="00514BAB">
        <w:trPr>
          <w:ins w:id="41" w:author="Björn Genfors" w:date="2014-03-28T13:59:00Z"/>
        </w:trPr>
        <w:tc>
          <w:tcPr>
            <w:tcW w:w="964" w:type="dxa"/>
          </w:tcPr>
          <w:p w14:paraId="1E7D7ACD" w14:textId="4BC6C4FE" w:rsidR="005558E1" w:rsidRDefault="00570100" w:rsidP="00C420B9">
            <w:pPr>
              <w:pStyle w:val="TableText"/>
              <w:rPr>
                <w:ins w:id="42" w:author="Björn Genfors" w:date="2014-03-28T13:59:00Z"/>
              </w:rPr>
            </w:pPr>
            <w:bookmarkStart w:id="43" w:name="_Ref383778677"/>
            <w:ins w:id="44" w:author="Björn Genfors" w:date="2014-03-28T14:00:00Z">
              <w:r>
                <w:t xml:space="preserve">R </w:t>
              </w:r>
              <w:r>
                <w:fldChar w:fldCharType="begin"/>
              </w:r>
              <w:r>
                <w:instrText xml:space="preserve"> SEQ R \* ARABIC </w:instrText>
              </w:r>
              <w:r>
                <w:fldChar w:fldCharType="separate"/>
              </w:r>
            </w:ins>
            <w:ins w:id="45" w:author="Björn Genfors" w:date="2014-03-28T14:01:00Z">
              <w:r>
                <w:rPr>
                  <w:noProof/>
                </w:rPr>
                <w:t>7</w:t>
              </w:r>
            </w:ins>
            <w:ins w:id="46" w:author="Björn Genfors" w:date="2014-03-28T14:00:00Z">
              <w:r>
                <w:fldChar w:fldCharType="end"/>
              </w:r>
            </w:ins>
            <w:bookmarkEnd w:id="43"/>
          </w:p>
        </w:tc>
        <w:tc>
          <w:tcPr>
            <w:tcW w:w="2892" w:type="dxa"/>
          </w:tcPr>
          <w:p w14:paraId="4EDCBBED" w14:textId="411E51B5" w:rsidR="005558E1" w:rsidRPr="000B0F50" w:rsidRDefault="00570100" w:rsidP="00F66D4E">
            <w:pPr>
              <w:pStyle w:val="TableText"/>
              <w:rPr>
                <w:ins w:id="47" w:author="Björn Genfors" w:date="2014-03-28T13:59:00Z"/>
              </w:rPr>
            </w:pPr>
            <w:ins w:id="48" w:author="Björn Genfors" w:date="2014-03-28T14:01:00Z">
              <w:r>
                <w:t>CDA-mappning av labbsvar</w:t>
              </w:r>
            </w:ins>
          </w:p>
        </w:tc>
        <w:tc>
          <w:tcPr>
            <w:tcW w:w="2472" w:type="dxa"/>
          </w:tcPr>
          <w:p w14:paraId="05224872" w14:textId="77777777" w:rsidR="005558E1" w:rsidRPr="00CC412F" w:rsidRDefault="005558E1" w:rsidP="00C420B9">
            <w:pPr>
              <w:pStyle w:val="TableText"/>
              <w:rPr>
                <w:ins w:id="49" w:author="Björn Genfors" w:date="2014-03-28T13:59:00Z"/>
              </w:rPr>
            </w:pPr>
          </w:p>
        </w:tc>
        <w:tc>
          <w:tcPr>
            <w:tcW w:w="3339" w:type="dxa"/>
          </w:tcPr>
          <w:p w14:paraId="0F41EC9F" w14:textId="23803232" w:rsidR="005558E1" w:rsidRDefault="00570100" w:rsidP="000B0F50">
            <w:pPr>
              <w:pStyle w:val="TableText"/>
              <w:keepNext/>
              <w:rPr>
                <w:ins w:id="50" w:author="Björn Genfors" w:date="2014-03-28T13:59:00Z"/>
              </w:rPr>
            </w:pPr>
            <w:ins w:id="51" w:author="Björn Genfors" w:date="2014-03-28T14:00:00Z">
              <w:r>
                <w:t xml:space="preserve">Bilaga </w:t>
              </w:r>
            </w:ins>
            <w:ins w:id="52" w:author="Björn Genfors" w:date="2014-03-28T13:59:00Z">
              <w:r w:rsidR="005558E1" w:rsidRPr="00CC412F">
                <w:t>MIM_Mappningar_GetLaboratoryOrderOutcome.xlsx</w:t>
              </w:r>
            </w:ins>
          </w:p>
        </w:tc>
      </w:tr>
    </w:tbl>
    <w:p w14:paraId="1D33CB7C" w14:textId="798BB76E" w:rsidR="004255A2" w:rsidRPr="00CC412F" w:rsidRDefault="004255A2" w:rsidP="000B0F50">
      <w:pPr>
        <w:pStyle w:val="Beskrivning"/>
        <w:rPr>
          <w:b w:val="0"/>
        </w:rPr>
        <w:pPrChange w:id="53" w:author="Björn Genfors" w:date="2014-03-28T13:03:00Z">
          <w:pPr/>
        </w:pPrChange>
      </w:pPr>
    </w:p>
    <w:p w14:paraId="06871BDD" w14:textId="77E493DB" w:rsidR="00030D6C" w:rsidRPr="00CC412F" w:rsidRDefault="00030D6C" w:rsidP="00030D6C">
      <w:pPr>
        <w:spacing w:line="240" w:lineRule="auto"/>
        <w:rPr>
          <w:rFonts w:eastAsia="Times New Roman"/>
          <w:bCs/>
          <w:sz w:val="30"/>
          <w:szCs w:val="28"/>
        </w:rPr>
      </w:pPr>
      <w:r w:rsidRPr="00CC412F">
        <w:rPr>
          <w:b/>
        </w:rPr>
        <w:t>Förkortningar</w:t>
      </w:r>
    </w:p>
    <w:p w14:paraId="08449347" w14:textId="77777777" w:rsidR="00030D6C" w:rsidRPr="00CC412F" w:rsidRDefault="00030D6C" w:rsidP="00030D6C">
      <w:pPr>
        <w:rPr>
          <w:b/>
        </w:rPr>
      </w:pPr>
    </w:p>
    <w:tbl>
      <w:tblPr>
        <w:tblW w:w="553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2158"/>
        <w:gridCol w:w="5383"/>
        <w:gridCol w:w="2127"/>
      </w:tblGrid>
      <w:tr w:rsidR="00942C22" w:rsidRPr="00CC412F" w14:paraId="4A96F272" w14:textId="77777777" w:rsidTr="00565935">
        <w:tc>
          <w:tcPr>
            <w:tcW w:w="1116" w:type="pct"/>
            <w:shd w:val="clear" w:color="auto" w:fill="DDD9C3" w:themeFill="background2" w:themeFillShade="E6"/>
          </w:tcPr>
          <w:p w14:paraId="49D2C1CA" w14:textId="24B245A6" w:rsidR="00030D6C" w:rsidRPr="00FB06E9" w:rsidRDefault="00030D6C" w:rsidP="00C420B9">
            <w:pPr>
              <w:pStyle w:val="TableText"/>
              <w:rPr>
                <w:szCs w:val="22"/>
              </w:rPr>
            </w:pPr>
            <w:r w:rsidRPr="00CC412F">
              <w:t>Förkortning</w:t>
            </w:r>
          </w:p>
        </w:tc>
        <w:tc>
          <w:tcPr>
            <w:tcW w:w="2784" w:type="pct"/>
            <w:shd w:val="clear" w:color="auto" w:fill="DDD9C3" w:themeFill="background2" w:themeFillShade="E6"/>
          </w:tcPr>
          <w:p w14:paraId="356148A9" w14:textId="2CF1EC0C" w:rsidR="00030D6C" w:rsidRPr="00FB06E9" w:rsidRDefault="00030D6C" w:rsidP="00C420B9">
            <w:pPr>
              <w:pStyle w:val="TableText"/>
              <w:rPr>
                <w:szCs w:val="22"/>
              </w:rPr>
            </w:pPr>
            <w:r w:rsidRPr="00CC412F">
              <w:t>Betydelse</w:t>
            </w:r>
          </w:p>
        </w:tc>
        <w:tc>
          <w:tcPr>
            <w:tcW w:w="1100" w:type="pct"/>
            <w:shd w:val="clear" w:color="auto" w:fill="DDD9C3" w:themeFill="background2" w:themeFillShade="E6"/>
          </w:tcPr>
          <w:p w14:paraId="702D52E8" w14:textId="77777777" w:rsidR="00030D6C" w:rsidRPr="00FB06E9" w:rsidRDefault="00030D6C" w:rsidP="00C420B9">
            <w:pPr>
              <w:pStyle w:val="TableText"/>
              <w:rPr>
                <w:szCs w:val="22"/>
              </w:rPr>
            </w:pPr>
            <w:r w:rsidRPr="00CC412F">
              <w:t>Kommentar</w:t>
            </w:r>
          </w:p>
        </w:tc>
      </w:tr>
      <w:tr w:rsidR="00942C22" w:rsidRPr="00CC412F" w14:paraId="0471D124" w14:textId="77777777" w:rsidTr="00565935">
        <w:tc>
          <w:tcPr>
            <w:tcW w:w="1116" w:type="pct"/>
          </w:tcPr>
          <w:p w14:paraId="51E2515C" w14:textId="6E21EF67" w:rsidR="00420C18" w:rsidRPr="00FB06E9" w:rsidRDefault="000E4FE6" w:rsidP="00C420B9">
            <w:pPr>
              <w:pStyle w:val="TableText"/>
              <w:rPr>
                <w:szCs w:val="22"/>
              </w:rPr>
            </w:pPr>
            <w:r w:rsidRPr="00CC412F">
              <w:t>Tjänste</w:t>
            </w:r>
            <w:r w:rsidR="0007349B" w:rsidRPr="00CC412F">
              <w:t>k</w:t>
            </w:r>
            <w:r w:rsidR="00420C18" w:rsidRPr="00CC412F">
              <w:t>onsument (K)</w:t>
            </w:r>
          </w:p>
        </w:tc>
        <w:tc>
          <w:tcPr>
            <w:tcW w:w="2784" w:type="pct"/>
          </w:tcPr>
          <w:p w14:paraId="725805E6" w14:textId="62C43E57" w:rsidR="00420C18" w:rsidRPr="00FB06E9" w:rsidRDefault="00942C22" w:rsidP="00C420B9">
            <w:pPr>
              <w:pStyle w:val="TableText"/>
              <w:rPr>
                <w:szCs w:val="22"/>
              </w:rPr>
            </w:pPr>
            <w:r w:rsidRPr="00CC412F">
              <w:t xml:space="preserve">Informationssystem där aktörens agerande leder till automatiskt informationsutbyte med andra system (t.ex. e-tjänst eller </w:t>
            </w:r>
            <w:r w:rsidR="00A24C6D" w:rsidRPr="00CC412F">
              <w:t>journalsystem). En Tjänstekonsu</w:t>
            </w:r>
            <w:r w:rsidRPr="00CC412F">
              <w:t>ment använder en SOA-tjänst som i sin tur följer ett tjänstekontrakt.</w:t>
            </w:r>
          </w:p>
        </w:tc>
        <w:tc>
          <w:tcPr>
            <w:tcW w:w="1100" w:type="pct"/>
          </w:tcPr>
          <w:p w14:paraId="35E745E9" w14:textId="6CE69A30" w:rsidR="00420C18" w:rsidRPr="00FB06E9" w:rsidRDefault="00420C18" w:rsidP="00C420B9">
            <w:pPr>
              <w:pStyle w:val="TableText"/>
              <w:rPr>
                <w:szCs w:val="22"/>
              </w:rPr>
            </w:pPr>
            <w:r w:rsidRPr="00CC412F">
              <w:t>Se referens R4</w:t>
            </w:r>
          </w:p>
        </w:tc>
      </w:tr>
      <w:tr w:rsidR="00942C22" w:rsidRPr="00CC412F" w14:paraId="767601B1" w14:textId="77777777" w:rsidTr="00565935">
        <w:tc>
          <w:tcPr>
            <w:tcW w:w="1116" w:type="pct"/>
          </w:tcPr>
          <w:p w14:paraId="1BDFEF5C" w14:textId="138BC8CC" w:rsidR="00030D6C" w:rsidRPr="00FB06E9" w:rsidRDefault="00420C18" w:rsidP="00C420B9">
            <w:pPr>
              <w:pStyle w:val="TableText"/>
              <w:rPr>
                <w:szCs w:val="22"/>
              </w:rPr>
            </w:pPr>
            <w:r w:rsidRPr="00CC412F">
              <w:t>Anslutningspunkt (</w:t>
            </w:r>
            <w:r w:rsidR="00537CC7" w:rsidRPr="00CC412F">
              <w:t>AP</w:t>
            </w:r>
            <w:r w:rsidRPr="00CC412F">
              <w:t>)</w:t>
            </w:r>
          </w:p>
        </w:tc>
        <w:tc>
          <w:tcPr>
            <w:tcW w:w="2784" w:type="pct"/>
          </w:tcPr>
          <w:p w14:paraId="78EE5E21" w14:textId="5FA317C6" w:rsidR="00030D6C" w:rsidRPr="00FB06E9" w:rsidRDefault="00420C18" w:rsidP="00C420B9">
            <w:pPr>
              <w:pStyle w:val="TableText"/>
              <w:rPr>
                <w:szCs w:val="22"/>
              </w:rPr>
            </w:pPr>
            <w:r w:rsidRPr="00CC412F">
              <w:t>Den server som hanterar inkommande anrop som förmedlats av en tjänsteplattform. Anslutningspunkten uppvisar ett server-certifikat som är betrott av tjänsteplattformen.</w:t>
            </w:r>
          </w:p>
        </w:tc>
        <w:tc>
          <w:tcPr>
            <w:tcW w:w="1100" w:type="pct"/>
          </w:tcPr>
          <w:p w14:paraId="6B9E23A7" w14:textId="7652C703" w:rsidR="00030D6C" w:rsidRPr="00FB06E9" w:rsidRDefault="00420C18" w:rsidP="00C420B9">
            <w:pPr>
              <w:pStyle w:val="TableText"/>
              <w:rPr>
                <w:szCs w:val="22"/>
              </w:rPr>
            </w:pPr>
            <w:r w:rsidRPr="00CC412F">
              <w:t>Se referens R4</w:t>
            </w:r>
          </w:p>
        </w:tc>
      </w:tr>
      <w:tr w:rsidR="00942C22" w:rsidRPr="00CC412F" w14:paraId="1713DA28" w14:textId="77777777" w:rsidTr="00565935">
        <w:tc>
          <w:tcPr>
            <w:tcW w:w="1116" w:type="pct"/>
          </w:tcPr>
          <w:p w14:paraId="191584DE" w14:textId="520E2042" w:rsidR="00420C18" w:rsidRPr="00FB06E9" w:rsidRDefault="00420C18" w:rsidP="00C420B9">
            <w:pPr>
              <w:pStyle w:val="TableText"/>
              <w:rPr>
                <w:szCs w:val="22"/>
              </w:rPr>
            </w:pPr>
            <w:r w:rsidRPr="00CC412F">
              <w:t>Tjänsteproducent (P)</w:t>
            </w:r>
          </w:p>
        </w:tc>
        <w:tc>
          <w:tcPr>
            <w:tcW w:w="2784" w:type="pct"/>
          </w:tcPr>
          <w:p w14:paraId="6996E946" w14:textId="09D27871" w:rsidR="00420C18" w:rsidRPr="00FB06E9" w:rsidRDefault="00420C18" w:rsidP="00C420B9">
            <w:pPr>
              <w:pStyle w:val="TableText"/>
              <w:rPr>
                <w:szCs w:val="22"/>
              </w:rPr>
            </w:pPr>
            <w:r w:rsidRPr="00CC412F">
              <w:t>Hanterar logik och format så som specificeras av ett tjänstekontrakt.</w:t>
            </w:r>
          </w:p>
        </w:tc>
        <w:tc>
          <w:tcPr>
            <w:tcW w:w="1100" w:type="pct"/>
          </w:tcPr>
          <w:p w14:paraId="5D801E36" w14:textId="6A63349B" w:rsidR="00420C18" w:rsidRPr="00FB06E9" w:rsidRDefault="00420C18" w:rsidP="00C420B9">
            <w:pPr>
              <w:pStyle w:val="TableText"/>
              <w:rPr>
                <w:szCs w:val="22"/>
              </w:rPr>
            </w:pPr>
            <w:r w:rsidRPr="00CC412F">
              <w:t>Se referens R4</w:t>
            </w:r>
          </w:p>
        </w:tc>
      </w:tr>
      <w:tr w:rsidR="00942C22" w:rsidRPr="00CC412F" w14:paraId="559BC913" w14:textId="77777777" w:rsidTr="00565935">
        <w:tc>
          <w:tcPr>
            <w:tcW w:w="1116" w:type="pct"/>
          </w:tcPr>
          <w:p w14:paraId="18A6B182" w14:textId="7F1FD961" w:rsidR="00420C18" w:rsidRPr="00FB06E9" w:rsidRDefault="00420C18" w:rsidP="00C420B9">
            <w:pPr>
              <w:pStyle w:val="TableText"/>
              <w:rPr>
                <w:szCs w:val="22"/>
              </w:rPr>
            </w:pPr>
            <w:r w:rsidRPr="00CC412F">
              <w:t>Källsystem (KS)</w:t>
            </w:r>
          </w:p>
        </w:tc>
        <w:tc>
          <w:tcPr>
            <w:tcW w:w="2784" w:type="pct"/>
          </w:tcPr>
          <w:p w14:paraId="4DF4764F" w14:textId="71427900" w:rsidR="00420C18" w:rsidRPr="00FB06E9" w:rsidRDefault="00942C22" w:rsidP="00C420B9">
            <w:pPr>
              <w:pStyle w:val="TableText"/>
              <w:rPr>
                <w:szCs w:val="22"/>
              </w:rPr>
            </w:pPr>
            <w:r w:rsidRPr="00CC412F">
              <w:t xml:space="preserve">Det verksamhetssystem där </w:t>
            </w:r>
            <w:r w:rsidR="00420C18" w:rsidRPr="00CC412F">
              <w:t>origina</w:t>
            </w:r>
            <w:r w:rsidRPr="00CC412F">
              <w:t xml:space="preserve">linformationen skapas (t.ex. en </w:t>
            </w:r>
            <w:r w:rsidR="00420C18" w:rsidRPr="00CC412F">
              <w:t>driftsinstans av ett journalsystem).</w:t>
            </w:r>
          </w:p>
        </w:tc>
        <w:tc>
          <w:tcPr>
            <w:tcW w:w="1100" w:type="pct"/>
          </w:tcPr>
          <w:p w14:paraId="366B8360" w14:textId="348BFC43" w:rsidR="00420C18" w:rsidRPr="00FB06E9" w:rsidRDefault="00420C18" w:rsidP="00C420B9">
            <w:pPr>
              <w:pStyle w:val="TableText"/>
              <w:rPr>
                <w:szCs w:val="22"/>
              </w:rPr>
            </w:pPr>
            <w:r w:rsidRPr="00CC412F">
              <w:t>Se referens R4</w:t>
            </w:r>
          </w:p>
        </w:tc>
      </w:tr>
    </w:tbl>
    <w:p w14:paraId="282BCB74" w14:textId="77777777" w:rsidR="00030D6C" w:rsidRPr="00CC412F" w:rsidRDefault="00030D6C" w:rsidP="00030D6C">
      <w:pPr>
        <w:rPr>
          <w:b/>
        </w:rPr>
      </w:pPr>
    </w:p>
    <w:p w14:paraId="3AF962DE" w14:textId="31F4B7D0" w:rsidR="00030D6C" w:rsidRPr="00CC412F" w:rsidRDefault="00030D6C">
      <w:pPr>
        <w:spacing w:line="240" w:lineRule="auto"/>
        <w:rPr>
          <w:rFonts w:eastAsia="Times New Roman"/>
          <w:bCs/>
          <w:sz w:val="30"/>
          <w:szCs w:val="28"/>
        </w:rPr>
      </w:pPr>
      <w:r w:rsidRPr="00CC412F">
        <w:br w:type="page"/>
      </w:r>
    </w:p>
    <w:p w14:paraId="143C84FA" w14:textId="621AFDD8" w:rsidR="004255A2" w:rsidRPr="00CC412F" w:rsidRDefault="004255A2" w:rsidP="004255A2">
      <w:pPr>
        <w:pStyle w:val="Rubrik1"/>
        <w:numPr>
          <w:ilvl w:val="0"/>
          <w:numId w:val="0"/>
        </w:numPr>
        <w:ind w:left="432"/>
      </w:pPr>
    </w:p>
    <w:p w14:paraId="0C52B6D8" w14:textId="77777777" w:rsidR="007E47C0" w:rsidRPr="00CC412F" w:rsidRDefault="007E47C0" w:rsidP="007E47C0">
      <w:pPr>
        <w:pStyle w:val="Rubrik1"/>
      </w:pPr>
      <w:bookmarkStart w:id="54" w:name="_Toc357754843"/>
      <w:bookmarkStart w:id="55" w:name="_Toc383102043"/>
      <w:r w:rsidRPr="00CC412F">
        <w:t>Inledning</w:t>
      </w:r>
      <w:bookmarkEnd w:id="2"/>
      <w:bookmarkEnd w:id="3"/>
      <w:bookmarkEnd w:id="4"/>
      <w:bookmarkEnd w:id="5"/>
      <w:bookmarkEnd w:id="6"/>
      <w:bookmarkEnd w:id="7"/>
      <w:bookmarkEnd w:id="54"/>
      <w:bookmarkEnd w:id="55"/>
    </w:p>
    <w:p w14:paraId="74981C58" w14:textId="6E7F2903" w:rsidR="00184BA7" w:rsidRDefault="00AD6605">
      <w:r w:rsidRPr="00CC412F">
        <w:t>Detta är beskrivningen av tjänstekontrakten</w:t>
      </w:r>
      <w:r w:rsidR="00184BA7" w:rsidRPr="00CC412F">
        <w:t xml:space="preserve"> i tjänstedomänen </w:t>
      </w:r>
      <w:r w:rsidRPr="00CC412F">
        <w:t>clinicalprocess:healthcond:actoutcom</w:t>
      </w:r>
      <w:r w:rsidR="00184BA7" w:rsidRPr="00CC412F">
        <w:t>e.</w:t>
      </w:r>
    </w:p>
    <w:p w14:paraId="0ED94688" w14:textId="77777777" w:rsidR="00565935" w:rsidRPr="00CC412F" w:rsidRDefault="00565935"/>
    <w:p w14:paraId="5C0E0FF1" w14:textId="26EA4159" w:rsidR="00AD6605" w:rsidRPr="00CC412F" w:rsidRDefault="00184BA7">
      <w:r w:rsidRPr="00CC412F">
        <w:t>Den svenska benämningen är ”</w:t>
      </w:r>
      <w:r w:rsidR="00AD6605" w:rsidRPr="00CC412F">
        <w:t xml:space="preserve">Hantera hälsorelaterade tillstånd, </w:t>
      </w:r>
      <w:r w:rsidR="007D6631" w:rsidRPr="00CC412F">
        <w:t>utfall av aktivitet</w:t>
      </w:r>
      <w:r w:rsidR="00AD6605" w:rsidRPr="00CC412F">
        <w:t>”.</w:t>
      </w:r>
    </w:p>
    <w:p w14:paraId="2286800C" w14:textId="77777777" w:rsidR="00AD6605" w:rsidRPr="00CC412F" w:rsidRDefault="00AD6605"/>
    <w:p w14:paraId="1CEB0AA1" w14:textId="43C03781" w:rsidR="00AD6605" w:rsidRPr="00CC412F" w:rsidRDefault="00AD6605">
      <w:r w:rsidRPr="00CC412F">
        <w:t>Tjänstedomänens syftar till att tillmötesgå behovet av systemoberoende åtkomst till patientjournal för såväl vårdgivar- som invånartjänster. ”Min journal”, ”Mitt vårdflöde”, Nationell patientöversikt och tjänster för elektroniskt utlämnande till patientens egna tjänster (</w:t>
      </w:r>
      <w:r w:rsidR="00BB5903" w:rsidRPr="00CC412F">
        <w:t xml:space="preserve">API Gateway) är alla exempel på </w:t>
      </w:r>
      <w:r w:rsidR="00505F17" w:rsidRPr="00CC412F">
        <w:t xml:space="preserve">nationella och icke nationella </w:t>
      </w:r>
      <w:r w:rsidRPr="00CC412F">
        <w:t>tjänster med behov av direktåtkomst till journalhistorik. Tjänstekontrakten i denna domän ska tillmötesgå de nationella behoven men också fylla behovet för direktåtkomst-tjänster inom ett landsting.</w:t>
      </w:r>
    </w:p>
    <w:p w14:paraId="000373CC" w14:textId="77777777" w:rsidR="00AD6605" w:rsidRPr="00CC412F" w:rsidRDefault="00AD6605"/>
    <w:p w14:paraId="1F7DFA28" w14:textId="77777777" w:rsidR="00AD6605" w:rsidRPr="00CC412F" w:rsidRDefault="00AD6605">
      <w:r w:rsidRPr="00CC412F">
        <w:t xml:space="preserve">För att vara tillämpbara för både invånar- och vårdgivartjänster behöver tjänstekontrakten förmedla den information som behövs för att båda typerna av e-tjänster (tjänstekonsumenter) ska ha det underlag som behövs för att säkerställa behörig åtkomst för sina respektive användargrupper. Det är dock en grundläggande princip att tjänsteproducenterna inte ska anpassa svaret efter frågeställaren, utan istället tillhandahålla fullständig information som tjänstekonsumenten kan anpassa och behörighetsstyra för sin målgrupp. </w:t>
      </w:r>
    </w:p>
    <w:p w14:paraId="3EF287FB" w14:textId="77777777" w:rsidR="00AD6605" w:rsidRPr="00CC412F" w:rsidRDefault="00AD6605"/>
    <w:p w14:paraId="7957795D" w14:textId="77777777" w:rsidR="00AD6605" w:rsidRPr="00CC412F" w:rsidRDefault="00AD6605">
      <w:r w:rsidRPr="00CC412F">
        <w:t xml:space="preserve">Tjänstedomänen syftar i första hand till realisering av aggregerande tjänster (enl. T-bok REV B). Tjänstekontrakten är därför uppbyggda för s.k. system-adressering. </w:t>
      </w:r>
    </w:p>
    <w:p w14:paraId="2BD7F0C1" w14:textId="77777777" w:rsidR="00AD6605" w:rsidRPr="00CC412F" w:rsidRDefault="00AD6605"/>
    <w:p w14:paraId="163BDB48" w14:textId="77777777" w:rsidR="00AD6605" w:rsidRPr="00CC412F" w:rsidRDefault="00AD6605">
      <w:r w:rsidRPr="00CC412F">
        <w:t>Detta dokument kompletterar reglerna i de tekniska kontrakten (XML-scheman, WSDL-filer). Tjänsteproducenter och tjänstekonsumenter ska m.a.o. följa såväl de maskintolkbara reglerna i de tekniska kontrakten, så väl som de regler som uttrycks verbalt i detta dokument.</w:t>
      </w:r>
    </w:p>
    <w:p w14:paraId="1158115B" w14:textId="77777777" w:rsidR="00AD6605" w:rsidRPr="00CC412F" w:rsidRDefault="00AD6605"/>
    <w:p w14:paraId="7A9E8C5F" w14:textId="77777777" w:rsidR="00AD6605" w:rsidRPr="00CC412F" w:rsidRDefault="00AD6605">
      <w:r w:rsidRPr="00CC412F">
        <w:t>Där inte annat anges, baseras tjänstedomänens kontrakt på RIV – Informationsspecifikation Nationell Patientöversikt version 2.2.0.</w:t>
      </w:r>
    </w:p>
    <w:p w14:paraId="33CF066D" w14:textId="77777777" w:rsidR="007E47C0" w:rsidRPr="00CC412F" w:rsidRDefault="007E47C0"/>
    <w:p w14:paraId="2836636F" w14:textId="53EBF650" w:rsidR="007E47C0" w:rsidRPr="00CC412F" w:rsidRDefault="00030D6C" w:rsidP="007E47C0">
      <w:pPr>
        <w:tabs>
          <w:tab w:val="left" w:pos="7110"/>
        </w:tabs>
      </w:pPr>
      <w:r w:rsidRPr="00FB06E9">
        <w:rPr>
          <w:noProof/>
          <w:lang w:eastAsia="sv-SE"/>
        </w:rPr>
        <w:lastRenderedPageBreak/>
        <mc:AlternateContent>
          <mc:Choice Requires="wps">
            <w:drawing>
              <wp:inline distT="0" distB="0" distL="0" distR="0" wp14:anchorId="64CEEA4E" wp14:editId="5DDF688C">
                <wp:extent cx="5753100" cy="3400425"/>
                <wp:effectExtent l="0" t="0" r="19050" b="28575"/>
                <wp:docPr id="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400425"/>
                        </a:xfrm>
                        <a:prstGeom prst="rect">
                          <a:avLst/>
                        </a:prstGeom>
                        <a:solidFill>
                          <a:srgbClr val="DDDDDD"/>
                        </a:solidFill>
                        <a:ln w="9525">
                          <a:solidFill>
                            <a:srgbClr val="000000"/>
                          </a:solidFill>
                          <a:miter lim="800000"/>
                          <a:headEnd/>
                          <a:tailEnd/>
                        </a:ln>
                      </wps:spPr>
                      <wps:txbx>
                        <w:txbxContent>
                          <w:p w14:paraId="4282EC2F" w14:textId="77777777" w:rsidR="002016C1" w:rsidRPr="004255A2" w:rsidRDefault="002016C1" w:rsidP="004255A2">
                            <w:r w:rsidRPr="004255A2">
                              <w:t>I arbetet har följande personer deltagit:</w:t>
                            </w:r>
                          </w:p>
                          <w:p w14:paraId="33ABAB67" w14:textId="77777777" w:rsidR="002016C1" w:rsidRDefault="002016C1" w:rsidP="007E47C0"/>
                          <w:p w14:paraId="0C7A8F4C" w14:textId="28235378" w:rsidR="002016C1" w:rsidRPr="00FE3AAD" w:rsidRDefault="002016C1" w:rsidP="004255A2">
                            <w:r w:rsidRPr="004255A2">
                              <w:rPr>
                                <w:szCs w:val="20"/>
                              </w:rPr>
                              <w:t>Tjänstedomänansvarig</w:t>
                            </w:r>
                            <w:r w:rsidRPr="00FE3AAD">
                              <w:t>:</w:t>
                            </w:r>
                          </w:p>
                          <w:p w14:paraId="54D80C8F" w14:textId="689F4295" w:rsidR="002016C1" w:rsidRDefault="002016C1" w:rsidP="004255A2">
                            <w:pPr>
                              <w:rPr>
                                <w:i/>
                              </w:rPr>
                            </w:pPr>
                            <w:r>
                              <w:t>Marcus Claus, Mawell</w:t>
                            </w:r>
                          </w:p>
                          <w:p w14:paraId="7F669B65" w14:textId="77777777" w:rsidR="002016C1" w:rsidRPr="00FE3AAD" w:rsidRDefault="002016C1" w:rsidP="007E47C0">
                            <w:pPr>
                              <w:rPr>
                                <w:i/>
                              </w:rPr>
                            </w:pPr>
                          </w:p>
                          <w:p w14:paraId="1E645C8B" w14:textId="13A2CEF1" w:rsidR="002016C1" w:rsidRDefault="002016C1" w:rsidP="004255A2">
                            <w:r w:rsidRPr="009B4414">
                              <w:t>Projektgrupp</w:t>
                            </w:r>
                            <w:r>
                              <w:t xml:space="preserve"> </w:t>
                            </w:r>
                            <w:r w:rsidRPr="00AD6605">
                              <w:t xml:space="preserve">2012-12-03 – </w:t>
                            </w:r>
                            <w:r>
                              <w:t>..:</w:t>
                            </w:r>
                          </w:p>
                          <w:p w14:paraId="0B3EF4E0" w14:textId="77777777" w:rsidR="002016C1" w:rsidRPr="009B4414" w:rsidRDefault="002016C1" w:rsidP="004255A2"/>
                          <w:p w14:paraId="6897BD87" w14:textId="77777777" w:rsidR="002016C1" w:rsidRPr="000B0F50" w:rsidRDefault="002016C1" w:rsidP="00AD6605">
                            <w:pPr>
                              <w:rPr>
                                <w:rFonts w:ascii="Calibri" w:hAnsi="Calibri"/>
                                <w:i/>
                                <w:sz w:val="24"/>
                                <w:szCs w:val="24"/>
                                <w:lang w:val="en-US"/>
                                <w:rPrChange w:id="56" w:author="Björn Genfors" w:date="2014-03-28T13:03:00Z">
                                  <w:rPr>
                                    <w:rFonts w:ascii="Calibri" w:hAnsi="Calibri"/>
                                    <w:i/>
                                    <w:sz w:val="24"/>
                                    <w:szCs w:val="24"/>
                                  </w:rPr>
                                </w:rPrChange>
                              </w:rPr>
                            </w:pPr>
                            <w:r w:rsidRPr="000B0F50">
                              <w:rPr>
                                <w:rFonts w:ascii="Calibri" w:hAnsi="Calibri"/>
                                <w:i/>
                                <w:sz w:val="24"/>
                                <w:szCs w:val="24"/>
                                <w:lang w:val="en-US"/>
                                <w:rPrChange w:id="57" w:author="Björn Genfors" w:date="2014-03-28T13:03:00Z">
                                  <w:rPr>
                                    <w:rFonts w:ascii="Calibri" w:hAnsi="Calibri"/>
                                    <w:i/>
                                    <w:sz w:val="24"/>
                                    <w:szCs w:val="24"/>
                                  </w:rPr>
                                </w:rPrChange>
                              </w:rPr>
                              <w:t>Maria Andersson, Mawell</w:t>
                            </w:r>
                          </w:p>
                          <w:p w14:paraId="204ED6E9" w14:textId="77777777" w:rsidR="002016C1" w:rsidRPr="000B0F50" w:rsidRDefault="002016C1" w:rsidP="00AD6605">
                            <w:pPr>
                              <w:rPr>
                                <w:rFonts w:ascii="Calibri" w:hAnsi="Calibri"/>
                                <w:i/>
                                <w:sz w:val="24"/>
                                <w:szCs w:val="24"/>
                                <w:lang w:val="en-US"/>
                                <w:rPrChange w:id="58" w:author="Björn Genfors" w:date="2014-03-28T13:03:00Z">
                                  <w:rPr>
                                    <w:rFonts w:ascii="Calibri" w:hAnsi="Calibri"/>
                                    <w:i/>
                                    <w:sz w:val="24"/>
                                    <w:szCs w:val="24"/>
                                  </w:rPr>
                                </w:rPrChange>
                              </w:rPr>
                            </w:pPr>
                            <w:r w:rsidRPr="000B0F50">
                              <w:rPr>
                                <w:rFonts w:ascii="Calibri" w:hAnsi="Calibri"/>
                                <w:i/>
                                <w:sz w:val="24"/>
                                <w:szCs w:val="24"/>
                                <w:lang w:val="en-US"/>
                                <w:rPrChange w:id="59" w:author="Björn Genfors" w:date="2014-03-28T13:03:00Z">
                                  <w:rPr>
                                    <w:rFonts w:ascii="Calibri" w:hAnsi="Calibri"/>
                                    <w:i/>
                                    <w:sz w:val="24"/>
                                    <w:szCs w:val="24"/>
                                  </w:rPr>
                                </w:rPrChange>
                              </w:rPr>
                              <w:t>Marco De Luca, De Luca Consulting</w:t>
                            </w:r>
                          </w:p>
                          <w:p w14:paraId="4B53A4CD" w14:textId="77777777" w:rsidR="002016C1" w:rsidRPr="00AD6605" w:rsidRDefault="002016C1" w:rsidP="00AD6605">
                            <w:pPr>
                              <w:rPr>
                                <w:rFonts w:ascii="Calibri" w:hAnsi="Calibri"/>
                                <w:i/>
                                <w:sz w:val="24"/>
                                <w:szCs w:val="24"/>
                                <w:lang w:val="en-US"/>
                              </w:rPr>
                            </w:pPr>
                            <w:r w:rsidRPr="00AD6605">
                              <w:rPr>
                                <w:rFonts w:ascii="Calibri" w:hAnsi="Calibri"/>
                                <w:i/>
                                <w:sz w:val="24"/>
                                <w:szCs w:val="24"/>
                                <w:lang w:val="en-US"/>
                              </w:rPr>
                              <w:t>Johan Eltes, Eltes Consulting</w:t>
                            </w:r>
                          </w:p>
                          <w:p w14:paraId="00BB01FD" w14:textId="5E8E5FDD" w:rsidR="002016C1" w:rsidRPr="000B0F50" w:rsidRDefault="002016C1" w:rsidP="00AD6605">
                            <w:pPr>
                              <w:rPr>
                                <w:rFonts w:ascii="Calibri" w:hAnsi="Calibri"/>
                                <w:i/>
                                <w:sz w:val="24"/>
                                <w:szCs w:val="24"/>
                                <w:lang w:val="en-US"/>
                                <w:rPrChange w:id="60" w:author="Björn Genfors" w:date="2014-03-28T13:03:00Z">
                                  <w:rPr>
                                    <w:rFonts w:ascii="Calibri" w:hAnsi="Calibri"/>
                                    <w:i/>
                                    <w:sz w:val="24"/>
                                    <w:szCs w:val="24"/>
                                  </w:rPr>
                                </w:rPrChange>
                              </w:rPr>
                            </w:pPr>
                            <w:r w:rsidRPr="000B0F50">
                              <w:rPr>
                                <w:rFonts w:ascii="Calibri" w:hAnsi="Calibri"/>
                                <w:i/>
                                <w:sz w:val="24"/>
                                <w:szCs w:val="24"/>
                                <w:lang w:val="en-US"/>
                                <w:rPrChange w:id="61" w:author="Björn Genfors" w:date="2014-03-28T13:03:00Z">
                                  <w:rPr>
                                    <w:rFonts w:ascii="Calibri" w:hAnsi="Calibri"/>
                                    <w:i/>
                                    <w:sz w:val="24"/>
                                    <w:szCs w:val="24"/>
                                  </w:rPr>
                                </w:rPrChange>
                              </w:rPr>
                              <w:t>Thomas Siltberg, Mawell</w:t>
                            </w:r>
                          </w:p>
                          <w:p w14:paraId="2147E6E8" w14:textId="77777777" w:rsidR="002016C1" w:rsidRPr="00AD6605" w:rsidRDefault="002016C1" w:rsidP="00AD6605">
                            <w:pPr>
                              <w:rPr>
                                <w:rFonts w:ascii="Calibri" w:hAnsi="Calibri"/>
                                <w:i/>
                                <w:sz w:val="24"/>
                                <w:szCs w:val="24"/>
                              </w:rPr>
                            </w:pPr>
                            <w:r w:rsidRPr="00AD6605">
                              <w:rPr>
                                <w:rFonts w:ascii="Calibri" w:hAnsi="Calibri"/>
                                <w:i/>
                                <w:sz w:val="24"/>
                                <w:szCs w:val="24"/>
                              </w:rPr>
                              <w:t>Björn Strihagen, Inera</w:t>
                            </w:r>
                          </w:p>
                          <w:p w14:paraId="5E721B43" w14:textId="77777777" w:rsidR="002016C1" w:rsidRPr="00AD6605" w:rsidRDefault="002016C1" w:rsidP="00AD6605">
                            <w:pPr>
                              <w:rPr>
                                <w:rFonts w:ascii="Calibri" w:hAnsi="Calibri"/>
                                <w:i/>
                                <w:sz w:val="24"/>
                                <w:szCs w:val="24"/>
                              </w:rPr>
                            </w:pPr>
                            <w:r w:rsidRPr="00AD6605">
                              <w:rPr>
                                <w:rFonts w:ascii="Calibri" w:hAnsi="Calibri"/>
                                <w:i/>
                                <w:sz w:val="24"/>
                                <w:szCs w:val="24"/>
                              </w:rPr>
                              <w:t xml:space="preserve">Fredrik Ström, Mawell </w:t>
                            </w:r>
                          </w:p>
                          <w:p w14:paraId="5A8CBB88" w14:textId="77777777" w:rsidR="002016C1" w:rsidRPr="00AD6605" w:rsidRDefault="002016C1" w:rsidP="00AD6605">
                            <w:pPr>
                              <w:rPr>
                                <w:rFonts w:ascii="Calibri" w:hAnsi="Calibri"/>
                                <w:i/>
                                <w:sz w:val="24"/>
                                <w:szCs w:val="24"/>
                              </w:rPr>
                            </w:pPr>
                            <w:r w:rsidRPr="00AD6605">
                              <w:rPr>
                                <w:rFonts w:ascii="Calibri" w:hAnsi="Calibri"/>
                                <w:i/>
                                <w:sz w:val="24"/>
                                <w:szCs w:val="24"/>
                              </w:rPr>
                              <w:t>Jacob Tardell, Callista Enterprise</w:t>
                            </w:r>
                          </w:p>
                          <w:p w14:paraId="64033F00" w14:textId="77777777" w:rsidR="002016C1" w:rsidRDefault="002016C1" w:rsidP="00AD6605">
                            <w:pPr>
                              <w:rPr>
                                <w:rFonts w:ascii="Calibri" w:hAnsi="Calibri"/>
                                <w:i/>
                                <w:sz w:val="24"/>
                                <w:szCs w:val="24"/>
                              </w:rPr>
                            </w:pPr>
                            <w:r w:rsidRPr="00AD6605">
                              <w:rPr>
                                <w:rFonts w:ascii="Calibri" w:hAnsi="Calibri"/>
                                <w:i/>
                                <w:sz w:val="24"/>
                                <w:szCs w:val="24"/>
                              </w:rPr>
                              <w:t>Björn Genfors, Mawell</w:t>
                            </w:r>
                          </w:p>
                          <w:p w14:paraId="3374E711" w14:textId="37AFDB9F" w:rsidR="002016C1" w:rsidRDefault="002016C1" w:rsidP="007E47C0">
                            <w:pPr>
                              <w:rPr>
                                <w:rFonts w:ascii="Calibri" w:hAnsi="Calibri"/>
                                <w:i/>
                                <w:sz w:val="24"/>
                                <w:szCs w:val="24"/>
                              </w:rPr>
                            </w:pPr>
                            <w:r>
                              <w:rPr>
                                <w:rFonts w:ascii="Calibri" w:hAnsi="Calibri"/>
                                <w:i/>
                                <w:sz w:val="24"/>
                                <w:szCs w:val="24"/>
                              </w:rPr>
                              <w:t>Khaled Daham, Callista Enterprise</w:t>
                            </w:r>
                          </w:p>
                          <w:p w14:paraId="56C9D946" w14:textId="79856C3C" w:rsidR="002016C1" w:rsidRDefault="002016C1" w:rsidP="007E47C0">
                            <w:pPr>
                              <w:rPr>
                                <w:rFonts w:ascii="Calibri" w:hAnsi="Calibri"/>
                                <w:i/>
                                <w:sz w:val="24"/>
                                <w:szCs w:val="24"/>
                              </w:rPr>
                            </w:pPr>
                            <w:r>
                              <w:rPr>
                                <w:rFonts w:ascii="Calibri" w:hAnsi="Calibri"/>
                                <w:i/>
                                <w:sz w:val="24"/>
                                <w:szCs w:val="24"/>
                              </w:rPr>
                              <w:t>Stefan Asanin, Mawell</w:t>
                            </w:r>
                          </w:p>
                          <w:p w14:paraId="18A127ED" w14:textId="376B4A80" w:rsidR="002016C1" w:rsidRPr="00AD6605" w:rsidRDefault="002016C1" w:rsidP="007E47C0">
                            <w:pPr>
                              <w:rPr>
                                <w:rFonts w:ascii="Calibri" w:hAnsi="Calibri"/>
                                <w:i/>
                                <w:sz w:val="24"/>
                                <w:szCs w:val="24"/>
                              </w:rPr>
                            </w:pPr>
                            <w:r>
                              <w:rPr>
                                <w:rFonts w:ascii="Calibri" w:hAnsi="Calibri"/>
                                <w:i/>
                                <w:sz w:val="24"/>
                                <w:szCs w:val="24"/>
                              </w:rPr>
                              <w:t>Andreas Bjärkmar, Mawell</w:t>
                            </w: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11" o:spid="_x0000_s1026" type="#_x0000_t202" style="width:453pt;height:26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" fillcolor="#ddd">
                <v:textbox>
                  <w:txbxContent>
                    <w:p w14:paraId="4282EC2F" w14:textId="77777777" w:rsidR="002016C1" w:rsidRPr="004255A2" w:rsidRDefault="002016C1" w:rsidP="004255A2">
                      <w:r w:rsidRPr="004255A2">
                        <w:t>I arbetet har följande personer deltagit:</w:t>
                      </w:r>
                    </w:p>
                    <w:p w14:paraId="33ABAB67" w14:textId="77777777" w:rsidR="002016C1" w:rsidRDefault="002016C1" w:rsidP="007E47C0"/>
                    <w:p w14:paraId="0C7A8F4C" w14:textId="28235378" w:rsidR="002016C1" w:rsidRPr="00FE3AAD" w:rsidRDefault="002016C1" w:rsidP="004255A2">
                      <w:r w:rsidRPr="004255A2">
                        <w:rPr>
                          <w:szCs w:val="20"/>
                        </w:rPr>
                        <w:t>Tjänstedomänansvarig</w:t>
                      </w:r>
                      <w:r w:rsidRPr="00FE3AAD">
                        <w:t>:</w:t>
                      </w:r>
                    </w:p>
                    <w:p w14:paraId="54D80C8F" w14:textId="689F4295" w:rsidR="002016C1" w:rsidRDefault="002016C1" w:rsidP="004255A2">
                      <w:pPr>
                        <w:rPr>
                          <w:i/>
                        </w:rPr>
                      </w:pPr>
                      <w:r>
                        <w:t>Marcus Claus, Mawell</w:t>
                      </w:r>
                    </w:p>
                    <w:p w14:paraId="7F669B65" w14:textId="77777777" w:rsidR="002016C1" w:rsidRPr="00FE3AAD" w:rsidRDefault="002016C1" w:rsidP="007E47C0">
                      <w:pPr>
                        <w:rPr>
                          <w:i/>
                        </w:rPr>
                      </w:pPr>
                    </w:p>
                    <w:p w14:paraId="1E645C8B" w14:textId="13A2CEF1" w:rsidR="002016C1" w:rsidRDefault="002016C1" w:rsidP="004255A2">
                      <w:r w:rsidRPr="009B4414">
                        <w:t>Projektgrupp</w:t>
                      </w:r>
                      <w:r>
                        <w:t xml:space="preserve"> </w:t>
                      </w:r>
                      <w:r w:rsidRPr="00AD6605">
                        <w:t xml:space="preserve">2012-12-03 – </w:t>
                      </w:r>
                      <w:r>
                        <w:t>..:</w:t>
                      </w:r>
                    </w:p>
                    <w:p w14:paraId="0B3EF4E0" w14:textId="77777777" w:rsidR="002016C1" w:rsidRPr="009B4414" w:rsidRDefault="002016C1" w:rsidP="004255A2"/>
                    <w:p w14:paraId="6897BD87" w14:textId="77777777" w:rsidR="002016C1" w:rsidRPr="000B0F50" w:rsidRDefault="002016C1" w:rsidP="00AD6605">
                      <w:pPr>
                        <w:rPr>
                          <w:rFonts w:ascii="Calibri" w:hAnsi="Calibri"/>
                          <w:i/>
                          <w:sz w:val="24"/>
                          <w:szCs w:val="24"/>
                          <w:lang w:val="en-US"/>
                          <w:rPrChange w:id="62" w:author="Björn Genfors" w:date="2014-03-28T13:03:00Z">
                            <w:rPr>
                              <w:rFonts w:ascii="Calibri" w:hAnsi="Calibri"/>
                              <w:i/>
                              <w:sz w:val="24"/>
                              <w:szCs w:val="24"/>
                            </w:rPr>
                          </w:rPrChange>
                        </w:rPr>
                      </w:pPr>
                      <w:r w:rsidRPr="000B0F50">
                        <w:rPr>
                          <w:rFonts w:ascii="Calibri" w:hAnsi="Calibri"/>
                          <w:i/>
                          <w:sz w:val="24"/>
                          <w:szCs w:val="24"/>
                          <w:lang w:val="en-US"/>
                          <w:rPrChange w:id="63" w:author="Björn Genfors" w:date="2014-03-28T13:03:00Z">
                            <w:rPr>
                              <w:rFonts w:ascii="Calibri" w:hAnsi="Calibri"/>
                              <w:i/>
                              <w:sz w:val="24"/>
                              <w:szCs w:val="24"/>
                            </w:rPr>
                          </w:rPrChange>
                        </w:rPr>
                        <w:t>Maria Andersson, Mawell</w:t>
                      </w:r>
                    </w:p>
                    <w:p w14:paraId="204ED6E9" w14:textId="77777777" w:rsidR="002016C1" w:rsidRPr="000B0F50" w:rsidRDefault="002016C1" w:rsidP="00AD6605">
                      <w:pPr>
                        <w:rPr>
                          <w:rFonts w:ascii="Calibri" w:hAnsi="Calibri"/>
                          <w:i/>
                          <w:sz w:val="24"/>
                          <w:szCs w:val="24"/>
                          <w:lang w:val="en-US"/>
                          <w:rPrChange w:id="64" w:author="Björn Genfors" w:date="2014-03-28T13:03:00Z">
                            <w:rPr>
                              <w:rFonts w:ascii="Calibri" w:hAnsi="Calibri"/>
                              <w:i/>
                              <w:sz w:val="24"/>
                              <w:szCs w:val="24"/>
                            </w:rPr>
                          </w:rPrChange>
                        </w:rPr>
                      </w:pPr>
                      <w:r w:rsidRPr="000B0F50">
                        <w:rPr>
                          <w:rFonts w:ascii="Calibri" w:hAnsi="Calibri"/>
                          <w:i/>
                          <w:sz w:val="24"/>
                          <w:szCs w:val="24"/>
                          <w:lang w:val="en-US"/>
                          <w:rPrChange w:id="65" w:author="Björn Genfors" w:date="2014-03-28T13:03:00Z">
                            <w:rPr>
                              <w:rFonts w:ascii="Calibri" w:hAnsi="Calibri"/>
                              <w:i/>
                              <w:sz w:val="24"/>
                              <w:szCs w:val="24"/>
                            </w:rPr>
                          </w:rPrChange>
                        </w:rPr>
                        <w:t>Marco De Luca, De Luca Consulting</w:t>
                      </w:r>
                    </w:p>
                    <w:p w14:paraId="4B53A4CD" w14:textId="77777777" w:rsidR="002016C1" w:rsidRPr="00AD6605" w:rsidRDefault="002016C1" w:rsidP="00AD6605">
                      <w:pPr>
                        <w:rPr>
                          <w:rFonts w:ascii="Calibri" w:hAnsi="Calibri"/>
                          <w:i/>
                          <w:sz w:val="24"/>
                          <w:szCs w:val="24"/>
                          <w:lang w:val="en-US"/>
                        </w:rPr>
                      </w:pPr>
                      <w:r w:rsidRPr="00AD6605">
                        <w:rPr>
                          <w:rFonts w:ascii="Calibri" w:hAnsi="Calibri"/>
                          <w:i/>
                          <w:sz w:val="24"/>
                          <w:szCs w:val="24"/>
                          <w:lang w:val="en-US"/>
                        </w:rPr>
                        <w:t>Johan Eltes, Eltes Consulting</w:t>
                      </w:r>
                    </w:p>
                    <w:p w14:paraId="00BB01FD" w14:textId="5E8E5FDD" w:rsidR="002016C1" w:rsidRPr="000B0F50" w:rsidRDefault="002016C1" w:rsidP="00AD6605">
                      <w:pPr>
                        <w:rPr>
                          <w:rFonts w:ascii="Calibri" w:hAnsi="Calibri"/>
                          <w:i/>
                          <w:sz w:val="24"/>
                          <w:szCs w:val="24"/>
                          <w:lang w:val="en-US"/>
                          <w:rPrChange w:id="66" w:author="Björn Genfors" w:date="2014-03-28T13:03:00Z">
                            <w:rPr>
                              <w:rFonts w:ascii="Calibri" w:hAnsi="Calibri"/>
                              <w:i/>
                              <w:sz w:val="24"/>
                              <w:szCs w:val="24"/>
                            </w:rPr>
                          </w:rPrChange>
                        </w:rPr>
                      </w:pPr>
                      <w:r w:rsidRPr="000B0F50">
                        <w:rPr>
                          <w:rFonts w:ascii="Calibri" w:hAnsi="Calibri"/>
                          <w:i/>
                          <w:sz w:val="24"/>
                          <w:szCs w:val="24"/>
                          <w:lang w:val="en-US"/>
                          <w:rPrChange w:id="67" w:author="Björn Genfors" w:date="2014-03-28T13:03:00Z">
                            <w:rPr>
                              <w:rFonts w:ascii="Calibri" w:hAnsi="Calibri"/>
                              <w:i/>
                              <w:sz w:val="24"/>
                              <w:szCs w:val="24"/>
                            </w:rPr>
                          </w:rPrChange>
                        </w:rPr>
                        <w:t>Thomas Siltberg, Mawell</w:t>
                      </w:r>
                    </w:p>
                    <w:p w14:paraId="2147E6E8" w14:textId="77777777" w:rsidR="002016C1" w:rsidRPr="00AD6605" w:rsidRDefault="002016C1" w:rsidP="00AD6605">
                      <w:pPr>
                        <w:rPr>
                          <w:rFonts w:ascii="Calibri" w:hAnsi="Calibri"/>
                          <w:i/>
                          <w:sz w:val="24"/>
                          <w:szCs w:val="24"/>
                        </w:rPr>
                      </w:pPr>
                      <w:r w:rsidRPr="00AD6605">
                        <w:rPr>
                          <w:rFonts w:ascii="Calibri" w:hAnsi="Calibri"/>
                          <w:i/>
                          <w:sz w:val="24"/>
                          <w:szCs w:val="24"/>
                        </w:rPr>
                        <w:t>Björn Strihagen, Inera</w:t>
                      </w:r>
                    </w:p>
                    <w:p w14:paraId="5E721B43" w14:textId="77777777" w:rsidR="002016C1" w:rsidRPr="00AD6605" w:rsidRDefault="002016C1" w:rsidP="00AD6605">
                      <w:pPr>
                        <w:rPr>
                          <w:rFonts w:ascii="Calibri" w:hAnsi="Calibri"/>
                          <w:i/>
                          <w:sz w:val="24"/>
                          <w:szCs w:val="24"/>
                        </w:rPr>
                      </w:pPr>
                      <w:r w:rsidRPr="00AD6605">
                        <w:rPr>
                          <w:rFonts w:ascii="Calibri" w:hAnsi="Calibri"/>
                          <w:i/>
                          <w:sz w:val="24"/>
                          <w:szCs w:val="24"/>
                        </w:rPr>
                        <w:t xml:space="preserve">Fredrik Ström, Mawell </w:t>
                      </w:r>
                    </w:p>
                    <w:p w14:paraId="5A8CBB88" w14:textId="77777777" w:rsidR="002016C1" w:rsidRPr="00AD6605" w:rsidRDefault="002016C1" w:rsidP="00AD6605">
                      <w:pPr>
                        <w:rPr>
                          <w:rFonts w:ascii="Calibri" w:hAnsi="Calibri"/>
                          <w:i/>
                          <w:sz w:val="24"/>
                          <w:szCs w:val="24"/>
                        </w:rPr>
                      </w:pPr>
                      <w:r w:rsidRPr="00AD6605">
                        <w:rPr>
                          <w:rFonts w:ascii="Calibri" w:hAnsi="Calibri"/>
                          <w:i/>
                          <w:sz w:val="24"/>
                          <w:szCs w:val="24"/>
                        </w:rPr>
                        <w:t>Jacob Tardell, Callista Enterprise</w:t>
                      </w:r>
                    </w:p>
                    <w:p w14:paraId="64033F00" w14:textId="77777777" w:rsidR="002016C1" w:rsidRDefault="002016C1" w:rsidP="00AD6605">
                      <w:pPr>
                        <w:rPr>
                          <w:rFonts w:ascii="Calibri" w:hAnsi="Calibri"/>
                          <w:i/>
                          <w:sz w:val="24"/>
                          <w:szCs w:val="24"/>
                        </w:rPr>
                      </w:pPr>
                      <w:r w:rsidRPr="00AD6605">
                        <w:rPr>
                          <w:rFonts w:ascii="Calibri" w:hAnsi="Calibri"/>
                          <w:i/>
                          <w:sz w:val="24"/>
                          <w:szCs w:val="24"/>
                        </w:rPr>
                        <w:t>Björn Genfors, Mawell</w:t>
                      </w:r>
                    </w:p>
                    <w:p w14:paraId="3374E711" w14:textId="37AFDB9F" w:rsidR="002016C1" w:rsidRDefault="002016C1" w:rsidP="007E47C0">
                      <w:pPr>
                        <w:rPr>
                          <w:rFonts w:ascii="Calibri" w:hAnsi="Calibri"/>
                          <w:i/>
                          <w:sz w:val="24"/>
                          <w:szCs w:val="24"/>
                        </w:rPr>
                      </w:pPr>
                      <w:r>
                        <w:rPr>
                          <w:rFonts w:ascii="Calibri" w:hAnsi="Calibri"/>
                          <w:i/>
                          <w:sz w:val="24"/>
                          <w:szCs w:val="24"/>
                        </w:rPr>
                        <w:t>Khaled Daham, Callista Enterprise</w:t>
                      </w:r>
                    </w:p>
                    <w:p w14:paraId="56C9D946" w14:textId="79856C3C" w:rsidR="002016C1" w:rsidRDefault="002016C1" w:rsidP="007E47C0">
                      <w:pPr>
                        <w:rPr>
                          <w:rFonts w:ascii="Calibri" w:hAnsi="Calibri"/>
                          <w:i/>
                          <w:sz w:val="24"/>
                          <w:szCs w:val="24"/>
                        </w:rPr>
                      </w:pPr>
                      <w:r>
                        <w:rPr>
                          <w:rFonts w:ascii="Calibri" w:hAnsi="Calibri"/>
                          <w:i/>
                          <w:sz w:val="24"/>
                          <w:szCs w:val="24"/>
                        </w:rPr>
                        <w:t>Stefan Asanin, Mawell</w:t>
                      </w:r>
                    </w:p>
                    <w:p w14:paraId="18A127ED" w14:textId="376B4A80" w:rsidR="002016C1" w:rsidRPr="00AD6605" w:rsidRDefault="002016C1" w:rsidP="007E47C0">
                      <w:pPr>
                        <w:rPr>
                          <w:rFonts w:ascii="Calibri" w:hAnsi="Calibri"/>
                          <w:i/>
                          <w:sz w:val="24"/>
                          <w:szCs w:val="24"/>
                        </w:rPr>
                      </w:pPr>
                      <w:r>
                        <w:rPr>
                          <w:rFonts w:ascii="Calibri" w:hAnsi="Calibri"/>
                          <w:i/>
                          <w:sz w:val="24"/>
                          <w:szCs w:val="24"/>
                        </w:rPr>
                        <w:t>Andreas Bjärkmar, Mawell</w:t>
                      </w:r>
                    </w:p>
                  </w:txbxContent>
                </v:textbox>
                <w10:anchorlock/>
              </v:shape>
            </w:pict>
          </mc:Fallback>
        </mc:AlternateContent>
      </w:r>
    </w:p>
    <w:p w14:paraId="49915903" w14:textId="77777777" w:rsidR="007E47C0" w:rsidRPr="00CC412F" w:rsidRDefault="007E47C0" w:rsidP="007E47C0">
      <w:pPr>
        <w:pStyle w:val="Rubrik1"/>
      </w:pPr>
      <w:bookmarkStart w:id="68" w:name="_Toc198086678"/>
      <w:bookmarkStart w:id="69" w:name="_Toc224960918"/>
      <w:bookmarkStart w:id="70" w:name="_Toc357754844"/>
      <w:bookmarkStart w:id="71" w:name="_Toc383102044"/>
      <w:bookmarkStart w:id="72" w:name="_Toc163300578"/>
      <w:bookmarkStart w:id="73" w:name="_Toc163300880"/>
      <w:bookmarkStart w:id="74" w:name="_Toc198366954"/>
      <w:r w:rsidRPr="00CC412F">
        <w:t>Versionsinformation</w:t>
      </w:r>
      <w:bookmarkEnd w:id="68"/>
      <w:bookmarkEnd w:id="69"/>
      <w:bookmarkEnd w:id="70"/>
      <w:bookmarkEnd w:id="71"/>
    </w:p>
    <w:p w14:paraId="6810B110" w14:textId="71CFE9B3" w:rsidR="007E47C0" w:rsidRPr="00565935" w:rsidRDefault="007E47C0" w:rsidP="007E47C0">
      <w:r w:rsidRPr="00CC412F">
        <w:t xml:space="preserve">Denna revision av tjänstekontraktsbeskrivningen handlar om </w:t>
      </w:r>
      <w:r w:rsidRPr="00565935">
        <w:t xml:space="preserve">version </w:t>
      </w:r>
      <w:fldSimple w:instr=" DOCPROPERTY  &quot;Version_1&quot; \* MERGEFORMAT ">
        <w:r w:rsidR="0027683A" w:rsidRPr="00565935">
          <w:t>2</w:t>
        </w:r>
      </w:fldSimple>
      <w:r w:rsidRPr="00565935">
        <w:t>.</w:t>
      </w:r>
      <w:fldSimple w:instr=" DOCPROPERTY &quot;Version_2&quot; \* MERGEFORMAT ">
        <w:r w:rsidR="0027683A" w:rsidRPr="00565935">
          <w:t>1</w:t>
        </w:r>
      </w:fldSimple>
      <w:r w:rsidRPr="00565935">
        <w:t>.</w:t>
      </w:r>
      <w:fldSimple w:instr=" DOCPROPERTY &quot;Version_3&quot; \* MERGEFORMAT ">
        <w:r w:rsidR="0027683A" w:rsidRPr="00565935">
          <w:t>RC3</w:t>
        </w:r>
      </w:fldSimple>
      <w:r w:rsidRPr="00565935">
        <w:t xml:space="preserve">. </w:t>
      </w:r>
    </w:p>
    <w:p w14:paraId="3869434E" w14:textId="3947D410" w:rsidR="00A16E37" w:rsidRPr="00565935" w:rsidRDefault="00A16E37" w:rsidP="007E47C0">
      <w:r w:rsidRPr="00565935">
        <w:t xml:space="preserve">Observera att version för detta dokument och domänen måste vara lika. Detta för att spårbarheten inte skall brytas. </w:t>
      </w:r>
    </w:p>
    <w:p w14:paraId="2AE2B5DF" w14:textId="77777777" w:rsidR="00030D6C" w:rsidRPr="00565935" w:rsidRDefault="00030D6C" w:rsidP="007E47C0"/>
    <w:p w14:paraId="63659F02" w14:textId="0ABFE5C9" w:rsidR="007E47C0" w:rsidRPr="00565935" w:rsidRDefault="007E47C0" w:rsidP="007E47C0">
      <w:pPr>
        <w:pStyle w:val="Rubrik2"/>
      </w:pPr>
      <w:bookmarkStart w:id="75" w:name="_Toc357754845"/>
      <w:bookmarkStart w:id="76" w:name="_Toc383102045"/>
      <w:bookmarkStart w:id="77" w:name="_Toc163300882"/>
      <w:r w:rsidRPr="00565935">
        <w:t xml:space="preserve">Version </w:t>
      </w:r>
      <w:fldSimple w:instr=" DOCPROPERTY  &quot;Version_1&quot; \* MERGEFORMAT ">
        <w:r w:rsidR="0027683A" w:rsidRPr="00565935">
          <w:t>2</w:t>
        </w:r>
      </w:fldSimple>
      <w:r w:rsidRPr="00565935">
        <w:t>.</w:t>
      </w:r>
      <w:fldSimple w:instr=" DOCPROPERTY &quot;Version_2&quot; \* MERGEFORMAT ">
        <w:r w:rsidR="0027683A" w:rsidRPr="00565935">
          <w:t>1</w:t>
        </w:r>
      </w:fldSimple>
      <w:bookmarkEnd w:id="75"/>
      <w:r w:rsidR="00A14B9C" w:rsidRPr="00565935">
        <w:t>.</w:t>
      </w:r>
      <w:r w:rsidR="0093229E" w:rsidRPr="00565935">
        <w:t>RC</w:t>
      </w:r>
      <w:r w:rsidR="001127AD" w:rsidRPr="00565935">
        <w:t>3</w:t>
      </w:r>
      <w:bookmarkEnd w:id="76"/>
    </w:p>
    <w:p w14:paraId="4C91F4A8" w14:textId="77777777" w:rsidR="007E47C0" w:rsidRPr="00CC412F" w:rsidRDefault="007E47C0" w:rsidP="007E47C0">
      <w:pPr>
        <w:pStyle w:val="Rubrik3"/>
      </w:pPr>
      <w:bookmarkStart w:id="78" w:name="_Toc383102046"/>
      <w:r w:rsidRPr="00CC412F">
        <w:t>Oförändrade tjänstekontrakt</w:t>
      </w:r>
      <w:bookmarkEnd w:id="78"/>
    </w:p>
    <w:p w14:paraId="41E3EFAA" w14:textId="232CABED" w:rsidR="003F5B63" w:rsidRDefault="00565935" w:rsidP="00565935">
      <w:bookmarkStart w:id="79" w:name="_Toc379448220"/>
      <w:r>
        <w:t>Inga oförändrade</w:t>
      </w:r>
      <w:r w:rsidR="003F5B63" w:rsidRPr="00CC412F">
        <w:t xml:space="preserve"> tjänstekontrakt</w:t>
      </w:r>
      <w:bookmarkEnd w:id="79"/>
      <w:r w:rsidR="000E4FE6" w:rsidRPr="00CC412F">
        <w:t>.</w:t>
      </w:r>
    </w:p>
    <w:p w14:paraId="26A6A167" w14:textId="77777777" w:rsidR="00565935" w:rsidRPr="00CC412F" w:rsidRDefault="00565935" w:rsidP="00565935"/>
    <w:p w14:paraId="4009D7B0" w14:textId="77777777" w:rsidR="007E47C0" w:rsidRPr="00CC412F" w:rsidRDefault="007E47C0" w:rsidP="007E47C0">
      <w:pPr>
        <w:pStyle w:val="Rubrik3"/>
      </w:pPr>
      <w:bookmarkStart w:id="80" w:name="_Toc383102047"/>
      <w:r w:rsidRPr="00CC412F">
        <w:t>Nya tjänstekontrakt</w:t>
      </w:r>
      <w:bookmarkEnd w:id="80"/>
    </w:p>
    <w:p w14:paraId="099B0FB1" w14:textId="1345969B" w:rsidR="001022A3" w:rsidRDefault="001022A3" w:rsidP="007E47C0">
      <w:r>
        <w:t>N</w:t>
      </w:r>
      <w:r w:rsidR="007E47C0" w:rsidRPr="00CC412F">
        <w:t>ya tjänstekontrakt</w:t>
      </w:r>
      <w:r w:rsidR="00EA0175" w:rsidRPr="00CC412F">
        <w:t xml:space="preserve"> </w:t>
      </w:r>
      <w:r w:rsidR="007E47C0" w:rsidRPr="00CC412F">
        <w:t>från och med</w:t>
      </w:r>
      <w:r w:rsidR="00A30DC6" w:rsidRPr="00CC412F">
        <w:t xml:space="preserve"> </w:t>
      </w:r>
      <w:r w:rsidR="00EA0175" w:rsidRPr="00CC412F">
        <w:t>version 2.</w:t>
      </w:r>
      <w:r>
        <w:t>1</w:t>
      </w:r>
      <w:r w:rsidR="005535AF" w:rsidRPr="00CC412F">
        <w:t>.</w:t>
      </w:r>
      <w:r w:rsidR="008636CB" w:rsidRPr="00CC412F">
        <w:t>RC</w:t>
      </w:r>
      <w:r>
        <w:t>3</w:t>
      </w:r>
    </w:p>
    <w:p w14:paraId="03764731" w14:textId="77777777" w:rsidR="001022A3" w:rsidRDefault="001022A3" w:rsidP="003A6D72">
      <w:pPr>
        <w:pStyle w:val="Liststycke"/>
        <w:numPr>
          <w:ilvl w:val="0"/>
          <w:numId w:val="33"/>
        </w:numPr>
      </w:pPr>
      <w:r>
        <w:t>GetECGOutcome, version 1.0</w:t>
      </w:r>
    </w:p>
    <w:p w14:paraId="54A45A65" w14:textId="5109A681" w:rsidR="007E47C0" w:rsidRPr="00CC412F" w:rsidRDefault="001022A3" w:rsidP="003A6D72">
      <w:pPr>
        <w:pStyle w:val="Liststycke"/>
        <w:numPr>
          <w:ilvl w:val="0"/>
          <w:numId w:val="33"/>
        </w:numPr>
      </w:pPr>
      <w:r>
        <w:t>GetImagingOutcome, version 1.0</w:t>
      </w:r>
    </w:p>
    <w:p w14:paraId="0F8C0DEC" w14:textId="77777777" w:rsidR="00E131FD" w:rsidRPr="00CC412F" w:rsidRDefault="00E131FD" w:rsidP="00E131FD">
      <w:pPr>
        <w:rPr>
          <w:highlight w:val="yellow"/>
        </w:rPr>
      </w:pPr>
    </w:p>
    <w:p w14:paraId="03CC77B2" w14:textId="315490BE" w:rsidR="00565935" w:rsidRPr="00565935" w:rsidRDefault="007E47C0" w:rsidP="00565935">
      <w:pPr>
        <w:pStyle w:val="Rubrik3"/>
      </w:pPr>
      <w:bookmarkStart w:id="81" w:name="_Toc383102048"/>
      <w:r w:rsidRPr="00CC412F">
        <w:t>Förändrade tjänstekontrakt</w:t>
      </w:r>
      <w:bookmarkEnd w:id="81"/>
    </w:p>
    <w:p w14:paraId="1EF82EB2" w14:textId="7D3A0B07" w:rsidR="00565935" w:rsidRPr="00CC412F" w:rsidRDefault="00565935" w:rsidP="00565935">
      <w:pPr>
        <w:numPr>
          <w:ilvl w:val="0"/>
          <w:numId w:val="27"/>
        </w:numPr>
      </w:pPr>
      <w:r>
        <w:t>GetReferralOutcome, version 2.1</w:t>
      </w:r>
    </w:p>
    <w:p w14:paraId="322419AA" w14:textId="105170D7" w:rsidR="00565935" w:rsidRPr="00CC412F" w:rsidRDefault="00565935" w:rsidP="00565935">
      <w:pPr>
        <w:numPr>
          <w:ilvl w:val="0"/>
          <w:numId w:val="27"/>
        </w:numPr>
      </w:pPr>
      <w:r w:rsidRPr="00CC412F">
        <w:t>GetLab</w:t>
      </w:r>
      <w:r>
        <w:t>oratoryOrderOutcome, version 2.1</w:t>
      </w:r>
    </w:p>
    <w:p w14:paraId="6CA1D625" w14:textId="77777777" w:rsidR="00565935" w:rsidRDefault="00565935" w:rsidP="00565935"/>
    <w:p w14:paraId="73D32463" w14:textId="77777777" w:rsidR="00C420B9" w:rsidRDefault="00C420B9" w:rsidP="00565935"/>
    <w:p w14:paraId="0627F1AA" w14:textId="77777777" w:rsidR="00C420B9" w:rsidRDefault="00C420B9" w:rsidP="00565935"/>
    <w:p w14:paraId="456EB86F" w14:textId="77777777" w:rsidR="00C420B9" w:rsidRDefault="00C420B9" w:rsidP="00565935"/>
    <w:p w14:paraId="43A66493" w14:textId="77777777" w:rsidR="00C420B9" w:rsidRPr="00565935" w:rsidRDefault="00C420B9" w:rsidP="00565935"/>
    <w:p w14:paraId="1E52EDFF" w14:textId="6E811877" w:rsidR="00A7296B" w:rsidRPr="00C420B9" w:rsidRDefault="00A7296B" w:rsidP="003A6D72">
      <w:r w:rsidRPr="00C420B9">
        <w:lastRenderedPageBreak/>
        <w:t>Förändrade kontrakt från och med version 2.0.RC13</w:t>
      </w:r>
    </w:p>
    <w:p w14:paraId="3DDEFC1A" w14:textId="77777777" w:rsidR="008636CB" w:rsidRPr="00C420B9" w:rsidRDefault="008636CB" w:rsidP="008636CB">
      <w:pPr>
        <w:ind w:left="720"/>
      </w:pPr>
    </w:p>
    <w:tbl>
      <w:tblPr>
        <w:tblW w:w="0" w:type="auto"/>
        <w:tblInd w:w="567" w:type="dxa"/>
        <w:tblCellMar>
          <w:left w:w="0" w:type="dxa"/>
          <w:right w:w="0" w:type="dxa"/>
        </w:tblCellMar>
        <w:tblLook w:val="04A0" w:firstRow="1" w:lastRow="0" w:firstColumn="1" w:lastColumn="0" w:noHBand="0" w:noVBand="1"/>
      </w:tblPr>
      <w:tblGrid>
        <w:gridCol w:w="2838"/>
        <w:gridCol w:w="1685"/>
        <w:gridCol w:w="1559"/>
        <w:gridCol w:w="2241"/>
      </w:tblGrid>
      <w:tr w:rsidR="008636CB" w:rsidRPr="00C420B9" w14:paraId="3A1574E5" w14:textId="77777777" w:rsidTr="00565935">
        <w:tc>
          <w:tcPr>
            <w:tcW w:w="2838" w:type="dxa"/>
            <w:tcBorders>
              <w:top w:val="single" w:sz="8" w:space="0" w:color="auto"/>
              <w:left w:val="single" w:sz="8" w:space="0" w:color="auto"/>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2E7A3CF9"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Tjänstekontrakt</w:t>
            </w:r>
          </w:p>
        </w:tc>
        <w:tc>
          <w:tcPr>
            <w:tcW w:w="1685"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2281F9E5"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Konsument</w:t>
            </w:r>
          </w:p>
        </w:tc>
        <w:tc>
          <w:tcPr>
            <w:tcW w:w="1559"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6F5C8D12"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Producent</w:t>
            </w:r>
          </w:p>
        </w:tc>
        <w:tc>
          <w:tcPr>
            <w:tcW w:w="2241"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4C9CE54C"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Kompatibilitet</w:t>
            </w:r>
          </w:p>
        </w:tc>
      </w:tr>
      <w:tr w:rsidR="00565935" w:rsidRPr="00C420B9" w14:paraId="4AE65727" w14:textId="77777777" w:rsidTr="00565935">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756107F" w14:textId="77777777" w:rsidR="00565935" w:rsidRPr="00C420B9" w:rsidRDefault="00565935" w:rsidP="00C420B9">
            <w:pPr>
              <w:spacing w:before="100" w:beforeAutospacing="1" w:after="100" w:afterAutospacing="1"/>
              <w:rPr>
                <w:rFonts w:eastAsia="Times New Roman" w:cs="Arial"/>
                <w:sz w:val="24"/>
                <w:lang w:eastAsia="sv-SE"/>
              </w:rPr>
            </w:pPr>
            <w:r w:rsidRPr="00C420B9">
              <w:t>GetMaternityMedicalHistory</w:t>
            </w: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BC3CC80"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18927C9"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5C82954" w14:textId="1F27ACCC"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420B9" w14:paraId="4572C017" w14:textId="77777777" w:rsidTr="00565935">
        <w:tc>
          <w:tcPr>
            <w:tcW w:w="0" w:type="auto"/>
            <w:vMerge/>
            <w:tcBorders>
              <w:top w:val="nil"/>
              <w:left w:val="single" w:sz="8" w:space="0" w:color="auto"/>
              <w:bottom w:val="single" w:sz="8" w:space="0" w:color="auto"/>
              <w:right w:val="single" w:sz="8" w:space="0" w:color="auto"/>
            </w:tcBorders>
            <w:vAlign w:val="center"/>
            <w:hideMark/>
          </w:tcPr>
          <w:p w14:paraId="01AA52A1" w14:textId="77777777" w:rsidR="00565935" w:rsidRPr="00C420B9" w:rsidRDefault="00565935" w:rsidP="00C420B9">
            <w:pPr>
              <w:rPr>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E30ADB2"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C84833F"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2ABD762"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420B9" w14:paraId="07E4D9B0" w14:textId="77777777" w:rsidTr="00565935">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2436337" w14:textId="77777777" w:rsidR="00565935" w:rsidRPr="00C420B9" w:rsidRDefault="00565935" w:rsidP="00C420B9">
            <w:pPr>
              <w:spacing w:before="100" w:beforeAutospacing="1" w:after="100" w:afterAutospacing="1"/>
              <w:rPr>
                <w:rFonts w:eastAsia="Times New Roman" w:cs="Arial"/>
                <w:sz w:val="24"/>
                <w:lang w:eastAsia="sv-SE"/>
              </w:rPr>
            </w:pPr>
            <w:r w:rsidRPr="00C420B9">
              <w:t>GetReferralOutcome</w:t>
            </w: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E41F8A4"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3EC863E"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3E6CA1F" w14:textId="3A5B95F5"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420B9" w14:paraId="383C661F" w14:textId="77777777" w:rsidTr="00565935">
        <w:tc>
          <w:tcPr>
            <w:tcW w:w="0" w:type="auto"/>
            <w:vMerge/>
            <w:tcBorders>
              <w:top w:val="nil"/>
              <w:left w:val="single" w:sz="8" w:space="0" w:color="auto"/>
              <w:bottom w:val="single" w:sz="8" w:space="0" w:color="auto"/>
              <w:right w:val="single" w:sz="8" w:space="0" w:color="auto"/>
            </w:tcBorders>
            <w:vAlign w:val="center"/>
            <w:hideMark/>
          </w:tcPr>
          <w:p w14:paraId="717FE0EB" w14:textId="77777777" w:rsidR="00565935" w:rsidRPr="00C420B9" w:rsidRDefault="00565935" w:rsidP="00C420B9">
            <w:pPr>
              <w:rPr>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1E4891D"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76CED2F"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8D40123"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420B9" w14:paraId="6B2B1397" w14:textId="77777777" w:rsidTr="00565935">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83DA6BC" w14:textId="0FD3ED9C" w:rsidR="00565935" w:rsidRPr="00C420B9" w:rsidRDefault="00565935" w:rsidP="00C420B9">
            <w:pPr>
              <w:spacing w:before="100" w:beforeAutospacing="1" w:after="100" w:afterAutospacing="1"/>
              <w:rPr>
                <w:rFonts w:eastAsia="Times New Roman" w:cs="Arial"/>
                <w:sz w:val="24"/>
                <w:lang w:eastAsia="sv-SE"/>
              </w:rPr>
            </w:pPr>
            <w:r w:rsidRPr="00C420B9">
              <w:t>GetLaboratoryOrderOutcome</w:t>
            </w: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032472D"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3E14AC3"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4FDE446" w14:textId="36CBA4D4"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C412F" w14:paraId="4CA423E5" w14:textId="77777777" w:rsidTr="00565935">
        <w:tc>
          <w:tcPr>
            <w:tcW w:w="0" w:type="auto"/>
            <w:vMerge/>
            <w:tcBorders>
              <w:top w:val="nil"/>
              <w:left w:val="single" w:sz="8" w:space="0" w:color="auto"/>
              <w:bottom w:val="single" w:sz="8" w:space="0" w:color="auto"/>
              <w:right w:val="single" w:sz="8" w:space="0" w:color="auto"/>
            </w:tcBorders>
            <w:vAlign w:val="center"/>
            <w:hideMark/>
          </w:tcPr>
          <w:p w14:paraId="6E9B709A" w14:textId="77777777" w:rsidR="00565935" w:rsidRPr="00C420B9" w:rsidRDefault="00565935" w:rsidP="00C420B9">
            <w:pPr>
              <w:rPr>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C3BC1C0"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B84BBB0"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214015" w14:textId="77777777" w:rsidR="00565935" w:rsidRPr="00CC412F"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bl>
    <w:p w14:paraId="5001DFDB" w14:textId="77777777" w:rsidR="00565935" w:rsidRPr="00CC412F" w:rsidRDefault="00565935" w:rsidP="00565935">
      <w:bookmarkStart w:id="82" w:name="_Toc383102049"/>
    </w:p>
    <w:p w14:paraId="03AAB965" w14:textId="77777777" w:rsidR="007E47C0" w:rsidRPr="00CC412F" w:rsidRDefault="007E47C0" w:rsidP="007E47C0">
      <w:pPr>
        <w:pStyle w:val="Rubrik3"/>
      </w:pPr>
      <w:r w:rsidRPr="00CC412F">
        <w:t>Utgångna tjänstekontrakt</w:t>
      </w:r>
      <w:bookmarkEnd w:id="82"/>
    </w:p>
    <w:p w14:paraId="47970566" w14:textId="77777777" w:rsidR="007E47C0" w:rsidRPr="00CC412F" w:rsidRDefault="007E47C0" w:rsidP="007E47C0">
      <w:r w:rsidRPr="00CC412F">
        <w:t>Inga tjänstekontrakt har utgått.</w:t>
      </w:r>
    </w:p>
    <w:p w14:paraId="07B6FAA1" w14:textId="77777777" w:rsidR="007E47C0" w:rsidRPr="00CC412F" w:rsidRDefault="007E47C0" w:rsidP="007E47C0"/>
    <w:p w14:paraId="11B99449" w14:textId="77777777" w:rsidR="007E47C0" w:rsidRPr="00CC412F" w:rsidRDefault="007E47C0" w:rsidP="007E47C0">
      <w:pPr>
        <w:pStyle w:val="Rubrik2"/>
      </w:pPr>
      <w:bookmarkStart w:id="83" w:name="_Toc357754846"/>
      <w:bookmarkStart w:id="84" w:name="_Toc383102050"/>
      <w:r w:rsidRPr="00CC412F">
        <w:t>Version tidigare</w:t>
      </w:r>
      <w:bookmarkEnd w:id="83"/>
      <w:bookmarkEnd w:id="84"/>
    </w:p>
    <w:p w14:paraId="0DBC1633" w14:textId="6D551B03" w:rsidR="00E23759" w:rsidRPr="00CC412F" w:rsidRDefault="00335A01" w:rsidP="00E23759">
      <w:r w:rsidRPr="00CC412F">
        <w:t>2.0</w:t>
      </w:r>
      <w:r w:rsidR="00AE4909" w:rsidRPr="00CC412F">
        <w:t>.</w:t>
      </w:r>
      <w:r w:rsidR="009866B4" w:rsidRPr="00CC412F">
        <w:t>RC</w:t>
      </w:r>
      <w:r w:rsidR="00DD081E" w:rsidRPr="00CC412F">
        <w:t>1</w:t>
      </w:r>
      <w:r w:rsidR="00A7296B" w:rsidRPr="00CC412F">
        <w:t>3</w:t>
      </w:r>
    </w:p>
    <w:p w14:paraId="0CB18193" w14:textId="77777777" w:rsidR="007E47C0" w:rsidRPr="00CC412F" w:rsidRDefault="007E47C0" w:rsidP="007E47C0">
      <w:pPr>
        <w:pStyle w:val="Rubrik1"/>
      </w:pPr>
      <w:bookmarkStart w:id="85" w:name="_Toc383084509"/>
      <w:bookmarkStart w:id="86" w:name="_Toc383098688"/>
      <w:bookmarkStart w:id="87" w:name="_Toc383101216"/>
      <w:bookmarkStart w:id="88" w:name="_Toc383101741"/>
      <w:bookmarkStart w:id="89" w:name="_Toc383102051"/>
      <w:bookmarkStart w:id="90" w:name="_Toc357754847"/>
      <w:bookmarkStart w:id="91" w:name="_Toc383102052"/>
      <w:bookmarkEnd w:id="77"/>
      <w:bookmarkEnd w:id="85"/>
      <w:bookmarkEnd w:id="86"/>
      <w:bookmarkEnd w:id="87"/>
      <w:bookmarkEnd w:id="88"/>
      <w:bookmarkEnd w:id="89"/>
      <w:r w:rsidRPr="00CC412F">
        <w:t>Tjänstedomänens arkitektur</w:t>
      </w:r>
      <w:bookmarkEnd w:id="90"/>
      <w:bookmarkEnd w:id="91"/>
    </w:p>
    <w:p w14:paraId="538825CD" w14:textId="77777777" w:rsidR="005D57CE" w:rsidRPr="00CC412F" w:rsidRDefault="005D57CE" w:rsidP="005D57CE">
      <w:r w:rsidRPr="00CC412F">
        <w:t>I detta avsnitt beskrivs hur T-boken tillämpats i tjänstedomänen. Avsnittet syftar till att ge läsaren överblick och förståelse. Avsnittet innehåller inga regler, men ger ett sammanhang för de regler som beskrivs i övriga delar av dokumentet.</w:t>
      </w:r>
    </w:p>
    <w:p w14:paraId="291F07BC" w14:textId="1B3B711F" w:rsidR="005D57CE" w:rsidRPr="00CC412F" w:rsidRDefault="005D57CE" w:rsidP="005D57CE">
      <w:pPr>
        <w:rPr>
          <w:b/>
          <w:bCs/>
        </w:rPr>
      </w:pPr>
    </w:p>
    <w:p w14:paraId="26787E1B" w14:textId="77777777" w:rsidR="005D57CE" w:rsidRPr="00CC412F" w:rsidRDefault="005D57CE" w:rsidP="005D57CE">
      <w:r w:rsidRPr="00CC412F">
        <w:t>Tjänsterna för tillståndsbeskrivning erbjuder sökning av information i vård- och omsorgsgivarnas system för patientadministration och vårddokumentation. Utgångspunkten är i första hand patientens och professionens behov av direktåtkomst till en patients vård- och omsorgshistorik sett ur ett nationellt eller ett regionalt perspektiv. I båda fallen är syftet att historisk information sammanställs från de källsystem där det finns historik, snarare än att begära information från ett specifikt system eller en specifik verksamhet. Tjänstekontrakten erbjuder även möjlighet att nå information från ett specifikt system eller en specifik verksamhet. Behovet av att rikta en fråga till ett specifikt system uppstår främst när tjänstekonsumenten också är prenumerant på notifieringar från engagemangsindex och på det sättet (via ProcessNotification) får information om en händelse i ett specifikt system. Det är då ändamålsenligt att adressera det systemet, istället för den aggregerande tjänsten.</w:t>
      </w:r>
    </w:p>
    <w:p w14:paraId="778A9E3B" w14:textId="77777777" w:rsidR="005D57CE" w:rsidRPr="00CC412F" w:rsidRDefault="005D57CE" w:rsidP="005D57CE"/>
    <w:p w14:paraId="1BE54821" w14:textId="77777777" w:rsidR="005D57CE" w:rsidRPr="00CC412F" w:rsidRDefault="005D57CE" w:rsidP="005D57CE">
      <w:r w:rsidRPr="00CC412F">
        <w:t xml:space="preserve">Tjänstedomänen förutsätter en aggregeringsplattform motsvarande den som beskrivs i T-boken, REV B. Tjänstedomänen förutsätter också användning av engagemangsindex på nationell nivå. Behovet av ett regionalt engagemangsindex beror dels av om regionen avser tillämpa tjänstekontrakten för regionala tjänstekonsumenter och av antalet informationskällor som ska tillgängliggöras för regionala behov. </w:t>
      </w:r>
    </w:p>
    <w:p w14:paraId="460CD5DB" w14:textId="77777777" w:rsidR="005D57CE" w:rsidRPr="00CC412F" w:rsidRDefault="005D57CE" w:rsidP="005D57CE"/>
    <w:p w14:paraId="62B850C0" w14:textId="0F6C25A1" w:rsidR="007E47C0" w:rsidRPr="00CC412F" w:rsidRDefault="005D57CE" w:rsidP="005D57CE">
      <w:r w:rsidRPr="00CC412F">
        <w:t>Följande flödesmodeller beskriver översiktligt hur tjänstekontrakten är tänkta att användas. Tjänstekonsument (K) och tjänsteproducenter (P) är markerade i figurerna. Den första</w:t>
      </w:r>
      <w:r w:rsidR="003311B8" w:rsidRPr="00CC412F">
        <w:t xml:space="preserve"> figuren </w:t>
      </w:r>
      <w:r w:rsidR="003311B8" w:rsidRPr="00CC412F">
        <w:lastRenderedPageBreak/>
        <w:t>visar direktåtkomst inom sammanhållen journalföring och den andra figuren visar användning inom patientens direktåtkomst.</w:t>
      </w:r>
    </w:p>
    <w:p w14:paraId="6B65A3A7" w14:textId="77777777" w:rsidR="005D57CE" w:rsidRPr="00CC412F" w:rsidRDefault="005D57CE" w:rsidP="007E47C0">
      <w:pPr>
        <w:rPr>
          <w:color w:val="4F81BD" w:themeColor="accent1"/>
        </w:rPr>
      </w:pPr>
    </w:p>
    <w:p w14:paraId="53FEC8EA" w14:textId="77777777" w:rsidR="007E47C0" w:rsidRPr="00CC412F" w:rsidRDefault="007E47C0" w:rsidP="007E47C0">
      <w:pPr>
        <w:pStyle w:val="Rubrik2"/>
      </w:pPr>
      <w:bookmarkStart w:id="92" w:name="_Toc357754848"/>
      <w:bookmarkStart w:id="93" w:name="_Toc383102053"/>
      <w:r w:rsidRPr="00CC412F">
        <w:t>Flöden</w:t>
      </w:r>
      <w:bookmarkEnd w:id="92"/>
      <w:bookmarkEnd w:id="93"/>
    </w:p>
    <w:p w14:paraId="7DC69096" w14:textId="2E370365" w:rsidR="0031447D" w:rsidRDefault="00016347" w:rsidP="003311B8">
      <w:pPr>
        <w:pStyle w:val="Rubrik3"/>
      </w:pPr>
      <w:bookmarkStart w:id="94" w:name="_Toc383102054"/>
      <w:r w:rsidRPr="00CC412F">
        <w:t>Flöde 1</w:t>
      </w:r>
      <w:r w:rsidR="006D0182" w:rsidRPr="00CC412F">
        <w:t xml:space="preserve"> – Hämta svar på en konsultationsremiss.</w:t>
      </w:r>
      <w:bookmarkEnd w:id="94"/>
    </w:p>
    <w:p w14:paraId="0F89FA0F" w14:textId="77777777" w:rsidR="00C420B9" w:rsidRPr="00C420B9" w:rsidRDefault="00C420B9" w:rsidP="00C420B9"/>
    <w:p w14:paraId="1B8B8629" w14:textId="77777777" w:rsidR="007E47C0" w:rsidRPr="00CC412F" w:rsidRDefault="007E47C0" w:rsidP="007E47C0">
      <w:pPr>
        <w:pStyle w:val="Rubrik4"/>
      </w:pPr>
      <w:r w:rsidRPr="00CC412F">
        <w:t>Arbetsflöde</w:t>
      </w:r>
    </w:p>
    <w:p w14:paraId="30133982" w14:textId="77777777" w:rsidR="00804C10" w:rsidRPr="00CC412F" w:rsidRDefault="00804C10" w:rsidP="00804C10"/>
    <w:p w14:paraId="368B2306" w14:textId="77777777" w:rsidR="00804C10" w:rsidRPr="00CC412F" w:rsidRDefault="00804C10" w:rsidP="00804C10">
      <w:pPr>
        <w:rPr>
          <w:highlight w:val="yellow"/>
        </w:rPr>
      </w:pPr>
      <w:r w:rsidRPr="00FB06E9">
        <w:rPr>
          <w:noProof/>
          <w:lang w:eastAsia="sv-SE"/>
        </w:rPr>
        <w:drawing>
          <wp:inline distT="0" distB="0" distL="0" distR="0" wp14:anchorId="64AB0A87" wp14:editId="10BFC891">
            <wp:extent cx="5507990" cy="3472091"/>
            <wp:effectExtent l="0" t="0" r="3810" b="8255"/>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12CB7F1D" w14:textId="77777777" w:rsidR="00804C10" w:rsidRPr="00CC412F" w:rsidRDefault="00804C10" w:rsidP="00804C10">
      <w:pPr>
        <w:rPr>
          <w:highlight w:val="yellow"/>
        </w:rPr>
      </w:pPr>
    </w:p>
    <w:p w14:paraId="23D83E86" w14:textId="77777777" w:rsidR="00804C10" w:rsidRPr="00CC412F" w:rsidRDefault="00804C10" w:rsidP="00C420B9">
      <w:pPr>
        <w:pStyle w:val="Brdtext"/>
      </w:pPr>
      <w:r w:rsidRPr="00CC412F">
        <w:t>Figur: Direktåtkomst inom sammanhållen journalföring</w:t>
      </w:r>
    </w:p>
    <w:p w14:paraId="39E35CFE" w14:textId="77777777" w:rsidR="00804C10" w:rsidRPr="00CC412F" w:rsidRDefault="00804C10" w:rsidP="00C420B9">
      <w:pPr>
        <w:pStyle w:val="Brdtext"/>
      </w:pPr>
    </w:p>
    <w:p w14:paraId="6C91F5AF" w14:textId="4F6C4DDE" w:rsidR="00804C10" w:rsidRPr="00CC412F" w:rsidRDefault="00804C10" w:rsidP="00C420B9">
      <w:pPr>
        <w:pStyle w:val="Brdtext"/>
      </w:pPr>
      <w:r w:rsidRPr="00FB06E9">
        <w:rPr>
          <w:noProof/>
          <w:lang w:eastAsia="sv-SE"/>
        </w:rPr>
        <w:lastRenderedPageBreak/>
        <w:drawing>
          <wp:inline distT="0" distB="0" distL="0" distR="0" wp14:anchorId="287E2F41" wp14:editId="0BE79C85">
            <wp:extent cx="5702643" cy="3613289"/>
            <wp:effectExtent l="0" t="0" r="12700" b="0"/>
            <wp:docPr id="9"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5E042810" w14:textId="77777777" w:rsidR="00E131FD" w:rsidRPr="00CC412F" w:rsidRDefault="00E131FD" w:rsidP="00E131FD">
      <w:pPr>
        <w:pStyle w:val="Rubrik5"/>
      </w:pPr>
      <w:r w:rsidRPr="00CC412F">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804C10" w:rsidRPr="00CC412F" w14:paraId="4E76DD9F" w14:textId="77777777" w:rsidTr="00D654E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363A394" w14:textId="77777777" w:rsidR="00804C10" w:rsidRPr="00CC412F" w:rsidRDefault="00804C10" w:rsidP="00D654EF">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08737DD" w14:textId="77777777" w:rsidR="00804C10" w:rsidRPr="00CC412F" w:rsidRDefault="00804C10" w:rsidP="00D654EF">
            <w:pPr>
              <w:tabs>
                <w:tab w:val="left" w:pos="567"/>
              </w:tabs>
              <w:rPr>
                <w:rFonts w:ascii="Times New Roman" w:hAnsi="Times New Roman"/>
                <w:b/>
              </w:rPr>
            </w:pPr>
            <w:r w:rsidRPr="00CC412F">
              <w:rPr>
                <w:rFonts w:ascii="Times New Roman" w:hAnsi="Times New Roman"/>
                <w:b/>
              </w:rPr>
              <w:t>Beskrivning alt. referens</w:t>
            </w:r>
          </w:p>
        </w:tc>
      </w:tr>
      <w:tr w:rsidR="00804C10" w:rsidRPr="00CC412F" w14:paraId="7D431107" w14:textId="77777777" w:rsidTr="00D654EF">
        <w:trPr>
          <w:trHeight w:val="709"/>
        </w:trPr>
        <w:tc>
          <w:tcPr>
            <w:tcW w:w="1027" w:type="pct"/>
            <w:tcBorders>
              <w:top w:val="single" w:sz="6" w:space="0" w:color="auto"/>
            </w:tcBorders>
          </w:tcPr>
          <w:p w14:paraId="4120E96A" w14:textId="77777777" w:rsidR="00804C10" w:rsidRPr="00CC412F" w:rsidRDefault="00804C10" w:rsidP="00D654EF">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26A75A61" w14:textId="74FA3D92" w:rsidR="00804C10" w:rsidRPr="00CC412F" w:rsidRDefault="00804C10" w:rsidP="000E4FE6">
            <w:pPr>
              <w:spacing w:before="40" w:after="40"/>
              <w:rPr>
                <w:rFonts w:ascii="Times New Roman" w:hAnsi="Times New Roman"/>
              </w:rPr>
            </w:pPr>
            <w:r w:rsidRPr="00CC412F">
              <w:rPr>
                <w:rFonts w:ascii="Times New Roman" w:hAnsi="Times New Roman"/>
              </w:rPr>
              <w:t>Den patient som vill få tillgång till si</w:t>
            </w:r>
            <w:r w:rsidR="000E4FE6" w:rsidRPr="00CC412F">
              <w:rPr>
                <w:rFonts w:ascii="Times New Roman" w:hAnsi="Times New Roman"/>
              </w:rPr>
              <w:t>na konsultationsremissvar.</w:t>
            </w:r>
          </w:p>
        </w:tc>
      </w:tr>
    </w:tbl>
    <w:p w14:paraId="3B4AC60D" w14:textId="77777777" w:rsidR="00C420B9" w:rsidRDefault="00C420B9" w:rsidP="00C420B9">
      <w:pPr>
        <w:pStyle w:val="Rubrik4"/>
        <w:numPr>
          <w:ilvl w:val="0"/>
          <w:numId w:val="0"/>
        </w:numPr>
        <w:ind w:left="864"/>
      </w:pPr>
    </w:p>
    <w:p w14:paraId="71D7552B" w14:textId="77777777" w:rsidR="007E47C0" w:rsidRPr="00CC412F" w:rsidRDefault="007E47C0" w:rsidP="007E47C0">
      <w:pPr>
        <w:pStyle w:val="Rubrik4"/>
      </w:pPr>
      <w:r w:rsidRPr="00CC412F">
        <w:t>Sekvensdiagram</w:t>
      </w:r>
    </w:p>
    <w:p w14:paraId="18C17267" w14:textId="1FBFC4B4" w:rsidR="007E47C0" w:rsidRPr="00CC412F" w:rsidRDefault="00E901DA" w:rsidP="007E47C0">
      <w:del w:id="95" w:author="Björn Genfors" w:date="2014-03-28T13:05:00Z">
        <w:r w:rsidRPr="00FB06E9" w:rsidDel="000B0F50">
          <w:rPr>
            <w:noProof/>
            <w:lang w:eastAsia="sv-SE"/>
          </w:rPr>
          <w:drawing>
            <wp:inline distT="0" distB="0" distL="0" distR="0" wp14:anchorId="70545B68" wp14:editId="48CA3C19">
              <wp:extent cx="5507990" cy="1562735"/>
              <wp:effectExtent l="0" t="0" r="381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ferralOutcome.png"/>
                      <pic:cNvPicPr/>
                    </pic:nvPicPr>
                    <pic:blipFill>
                      <a:blip r:embed="rId13">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96" w:author="Björn Genfors" w:date="2014-03-28T13:05:00Z">
        <w:r w:rsidR="000B0F50">
          <w:rPr>
            <w:noProof/>
            <w:lang w:eastAsia="sv-SE"/>
          </w:rPr>
          <w:drawing>
            <wp:inline distT="0" distB="0" distL="0" distR="0" wp14:anchorId="1AE9E344" wp14:editId="3CF0166D">
              <wp:extent cx="5507990" cy="970915"/>
              <wp:effectExtent l="0" t="0" r="0" b="635"/>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ferralOutcome.png"/>
                      <pic:cNvPicPr/>
                    </pic:nvPicPr>
                    <pic:blipFill>
                      <a:blip r:embed="rId14">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2CF8B561" w14:textId="77777777" w:rsidR="00D654EF" w:rsidRPr="00CC412F" w:rsidRDefault="00D654EF" w:rsidP="007E47C0"/>
    <w:tbl>
      <w:tblPr>
        <w:tblW w:w="0" w:type="auto"/>
        <w:tblCellMar>
          <w:left w:w="10" w:type="dxa"/>
          <w:right w:w="10" w:type="dxa"/>
        </w:tblCellMar>
        <w:tblLook w:val="04A0" w:firstRow="1" w:lastRow="0" w:firstColumn="1" w:lastColumn="0" w:noHBand="0" w:noVBand="1"/>
      </w:tblPr>
      <w:tblGrid>
        <w:gridCol w:w="2442"/>
        <w:gridCol w:w="6252"/>
      </w:tblGrid>
      <w:tr w:rsidR="00D654EF" w:rsidRPr="00CC412F" w14:paraId="46172DAD" w14:textId="77777777" w:rsidTr="00D654E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D1BFD68" w14:textId="77777777" w:rsidR="00D654EF" w:rsidRPr="00CC412F" w:rsidRDefault="00D654EF" w:rsidP="00D654EF">
            <w:pPr>
              <w:spacing w:before="40" w:after="40"/>
              <w:rPr>
                <w:rFonts w:ascii="Times New Roman" w:hAnsi="Times New Roman"/>
                <w:b/>
              </w:rPr>
            </w:pPr>
            <w:r w:rsidRPr="00CC412F">
              <w:rPr>
                <w:rFonts w:ascii="Times New Roman" w:hAnsi="Times New Roman"/>
                <w:b/>
              </w:rPr>
              <w:lastRenderedPageBreak/>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5D561D6" w14:textId="77777777" w:rsidR="00D654EF" w:rsidRPr="00CC412F" w:rsidRDefault="00D654EF" w:rsidP="00D654EF">
            <w:pPr>
              <w:spacing w:before="40" w:after="40"/>
              <w:rPr>
                <w:rFonts w:ascii="Times New Roman" w:hAnsi="Times New Roman"/>
                <w:b/>
              </w:rPr>
            </w:pPr>
            <w:r w:rsidRPr="00CC412F">
              <w:rPr>
                <w:rFonts w:ascii="Times New Roman" w:hAnsi="Times New Roman"/>
                <w:b/>
              </w:rPr>
              <w:t>Beskrivning</w:t>
            </w:r>
          </w:p>
        </w:tc>
      </w:tr>
      <w:tr w:rsidR="00D654EF" w:rsidRPr="00CC412F" w14:paraId="1B69BC4E" w14:textId="77777777" w:rsidTr="00D654EF">
        <w:tc>
          <w:tcPr>
            <w:tcW w:w="1951" w:type="dxa"/>
            <w:tcBorders>
              <w:top w:val="single" w:sz="6" w:space="0" w:color="auto"/>
              <w:left w:val="single" w:sz="6" w:space="0" w:color="auto"/>
              <w:bottom w:val="single" w:sz="6" w:space="0" w:color="auto"/>
              <w:right w:val="single" w:sz="6" w:space="0" w:color="auto"/>
            </w:tcBorders>
          </w:tcPr>
          <w:p w14:paraId="02402503" w14:textId="77777777" w:rsidR="00D654EF" w:rsidRPr="00CC412F" w:rsidRDefault="00D654EF" w:rsidP="00D654E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71D88B6D"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Den/det som utför själva handlingen. </w:t>
            </w:r>
          </w:p>
        </w:tc>
      </w:tr>
      <w:tr w:rsidR="00D654EF" w:rsidRPr="00CC412F" w14:paraId="04B27FA1" w14:textId="77777777" w:rsidTr="00D654EF">
        <w:tc>
          <w:tcPr>
            <w:tcW w:w="1951" w:type="dxa"/>
            <w:tcBorders>
              <w:top w:val="single" w:sz="6" w:space="0" w:color="auto"/>
              <w:left w:val="single" w:sz="6" w:space="0" w:color="auto"/>
              <w:bottom w:val="single" w:sz="6" w:space="0" w:color="auto"/>
              <w:right w:val="single" w:sz="6" w:space="0" w:color="auto"/>
            </w:tcBorders>
          </w:tcPr>
          <w:p w14:paraId="4269AF83" w14:textId="66C38131" w:rsidR="00D654EF" w:rsidRPr="00CC412F" w:rsidRDefault="00D654EF" w:rsidP="00D654EF">
            <w:pPr>
              <w:spacing w:before="40" w:after="40"/>
              <w:rPr>
                <w:rFonts w:ascii="Times New Roman" w:hAnsi="Times New Roman"/>
              </w:rPr>
            </w:pPr>
            <w:del w:id="97" w:author="Björn Genfors" w:date="2014-03-28T13:06:00Z">
              <w:r w:rsidRPr="00CC412F" w:rsidDel="000B0F50">
                <w:rPr>
                  <w:rFonts w:ascii="Times New Roman" w:hAnsi="Times New Roman"/>
                </w:rPr>
                <w:delText>Applikation</w:delText>
              </w:r>
            </w:del>
            <w:ins w:id="98" w:author="Björn Genfors" w:date="2014-03-28T13:06:00Z">
              <w:r w:rsidR="000B0F50">
                <w:rPr>
                  <w:rFonts w:ascii="Times New Roman" w:hAnsi="Times New Roman"/>
                </w:rPr>
                <w:t>Tjänstekonsument</w:t>
              </w:r>
            </w:ins>
          </w:p>
        </w:tc>
        <w:tc>
          <w:tcPr>
            <w:tcW w:w="6863" w:type="dxa"/>
            <w:tcBorders>
              <w:top w:val="single" w:sz="6" w:space="0" w:color="auto"/>
              <w:left w:val="single" w:sz="6" w:space="0" w:color="auto"/>
              <w:bottom w:val="single" w:sz="6" w:space="0" w:color="auto"/>
              <w:right w:val="single" w:sz="6" w:space="0" w:color="auto"/>
            </w:tcBorders>
          </w:tcPr>
          <w:p w14:paraId="6B7F10C0"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D654EF" w:rsidRPr="00CC412F" w14:paraId="125DD6D6" w14:textId="77777777" w:rsidTr="00D654EF">
        <w:tc>
          <w:tcPr>
            <w:tcW w:w="1951" w:type="dxa"/>
            <w:tcBorders>
              <w:top w:val="single" w:sz="6" w:space="0" w:color="auto"/>
              <w:left w:val="single" w:sz="6" w:space="0" w:color="auto"/>
              <w:bottom w:val="single" w:sz="6" w:space="0" w:color="auto"/>
              <w:right w:val="single" w:sz="6" w:space="0" w:color="auto"/>
            </w:tcBorders>
          </w:tcPr>
          <w:p w14:paraId="4ED6E9ED" w14:textId="77777777" w:rsidR="00D654EF" w:rsidRPr="00CC412F" w:rsidRDefault="00D654EF" w:rsidP="00D654E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25D909E8" w14:textId="77777777" w:rsidR="00D654EF" w:rsidRPr="00CC412F" w:rsidRDefault="00D654EF" w:rsidP="00D654E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D654EF" w:rsidRPr="00CC412F" w14:paraId="151C81F4" w14:textId="77777777" w:rsidTr="00D654EF">
        <w:tc>
          <w:tcPr>
            <w:tcW w:w="1951" w:type="dxa"/>
            <w:tcBorders>
              <w:top w:val="single" w:sz="6" w:space="0" w:color="auto"/>
              <w:left w:val="single" w:sz="6" w:space="0" w:color="auto"/>
              <w:bottom w:val="single" w:sz="6" w:space="0" w:color="auto"/>
              <w:right w:val="single" w:sz="6" w:space="0" w:color="auto"/>
            </w:tcBorders>
          </w:tcPr>
          <w:p w14:paraId="35078325" w14:textId="77777777" w:rsidR="00D654EF" w:rsidRPr="00CC412F" w:rsidRDefault="00D654EF" w:rsidP="00D654E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7C3EED24"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D654EF" w:rsidRPr="00CC412F" w14:paraId="19574CF2" w14:textId="77777777" w:rsidTr="00D654EF">
        <w:tc>
          <w:tcPr>
            <w:tcW w:w="1951" w:type="dxa"/>
            <w:tcBorders>
              <w:top w:val="single" w:sz="6" w:space="0" w:color="auto"/>
              <w:left w:val="single" w:sz="6" w:space="0" w:color="auto"/>
              <w:bottom w:val="single" w:sz="6" w:space="0" w:color="auto"/>
              <w:right w:val="single" w:sz="6" w:space="0" w:color="auto"/>
            </w:tcBorders>
          </w:tcPr>
          <w:p w14:paraId="01B23B7F" w14:textId="77777777" w:rsidR="00D654EF" w:rsidRPr="00CC412F" w:rsidRDefault="00D654EF" w:rsidP="00D654E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2DA1200D"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79A7E6F2" w14:textId="77777777" w:rsidR="00D654EF" w:rsidRPr="00CC412F" w:rsidRDefault="00D654EF" w:rsidP="007E47C0"/>
    <w:p w14:paraId="504E9596" w14:textId="492A0F4C" w:rsidR="007E47C0" w:rsidRPr="00CC412F" w:rsidRDefault="007E47C0" w:rsidP="007E47C0">
      <w:pPr>
        <w:pStyle w:val="Rubrik3"/>
      </w:pPr>
      <w:bookmarkStart w:id="99" w:name="_Toc383102055"/>
      <w:r w:rsidRPr="00CC412F">
        <w:t xml:space="preserve">Flöde </w:t>
      </w:r>
      <w:r w:rsidR="00261EA5" w:rsidRPr="00CC412F">
        <w:t>2</w:t>
      </w:r>
      <w:r w:rsidR="003F58B4" w:rsidRPr="00CC412F">
        <w:t xml:space="preserve"> – Hämta </w:t>
      </w:r>
      <w:r w:rsidR="00804C10" w:rsidRPr="00CC412F">
        <w:t>mödravårdsinformation</w:t>
      </w:r>
      <w:bookmarkEnd w:id="99"/>
    </w:p>
    <w:p w14:paraId="5846D676" w14:textId="77777777" w:rsidR="00D654EF" w:rsidRPr="00CC412F" w:rsidRDefault="00D654EF" w:rsidP="00D654EF">
      <w:pPr>
        <w:pStyle w:val="Rubrik4"/>
      </w:pPr>
      <w:r w:rsidRPr="00CC412F">
        <w:t>Arbetsflöde</w:t>
      </w:r>
    </w:p>
    <w:p w14:paraId="309E45A9" w14:textId="77777777" w:rsidR="00D654EF" w:rsidRPr="00CC412F" w:rsidRDefault="00D654EF" w:rsidP="00D654EF"/>
    <w:p w14:paraId="42E3213D" w14:textId="77777777" w:rsidR="00D654EF" w:rsidRPr="00CC412F" w:rsidRDefault="00D654EF" w:rsidP="00D654EF">
      <w:pPr>
        <w:rPr>
          <w:highlight w:val="yellow"/>
        </w:rPr>
      </w:pPr>
      <w:r w:rsidRPr="00FB06E9">
        <w:rPr>
          <w:noProof/>
          <w:lang w:eastAsia="sv-SE"/>
        </w:rPr>
        <w:drawing>
          <wp:inline distT="0" distB="0" distL="0" distR="0" wp14:anchorId="4DBD55A7" wp14:editId="738BB896">
            <wp:extent cx="5507990" cy="3472091"/>
            <wp:effectExtent l="0" t="0" r="3810" b="8255"/>
            <wp:docPr id="17"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1E7EE785" w14:textId="77777777" w:rsidR="00D654EF" w:rsidRPr="00CC412F" w:rsidRDefault="00D654EF" w:rsidP="00D654EF">
      <w:pPr>
        <w:rPr>
          <w:highlight w:val="yellow"/>
        </w:rPr>
      </w:pPr>
    </w:p>
    <w:p w14:paraId="0584A24D" w14:textId="77777777" w:rsidR="00D654EF" w:rsidRPr="00CC412F" w:rsidRDefault="00D654EF" w:rsidP="00C420B9">
      <w:pPr>
        <w:pStyle w:val="Brdtext"/>
      </w:pPr>
      <w:r w:rsidRPr="00CC412F">
        <w:t>Figur: Direktåtkomst inom sammanhållen journalföring</w:t>
      </w:r>
    </w:p>
    <w:p w14:paraId="4C53144D" w14:textId="77777777" w:rsidR="00D654EF" w:rsidRPr="00CC412F" w:rsidRDefault="00D654EF" w:rsidP="00C420B9">
      <w:pPr>
        <w:pStyle w:val="Brdtext"/>
      </w:pPr>
    </w:p>
    <w:p w14:paraId="2A3EADE2" w14:textId="77777777" w:rsidR="00D654EF" w:rsidRPr="00CC412F" w:rsidRDefault="00D654EF" w:rsidP="00C420B9">
      <w:pPr>
        <w:pStyle w:val="Brdtext"/>
      </w:pPr>
      <w:r w:rsidRPr="00FB06E9">
        <w:rPr>
          <w:noProof/>
          <w:lang w:eastAsia="sv-SE"/>
        </w:rPr>
        <w:lastRenderedPageBreak/>
        <w:drawing>
          <wp:inline distT="0" distB="0" distL="0" distR="0" wp14:anchorId="5235594A" wp14:editId="63AF3D07">
            <wp:extent cx="5702643" cy="3613289"/>
            <wp:effectExtent l="0" t="0" r="12700" b="0"/>
            <wp:docPr id="18"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41A17DC2" w14:textId="77777777" w:rsidR="00D654EF" w:rsidRPr="00CC412F" w:rsidRDefault="00D654EF" w:rsidP="00D654EF">
      <w:pPr>
        <w:pStyle w:val="Rubrik5"/>
      </w:pPr>
      <w:r w:rsidRPr="00CC412F">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D654EF" w:rsidRPr="00CC412F" w14:paraId="4DE42479" w14:textId="77777777" w:rsidTr="00D654E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B626054" w14:textId="77777777" w:rsidR="00D654EF" w:rsidRPr="00CC412F" w:rsidRDefault="00D654EF" w:rsidP="00D654EF">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8166316" w14:textId="77777777" w:rsidR="00D654EF" w:rsidRPr="00CC412F" w:rsidRDefault="00D654EF" w:rsidP="00D654EF">
            <w:pPr>
              <w:tabs>
                <w:tab w:val="left" w:pos="567"/>
              </w:tabs>
              <w:rPr>
                <w:rFonts w:ascii="Times New Roman" w:hAnsi="Times New Roman"/>
                <w:b/>
              </w:rPr>
            </w:pPr>
            <w:r w:rsidRPr="00CC412F">
              <w:rPr>
                <w:rFonts w:ascii="Times New Roman" w:hAnsi="Times New Roman"/>
                <w:b/>
              </w:rPr>
              <w:t>Beskrivning alt. referens</w:t>
            </w:r>
          </w:p>
        </w:tc>
      </w:tr>
      <w:tr w:rsidR="00D654EF" w:rsidRPr="00CC412F" w14:paraId="221F2872" w14:textId="77777777" w:rsidTr="00D654EF">
        <w:trPr>
          <w:trHeight w:val="709"/>
        </w:trPr>
        <w:tc>
          <w:tcPr>
            <w:tcW w:w="1027" w:type="pct"/>
            <w:tcBorders>
              <w:top w:val="single" w:sz="6" w:space="0" w:color="auto"/>
            </w:tcBorders>
          </w:tcPr>
          <w:p w14:paraId="44581BDC" w14:textId="77777777" w:rsidR="00D654EF" w:rsidRPr="00CC412F" w:rsidRDefault="00D654EF" w:rsidP="00D654EF">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0331A1F7" w14:textId="3F18F111" w:rsidR="00D654EF" w:rsidRPr="00CC412F" w:rsidRDefault="00D654EF" w:rsidP="000E4FE6">
            <w:pPr>
              <w:spacing w:before="40" w:after="40"/>
              <w:rPr>
                <w:rFonts w:ascii="Times New Roman" w:hAnsi="Times New Roman"/>
              </w:rPr>
            </w:pPr>
            <w:r w:rsidRPr="00CC412F">
              <w:rPr>
                <w:rFonts w:ascii="Times New Roman" w:hAnsi="Times New Roman"/>
              </w:rPr>
              <w:t xml:space="preserve">Den patient som vill få tillgång till sin </w:t>
            </w:r>
            <w:r w:rsidR="000E4FE6" w:rsidRPr="00CC412F">
              <w:rPr>
                <w:rFonts w:ascii="Times New Roman" w:hAnsi="Times New Roman"/>
              </w:rPr>
              <w:t>mödravårdsinformation</w:t>
            </w:r>
            <w:r w:rsidRPr="00CC412F">
              <w:rPr>
                <w:rFonts w:ascii="Times New Roman" w:hAnsi="Times New Roman"/>
              </w:rPr>
              <w:t>.</w:t>
            </w:r>
          </w:p>
        </w:tc>
      </w:tr>
    </w:tbl>
    <w:p w14:paraId="177915B6" w14:textId="77777777" w:rsidR="00C420B9" w:rsidRDefault="00C420B9" w:rsidP="00C420B9">
      <w:pPr>
        <w:pStyle w:val="Rubrik4"/>
        <w:numPr>
          <w:ilvl w:val="0"/>
          <w:numId w:val="0"/>
        </w:numPr>
        <w:ind w:left="864"/>
      </w:pPr>
    </w:p>
    <w:p w14:paraId="205F5B3C" w14:textId="77777777" w:rsidR="00D654EF" w:rsidRPr="00CC412F" w:rsidRDefault="00D654EF" w:rsidP="00D654EF">
      <w:pPr>
        <w:pStyle w:val="Rubrik4"/>
      </w:pPr>
      <w:r w:rsidRPr="00CC412F">
        <w:t>Sekvensdiagram</w:t>
      </w:r>
    </w:p>
    <w:p w14:paraId="053BD1A9" w14:textId="626138B9" w:rsidR="00D654EF" w:rsidRPr="00CC412F" w:rsidRDefault="00E901DA" w:rsidP="00D654EF">
      <w:del w:id="100" w:author="Björn Genfors" w:date="2014-03-28T13:06:00Z">
        <w:r w:rsidRPr="00FB06E9" w:rsidDel="000B0F50">
          <w:rPr>
            <w:noProof/>
            <w:lang w:eastAsia="sv-SE"/>
          </w:rPr>
          <w:drawing>
            <wp:inline distT="0" distB="0" distL="0" distR="0" wp14:anchorId="06A15D76" wp14:editId="37AAB244">
              <wp:extent cx="5507990" cy="1562735"/>
              <wp:effectExtent l="0" t="0" r="381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5">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01" w:author="Björn Genfors" w:date="2014-03-28T13:06:00Z">
        <w:r w:rsidR="000B0F50">
          <w:rPr>
            <w:noProof/>
            <w:lang w:eastAsia="sv-SE"/>
          </w:rPr>
          <w:drawing>
            <wp:inline distT="0" distB="0" distL="0" distR="0" wp14:anchorId="46CA045F" wp14:editId="272D1EA4">
              <wp:extent cx="5507990" cy="949960"/>
              <wp:effectExtent l="0" t="0" r="0" b="254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6">
                        <a:extLst>
                          <a:ext uri="{28A0092B-C50C-407E-A947-70E740481C1C}">
                            <a14:useLocalDpi xmlns:a14="http://schemas.microsoft.com/office/drawing/2010/main" val="0"/>
                          </a:ext>
                        </a:extLst>
                      </a:blip>
                      <a:stretch>
                        <a:fillRect/>
                      </a:stretch>
                    </pic:blipFill>
                    <pic:spPr>
                      <a:xfrm>
                        <a:off x="0" y="0"/>
                        <a:ext cx="5507990" cy="949960"/>
                      </a:xfrm>
                      <a:prstGeom prst="rect">
                        <a:avLst/>
                      </a:prstGeom>
                    </pic:spPr>
                  </pic:pic>
                </a:graphicData>
              </a:graphic>
            </wp:inline>
          </w:drawing>
        </w:r>
      </w:ins>
    </w:p>
    <w:p w14:paraId="62E6F119" w14:textId="77777777" w:rsidR="00D654EF" w:rsidRPr="00CC412F" w:rsidRDefault="00D654EF" w:rsidP="00D654EF"/>
    <w:tbl>
      <w:tblPr>
        <w:tblW w:w="0" w:type="auto"/>
        <w:tblCellMar>
          <w:left w:w="10" w:type="dxa"/>
          <w:right w:w="10" w:type="dxa"/>
        </w:tblCellMar>
        <w:tblLook w:val="04A0" w:firstRow="1" w:lastRow="0" w:firstColumn="1" w:lastColumn="0" w:noHBand="0" w:noVBand="1"/>
      </w:tblPr>
      <w:tblGrid>
        <w:gridCol w:w="1998"/>
        <w:gridCol w:w="6696"/>
      </w:tblGrid>
      <w:tr w:rsidR="00D654EF" w:rsidRPr="00CC412F" w14:paraId="2DFB9F74" w14:textId="77777777" w:rsidTr="00D654E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0BC2878" w14:textId="77777777" w:rsidR="00D654EF" w:rsidRPr="00CC412F" w:rsidRDefault="00D654EF" w:rsidP="00D654EF">
            <w:pPr>
              <w:spacing w:before="40" w:after="40"/>
              <w:rPr>
                <w:rFonts w:ascii="Times New Roman" w:hAnsi="Times New Roman"/>
                <w:b/>
              </w:rPr>
            </w:pPr>
            <w:r w:rsidRPr="00CC412F">
              <w:rPr>
                <w:rFonts w:ascii="Times New Roman" w:hAnsi="Times New Roman"/>
                <w:b/>
              </w:rPr>
              <w:lastRenderedPageBreak/>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D695C02" w14:textId="77777777" w:rsidR="00D654EF" w:rsidRPr="00CC412F" w:rsidRDefault="00D654EF" w:rsidP="00D654EF">
            <w:pPr>
              <w:spacing w:before="40" w:after="40"/>
              <w:rPr>
                <w:rFonts w:ascii="Times New Roman" w:hAnsi="Times New Roman"/>
                <w:b/>
              </w:rPr>
            </w:pPr>
            <w:r w:rsidRPr="00CC412F">
              <w:rPr>
                <w:rFonts w:ascii="Times New Roman" w:hAnsi="Times New Roman"/>
                <w:b/>
              </w:rPr>
              <w:t>Beskrivning</w:t>
            </w:r>
          </w:p>
        </w:tc>
      </w:tr>
      <w:tr w:rsidR="00D654EF" w:rsidRPr="00CC412F" w14:paraId="17614350" w14:textId="77777777" w:rsidTr="00D654EF">
        <w:tc>
          <w:tcPr>
            <w:tcW w:w="1951" w:type="dxa"/>
            <w:tcBorders>
              <w:top w:val="single" w:sz="6" w:space="0" w:color="auto"/>
              <w:left w:val="single" w:sz="6" w:space="0" w:color="auto"/>
              <w:bottom w:val="single" w:sz="6" w:space="0" w:color="auto"/>
              <w:right w:val="single" w:sz="6" w:space="0" w:color="auto"/>
            </w:tcBorders>
          </w:tcPr>
          <w:p w14:paraId="2921001B" w14:textId="77777777" w:rsidR="00D654EF" w:rsidRPr="00CC412F" w:rsidRDefault="00D654EF" w:rsidP="00D654E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720DD2EA"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Den/det som utför själva handlingen. </w:t>
            </w:r>
          </w:p>
        </w:tc>
      </w:tr>
      <w:tr w:rsidR="00D654EF" w:rsidRPr="00CC412F" w14:paraId="73C042F8" w14:textId="77777777" w:rsidTr="00D654EF">
        <w:tc>
          <w:tcPr>
            <w:tcW w:w="1951" w:type="dxa"/>
            <w:tcBorders>
              <w:top w:val="single" w:sz="6" w:space="0" w:color="auto"/>
              <w:left w:val="single" w:sz="6" w:space="0" w:color="auto"/>
              <w:bottom w:val="single" w:sz="6" w:space="0" w:color="auto"/>
              <w:right w:val="single" w:sz="6" w:space="0" w:color="auto"/>
            </w:tcBorders>
          </w:tcPr>
          <w:p w14:paraId="0960018C" w14:textId="3AE4E9B9" w:rsidR="00D654EF" w:rsidRPr="00CC412F" w:rsidRDefault="000E4FE6" w:rsidP="00D654E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43281527"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D654EF" w:rsidRPr="00CC412F" w14:paraId="1AA35F40" w14:textId="77777777" w:rsidTr="00D654EF">
        <w:tc>
          <w:tcPr>
            <w:tcW w:w="1951" w:type="dxa"/>
            <w:tcBorders>
              <w:top w:val="single" w:sz="6" w:space="0" w:color="auto"/>
              <w:left w:val="single" w:sz="6" w:space="0" w:color="auto"/>
              <w:bottom w:val="single" w:sz="6" w:space="0" w:color="auto"/>
              <w:right w:val="single" w:sz="6" w:space="0" w:color="auto"/>
            </w:tcBorders>
          </w:tcPr>
          <w:p w14:paraId="31D62113" w14:textId="77777777" w:rsidR="00D654EF" w:rsidRPr="00CC412F" w:rsidRDefault="00D654EF" w:rsidP="00D654E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7EBFAED7" w14:textId="77777777" w:rsidR="00D654EF" w:rsidRPr="00CC412F" w:rsidRDefault="00D654EF" w:rsidP="00D654E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D654EF" w:rsidRPr="00CC412F" w14:paraId="6E4AF62A" w14:textId="77777777" w:rsidTr="00D654EF">
        <w:tc>
          <w:tcPr>
            <w:tcW w:w="1951" w:type="dxa"/>
            <w:tcBorders>
              <w:top w:val="single" w:sz="6" w:space="0" w:color="auto"/>
              <w:left w:val="single" w:sz="6" w:space="0" w:color="auto"/>
              <w:bottom w:val="single" w:sz="6" w:space="0" w:color="auto"/>
              <w:right w:val="single" w:sz="6" w:space="0" w:color="auto"/>
            </w:tcBorders>
          </w:tcPr>
          <w:p w14:paraId="0889D885" w14:textId="77777777" w:rsidR="00D654EF" w:rsidRPr="00CC412F" w:rsidRDefault="00D654EF" w:rsidP="00D654E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2B44179F"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D654EF" w:rsidRPr="00CC412F" w14:paraId="3FF5A4BA" w14:textId="77777777" w:rsidTr="00D654EF">
        <w:tc>
          <w:tcPr>
            <w:tcW w:w="1951" w:type="dxa"/>
            <w:tcBorders>
              <w:top w:val="single" w:sz="6" w:space="0" w:color="auto"/>
              <w:left w:val="single" w:sz="6" w:space="0" w:color="auto"/>
              <w:bottom w:val="single" w:sz="6" w:space="0" w:color="auto"/>
              <w:right w:val="single" w:sz="6" w:space="0" w:color="auto"/>
            </w:tcBorders>
          </w:tcPr>
          <w:p w14:paraId="4CD2AD6E" w14:textId="77777777" w:rsidR="00D654EF" w:rsidRPr="00CC412F" w:rsidRDefault="00D654EF" w:rsidP="00D654E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49543EAF"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48E36FDA" w14:textId="77777777" w:rsidR="00D654EF" w:rsidRPr="00CC412F" w:rsidRDefault="00D654EF" w:rsidP="00D654EF"/>
    <w:p w14:paraId="5BF8C8B1" w14:textId="367EAB20" w:rsidR="00D654EF" w:rsidRPr="00CC412F" w:rsidRDefault="00D654EF" w:rsidP="00E901DA">
      <w:pPr>
        <w:pStyle w:val="Rubrik3"/>
      </w:pPr>
      <w:bookmarkStart w:id="102" w:name="_Toc383102056"/>
      <w:r w:rsidRPr="00CC412F">
        <w:t xml:space="preserve">Flöde 3 – Hämta </w:t>
      </w:r>
      <w:r w:rsidR="004078E1" w:rsidRPr="00CC412F">
        <w:t>patienters kemilaboratoriesvar.</w:t>
      </w:r>
      <w:bookmarkEnd w:id="102"/>
    </w:p>
    <w:p w14:paraId="5B256735" w14:textId="77777777" w:rsidR="00E901DA" w:rsidRPr="00CC412F" w:rsidRDefault="00E901DA" w:rsidP="00E901DA">
      <w:pPr>
        <w:pStyle w:val="Rubrik4"/>
      </w:pPr>
      <w:r w:rsidRPr="00CC412F">
        <w:t>Arbetsflöde</w:t>
      </w:r>
    </w:p>
    <w:p w14:paraId="44F54CCC" w14:textId="77777777" w:rsidR="00E901DA" w:rsidRPr="00CC412F" w:rsidRDefault="00E901DA" w:rsidP="00E901DA"/>
    <w:p w14:paraId="11900135" w14:textId="77777777" w:rsidR="00E901DA" w:rsidRPr="00CC412F" w:rsidRDefault="00E901DA" w:rsidP="00E901DA">
      <w:pPr>
        <w:rPr>
          <w:highlight w:val="yellow"/>
        </w:rPr>
      </w:pPr>
      <w:r w:rsidRPr="00FB06E9">
        <w:rPr>
          <w:noProof/>
          <w:lang w:eastAsia="sv-SE"/>
        </w:rPr>
        <w:drawing>
          <wp:inline distT="0" distB="0" distL="0" distR="0" wp14:anchorId="048A16BF" wp14:editId="4097565F">
            <wp:extent cx="5507990" cy="3472091"/>
            <wp:effectExtent l="0" t="0" r="3810" b="8255"/>
            <wp:docPr id="23"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5C8B1296" w14:textId="77777777" w:rsidR="00E901DA" w:rsidRPr="00CC412F" w:rsidRDefault="00E901DA" w:rsidP="00E901DA">
      <w:pPr>
        <w:rPr>
          <w:highlight w:val="yellow"/>
        </w:rPr>
      </w:pPr>
    </w:p>
    <w:p w14:paraId="5E54F781" w14:textId="77777777" w:rsidR="00E901DA" w:rsidRPr="00CC412F" w:rsidRDefault="00E901DA" w:rsidP="00C420B9">
      <w:pPr>
        <w:pStyle w:val="Brdtext"/>
      </w:pPr>
      <w:r w:rsidRPr="00CC412F">
        <w:t>Figur: Direktåtkomst inom sammanhållen journalföring</w:t>
      </w:r>
    </w:p>
    <w:p w14:paraId="7CA80918" w14:textId="77777777" w:rsidR="00E901DA" w:rsidRPr="00CC412F" w:rsidRDefault="00E901DA" w:rsidP="00C420B9">
      <w:pPr>
        <w:pStyle w:val="Brdtext"/>
      </w:pPr>
    </w:p>
    <w:p w14:paraId="5571D9E0" w14:textId="77777777" w:rsidR="00E901DA" w:rsidRPr="00CC412F" w:rsidRDefault="00E901DA" w:rsidP="00C420B9">
      <w:pPr>
        <w:pStyle w:val="Brdtext"/>
      </w:pPr>
      <w:r w:rsidRPr="00FB06E9">
        <w:rPr>
          <w:noProof/>
          <w:lang w:eastAsia="sv-SE"/>
        </w:rPr>
        <w:lastRenderedPageBreak/>
        <w:drawing>
          <wp:inline distT="0" distB="0" distL="0" distR="0" wp14:anchorId="08D94675" wp14:editId="12709A53">
            <wp:extent cx="5702643" cy="3613289"/>
            <wp:effectExtent l="0" t="0" r="12700" b="0"/>
            <wp:docPr id="24"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0BC03F78" w14:textId="77777777" w:rsidR="00E901DA" w:rsidRPr="00CC412F" w:rsidRDefault="00E901DA" w:rsidP="00E901DA">
      <w:pPr>
        <w:pStyle w:val="Rubrik5"/>
      </w:pPr>
      <w:r w:rsidRPr="00CC412F">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E901DA" w:rsidRPr="00CC412F" w14:paraId="237352A6" w14:textId="77777777" w:rsidTr="00035299">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94F90F2" w14:textId="77777777" w:rsidR="00E901DA" w:rsidRPr="00CC412F" w:rsidRDefault="00E901DA" w:rsidP="00035299">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C787027" w14:textId="77777777" w:rsidR="00E901DA" w:rsidRPr="00CC412F" w:rsidRDefault="00E901DA" w:rsidP="00035299">
            <w:pPr>
              <w:tabs>
                <w:tab w:val="left" w:pos="567"/>
              </w:tabs>
              <w:rPr>
                <w:rFonts w:ascii="Times New Roman" w:hAnsi="Times New Roman"/>
                <w:b/>
              </w:rPr>
            </w:pPr>
            <w:r w:rsidRPr="00CC412F">
              <w:rPr>
                <w:rFonts w:ascii="Times New Roman" w:hAnsi="Times New Roman"/>
                <w:b/>
              </w:rPr>
              <w:t>Beskrivning alt. referens</w:t>
            </w:r>
          </w:p>
        </w:tc>
      </w:tr>
      <w:tr w:rsidR="00E901DA" w:rsidRPr="00CC412F" w14:paraId="67897C12" w14:textId="77777777" w:rsidTr="00035299">
        <w:trPr>
          <w:trHeight w:val="709"/>
        </w:trPr>
        <w:tc>
          <w:tcPr>
            <w:tcW w:w="1027" w:type="pct"/>
            <w:tcBorders>
              <w:top w:val="single" w:sz="6" w:space="0" w:color="auto"/>
            </w:tcBorders>
          </w:tcPr>
          <w:p w14:paraId="1A3672EA" w14:textId="77777777" w:rsidR="00E901DA" w:rsidRPr="00CC412F" w:rsidRDefault="00E901DA" w:rsidP="00035299">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35E32EDC" w14:textId="7AE74228" w:rsidR="00E901DA" w:rsidRPr="00CC412F" w:rsidRDefault="00E901DA" w:rsidP="000E4FE6">
            <w:pPr>
              <w:spacing w:before="40" w:after="40"/>
              <w:rPr>
                <w:rFonts w:ascii="Times New Roman" w:hAnsi="Times New Roman"/>
              </w:rPr>
            </w:pPr>
            <w:r w:rsidRPr="00CC412F">
              <w:rPr>
                <w:rFonts w:ascii="Times New Roman" w:hAnsi="Times New Roman"/>
              </w:rPr>
              <w:t>Den patient som vill få tillgång till sin</w:t>
            </w:r>
            <w:r w:rsidR="000E4FE6" w:rsidRPr="00CC412F">
              <w:rPr>
                <w:rFonts w:ascii="Times New Roman" w:hAnsi="Times New Roman"/>
              </w:rPr>
              <w:t>a kemilaboratoriesvar.</w:t>
            </w:r>
            <w:r w:rsidRPr="00CC412F">
              <w:rPr>
                <w:rFonts w:ascii="Times New Roman" w:hAnsi="Times New Roman"/>
              </w:rPr>
              <w:t>.</w:t>
            </w:r>
          </w:p>
        </w:tc>
      </w:tr>
    </w:tbl>
    <w:p w14:paraId="1B4299B2" w14:textId="77777777" w:rsidR="00C420B9" w:rsidRDefault="00C420B9" w:rsidP="00C420B9">
      <w:pPr>
        <w:pStyle w:val="Rubrik4"/>
        <w:numPr>
          <w:ilvl w:val="0"/>
          <w:numId w:val="0"/>
        </w:numPr>
        <w:ind w:left="864"/>
      </w:pPr>
    </w:p>
    <w:p w14:paraId="2069A9B0" w14:textId="77777777" w:rsidR="00E901DA" w:rsidRPr="00CC412F" w:rsidRDefault="00E901DA" w:rsidP="00E901DA">
      <w:pPr>
        <w:pStyle w:val="Rubrik4"/>
      </w:pPr>
      <w:r w:rsidRPr="00CC412F">
        <w:t>Sekvensdiagram</w:t>
      </w:r>
    </w:p>
    <w:p w14:paraId="109F950A" w14:textId="7C6DAB03" w:rsidR="00E901DA" w:rsidRPr="00CC412F" w:rsidRDefault="00E901DA" w:rsidP="00E901DA">
      <w:del w:id="103" w:author="Björn Genfors" w:date="2014-03-28T13:06:00Z">
        <w:r w:rsidRPr="00FB06E9" w:rsidDel="000B0F50">
          <w:rPr>
            <w:noProof/>
            <w:lang w:eastAsia="sv-SE"/>
          </w:rPr>
          <w:drawing>
            <wp:inline distT="0" distB="0" distL="0" distR="0" wp14:anchorId="5A65B179" wp14:editId="747C9AD5">
              <wp:extent cx="5507990" cy="1562735"/>
              <wp:effectExtent l="0" t="0" r="381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LaboratoryOrderOutcome.png"/>
                      <pic:cNvPicPr/>
                    </pic:nvPicPr>
                    <pic:blipFill>
                      <a:blip r:embed="rId17">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04" w:author="Björn Genfors" w:date="2014-03-28T13:06:00Z">
        <w:r w:rsidR="000B0F50">
          <w:rPr>
            <w:noProof/>
            <w:lang w:eastAsia="sv-SE"/>
          </w:rPr>
          <w:drawing>
            <wp:inline distT="0" distB="0" distL="0" distR="0" wp14:anchorId="16468568" wp14:editId="36AA3615">
              <wp:extent cx="5507990" cy="949960"/>
              <wp:effectExtent l="0" t="0" r="0" b="2540"/>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LaboratoryOrderOutcome.png"/>
                      <pic:cNvPicPr/>
                    </pic:nvPicPr>
                    <pic:blipFill>
                      <a:blip r:embed="rId18">
                        <a:extLst>
                          <a:ext uri="{28A0092B-C50C-407E-A947-70E740481C1C}">
                            <a14:useLocalDpi xmlns:a14="http://schemas.microsoft.com/office/drawing/2010/main" val="0"/>
                          </a:ext>
                        </a:extLst>
                      </a:blip>
                      <a:stretch>
                        <a:fillRect/>
                      </a:stretch>
                    </pic:blipFill>
                    <pic:spPr>
                      <a:xfrm>
                        <a:off x="0" y="0"/>
                        <a:ext cx="5507990" cy="949960"/>
                      </a:xfrm>
                      <a:prstGeom prst="rect">
                        <a:avLst/>
                      </a:prstGeom>
                    </pic:spPr>
                  </pic:pic>
                </a:graphicData>
              </a:graphic>
            </wp:inline>
          </w:drawing>
        </w:r>
      </w:ins>
    </w:p>
    <w:p w14:paraId="55255AC7" w14:textId="77777777" w:rsidR="00E901DA" w:rsidRPr="00CC412F" w:rsidRDefault="00E901DA" w:rsidP="00E901DA"/>
    <w:tbl>
      <w:tblPr>
        <w:tblW w:w="0" w:type="auto"/>
        <w:tblCellMar>
          <w:left w:w="10" w:type="dxa"/>
          <w:right w:w="10" w:type="dxa"/>
        </w:tblCellMar>
        <w:tblLook w:val="04A0" w:firstRow="1" w:lastRow="0" w:firstColumn="1" w:lastColumn="0" w:noHBand="0" w:noVBand="1"/>
      </w:tblPr>
      <w:tblGrid>
        <w:gridCol w:w="1998"/>
        <w:gridCol w:w="6696"/>
      </w:tblGrid>
      <w:tr w:rsidR="00E901DA" w:rsidRPr="00CC412F" w14:paraId="7239A231" w14:textId="77777777" w:rsidTr="00035299">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5185C56" w14:textId="77777777" w:rsidR="00E901DA" w:rsidRPr="00CC412F" w:rsidRDefault="00E901DA" w:rsidP="00035299">
            <w:pPr>
              <w:spacing w:before="40" w:after="40"/>
              <w:rPr>
                <w:rFonts w:ascii="Times New Roman" w:hAnsi="Times New Roman"/>
                <w:b/>
              </w:rPr>
            </w:pPr>
            <w:r w:rsidRPr="00CC412F">
              <w:rPr>
                <w:rFonts w:ascii="Times New Roman" w:hAnsi="Times New Roman"/>
                <w:b/>
              </w:rPr>
              <w:lastRenderedPageBreak/>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29B1320" w14:textId="77777777" w:rsidR="00E901DA" w:rsidRPr="00CC412F" w:rsidRDefault="00E901DA" w:rsidP="00035299">
            <w:pPr>
              <w:spacing w:before="40" w:after="40"/>
              <w:rPr>
                <w:rFonts w:ascii="Times New Roman" w:hAnsi="Times New Roman"/>
                <w:b/>
              </w:rPr>
            </w:pPr>
            <w:r w:rsidRPr="00CC412F">
              <w:rPr>
                <w:rFonts w:ascii="Times New Roman" w:hAnsi="Times New Roman"/>
                <w:b/>
              </w:rPr>
              <w:t>Beskrivning</w:t>
            </w:r>
          </w:p>
        </w:tc>
      </w:tr>
      <w:tr w:rsidR="00E901DA" w:rsidRPr="00CC412F" w14:paraId="1D91CCBB" w14:textId="77777777" w:rsidTr="00035299">
        <w:tc>
          <w:tcPr>
            <w:tcW w:w="1951" w:type="dxa"/>
            <w:tcBorders>
              <w:top w:val="single" w:sz="6" w:space="0" w:color="auto"/>
              <w:left w:val="single" w:sz="6" w:space="0" w:color="auto"/>
              <w:bottom w:val="single" w:sz="6" w:space="0" w:color="auto"/>
              <w:right w:val="single" w:sz="6" w:space="0" w:color="auto"/>
            </w:tcBorders>
          </w:tcPr>
          <w:p w14:paraId="28101D66" w14:textId="77777777" w:rsidR="00E901DA" w:rsidRPr="00CC412F" w:rsidRDefault="00E901DA" w:rsidP="00035299">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0D44A59A" w14:textId="77777777" w:rsidR="00E901DA" w:rsidRPr="00CC412F" w:rsidRDefault="00E901DA" w:rsidP="00035299">
            <w:pPr>
              <w:spacing w:before="40" w:after="40"/>
              <w:rPr>
                <w:rFonts w:ascii="Times New Roman" w:hAnsi="Times New Roman"/>
              </w:rPr>
            </w:pPr>
            <w:r w:rsidRPr="00CC412F">
              <w:rPr>
                <w:rFonts w:ascii="Times New Roman" w:hAnsi="Times New Roman"/>
              </w:rPr>
              <w:t xml:space="preserve">Den/det som utför själva handlingen. </w:t>
            </w:r>
          </w:p>
        </w:tc>
      </w:tr>
      <w:tr w:rsidR="00E901DA" w:rsidRPr="00CC412F" w14:paraId="50E71CA9" w14:textId="77777777" w:rsidTr="00035299">
        <w:tc>
          <w:tcPr>
            <w:tcW w:w="1951" w:type="dxa"/>
            <w:tcBorders>
              <w:top w:val="single" w:sz="6" w:space="0" w:color="auto"/>
              <w:left w:val="single" w:sz="6" w:space="0" w:color="auto"/>
              <w:bottom w:val="single" w:sz="6" w:space="0" w:color="auto"/>
              <w:right w:val="single" w:sz="6" w:space="0" w:color="auto"/>
            </w:tcBorders>
          </w:tcPr>
          <w:p w14:paraId="7D67D5DB" w14:textId="14E20493" w:rsidR="00E901DA" w:rsidRPr="00CC412F" w:rsidRDefault="000E4FE6" w:rsidP="00035299">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13842E0B" w14:textId="77777777" w:rsidR="00E901DA" w:rsidRPr="00CC412F" w:rsidRDefault="00E901DA" w:rsidP="00035299">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E901DA" w:rsidRPr="00CC412F" w14:paraId="1FF934A7" w14:textId="77777777" w:rsidTr="00035299">
        <w:tc>
          <w:tcPr>
            <w:tcW w:w="1951" w:type="dxa"/>
            <w:tcBorders>
              <w:top w:val="single" w:sz="6" w:space="0" w:color="auto"/>
              <w:left w:val="single" w:sz="6" w:space="0" w:color="auto"/>
              <w:bottom w:val="single" w:sz="6" w:space="0" w:color="auto"/>
              <w:right w:val="single" w:sz="6" w:space="0" w:color="auto"/>
            </w:tcBorders>
          </w:tcPr>
          <w:p w14:paraId="4D434FDE" w14:textId="77777777" w:rsidR="00E901DA" w:rsidRPr="00CC412F" w:rsidRDefault="00E901DA" w:rsidP="00035299">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2A5BD4A3" w14:textId="77777777" w:rsidR="00E901DA" w:rsidRPr="00CC412F" w:rsidRDefault="00E901DA" w:rsidP="00035299">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E901DA" w:rsidRPr="00CC412F" w14:paraId="6316F63F" w14:textId="77777777" w:rsidTr="00035299">
        <w:tc>
          <w:tcPr>
            <w:tcW w:w="1951" w:type="dxa"/>
            <w:tcBorders>
              <w:top w:val="single" w:sz="6" w:space="0" w:color="auto"/>
              <w:left w:val="single" w:sz="6" w:space="0" w:color="auto"/>
              <w:bottom w:val="single" w:sz="6" w:space="0" w:color="auto"/>
              <w:right w:val="single" w:sz="6" w:space="0" w:color="auto"/>
            </w:tcBorders>
          </w:tcPr>
          <w:p w14:paraId="3665B06D" w14:textId="77777777" w:rsidR="00E901DA" w:rsidRPr="00CC412F" w:rsidRDefault="00E901DA" w:rsidP="00035299">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762E238E" w14:textId="77777777" w:rsidR="00E901DA" w:rsidRPr="00CC412F" w:rsidRDefault="00E901DA" w:rsidP="00035299">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E901DA" w:rsidRPr="00CC412F" w14:paraId="2B76B853" w14:textId="77777777" w:rsidTr="00035299">
        <w:tc>
          <w:tcPr>
            <w:tcW w:w="1951" w:type="dxa"/>
            <w:tcBorders>
              <w:top w:val="single" w:sz="6" w:space="0" w:color="auto"/>
              <w:left w:val="single" w:sz="6" w:space="0" w:color="auto"/>
              <w:bottom w:val="single" w:sz="6" w:space="0" w:color="auto"/>
              <w:right w:val="single" w:sz="6" w:space="0" w:color="auto"/>
            </w:tcBorders>
          </w:tcPr>
          <w:p w14:paraId="02F1ABE0" w14:textId="77777777" w:rsidR="00E901DA" w:rsidRPr="00CC412F" w:rsidRDefault="00E901DA" w:rsidP="00035299">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0C5B73D0" w14:textId="77777777" w:rsidR="00E901DA" w:rsidRPr="00CC412F" w:rsidRDefault="00E901DA" w:rsidP="00035299">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6E3AA3B4" w14:textId="77777777" w:rsidR="00E901DA" w:rsidRPr="00CC412F" w:rsidRDefault="00E901DA" w:rsidP="00D654EF"/>
    <w:p w14:paraId="11F5A5A7" w14:textId="12178561" w:rsidR="00156D6C" w:rsidRPr="00CC412F" w:rsidRDefault="00156D6C" w:rsidP="00156D6C">
      <w:pPr>
        <w:pStyle w:val="Rubrik3"/>
      </w:pPr>
      <w:bookmarkStart w:id="105" w:name="_Toc383102057"/>
      <w:r w:rsidRPr="00CC412F">
        <w:t>Flöde 4 – Hämta EKG data</w:t>
      </w:r>
      <w:bookmarkEnd w:id="105"/>
    </w:p>
    <w:p w14:paraId="219C75E8" w14:textId="77777777" w:rsidR="00156D6C" w:rsidRPr="00CC412F" w:rsidRDefault="00156D6C" w:rsidP="00156D6C">
      <w:pPr>
        <w:pStyle w:val="Rubrik4"/>
      </w:pPr>
      <w:r w:rsidRPr="00CC412F">
        <w:t>Arbetsflöde</w:t>
      </w:r>
    </w:p>
    <w:p w14:paraId="0A6418AE" w14:textId="77777777" w:rsidR="00156D6C" w:rsidRPr="00CC412F" w:rsidRDefault="00156D6C" w:rsidP="00156D6C"/>
    <w:p w14:paraId="3D13850E" w14:textId="77777777" w:rsidR="00156D6C" w:rsidRPr="00CC412F" w:rsidRDefault="00156D6C" w:rsidP="00156D6C">
      <w:pPr>
        <w:rPr>
          <w:highlight w:val="yellow"/>
        </w:rPr>
      </w:pPr>
      <w:r w:rsidRPr="00FB06E9">
        <w:rPr>
          <w:noProof/>
          <w:lang w:eastAsia="sv-SE"/>
        </w:rPr>
        <w:drawing>
          <wp:inline distT="0" distB="0" distL="0" distR="0" wp14:anchorId="55BA2F97" wp14:editId="62C094A9">
            <wp:extent cx="5507990" cy="3472091"/>
            <wp:effectExtent l="0" t="0" r="3810" b="8255"/>
            <wp:docPr id="10"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30E44C9E" w14:textId="77777777" w:rsidR="00156D6C" w:rsidRPr="00CC412F" w:rsidRDefault="00156D6C" w:rsidP="00156D6C">
      <w:pPr>
        <w:rPr>
          <w:highlight w:val="yellow"/>
        </w:rPr>
      </w:pPr>
    </w:p>
    <w:p w14:paraId="415C1DC5" w14:textId="77777777" w:rsidR="00156D6C" w:rsidRPr="00CC412F" w:rsidRDefault="00156D6C" w:rsidP="00C420B9">
      <w:pPr>
        <w:pStyle w:val="Brdtext"/>
      </w:pPr>
      <w:r w:rsidRPr="00CC412F">
        <w:t>Figur: Direktåtkomst inom sammanhållen journalföring</w:t>
      </w:r>
    </w:p>
    <w:p w14:paraId="05EED647" w14:textId="77777777" w:rsidR="00156D6C" w:rsidRPr="00CC412F" w:rsidRDefault="00156D6C" w:rsidP="00C420B9">
      <w:pPr>
        <w:pStyle w:val="Brdtext"/>
      </w:pPr>
    </w:p>
    <w:p w14:paraId="369F0EC0" w14:textId="77777777" w:rsidR="00156D6C" w:rsidRPr="00CC412F" w:rsidRDefault="00156D6C" w:rsidP="00C420B9">
      <w:pPr>
        <w:pStyle w:val="Brdtext"/>
      </w:pPr>
      <w:r w:rsidRPr="00FB06E9">
        <w:rPr>
          <w:noProof/>
          <w:lang w:eastAsia="sv-SE"/>
        </w:rPr>
        <w:lastRenderedPageBreak/>
        <w:drawing>
          <wp:inline distT="0" distB="0" distL="0" distR="0" wp14:anchorId="11140B50" wp14:editId="4902AF77">
            <wp:extent cx="5702643" cy="3613289"/>
            <wp:effectExtent l="0" t="0" r="12700" b="0"/>
            <wp:docPr id="13"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0F05B4FE" w14:textId="77777777" w:rsidR="00156D6C" w:rsidRPr="000B0F50" w:rsidRDefault="00156D6C" w:rsidP="00156D6C">
      <w:pPr>
        <w:pStyle w:val="Rubrik5"/>
        <w:rPr>
          <w:rPrChange w:id="106" w:author="Björn Genfors" w:date="2014-03-28T13:06:00Z">
            <w:rPr>
              <w:highlight w:val="yellow"/>
            </w:rPr>
          </w:rPrChange>
        </w:rPr>
      </w:pPr>
      <w:r w:rsidRPr="000B0F50">
        <w:rPr>
          <w:rPrChange w:id="107" w:author="Björn Genfors" w:date="2014-03-28T13:06:00Z">
            <w:rPr>
              <w:highlight w:val="yellow"/>
            </w:rPr>
          </w:rPrChange>
        </w:rPr>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Change w:id="108">
          <w:tblGrid>
            <w:gridCol w:w="1827"/>
            <w:gridCol w:w="7070"/>
          </w:tblGrid>
        </w:tblGridChange>
      </w:tblGrid>
      <w:tr w:rsidR="00156D6C" w:rsidRPr="00F66D4E" w14:paraId="3C3A3DEE" w14:textId="77777777" w:rsidTr="00CC412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8FD348F" w14:textId="77777777" w:rsidR="00156D6C" w:rsidRPr="000B0F50" w:rsidRDefault="00156D6C" w:rsidP="00CC412F">
            <w:pPr>
              <w:tabs>
                <w:tab w:val="left" w:pos="567"/>
              </w:tabs>
              <w:jc w:val="center"/>
              <w:rPr>
                <w:rFonts w:ascii="Times New Roman" w:hAnsi="Times New Roman"/>
                <w:b/>
                <w:rPrChange w:id="109" w:author="Björn Genfors" w:date="2014-03-28T13:06:00Z">
                  <w:rPr>
                    <w:rFonts w:ascii="Times New Roman" w:hAnsi="Times New Roman"/>
                    <w:b/>
                    <w:highlight w:val="yellow"/>
                  </w:rPr>
                </w:rPrChange>
              </w:rPr>
            </w:pPr>
            <w:r w:rsidRPr="000B0F50">
              <w:rPr>
                <w:rFonts w:ascii="Times New Roman" w:hAnsi="Times New Roman"/>
                <w:b/>
                <w:rPrChange w:id="110" w:author="Björn Genfors" w:date="2014-03-28T13:06:00Z">
                  <w:rPr>
                    <w:rFonts w:ascii="Times New Roman" w:hAnsi="Times New Roman"/>
                    <w:b/>
                    <w:highlight w:val="yellow"/>
                  </w:rPr>
                </w:rPrChange>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4D64C4E" w14:textId="77777777" w:rsidR="00156D6C" w:rsidRPr="000B0F50" w:rsidRDefault="00156D6C" w:rsidP="00CC412F">
            <w:pPr>
              <w:tabs>
                <w:tab w:val="left" w:pos="567"/>
              </w:tabs>
              <w:rPr>
                <w:rFonts w:ascii="Times New Roman" w:hAnsi="Times New Roman"/>
                <w:b/>
                <w:rPrChange w:id="111" w:author="Björn Genfors" w:date="2014-03-28T13:06:00Z">
                  <w:rPr>
                    <w:rFonts w:ascii="Times New Roman" w:hAnsi="Times New Roman"/>
                    <w:b/>
                    <w:highlight w:val="yellow"/>
                  </w:rPr>
                </w:rPrChange>
              </w:rPr>
            </w:pPr>
            <w:r w:rsidRPr="000B0F50">
              <w:rPr>
                <w:rFonts w:ascii="Times New Roman" w:hAnsi="Times New Roman"/>
                <w:b/>
                <w:rPrChange w:id="112" w:author="Björn Genfors" w:date="2014-03-28T13:06:00Z">
                  <w:rPr>
                    <w:rFonts w:ascii="Times New Roman" w:hAnsi="Times New Roman"/>
                    <w:b/>
                    <w:highlight w:val="yellow"/>
                  </w:rPr>
                </w:rPrChange>
              </w:rPr>
              <w:t>Beskrivning alt. referens</w:t>
            </w:r>
          </w:p>
        </w:tc>
      </w:tr>
      <w:tr w:rsidR="00156D6C" w:rsidRPr="00F66D4E" w14:paraId="19B972C2" w14:textId="77777777" w:rsidTr="000B0F50">
        <w:tblPrEx>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PrExChange w:id="113" w:author="Björn Genfors" w:date="2014-03-28T13:07:00Z">
            <w:tblPrEx>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PrEx>
          </w:tblPrExChange>
        </w:tblPrEx>
        <w:trPr>
          <w:trHeight w:val="539"/>
          <w:trPrChange w:id="114" w:author="Björn Genfors" w:date="2014-03-28T13:07:00Z">
            <w:trPr>
              <w:trHeight w:val="709"/>
            </w:trPr>
          </w:trPrChange>
        </w:trPr>
        <w:tc>
          <w:tcPr>
            <w:tcW w:w="1027" w:type="pct"/>
            <w:tcBorders>
              <w:top w:val="single" w:sz="6" w:space="0" w:color="auto"/>
            </w:tcBorders>
            <w:tcPrChange w:id="115" w:author="Björn Genfors" w:date="2014-03-28T13:07:00Z">
              <w:tcPr>
                <w:tcW w:w="1027" w:type="pct"/>
                <w:tcBorders>
                  <w:top w:val="single" w:sz="6" w:space="0" w:color="auto"/>
                </w:tcBorders>
              </w:tcPr>
            </w:tcPrChange>
          </w:tcPr>
          <w:p w14:paraId="21669506" w14:textId="77777777" w:rsidR="00156D6C" w:rsidRPr="000B0F50" w:rsidRDefault="00156D6C" w:rsidP="00CC412F">
            <w:pPr>
              <w:spacing w:before="40" w:after="40"/>
              <w:rPr>
                <w:rFonts w:ascii="Times New Roman" w:hAnsi="Times New Roman"/>
                <w:rPrChange w:id="116" w:author="Björn Genfors" w:date="2014-03-28T13:06:00Z">
                  <w:rPr>
                    <w:rFonts w:ascii="Times New Roman" w:hAnsi="Times New Roman"/>
                    <w:highlight w:val="yellow"/>
                  </w:rPr>
                </w:rPrChange>
              </w:rPr>
            </w:pPr>
            <w:r w:rsidRPr="000B0F50">
              <w:rPr>
                <w:rFonts w:ascii="Times New Roman" w:hAnsi="Times New Roman"/>
                <w:rPrChange w:id="117" w:author="Björn Genfors" w:date="2014-03-28T13:06:00Z">
                  <w:rPr>
                    <w:rFonts w:ascii="Times New Roman" w:hAnsi="Times New Roman"/>
                    <w:highlight w:val="yellow"/>
                  </w:rPr>
                </w:rPrChange>
              </w:rPr>
              <w:t>Patienten</w:t>
            </w:r>
          </w:p>
        </w:tc>
        <w:tc>
          <w:tcPr>
            <w:tcW w:w="3973" w:type="pct"/>
            <w:tcBorders>
              <w:top w:val="single" w:sz="6" w:space="0" w:color="auto"/>
            </w:tcBorders>
            <w:tcPrChange w:id="118" w:author="Björn Genfors" w:date="2014-03-28T13:07:00Z">
              <w:tcPr>
                <w:tcW w:w="3973" w:type="pct"/>
                <w:tcBorders>
                  <w:top w:val="single" w:sz="6" w:space="0" w:color="auto"/>
                </w:tcBorders>
              </w:tcPr>
            </w:tcPrChange>
          </w:tcPr>
          <w:p w14:paraId="776FDE8B" w14:textId="77777777" w:rsidR="00156D6C" w:rsidRPr="000B0F50" w:rsidRDefault="00156D6C" w:rsidP="00CC412F">
            <w:pPr>
              <w:spacing w:before="40" w:after="40"/>
              <w:rPr>
                <w:rFonts w:ascii="Times New Roman" w:hAnsi="Times New Roman"/>
                <w:rPrChange w:id="119" w:author="Björn Genfors" w:date="2014-03-28T13:06:00Z">
                  <w:rPr>
                    <w:rFonts w:ascii="Times New Roman" w:hAnsi="Times New Roman"/>
                    <w:highlight w:val="yellow"/>
                  </w:rPr>
                </w:rPrChange>
              </w:rPr>
            </w:pPr>
            <w:r w:rsidRPr="000B0F50">
              <w:rPr>
                <w:rFonts w:ascii="Times New Roman" w:hAnsi="Times New Roman"/>
                <w:rPrChange w:id="120" w:author="Björn Genfors" w:date="2014-03-28T13:06:00Z">
                  <w:rPr>
                    <w:rFonts w:ascii="Times New Roman" w:hAnsi="Times New Roman"/>
                    <w:highlight w:val="yellow"/>
                  </w:rPr>
                </w:rPrChange>
              </w:rPr>
              <w:t>Den patient som vill få tillgång till sin mödravårdsinformation.</w:t>
            </w:r>
          </w:p>
        </w:tc>
      </w:tr>
    </w:tbl>
    <w:p w14:paraId="650F0C71" w14:textId="77777777" w:rsidR="00C420B9" w:rsidRPr="000B0F50" w:rsidRDefault="00C420B9" w:rsidP="00C420B9">
      <w:pPr>
        <w:pStyle w:val="Rubrik4"/>
        <w:numPr>
          <w:ilvl w:val="0"/>
          <w:numId w:val="0"/>
        </w:numPr>
        <w:ind w:left="864"/>
        <w:rPr>
          <w:rPrChange w:id="121" w:author="Björn Genfors" w:date="2014-03-28T13:06:00Z">
            <w:rPr>
              <w:highlight w:val="yellow"/>
            </w:rPr>
          </w:rPrChange>
        </w:rPr>
      </w:pPr>
    </w:p>
    <w:p w14:paraId="7A74447B" w14:textId="77777777" w:rsidR="00156D6C" w:rsidRPr="000B0F50" w:rsidRDefault="00156D6C" w:rsidP="00156D6C">
      <w:pPr>
        <w:pStyle w:val="Rubrik4"/>
        <w:rPr>
          <w:rPrChange w:id="122" w:author="Björn Genfors" w:date="2014-03-28T13:06:00Z">
            <w:rPr>
              <w:highlight w:val="yellow"/>
            </w:rPr>
          </w:rPrChange>
        </w:rPr>
      </w:pPr>
      <w:r w:rsidRPr="000B0F50">
        <w:rPr>
          <w:rPrChange w:id="123" w:author="Björn Genfors" w:date="2014-03-28T13:06:00Z">
            <w:rPr>
              <w:highlight w:val="yellow"/>
            </w:rPr>
          </w:rPrChange>
        </w:rPr>
        <w:t>Sekvensdiagram</w:t>
      </w:r>
    </w:p>
    <w:p w14:paraId="597411E0" w14:textId="2D383425" w:rsidR="00156D6C" w:rsidRPr="003A6D72" w:rsidRDefault="00156D6C" w:rsidP="00156D6C">
      <w:pPr>
        <w:rPr>
          <w:highlight w:val="yellow"/>
        </w:rPr>
      </w:pPr>
      <w:del w:id="124" w:author="Björn Genfors" w:date="2014-03-28T13:06:00Z">
        <w:r w:rsidRPr="003A6D72" w:rsidDel="000B0F50">
          <w:rPr>
            <w:noProof/>
            <w:highlight w:val="yellow"/>
            <w:lang w:eastAsia="sv-SE"/>
          </w:rPr>
          <w:drawing>
            <wp:inline distT="0" distB="0" distL="0" distR="0" wp14:anchorId="071232F0" wp14:editId="2C093BC6">
              <wp:extent cx="5507990" cy="1562735"/>
              <wp:effectExtent l="0" t="0" r="3810" b="12065"/>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5">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25" w:author="Björn Genfors" w:date="2014-03-28T13:06:00Z">
        <w:r w:rsidR="000B0F50">
          <w:rPr>
            <w:noProof/>
            <w:lang w:eastAsia="sv-SE"/>
          </w:rPr>
          <w:drawing>
            <wp:inline distT="0" distB="0" distL="0" distR="0" wp14:anchorId="60352CCE" wp14:editId="3988DD08">
              <wp:extent cx="5507990" cy="970915"/>
              <wp:effectExtent l="0" t="0" r="0" b="635"/>
              <wp:docPr id="35" name="Bildobjek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ECGOutcome.png"/>
                      <pic:cNvPicPr/>
                    </pic:nvPicPr>
                    <pic:blipFill>
                      <a:blip r:embed="rId19">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54DEAD7E" w14:textId="77777777" w:rsidR="00156D6C" w:rsidRPr="003A6D72" w:rsidRDefault="00156D6C" w:rsidP="00156D6C">
      <w:pPr>
        <w:rPr>
          <w:highlight w:val="yellow"/>
        </w:rPr>
      </w:pPr>
    </w:p>
    <w:tbl>
      <w:tblPr>
        <w:tblW w:w="0" w:type="auto"/>
        <w:tblCellMar>
          <w:left w:w="10" w:type="dxa"/>
          <w:right w:w="10" w:type="dxa"/>
        </w:tblCellMar>
        <w:tblLook w:val="04A0" w:firstRow="1" w:lastRow="0" w:firstColumn="1" w:lastColumn="0" w:noHBand="0" w:noVBand="1"/>
      </w:tblPr>
      <w:tblGrid>
        <w:gridCol w:w="1998"/>
        <w:gridCol w:w="6696"/>
      </w:tblGrid>
      <w:tr w:rsidR="00156D6C" w:rsidRPr="00CC412F" w14:paraId="176F2656" w14:textId="77777777" w:rsidTr="00CC412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DB2A2EC" w14:textId="77777777" w:rsidR="00156D6C" w:rsidRPr="00CC412F" w:rsidRDefault="00156D6C" w:rsidP="00CC412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9212401" w14:textId="77777777" w:rsidR="00156D6C" w:rsidRPr="00CC412F" w:rsidRDefault="00156D6C" w:rsidP="00CC412F">
            <w:pPr>
              <w:spacing w:before="40" w:after="40"/>
              <w:rPr>
                <w:rFonts w:ascii="Times New Roman" w:hAnsi="Times New Roman"/>
                <w:b/>
              </w:rPr>
            </w:pPr>
            <w:r w:rsidRPr="00CC412F">
              <w:rPr>
                <w:rFonts w:ascii="Times New Roman" w:hAnsi="Times New Roman"/>
                <w:b/>
              </w:rPr>
              <w:t>Beskrivning</w:t>
            </w:r>
          </w:p>
        </w:tc>
      </w:tr>
      <w:tr w:rsidR="00156D6C" w:rsidRPr="00CC412F" w14:paraId="482111AF" w14:textId="77777777" w:rsidTr="00CC412F">
        <w:tc>
          <w:tcPr>
            <w:tcW w:w="1951" w:type="dxa"/>
            <w:tcBorders>
              <w:top w:val="single" w:sz="6" w:space="0" w:color="auto"/>
              <w:left w:val="single" w:sz="6" w:space="0" w:color="auto"/>
              <w:bottom w:val="single" w:sz="6" w:space="0" w:color="auto"/>
              <w:right w:val="single" w:sz="6" w:space="0" w:color="auto"/>
            </w:tcBorders>
          </w:tcPr>
          <w:p w14:paraId="1E1E8145" w14:textId="77777777" w:rsidR="00156D6C" w:rsidRPr="00CC412F" w:rsidRDefault="00156D6C" w:rsidP="00CC412F">
            <w:pPr>
              <w:spacing w:before="40" w:after="40"/>
              <w:rPr>
                <w:rFonts w:ascii="Times New Roman" w:hAnsi="Times New Roman"/>
              </w:rPr>
            </w:pPr>
            <w:r w:rsidRPr="00CC412F">
              <w:rPr>
                <w:rFonts w:ascii="Times New Roman" w:hAnsi="Times New Roman"/>
              </w:rPr>
              <w:lastRenderedPageBreak/>
              <w:t>Användare/system</w:t>
            </w:r>
          </w:p>
        </w:tc>
        <w:tc>
          <w:tcPr>
            <w:tcW w:w="6863" w:type="dxa"/>
            <w:tcBorders>
              <w:top w:val="single" w:sz="6" w:space="0" w:color="auto"/>
              <w:left w:val="single" w:sz="6" w:space="0" w:color="auto"/>
              <w:bottom w:val="single" w:sz="6" w:space="0" w:color="auto"/>
              <w:right w:val="single" w:sz="6" w:space="0" w:color="auto"/>
            </w:tcBorders>
          </w:tcPr>
          <w:p w14:paraId="1351E73F"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Den/det som utför själva handlingen. </w:t>
            </w:r>
          </w:p>
        </w:tc>
      </w:tr>
      <w:tr w:rsidR="00156D6C" w:rsidRPr="00CC412F" w14:paraId="7EB7E6B3" w14:textId="77777777" w:rsidTr="00CC412F">
        <w:tc>
          <w:tcPr>
            <w:tcW w:w="1951" w:type="dxa"/>
            <w:tcBorders>
              <w:top w:val="single" w:sz="6" w:space="0" w:color="auto"/>
              <w:left w:val="single" w:sz="6" w:space="0" w:color="auto"/>
              <w:bottom w:val="single" w:sz="6" w:space="0" w:color="auto"/>
              <w:right w:val="single" w:sz="6" w:space="0" w:color="auto"/>
            </w:tcBorders>
          </w:tcPr>
          <w:p w14:paraId="37B05073"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020B1882"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156D6C" w:rsidRPr="00CC412F" w14:paraId="15D2B55C" w14:textId="77777777" w:rsidTr="00CC412F">
        <w:tc>
          <w:tcPr>
            <w:tcW w:w="1951" w:type="dxa"/>
            <w:tcBorders>
              <w:top w:val="single" w:sz="6" w:space="0" w:color="auto"/>
              <w:left w:val="single" w:sz="6" w:space="0" w:color="auto"/>
              <w:bottom w:val="single" w:sz="6" w:space="0" w:color="auto"/>
              <w:right w:val="single" w:sz="6" w:space="0" w:color="auto"/>
            </w:tcBorders>
          </w:tcPr>
          <w:p w14:paraId="701A5910"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3DD7AB48" w14:textId="77777777" w:rsidR="00156D6C" w:rsidRPr="00CC412F" w:rsidRDefault="00156D6C" w:rsidP="00CC412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156D6C" w:rsidRPr="00CC412F" w14:paraId="3F8E3DAD" w14:textId="77777777" w:rsidTr="00CC412F">
        <w:tc>
          <w:tcPr>
            <w:tcW w:w="1951" w:type="dxa"/>
            <w:tcBorders>
              <w:top w:val="single" w:sz="6" w:space="0" w:color="auto"/>
              <w:left w:val="single" w:sz="6" w:space="0" w:color="auto"/>
              <w:bottom w:val="single" w:sz="6" w:space="0" w:color="auto"/>
              <w:right w:val="single" w:sz="6" w:space="0" w:color="auto"/>
            </w:tcBorders>
          </w:tcPr>
          <w:p w14:paraId="4F8459D8" w14:textId="77777777" w:rsidR="00156D6C" w:rsidRPr="00CC412F" w:rsidRDefault="00156D6C" w:rsidP="00CC412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2377A1FD"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156D6C" w:rsidRPr="00CC412F" w14:paraId="0D91A70A" w14:textId="77777777" w:rsidTr="00CC412F">
        <w:tc>
          <w:tcPr>
            <w:tcW w:w="1951" w:type="dxa"/>
            <w:tcBorders>
              <w:top w:val="single" w:sz="6" w:space="0" w:color="auto"/>
              <w:left w:val="single" w:sz="6" w:space="0" w:color="auto"/>
              <w:bottom w:val="single" w:sz="6" w:space="0" w:color="auto"/>
              <w:right w:val="single" w:sz="6" w:space="0" w:color="auto"/>
            </w:tcBorders>
          </w:tcPr>
          <w:p w14:paraId="4EE0FCB9" w14:textId="77777777" w:rsidR="00156D6C" w:rsidRPr="00CC412F" w:rsidRDefault="00156D6C" w:rsidP="00CC412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284C2E1C"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27C1ED52" w14:textId="77777777" w:rsidR="00156D6C" w:rsidRPr="00CC412F" w:rsidRDefault="00156D6C" w:rsidP="00156D6C"/>
    <w:p w14:paraId="792984C5" w14:textId="5E5CAC85" w:rsidR="00156D6C" w:rsidRPr="00CC412F" w:rsidRDefault="00156D6C" w:rsidP="00156D6C">
      <w:pPr>
        <w:pStyle w:val="Rubrik3"/>
      </w:pPr>
      <w:bookmarkStart w:id="126" w:name="_Toc383102058"/>
      <w:r w:rsidRPr="00CC412F">
        <w:t>Flöde 5 – Hämta bilddiagnostisk data</w:t>
      </w:r>
      <w:bookmarkEnd w:id="126"/>
    </w:p>
    <w:p w14:paraId="48D76011" w14:textId="77777777" w:rsidR="00156D6C" w:rsidRPr="00CC412F" w:rsidRDefault="00156D6C" w:rsidP="00156D6C"/>
    <w:p w14:paraId="098D589A" w14:textId="77777777" w:rsidR="00156D6C" w:rsidRPr="00CC412F" w:rsidRDefault="00156D6C" w:rsidP="00156D6C">
      <w:pPr>
        <w:pStyle w:val="Rubrik4"/>
      </w:pPr>
      <w:r w:rsidRPr="00CC412F">
        <w:t>Arbetsflöde</w:t>
      </w:r>
    </w:p>
    <w:p w14:paraId="0E8CB90E" w14:textId="77777777" w:rsidR="00156D6C" w:rsidRPr="00CC412F" w:rsidRDefault="00156D6C" w:rsidP="00156D6C"/>
    <w:p w14:paraId="47A40EE6" w14:textId="77777777" w:rsidR="00156D6C" w:rsidRPr="00CC412F" w:rsidRDefault="00156D6C" w:rsidP="00156D6C">
      <w:pPr>
        <w:rPr>
          <w:highlight w:val="yellow"/>
        </w:rPr>
      </w:pPr>
      <w:r w:rsidRPr="00FB06E9">
        <w:rPr>
          <w:noProof/>
          <w:lang w:eastAsia="sv-SE"/>
        </w:rPr>
        <w:drawing>
          <wp:inline distT="0" distB="0" distL="0" distR="0" wp14:anchorId="67CF57D1" wp14:editId="1868E2A4">
            <wp:extent cx="5507990" cy="3472091"/>
            <wp:effectExtent l="0" t="0" r="3810" b="8255"/>
            <wp:docPr id="19"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7BDC6BF6" w14:textId="77777777" w:rsidR="00156D6C" w:rsidRPr="00CC412F" w:rsidRDefault="00156D6C" w:rsidP="00156D6C">
      <w:pPr>
        <w:rPr>
          <w:highlight w:val="yellow"/>
        </w:rPr>
      </w:pPr>
    </w:p>
    <w:p w14:paraId="5226B779" w14:textId="77777777" w:rsidR="00156D6C" w:rsidRPr="00CC412F" w:rsidRDefault="00156D6C" w:rsidP="00C420B9">
      <w:pPr>
        <w:pStyle w:val="Brdtext"/>
      </w:pPr>
      <w:r w:rsidRPr="00CC412F">
        <w:t>Figur: Direktåtkomst inom sammanhållen journalföring</w:t>
      </w:r>
    </w:p>
    <w:p w14:paraId="32598795" w14:textId="77777777" w:rsidR="00156D6C" w:rsidRPr="00CC412F" w:rsidRDefault="00156D6C" w:rsidP="00C420B9">
      <w:pPr>
        <w:pStyle w:val="Brdtext"/>
      </w:pPr>
    </w:p>
    <w:p w14:paraId="2FB324D0" w14:textId="77777777" w:rsidR="00156D6C" w:rsidRPr="00CC412F" w:rsidRDefault="00156D6C" w:rsidP="00C420B9">
      <w:pPr>
        <w:pStyle w:val="Brdtext"/>
      </w:pPr>
      <w:r w:rsidRPr="00FB06E9">
        <w:rPr>
          <w:noProof/>
          <w:lang w:eastAsia="sv-SE"/>
        </w:rPr>
        <w:lastRenderedPageBreak/>
        <w:drawing>
          <wp:inline distT="0" distB="0" distL="0" distR="0" wp14:anchorId="0ACB6EC5" wp14:editId="39653018">
            <wp:extent cx="5702643" cy="3613289"/>
            <wp:effectExtent l="0" t="0" r="12700" b="0"/>
            <wp:docPr id="27"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0698168F" w14:textId="77777777" w:rsidR="00156D6C" w:rsidRPr="000B0F50" w:rsidRDefault="00156D6C" w:rsidP="00156D6C">
      <w:pPr>
        <w:pStyle w:val="Rubrik5"/>
        <w:rPr>
          <w:rPrChange w:id="127" w:author="Björn Genfors" w:date="2014-03-28T13:07:00Z">
            <w:rPr>
              <w:highlight w:val="yellow"/>
            </w:rPr>
          </w:rPrChange>
        </w:rPr>
      </w:pPr>
      <w:r w:rsidRPr="000B0F50">
        <w:rPr>
          <w:rPrChange w:id="128" w:author="Björn Genfors" w:date="2014-03-28T13:07:00Z">
            <w:rPr>
              <w:highlight w:val="yellow"/>
            </w:rPr>
          </w:rPrChange>
        </w:rPr>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156D6C" w:rsidRPr="00F66D4E" w14:paraId="118F4AE9" w14:textId="77777777" w:rsidTr="00CC412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3A61B02" w14:textId="77777777" w:rsidR="00156D6C" w:rsidRPr="000B0F50" w:rsidRDefault="00156D6C" w:rsidP="00CC412F">
            <w:pPr>
              <w:tabs>
                <w:tab w:val="left" w:pos="567"/>
              </w:tabs>
              <w:jc w:val="center"/>
              <w:rPr>
                <w:rFonts w:ascii="Times New Roman" w:hAnsi="Times New Roman"/>
                <w:b/>
                <w:rPrChange w:id="129" w:author="Björn Genfors" w:date="2014-03-28T13:07:00Z">
                  <w:rPr>
                    <w:rFonts w:ascii="Times New Roman" w:hAnsi="Times New Roman"/>
                    <w:b/>
                    <w:highlight w:val="yellow"/>
                  </w:rPr>
                </w:rPrChange>
              </w:rPr>
            </w:pPr>
            <w:r w:rsidRPr="000B0F50">
              <w:rPr>
                <w:rFonts w:ascii="Times New Roman" w:hAnsi="Times New Roman"/>
                <w:b/>
                <w:rPrChange w:id="130" w:author="Björn Genfors" w:date="2014-03-28T13:07:00Z">
                  <w:rPr>
                    <w:rFonts w:ascii="Times New Roman" w:hAnsi="Times New Roman"/>
                    <w:b/>
                    <w:highlight w:val="yellow"/>
                  </w:rPr>
                </w:rPrChange>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666D1E6" w14:textId="77777777" w:rsidR="00156D6C" w:rsidRPr="000B0F50" w:rsidRDefault="00156D6C" w:rsidP="00CC412F">
            <w:pPr>
              <w:tabs>
                <w:tab w:val="left" w:pos="567"/>
              </w:tabs>
              <w:rPr>
                <w:rFonts w:ascii="Times New Roman" w:hAnsi="Times New Roman"/>
                <w:b/>
                <w:rPrChange w:id="131" w:author="Björn Genfors" w:date="2014-03-28T13:07:00Z">
                  <w:rPr>
                    <w:rFonts w:ascii="Times New Roman" w:hAnsi="Times New Roman"/>
                    <w:b/>
                    <w:highlight w:val="yellow"/>
                  </w:rPr>
                </w:rPrChange>
              </w:rPr>
            </w:pPr>
            <w:r w:rsidRPr="000B0F50">
              <w:rPr>
                <w:rFonts w:ascii="Times New Roman" w:hAnsi="Times New Roman"/>
                <w:b/>
                <w:rPrChange w:id="132" w:author="Björn Genfors" w:date="2014-03-28T13:07:00Z">
                  <w:rPr>
                    <w:rFonts w:ascii="Times New Roman" w:hAnsi="Times New Roman"/>
                    <w:b/>
                    <w:highlight w:val="yellow"/>
                  </w:rPr>
                </w:rPrChange>
              </w:rPr>
              <w:t>Beskrivning alt. referens</w:t>
            </w:r>
          </w:p>
        </w:tc>
      </w:tr>
      <w:tr w:rsidR="00156D6C" w:rsidRPr="00F66D4E" w14:paraId="66BFAD6F" w14:textId="77777777" w:rsidTr="00CC412F">
        <w:trPr>
          <w:trHeight w:val="709"/>
        </w:trPr>
        <w:tc>
          <w:tcPr>
            <w:tcW w:w="1027" w:type="pct"/>
            <w:tcBorders>
              <w:top w:val="single" w:sz="6" w:space="0" w:color="auto"/>
            </w:tcBorders>
          </w:tcPr>
          <w:p w14:paraId="413984C4" w14:textId="77777777" w:rsidR="00156D6C" w:rsidRPr="000B0F50" w:rsidRDefault="00156D6C" w:rsidP="00CC412F">
            <w:pPr>
              <w:spacing w:before="40" w:after="40"/>
              <w:rPr>
                <w:rFonts w:ascii="Times New Roman" w:hAnsi="Times New Roman"/>
                <w:rPrChange w:id="133" w:author="Björn Genfors" w:date="2014-03-28T13:07:00Z">
                  <w:rPr>
                    <w:rFonts w:ascii="Times New Roman" w:hAnsi="Times New Roman"/>
                    <w:highlight w:val="yellow"/>
                  </w:rPr>
                </w:rPrChange>
              </w:rPr>
            </w:pPr>
            <w:r w:rsidRPr="000B0F50">
              <w:rPr>
                <w:rFonts w:ascii="Times New Roman" w:hAnsi="Times New Roman"/>
                <w:rPrChange w:id="134" w:author="Björn Genfors" w:date="2014-03-28T13:07:00Z">
                  <w:rPr>
                    <w:rFonts w:ascii="Times New Roman" w:hAnsi="Times New Roman"/>
                    <w:highlight w:val="yellow"/>
                  </w:rPr>
                </w:rPrChange>
              </w:rPr>
              <w:t>Patienten</w:t>
            </w:r>
          </w:p>
        </w:tc>
        <w:tc>
          <w:tcPr>
            <w:tcW w:w="3973" w:type="pct"/>
            <w:tcBorders>
              <w:top w:val="single" w:sz="6" w:space="0" w:color="auto"/>
            </w:tcBorders>
          </w:tcPr>
          <w:p w14:paraId="56A72EEA" w14:textId="77777777" w:rsidR="00156D6C" w:rsidRPr="000B0F50" w:rsidRDefault="00156D6C" w:rsidP="00CC412F">
            <w:pPr>
              <w:spacing w:before="40" w:after="40"/>
              <w:rPr>
                <w:rFonts w:ascii="Times New Roman" w:hAnsi="Times New Roman"/>
                <w:rPrChange w:id="135" w:author="Björn Genfors" w:date="2014-03-28T13:07:00Z">
                  <w:rPr>
                    <w:rFonts w:ascii="Times New Roman" w:hAnsi="Times New Roman"/>
                    <w:highlight w:val="yellow"/>
                  </w:rPr>
                </w:rPrChange>
              </w:rPr>
            </w:pPr>
            <w:r w:rsidRPr="000B0F50">
              <w:rPr>
                <w:rFonts w:ascii="Times New Roman" w:hAnsi="Times New Roman"/>
                <w:rPrChange w:id="136" w:author="Björn Genfors" w:date="2014-03-28T13:07:00Z">
                  <w:rPr>
                    <w:rFonts w:ascii="Times New Roman" w:hAnsi="Times New Roman"/>
                    <w:highlight w:val="yellow"/>
                  </w:rPr>
                </w:rPrChange>
              </w:rPr>
              <w:t>Den patient som vill få tillgång till sin mödravårdsinformation.</w:t>
            </w:r>
          </w:p>
        </w:tc>
      </w:tr>
    </w:tbl>
    <w:p w14:paraId="0D5D2F88" w14:textId="77777777" w:rsidR="00C420B9" w:rsidRPr="000B0F50" w:rsidRDefault="00C420B9" w:rsidP="00C420B9">
      <w:pPr>
        <w:pStyle w:val="Rubrik4"/>
        <w:numPr>
          <w:ilvl w:val="0"/>
          <w:numId w:val="0"/>
        </w:numPr>
        <w:ind w:left="864"/>
        <w:rPr>
          <w:rPrChange w:id="137" w:author="Björn Genfors" w:date="2014-03-28T13:07:00Z">
            <w:rPr>
              <w:highlight w:val="yellow"/>
            </w:rPr>
          </w:rPrChange>
        </w:rPr>
      </w:pPr>
    </w:p>
    <w:p w14:paraId="626D60C6" w14:textId="77777777" w:rsidR="00156D6C" w:rsidRPr="000B0F50" w:rsidRDefault="00156D6C" w:rsidP="00156D6C">
      <w:pPr>
        <w:pStyle w:val="Rubrik4"/>
        <w:rPr>
          <w:rPrChange w:id="138" w:author="Björn Genfors" w:date="2014-03-28T13:07:00Z">
            <w:rPr>
              <w:highlight w:val="yellow"/>
            </w:rPr>
          </w:rPrChange>
        </w:rPr>
      </w:pPr>
      <w:r w:rsidRPr="000B0F50">
        <w:rPr>
          <w:rPrChange w:id="139" w:author="Björn Genfors" w:date="2014-03-28T13:07:00Z">
            <w:rPr>
              <w:highlight w:val="yellow"/>
            </w:rPr>
          </w:rPrChange>
        </w:rPr>
        <w:t>Sekvensdiagram</w:t>
      </w:r>
    </w:p>
    <w:p w14:paraId="192689E3" w14:textId="6A9373FE" w:rsidR="00156D6C" w:rsidRPr="00CC412F" w:rsidRDefault="00156D6C" w:rsidP="00156D6C">
      <w:pPr>
        <w:rPr>
          <w:highlight w:val="yellow"/>
        </w:rPr>
      </w:pPr>
      <w:del w:id="140" w:author="Björn Genfors" w:date="2014-03-28T13:07:00Z">
        <w:r w:rsidRPr="003A6D72" w:rsidDel="000B0F50">
          <w:rPr>
            <w:noProof/>
            <w:highlight w:val="yellow"/>
            <w:lang w:eastAsia="sv-SE"/>
          </w:rPr>
          <w:drawing>
            <wp:inline distT="0" distB="0" distL="0" distR="0" wp14:anchorId="79F2C8DB" wp14:editId="308F1855">
              <wp:extent cx="5507990" cy="1562735"/>
              <wp:effectExtent l="0" t="0" r="3810" b="12065"/>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5">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41" w:author="Björn Genfors" w:date="2014-03-28T13:07:00Z">
        <w:r w:rsidR="000B0F50">
          <w:rPr>
            <w:noProof/>
            <w:lang w:eastAsia="sv-SE"/>
          </w:rPr>
          <w:drawing>
            <wp:inline distT="0" distB="0" distL="0" distR="0" wp14:anchorId="35D5B6F5" wp14:editId="2DDFC8FC">
              <wp:extent cx="5507990" cy="970915"/>
              <wp:effectExtent l="0" t="0" r="0" b="635"/>
              <wp:docPr id="36" name="Bildobjek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ImagingOutcome.png"/>
                      <pic:cNvPicPr/>
                    </pic:nvPicPr>
                    <pic:blipFill>
                      <a:blip r:embed="rId20">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768489E6" w14:textId="77777777" w:rsidR="00156D6C" w:rsidRPr="00CC412F" w:rsidRDefault="00156D6C" w:rsidP="00156D6C">
      <w:pPr>
        <w:rPr>
          <w:highlight w:val="yellow"/>
        </w:rPr>
      </w:pPr>
    </w:p>
    <w:tbl>
      <w:tblPr>
        <w:tblW w:w="0" w:type="auto"/>
        <w:tblCellMar>
          <w:left w:w="10" w:type="dxa"/>
          <w:right w:w="10" w:type="dxa"/>
        </w:tblCellMar>
        <w:tblLook w:val="04A0" w:firstRow="1" w:lastRow="0" w:firstColumn="1" w:lastColumn="0" w:noHBand="0" w:noVBand="1"/>
      </w:tblPr>
      <w:tblGrid>
        <w:gridCol w:w="1998"/>
        <w:gridCol w:w="6696"/>
      </w:tblGrid>
      <w:tr w:rsidR="00156D6C" w:rsidRPr="00CC412F" w14:paraId="29980742" w14:textId="77777777" w:rsidTr="00CC412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5AB44D9" w14:textId="77777777" w:rsidR="00156D6C" w:rsidRPr="00CC412F" w:rsidRDefault="00156D6C" w:rsidP="00CC412F">
            <w:pPr>
              <w:spacing w:before="40" w:after="40"/>
              <w:rPr>
                <w:rFonts w:ascii="Times New Roman" w:hAnsi="Times New Roman"/>
                <w:b/>
              </w:rPr>
            </w:pPr>
            <w:r w:rsidRPr="00CC412F">
              <w:rPr>
                <w:rFonts w:ascii="Times New Roman" w:hAnsi="Times New Roman"/>
                <w:b/>
              </w:rPr>
              <w:lastRenderedPageBreak/>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67D2242" w14:textId="77777777" w:rsidR="00156D6C" w:rsidRPr="00CC412F" w:rsidRDefault="00156D6C" w:rsidP="00CC412F">
            <w:pPr>
              <w:spacing w:before="40" w:after="40"/>
              <w:rPr>
                <w:rFonts w:ascii="Times New Roman" w:hAnsi="Times New Roman"/>
                <w:b/>
              </w:rPr>
            </w:pPr>
            <w:r w:rsidRPr="00CC412F">
              <w:rPr>
                <w:rFonts w:ascii="Times New Roman" w:hAnsi="Times New Roman"/>
                <w:b/>
              </w:rPr>
              <w:t>Beskrivning</w:t>
            </w:r>
          </w:p>
        </w:tc>
      </w:tr>
      <w:tr w:rsidR="00156D6C" w:rsidRPr="00CC412F" w14:paraId="0D22BDE0" w14:textId="77777777" w:rsidTr="00CC412F">
        <w:tc>
          <w:tcPr>
            <w:tcW w:w="1951" w:type="dxa"/>
            <w:tcBorders>
              <w:top w:val="single" w:sz="6" w:space="0" w:color="auto"/>
              <w:left w:val="single" w:sz="6" w:space="0" w:color="auto"/>
              <w:bottom w:val="single" w:sz="6" w:space="0" w:color="auto"/>
              <w:right w:val="single" w:sz="6" w:space="0" w:color="auto"/>
            </w:tcBorders>
          </w:tcPr>
          <w:p w14:paraId="485B3B2E" w14:textId="77777777" w:rsidR="00156D6C" w:rsidRPr="00CC412F" w:rsidRDefault="00156D6C" w:rsidP="00CC412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6EFA2322"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Den/det som utför själva handlingen. </w:t>
            </w:r>
          </w:p>
        </w:tc>
      </w:tr>
      <w:tr w:rsidR="00156D6C" w:rsidRPr="00CC412F" w14:paraId="67F8B369" w14:textId="77777777" w:rsidTr="00CC412F">
        <w:tc>
          <w:tcPr>
            <w:tcW w:w="1951" w:type="dxa"/>
            <w:tcBorders>
              <w:top w:val="single" w:sz="6" w:space="0" w:color="auto"/>
              <w:left w:val="single" w:sz="6" w:space="0" w:color="auto"/>
              <w:bottom w:val="single" w:sz="6" w:space="0" w:color="auto"/>
              <w:right w:val="single" w:sz="6" w:space="0" w:color="auto"/>
            </w:tcBorders>
          </w:tcPr>
          <w:p w14:paraId="08DAEADB"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51709B0A"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156D6C" w:rsidRPr="00CC412F" w14:paraId="0AE7CB92" w14:textId="77777777" w:rsidTr="00CC412F">
        <w:tc>
          <w:tcPr>
            <w:tcW w:w="1951" w:type="dxa"/>
            <w:tcBorders>
              <w:top w:val="single" w:sz="6" w:space="0" w:color="auto"/>
              <w:left w:val="single" w:sz="6" w:space="0" w:color="auto"/>
              <w:bottom w:val="single" w:sz="6" w:space="0" w:color="auto"/>
              <w:right w:val="single" w:sz="6" w:space="0" w:color="auto"/>
            </w:tcBorders>
          </w:tcPr>
          <w:p w14:paraId="4B07A8BF"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7FE18CE9" w14:textId="77777777" w:rsidR="00156D6C" w:rsidRPr="00CC412F" w:rsidRDefault="00156D6C" w:rsidP="00CC412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156D6C" w:rsidRPr="00CC412F" w14:paraId="5D3D368B" w14:textId="77777777" w:rsidTr="00CC412F">
        <w:tc>
          <w:tcPr>
            <w:tcW w:w="1951" w:type="dxa"/>
            <w:tcBorders>
              <w:top w:val="single" w:sz="6" w:space="0" w:color="auto"/>
              <w:left w:val="single" w:sz="6" w:space="0" w:color="auto"/>
              <w:bottom w:val="single" w:sz="6" w:space="0" w:color="auto"/>
              <w:right w:val="single" w:sz="6" w:space="0" w:color="auto"/>
            </w:tcBorders>
          </w:tcPr>
          <w:p w14:paraId="79795C81" w14:textId="77777777" w:rsidR="00156D6C" w:rsidRPr="00CC412F" w:rsidRDefault="00156D6C" w:rsidP="00CC412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3FDEB11B"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156D6C" w:rsidRPr="00CC412F" w14:paraId="2A433363" w14:textId="77777777" w:rsidTr="00CC412F">
        <w:tc>
          <w:tcPr>
            <w:tcW w:w="1951" w:type="dxa"/>
            <w:tcBorders>
              <w:top w:val="single" w:sz="6" w:space="0" w:color="auto"/>
              <w:left w:val="single" w:sz="6" w:space="0" w:color="auto"/>
              <w:bottom w:val="single" w:sz="6" w:space="0" w:color="auto"/>
              <w:right w:val="single" w:sz="6" w:space="0" w:color="auto"/>
            </w:tcBorders>
          </w:tcPr>
          <w:p w14:paraId="10625541" w14:textId="77777777" w:rsidR="00156D6C" w:rsidRPr="00CC412F" w:rsidRDefault="00156D6C" w:rsidP="00CC412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276D6187"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2BE2E7C1" w14:textId="77777777" w:rsidR="00156D6C" w:rsidRPr="00CC412F" w:rsidRDefault="00156D6C" w:rsidP="007E47C0">
      <w:pPr>
        <w:rPr>
          <w:color w:val="4F81BD" w:themeColor="accent1"/>
        </w:rPr>
      </w:pPr>
    </w:p>
    <w:p w14:paraId="211C3BAC" w14:textId="77777777" w:rsidR="007E47C0" w:rsidRPr="00CC412F" w:rsidRDefault="007E47C0" w:rsidP="007E47C0">
      <w:pPr>
        <w:pStyle w:val="Rubrik3"/>
      </w:pPr>
      <w:bookmarkStart w:id="142" w:name="_Toc383102059"/>
      <w:r w:rsidRPr="00CC412F">
        <w:t>Obligatoriska kontrakt</w:t>
      </w:r>
      <w:bookmarkEnd w:id="142"/>
    </w:p>
    <w:p w14:paraId="5329EF67" w14:textId="77777777" w:rsidR="007E47C0" w:rsidRPr="00CC412F" w:rsidRDefault="007E47C0">
      <w:pPr>
        <w:rPr>
          <w:color w:val="4F81BD" w:themeColor="accent1"/>
        </w:rPr>
      </w:pPr>
      <w:r w:rsidRPr="00CC412F">
        <w:t>Följande tabell specificerar vilka kontrakt som är obligatoriska att realisera för respektive flöde</w:t>
      </w:r>
      <w:r w:rsidRPr="00CC412F">
        <w:rPr>
          <w:color w:val="4F81BD" w:themeColor="accent1"/>
        </w:rPr>
        <w:t>.</w:t>
      </w:r>
    </w:p>
    <w:p w14:paraId="0AD22BEC" w14:textId="77777777" w:rsidR="007E47C0" w:rsidRPr="00CC412F" w:rsidRDefault="007E47C0"/>
    <w:tbl>
      <w:tblPr>
        <w:tblW w:w="8647" w:type="dxa"/>
        <w:tblInd w:w="108" w:type="dxa"/>
        <w:tblLayout w:type="fixed"/>
        <w:tblCellMar>
          <w:left w:w="0" w:type="dxa"/>
          <w:right w:w="0" w:type="dxa"/>
        </w:tblCellMar>
        <w:tblLook w:val="04A0" w:firstRow="1" w:lastRow="0" w:firstColumn="1" w:lastColumn="0" w:noHBand="0" w:noVBand="1"/>
      </w:tblPr>
      <w:tblGrid>
        <w:gridCol w:w="3686"/>
        <w:gridCol w:w="992"/>
        <w:gridCol w:w="992"/>
        <w:gridCol w:w="992"/>
        <w:gridCol w:w="992"/>
        <w:gridCol w:w="993"/>
      </w:tblGrid>
      <w:tr w:rsidR="00156D6C" w:rsidRPr="00CC412F" w14:paraId="40F9358D" w14:textId="2FDAAE32" w:rsidTr="003A6D72">
        <w:tc>
          <w:tcPr>
            <w:tcW w:w="3686" w:type="dxa"/>
            <w:tcBorders>
              <w:top w:val="single" w:sz="8" w:space="0" w:color="auto"/>
              <w:left w:val="single" w:sz="8" w:space="0" w:color="auto"/>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3BEBA69F" w14:textId="77777777" w:rsidR="00156D6C" w:rsidRPr="00CC412F" w:rsidRDefault="00156D6C" w:rsidP="00514BAB">
            <w:pPr>
              <w:spacing w:before="100" w:beforeAutospacing="1" w:after="100" w:afterAutospacing="1"/>
              <w:rPr>
                <w:rFonts w:ascii="Times New Roman" w:eastAsia="Times New Roman" w:hAnsi="Times New Roman"/>
                <w:b/>
                <w:sz w:val="24"/>
                <w:lang w:eastAsia="sv-SE"/>
              </w:rPr>
            </w:pPr>
            <w:r w:rsidRPr="00CC412F">
              <w:rPr>
                <w:rFonts w:ascii="Times New Roman" w:eastAsia="Times New Roman" w:hAnsi="Times New Roman"/>
                <w:b/>
                <w:sz w:val="24"/>
                <w:lang w:eastAsia="sv-SE"/>
              </w:rPr>
              <w:t>Tjänstekontrakt</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5A63E9D7" w14:textId="77777777"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1</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460ED344" w14:textId="77777777"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2</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41CBC2B3" w14:textId="07EBE344"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3</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vAlign w:val="center"/>
          </w:tcPr>
          <w:p w14:paraId="4C50FD16" w14:textId="20EEE492"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4</w:t>
            </w:r>
          </w:p>
        </w:tc>
        <w:tc>
          <w:tcPr>
            <w:tcW w:w="993" w:type="dxa"/>
            <w:tcBorders>
              <w:top w:val="single" w:sz="8" w:space="0" w:color="auto"/>
              <w:left w:val="nil"/>
              <w:bottom w:val="single" w:sz="8" w:space="0" w:color="auto"/>
              <w:right w:val="single" w:sz="8" w:space="0" w:color="auto"/>
            </w:tcBorders>
            <w:shd w:val="clear" w:color="auto" w:fill="DDD9C3" w:themeFill="background2" w:themeFillShade="E6"/>
            <w:vAlign w:val="center"/>
          </w:tcPr>
          <w:p w14:paraId="735976FF" w14:textId="22AC1C10"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5</w:t>
            </w:r>
          </w:p>
        </w:tc>
      </w:tr>
      <w:tr w:rsidR="00156D6C" w:rsidRPr="00CC412F" w14:paraId="33BF3231" w14:textId="4A3715BD"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3884AF9" w14:textId="7A1020D2"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GetReferralOutcome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EB109C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8CFD5AE" w14:textId="57C80143"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454044"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504C4303"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3E49CC4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4C655497" w14:textId="302F7B3E"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7D89363" w14:textId="77777777" w:rsidR="00156D6C" w:rsidRPr="00CC412F" w:rsidRDefault="00156D6C" w:rsidP="00CC412F">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GetMaternityMedicalHistory</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1A9AEFFE"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44F5B18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20A74741"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427BC6E7"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2897C82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1876F0B5" w14:textId="61E53BDB"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66B05BC" w14:textId="77777777" w:rsidR="00156D6C" w:rsidRPr="00CC412F" w:rsidRDefault="00156D6C" w:rsidP="00CC412F">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GetLaboratoryOutcome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2C7F82E"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C88D25B"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67FAB822"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vAlign w:val="center"/>
          </w:tcPr>
          <w:p w14:paraId="56DE8498"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32361E4C"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4BD91B18" w14:textId="61350600"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8F55233" w14:textId="3DD6419C"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GetECGOutcome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65F448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FD5766B" w14:textId="5F9FDF14"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B2CAC42" w14:textId="30FF5F94"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3A6EE258" w14:textId="2DCFC47C"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3" w:type="dxa"/>
            <w:tcBorders>
              <w:top w:val="nil"/>
              <w:left w:val="nil"/>
              <w:bottom w:val="single" w:sz="8" w:space="0" w:color="auto"/>
              <w:right w:val="single" w:sz="8" w:space="0" w:color="auto"/>
            </w:tcBorders>
            <w:shd w:val="clear" w:color="auto" w:fill="FFFFFF"/>
            <w:vAlign w:val="center"/>
          </w:tcPr>
          <w:p w14:paraId="4A341746"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0532CFDB" w14:textId="4B6DBA23"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2F14D9F" w14:textId="133DE134"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GetImagingOutcome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5E3BA7CC" w14:textId="76313836"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1A1318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FF6AC0B" w14:textId="47F540B0"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2C3415A2"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4B8AA529" w14:textId="16B1867E"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r>
    </w:tbl>
    <w:p w14:paraId="095CBE55" w14:textId="77777777" w:rsidR="007E47C0" w:rsidRDefault="007E47C0" w:rsidP="007E47C0">
      <w:pPr>
        <w:rPr>
          <w:color w:val="4F81BD" w:themeColor="accent1"/>
        </w:rPr>
      </w:pPr>
    </w:p>
    <w:p w14:paraId="4AF53E23" w14:textId="77777777" w:rsidR="00C420B9" w:rsidRPr="00CC412F" w:rsidRDefault="00C420B9" w:rsidP="007E47C0">
      <w:pPr>
        <w:rPr>
          <w:color w:val="4F81BD" w:themeColor="accent1"/>
        </w:rPr>
      </w:pPr>
    </w:p>
    <w:p w14:paraId="45FE7814" w14:textId="77777777" w:rsidR="007E47C0" w:rsidRPr="00C420B9" w:rsidRDefault="007E47C0" w:rsidP="007E47C0">
      <w:pPr>
        <w:pStyle w:val="Rubrik2"/>
        <w:rPr>
          <w:highlight w:val="yellow"/>
        </w:rPr>
      </w:pPr>
      <w:bookmarkStart w:id="143" w:name="_Toc357754849"/>
      <w:bookmarkStart w:id="144" w:name="_Toc383102060"/>
      <w:r w:rsidRPr="00C420B9">
        <w:rPr>
          <w:highlight w:val="yellow"/>
        </w:rPr>
        <w:t>Adressering</w:t>
      </w:r>
      <w:bookmarkEnd w:id="143"/>
      <w:bookmarkEnd w:id="144"/>
    </w:p>
    <w:p w14:paraId="26270676" w14:textId="77777777" w:rsidR="00137C8C" w:rsidRPr="00CC412F" w:rsidRDefault="00137C8C" w:rsidP="003A6D72">
      <w:r w:rsidRPr="00CC412F">
        <w:t xml:space="preserve">Tjänstedomänen tillämpar system-adressering. Observera att tjänstekonsumenter främst anropar aggregerande tjänster. Källsystemet adresserar därför den aggregerande tjänsten med antingen nationellt HSA-id (Ineras HSA-id) eller HSA-id för aktuell huvudman om det är en regional/huvudmanna-specifik (t.ex. ”regional”) aggregerande tjänst som ska adresseras. </w:t>
      </w:r>
    </w:p>
    <w:p w14:paraId="422FA3C0" w14:textId="77777777" w:rsidR="00137C8C" w:rsidRPr="00CC412F" w:rsidRDefault="00137C8C" w:rsidP="003A6D72"/>
    <w:p w14:paraId="38A9D025" w14:textId="77777777" w:rsidR="00137C8C" w:rsidRPr="00CC412F" w:rsidRDefault="00137C8C" w:rsidP="003A6D72">
      <w:r w:rsidRPr="00CC412F">
        <w:t>Det finns också fall då en tjänstekonsument adresserar ett källsystem. Det förutsätter att tjänstekonsumenten känner till källsystemets HSA. Det sker genom att ett sådant anrop föregås av ett anrop till en aggregerande tjänst (källsystemets HSAid finns då i svarsmeddelandet) eller genom att tjänstekonsumenten är producent för Engagemangsindex notifieringskontrakt (ProcessNotification). Notifieringen innehåller information om en händelse rörande en patients information i ett specifikt källsystem. Genom att använda informationen om källsystemets HSA-id kan tjänstekonsumenten direkt adressera källsystemet i syfte att hämta information om den händelse som just notifierats för patienten.</w:t>
      </w:r>
    </w:p>
    <w:p w14:paraId="65A2FBA6" w14:textId="77777777" w:rsidR="00137C8C" w:rsidRPr="00CC412F" w:rsidRDefault="00137C8C" w:rsidP="003A6D72"/>
    <w:p w14:paraId="389CF1D6" w14:textId="77777777" w:rsidR="00137C8C" w:rsidRPr="00CC412F" w:rsidRDefault="00137C8C" w:rsidP="003A6D72">
      <w:r w:rsidRPr="00CC412F">
        <w:t>Följande figur illustrerar adressering av aggregerande tjänst genom ett exempel. Det är alltid källsystemets HSA-id som är logisk adress när en aggregerande tjänst anropar en anslutningspunkt (ap), även om det inte är just källsystemet som är anslutningspunkt eller ens tjänsteproducent (i fallet av ett mellanlager).</w:t>
      </w:r>
    </w:p>
    <w:p w14:paraId="53DFA3D4" w14:textId="77777777" w:rsidR="00137C8C" w:rsidRPr="00CC412F" w:rsidRDefault="00137C8C" w:rsidP="00137C8C">
      <w:pPr>
        <w:pStyle w:val="Rubrik3b"/>
        <w:ind w:left="0" w:firstLine="0"/>
        <w:rPr>
          <w:rFonts w:ascii="Georgia" w:hAnsi="Georgia"/>
        </w:rPr>
      </w:pPr>
      <w:bookmarkStart w:id="145" w:name="_Toc219337768"/>
      <w:bookmarkStart w:id="146" w:name="_Toc227077989"/>
      <w:bookmarkStart w:id="147" w:name="_Toc383102061"/>
      <w:r w:rsidRPr="00CC412F">
        <w:rPr>
          <w:rFonts w:ascii="Georgia" w:hAnsi="Georgia"/>
        </w:rPr>
        <w:lastRenderedPageBreak/>
        <w:t>Adressering vid nationell användning</w:t>
      </w:r>
      <w:bookmarkEnd w:id="145"/>
      <w:bookmarkEnd w:id="146"/>
      <w:bookmarkEnd w:id="147"/>
    </w:p>
    <w:p w14:paraId="459CD0E9" w14:textId="77777777" w:rsidR="00137C8C" w:rsidRPr="00CC412F" w:rsidRDefault="00137C8C" w:rsidP="00C420B9">
      <w:pPr>
        <w:pStyle w:val="Brdtext"/>
      </w:pPr>
    </w:p>
    <w:p w14:paraId="2C074CC4" w14:textId="77777777" w:rsidR="00137C8C" w:rsidRPr="00CC412F" w:rsidRDefault="00137C8C" w:rsidP="00C420B9">
      <w:pPr>
        <w:pStyle w:val="Brdtext"/>
      </w:pPr>
      <w:r w:rsidRPr="00FB06E9">
        <w:rPr>
          <w:noProof/>
          <w:lang w:eastAsia="sv-SE"/>
        </w:rPr>
        <w:drawing>
          <wp:inline distT="0" distB="0" distL="0" distR="0" wp14:anchorId="1275C102" wp14:editId="4A7A1735">
            <wp:extent cx="5425569" cy="3171083"/>
            <wp:effectExtent l="0" t="0" r="0" b="0"/>
            <wp:docPr id="14"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6223" cy="3171465"/>
                    </a:xfrm>
                    <a:prstGeom prst="rect">
                      <a:avLst/>
                    </a:prstGeom>
                    <a:noFill/>
                    <a:ln>
                      <a:noFill/>
                    </a:ln>
                  </pic:spPr>
                </pic:pic>
              </a:graphicData>
            </a:graphic>
          </wp:inline>
        </w:drawing>
      </w:r>
    </w:p>
    <w:p w14:paraId="2F18D80A" w14:textId="77777777" w:rsidR="00137C8C" w:rsidRPr="00CC412F" w:rsidRDefault="00137C8C" w:rsidP="003A6D72">
      <w:r w:rsidRPr="00CC412F">
        <w:t>Figur: Adressering vid anrop till nationell aggregerande tjänst (t.ex. från Mina vårdkontakter eller NPÖ-tillämpningen)</w:t>
      </w:r>
    </w:p>
    <w:p w14:paraId="6724D37E" w14:textId="77777777" w:rsidR="00137C8C" w:rsidRPr="00CC412F" w:rsidRDefault="00137C8C" w:rsidP="003A6D72"/>
    <w:p w14:paraId="0AD27D24" w14:textId="77777777" w:rsidR="00137C8C" w:rsidRPr="00CC412F" w:rsidRDefault="00137C8C" w:rsidP="00137C8C">
      <w:pPr>
        <w:pStyle w:val="Rubrik3b"/>
        <w:ind w:left="0" w:firstLine="0"/>
        <w:rPr>
          <w:rFonts w:ascii="Georgia" w:hAnsi="Georgia"/>
        </w:rPr>
      </w:pPr>
      <w:bookmarkStart w:id="148" w:name="_Toc219337769"/>
      <w:bookmarkStart w:id="149" w:name="_Toc227077990"/>
      <w:bookmarkStart w:id="150" w:name="_Toc383102062"/>
      <w:r w:rsidRPr="00CC412F">
        <w:rPr>
          <w:rFonts w:ascii="Georgia" w:hAnsi="Georgia"/>
        </w:rPr>
        <w:t>Adressering vid regional användning</w:t>
      </w:r>
      <w:bookmarkEnd w:id="148"/>
      <w:bookmarkEnd w:id="149"/>
      <w:bookmarkEnd w:id="150"/>
    </w:p>
    <w:p w14:paraId="481784ED" w14:textId="77777777" w:rsidR="00137C8C" w:rsidRPr="00CC412F" w:rsidRDefault="00137C8C" w:rsidP="00C420B9">
      <w:pPr>
        <w:pStyle w:val="Brdtext"/>
      </w:pPr>
      <w:r w:rsidRPr="00FB06E9">
        <w:rPr>
          <w:noProof/>
          <w:lang w:eastAsia="sv-SE"/>
        </w:rPr>
        <w:drawing>
          <wp:inline distT="0" distB="0" distL="0" distR="0" wp14:anchorId="48D92FE9" wp14:editId="4F0FC773">
            <wp:extent cx="5695055" cy="3437452"/>
            <wp:effectExtent l="0" t="0" r="0" b="0"/>
            <wp:docPr id="15"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5466" cy="3437700"/>
                    </a:xfrm>
                    <a:prstGeom prst="rect">
                      <a:avLst/>
                    </a:prstGeom>
                    <a:noFill/>
                    <a:ln>
                      <a:noFill/>
                    </a:ln>
                  </pic:spPr>
                </pic:pic>
              </a:graphicData>
            </a:graphic>
          </wp:inline>
        </w:drawing>
      </w:r>
    </w:p>
    <w:p w14:paraId="49535070" w14:textId="77777777" w:rsidR="00137C8C" w:rsidRPr="00CC412F" w:rsidRDefault="00137C8C" w:rsidP="003A6D72">
      <w:r w:rsidRPr="00CC412F">
        <w:lastRenderedPageBreak/>
        <w:t>Figur: Adressering vid anrop till regional aggregerande tjänst (t.ex. från ett vårddokumentationssystem, beslutsstödsystem eller en regional patientöversikt)</w:t>
      </w:r>
    </w:p>
    <w:p w14:paraId="1C41B873" w14:textId="77777777" w:rsidR="00137C8C" w:rsidRPr="00CC412F" w:rsidRDefault="00137C8C" w:rsidP="003A6D72"/>
    <w:p w14:paraId="204DCC80" w14:textId="77777777" w:rsidR="00137C8C" w:rsidRPr="00CC412F" w:rsidRDefault="00137C8C" w:rsidP="00137C8C">
      <w:pPr>
        <w:pStyle w:val="Rubrik3b"/>
        <w:ind w:left="0" w:firstLine="0"/>
        <w:rPr>
          <w:rFonts w:ascii="Georgia" w:hAnsi="Georgia"/>
        </w:rPr>
      </w:pPr>
      <w:bookmarkStart w:id="151" w:name="_Toc227077991"/>
      <w:bookmarkStart w:id="152" w:name="_Toc383102063"/>
      <w:r w:rsidRPr="00CC412F">
        <w:rPr>
          <w:rFonts w:ascii="Georgia" w:hAnsi="Georgia"/>
        </w:rPr>
        <w:t>Adressering direkt till ett källsystem</w:t>
      </w:r>
      <w:bookmarkEnd w:id="151"/>
      <w:bookmarkEnd w:id="152"/>
    </w:p>
    <w:p w14:paraId="63AB113B" w14:textId="77777777" w:rsidR="00137C8C" w:rsidRPr="00CC412F" w:rsidRDefault="00137C8C" w:rsidP="003A6D72">
      <w:r w:rsidRPr="00CC412F">
        <w:t xml:space="preserve">Tjänstekontrakten i denna domän möjliggör sökning av information relaterad till en eller flera vårdkontakter. Det syftar till att stödja tillämpningsflöden som startar med en översikt av vårdkontakter som hämtas med GetCareContacts (i domänen clinicalprocess:logistics:logistics) eller annan aktivitet som resulterar i att användaren presenteras en lista med vårdkontakter. </w:t>
      </w:r>
    </w:p>
    <w:p w14:paraId="34C0F042" w14:textId="77777777" w:rsidR="00137C8C" w:rsidRPr="00CC412F" w:rsidRDefault="00137C8C" w:rsidP="003A6D72"/>
    <w:p w14:paraId="68CDD610" w14:textId="26BF6DA4" w:rsidR="00137C8C" w:rsidRPr="00CC412F" w:rsidRDefault="00137C8C" w:rsidP="003A6D72">
      <w:r w:rsidRPr="00CC412F">
        <w:t>Utgående från en lista av vård- och omsorgskontakter finns behov av att kunna hämta journaluppgifter som rör en specifik vårdkontakt. Eftersom vårdkontaktid finns som sökparameter till tjänstekontrakten i denna domän, kan man på så sätt filtrera sökningen. Vårdkontakt-id är bara unikt inom ett källsystem. Man behöver därför avgränsa en sådan fråga till ett specifikt källsystem. Det görs helt enkelt genom att ange källsystemets HSA-id som sökparameter, tillsammans med vårdkontakt-id. I detta fall används källsystemets HSA-id som logisk adress. Källsystemets HSA-id och vårdkontakt-id ingår i svarsmängden för alla tjänstekontrakt i denna domän. Man startar med andra ord med att adressera aggregerande tjänst för clinicalprocess:logistics:logistics:GetCareContacts för att få en lista över vårdkontakter från de källsystem där sådana finns. Genom välja en vårdkontakt ur listan kan man sedan hämta relaterad journalhistorik, t.ex. genom att anropa GetMaternityMedicalHistory för en eller flera vårdkontakt-id:n i ett specifikt källsystem. Figuren visar ett exempel som skulle kunna vara fortsättningen på något av flödena i avsnitt 2.1:</w:t>
      </w:r>
    </w:p>
    <w:p w14:paraId="3B9A0598" w14:textId="77777777" w:rsidR="00137C8C" w:rsidRPr="00CC412F" w:rsidRDefault="00137C8C" w:rsidP="003A6D72"/>
    <w:p w14:paraId="1ED573A2" w14:textId="77777777" w:rsidR="00137C8C" w:rsidRPr="00CC412F" w:rsidRDefault="00137C8C" w:rsidP="00C420B9">
      <w:pPr>
        <w:pStyle w:val="Brdtext"/>
      </w:pPr>
      <w:r w:rsidRPr="00FB06E9">
        <w:rPr>
          <w:noProof/>
          <w:lang w:eastAsia="sv-SE"/>
        </w:rPr>
        <w:drawing>
          <wp:inline distT="0" distB="0" distL="0" distR="0" wp14:anchorId="2B635D65" wp14:editId="1E02C4A2">
            <wp:extent cx="5694760" cy="3413125"/>
            <wp:effectExtent l="0" t="0" r="0" b="0"/>
            <wp:docPr id="11"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4760" cy="3413125"/>
                    </a:xfrm>
                    <a:prstGeom prst="rect">
                      <a:avLst/>
                    </a:prstGeom>
                    <a:noFill/>
                    <a:ln>
                      <a:noFill/>
                    </a:ln>
                  </pic:spPr>
                </pic:pic>
              </a:graphicData>
            </a:graphic>
          </wp:inline>
        </w:drawing>
      </w:r>
    </w:p>
    <w:p w14:paraId="7DC1D867" w14:textId="77777777" w:rsidR="00137C8C" w:rsidRPr="00CC412F" w:rsidRDefault="00137C8C" w:rsidP="003A6D72">
      <w:r w:rsidRPr="00CC412F">
        <w:t>Figur: Flöde som förutsätter adressering med källsystemets HSAid</w:t>
      </w:r>
    </w:p>
    <w:p w14:paraId="1097DD5C" w14:textId="77777777" w:rsidR="00137C8C" w:rsidRPr="00CC412F" w:rsidRDefault="00137C8C" w:rsidP="003A6D72"/>
    <w:p w14:paraId="2D13C24D" w14:textId="77777777" w:rsidR="00137C8C" w:rsidRPr="00CC412F" w:rsidRDefault="00137C8C" w:rsidP="003A6D72">
      <w:pPr>
        <w:rPr>
          <w:i/>
        </w:rPr>
      </w:pPr>
      <w:r w:rsidRPr="00CC412F">
        <w:lastRenderedPageBreak/>
        <w:t>Eftersom anropet i detta fall sker direkt mot virtuell tjänst, sker adressering med källsystemets HSA-id direkt från tjänstekonsumenten. Detta beskrivs i figuren nedan. Anropet skulle kunna gälla tjänstekontraktet GetMaternityMedicalHistory med careContactId och sourceSystemHSAId som sökparametrar:</w:t>
      </w:r>
    </w:p>
    <w:p w14:paraId="6A11E06F" w14:textId="77777777" w:rsidR="00137C8C" w:rsidRPr="00CC412F" w:rsidRDefault="00137C8C" w:rsidP="00C420B9">
      <w:pPr>
        <w:pStyle w:val="Brdtext"/>
      </w:pPr>
      <w:r w:rsidRPr="00FB06E9">
        <w:rPr>
          <w:noProof/>
          <w:lang w:eastAsia="sv-SE"/>
        </w:rPr>
        <w:drawing>
          <wp:inline distT="0" distB="0" distL="0" distR="0" wp14:anchorId="6B3E45A1" wp14:editId="4F0215F7">
            <wp:extent cx="5206181" cy="3309715"/>
            <wp:effectExtent l="0" t="0" r="1270" b="0"/>
            <wp:docPr id="1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6539" cy="3309942"/>
                    </a:xfrm>
                    <a:prstGeom prst="rect">
                      <a:avLst/>
                    </a:prstGeom>
                    <a:noFill/>
                    <a:ln>
                      <a:noFill/>
                    </a:ln>
                  </pic:spPr>
                </pic:pic>
              </a:graphicData>
            </a:graphic>
          </wp:inline>
        </w:drawing>
      </w:r>
      <w:r w:rsidRPr="00CC412F">
        <w:t xml:space="preserve"> </w:t>
      </w:r>
    </w:p>
    <w:p w14:paraId="4ADBE1B5" w14:textId="77777777" w:rsidR="00137C8C" w:rsidRPr="00CC412F" w:rsidRDefault="00137C8C" w:rsidP="003A6D72">
      <w:r w:rsidRPr="00CC412F">
        <w:t>Figur: Adressering vid sökning efter information ur ett specifikt källsystem</w:t>
      </w:r>
    </w:p>
    <w:p w14:paraId="706EBF5B" w14:textId="77777777" w:rsidR="00137C8C" w:rsidRPr="00CC412F" w:rsidRDefault="00137C8C" w:rsidP="00C420B9">
      <w:pPr>
        <w:pStyle w:val="Brdtext"/>
      </w:pPr>
    </w:p>
    <w:p w14:paraId="63B007C2" w14:textId="77777777" w:rsidR="00137C8C" w:rsidRPr="00CC412F" w:rsidRDefault="00137C8C" w:rsidP="00137C8C">
      <w:pPr>
        <w:pStyle w:val="Rubrik3b"/>
      </w:pPr>
      <w:bookmarkStart w:id="153" w:name="_Toc227077992"/>
      <w:bookmarkStart w:id="154" w:name="_Toc383102064"/>
      <w:r w:rsidRPr="00CC412F">
        <w:t>Sammanfattning av adresseringsmodell</w:t>
      </w:r>
      <w:bookmarkEnd w:id="153"/>
      <w:bookmarkEnd w:id="154"/>
    </w:p>
    <w:p w14:paraId="7326877F" w14:textId="77777777" w:rsidR="00137C8C" w:rsidRPr="00CC412F" w:rsidRDefault="00137C8C" w:rsidP="00C420B9">
      <w:pPr>
        <w:pStyle w:val="Brdtext"/>
      </w:pPr>
    </w:p>
    <w:tbl>
      <w:tblPr>
        <w:tblStyle w:val="Tabellrutnt"/>
        <w:tblW w:w="0" w:type="auto"/>
        <w:tblInd w:w="867" w:type="dxa"/>
        <w:tblLook w:val="04A0" w:firstRow="1" w:lastRow="0" w:firstColumn="1" w:lastColumn="0" w:noHBand="0" w:noVBand="1"/>
      </w:tblPr>
      <w:tblGrid>
        <w:gridCol w:w="3210"/>
        <w:gridCol w:w="3544"/>
      </w:tblGrid>
      <w:tr w:rsidR="00137C8C" w:rsidRPr="00CC412F" w14:paraId="0F5143B9" w14:textId="77777777" w:rsidTr="002E33F3">
        <w:tc>
          <w:tcPr>
            <w:tcW w:w="3210" w:type="dxa"/>
          </w:tcPr>
          <w:p w14:paraId="2829142A" w14:textId="77777777" w:rsidR="00137C8C" w:rsidRPr="00FB06E9" w:rsidRDefault="00137C8C" w:rsidP="00C420B9">
            <w:pPr>
              <w:pStyle w:val="Brdtext"/>
              <w:rPr>
                <w:szCs w:val="22"/>
              </w:rPr>
            </w:pPr>
            <w:r w:rsidRPr="00CC412F">
              <w:t>Åtkomstbehov för patientens journalhistorik</w:t>
            </w:r>
          </w:p>
        </w:tc>
        <w:tc>
          <w:tcPr>
            <w:tcW w:w="3544" w:type="dxa"/>
          </w:tcPr>
          <w:p w14:paraId="4AF76101" w14:textId="77777777" w:rsidR="00137C8C" w:rsidRPr="00FB06E9" w:rsidRDefault="00137C8C" w:rsidP="00C420B9">
            <w:pPr>
              <w:pStyle w:val="Brdtext"/>
              <w:rPr>
                <w:szCs w:val="22"/>
              </w:rPr>
            </w:pPr>
            <w:r w:rsidRPr="00CC412F">
              <w:t>Logisk adress</w:t>
            </w:r>
          </w:p>
        </w:tc>
      </w:tr>
      <w:tr w:rsidR="00137C8C" w:rsidRPr="00CC412F" w14:paraId="1B5F4F42" w14:textId="77777777" w:rsidTr="002E33F3">
        <w:tc>
          <w:tcPr>
            <w:tcW w:w="3210" w:type="dxa"/>
          </w:tcPr>
          <w:p w14:paraId="3B9FDA50" w14:textId="77777777" w:rsidR="00137C8C" w:rsidRPr="00FB06E9" w:rsidRDefault="00137C8C" w:rsidP="00C420B9">
            <w:pPr>
              <w:pStyle w:val="Brdtext"/>
              <w:rPr>
                <w:szCs w:val="22"/>
              </w:rPr>
            </w:pPr>
            <w:r w:rsidRPr="00CC412F">
              <w:t>För alla huvudmän</w:t>
            </w:r>
          </w:p>
        </w:tc>
        <w:tc>
          <w:tcPr>
            <w:tcW w:w="3544" w:type="dxa"/>
          </w:tcPr>
          <w:p w14:paraId="7E86FB30" w14:textId="77777777" w:rsidR="00137C8C" w:rsidRPr="00FB06E9" w:rsidRDefault="00137C8C" w:rsidP="00C420B9">
            <w:pPr>
              <w:pStyle w:val="Brdtext"/>
              <w:rPr>
                <w:szCs w:val="22"/>
              </w:rPr>
            </w:pPr>
            <w:r w:rsidRPr="00CC412F">
              <w:t>Ineras HSA-id</w:t>
            </w:r>
          </w:p>
        </w:tc>
      </w:tr>
      <w:tr w:rsidR="00137C8C" w:rsidRPr="00CC412F" w14:paraId="2AD3F9A7" w14:textId="77777777" w:rsidTr="002E33F3">
        <w:tc>
          <w:tcPr>
            <w:tcW w:w="3210" w:type="dxa"/>
          </w:tcPr>
          <w:p w14:paraId="32706354" w14:textId="77777777" w:rsidR="00137C8C" w:rsidRPr="00FB06E9" w:rsidRDefault="00137C8C" w:rsidP="00C420B9">
            <w:pPr>
              <w:pStyle w:val="Brdtext"/>
              <w:rPr>
                <w:szCs w:val="22"/>
              </w:rPr>
            </w:pPr>
            <w:r w:rsidRPr="00CC412F">
              <w:t>För en huvudman/region</w:t>
            </w:r>
          </w:p>
        </w:tc>
        <w:tc>
          <w:tcPr>
            <w:tcW w:w="3544" w:type="dxa"/>
          </w:tcPr>
          <w:p w14:paraId="1C9F6AE1" w14:textId="77777777" w:rsidR="00137C8C" w:rsidRPr="00FB06E9" w:rsidRDefault="00137C8C" w:rsidP="00C420B9">
            <w:pPr>
              <w:pStyle w:val="Brdtext"/>
              <w:rPr>
                <w:szCs w:val="22"/>
              </w:rPr>
            </w:pPr>
            <w:r w:rsidRPr="00CC412F">
              <w:t>Huvudmannens/regionens HSA-id</w:t>
            </w:r>
          </w:p>
        </w:tc>
      </w:tr>
      <w:tr w:rsidR="00137C8C" w:rsidRPr="00CC412F" w14:paraId="7974D755" w14:textId="77777777" w:rsidTr="002E33F3">
        <w:tc>
          <w:tcPr>
            <w:tcW w:w="3210" w:type="dxa"/>
          </w:tcPr>
          <w:p w14:paraId="211D5330" w14:textId="77777777" w:rsidR="00137C8C" w:rsidRPr="00FB06E9" w:rsidRDefault="00137C8C" w:rsidP="00C420B9">
            <w:pPr>
              <w:pStyle w:val="Brdtext"/>
              <w:rPr>
                <w:szCs w:val="22"/>
              </w:rPr>
            </w:pPr>
            <w:r w:rsidRPr="00CC412F">
              <w:t>För ett källsystem</w:t>
            </w:r>
          </w:p>
        </w:tc>
        <w:tc>
          <w:tcPr>
            <w:tcW w:w="3544" w:type="dxa"/>
          </w:tcPr>
          <w:p w14:paraId="7D0D11E7" w14:textId="77777777" w:rsidR="00137C8C" w:rsidRPr="00FB06E9" w:rsidRDefault="00137C8C" w:rsidP="00C420B9">
            <w:pPr>
              <w:pStyle w:val="Brdtext"/>
              <w:rPr>
                <w:szCs w:val="22"/>
              </w:rPr>
            </w:pPr>
            <w:r w:rsidRPr="00CC412F">
              <w:t>Källsystemets HSA-id</w:t>
            </w:r>
          </w:p>
        </w:tc>
      </w:tr>
    </w:tbl>
    <w:p w14:paraId="25392CCF" w14:textId="77777777" w:rsidR="007E47C0" w:rsidRPr="00CC412F" w:rsidRDefault="007E47C0" w:rsidP="007E47C0"/>
    <w:p w14:paraId="1D78D80B" w14:textId="77777777" w:rsidR="007E47C0" w:rsidRPr="00CC412F" w:rsidRDefault="007E47C0" w:rsidP="007E47C0">
      <w:pPr>
        <w:pStyle w:val="Rubrik2"/>
      </w:pPr>
      <w:bookmarkStart w:id="155" w:name="_Toc357754850"/>
      <w:bookmarkStart w:id="156" w:name="_Toc383102065"/>
      <w:r w:rsidRPr="00CC412F">
        <w:t>Aggregering och engagemangsindex</w:t>
      </w:r>
      <w:bookmarkEnd w:id="155"/>
      <w:bookmarkEnd w:id="156"/>
    </w:p>
    <w:p w14:paraId="238A122D" w14:textId="77777777" w:rsidR="00137C8C" w:rsidRDefault="00137C8C" w:rsidP="003A6D72">
      <w:r w:rsidRPr="00CC412F">
        <w:t>Det behövs en aggregerande tjänst för varje tjänstekontrakt i denna domän. Aggregerande tjänster har samma tjänstekontrakt och anropsadress som en traditionell virtuell tjänst, men nås via olika logiska adresser. Om ett källsystemets HSA-id anges som logisk adress, kommer frågemeddelandet att dirigera vidare direkt till källsystemet utan att passera en aggregerande tjänst. Om logisk adress HSA-id för Inera eller en huvudman kommer anropet att dirigeras till aggregerande tjänsten som i sin tur – efter att ha konsulterat engagemangsindex, vidarebefordrar frågan till de källsystem som har information om patienten.</w:t>
      </w:r>
    </w:p>
    <w:p w14:paraId="7AD61DBB" w14:textId="77777777" w:rsidR="0027683A" w:rsidRPr="00CC412F" w:rsidRDefault="0027683A" w:rsidP="003A6D72"/>
    <w:p w14:paraId="1028FBE1" w14:textId="1037D952" w:rsidR="00137C8C" w:rsidRPr="00CC412F" w:rsidRDefault="00137C8C" w:rsidP="00502896">
      <w:pPr>
        <w:pStyle w:val="Rubrik3"/>
      </w:pPr>
      <w:bookmarkStart w:id="157" w:name="_Toc248640896"/>
      <w:bookmarkStart w:id="158" w:name="_Toc383102066"/>
      <w:r w:rsidRPr="00CC412F">
        <w:t>Uppdatering av engagemangsindex</w:t>
      </w:r>
      <w:bookmarkEnd w:id="157"/>
      <w:bookmarkEnd w:id="158"/>
    </w:p>
    <w:p w14:paraId="0F539845" w14:textId="77777777" w:rsidR="00137C8C" w:rsidRPr="00CC412F" w:rsidRDefault="00137C8C" w:rsidP="003A6D72">
      <w:r w:rsidRPr="00CC412F">
        <w:t>Alla källsystem ska uppdatera engagemangsindex. Engagemangsindex ska uppdateras så snart en händelse inträffar som påverkar indexposterna enligt beskrivningen nedan.</w:t>
      </w:r>
    </w:p>
    <w:p w14:paraId="15054505" w14:textId="77777777" w:rsidR="00137C8C" w:rsidRPr="00CC412F" w:rsidRDefault="00137C8C" w:rsidP="003A6D72"/>
    <w:p w14:paraId="16FEA7E7" w14:textId="77777777" w:rsidR="00502896" w:rsidRPr="00CC412F" w:rsidRDefault="00137C8C" w:rsidP="003A6D72">
      <w:r w:rsidRPr="00CC412F">
        <w:t>All uppdatering av engagemangsindex sker genom att källsystemet anropar engageman</w:t>
      </w:r>
      <w:r w:rsidR="00502896" w:rsidRPr="00CC412F">
        <w:t>gsindex genom tjänstekontraktet</w:t>
      </w:r>
    </w:p>
    <w:p w14:paraId="7814A966" w14:textId="77777777" w:rsidR="00502896" w:rsidRPr="00CC412F" w:rsidRDefault="00502896" w:rsidP="003A6D72">
      <w:r w:rsidRPr="00CC412F">
        <w:tab/>
      </w:r>
      <w:r w:rsidR="00137C8C" w:rsidRPr="00CC412F">
        <w:t>urn:riv:itintegration:engagementindex:U</w:t>
      </w:r>
      <w:r w:rsidRPr="00CC412F">
        <w:t>pdateResponder:1 (”index-push”)</w:t>
      </w:r>
    </w:p>
    <w:p w14:paraId="273055F6" w14:textId="045E75BE" w:rsidR="00502896" w:rsidRPr="00CC412F" w:rsidRDefault="00502896" w:rsidP="003A6D72">
      <w:r w:rsidRPr="00CC412F">
        <w:t>eller genom att erbjuda tjänstekontraktet</w:t>
      </w:r>
    </w:p>
    <w:p w14:paraId="6F93D2BF" w14:textId="0C7DE9C9" w:rsidR="00502896" w:rsidRPr="00CC412F" w:rsidRDefault="00502896" w:rsidP="003A6D72">
      <w:r w:rsidRPr="00CC412F">
        <w:tab/>
      </w:r>
      <w:r w:rsidR="00137C8C" w:rsidRPr="00CC412F">
        <w:t>urn:riv:itintegration:engagementindex:GetUpd</w:t>
      </w:r>
      <w:r w:rsidRPr="00CC412F">
        <w:t>atesResponder:1 (”index-pull”).</w:t>
      </w:r>
    </w:p>
    <w:p w14:paraId="06357BE7" w14:textId="1508DBBB" w:rsidR="00137C8C" w:rsidRPr="00CC412F" w:rsidRDefault="00137C8C" w:rsidP="003A6D72">
      <w:r w:rsidRPr="00CC412F">
        <w:t>Ladda hem Engagemangsindex WSDL, scheman och tjänstekontraktsbeskrivning för detaljer.</w:t>
      </w:r>
    </w:p>
    <w:p w14:paraId="4CDF1167" w14:textId="77777777" w:rsidR="00137C8C" w:rsidRPr="00CC412F" w:rsidRDefault="00137C8C" w:rsidP="003A6D72"/>
    <w:p w14:paraId="24AB7702" w14:textId="77777777" w:rsidR="00137C8C" w:rsidRPr="00CC412F" w:rsidRDefault="00137C8C" w:rsidP="003A6D72">
      <w:r w:rsidRPr="00CC412F">
        <w:t xml:space="preserve">Följande regler gäller för innehållet i begäran till engagemangsindex för uppdateringar som rör denna tjänstedomän: </w:t>
      </w:r>
    </w:p>
    <w:p w14:paraId="6101525A" w14:textId="77777777" w:rsidR="00137C8C" w:rsidRPr="00CC412F" w:rsidRDefault="00137C8C" w:rsidP="003A6D72"/>
    <w:tbl>
      <w:tblPr>
        <w:tblW w:w="93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1559"/>
        <w:gridCol w:w="2303"/>
        <w:gridCol w:w="788"/>
        <w:gridCol w:w="1998"/>
        <w:gridCol w:w="1330"/>
      </w:tblGrid>
      <w:tr w:rsidR="00FB69B3" w:rsidRPr="00CC412F" w14:paraId="383ACDE9" w14:textId="77777777" w:rsidTr="00C420B9">
        <w:tc>
          <w:tcPr>
            <w:tcW w:w="1384" w:type="dxa"/>
            <w:shd w:val="clear" w:color="auto" w:fill="D9D9D9"/>
          </w:tcPr>
          <w:p w14:paraId="0AC1439B" w14:textId="01309DED" w:rsidR="00FB69B3" w:rsidRPr="00FB06E9" w:rsidRDefault="00FB69B3" w:rsidP="00C420B9">
            <w:pPr>
              <w:pStyle w:val="Brdtext"/>
              <w:rPr>
                <w:rFonts w:ascii="Times New Roman" w:hAnsi="Times New Roman"/>
                <w:szCs w:val="22"/>
              </w:rPr>
            </w:pPr>
            <w:r w:rsidRPr="00CC412F">
              <w:t>Attribut</w:t>
            </w:r>
          </w:p>
        </w:tc>
        <w:tc>
          <w:tcPr>
            <w:tcW w:w="1559" w:type="dxa"/>
            <w:shd w:val="clear" w:color="auto" w:fill="D9D9D9"/>
          </w:tcPr>
          <w:p w14:paraId="334B3CEB" w14:textId="16C03D4A" w:rsidR="00FB69B3" w:rsidRPr="00FB06E9" w:rsidRDefault="00FB69B3" w:rsidP="00C420B9">
            <w:pPr>
              <w:pStyle w:val="Brdtext"/>
              <w:rPr>
                <w:rFonts w:ascii="Times New Roman" w:hAnsi="Times New Roman"/>
                <w:szCs w:val="22"/>
              </w:rPr>
            </w:pPr>
            <w:r w:rsidRPr="00CC412F">
              <w:t>Beskrivning</w:t>
            </w:r>
          </w:p>
        </w:tc>
        <w:tc>
          <w:tcPr>
            <w:tcW w:w="2303" w:type="dxa"/>
            <w:shd w:val="clear" w:color="auto" w:fill="D9D9D9"/>
          </w:tcPr>
          <w:p w14:paraId="686CD245" w14:textId="49CD69E9" w:rsidR="00FB69B3" w:rsidRPr="00FB06E9" w:rsidRDefault="00FB69B3" w:rsidP="00C420B9">
            <w:pPr>
              <w:pStyle w:val="Brdtext"/>
              <w:rPr>
                <w:rFonts w:ascii="Times New Roman" w:hAnsi="Times New Roman"/>
                <w:szCs w:val="22"/>
              </w:rPr>
            </w:pPr>
            <w:r w:rsidRPr="00CC412F">
              <w:t>Format</w:t>
            </w:r>
          </w:p>
        </w:tc>
        <w:tc>
          <w:tcPr>
            <w:tcW w:w="788" w:type="dxa"/>
            <w:shd w:val="clear" w:color="auto" w:fill="D9D9D9"/>
          </w:tcPr>
          <w:p w14:paraId="31CB852C" w14:textId="01CB7252" w:rsidR="00FB69B3" w:rsidRPr="00FB06E9" w:rsidRDefault="00FB69B3" w:rsidP="00C420B9">
            <w:pPr>
              <w:pStyle w:val="Brdtext"/>
              <w:rPr>
                <w:rFonts w:ascii="Times New Roman" w:hAnsi="Times New Roman"/>
                <w:szCs w:val="22"/>
              </w:rPr>
            </w:pPr>
            <w:r w:rsidRPr="00CC412F">
              <w:t>Kardinalitet</w:t>
            </w:r>
          </w:p>
        </w:tc>
        <w:tc>
          <w:tcPr>
            <w:tcW w:w="1998" w:type="dxa"/>
            <w:shd w:val="clear" w:color="auto" w:fill="D9D9D9"/>
          </w:tcPr>
          <w:p w14:paraId="67C0B63C" w14:textId="4F8EB0AF" w:rsidR="00FB69B3" w:rsidRPr="00FB06E9" w:rsidRDefault="00FB69B3" w:rsidP="00C420B9">
            <w:pPr>
              <w:pStyle w:val="Brdtext"/>
              <w:rPr>
                <w:rFonts w:ascii="Times New Roman" w:hAnsi="Times New Roman"/>
                <w:szCs w:val="22"/>
              </w:rPr>
            </w:pPr>
            <w:r w:rsidRPr="00CC412F">
              <w:t xml:space="preserve">Kodverk/värde-mängd </w:t>
            </w:r>
            <w:r w:rsidRPr="00CC412F">
              <w:br/>
              <w:t>/ev begränsningar</w:t>
            </w:r>
          </w:p>
        </w:tc>
        <w:tc>
          <w:tcPr>
            <w:tcW w:w="1330" w:type="dxa"/>
            <w:shd w:val="clear" w:color="auto" w:fill="D9D9D9"/>
          </w:tcPr>
          <w:p w14:paraId="671C000D" w14:textId="639A50DE" w:rsidR="00FB69B3" w:rsidRPr="00FB06E9" w:rsidRDefault="00FB69B3" w:rsidP="00C420B9">
            <w:pPr>
              <w:pStyle w:val="Brdtext"/>
              <w:rPr>
                <w:rFonts w:ascii="Times New Roman" w:hAnsi="Times New Roman"/>
                <w:szCs w:val="22"/>
              </w:rPr>
            </w:pPr>
            <w:r w:rsidRPr="00CC412F">
              <w:t>Beslutsregler och kommentar</w:t>
            </w:r>
          </w:p>
        </w:tc>
      </w:tr>
      <w:tr w:rsidR="00137C8C" w:rsidRPr="00CC412F" w14:paraId="29440EBB" w14:textId="77777777" w:rsidTr="00C420B9">
        <w:tc>
          <w:tcPr>
            <w:tcW w:w="1384" w:type="dxa"/>
            <w:shd w:val="clear" w:color="auto" w:fill="auto"/>
          </w:tcPr>
          <w:p w14:paraId="42FA3FA8" w14:textId="77777777" w:rsidR="00137C8C" w:rsidRPr="00FB06E9" w:rsidRDefault="00137C8C" w:rsidP="00C420B9">
            <w:pPr>
              <w:pStyle w:val="Brdtext"/>
              <w:rPr>
                <w:szCs w:val="22"/>
              </w:rPr>
            </w:pPr>
            <w:r w:rsidRPr="00CC412F">
              <w:t>Registered ResidentIdent Identification</w:t>
            </w:r>
          </w:p>
        </w:tc>
        <w:tc>
          <w:tcPr>
            <w:tcW w:w="1559" w:type="dxa"/>
            <w:shd w:val="clear" w:color="auto" w:fill="auto"/>
          </w:tcPr>
          <w:p w14:paraId="1568EBF9" w14:textId="77777777" w:rsidR="00137C8C" w:rsidRPr="00FB06E9" w:rsidRDefault="00137C8C" w:rsidP="00C420B9">
            <w:pPr>
              <w:pStyle w:val="Brdtext"/>
              <w:rPr>
                <w:szCs w:val="22"/>
              </w:rPr>
            </w:pPr>
            <w:r w:rsidRPr="00CC412F">
              <w:t>Invånarens person-nummer</w:t>
            </w:r>
          </w:p>
        </w:tc>
        <w:tc>
          <w:tcPr>
            <w:tcW w:w="2303" w:type="dxa"/>
            <w:shd w:val="clear" w:color="auto" w:fill="auto"/>
          </w:tcPr>
          <w:p w14:paraId="75315E0F" w14:textId="77777777" w:rsidR="00137C8C" w:rsidRPr="00FB06E9" w:rsidRDefault="00137C8C" w:rsidP="00C420B9">
            <w:pPr>
              <w:pStyle w:val="Brdtext"/>
              <w:rPr>
                <w:szCs w:val="22"/>
              </w:rPr>
            </w:pPr>
            <w:r w:rsidRPr="00CC412F">
              <w:t xml:space="preserve">Person- eller samordningsnummer enligt skatteverkets definition (12 tecken). </w:t>
            </w:r>
          </w:p>
        </w:tc>
        <w:tc>
          <w:tcPr>
            <w:tcW w:w="788" w:type="dxa"/>
            <w:shd w:val="clear" w:color="auto" w:fill="auto"/>
          </w:tcPr>
          <w:p w14:paraId="01F264E8" w14:textId="77777777" w:rsidR="00137C8C" w:rsidRPr="00FB06E9" w:rsidRDefault="00137C8C" w:rsidP="00C420B9">
            <w:pPr>
              <w:pStyle w:val="Brdtext"/>
              <w:rPr>
                <w:szCs w:val="22"/>
              </w:rPr>
            </w:pPr>
            <w:r w:rsidRPr="00CC412F">
              <w:t>1..1</w:t>
            </w:r>
          </w:p>
        </w:tc>
        <w:tc>
          <w:tcPr>
            <w:tcW w:w="1998" w:type="dxa"/>
            <w:shd w:val="clear" w:color="auto" w:fill="auto"/>
          </w:tcPr>
          <w:p w14:paraId="4B15CAB5" w14:textId="77777777" w:rsidR="00137C8C" w:rsidRPr="00517C89" w:rsidRDefault="00137C8C" w:rsidP="00C420B9">
            <w:pPr>
              <w:pStyle w:val="Brdtext"/>
            </w:pPr>
          </w:p>
        </w:tc>
        <w:tc>
          <w:tcPr>
            <w:tcW w:w="1330" w:type="dxa"/>
            <w:shd w:val="clear" w:color="auto" w:fill="auto"/>
          </w:tcPr>
          <w:p w14:paraId="1E0E64F7" w14:textId="77777777" w:rsidR="00137C8C" w:rsidRPr="00FB06E9" w:rsidRDefault="00137C8C" w:rsidP="00C420B9">
            <w:pPr>
              <w:pStyle w:val="Brdtext"/>
              <w:rPr>
                <w:szCs w:val="22"/>
              </w:rPr>
            </w:pPr>
            <w:r w:rsidRPr="00CC412F">
              <w:t>Del av instansens unikhet</w:t>
            </w:r>
          </w:p>
        </w:tc>
      </w:tr>
      <w:tr w:rsidR="00137C8C" w:rsidRPr="00CC412F" w14:paraId="1B5B3324" w14:textId="77777777" w:rsidTr="00C420B9">
        <w:tc>
          <w:tcPr>
            <w:tcW w:w="1384" w:type="dxa"/>
            <w:shd w:val="clear" w:color="auto" w:fill="auto"/>
          </w:tcPr>
          <w:p w14:paraId="32F5DBD9" w14:textId="77777777" w:rsidR="00137C8C" w:rsidRPr="00FB06E9" w:rsidRDefault="00137C8C" w:rsidP="00C420B9">
            <w:pPr>
              <w:pStyle w:val="Brdtext"/>
              <w:rPr>
                <w:szCs w:val="22"/>
              </w:rPr>
            </w:pPr>
            <w:r w:rsidRPr="00CC412F">
              <w:t>Service domain*</w:t>
            </w:r>
          </w:p>
        </w:tc>
        <w:tc>
          <w:tcPr>
            <w:tcW w:w="1559" w:type="dxa"/>
            <w:shd w:val="clear" w:color="auto" w:fill="auto"/>
          </w:tcPr>
          <w:p w14:paraId="1CFFEB5A" w14:textId="77777777" w:rsidR="00137C8C" w:rsidRPr="00FB06E9" w:rsidRDefault="00137C8C" w:rsidP="00C420B9">
            <w:pPr>
              <w:pStyle w:val="Brdtext"/>
              <w:rPr>
                <w:szCs w:val="22"/>
              </w:rPr>
            </w:pPr>
            <w:r w:rsidRPr="00CC412F">
              <w:t xml:space="preserve">Den tjänstedomän som förekomsten avser. </w:t>
            </w:r>
          </w:p>
        </w:tc>
        <w:tc>
          <w:tcPr>
            <w:tcW w:w="2303" w:type="dxa"/>
            <w:shd w:val="clear" w:color="auto" w:fill="auto"/>
          </w:tcPr>
          <w:p w14:paraId="20F4952B" w14:textId="77777777" w:rsidR="00137C8C" w:rsidRPr="00FB06E9" w:rsidRDefault="00137C8C" w:rsidP="00C420B9">
            <w:pPr>
              <w:pStyle w:val="Brdtext"/>
              <w:rPr>
                <w:szCs w:val="22"/>
              </w:rPr>
            </w:pPr>
            <w:r w:rsidRPr="00CC412F">
              <w:t xml:space="preserve">URN på formen &lt;regelverk&gt;:&lt;huvuddomän&gt;:&lt;underdomän&gt;. </w:t>
            </w:r>
          </w:p>
        </w:tc>
        <w:tc>
          <w:tcPr>
            <w:tcW w:w="788" w:type="dxa"/>
            <w:shd w:val="clear" w:color="auto" w:fill="auto"/>
          </w:tcPr>
          <w:p w14:paraId="620B524F" w14:textId="77777777" w:rsidR="00137C8C" w:rsidRPr="00FB06E9" w:rsidRDefault="00137C8C" w:rsidP="00C420B9">
            <w:pPr>
              <w:pStyle w:val="Brdtext"/>
              <w:rPr>
                <w:szCs w:val="22"/>
              </w:rPr>
            </w:pPr>
            <w:r w:rsidRPr="00CC412F">
              <w:t>1..1</w:t>
            </w:r>
          </w:p>
        </w:tc>
        <w:tc>
          <w:tcPr>
            <w:tcW w:w="1998" w:type="dxa"/>
            <w:shd w:val="clear" w:color="auto" w:fill="auto"/>
          </w:tcPr>
          <w:p w14:paraId="676189AC" w14:textId="77777777" w:rsidR="00137C8C" w:rsidRPr="00FB06E9" w:rsidRDefault="00137C8C" w:rsidP="00C420B9">
            <w:pPr>
              <w:pStyle w:val="Brdtext"/>
              <w:rPr>
                <w:szCs w:val="22"/>
              </w:rPr>
            </w:pPr>
            <w:r w:rsidRPr="00CC412F">
              <w:t>Värdet ska vara ”riv:clinicalprocess:healthcond:actoutcome”</w:t>
            </w:r>
          </w:p>
        </w:tc>
        <w:tc>
          <w:tcPr>
            <w:tcW w:w="1330" w:type="dxa"/>
            <w:shd w:val="clear" w:color="auto" w:fill="auto"/>
          </w:tcPr>
          <w:p w14:paraId="23EB77AF" w14:textId="77777777" w:rsidR="00137C8C" w:rsidRPr="00FB06E9" w:rsidRDefault="00137C8C" w:rsidP="00C420B9">
            <w:pPr>
              <w:pStyle w:val="Brdtext"/>
              <w:rPr>
                <w:szCs w:val="22"/>
              </w:rPr>
            </w:pPr>
            <w:r w:rsidRPr="00CC412F">
              <w:t>Del av instansens unikhet</w:t>
            </w:r>
          </w:p>
        </w:tc>
      </w:tr>
      <w:tr w:rsidR="00137C8C" w:rsidRPr="00CC412F" w14:paraId="1AA0049E" w14:textId="77777777" w:rsidTr="00C420B9">
        <w:tc>
          <w:tcPr>
            <w:tcW w:w="1384" w:type="dxa"/>
            <w:shd w:val="clear" w:color="auto" w:fill="auto"/>
          </w:tcPr>
          <w:p w14:paraId="14C5B942" w14:textId="77777777" w:rsidR="00137C8C" w:rsidRPr="00FB06E9" w:rsidRDefault="00137C8C" w:rsidP="00C420B9">
            <w:pPr>
              <w:pStyle w:val="Brdtext"/>
              <w:rPr>
                <w:szCs w:val="22"/>
              </w:rPr>
            </w:pPr>
            <w:r w:rsidRPr="00CC412F">
              <w:t>Categori-zation*</w:t>
            </w:r>
          </w:p>
        </w:tc>
        <w:tc>
          <w:tcPr>
            <w:tcW w:w="1559" w:type="dxa"/>
            <w:shd w:val="clear" w:color="auto" w:fill="auto"/>
          </w:tcPr>
          <w:p w14:paraId="0060CFE7" w14:textId="77777777" w:rsidR="00137C8C" w:rsidRPr="00FB06E9" w:rsidRDefault="00137C8C" w:rsidP="00C420B9">
            <w:pPr>
              <w:pStyle w:val="Brdtext"/>
              <w:rPr>
                <w:szCs w:val="22"/>
              </w:rPr>
            </w:pPr>
            <w:r w:rsidRPr="00CC412F">
              <w:t xml:space="preserve">Kategori-sering enligt kodverk som är specifikt för tjänste-domänen </w:t>
            </w:r>
          </w:p>
        </w:tc>
        <w:tc>
          <w:tcPr>
            <w:tcW w:w="2303" w:type="dxa"/>
            <w:shd w:val="clear" w:color="auto" w:fill="auto"/>
          </w:tcPr>
          <w:p w14:paraId="1D1489DE" w14:textId="77777777" w:rsidR="00137C8C" w:rsidRPr="00FB06E9" w:rsidRDefault="00137C8C" w:rsidP="00C420B9">
            <w:pPr>
              <w:pStyle w:val="Brdtext"/>
              <w:rPr>
                <w:szCs w:val="22"/>
              </w:rPr>
            </w:pPr>
            <w:r w:rsidRPr="00CC412F">
              <w:t xml:space="preserve">Text bestående av bokstäver i ASCII. </w:t>
            </w:r>
          </w:p>
          <w:p w14:paraId="37F9BEED" w14:textId="77777777" w:rsidR="00137C8C" w:rsidRPr="00517C89" w:rsidRDefault="00137C8C" w:rsidP="00C420B9">
            <w:pPr>
              <w:pStyle w:val="Brdtext"/>
            </w:pPr>
          </w:p>
        </w:tc>
        <w:tc>
          <w:tcPr>
            <w:tcW w:w="788" w:type="dxa"/>
            <w:shd w:val="clear" w:color="auto" w:fill="auto"/>
          </w:tcPr>
          <w:p w14:paraId="031E5195" w14:textId="77777777" w:rsidR="00137C8C" w:rsidRPr="00FB06E9" w:rsidRDefault="00137C8C" w:rsidP="00C420B9">
            <w:pPr>
              <w:pStyle w:val="Brdtext"/>
              <w:rPr>
                <w:szCs w:val="22"/>
              </w:rPr>
            </w:pPr>
            <w:r w:rsidRPr="00CC412F">
              <w:t>1..1</w:t>
            </w:r>
          </w:p>
        </w:tc>
        <w:tc>
          <w:tcPr>
            <w:tcW w:w="1998" w:type="dxa"/>
            <w:shd w:val="clear" w:color="auto" w:fill="auto"/>
          </w:tcPr>
          <w:p w14:paraId="3D2C7F8B" w14:textId="77777777" w:rsidR="00137C8C" w:rsidRPr="00FB06E9" w:rsidRDefault="00137C8C" w:rsidP="00C420B9">
            <w:pPr>
              <w:pStyle w:val="Brdtext"/>
              <w:rPr>
                <w:szCs w:val="22"/>
              </w:rPr>
            </w:pPr>
            <w:r w:rsidRPr="00CC412F">
              <w:t>Tjänstekontrakt genom vilket den information som indexposten avser kan hämtas. Anges med kortform enligt tabell nedan.</w:t>
            </w:r>
          </w:p>
        </w:tc>
        <w:tc>
          <w:tcPr>
            <w:tcW w:w="1330" w:type="dxa"/>
            <w:shd w:val="clear" w:color="auto" w:fill="auto"/>
          </w:tcPr>
          <w:p w14:paraId="6F25DD19" w14:textId="77777777" w:rsidR="00137C8C" w:rsidRPr="00FB06E9" w:rsidRDefault="00137C8C" w:rsidP="00C420B9">
            <w:pPr>
              <w:pStyle w:val="Brdtext"/>
              <w:rPr>
                <w:szCs w:val="22"/>
              </w:rPr>
            </w:pPr>
            <w:r w:rsidRPr="00CC412F">
              <w:t>Del av instansens unikhet</w:t>
            </w:r>
          </w:p>
        </w:tc>
      </w:tr>
      <w:tr w:rsidR="00137C8C" w:rsidRPr="00CC412F" w14:paraId="5948C978" w14:textId="77777777" w:rsidTr="00C420B9">
        <w:tc>
          <w:tcPr>
            <w:tcW w:w="1384" w:type="dxa"/>
            <w:shd w:val="clear" w:color="auto" w:fill="auto"/>
          </w:tcPr>
          <w:p w14:paraId="07DDD0AF" w14:textId="77777777" w:rsidR="00137C8C" w:rsidRPr="00FB06E9" w:rsidRDefault="00137C8C" w:rsidP="00C420B9">
            <w:pPr>
              <w:pStyle w:val="Brdtext"/>
              <w:rPr>
                <w:szCs w:val="22"/>
              </w:rPr>
            </w:pPr>
            <w:r w:rsidRPr="00CC412F">
              <w:t>Logical address*</w:t>
            </w:r>
          </w:p>
        </w:tc>
        <w:tc>
          <w:tcPr>
            <w:tcW w:w="1559" w:type="dxa"/>
            <w:shd w:val="clear" w:color="auto" w:fill="auto"/>
          </w:tcPr>
          <w:p w14:paraId="639B6E4A" w14:textId="77777777" w:rsidR="00137C8C" w:rsidRPr="00FB06E9" w:rsidRDefault="00137C8C" w:rsidP="00C420B9">
            <w:pPr>
              <w:pStyle w:val="Brdtext"/>
              <w:rPr>
                <w:szCs w:val="22"/>
              </w:rPr>
            </w:pPr>
            <w:r w:rsidRPr="00CC412F">
              <w:t>Referens till informationskällan enligt tjänste-domänens definition</w:t>
            </w:r>
          </w:p>
        </w:tc>
        <w:tc>
          <w:tcPr>
            <w:tcW w:w="2303" w:type="dxa"/>
            <w:shd w:val="clear" w:color="auto" w:fill="auto"/>
          </w:tcPr>
          <w:p w14:paraId="5CE2E6DF" w14:textId="77777777" w:rsidR="00137C8C" w:rsidRPr="00FB06E9" w:rsidRDefault="00137C8C" w:rsidP="00C420B9">
            <w:pPr>
              <w:pStyle w:val="Brdtext"/>
              <w:rPr>
                <w:szCs w:val="22"/>
              </w:rPr>
            </w:pPr>
            <w:r w:rsidRPr="00CC412F">
              <w:t>Logisk adress enligt adresseringsmodell för den tjänstedomän som anges av fältet Service Domain.</w:t>
            </w:r>
          </w:p>
        </w:tc>
        <w:tc>
          <w:tcPr>
            <w:tcW w:w="788" w:type="dxa"/>
            <w:shd w:val="clear" w:color="auto" w:fill="auto"/>
          </w:tcPr>
          <w:p w14:paraId="07BFD8A0" w14:textId="77777777" w:rsidR="00137C8C" w:rsidRPr="00FB06E9" w:rsidRDefault="00137C8C" w:rsidP="00C420B9">
            <w:pPr>
              <w:pStyle w:val="Brdtext"/>
              <w:rPr>
                <w:szCs w:val="22"/>
              </w:rPr>
            </w:pPr>
            <w:r w:rsidRPr="00CC412F">
              <w:t>1..1</w:t>
            </w:r>
          </w:p>
        </w:tc>
        <w:tc>
          <w:tcPr>
            <w:tcW w:w="1998" w:type="dxa"/>
            <w:shd w:val="clear" w:color="auto" w:fill="auto"/>
          </w:tcPr>
          <w:p w14:paraId="65E61CE8" w14:textId="77777777" w:rsidR="00137C8C" w:rsidRPr="00FB06E9" w:rsidRDefault="00137C8C" w:rsidP="00C420B9">
            <w:pPr>
              <w:pStyle w:val="Brdtext"/>
              <w:rPr>
                <w:szCs w:val="22"/>
              </w:rPr>
            </w:pPr>
            <w:r w:rsidRPr="00CC412F">
              <w:t>Samma värde som fältet Source System.</w:t>
            </w:r>
          </w:p>
        </w:tc>
        <w:tc>
          <w:tcPr>
            <w:tcW w:w="1330" w:type="dxa"/>
            <w:shd w:val="clear" w:color="auto" w:fill="auto"/>
          </w:tcPr>
          <w:p w14:paraId="47EFE59E" w14:textId="77777777" w:rsidR="00137C8C" w:rsidRPr="00FB06E9" w:rsidRDefault="00137C8C" w:rsidP="00C420B9">
            <w:pPr>
              <w:pStyle w:val="Brdtext"/>
              <w:rPr>
                <w:szCs w:val="22"/>
              </w:rPr>
            </w:pPr>
            <w:r w:rsidRPr="00CC412F">
              <w:t>Del av instansens unikhet</w:t>
            </w:r>
          </w:p>
        </w:tc>
      </w:tr>
      <w:tr w:rsidR="00137C8C" w:rsidRPr="00CC412F" w14:paraId="715779B9" w14:textId="77777777" w:rsidTr="00C420B9">
        <w:tc>
          <w:tcPr>
            <w:tcW w:w="1384" w:type="dxa"/>
            <w:shd w:val="clear" w:color="auto" w:fill="auto"/>
          </w:tcPr>
          <w:p w14:paraId="5865F016" w14:textId="77777777" w:rsidR="00137C8C" w:rsidRPr="00FB06E9" w:rsidRDefault="00137C8C" w:rsidP="00C420B9">
            <w:pPr>
              <w:pStyle w:val="Brdtext"/>
              <w:rPr>
                <w:szCs w:val="22"/>
              </w:rPr>
            </w:pPr>
            <w:r w:rsidRPr="00CC412F">
              <w:t>Business object Instance Identifier*</w:t>
            </w:r>
          </w:p>
        </w:tc>
        <w:tc>
          <w:tcPr>
            <w:tcW w:w="1559" w:type="dxa"/>
            <w:shd w:val="clear" w:color="auto" w:fill="auto"/>
          </w:tcPr>
          <w:p w14:paraId="59B8609F" w14:textId="77777777" w:rsidR="00137C8C" w:rsidRPr="00FB06E9" w:rsidRDefault="00137C8C" w:rsidP="00C420B9">
            <w:pPr>
              <w:pStyle w:val="Brdtext"/>
              <w:rPr>
                <w:szCs w:val="22"/>
              </w:rPr>
            </w:pPr>
            <w:r w:rsidRPr="00CC412F">
              <w:t>Unik identifierare för händelse-bärande objekt</w:t>
            </w:r>
          </w:p>
        </w:tc>
        <w:tc>
          <w:tcPr>
            <w:tcW w:w="2303" w:type="dxa"/>
            <w:shd w:val="clear" w:color="auto" w:fill="auto"/>
          </w:tcPr>
          <w:p w14:paraId="115F8B6E" w14:textId="77777777" w:rsidR="00137C8C" w:rsidRPr="00FB06E9" w:rsidRDefault="00137C8C" w:rsidP="00C420B9">
            <w:pPr>
              <w:pStyle w:val="Brdtext"/>
              <w:rPr>
                <w:szCs w:val="22"/>
              </w:rPr>
            </w:pPr>
            <w:r w:rsidRPr="00CC412F">
              <w:t>Text</w:t>
            </w:r>
          </w:p>
        </w:tc>
        <w:tc>
          <w:tcPr>
            <w:tcW w:w="788" w:type="dxa"/>
            <w:shd w:val="clear" w:color="auto" w:fill="auto"/>
          </w:tcPr>
          <w:p w14:paraId="1974C25F" w14:textId="77777777" w:rsidR="00137C8C" w:rsidRPr="00FB06E9" w:rsidRDefault="00137C8C" w:rsidP="00C420B9">
            <w:pPr>
              <w:pStyle w:val="Brdtext"/>
              <w:rPr>
                <w:szCs w:val="22"/>
              </w:rPr>
            </w:pPr>
            <w:r w:rsidRPr="00CC412F">
              <w:t>1..1</w:t>
            </w:r>
          </w:p>
        </w:tc>
        <w:tc>
          <w:tcPr>
            <w:tcW w:w="1998" w:type="dxa"/>
            <w:shd w:val="clear" w:color="auto" w:fill="auto"/>
          </w:tcPr>
          <w:p w14:paraId="2F516DF6" w14:textId="77777777" w:rsidR="00137C8C" w:rsidRPr="00FB06E9" w:rsidRDefault="00137C8C" w:rsidP="00C420B9">
            <w:pPr>
              <w:pStyle w:val="Brdtext"/>
              <w:rPr>
                <w:szCs w:val="22"/>
              </w:rPr>
            </w:pPr>
            <w:r w:rsidRPr="00CC412F">
              <w:t>”NA” – dvs ej tillämpat för tjänstedomänen.</w:t>
            </w:r>
          </w:p>
        </w:tc>
        <w:tc>
          <w:tcPr>
            <w:tcW w:w="1330" w:type="dxa"/>
            <w:shd w:val="clear" w:color="auto" w:fill="auto"/>
          </w:tcPr>
          <w:p w14:paraId="61F439BA" w14:textId="77777777" w:rsidR="00137C8C" w:rsidRPr="00FB06E9" w:rsidRDefault="00137C8C" w:rsidP="00C420B9">
            <w:pPr>
              <w:pStyle w:val="Brdtext"/>
              <w:rPr>
                <w:szCs w:val="22"/>
              </w:rPr>
            </w:pPr>
            <w:r w:rsidRPr="00CC412F">
              <w:t>Del av instansens unikhet</w:t>
            </w:r>
          </w:p>
        </w:tc>
      </w:tr>
      <w:tr w:rsidR="00137C8C" w:rsidRPr="00CC412F" w14:paraId="3956325A" w14:textId="77777777" w:rsidTr="00C420B9">
        <w:tc>
          <w:tcPr>
            <w:tcW w:w="1384" w:type="dxa"/>
            <w:shd w:val="clear" w:color="auto" w:fill="auto"/>
          </w:tcPr>
          <w:p w14:paraId="3642A8B7" w14:textId="5EAEC242" w:rsidR="00137C8C" w:rsidRPr="00FB06E9" w:rsidRDefault="00137C8C" w:rsidP="00C420B9">
            <w:pPr>
              <w:pStyle w:val="Brdtext"/>
              <w:rPr>
                <w:szCs w:val="22"/>
              </w:rPr>
            </w:pPr>
            <w:r w:rsidRPr="00CC412F">
              <w:t>Clinical process interest Id</w:t>
            </w:r>
          </w:p>
        </w:tc>
        <w:tc>
          <w:tcPr>
            <w:tcW w:w="1559" w:type="dxa"/>
            <w:shd w:val="clear" w:color="auto" w:fill="auto"/>
          </w:tcPr>
          <w:p w14:paraId="364F3F8F" w14:textId="715F47B3" w:rsidR="00137C8C" w:rsidRPr="00FB06E9" w:rsidRDefault="00137C8C" w:rsidP="00C420B9">
            <w:pPr>
              <w:pStyle w:val="Brdtext"/>
              <w:rPr>
                <w:szCs w:val="22"/>
              </w:rPr>
            </w:pPr>
            <w:r w:rsidRPr="00CC412F">
              <w:t>Hälsoärende-id</w:t>
            </w:r>
          </w:p>
        </w:tc>
        <w:tc>
          <w:tcPr>
            <w:tcW w:w="2303" w:type="dxa"/>
            <w:shd w:val="clear" w:color="auto" w:fill="auto"/>
          </w:tcPr>
          <w:p w14:paraId="19462AF1" w14:textId="6F4E832E" w:rsidR="00137C8C" w:rsidRPr="00FB06E9" w:rsidRDefault="00137C8C" w:rsidP="00C420B9">
            <w:pPr>
              <w:pStyle w:val="Brdtext"/>
              <w:rPr>
                <w:szCs w:val="22"/>
              </w:rPr>
            </w:pPr>
            <w:r w:rsidRPr="00CC412F">
              <w:t>GUID</w:t>
            </w:r>
          </w:p>
        </w:tc>
        <w:tc>
          <w:tcPr>
            <w:tcW w:w="788" w:type="dxa"/>
            <w:shd w:val="clear" w:color="auto" w:fill="auto"/>
          </w:tcPr>
          <w:p w14:paraId="33EA18CC" w14:textId="320B5DF1" w:rsidR="00137C8C" w:rsidRPr="00FB06E9" w:rsidRDefault="00137C8C" w:rsidP="00C420B9">
            <w:pPr>
              <w:pStyle w:val="Brdtext"/>
              <w:rPr>
                <w:szCs w:val="22"/>
              </w:rPr>
            </w:pPr>
            <w:r w:rsidRPr="00CC412F">
              <w:t>1..1</w:t>
            </w:r>
          </w:p>
        </w:tc>
        <w:tc>
          <w:tcPr>
            <w:tcW w:w="1998" w:type="dxa"/>
            <w:shd w:val="clear" w:color="auto" w:fill="auto"/>
          </w:tcPr>
          <w:p w14:paraId="36C61B42" w14:textId="791FC57B" w:rsidR="00137C8C" w:rsidRPr="00FB06E9" w:rsidRDefault="00137C8C" w:rsidP="00C420B9">
            <w:pPr>
              <w:pStyle w:val="Brdtext"/>
              <w:rPr>
                <w:szCs w:val="22"/>
              </w:rPr>
            </w:pPr>
            <w:r w:rsidRPr="00CC412F">
              <w:t>”NA” (ännu ej tillämpat i tjänstedomänen)</w:t>
            </w:r>
          </w:p>
        </w:tc>
        <w:tc>
          <w:tcPr>
            <w:tcW w:w="1330" w:type="dxa"/>
            <w:shd w:val="clear" w:color="auto" w:fill="auto"/>
          </w:tcPr>
          <w:p w14:paraId="691081F3" w14:textId="52E80534" w:rsidR="00137C8C" w:rsidRPr="00FB06E9" w:rsidRDefault="00137C8C" w:rsidP="00C420B9">
            <w:pPr>
              <w:pStyle w:val="Brdtext"/>
              <w:rPr>
                <w:szCs w:val="22"/>
              </w:rPr>
            </w:pPr>
            <w:r w:rsidRPr="00CC412F">
              <w:t>Del av instansens unikhet</w:t>
            </w:r>
          </w:p>
        </w:tc>
      </w:tr>
      <w:tr w:rsidR="00137C8C" w:rsidRPr="00CC412F" w14:paraId="12CF44B0" w14:textId="77777777" w:rsidTr="00C420B9">
        <w:tc>
          <w:tcPr>
            <w:tcW w:w="1384" w:type="dxa"/>
            <w:shd w:val="clear" w:color="auto" w:fill="auto"/>
          </w:tcPr>
          <w:p w14:paraId="52F1ADE0" w14:textId="348ABF06" w:rsidR="00137C8C" w:rsidRPr="00FB06E9" w:rsidRDefault="00137C8C" w:rsidP="00C420B9">
            <w:pPr>
              <w:pStyle w:val="Brdtext"/>
              <w:rPr>
                <w:szCs w:val="22"/>
              </w:rPr>
            </w:pPr>
            <w:r w:rsidRPr="00CC412F">
              <w:t>Most Recent Content*</w:t>
            </w:r>
          </w:p>
        </w:tc>
        <w:tc>
          <w:tcPr>
            <w:tcW w:w="1559" w:type="dxa"/>
            <w:shd w:val="clear" w:color="auto" w:fill="auto"/>
          </w:tcPr>
          <w:p w14:paraId="1CA84FAE" w14:textId="49CF0DAA" w:rsidR="00137C8C" w:rsidRPr="00FB06E9" w:rsidRDefault="00137C8C" w:rsidP="00C420B9">
            <w:pPr>
              <w:pStyle w:val="Brdtext"/>
              <w:rPr>
                <w:szCs w:val="22"/>
              </w:rPr>
            </w:pPr>
            <w:r w:rsidRPr="00CC412F">
              <w:t>Verksamhetsmässig tidpunkt för senaste informations</w:t>
            </w:r>
            <w:r w:rsidRPr="00CC412F">
              <w:lastRenderedPageBreak/>
              <w:t>-förekomsten i källan som indexeras av denna  indexpost</w:t>
            </w:r>
          </w:p>
        </w:tc>
        <w:tc>
          <w:tcPr>
            <w:tcW w:w="2303" w:type="dxa"/>
            <w:shd w:val="clear" w:color="auto" w:fill="auto"/>
          </w:tcPr>
          <w:p w14:paraId="00058FDF" w14:textId="274C0D59" w:rsidR="00137C8C" w:rsidRPr="00FB06E9" w:rsidRDefault="00137C8C" w:rsidP="00C420B9">
            <w:pPr>
              <w:pStyle w:val="Brdtext"/>
              <w:rPr>
                <w:szCs w:val="22"/>
              </w:rPr>
            </w:pPr>
            <w:r w:rsidRPr="00CC412F">
              <w:lastRenderedPageBreak/>
              <w:t>DT</w:t>
            </w:r>
          </w:p>
        </w:tc>
        <w:tc>
          <w:tcPr>
            <w:tcW w:w="788" w:type="dxa"/>
            <w:shd w:val="clear" w:color="auto" w:fill="auto"/>
          </w:tcPr>
          <w:p w14:paraId="706D0054" w14:textId="2BA8D9F6" w:rsidR="00137C8C" w:rsidRPr="00FB06E9" w:rsidRDefault="00137C8C" w:rsidP="00C420B9">
            <w:pPr>
              <w:pStyle w:val="Brdtext"/>
              <w:rPr>
                <w:szCs w:val="22"/>
              </w:rPr>
            </w:pPr>
            <w:r w:rsidRPr="00CC412F">
              <w:t>1..1</w:t>
            </w:r>
          </w:p>
        </w:tc>
        <w:tc>
          <w:tcPr>
            <w:tcW w:w="1998" w:type="dxa"/>
            <w:shd w:val="clear" w:color="auto" w:fill="auto"/>
          </w:tcPr>
          <w:p w14:paraId="20B277B4" w14:textId="07BE88EA" w:rsidR="00137C8C" w:rsidRPr="00FB06E9" w:rsidRDefault="00137C8C" w:rsidP="00C420B9">
            <w:pPr>
              <w:pStyle w:val="Brdtext"/>
              <w:rPr>
                <w:szCs w:val="22"/>
              </w:rPr>
            </w:pPr>
            <w:r w:rsidRPr="00CC412F">
              <w:t xml:space="preserve">Tidpunkt för senaste händelse som matchar indexposten. Kan även avse borttag. </w:t>
            </w:r>
            <w:r w:rsidRPr="00CC412F">
              <w:lastRenderedPageBreak/>
              <w:t>Ex: En indexpost representerar 2 bef. dokument. Ett av dem tas bort. Det markeras genom att bef. post uppdateras med tidpunkt för borttagshändelsen.</w:t>
            </w:r>
          </w:p>
        </w:tc>
        <w:tc>
          <w:tcPr>
            <w:tcW w:w="1330" w:type="dxa"/>
            <w:shd w:val="clear" w:color="auto" w:fill="auto"/>
          </w:tcPr>
          <w:p w14:paraId="79A6E5EA" w14:textId="77777777" w:rsidR="00137C8C" w:rsidRPr="00517C89" w:rsidRDefault="00137C8C" w:rsidP="00C420B9">
            <w:pPr>
              <w:pStyle w:val="Brdtext"/>
            </w:pPr>
          </w:p>
        </w:tc>
      </w:tr>
      <w:tr w:rsidR="00137C8C" w:rsidRPr="00CC412F" w14:paraId="7284F136" w14:textId="77777777" w:rsidTr="00C420B9">
        <w:tc>
          <w:tcPr>
            <w:tcW w:w="1384" w:type="dxa"/>
            <w:shd w:val="clear" w:color="auto" w:fill="auto"/>
          </w:tcPr>
          <w:p w14:paraId="7126A56B" w14:textId="77777777" w:rsidR="00137C8C" w:rsidRPr="00FB06E9" w:rsidRDefault="00137C8C" w:rsidP="00C420B9">
            <w:pPr>
              <w:pStyle w:val="Brdtext"/>
              <w:rPr>
                <w:szCs w:val="22"/>
              </w:rPr>
            </w:pPr>
            <w:r w:rsidRPr="00CC412F">
              <w:lastRenderedPageBreak/>
              <w:t>Creation</w:t>
            </w:r>
          </w:p>
          <w:p w14:paraId="7AA45022" w14:textId="72A4DD00" w:rsidR="00137C8C" w:rsidRPr="00FB06E9" w:rsidRDefault="00137C8C" w:rsidP="00C420B9">
            <w:pPr>
              <w:pStyle w:val="Brdtext"/>
              <w:rPr>
                <w:szCs w:val="22"/>
              </w:rPr>
            </w:pPr>
            <w:r w:rsidRPr="00CC412F">
              <w:t>Time</w:t>
            </w:r>
          </w:p>
        </w:tc>
        <w:tc>
          <w:tcPr>
            <w:tcW w:w="1559" w:type="dxa"/>
            <w:shd w:val="clear" w:color="auto" w:fill="auto"/>
          </w:tcPr>
          <w:p w14:paraId="0CA32AA8" w14:textId="39BF2ED4" w:rsidR="00137C8C" w:rsidRPr="00FB06E9" w:rsidRDefault="00137C8C" w:rsidP="00C420B9">
            <w:pPr>
              <w:pStyle w:val="Brdtext"/>
              <w:rPr>
                <w:szCs w:val="22"/>
              </w:rPr>
            </w:pPr>
            <w:r w:rsidRPr="00CC412F">
              <w:t>Tidpunkten då index-posten regi-strerades</w:t>
            </w:r>
          </w:p>
        </w:tc>
        <w:tc>
          <w:tcPr>
            <w:tcW w:w="2303" w:type="dxa"/>
            <w:shd w:val="clear" w:color="auto" w:fill="auto"/>
          </w:tcPr>
          <w:p w14:paraId="6AA81DB6" w14:textId="76744F28" w:rsidR="00137C8C" w:rsidRPr="00FB06E9" w:rsidRDefault="00137C8C" w:rsidP="00C420B9">
            <w:pPr>
              <w:pStyle w:val="Brdtext"/>
              <w:rPr>
                <w:szCs w:val="22"/>
              </w:rPr>
            </w:pPr>
            <w:r w:rsidRPr="00CC412F">
              <w:t>DT</w:t>
            </w:r>
          </w:p>
        </w:tc>
        <w:tc>
          <w:tcPr>
            <w:tcW w:w="788" w:type="dxa"/>
            <w:shd w:val="clear" w:color="auto" w:fill="auto"/>
          </w:tcPr>
          <w:p w14:paraId="4E88AF2D" w14:textId="670DB10F" w:rsidR="00137C8C" w:rsidRPr="00FB06E9" w:rsidRDefault="00137C8C" w:rsidP="00C420B9">
            <w:pPr>
              <w:pStyle w:val="Brdtext"/>
              <w:rPr>
                <w:szCs w:val="22"/>
              </w:rPr>
            </w:pPr>
            <w:r w:rsidRPr="00CC412F">
              <w:t>1..1</w:t>
            </w:r>
          </w:p>
        </w:tc>
        <w:tc>
          <w:tcPr>
            <w:tcW w:w="1998" w:type="dxa"/>
            <w:shd w:val="clear" w:color="auto" w:fill="auto"/>
          </w:tcPr>
          <w:p w14:paraId="6CB525F0" w14:textId="134E6C49" w:rsidR="00137C8C" w:rsidRPr="00FB06E9" w:rsidRDefault="00137C8C" w:rsidP="00C420B9">
            <w:pPr>
              <w:pStyle w:val="Brdtext"/>
              <w:rPr>
                <w:szCs w:val="22"/>
              </w:rPr>
            </w:pPr>
            <w:r w:rsidRPr="00CC412F">
              <w:t>Sätts automatiskt av EI-instansen.</w:t>
            </w:r>
          </w:p>
        </w:tc>
        <w:tc>
          <w:tcPr>
            <w:tcW w:w="1330" w:type="dxa"/>
            <w:shd w:val="clear" w:color="auto" w:fill="auto"/>
          </w:tcPr>
          <w:p w14:paraId="7C7D6B29" w14:textId="429CEC35" w:rsidR="00137C8C" w:rsidRPr="00FB06E9" w:rsidRDefault="00137C8C" w:rsidP="00C420B9">
            <w:pPr>
              <w:pStyle w:val="Brdtext"/>
              <w:rPr>
                <w:szCs w:val="22"/>
              </w:rPr>
            </w:pPr>
            <w:r w:rsidRPr="00CC412F">
              <w:t>Genereras automatiskt av kontraktets tjänste-producent</w:t>
            </w:r>
          </w:p>
        </w:tc>
      </w:tr>
      <w:tr w:rsidR="00137C8C" w:rsidRPr="00CC412F" w14:paraId="56FF3B09" w14:textId="77777777" w:rsidTr="00C420B9">
        <w:tc>
          <w:tcPr>
            <w:tcW w:w="1384" w:type="dxa"/>
            <w:shd w:val="clear" w:color="auto" w:fill="auto"/>
          </w:tcPr>
          <w:p w14:paraId="5B6958CA" w14:textId="18889FA3" w:rsidR="00137C8C" w:rsidRPr="00CC412F" w:rsidRDefault="00137C8C" w:rsidP="00C420B9">
            <w:pPr>
              <w:ind w:left="5"/>
              <w:rPr>
                <w:rFonts w:ascii="Times New Roman" w:hAnsi="Times New Roman"/>
              </w:rPr>
            </w:pPr>
            <w:r w:rsidRPr="00CC412F">
              <w:rPr>
                <w:rFonts w:ascii="Times New Roman" w:hAnsi="Times New Roman"/>
              </w:rPr>
              <w:t>Update Time</w:t>
            </w:r>
          </w:p>
        </w:tc>
        <w:tc>
          <w:tcPr>
            <w:tcW w:w="1559" w:type="dxa"/>
            <w:shd w:val="clear" w:color="auto" w:fill="auto"/>
          </w:tcPr>
          <w:p w14:paraId="73801CD7" w14:textId="4C61021C" w:rsidR="00137C8C" w:rsidRPr="00FB06E9" w:rsidRDefault="00137C8C" w:rsidP="00C420B9">
            <w:pPr>
              <w:pStyle w:val="Brdtext"/>
              <w:rPr>
                <w:szCs w:val="22"/>
              </w:rPr>
            </w:pPr>
            <w:r w:rsidRPr="00CC412F">
              <w:t>Tidpunkten då index-posten senast upp-daterades</w:t>
            </w:r>
          </w:p>
        </w:tc>
        <w:tc>
          <w:tcPr>
            <w:tcW w:w="2303" w:type="dxa"/>
            <w:shd w:val="clear" w:color="auto" w:fill="auto"/>
          </w:tcPr>
          <w:p w14:paraId="14DF4DAF" w14:textId="409ADA77" w:rsidR="00137C8C" w:rsidRPr="00FB06E9" w:rsidRDefault="00137C8C" w:rsidP="00C420B9">
            <w:pPr>
              <w:pStyle w:val="Brdtext"/>
              <w:rPr>
                <w:szCs w:val="22"/>
              </w:rPr>
            </w:pPr>
            <w:r w:rsidRPr="00CC412F">
              <w:t>DT</w:t>
            </w:r>
          </w:p>
        </w:tc>
        <w:tc>
          <w:tcPr>
            <w:tcW w:w="788" w:type="dxa"/>
            <w:shd w:val="clear" w:color="auto" w:fill="auto"/>
          </w:tcPr>
          <w:p w14:paraId="55B3E380" w14:textId="0FBBEF76" w:rsidR="00137C8C" w:rsidRPr="00FB06E9" w:rsidRDefault="00137C8C" w:rsidP="00C420B9">
            <w:pPr>
              <w:pStyle w:val="Brdtext"/>
              <w:rPr>
                <w:szCs w:val="22"/>
              </w:rPr>
            </w:pPr>
            <w:r w:rsidRPr="00CC412F">
              <w:t>0..1</w:t>
            </w:r>
          </w:p>
        </w:tc>
        <w:tc>
          <w:tcPr>
            <w:tcW w:w="1998" w:type="dxa"/>
            <w:shd w:val="clear" w:color="auto" w:fill="auto"/>
          </w:tcPr>
          <w:p w14:paraId="712B96CA" w14:textId="37DE2862" w:rsidR="00137C8C" w:rsidRPr="00FB06E9" w:rsidRDefault="00137C8C" w:rsidP="00C420B9">
            <w:pPr>
              <w:pStyle w:val="Brdtext"/>
              <w:rPr>
                <w:szCs w:val="22"/>
              </w:rPr>
            </w:pPr>
            <w:r w:rsidRPr="00CC412F">
              <w:t>Sätts automatiskt av EI-instansen.</w:t>
            </w:r>
          </w:p>
        </w:tc>
        <w:tc>
          <w:tcPr>
            <w:tcW w:w="1330" w:type="dxa"/>
            <w:shd w:val="clear" w:color="auto" w:fill="auto"/>
          </w:tcPr>
          <w:p w14:paraId="3044B5CD" w14:textId="60BFF903" w:rsidR="00137C8C" w:rsidRPr="00FB06E9" w:rsidRDefault="00137C8C" w:rsidP="00C420B9">
            <w:pPr>
              <w:pStyle w:val="Brdtext"/>
              <w:rPr>
                <w:szCs w:val="22"/>
              </w:rPr>
            </w:pPr>
            <w:r w:rsidRPr="00CC412F">
              <w:t>Upp-datering innebär ny post som matchar samtliga attribut som är del av en instans unikitet.</w:t>
            </w:r>
          </w:p>
        </w:tc>
      </w:tr>
      <w:tr w:rsidR="00137C8C" w:rsidRPr="00CC412F" w14:paraId="12986874" w14:textId="77777777" w:rsidTr="00C420B9">
        <w:tc>
          <w:tcPr>
            <w:tcW w:w="1384" w:type="dxa"/>
            <w:shd w:val="clear" w:color="auto" w:fill="auto"/>
          </w:tcPr>
          <w:p w14:paraId="4A9D45BE" w14:textId="7BEBF6CA" w:rsidR="00137C8C" w:rsidRPr="00CC412F" w:rsidRDefault="00137C8C" w:rsidP="00C420B9">
            <w:pPr>
              <w:ind w:left="5"/>
              <w:rPr>
                <w:rFonts w:ascii="Times New Roman" w:hAnsi="Times New Roman"/>
              </w:rPr>
            </w:pPr>
            <w:r w:rsidRPr="00CC412F">
              <w:rPr>
                <w:rFonts w:ascii="Times New Roman" w:hAnsi="Times New Roman"/>
              </w:rPr>
              <w:t>Source system</w:t>
            </w:r>
          </w:p>
        </w:tc>
        <w:tc>
          <w:tcPr>
            <w:tcW w:w="1559" w:type="dxa"/>
            <w:shd w:val="clear" w:color="auto" w:fill="auto"/>
          </w:tcPr>
          <w:p w14:paraId="0E897267" w14:textId="26679C9E" w:rsidR="00137C8C" w:rsidRPr="00FB06E9" w:rsidRDefault="00137C8C" w:rsidP="00C420B9">
            <w:pPr>
              <w:pStyle w:val="Brdtext"/>
              <w:rPr>
                <w:szCs w:val="22"/>
              </w:rPr>
            </w:pPr>
            <w:r w:rsidRPr="00CC412F">
              <w:t>Käll-systemet som genererade engage-mangs-posten via Update-tjänsten</w:t>
            </w:r>
          </w:p>
        </w:tc>
        <w:tc>
          <w:tcPr>
            <w:tcW w:w="2303" w:type="dxa"/>
            <w:shd w:val="clear" w:color="auto" w:fill="auto"/>
          </w:tcPr>
          <w:p w14:paraId="49F68DDE" w14:textId="6FF02F57" w:rsidR="00137C8C" w:rsidRPr="00FB06E9" w:rsidRDefault="00137C8C" w:rsidP="00C420B9">
            <w:pPr>
              <w:pStyle w:val="Brdtext"/>
              <w:rPr>
                <w:szCs w:val="22"/>
              </w:rPr>
            </w:pPr>
            <w:r w:rsidRPr="00CC412F">
              <w:t>Systemets HSA-id.  För system-adresserade tjänstedomäner motsvarar detta LogicalAddress vid anrop till tjänster i tjänstedomänen i fråga. Detta är inte anslutningspunktens HSA-id utan systemet som operativt hanterar informationen i verksamheten.</w:t>
            </w:r>
          </w:p>
        </w:tc>
        <w:tc>
          <w:tcPr>
            <w:tcW w:w="788" w:type="dxa"/>
            <w:shd w:val="clear" w:color="auto" w:fill="auto"/>
          </w:tcPr>
          <w:p w14:paraId="12AD5D2F" w14:textId="6C55038E" w:rsidR="00137C8C" w:rsidRPr="00FB06E9" w:rsidRDefault="00137C8C" w:rsidP="00C420B9">
            <w:pPr>
              <w:pStyle w:val="Brdtext"/>
              <w:rPr>
                <w:szCs w:val="22"/>
              </w:rPr>
            </w:pPr>
            <w:r w:rsidRPr="00CC412F">
              <w:t>1..1</w:t>
            </w:r>
          </w:p>
        </w:tc>
        <w:tc>
          <w:tcPr>
            <w:tcW w:w="1998" w:type="dxa"/>
            <w:shd w:val="clear" w:color="auto" w:fill="auto"/>
          </w:tcPr>
          <w:p w14:paraId="1FDC9E41" w14:textId="14764E9B" w:rsidR="00137C8C" w:rsidRPr="00FB06E9" w:rsidRDefault="00137C8C" w:rsidP="00C420B9">
            <w:pPr>
              <w:pStyle w:val="Brdtext"/>
              <w:rPr>
                <w:szCs w:val="22"/>
              </w:rPr>
            </w:pPr>
            <w:r w:rsidRPr="00CC412F">
              <w:t>Systemadressering tillämpas. Detta värde används som LogicalAddress vid tjänsteanrop.</w:t>
            </w:r>
          </w:p>
        </w:tc>
        <w:tc>
          <w:tcPr>
            <w:tcW w:w="1330" w:type="dxa"/>
            <w:shd w:val="clear" w:color="auto" w:fill="auto"/>
          </w:tcPr>
          <w:p w14:paraId="6DAFF6B5" w14:textId="19B25911" w:rsidR="00137C8C" w:rsidRPr="00FB06E9" w:rsidRDefault="00137C8C" w:rsidP="00C420B9">
            <w:pPr>
              <w:pStyle w:val="Brdtext"/>
              <w:rPr>
                <w:szCs w:val="22"/>
              </w:rPr>
            </w:pPr>
            <w:r w:rsidRPr="00CC412F">
              <w:t>Del av instansens unikhet</w:t>
            </w:r>
          </w:p>
        </w:tc>
      </w:tr>
      <w:tr w:rsidR="00137C8C" w:rsidRPr="00CC412F" w14:paraId="6F14CCC0" w14:textId="77777777" w:rsidTr="00C420B9">
        <w:tc>
          <w:tcPr>
            <w:tcW w:w="1384" w:type="dxa"/>
            <w:shd w:val="clear" w:color="auto" w:fill="auto"/>
          </w:tcPr>
          <w:p w14:paraId="536A709B" w14:textId="77777777" w:rsidR="00137C8C" w:rsidRPr="00FB06E9" w:rsidRDefault="00137C8C" w:rsidP="00C420B9">
            <w:pPr>
              <w:pStyle w:val="Brdtext"/>
              <w:rPr>
                <w:szCs w:val="22"/>
              </w:rPr>
            </w:pPr>
            <w:r w:rsidRPr="00CC412F">
              <w:t>Data Controller</w:t>
            </w:r>
          </w:p>
        </w:tc>
        <w:tc>
          <w:tcPr>
            <w:tcW w:w="1559" w:type="dxa"/>
            <w:shd w:val="clear" w:color="auto" w:fill="auto"/>
          </w:tcPr>
          <w:p w14:paraId="356EC067" w14:textId="77777777" w:rsidR="00137C8C" w:rsidRPr="00FB06E9" w:rsidRDefault="00137C8C" w:rsidP="00C420B9">
            <w:pPr>
              <w:pStyle w:val="Brdtext"/>
              <w:rPr>
                <w:szCs w:val="22"/>
              </w:rPr>
            </w:pPr>
            <w:r w:rsidRPr="00CC412F">
              <w:t>Personuppgitsansvarig organisation</w:t>
            </w:r>
          </w:p>
        </w:tc>
        <w:tc>
          <w:tcPr>
            <w:tcW w:w="2303" w:type="dxa"/>
            <w:shd w:val="clear" w:color="auto" w:fill="auto"/>
          </w:tcPr>
          <w:p w14:paraId="74D7FDF1" w14:textId="77777777" w:rsidR="00137C8C" w:rsidRPr="00FB06E9" w:rsidRDefault="00137C8C" w:rsidP="00C420B9">
            <w:pPr>
              <w:pStyle w:val="Brdtext"/>
              <w:rPr>
                <w:szCs w:val="22"/>
              </w:rPr>
            </w:pPr>
            <w:r w:rsidRPr="00CC412F">
              <w:t>Ett värde som i källsystemet med id SourceSystem unikt identifierar PU-ansvarig organisation.</w:t>
            </w:r>
          </w:p>
        </w:tc>
        <w:tc>
          <w:tcPr>
            <w:tcW w:w="788" w:type="dxa"/>
            <w:shd w:val="clear" w:color="auto" w:fill="auto"/>
          </w:tcPr>
          <w:p w14:paraId="1D35EE2E" w14:textId="77777777" w:rsidR="00137C8C" w:rsidRPr="00FB06E9" w:rsidRDefault="00137C8C" w:rsidP="00C420B9">
            <w:pPr>
              <w:pStyle w:val="Brdtext"/>
              <w:rPr>
                <w:szCs w:val="22"/>
              </w:rPr>
            </w:pPr>
            <w:r w:rsidRPr="00CC412F">
              <w:t>1..1</w:t>
            </w:r>
          </w:p>
        </w:tc>
        <w:tc>
          <w:tcPr>
            <w:tcW w:w="1998" w:type="dxa"/>
            <w:shd w:val="clear" w:color="auto" w:fill="auto"/>
          </w:tcPr>
          <w:p w14:paraId="38FF1648" w14:textId="77777777" w:rsidR="00137C8C" w:rsidRPr="00FB06E9" w:rsidRDefault="00137C8C" w:rsidP="00C420B9">
            <w:pPr>
              <w:pStyle w:val="Brdtext"/>
              <w:rPr>
                <w:szCs w:val="22"/>
              </w:rPr>
            </w:pPr>
            <w:r w:rsidRPr="00CC412F">
              <w:t>”SE”&lt;organisationsnummer&gt;, (t ex: ”SE5565594230”), HSA-id, eller systemspecifik identitet.</w:t>
            </w:r>
          </w:p>
        </w:tc>
        <w:tc>
          <w:tcPr>
            <w:tcW w:w="1330" w:type="dxa"/>
            <w:shd w:val="clear" w:color="auto" w:fill="auto"/>
          </w:tcPr>
          <w:p w14:paraId="2D068B25" w14:textId="77777777" w:rsidR="00137C8C" w:rsidRPr="00FB06E9" w:rsidRDefault="00137C8C" w:rsidP="00C420B9">
            <w:pPr>
              <w:pStyle w:val="Brdtext"/>
              <w:rPr>
                <w:szCs w:val="22"/>
              </w:rPr>
            </w:pPr>
            <w:r w:rsidRPr="00CC412F">
              <w:t>Del av instansens unikhet</w:t>
            </w:r>
          </w:p>
        </w:tc>
      </w:tr>
    </w:tbl>
    <w:p w14:paraId="16E45E1A" w14:textId="77777777" w:rsidR="007E47C0" w:rsidRPr="00CC412F" w:rsidRDefault="007E47C0"/>
    <w:p w14:paraId="4CBC4E17" w14:textId="77777777" w:rsidR="00137C8C" w:rsidRPr="00CC412F" w:rsidRDefault="00137C8C" w:rsidP="003A6D72">
      <w:r w:rsidRPr="00CC412F">
        <w:t>Regler för tilldelning av värde i fältet Categorization i engagemangsposten:</w:t>
      </w:r>
    </w:p>
    <w:p w14:paraId="6F0CB992" w14:textId="77777777" w:rsidR="00137C8C" w:rsidRPr="00CC412F" w:rsidRDefault="00137C8C"/>
    <w:tbl>
      <w:tblPr>
        <w:tblW w:w="9356"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3"/>
        <w:gridCol w:w="5103"/>
      </w:tblGrid>
      <w:tr w:rsidR="00926B52" w:rsidRPr="0031447D" w14:paraId="6C60F594" w14:textId="77777777" w:rsidTr="00E62163">
        <w:tc>
          <w:tcPr>
            <w:tcW w:w="4253" w:type="dxa"/>
            <w:shd w:val="clear" w:color="auto" w:fill="D9D9D9"/>
          </w:tcPr>
          <w:p w14:paraId="5638017C" w14:textId="77777777" w:rsidR="00137C8C" w:rsidRPr="003A6D72" w:rsidRDefault="00137C8C" w:rsidP="002E33F3">
            <w:pPr>
              <w:rPr>
                <w:b/>
              </w:rPr>
            </w:pPr>
            <w:r w:rsidRPr="003A6D72">
              <w:rPr>
                <w:b/>
              </w:rPr>
              <w:t>Infomängd enl. Tjänstekontrakt</w:t>
            </w:r>
          </w:p>
        </w:tc>
        <w:tc>
          <w:tcPr>
            <w:tcW w:w="5103" w:type="dxa"/>
            <w:shd w:val="clear" w:color="auto" w:fill="D9D9D9"/>
          </w:tcPr>
          <w:p w14:paraId="3D9DDE2B" w14:textId="77777777" w:rsidR="00137C8C" w:rsidRPr="003A6D72" w:rsidRDefault="00137C8C" w:rsidP="002E33F3">
            <w:pPr>
              <w:rPr>
                <w:b/>
              </w:rPr>
            </w:pPr>
            <w:r w:rsidRPr="003A6D72">
              <w:rPr>
                <w:b/>
              </w:rPr>
              <w:t>Värde på Categorization</w:t>
            </w:r>
          </w:p>
        </w:tc>
      </w:tr>
      <w:tr w:rsidR="00926B52" w:rsidRPr="0031447D" w14:paraId="72603DED" w14:textId="77777777" w:rsidTr="00926B52">
        <w:tc>
          <w:tcPr>
            <w:tcW w:w="4253" w:type="dxa"/>
          </w:tcPr>
          <w:p w14:paraId="5EBA266D" w14:textId="77777777" w:rsidR="00137C8C" w:rsidRPr="003A6D72" w:rsidRDefault="00137C8C" w:rsidP="002E33F3">
            <w:r w:rsidRPr="003A6D72">
              <w:lastRenderedPageBreak/>
              <w:t>GetMaternityMedicalHistory</w:t>
            </w:r>
          </w:p>
        </w:tc>
        <w:tc>
          <w:tcPr>
            <w:tcW w:w="5103" w:type="dxa"/>
          </w:tcPr>
          <w:p w14:paraId="26610096" w14:textId="77777777" w:rsidR="00137C8C" w:rsidRPr="003A6D72" w:rsidRDefault="00137C8C" w:rsidP="002E33F3">
            <w:pPr>
              <w:rPr>
                <w:color w:val="000000"/>
              </w:rPr>
            </w:pPr>
            <w:r w:rsidRPr="003A6D72">
              <w:rPr>
                <w:color w:val="000000"/>
              </w:rPr>
              <w:t>utr-mtr</w:t>
            </w:r>
          </w:p>
        </w:tc>
      </w:tr>
      <w:tr w:rsidR="00926B52" w:rsidRPr="0031447D" w14:paraId="77E17C93" w14:textId="77777777" w:rsidTr="00926B52">
        <w:tc>
          <w:tcPr>
            <w:tcW w:w="4253" w:type="dxa"/>
          </w:tcPr>
          <w:p w14:paraId="71349937" w14:textId="77777777" w:rsidR="00137C8C" w:rsidRPr="003A6D72" w:rsidRDefault="00137C8C" w:rsidP="002E33F3">
            <w:r w:rsidRPr="003A6D72">
              <w:t>GetReferralOutcome</w:t>
            </w:r>
          </w:p>
        </w:tc>
        <w:tc>
          <w:tcPr>
            <w:tcW w:w="5103" w:type="dxa"/>
          </w:tcPr>
          <w:p w14:paraId="09E6D762" w14:textId="77777777" w:rsidR="00137C8C" w:rsidRPr="003A6D72" w:rsidRDefault="00137C8C" w:rsidP="002E33F3">
            <w:pPr>
              <w:rPr>
                <w:color w:val="000000"/>
              </w:rPr>
            </w:pPr>
            <w:r w:rsidRPr="003A6D72">
              <w:rPr>
                <w:color w:val="000000"/>
              </w:rPr>
              <w:t>und-kon-ure</w:t>
            </w:r>
          </w:p>
        </w:tc>
      </w:tr>
      <w:tr w:rsidR="00C420B9" w:rsidRPr="0031447D" w14:paraId="532F5ABD" w14:textId="77777777" w:rsidTr="00C420B9">
        <w:trPr>
          <w:trHeight w:val="271"/>
        </w:trPr>
        <w:tc>
          <w:tcPr>
            <w:tcW w:w="4253" w:type="dxa"/>
          </w:tcPr>
          <w:p w14:paraId="194EC92D" w14:textId="77777777" w:rsidR="00C420B9" w:rsidRPr="003A6D72" w:rsidRDefault="00C420B9" w:rsidP="00C420B9">
            <w:r w:rsidRPr="003A6D72">
              <w:t>GetLaboratoryOrderOutcome</w:t>
            </w:r>
          </w:p>
        </w:tc>
        <w:tc>
          <w:tcPr>
            <w:tcW w:w="5103" w:type="dxa"/>
          </w:tcPr>
          <w:p w14:paraId="7E886FA0" w14:textId="77777777" w:rsidR="00C420B9" w:rsidRPr="003A6D72" w:rsidRDefault="00C420B9" w:rsidP="00C420B9">
            <w:pPr>
              <w:rPr>
                <w:color w:val="000000"/>
              </w:rPr>
            </w:pPr>
            <w:r w:rsidRPr="003A6D72">
              <w:rPr>
                <w:color w:val="000000"/>
              </w:rPr>
              <w:t>und-kkm-ure</w:t>
            </w:r>
          </w:p>
        </w:tc>
      </w:tr>
      <w:tr w:rsidR="00C420B9" w:rsidRPr="0031447D" w14:paraId="41A84651" w14:textId="77777777" w:rsidTr="00C420B9">
        <w:trPr>
          <w:trHeight w:val="271"/>
        </w:trPr>
        <w:tc>
          <w:tcPr>
            <w:tcW w:w="4253" w:type="dxa"/>
          </w:tcPr>
          <w:p w14:paraId="5AB8EA30" w14:textId="2CCAC9C4" w:rsidR="00C420B9" w:rsidRPr="003A6D72" w:rsidRDefault="00C420B9" w:rsidP="00C420B9">
            <w:r>
              <w:t>GetECGOutcome</w:t>
            </w:r>
          </w:p>
        </w:tc>
        <w:tc>
          <w:tcPr>
            <w:tcW w:w="5103" w:type="dxa"/>
          </w:tcPr>
          <w:p w14:paraId="02FD1200" w14:textId="1D87AE0D" w:rsidR="00C420B9" w:rsidRPr="003A6D72" w:rsidRDefault="00AA1444" w:rsidP="00C420B9">
            <w:pPr>
              <w:rPr>
                <w:color w:val="000000"/>
              </w:rPr>
            </w:pPr>
            <w:r>
              <w:rPr>
                <w:color w:val="000000"/>
              </w:rPr>
              <w:t>und-ekg-ure</w:t>
            </w:r>
          </w:p>
        </w:tc>
      </w:tr>
      <w:tr w:rsidR="00926B52" w:rsidRPr="0031447D" w14:paraId="3DA2496E" w14:textId="77777777" w:rsidTr="00C420B9">
        <w:trPr>
          <w:trHeight w:val="271"/>
        </w:trPr>
        <w:tc>
          <w:tcPr>
            <w:tcW w:w="4253" w:type="dxa"/>
          </w:tcPr>
          <w:p w14:paraId="476108EA" w14:textId="49D47904" w:rsidR="00137C8C" w:rsidRPr="003A6D72" w:rsidRDefault="00AA1444" w:rsidP="002E33F3">
            <w:r>
              <w:t>GetImagingOutcome</w:t>
            </w:r>
          </w:p>
        </w:tc>
        <w:tc>
          <w:tcPr>
            <w:tcW w:w="5103" w:type="dxa"/>
          </w:tcPr>
          <w:p w14:paraId="709FCDAD" w14:textId="1F181C54" w:rsidR="00137C8C" w:rsidRPr="003A6D72" w:rsidRDefault="00AA1444" w:rsidP="002E33F3">
            <w:pPr>
              <w:rPr>
                <w:color w:val="000000"/>
              </w:rPr>
            </w:pPr>
            <w:r>
              <w:rPr>
                <w:color w:val="000000"/>
              </w:rPr>
              <w:t>und-bdi-ure</w:t>
            </w:r>
          </w:p>
        </w:tc>
      </w:tr>
    </w:tbl>
    <w:p w14:paraId="7D892E8E" w14:textId="3B1939F6" w:rsidR="007E47C0" w:rsidRPr="00CC412F" w:rsidRDefault="007E47C0" w:rsidP="007E47C0">
      <w:pPr>
        <w:pStyle w:val="Rubrik1"/>
      </w:pPr>
      <w:bookmarkStart w:id="159" w:name="_Toc383084525"/>
      <w:bookmarkStart w:id="160" w:name="_Toc383098704"/>
      <w:bookmarkStart w:id="161" w:name="_Toc383101232"/>
      <w:bookmarkStart w:id="162" w:name="_Toc383101757"/>
      <w:bookmarkStart w:id="163" w:name="_Toc383102067"/>
      <w:bookmarkStart w:id="164" w:name="_Toc224960921"/>
      <w:bookmarkStart w:id="165" w:name="_Toc357754852"/>
      <w:bookmarkStart w:id="166" w:name="_Toc383102068"/>
      <w:bookmarkEnd w:id="159"/>
      <w:bookmarkEnd w:id="160"/>
      <w:bookmarkEnd w:id="161"/>
      <w:bookmarkEnd w:id="162"/>
      <w:bookmarkEnd w:id="163"/>
      <w:r w:rsidRPr="00CC412F">
        <w:t>Tjänstedomänens krav och regler</w:t>
      </w:r>
      <w:bookmarkEnd w:id="164"/>
      <w:bookmarkEnd w:id="165"/>
      <w:bookmarkEnd w:id="166"/>
    </w:p>
    <w:p w14:paraId="12CBEECE" w14:textId="77777777" w:rsidR="007E47C0" w:rsidRPr="00CC412F" w:rsidRDefault="007E47C0">
      <w:r w:rsidRPr="00CC412F">
        <w:t>Dessa gäller alla tjänstekontrakt i hela tjänstedomänen om inte undantag görs för specifika tjänstekontrakt senare i dokumentet.</w:t>
      </w:r>
    </w:p>
    <w:p w14:paraId="349519FF" w14:textId="77777777" w:rsidR="007E47C0" w:rsidRPr="00CC412F" w:rsidRDefault="007E47C0"/>
    <w:p w14:paraId="57131836" w14:textId="77777777" w:rsidR="007E47C0" w:rsidRPr="00CC412F" w:rsidRDefault="007E47C0" w:rsidP="007E47C0">
      <w:pPr>
        <w:pStyle w:val="Rubrik2"/>
      </w:pPr>
      <w:bookmarkStart w:id="167" w:name="_Informationssäkerhet_och_juridik"/>
      <w:bookmarkStart w:id="168" w:name="_Toc357754853"/>
      <w:bookmarkStart w:id="169" w:name="_Toc383102069"/>
      <w:bookmarkEnd w:id="167"/>
      <w:r w:rsidRPr="00CC412F">
        <w:t>Informationssäkerhet och juridik</w:t>
      </w:r>
      <w:bookmarkEnd w:id="168"/>
      <w:bookmarkEnd w:id="169"/>
    </w:p>
    <w:p w14:paraId="293C5933" w14:textId="77777777" w:rsidR="00FB69B3" w:rsidRPr="00CC412F" w:rsidRDefault="00FB69B3" w:rsidP="00FB69B3">
      <w:pPr>
        <w:pStyle w:val="Rubrik3b"/>
        <w:ind w:left="0" w:firstLine="0"/>
        <w:rPr>
          <w:rFonts w:ascii="Georgia" w:hAnsi="Georgia"/>
        </w:rPr>
      </w:pPr>
      <w:bookmarkStart w:id="170" w:name="_Toc219337771"/>
      <w:bookmarkStart w:id="171" w:name="_Toc227077995"/>
      <w:bookmarkStart w:id="172" w:name="_Toc245231399"/>
      <w:bookmarkStart w:id="173" w:name="_Toc383102070"/>
      <w:r w:rsidRPr="00CC412F">
        <w:rPr>
          <w:rFonts w:ascii="Georgia" w:hAnsi="Georgia"/>
        </w:rPr>
        <w:t>Medarbetarens direktåtkomst</w:t>
      </w:r>
      <w:bookmarkEnd w:id="170"/>
      <w:bookmarkEnd w:id="171"/>
      <w:bookmarkEnd w:id="172"/>
      <w:bookmarkEnd w:id="173"/>
    </w:p>
    <w:p w14:paraId="0B36B10E" w14:textId="77777777" w:rsidR="00FB69B3" w:rsidRPr="00CC412F" w:rsidRDefault="00FB69B3" w:rsidP="003A6D72">
      <w:r w:rsidRPr="00CC412F">
        <w:t xml:space="preserve">Vid sammanhållen journalföring ansvarar verksamheten som erbjuder sina medarbetare direktåtkomst till sammanhållen journal för att patientdatalagen efterlevs. Det innebär bl.a. att spärrkontroll kan behöva genomföras innan information kan visas. Det innebär också att regelverket för samtycke, vårdrelation och åtkomstloggning måste följas. Dessutom finns krav från datainspektionen om ytterligare teknisk åtkomstkontroll. </w:t>
      </w:r>
    </w:p>
    <w:p w14:paraId="4C330A0D" w14:textId="77777777" w:rsidR="00FB69B3" w:rsidRPr="00CC412F" w:rsidRDefault="00FB69B3" w:rsidP="003A6D72"/>
    <w:p w14:paraId="5D1575C1" w14:textId="77777777" w:rsidR="00FB69B3" w:rsidRPr="00CC412F" w:rsidRDefault="00FB69B3" w:rsidP="003A6D72">
      <w:r w:rsidRPr="00CC412F">
        <w:t>Patientdatalagen ställer också krav (via dess tolkning ”PDL-i-praktiken”) på att medarbetaren är starkt autentiserad om medarbetarens inloggning sker i nät som delas med flera vårdgivare och att uppdragsval görs i samband med autentisering (vårdenhet). Det kompletta regelverket finns i senaste utredningen PDLiP samt i anvisningar för tillgänglig patient.</w:t>
      </w:r>
    </w:p>
    <w:p w14:paraId="1B534F92" w14:textId="77777777" w:rsidR="00FB69B3" w:rsidRPr="00CC412F" w:rsidRDefault="00FB69B3" w:rsidP="003A6D72"/>
    <w:p w14:paraId="66206170" w14:textId="77777777" w:rsidR="00FB69B3" w:rsidRDefault="00FB69B3" w:rsidP="003A6D72">
      <w:r w:rsidRPr="00CC412F">
        <w:t>Observera att tjänstekontrakten i sig inte påtvingar sammanhållen journalföring. Krav rörande sammanhållen journalföring och eller krav på spärrhantering uppstår först om tjänstekonsumenten (e-tjänsten) för medarbetaren tillgängliggör information som härrör från andra vårdgivare (sammanhållen journalföring) eller andra vårdenheter inom egna vårdgivaren (spärrkrav).</w:t>
      </w:r>
    </w:p>
    <w:p w14:paraId="7A4267AA" w14:textId="77777777" w:rsidR="00546456" w:rsidRPr="00CC412F" w:rsidRDefault="00546456" w:rsidP="003A6D72"/>
    <w:p w14:paraId="0346F7E2" w14:textId="77777777" w:rsidR="00FB69B3" w:rsidRPr="00CC412F" w:rsidRDefault="00FB69B3" w:rsidP="00FB69B3">
      <w:pPr>
        <w:pStyle w:val="Rubrik3b"/>
        <w:ind w:left="0" w:firstLine="0"/>
        <w:rPr>
          <w:rFonts w:ascii="Georgia" w:hAnsi="Georgia"/>
          <w:b/>
        </w:rPr>
      </w:pPr>
      <w:bookmarkStart w:id="174" w:name="_Toc219337772"/>
      <w:bookmarkStart w:id="175" w:name="_Toc227077996"/>
      <w:bookmarkStart w:id="176" w:name="_Toc229537043"/>
      <w:bookmarkStart w:id="177" w:name="_Toc245231400"/>
      <w:bookmarkStart w:id="178" w:name="_Toc383102071"/>
      <w:r w:rsidRPr="00CC412F">
        <w:rPr>
          <w:rFonts w:ascii="Georgia" w:hAnsi="Georgia"/>
        </w:rPr>
        <w:t>Patientens direktåtkomst</w:t>
      </w:r>
      <w:bookmarkEnd w:id="174"/>
      <w:bookmarkEnd w:id="175"/>
      <w:bookmarkEnd w:id="176"/>
      <w:bookmarkEnd w:id="177"/>
      <w:bookmarkEnd w:id="178"/>
    </w:p>
    <w:p w14:paraId="54A045AF" w14:textId="77777777" w:rsidR="00FB69B3" w:rsidRDefault="00FB69B3" w:rsidP="003A6D72">
      <w:r w:rsidRPr="00CC412F">
        <w:t>Alla tjänstekontrakten i denna tjänstedomän har en svarsflagga som anger om verksamheten (informationsägaren) godkänt att informationen får visas för patient. Det kan t.ex. ha skett genom menprövning eller rådrum. För vissa av tjänstekontrakten, såsom Vård- och omsorgskontakter, kanske informationsägaren policymässigt har menprövat all information. Det är varje vårdgivares ansvar att tjänsteproducenten sätter ”kan visas för patient”-flaggan i enlighet med vårdgivarens verksamhetsregler.</w:t>
      </w:r>
    </w:p>
    <w:p w14:paraId="608FE183" w14:textId="77777777" w:rsidR="00546456" w:rsidRPr="00CC412F" w:rsidRDefault="00546456" w:rsidP="003A6D72"/>
    <w:p w14:paraId="239E2757" w14:textId="77777777" w:rsidR="00FB69B3" w:rsidRPr="00CC412F" w:rsidRDefault="00FB69B3" w:rsidP="00FB69B3">
      <w:pPr>
        <w:pStyle w:val="Rubrik3b"/>
        <w:ind w:left="0" w:firstLine="0"/>
        <w:rPr>
          <w:rFonts w:ascii="Georgia" w:hAnsi="Georgia"/>
        </w:rPr>
      </w:pPr>
      <w:bookmarkStart w:id="179" w:name="_Toc219337773"/>
      <w:bookmarkStart w:id="180" w:name="_Toc227077997"/>
      <w:bookmarkStart w:id="181" w:name="_Toc245231401"/>
      <w:bookmarkStart w:id="182" w:name="_Toc383102072"/>
      <w:r w:rsidRPr="00CC412F">
        <w:rPr>
          <w:rFonts w:ascii="Georgia" w:hAnsi="Georgia"/>
        </w:rPr>
        <w:t>Generellt</w:t>
      </w:r>
      <w:bookmarkEnd w:id="179"/>
      <w:bookmarkEnd w:id="180"/>
      <w:bookmarkEnd w:id="181"/>
      <w:bookmarkEnd w:id="182"/>
    </w:p>
    <w:p w14:paraId="0557FA25" w14:textId="77777777" w:rsidR="00FB69B3" w:rsidRPr="00CC412F" w:rsidRDefault="00FB69B3" w:rsidP="003A6D72">
      <w:r w:rsidRPr="00CC412F">
        <w:t xml:space="preserve">Tjänsteproducenten ansvarar för att information endast lämnas ut till de tjänstekonsumenter som informationsägaren godkänt. Det är inte ett juridiskt krav, men tydliggörs här eftersom det avviker från T-boken i det att tjänsteplattformen då inte ansvarar för den tekniska åtkomstkontrollen (ej möjligt när systembaserad adressering tillämpas). Om informationsägaren har behov av att reglera åtkomst per tjänstekonsument, ska tjänsteproducenten filtrera svaret </w:t>
      </w:r>
      <w:r w:rsidRPr="00CC412F">
        <w:lastRenderedPageBreak/>
        <w:t>enligt informationsägarens önskemål. Observera att det är regionala policyer snarare än lagar och förordningar som styr i vilken grad tjänsteproducenten ska begränsa åtkomst för en viss tjänstekonsument. Kunskapen om tjänstekonsumentens (tjänstens) identitet (d.v.s. ursprunglig tjänstekonsument i anropskedjan) får bara användas för teknisk åtkomstbegränsning på så sätt att svaret blir som om de vårdenheter vars verksamhetschef inte godkänner aktuell tjänstekonsument varit exkluderade i frågan.</w:t>
      </w:r>
    </w:p>
    <w:p w14:paraId="6F7C540B" w14:textId="77777777" w:rsidR="007E47C0" w:rsidRPr="00CC412F" w:rsidRDefault="007E47C0">
      <w:pPr>
        <w:rPr>
          <w:highlight w:val="yellow"/>
        </w:rPr>
      </w:pPr>
    </w:p>
    <w:p w14:paraId="0FB1143F" w14:textId="77777777" w:rsidR="00265F33" w:rsidRPr="00CC412F" w:rsidRDefault="00265F33" w:rsidP="00C54F68">
      <w:pPr>
        <w:pStyle w:val="Rubrik2"/>
      </w:pPr>
      <w:bookmarkStart w:id="183" w:name="_Toc383102073"/>
      <w:r w:rsidRPr="00CC412F">
        <w:t>Icke funktionella krav</w:t>
      </w:r>
      <w:bookmarkEnd w:id="183"/>
    </w:p>
    <w:p w14:paraId="53D56C55" w14:textId="77777777" w:rsidR="00073910" w:rsidRPr="00CC412F" w:rsidRDefault="00073910">
      <w:r w:rsidRPr="00CC412F">
        <w:t>Det är verksamhetens ansvar att data inte finns dubblerad i flera källsystem. För patientdata som lagras i flera källsystem skall endast ett källsystem tillhandahålla informationen via lästjänst och engagemangsindex. Detta för att undvika dubbletter för konsumenter som använder den aggregerade tjänsten.</w:t>
      </w:r>
    </w:p>
    <w:p w14:paraId="6EC3425A" w14:textId="3DA9D99D" w:rsidR="00073910" w:rsidRPr="00CC412F" w:rsidRDefault="00073910">
      <w:r w:rsidRPr="00CC412F">
        <w:t xml:space="preserve"> </w:t>
      </w:r>
    </w:p>
    <w:p w14:paraId="505468A0" w14:textId="2F78B9A7" w:rsidR="007E47C0" w:rsidRPr="00CC412F" w:rsidRDefault="007E47C0" w:rsidP="007E47C0">
      <w:pPr>
        <w:pStyle w:val="Rubrik3"/>
      </w:pPr>
      <w:bookmarkStart w:id="184" w:name="_Toc383102074"/>
      <w:r w:rsidRPr="00CC412F">
        <w:t>SLA krav</w:t>
      </w:r>
      <w:bookmarkEnd w:id="184"/>
    </w:p>
    <w:p w14:paraId="513E955F" w14:textId="77777777" w:rsidR="007E47C0" w:rsidRPr="00CC412F" w:rsidRDefault="007E47C0">
      <w:r w:rsidRPr="00CC412F">
        <w:t>Följande generella SLA-krav gäller för alla tjänsteproducenter som tillhandahåller tjänster. Dessa krav gäller där inget annat anges för ett specifikt tjänstekontrakt.</w:t>
      </w:r>
    </w:p>
    <w:p w14:paraId="68F52FC8" w14:textId="77777777" w:rsidR="007E47C0" w:rsidRPr="00CC412F" w:rsidRDefault="007E47C0"/>
    <w:tbl>
      <w:tblPr>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4154"/>
        <w:gridCol w:w="3266"/>
      </w:tblGrid>
      <w:tr w:rsidR="007E47C0" w:rsidRPr="00CC412F" w14:paraId="6496BCE7" w14:textId="77777777" w:rsidTr="00E62163">
        <w:tc>
          <w:tcPr>
            <w:tcW w:w="2268" w:type="dxa"/>
            <w:shd w:val="clear" w:color="auto" w:fill="D9D9D9"/>
          </w:tcPr>
          <w:p w14:paraId="2136F66E" w14:textId="77777777" w:rsidR="007E47C0" w:rsidRPr="00CC412F" w:rsidRDefault="007E47C0" w:rsidP="00514BAB">
            <w:pPr>
              <w:rPr>
                <w:b/>
              </w:rPr>
            </w:pPr>
            <w:r w:rsidRPr="00CC412F">
              <w:rPr>
                <w:b/>
              </w:rPr>
              <w:t>Kategori</w:t>
            </w:r>
          </w:p>
        </w:tc>
        <w:tc>
          <w:tcPr>
            <w:tcW w:w="4154" w:type="dxa"/>
            <w:shd w:val="clear" w:color="auto" w:fill="D9D9D9"/>
          </w:tcPr>
          <w:p w14:paraId="5498AD94" w14:textId="77777777" w:rsidR="007E47C0" w:rsidRPr="00CC412F" w:rsidRDefault="007E47C0" w:rsidP="00546456">
            <w:pPr>
              <w:rPr>
                <w:b/>
              </w:rPr>
            </w:pPr>
            <w:r w:rsidRPr="00CC412F">
              <w:rPr>
                <w:b/>
              </w:rPr>
              <w:t>Värde</w:t>
            </w:r>
          </w:p>
        </w:tc>
        <w:tc>
          <w:tcPr>
            <w:tcW w:w="3266" w:type="dxa"/>
            <w:shd w:val="clear" w:color="auto" w:fill="D9D9D9"/>
          </w:tcPr>
          <w:p w14:paraId="0047FBE2" w14:textId="77777777" w:rsidR="007E47C0" w:rsidRPr="00CC412F" w:rsidRDefault="007E47C0" w:rsidP="00514BAB">
            <w:pPr>
              <w:rPr>
                <w:b/>
              </w:rPr>
            </w:pPr>
            <w:r w:rsidRPr="00CC412F">
              <w:rPr>
                <w:b/>
              </w:rPr>
              <w:t>Beskrivning</w:t>
            </w:r>
          </w:p>
        </w:tc>
      </w:tr>
      <w:tr w:rsidR="00E62163" w:rsidRPr="00CC412F" w14:paraId="13694575" w14:textId="77777777" w:rsidTr="00514BAB">
        <w:tc>
          <w:tcPr>
            <w:tcW w:w="2268" w:type="dxa"/>
          </w:tcPr>
          <w:p w14:paraId="05D9E5C8" w14:textId="019728F7" w:rsidR="00E62163" w:rsidRPr="00CC412F" w:rsidRDefault="00E62163" w:rsidP="00514BAB">
            <w:r w:rsidRPr="00CC412F">
              <w:t>Svarstid</w:t>
            </w:r>
          </w:p>
        </w:tc>
        <w:tc>
          <w:tcPr>
            <w:tcW w:w="4154" w:type="dxa"/>
          </w:tcPr>
          <w:p w14:paraId="1350CED3" w14:textId="0E259EB0" w:rsidR="00E62163" w:rsidRPr="00CC412F" w:rsidRDefault="00E62163" w:rsidP="00546456">
            <w:pPr>
              <w:rPr>
                <w:highlight w:val="yellow"/>
              </w:rPr>
            </w:pPr>
            <w:r w:rsidRPr="00CC412F">
              <w:t>Svarstiden för ett anrop får inte överstiga 15 sekunder.</w:t>
            </w:r>
          </w:p>
        </w:tc>
        <w:tc>
          <w:tcPr>
            <w:tcW w:w="3266" w:type="dxa"/>
          </w:tcPr>
          <w:p w14:paraId="1E1B2BBA" w14:textId="70EA1EC2" w:rsidR="00E62163" w:rsidRPr="00CC412F" w:rsidRDefault="00E62163" w:rsidP="00514BAB">
            <w:r w:rsidRPr="00CC412F">
              <w:t>Svarstid</w:t>
            </w:r>
          </w:p>
        </w:tc>
      </w:tr>
      <w:tr w:rsidR="00E62163" w:rsidRPr="00CC412F" w14:paraId="6892E310" w14:textId="77777777" w:rsidTr="00514BAB">
        <w:tc>
          <w:tcPr>
            <w:tcW w:w="2268" w:type="dxa"/>
          </w:tcPr>
          <w:p w14:paraId="489A4689" w14:textId="09E0A724" w:rsidR="00E62163" w:rsidRPr="00CC412F" w:rsidRDefault="00E62163" w:rsidP="00514BAB">
            <w:r w:rsidRPr="00CC412F">
              <w:t>Tillgänglighet</w:t>
            </w:r>
          </w:p>
        </w:tc>
        <w:tc>
          <w:tcPr>
            <w:tcW w:w="4154" w:type="dxa"/>
          </w:tcPr>
          <w:p w14:paraId="6190D5FA" w14:textId="58D5AF05" w:rsidR="00E62163" w:rsidRPr="00CC412F" w:rsidRDefault="00E62163" w:rsidP="00546456">
            <w:pPr>
              <w:rPr>
                <w:highlight w:val="yellow"/>
              </w:rPr>
            </w:pPr>
            <w:r w:rsidRPr="00CC412F">
              <w:t>24x7, 99,5%</w:t>
            </w:r>
          </w:p>
        </w:tc>
        <w:tc>
          <w:tcPr>
            <w:tcW w:w="3266" w:type="dxa"/>
          </w:tcPr>
          <w:p w14:paraId="0C6DBA5B" w14:textId="60AAF2E8" w:rsidR="00E62163" w:rsidRPr="00CC412F" w:rsidRDefault="00E62163" w:rsidP="00514BAB">
            <w:r w:rsidRPr="00CC412F">
              <w:t>Tillgänglighet</w:t>
            </w:r>
          </w:p>
        </w:tc>
      </w:tr>
      <w:tr w:rsidR="00E62163" w:rsidRPr="00CC412F" w14:paraId="6595DB9B" w14:textId="77777777" w:rsidTr="00514BAB">
        <w:tc>
          <w:tcPr>
            <w:tcW w:w="2268" w:type="dxa"/>
          </w:tcPr>
          <w:p w14:paraId="661DCAE1" w14:textId="08F6817D" w:rsidR="00E62163" w:rsidRPr="00CC412F" w:rsidRDefault="00E62163" w:rsidP="00514BAB">
            <w:r w:rsidRPr="00CC412F">
              <w:t>Last</w:t>
            </w:r>
          </w:p>
        </w:tc>
        <w:tc>
          <w:tcPr>
            <w:tcW w:w="4154" w:type="dxa"/>
          </w:tcPr>
          <w:p w14:paraId="1FFD136D" w14:textId="65F2726B" w:rsidR="00E62163" w:rsidRPr="00CC412F" w:rsidRDefault="00E62163" w:rsidP="00546456">
            <w:pPr>
              <w:rPr>
                <w:highlight w:val="yellow"/>
              </w:rPr>
            </w:pPr>
            <w:r w:rsidRPr="00CC412F">
              <w:t>Tjänsteproducenten ska kunna hantera minst dubbla mängden frågor per dygn i förhållande till antalet journaluppdatering per dygn.</w:t>
            </w:r>
          </w:p>
        </w:tc>
        <w:tc>
          <w:tcPr>
            <w:tcW w:w="3266" w:type="dxa"/>
          </w:tcPr>
          <w:p w14:paraId="4ADEEF79" w14:textId="1935A6FE" w:rsidR="00E62163" w:rsidRPr="00CC412F" w:rsidRDefault="00E62163" w:rsidP="00514BAB">
            <w:r w:rsidRPr="00CC412F">
              <w:t>Last</w:t>
            </w:r>
          </w:p>
        </w:tc>
      </w:tr>
      <w:tr w:rsidR="00E62163" w:rsidRPr="00CC412F" w14:paraId="22C61358" w14:textId="77777777" w:rsidTr="00514BAB">
        <w:tc>
          <w:tcPr>
            <w:tcW w:w="2268" w:type="dxa"/>
          </w:tcPr>
          <w:p w14:paraId="4116C3AB" w14:textId="59F08329" w:rsidR="00E62163" w:rsidRPr="00CC412F" w:rsidRDefault="00E62163" w:rsidP="00514BAB">
            <w:r w:rsidRPr="00CC412F">
              <w:t>Aktualitet</w:t>
            </w:r>
          </w:p>
        </w:tc>
        <w:tc>
          <w:tcPr>
            <w:tcW w:w="4154" w:type="dxa"/>
          </w:tcPr>
          <w:p w14:paraId="31C0B765" w14:textId="77777777" w:rsidR="00E62163" w:rsidRPr="00CC412F" w:rsidRDefault="00E62163" w:rsidP="00546456">
            <w:r w:rsidRPr="00CC412F">
              <w:t>Kraven på aktualitet varierar för olika tjänstekonsumenter. Det behöver inte vara absolut aktualitet i förhållande till källsystemet, men ju mindre fördröjning desto bättre. Ett riktmärke är att försöka undvika längre fördröjning än 60 minuter. Fördröjningen avser både journaldata och uppdatering av engagemangsindex.</w:t>
            </w:r>
          </w:p>
          <w:p w14:paraId="49487C07" w14:textId="77777777" w:rsidR="00E62163" w:rsidRPr="00CC412F" w:rsidRDefault="00E62163" w:rsidP="00546456"/>
          <w:p w14:paraId="215D425A" w14:textId="7CCAE651" w:rsidR="00E62163" w:rsidRPr="00CC412F" w:rsidRDefault="00E62163" w:rsidP="00546456">
            <w:pPr>
              <w:rPr>
                <w:highlight w:val="yellow"/>
              </w:rPr>
            </w:pPr>
            <w:r w:rsidRPr="00CC412F">
              <w:t>Uppdatering av engagemangspost måste ske så att engagemangsposten refererar data som är omedelbart tillgängligt via tjänstekontraktet.</w:t>
            </w:r>
          </w:p>
        </w:tc>
        <w:tc>
          <w:tcPr>
            <w:tcW w:w="3266" w:type="dxa"/>
          </w:tcPr>
          <w:p w14:paraId="11C73843" w14:textId="3A5429A7" w:rsidR="00E62163" w:rsidRPr="00CC412F" w:rsidRDefault="00E62163" w:rsidP="00514BAB">
            <w:r w:rsidRPr="00CC412F">
              <w:t>Aktualitet</w:t>
            </w:r>
          </w:p>
        </w:tc>
      </w:tr>
      <w:tr w:rsidR="00E62163" w:rsidRPr="00CC412F" w14:paraId="16B77227" w14:textId="77777777" w:rsidTr="00514BAB">
        <w:tc>
          <w:tcPr>
            <w:tcW w:w="2268" w:type="dxa"/>
          </w:tcPr>
          <w:p w14:paraId="23E0E8DE" w14:textId="0CF49D80" w:rsidR="00E62163" w:rsidRPr="00CC412F" w:rsidRDefault="00E62163" w:rsidP="00514BAB">
            <w:pPr>
              <w:rPr>
                <w:highlight w:val="yellow"/>
              </w:rPr>
            </w:pPr>
            <w:r w:rsidRPr="00CC412F">
              <w:t>Robusthet</w:t>
            </w:r>
          </w:p>
        </w:tc>
        <w:tc>
          <w:tcPr>
            <w:tcW w:w="4154" w:type="dxa"/>
          </w:tcPr>
          <w:p w14:paraId="06525495" w14:textId="19E89631" w:rsidR="00E62163" w:rsidRPr="00CC412F" w:rsidRDefault="00E62163" w:rsidP="00546456">
            <w:pPr>
              <w:tabs>
                <w:tab w:val="left" w:pos="2935"/>
              </w:tabs>
              <w:rPr>
                <w:highlight w:val="yellow"/>
              </w:rPr>
            </w:pPr>
            <w:r w:rsidRPr="00CC412F">
              <w:t xml:space="preserve">Om komplett tidsintervall inte angivits i frågan kan tjänsteproducenten kan välja att lämna ett delsvar i syfte att uppfylla svarstidskravet. Delsvaret måste då vara avgränsat i tiden genom att det finns äldre men inte nyare data än det äldsta som </w:t>
            </w:r>
            <w:r w:rsidRPr="00CC412F">
              <w:lastRenderedPageBreak/>
              <w:t xml:space="preserve">returnerats. </w:t>
            </w:r>
          </w:p>
        </w:tc>
        <w:tc>
          <w:tcPr>
            <w:tcW w:w="3266" w:type="dxa"/>
          </w:tcPr>
          <w:p w14:paraId="1F8399FE" w14:textId="1AEF2FBF" w:rsidR="00E62163" w:rsidRPr="00CC412F" w:rsidRDefault="00E62163" w:rsidP="00514BAB">
            <w:r w:rsidRPr="00CC412F">
              <w:lastRenderedPageBreak/>
              <w:t>Robusthet</w:t>
            </w:r>
          </w:p>
        </w:tc>
      </w:tr>
      <w:tr w:rsidR="00E62163" w:rsidRPr="00CC412F" w14:paraId="2FB6358A" w14:textId="77777777" w:rsidTr="00514BAB">
        <w:tc>
          <w:tcPr>
            <w:tcW w:w="2268" w:type="dxa"/>
          </w:tcPr>
          <w:p w14:paraId="16A30395" w14:textId="64125251" w:rsidR="00E62163" w:rsidRPr="00CC412F" w:rsidRDefault="00E62163" w:rsidP="00514BAB">
            <w:pPr>
              <w:rPr>
                <w:highlight w:val="yellow"/>
              </w:rPr>
            </w:pPr>
            <w:r w:rsidRPr="00CC412F">
              <w:lastRenderedPageBreak/>
              <w:t>Samtidighet</w:t>
            </w:r>
          </w:p>
        </w:tc>
        <w:tc>
          <w:tcPr>
            <w:tcW w:w="4154" w:type="dxa"/>
          </w:tcPr>
          <w:p w14:paraId="06CD3490" w14:textId="2DECCFBC" w:rsidR="00E62163" w:rsidRPr="00CC412F" w:rsidRDefault="00E62163" w:rsidP="00546456">
            <w:pPr>
              <w:rPr>
                <w:highlight w:val="yellow"/>
              </w:rPr>
            </w:pPr>
            <w:r w:rsidRPr="00CC412F">
              <w:t>Tjänsteproducenten ska hantera minst 10 samtidiga frågor.</w:t>
            </w:r>
          </w:p>
        </w:tc>
        <w:tc>
          <w:tcPr>
            <w:tcW w:w="3266" w:type="dxa"/>
          </w:tcPr>
          <w:p w14:paraId="09662C17" w14:textId="65078508" w:rsidR="00E62163" w:rsidRPr="00CC412F" w:rsidRDefault="00E62163" w:rsidP="00514BAB">
            <w:r w:rsidRPr="00CC412F">
              <w:t>Samtidighet</w:t>
            </w:r>
          </w:p>
        </w:tc>
      </w:tr>
    </w:tbl>
    <w:p w14:paraId="7C30B809" w14:textId="77777777" w:rsidR="007E47C0" w:rsidRPr="00CC412F" w:rsidRDefault="007E47C0" w:rsidP="00C420B9">
      <w:pPr>
        <w:pStyle w:val="Brdtext"/>
      </w:pPr>
    </w:p>
    <w:p w14:paraId="7411275B" w14:textId="77777777" w:rsidR="00265F33" w:rsidRPr="00CC412F" w:rsidRDefault="00265F33" w:rsidP="00C54F68">
      <w:pPr>
        <w:pStyle w:val="Rubrik3"/>
      </w:pPr>
      <w:bookmarkStart w:id="185" w:name="_Toc383102075"/>
      <w:r w:rsidRPr="00CC412F">
        <w:t>Övriga krav</w:t>
      </w:r>
      <w:bookmarkEnd w:id="185"/>
    </w:p>
    <w:p w14:paraId="39856B5F" w14:textId="6D8B8D63" w:rsidR="004C7A30" w:rsidRPr="00CC412F" w:rsidRDefault="004C7A30" w:rsidP="004C7A30">
      <w:pPr>
        <w:rPr>
          <w:sz w:val="24"/>
          <w:szCs w:val="24"/>
        </w:rPr>
      </w:pPr>
      <w:r w:rsidRPr="00CC412F">
        <w:rPr>
          <w:sz w:val="24"/>
          <w:szCs w:val="24"/>
        </w:rPr>
        <w:t>4.2.3 Gemensamma konsumentregler</w:t>
      </w:r>
    </w:p>
    <w:p w14:paraId="4E74E611" w14:textId="77777777" w:rsidR="004C7A30" w:rsidRPr="00CC412F" w:rsidRDefault="004C7A30" w:rsidP="003A6D72">
      <w:r w:rsidRPr="00CC412F">
        <w:t>R1: Filtrera enligt flagga ”patientAccessAllowed”</w:t>
      </w:r>
    </w:p>
    <w:p w14:paraId="75AAE9BF" w14:textId="77777777" w:rsidR="004C7A30" w:rsidRPr="00CC412F" w:rsidRDefault="004C7A30" w:rsidP="003A6D72">
      <w:r w:rsidRPr="00CC412F">
        <w:t>R2: Tillämpa regelverk enl. PDL</w:t>
      </w:r>
    </w:p>
    <w:p w14:paraId="20746936" w14:textId="77777777" w:rsidR="004C7A30" w:rsidRPr="00CC412F" w:rsidRDefault="004C7A30">
      <w:pPr>
        <w:rPr>
          <w:b/>
        </w:rPr>
      </w:pPr>
    </w:p>
    <w:p w14:paraId="38D640D8" w14:textId="1DBBF76B" w:rsidR="004C7A30" w:rsidRPr="00CC412F" w:rsidRDefault="004C7A30" w:rsidP="004C7A30">
      <w:pPr>
        <w:rPr>
          <w:sz w:val="24"/>
          <w:szCs w:val="24"/>
        </w:rPr>
      </w:pPr>
      <w:r w:rsidRPr="00CC412F">
        <w:rPr>
          <w:sz w:val="24"/>
          <w:szCs w:val="24"/>
        </w:rPr>
        <w:t>4.2.4 Gemensamma producentregler</w:t>
      </w:r>
    </w:p>
    <w:p w14:paraId="0E826D12" w14:textId="77777777" w:rsidR="004C7A30" w:rsidRPr="00CC412F" w:rsidRDefault="004C7A30" w:rsidP="003A6D72">
      <w:r w:rsidRPr="00CC412F">
        <w:t>R3: Filtrera enligt RIVTA-headern LogicalAddress. Svarsmeddelandet får endast innehålla information som skapats i det källsystem som anges av frågemeddelandets LogicalAddress.</w:t>
      </w:r>
    </w:p>
    <w:p w14:paraId="6544EE3C" w14:textId="77777777" w:rsidR="004C7A30" w:rsidRPr="00CC412F" w:rsidRDefault="004C7A30">
      <w:pPr>
        <w:rPr>
          <w:b/>
        </w:rPr>
      </w:pPr>
    </w:p>
    <w:p w14:paraId="3C9F13C5" w14:textId="4F0F7F70" w:rsidR="004C7A30" w:rsidRPr="00546456" w:rsidRDefault="004C7A30" w:rsidP="004C7A30">
      <w:pPr>
        <w:rPr>
          <w:sz w:val="24"/>
          <w:szCs w:val="24"/>
          <w:highlight w:val="yellow"/>
        </w:rPr>
      </w:pPr>
      <w:r w:rsidRPr="00546456">
        <w:rPr>
          <w:sz w:val="24"/>
          <w:szCs w:val="24"/>
          <w:highlight w:val="yellow"/>
        </w:rPr>
        <w:t>4.2.5 Format för datum och tidpunkter</w:t>
      </w:r>
    </w:p>
    <w:p w14:paraId="3DC64A4D" w14:textId="77777777" w:rsidR="004C7A30" w:rsidRPr="00546456" w:rsidRDefault="004C7A30" w:rsidP="003A6D72">
      <w:pPr>
        <w:rPr>
          <w:highlight w:val="yellow"/>
        </w:rPr>
      </w:pPr>
      <w:r w:rsidRPr="00546456">
        <w:rPr>
          <w:highlight w:val="yellow"/>
        </w:rPr>
        <w:t>Datum anges alltid på formatet ”ÅÅÅÅMMDD”, vilket motsvarar ISO 8824-kompatibla formatbeskrivningen ”YYYYMMDD”.</w:t>
      </w:r>
    </w:p>
    <w:p w14:paraId="7B1D4EBA" w14:textId="77777777" w:rsidR="004C7A30" w:rsidRPr="00CC412F" w:rsidRDefault="004C7A30" w:rsidP="003A6D72">
      <w:r w:rsidRPr="00546456">
        <w:rPr>
          <w:highlight w:val="yellow"/>
        </w:rPr>
        <w:t>Tidpunkter anges alltid på formatet ”ÅÅÅÅMMDDttmmss”, vilket motsvarar den ISO 8824-kompatibla formatbeskrivningen ”YYYYMMDDhhmmss”.</w:t>
      </w:r>
    </w:p>
    <w:p w14:paraId="2231A2F2" w14:textId="77777777" w:rsidR="004C7A30" w:rsidRPr="00CC412F" w:rsidRDefault="004C7A30">
      <w:pPr>
        <w:rPr>
          <w:b/>
        </w:rPr>
      </w:pPr>
    </w:p>
    <w:p w14:paraId="2E621ED9" w14:textId="2098D50A" w:rsidR="004C7A30" w:rsidRPr="00CC412F" w:rsidRDefault="004C7A30" w:rsidP="004C7A30">
      <w:pPr>
        <w:rPr>
          <w:sz w:val="24"/>
          <w:szCs w:val="24"/>
        </w:rPr>
      </w:pPr>
      <w:r w:rsidRPr="00CC412F">
        <w:rPr>
          <w:sz w:val="24"/>
          <w:szCs w:val="24"/>
        </w:rPr>
        <w:t>4.2.6 Tidszon för tidpunkter</w:t>
      </w:r>
    </w:p>
    <w:p w14:paraId="32FD4679" w14:textId="18DDEDEB" w:rsidR="004C7A30" w:rsidRPr="00CC412F" w:rsidRDefault="004C7A30">
      <w:r w:rsidRPr="00C8549F">
        <w:t>Tidszon anges inte i meddelandeformaten. Alla information om datum och tidpunkter som utbyts via tjänsterna ska ange datum och tidpunkter i den tidszon som gäller/gällde i Sverige vid den tidpunkt som respektive datum- eller tidpunktsfält bär information om. Såväl tjänstekonsumenter som tjänsteproducenter skall med andra ord förutsätta att datum och</w:t>
      </w:r>
      <w:r w:rsidRPr="00CC412F">
        <w:t xml:space="preserve"> tidpunkter som utbyts är i tidszonerna CET (svensk normaltid) respektive CEST (svensk normaltid med justering för sommartid).</w:t>
      </w:r>
    </w:p>
    <w:p w14:paraId="6EDD47DF" w14:textId="77777777" w:rsidR="007C5E55" w:rsidRPr="00CC412F" w:rsidRDefault="007C5E55"/>
    <w:p w14:paraId="692C74D9" w14:textId="77777777" w:rsidR="007C5E55" w:rsidRPr="00CC412F" w:rsidRDefault="007C5E55" w:rsidP="007C5E55">
      <w:pPr>
        <w:pStyle w:val="Rubrik2"/>
      </w:pPr>
      <w:bookmarkStart w:id="186" w:name="_Toc357754854"/>
      <w:bookmarkStart w:id="187" w:name="_Toc383102076"/>
      <w:bookmarkStart w:id="188" w:name="_Toc224960922"/>
      <w:bookmarkStart w:id="189" w:name="_Toc357754855"/>
      <w:bookmarkStart w:id="190" w:name="_Ref383780140"/>
      <w:bookmarkEnd w:id="72"/>
      <w:bookmarkEnd w:id="73"/>
      <w:bookmarkEnd w:id="74"/>
      <w:r w:rsidRPr="00CC412F">
        <w:t>Felhantering</w:t>
      </w:r>
      <w:bookmarkEnd w:id="186"/>
      <w:bookmarkEnd w:id="187"/>
      <w:bookmarkEnd w:id="190"/>
    </w:p>
    <w:p w14:paraId="53FA685A" w14:textId="77777777" w:rsidR="008C41FF" w:rsidRDefault="008C41FF" w:rsidP="003A6D72">
      <w:r w:rsidRPr="00CC412F">
        <w: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t>
      </w:r>
    </w:p>
    <w:p w14:paraId="692B3537" w14:textId="77777777" w:rsidR="00C8549F" w:rsidRPr="00CC412F" w:rsidRDefault="00C8549F" w:rsidP="003A6D72"/>
    <w:p w14:paraId="2A097C2C" w14:textId="77777777" w:rsidR="007C5E55" w:rsidRPr="00CC412F" w:rsidRDefault="007C5E55" w:rsidP="007C5E55">
      <w:pPr>
        <w:pStyle w:val="Rubrik3"/>
      </w:pPr>
      <w:bookmarkStart w:id="191" w:name="_Toc383102077"/>
      <w:r w:rsidRPr="00CC412F">
        <w:t>Krav på en tjänsteproducent</w:t>
      </w:r>
      <w:bookmarkEnd w:id="191"/>
    </w:p>
    <w:p w14:paraId="48ED7355" w14:textId="77777777" w:rsidR="007C5E55" w:rsidRPr="00546456" w:rsidRDefault="007C5E55" w:rsidP="007C5E55">
      <w:pPr>
        <w:pStyle w:val="Rubrik4"/>
        <w:rPr>
          <w:highlight w:val="yellow"/>
        </w:rPr>
      </w:pPr>
      <w:r w:rsidRPr="00546456">
        <w:rPr>
          <w:highlight w:val="yellow"/>
        </w:rPr>
        <w:t xml:space="preserve">Logiska fel </w:t>
      </w:r>
    </w:p>
    <w:p w14:paraId="2E7F80F0" w14:textId="6CAA183F" w:rsidR="007F22B3" w:rsidRPr="00CC412F" w:rsidRDefault="00E3060F">
      <w:r w:rsidRPr="00546456">
        <w:rPr>
          <w:highlight w:val="yellow"/>
        </w:rPr>
        <w:t>Inga krav på producent.</w:t>
      </w:r>
    </w:p>
    <w:p w14:paraId="6C824230" w14:textId="77777777" w:rsidR="007F22B3" w:rsidRPr="00CC412F" w:rsidRDefault="007F22B3" w:rsidP="003A6D72"/>
    <w:p w14:paraId="1F1C35DA" w14:textId="77777777" w:rsidR="007C5E55" w:rsidRPr="00CC412F" w:rsidRDefault="007C5E55" w:rsidP="007C5E55">
      <w:pPr>
        <w:pStyle w:val="Rubrik4"/>
      </w:pPr>
      <w:r w:rsidRPr="00CC412F">
        <w:t>Tekniska fel</w:t>
      </w:r>
    </w:p>
    <w:p w14:paraId="1164894E" w14:textId="77777777" w:rsidR="00B0697D" w:rsidRPr="00CC412F" w:rsidRDefault="00B0697D" w:rsidP="003A6D72">
      <w:r w:rsidRPr="00CC412F">
        <w: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t>
      </w:r>
    </w:p>
    <w:p w14:paraId="58F43A6B" w14:textId="77777777" w:rsidR="00B0697D" w:rsidRPr="00CC412F" w:rsidRDefault="00B0697D" w:rsidP="003A6D72"/>
    <w:p w14:paraId="03C2254E" w14:textId="77777777" w:rsidR="007C5E55" w:rsidRPr="00CC412F" w:rsidRDefault="007C5E55" w:rsidP="007C5E55">
      <w:pPr>
        <w:pStyle w:val="Rubrik3"/>
      </w:pPr>
      <w:bookmarkStart w:id="192" w:name="_Toc383102078"/>
      <w:r w:rsidRPr="00CC412F">
        <w:lastRenderedPageBreak/>
        <w:t>Krav på en tjänstekonsument</w:t>
      </w:r>
      <w:bookmarkEnd w:id="192"/>
    </w:p>
    <w:p w14:paraId="4A1DCE71" w14:textId="77777777" w:rsidR="007C5E55" w:rsidRPr="00CC412F" w:rsidRDefault="007C5E55" w:rsidP="007C5E55">
      <w:pPr>
        <w:pStyle w:val="Rubrik4"/>
      </w:pPr>
      <w:r w:rsidRPr="00CC412F">
        <w:t xml:space="preserve">Logiska fel </w:t>
      </w:r>
    </w:p>
    <w:p w14:paraId="6C43FA8A" w14:textId="10683564" w:rsidR="00E875F8" w:rsidRPr="00CC412F" w:rsidRDefault="00E3060F">
      <w:r w:rsidRPr="00CC412F">
        <w:t>Inga krav på konsument.</w:t>
      </w:r>
    </w:p>
    <w:p w14:paraId="06EF6344" w14:textId="77777777" w:rsidR="00E875F8" w:rsidRPr="00CC412F" w:rsidRDefault="00E875F8" w:rsidP="003A6D72"/>
    <w:p w14:paraId="472D0B7B" w14:textId="77777777" w:rsidR="007C5E55" w:rsidRPr="00CC412F" w:rsidRDefault="007C5E55" w:rsidP="007C5E55">
      <w:pPr>
        <w:pStyle w:val="Rubrik4"/>
      </w:pPr>
      <w:r w:rsidRPr="00CC412F">
        <w:t>Tekniska fel</w:t>
      </w:r>
    </w:p>
    <w:p w14:paraId="261E426E" w14:textId="5FD44FBD" w:rsidR="007C5E55" w:rsidRPr="00CC412F" w:rsidDel="000B0906" w:rsidRDefault="008C41FF" w:rsidP="003A6D72">
      <w:pPr>
        <w:rPr>
          <w:del w:id="193" w:author="Björn Genfors" w:date="2014-03-28T14:25:00Z"/>
        </w:rPr>
      </w:pPr>
      <w:r w:rsidRPr="00CC412F">
        <w: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t>
      </w:r>
    </w:p>
    <w:p w14:paraId="06046C36" w14:textId="0C779F44" w:rsidR="000B0F50" w:rsidRDefault="000B0F50" w:rsidP="000B0906">
      <w:pPr>
        <w:rPr>
          <w:ins w:id="194" w:author="Björn Genfors" w:date="2014-03-28T13:08:00Z"/>
        </w:rPr>
        <w:pPrChange w:id="195" w:author="Björn Genfors" w:date="2014-03-28T14:25:00Z">
          <w:pPr>
            <w:pStyle w:val="Rubrik1"/>
          </w:pPr>
        </w:pPrChange>
      </w:pPr>
      <w:bookmarkStart w:id="196" w:name="_Toc379448260"/>
    </w:p>
    <w:p w14:paraId="16AD6FA6" w14:textId="77777777" w:rsidR="000B0F50" w:rsidRDefault="000B0F50">
      <w:pPr>
        <w:spacing w:line="240" w:lineRule="auto"/>
        <w:rPr>
          <w:ins w:id="197" w:author="Björn Genfors" w:date="2014-03-28T13:08:00Z"/>
          <w:rFonts w:eastAsia="Times New Roman"/>
          <w:bCs/>
          <w:sz w:val="30"/>
          <w:szCs w:val="28"/>
        </w:rPr>
      </w:pPr>
      <w:ins w:id="198" w:author="Björn Genfors" w:date="2014-03-28T13:08:00Z">
        <w:r>
          <w:br w:type="page"/>
        </w:r>
      </w:ins>
    </w:p>
    <w:p w14:paraId="00665E9D" w14:textId="72B7F7E1" w:rsidR="008957E8" w:rsidRPr="00CC412F" w:rsidRDefault="008957E8" w:rsidP="000B0F50">
      <w:pPr>
        <w:pStyle w:val="Rubrik1"/>
        <w:pPrChange w:id="199" w:author="Björn Genfors" w:date="2014-03-28T13:08:00Z">
          <w:pPr/>
        </w:pPrChange>
      </w:pPr>
      <w:r w:rsidRPr="00CC412F">
        <w:lastRenderedPageBreak/>
        <w:t>Gemensamma informationskomponenter</w:t>
      </w:r>
      <w:bookmarkEnd w:id="196"/>
    </w:p>
    <w:p w14:paraId="724862FB" w14:textId="3646695E" w:rsidR="008957E8" w:rsidRDefault="008957E8" w:rsidP="003A6D72">
      <w:r w:rsidRPr="00CC412F">
        <w:t>I tjänstekontraktsbeskrivningarna används ett antal komponenter som är gemensamma för vissa meddelanden i flera domäner eller inom denna domän. Observera att med anledning av att tjänstekontrakten även kan stödjas av producentsystem som saknar (fullständig) HSAid-information så är HSAid-attribut i beskrivningarna nedan valfria. Se även avsnittet ”</w:t>
      </w:r>
      <w:hyperlink w:anchor="_Informationssäkerhet_och_juridik" w:history="1">
        <w:r w:rsidRPr="00CC412F">
          <w:rPr>
            <w:rStyle w:val="Hyperlnk"/>
          </w:rPr>
          <w:t>Informationssäkerhet och juridik</w:t>
        </w:r>
      </w:hyperlink>
      <w:r w:rsidRPr="00CC412F">
        <w:t>” ovan.</w:t>
      </w:r>
    </w:p>
    <w:p w14:paraId="39A57B96" w14:textId="77777777" w:rsidR="00C8549F" w:rsidRPr="00CC412F" w:rsidRDefault="00C8549F" w:rsidP="003A6D72"/>
    <w:p w14:paraId="382A5BD2" w14:textId="0F6004DC" w:rsidR="008957E8" w:rsidRPr="000B0F50" w:rsidDel="000B0F50" w:rsidRDefault="000B0F50" w:rsidP="000B0F50">
      <w:pPr>
        <w:jc w:val="both"/>
        <w:rPr>
          <w:del w:id="200" w:author="Björn Genfors" w:date="2014-03-28T13:09:00Z"/>
          <w:rFonts w:eastAsia="Times New Roman"/>
          <w:bCs/>
          <w:sz w:val="30"/>
          <w:szCs w:val="28"/>
          <w:rPrChange w:id="201" w:author="Björn Genfors" w:date="2014-03-28T13:09:00Z">
            <w:rPr>
              <w:del w:id="202" w:author="Björn Genfors" w:date="2014-03-28T13:09:00Z"/>
            </w:rPr>
          </w:rPrChange>
        </w:rPr>
        <w:pPrChange w:id="203" w:author="Björn Genfors" w:date="2014-03-28T13:09:00Z">
          <w:pPr/>
        </w:pPrChange>
      </w:pPr>
      <w:ins w:id="204" w:author="Björn Genfors" w:date="2014-03-28T13:09:00Z">
        <w:r w:rsidRPr="001D07CD">
          <w:t>De gemensamma typerna beskrivs i bilaga/bilagor med namn ”Bilaga_Gemensamma_typer_&lt;version&gt;.pdf”</w:t>
        </w:r>
        <w:r>
          <w:t>. Hänvisad &lt;version&gt; anges vid respektive tjänstekontrakt enligt nedan.</w:t>
        </w:r>
      </w:ins>
      <w:del w:id="205" w:author="Björn Genfors" w:date="2014-03-28T13:09:00Z">
        <w:r w:rsidR="008957E8" w:rsidRPr="006C362D" w:rsidDel="000B0F50">
          <w:rPr>
            <w:highlight w:val="yellow"/>
          </w:rPr>
          <w:delText>De gemensamma typerna bes</w:delText>
        </w:r>
        <w:r w:rsidR="00DB6CA6" w:rsidRPr="006C362D" w:rsidDel="000B0F50">
          <w:rPr>
            <w:highlight w:val="yellow"/>
          </w:rPr>
          <w:delText>krivs i bilaga/bilagor med namn</w:delText>
        </w:r>
        <w:r w:rsidR="008957E8" w:rsidRPr="006C362D" w:rsidDel="000B0F50">
          <w:rPr>
            <w:highlight w:val="yellow"/>
          </w:rPr>
          <w:delText xml:space="preserve"> ”B</w:delText>
        </w:r>
        <w:r w:rsidR="00546456" w:rsidRPr="006C362D" w:rsidDel="000B0F50">
          <w:rPr>
            <w:highlight w:val="yellow"/>
          </w:rPr>
          <w:delText>ilaga_Gemensamma_typer_4</w:delText>
        </w:r>
        <w:r w:rsidR="008957E8" w:rsidRPr="006C362D" w:rsidDel="000B0F50">
          <w:rPr>
            <w:highlight w:val="yellow"/>
          </w:rPr>
          <w:delText>.pdf”</w:delText>
        </w:r>
      </w:del>
    </w:p>
    <w:p w14:paraId="349765C7" w14:textId="77777777" w:rsidR="000B0F50" w:rsidRDefault="000B0F50">
      <w:pPr>
        <w:spacing w:line="240" w:lineRule="auto"/>
        <w:rPr>
          <w:ins w:id="206" w:author="Björn Genfors" w:date="2014-03-28T13:08:00Z"/>
          <w:rFonts w:eastAsia="Times New Roman"/>
          <w:bCs/>
          <w:sz w:val="30"/>
          <w:szCs w:val="28"/>
        </w:rPr>
      </w:pPr>
      <w:bookmarkStart w:id="207" w:name="_Toc383102079"/>
      <w:ins w:id="208" w:author="Björn Genfors" w:date="2014-03-28T13:08:00Z">
        <w:r>
          <w:br w:type="page"/>
        </w:r>
      </w:ins>
    </w:p>
    <w:p w14:paraId="511FB216" w14:textId="16A0DEFE" w:rsidR="007E47C0" w:rsidRPr="00CC412F" w:rsidRDefault="007E47C0" w:rsidP="007E47C0">
      <w:pPr>
        <w:pStyle w:val="Rubrik1"/>
      </w:pPr>
      <w:r w:rsidRPr="00CC412F">
        <w:lastRenderedPageBreak/>
        <w:t xml:space="preserve">Tjänstedomänens </w:t>
      </w:r>
      <w:bookmarkEnd w:id="188"/>
      <w:r w:rsidRPr="00CC412F">
        <w:t>meddelandemodeller</w:t>
      </w:r>
      <w:bookmarkEnd w:id="189"/>
      <w:bookmarkEnd w:id="207"/>
    </w:p>
    <w:p w14:paraId="47FFE2B7" w14:textId="77777777" w:rsidR="007E47C0" w:rsidRPr="00CC412F" w:rsidRDefault="007E47C0">
      <w:bookmarkStart w:id="209" w:name="_Toc224960923"/>
      <w:r w:rsidRPr="00CC412F">
        <w:t>Här beskrivs de meddelandemodeller som tjänstekontrakten bygger på. För varje meddelandemodell beskrivs hur mappning ser ut delvis mot V-TIM, här version 2.2 samt mot schema (XSD) för tjänstekontrakt.</w:t>
      </w:r>
    </w:p>
    <w:p w14:paraId="735AFB5E" w14:textId="1C8305F5" w:rsidR="00F7750B" w:rsidRPr="00CC412F" w:rsidRDefault="00F7750B" w:rsidP="003A6D72">
      <w:pPr>
        <w:rPr>
          <w:rFonts w:eastAsia="Times New Roman"/>
          <w:bCs/>
          <w:sz w:val="24"/>
          <w:szCs w:val="26"/>
        </w:rPr>
      </w:pPr>
      <w:bookmarkStart w:id="210" w:name="_Toc357754856"/>
    </w:p>
    <w:p w14:paraId="3EA94F76" w14:textId="76B4061A" w:rsidR="007E47C0" w:rsidRPr="00CC412F" w:rsidRDefault="007E47C0" w:rsidP="007E47C0">
      <w:pPr>
        <w:pStyle w:val="Rubrik2"/>
      </w:pPr>
      <w:bookmarkStart w:id="211" w:name="_Toc383102080"/>
      <w:r w:rsidRPr="00CC412F">
        <w:t>V-MIM</w:t>
      </w:r>
      <w:bookmarkEnd w:id="210"/>
      <w:bookmarkEnd w:id="211"/>
      <w:r w:rsidRPr="00CC412F">
        <w:t xml:space="preserve"> </w:t>
      </w:r>
    </w:p>
    <w:p w14:paraId="005A3890" w14:textId="4BC853A3" w:rsidR="007E47C0" w:rsidRPr="003A6D72" w:rsidRDefault="0093401A" w:rsidP="003A6D72">
      <w:pPr>
        <w:pStyle w:val="Rubrik3"/>
      </w:pPr>
      <w:bookmarkStart w:id="212" w:name="_Toc383102081"/>
      <w:r w:rsidRPr="003A6D72">
        <w:t>GetReferallOutcome</w:t>
      </w:r>
      <w:bookmarkEnd w:id="212"/>
    </w:p>
    <w:p w14:paraId="6CD32E5A" w14:textId="218CE33D" w:rsidR="0093401A" w:rsidRPr="00CC412F" w:rsidRDefault="0093401A" w:rsidP="003A6D72">
      <w:r w:rsidRPr="00CC412F">
        <w:t>Meddelandeformatet är kompatibelt med HL7 v. 3 CDA v. 2 och NPÖ RIV Informationsspecifikation 2.2.</w:t>
      </w:r>
      <w:r w:rsidR="00B4296F">
        <w:t>0</w:t>
      </w:r>
      <w:r w:rsidRPr="00CC412F">
        <w:t>, V-MIM ”Undersökningsresultat Övrig undersökning”, enligt beskrivning i bilaga</w:t>
      </w:r>
      <w:r w:rsidR="00B4296F">
        <w:t xml:space="preserve">, se referens </w:t>
      </w:r>
      <w:ins w:id="213" w:author="Björn Genfors" w:date="2014-03-28T14:03:00Z">
        <w:r w:rsidR="00B4296F">
          <w:t>[</w:t>
        </w:r>
        <w:r w:rsidR="00B4296F">
          <w:fldChar w:fldCharType="begin"/>
        </w:r>
        <w:r w:rsidR="00B4296F">
          <w:instrText xml:space="preserve"> REF _Ref383778755 \h </w:instrText>
        </w:r>
      </w:ins>
      <w:r w:rsidR="00B4296F">
        <w:fldChar w:fldCharType="separate"/>
      </w:r>
      <w:ins w:id="214" w:author="Björn Genfors" w:date="2014-03-28T14:03:00Z">
        <w:r w:rsidR="00B4296F">
          <w:t xml:space="preserve">R </w:t>
        </w:r>
        <w:r w:rsidR="00B4296F">
          <w:rPr>
            <w:noProof/>
          </w:rPr>
          <w:t>6</w:t>
        </w:r>
        <w:r w:rsidR="00B4296F">
          <w:fldChar w:fldCharType="end"/>
        </w:r>
        <w:r w:rsidR="00B4296F">
          <w:t>]</w:t>
        </w:r>
      </w:ins>
      <w:del w:id="215" w:author="Björn Genfors" w:date="2014-03-28T14:03:00Z">
        <w:r w:rsidRPr="00CC412F" w:rsidDel="00B4296F">
          <w:delText xml:space="preserve"> MIM_Mappningar_GetReferralOutcome.xlsx</w:delText>
        </w:r>
      </w:del>
      <w:r w:rsidRPr="00CC412F">
        <w:t>.</w:t>
      </w:r>
    </w:p>
    <w:p w14:paraId="36D7CD6C" w14:textId="77777777" w:rsidR="0093401A" w:rsidRPr="00CC412F" w:rsidRDefault="0093401A" w:rsidP="003A6D72"/>
    <w:p w14:paraId="29537498" w14:textId="09D593FD" w:rsidR="00F7750B" w:rsidRPr="00CC412F" w:rsidRDefault="000B0F50" w:rsidP="003A6D72">
      <w:pPr>
        <w:spacing w:line="239" w:lineRule="auto"/>
        <w:ind w:right="145"/>
        <w:jc w:val="center"/>
        <w:rPr>
          <w:spacing w:val="-1"/>
        </w:rPr>
      </w:pPr>
      <w:ins w:id="216" w:author="Björn Genfors" w:date="2014-03-28T13:09:00Z">
        <w:r>
          <w:rPr>
            <w:noProof/>
            <w:spacing w:val="-1"/>
            <w:lang w:eastAsia="sv-SE"/>
          </w:rPr>
          <w:lastRenderedPageBreak/>
          <w:drawing>
            <wp:inline distT="0" distB="0" distL="0" distR="0" wp14:anchorId="619B03EF" wp14:editId="09FE9A44">
              <wp:extent cx="5507990" cy="3093085"/>
              <wp:effectExtent l="0" t="0" r="0" b="0"/>
              <wp:docPr id="37" name="Bildobjek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ReferralOutcome.png"/>
                      <pic:cNvPicPr/>
                    </pic:nvPicPr>
                    <pic:blipFill>
                      <a:blip r:embed="rId25">
                        <a:extLst>
                          <a:ext uri="{28A0092B-C50C-407E-A947-70E740481C1C}">
                            <a14:useLocalDpi xmlns:a14="http://schemas.microsoft.com/office/drawing/2010/main" val="0"/>
                          </a:ext>
                        </a:extLst>
                      </a:blip>
                      <a:stretch>
                        <a:fillRect/>
                      </a:stretch>
                    </pic:blipFill>
                    <pic:spPr>
                      <a:xfrm>
                        <a:off x="0" y="0"/>
                        <a:ext cx="5507990" cy="3093085"/>
                      </a:xfrm>
                      <a:prstGeom prst="rect">
                        <a:avLst/>
                      </a:prstGeom>
                    </pic:spPr>
                  </pic:pic>
                </a:graphicData>
              </a:graphic>
            </wp:inline>
          </w:drawing>
        </w:r>
      </w:ins>
      <w:del w:id="217" w:author="Björn Genfors" w:date="2014-03-28T13:09:00Z">
        <w:r w:rsidR="00F7750B" w:rsidRPr="003A6D72" w:rsidDel="000B0F50">
          <w:rPr>
            <w:noProof/>
            <w:spacing w:val="-1"/>
            <w:lang w:eastAsia="sv-SE"/>
          </w:rPr>
          <w:drawing>
            <wp:inline distT="0" distB="0" distL="0" distR="0" wp14:anchorId="3CD6B193" wp14:editId="35D3820D">
              <wp:extent cx="5507990" cy="3374502"/>
              <wp:effectExtent l="0" t="0" r="0" b="0"/>
              <wp:docPr id="30" name="Bildobjekt 30" descr="C:\rivta\ServiceInteractions\riv\clinicalprocess\healthcond\actoutcome\trunk\docs\work_material\export\MIM_GetReferral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ivta\ServiceInteractions\riv\clinicalprocess\healthcond\actoutcome\trunk\docs\work_material\export\MIM_GetReferralOutcom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7990" cy="3374502"/>
                      </a:xfrm>
                      <a:prstGeom prst="rect">
                        <a:avLst/>
                      </a:prstGeom>
                      <a:noFill/>
                      <a:ln>
                        <a:noFill/>
                      </a:ln>
                    </pic:spPr>
                  </pic:pic>
                </a:graphicData>
              </a:graphic>
            </wp:inline>
          </w:drawing>
        </w:r>
      </w:del>
    </w:p>
    <w:p w14:paraId="41457CD1" w14:textId="77777777" w:rsidR="00F7750B" w:rsidRPr="00CC412F" w:rsidRDefault="00F7750B" w:rsidP="003A6D72">
      <w:pPr>
        <w:spacing w:line="239" w:lineRule="auto"/>
        <w:ind w:right="145"/>
        <w:jc w:val="center"/>
        <w:rPr>
          <w:spacing w:val="-1"/>
        </w:rPr>
      </w:pPr>
    </w:p>
    <w:p w14:paraId="4AEC26D1" w14:textId="77777777" w:rsidR="00F7750B" w:rsidRPr="003A6D72" w:rsidRDefault="00F7750B" w:rsidP="00F7750B"/>
    <w:tbl>
      <w:tblPr>
        <w:tblStyle w:val="Tabellrutnt"/>
        <w:tblW w:w="8897" w:type="dxa"/>
        <w:tblLayout w:type="fixed"/>
        <w:tblLook w:val="04A0" w:firstRow="1" w:lastRow="0" w:firstColumn="1" w:lastColumn="0" w:noHBand="0" w:noVBand="1"/>
      </w:tblPr>
      <w:tblGrid>
        <w:gridCol w:w="1809"/>
        <w:gridCol w:w="2977"/>
        <w:gridCol w:w="4111"/>
      </w:tblGrid>
      <w:tr w:rsidR="00F7750B" w:rsidRPr="00CC412F" w14:paraId="750E1253" w14:textId="77777777" w:rsidTr="00CC412F">
        <w:trPr>
          <w:trHeight w:val="397"/>
        </w:trPr>
        <w:tc>
          <w:tcPr>
            <w:tcW w:w="1809" w:type="dxa"/>
            <w:shd w:val="clear" w:color="auto" w:fill="D9D9D9" w:themeFill="background1" w:themeFillShade="D9"/>
            <w:vAlign w:val="center"/>
          </w:tcPr>
          <w:p w14:paraId="609A01DB" w14:textId="77777777" w:rsidR="00F7750B" w:rsidRPr="00CC412F" w:rsidRDefault="00F7750B" w:rsidP="00CC412F">
            <w:pPr>
              <w:rPr>
                <w:b/>
              </w:rPr>
            </w:pPr>
            <w:r w:rsidRPr="00CC412F">
              <w:rPr>
                <w:b/>
              </w:rPr>
              <w:t>Klass.attribut</w:t>
            </w:r>
          </w:p>
        </w:tc>
        <w:tc>
          <w:tcPr>
            <w:tcW w:w="2977" w:type="dxa"/>
            <w:shd w:val="clear" w:color="auto" w:fill="D9D9D9" w:themeFill="background1" w:themeFillShade="D9"/>
            <w:vAlign w:val="center"/>
          </w:tcPr>
          <w:p w14:paraId="0F4617E9"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0F1007F6" w14:textId="77777777" w:rsidR="00F7750B" w:rsidRPr="00CC412F" w:rsidRDefault="00F7750B" w:rsidP="00CC412F">
            <w:pPr>
              <w:rPr>
                <w:b/>
              </w:rPr>
            </w:pPr>
            <w:r w:rsidRPr="00CC412F">
              <w:rPr>
                <w:b/>
              </w:rPr>
              <w:t>Mappning mot XSD schema</w:t>
            </w:r>
          </w:p>
        </w:tc>
      </w:tr>
      <w:tr w:rsidR="00F7750B" w:rsidRPr="00CC412F" w14:paraId="29888439" w14:textId="77777777" w:rsidTr="00CC412F">
        <w:trPr>
          <w:trHeight w:val="397"/>
        </w:trPr>
        <w:tc>
          <w:tcPr>
            <w:tcW w:w="1809" w:type="dxa"/>
            <w:vAlign w:val="center"/>
          </w:tcPr>
          <w:p w14:paraId="37E1EF91" w14:textId="261A2FD2" w:rsidR="00F7750B" w:rsidRPr="00CC412F" w:rsidRDefault="000B0F50" w:rsidP="00F66D4E">
            <w:pPr>
              <w:jc w:val="both"/>
            </w:pPr>
            <w:ins w:id="218" w:author="Björn Genfors" w:date="2014-03-28T13:09:00Z">
              <w:r>
                <w:t>R</w:t>
              </w:r>
            </w:ins>
            <w:del w:id="219" w:author="Björn Genfors" w:date="2014-03-28T13:10:00Z">
              <w:r w:rsidR="00F7750B" w:rsidRPr="00CC412F" w:rsidDel="000B0F50">
                <w:delText>r</w:delText>
              </w:r>
            </w:del>
            <w:r w:rsidR="00F7750B" w:rsidRPr="00CC412F">
              <w:t>eferralOutcome</w:t>
            </w:r>
            <w:ins w:id="220" w:author="Björn Genfors" w:date="2014-03-28T13:10:00Z">
              <w:r>
                <w:t>Type</w:t>
              </w:r>
            </w:ins>
          </w:p>
        </w:tc>
        <w:tc>
          <w:tcPr>
            <w:tcW w:w="2977" w:type="dxa"/>
            <w:vAlign w:val="center"/>
          </w:tcPr>
          <w:p w14:paraId="71B0596D" w14:textId="77777777" w:rsidR="00F7750B" w:rsidRPr="00CC412F" w:rsidRDefault="00F7750B" w:rsidP="00CC412F">
            <w:pPr>
              <w:rPr>
                <w:rFonts w:cs="Arial"/>
                <w:spacing w:val="-1"/>
              </w:rPr>
            </w:pPr>
            <w:r w:rsidRPr="00CC412F">
              <w:rPr>
                <w:rFonts w:cs="Arial"/>
                <w:spacing w:val="-1"/>
              </w:rPr>
              <w:t>Framställan resultat</w:t>
            </w:r>
          </w:p>
        </w:tc>
        <w:tc>
          <w:tcPr>
            <w:tcW w:w="4111" w:type="dxa"/>
            <w:vAlign w:val="center"/>
          </w:tcPr>
          <w:p w14:paraId="15639CF1" w14:textId="77777777" w:rsidR="00F7750B" w:rsidRPr="00CC412F" w:rsidRDefault="00F7750B" w:rsidP="00CC412F">
            <w:pPr>
              <w:jc w:val="both"/>
            </w:pPr>
          </w:p>
        </w:tc>
      </w:tr>
      <w:tr w:rsidR="00F7750B" w:rsidRPr="00CC412F" w14:paraId="3BC3D5C8" w14:textId="77777777" w:rsidTr="00CC412F">
        <w:trPr>
          <w:trHeight w:val="397"/>
        </w:trPr>
        <w:tc>
          <w:tcPr>
            <w:tcW w:w="1809" w:type="dxa"/>
            <w:vAlign w:val="center"/>
          </w:tcPr>
          <w:p w14:paraId="75453ACC" w14:textId="24AE822E" w:rsidR="00F7750B" w:rsidRPr="00CC412F" w:rsidRDefault="00F7750B" w:rsidP="00CC412F">
            <w:pPr>
              <w:jc w:val="both"/>
            </w:pPr>
            <w:r w:rsidRPr="00CC412F">
              <w:t>ReferralOutcomeHeader</w:t>
            </w:r>
            <w:ins w:id="221" w:author="Björn Genfors" w:date="2014-03-28T13:10:00Z">
              <w:r w:rsidR="000B0F50">
                <w:t>Type</w:t>
              </w:r>
            </w:ins>
            <w:r w:rsidRPr="00CC412F">
              <w:t>.documentId</w:t>
            </w:r>
          </w:p>
        </w:tc>
        <w:tc>
          <w:tcPr>
            <w:tcW w:w="2977" w:type="dxa"/>
            <w:vAlign w:val="center"/>
          </w:tcPr>
          <w:p w14:paraId="7BED97DF" w14:textId="77777777" w:rsidR="00F7750B" w:rsidRPr="00CC412F" w:rsidRDefault="00F7750B" w:rsidP="00CC412F">
            <w:pPr>
              <w:rPr>
                <w:rFonts w:cs="Arial"/>
                <w:spacing w:val="-1"/>
              </w:rPr>
            </w:pPr>
            <w:r w:rsidRPr="00CC412F">
              <w:rPr>
                <w:rFonts w:cs="Arial"/>
                <w:spacing w:val="-1"/>
              </w:rPr>
              <w:t>Framställan resultat.framställan resultat_id</w:t>
            </w:r>
          </w:p>
        </w:tc>
        <w:tc>
          <w:tcPr>
            <w:tcW w:w="4111" w:type="dxa"/>
            <w:vAlign w:val="center"/>
          </w:tcPr>
          <w:p w14:paraId="64E83847" w14:textId="77777777" w:rsidR="00F7750B" w:rsidRPr="00CC412F" w:rsidRDefault="00F7750B" w:rsidP="00CC412F">
            <w:pPr>
              <w:jc w:val="both"/>
            </w:pPr>
            <w:r w:rsidRPr="00CC412F">
              <w:t>referralOutcome/referralOutcomeHeader/documentId</w:t>
            </w:r>
          </w:p>
        </w:tc>
      </w:tr>
      <w:tr w:rsidR="00F7750B" w:rsidRPr="00CC412F" w14:paraId="78AB94B1" w14:textId="77777777" w:rsidTr="00CC412F">
        <w:trPr>
          <w:trHeight w:val="397"/>
        </w:trPr>
        <w:tc>
          <w:tcPr>
            <w:tcW w:w="1809" w:type="dxa"/>
            <w:vAlign w:val="center"/>
          </w:tcPr>
          <w:p w14:paraId="62ED3943" w14:textId="7F4998DC" w:rsidR="00F7750B" w:rsidRPr="00CC412F" w:rsidRDefault="00F7750B" w:rsidP="00CC412F">
            <w:pPr>
              <w:jc w:val="both"/>
            </w:pPr>
            <w:r w:rsidRPr="00CC412F">
              <w:lastRenderedPageBreak/>
              <w:t>ReferralOutcomeHeader</w:t>
            </w:r>
            <w:ins w:id="222" w:author="Björn Genfors" w:date="2014-03-28T13:10:00Z">
              <w:r w:rsidR="000B0F50">
                <w:t>Type</w:t>
              </w:r>
            </w:ins>
            <w:r w:rsidRPr="00CC412F">
              <w:t>.sourceSystemHSAId</w:t>
            </w:r>
          </w:p>
        </w:tc>
        <w:tc>
          <w:tcPr>
            <w:tcW w:w="2977" w:type="dxa"/>
            <w:vAlign w:val="center"/>
          </w:tcPr>
          <w:p w14:paraId="41BAB6DA" w14:textId="77777777" w:rsidR="00F7750B" w:rsidRPr="00CC412F" w:rsidRDefault="00F7750B" w:rsidP="00CC412F">
            <w:r w:rsidRPr="00CC412F">
              <w:rPr>
                <w:rFonts w:cs="Arial"/>
                <w:i/>
                <w:color w:val="FF0000"/>
              </w:rPr>
              <w:t>Saknar motsvarighet i V-TIM 2.2</w:t>
            </w:r>
          </w:p>
        </w:tc>
        <w:tc>
          <w:tcPr>
            <w:tcW w:w="4111" w:type="dxa"/>
            <w:vAlign w:val="center"/>
          </w:tcPr>
          <w:p w14:paraId="3305982C" w14:textId="77777777" w:rsidR="00F7750B" w:rsidRPr="00CC412F" w:rsidRDefault="00F7750B" w:rsidP="00CC412F">
            <w:pPr>
              <w:jc w:val="both"/>
            </w:pPr>
            <w:r w:rsidRPr="00CC412F">
              <w:t>referralOutcome/referralOutcomeHeader/sourceSystemHSAId</w:t>
            </w:r>
          </w:p>
        </w:tc>
      </w:tr>
      <w:tr w:rsidR="00F7750B" w:rsidRPr="00CC412F" w14:paraId="54809AE7" w14:textId="77777777" w:rsidTr="00CC412F">
        <w:trPr>
          <w:trHeight w:val="397"/>
        </w:trPr>
        <w:tc>
          <w:tcPr>
            <w:tcW w:w="1809" w:type="dxa"/>
            <w:vAlign w:val="center"/>
          </w:tcPr>
          <w:p w14:paraId="697439CB" w14:textId="457A2064" w:rsidR="00F7750B" w:rsidRPr="00CC412F" w:rsidRDefault="00F7750B" w:rsidP="00CC412F">
            <w:pPr>
              <w:jc w:val="both"/>
            </w:pPr>
            <w:r w:rsidRPr="00CC412F">
              <w:t>ReferralOutcomeHeader</w:t>
            </w:r>
            <w:ins w:id="223" w:author="Björn Genfors" w:date="2014-03-28T13:10:00Z">
              <w:r w:rsidR="000B0F50">
                <w:t>Type</w:t>
              </w:r>
            </w:ins>
            <w:r w:rsidRPr="00CC412F">
              <w:t>.patientId</w:t>
            </w:r>
          </w:p>
        </w:tc>
        <w:tc>
          <w:tcPr>
            <w:tcW w:w="2977" w:type="dxa"/>
            <w:vAlign w:val="center"/>
          </w:tcPr>
          <w:p w14:paraId="2ADA0560"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090D0B8B" w14:textId="77777777" w:rsidR="00F7750B" w:rsidRPr="00CC412F" w:rsidRDefault="00F7750B" w:rsidP="00CC412F">
            <w:pPr>
              <w:jc w:val="both"/>
            </w:pPr>
            <w:r w:rsidRPr="00CC412F">
              <w:t>referralOutcome/referralOutcomeHeader/patientId</w:t>
            </w:r>
          </w:p>
        </w:tc>
      </w:tr>
      <w:tr w:rsidR="00F7750B" w:rsidRPr="00CC412F" w14:paraId="6A507722" w14:textId="77777777" w:rsidTr="00CC412F">
        <w:trPr>
          <w:trHeight w:val="397"/>
        </w:trPr>
        <w:tc>
          <w:tcPr>
            <w:tcW w:w="1809" w:type="dxa"/>
            <w:vAlign w:val="center"/>
          </w:tcPr>
          <w:p w14:paraId="64C36DBA" w14:textId="2A6BF8D5" w:rsidR="00F7750B" w:rsidRPr="00CC412F" w:rsidRDefault="000B0F50" w:rsidP="00CC412F">
            <w:pPr>
              <w:jc w:val="both"/>
            </w:pPr>
            <w:ins w:id="224" w:author="Björn Genfors" w:date="2014-03-28T13:10:00Z">
              <w:r>
                <w:t>R</w:t>
              </w:r>
            </w:ins>
            <w:del w:id="225" w:author="Björn Genfors" w:date="2014-03-28T13:10:00Z">
              <w:r w:rsidR="00F7750B" w:rsidRPr="00CC412F" w:rsidDel="000B0F50">
                <w:delText>r</w:delText>
              </w:r>
            </w:del>
            <w:r w:rsidR="00F7750B" w:rsidRPr="00CC412F">
              <w:t>eferralOutcomeHeader</w:t>
            </w:r>
            <w:ins w:id="226" w:author="Björn Genfors" w:date="2014-03-28T13:11:00Z">
              <w:r>
                <w:t>Type</w:t>
              </w:r>
            </w:ins>
            <w:r w:rsidR="00F7750B" w:rsidRPr="00CC412F">
              <w:t>.accountableHealthcareProfessional</w:t>
            </w:r>
          </w:p>
        </w:tc>
        <w:tc>
          <w:tcPr>
            <w:tcW w:w="2977" w:type="dxa"/>
            <w:vAlign w:val="center"/>
          </w:tcPr>
          <w:p w14:paraId="3855624C" w14:textId="77777777" w:rsidR="00F7750B" w:rsidRPr="00CC412F" w:rsidRDefault="00F7750B" w:rsidP="00CC412F">
            <w:r w:rsidRPr="00CC412F">
              <w:rPr>
                <w:rFonts w:cs="Arial"/>
                <w:i/>
                <w:color w:val="FF0000"/>
              </w:rPr>
              <w:t>Saknar motsvarighet i V-TIM 2.2</w:t>
            </w:r>
          </w:p>
        </w:tc>
        <w:tc>
          <w:tcPr>
            <w:tcW w:w="4111" w:type="dxa"/>
            <w:vAlign w:val="center"/>
          </w:tcPr>
          <w:p w14:paraId="3EA8BC66" w14:textId="77777777" w:rsidR="00F7750B" w:rsidRPr="00CC412F" w:rsidRDefault="00F7750B" w:rsidP="00CC412F">
            <w:pPr>
              <w:jc w:val="both"/>
            </w:pPr>
            <w:r w:rsidRPr="00CC412F">
              <w:t>referralOutcome/referralOutcomeHeader/accountableHealthcareProfessional</w:t>
            </w:r>
          </w:p>
        </w:tc>
      </w:tr>
      <w:tr w:rsidR="00F7750B" w:rsidRPr="00CC412F" w14:paraId="68D9853E" w14:textId="77777777" w:rsidTr="00CC412F">
        <w:trPr>
          <w:trHeight w:val="397"/>
        </w:trPr>
        <w:tc>
          <w:tcPr>
            <w:tcW w:w="1809" w:type="dxa"/>
            <w:vAlign w:val="center"/>
          </w:tcPr>
          <w:p w14:paraId="2BF74AA4" w14:textId="69A5F7C2" w:rsidR="00F7750B" w:rsidRPr="00CC412F" w:rsidRDefault="00F7750B" w:rsidP="00CC412F">
            <w:pPr>
              <w:jc w:val="both"/>
            </w:pPr>
            <w:del w:id="227" w:author="Björn Genfors" w:date="2014-03-28T13:11:00Z">
              <w:r w:rsidRPr="00CC412F" w:rsidDel="000B0F50">
                <w:delText>Accountable</w:delText>
              </w:r>
            </w:del>
            <w:r w:rsidRPr="00CC412F">
              <w:t>HealthcareProfessional</w:t>
            </w:r>
            <w:ins w:id="228" w:author="Björn Genfors" w:date="2014-03-28T13:11:00Z">
              <w:r w:rsidR="000B0F50">
                <w:t>Type</w:t>
              </w:r>
            </w:ins>
            <w:r w:rsidRPr="00CC412F">
              <w:t>.authorTime</w:t>
            </w:r>
          </w:p>
        </w:tc>
        <w:tc>
          <w:tcPr>
            <w:tcW w:w="2977" w:type="dxa"/>
            <w:vAlign w:val="center"/>
          </w:tcPr>
          <w:p w14:paraId="48F72FA6" w14:textId="77777777" w:rsidR="00F7750B" w:rsidRPr="00CC412F" w:rsidRDefault="00F7750B" w:rsidP="00CC412F">
            <w:r w:rsidRPr="00CC412F">
              <w:rPr>
                <w:rFonts w:cs="Arial"/>
                <w:i/>
                <w:color w:val="FF0000"/>
              </w:rPr>
              <w:t>Saknar motsvarighet i V-TIM 2.2</w:t>
            </w:r>
          </w:p>
        </w:tc>
        <w:tc>
          <w:tcPr>
            <w:tcW w:w="4111" w:type="dxa"/>
            <w:vAlign w:val="center"/>
          </w:tcPr>
          <w:p w14:paraId="4DEBC460" w14:textId="77777777" w:rsidR="00F7750B" w:rsidRPr="00CC412F" w:rsidRDefault="00F7750B" w:rsidP="00CC412F">
            <w:pPr>
              <w:jc w:val="both"/>
            </w:pPr>
            <w:r w:rsidRPr="00CC412F">
              <w:t>referralOutcome/referralOutcomeHeader/ accountableHealthcareProfessional /authorTime</w:t>
            </w:r>
          </w:p>
        </w:tc>
      </w:tr>
      <w:tr w:rsidR="00F7750B" w:rsidRPr="00CC412F" w14:paraId="68BC5813" w14:textId="77777777" w:rsidTr="00CC412F">
        <w:trPr>
          <w:trHeight w:val="397"/>
        </w:trPr>
        <w:tc>
          <w:tcPr>
            <w:tcW w:w="1809" w:type="dxa"/>
            <w:vAlign w:val="center"/>
          </w:tcPr>
          <w:p w14:paraId="7BD98AB7" w14:textId="462C3126" w:rsidR="00F7750B" w:rsidRPr="00CC412F" w:rsidRDefault="00F7750B" w:rsidP="00CC412F">
            <w:pPr>
              <w:jc w:val="both"/>
            </w:pPr>
            <w:del w:id="229" w:author="Björn Genfors" w:date="2014-03-28T13:11:00Z">
              <w:r w:rsidRPr="00CC412F" w:rsidDel="000B0F50">
                <w:delText>AccountableHealthcareProfessional</w:delText>
              </w:r>
            </w:del>
            <w:ins w:id="230" w:author="Björn Genfors" w:date="2014-03-28T13:11:00Z">
              <w:r w:rsidR="000B0F50">
                <w:t>HealthcareProfessionalType</w:t>
              </w:r>
            </w:ins>
            <w:r w:rsidRPr="00CC412F">
              <w:t>.healthcareProfessionalHSAId</w:t>
            </w:r>
          </w:p>
        </w:tc>
        <w:tc>
          <w:tcPr>
            <w:tcW w:w="2977" w:type="dxa"/>
            <w:vAlign w:val="center"/>
          </w:tcPr>
          <w:p w14:paraId="63AB7D99" w14:textId="77777777" w:rsidR="00F7750B" w:rsidRPr="00CC412F" w:rsidRDefault="00F7750B" w:rsidP="00CC412F">
            <w:r w:rsidRPr="00CC412F">
              <w:rPr>
                <w:rFonts w:cs="Arial"/>
                <w:spacing w:val="-1"/>
              </w:rPr>
              <w:t>Vård- och omsorgsutövare.personal id</w:t>
            </w:r>
          </w:p>
        </w:tc>
        <w:tc>
          <w:tcPr>
            <w:tcW w:w="4111" w:type="dxa"/>
            <w:vAlign w:val="center"/>
          </w:tcPr>
          <w:p w14:paraId="44FE3ECF" w14:textId="77777777" w:rsidR="00F7750B" w:rsidRPr="003A6D72" w:rsidRDefault="00F7750B" w:rsidP="00CC412F">
            <w:pPr>
              <w:jc w:val="both"/>
            </w:pPr>
            <w:r w:rsidRPr="003A6D72">
              <w:t>referralOutcome/referralOutcomeHeader/accountableHealthcareProfessional/healthcareProfessionalHSAId</w:t>
            </w:r>
          </w:p>
        </w:tc>
      </w:tr>
      <w:tr w:rsidR="00F7750B" w:rsidRPr="00CC412F" w14:paraId="0A584707" w14:textId="77777777" w:rsidTr="00CC412F">
        <w:trPr>
          <w:trHeight w:val="397"/>
        </w:trPr>
        <w:tc>
          <w:tcPr>
            <w:tcW w:w="1809" w:type="dxa"/>
            <w:vAlign w:val="center"/>
          </w:tcPr>
          <w:p w14:paraId="1C8BB8AE" w14:textId="28664C5B" w:rsidR="00F7750B" w:rsidRPr="00CC412F" w:rsidRDefault="00F7750B" w:rsidP="00CC412F">
            <w:pPr>
              <w:jc w:val="both"/>
            </w:pPr>
            <w:del w:id="231" w:author="Björn Genfors" w:date="2014-03-28T13:11:00Z">
              <w:r w:rsidRPr="003A6D72" w:rsidDel="000B0F50">
                <w:delText>AccountableHealthcareProfessional</w:delText>
              </w:r>
            </w:del>
            <w:ins w:id="232" w:author="Björn Genfors" w:date="2014-03-28T13:11:00Z">
              <w:r w:rsidR="000B0F50">
                <w:t>HealthcareProfessionalType</w:t>
              </w:r>
            </w:ins>
            <w:r w:rsidRPr="003A6D72">
              <w:t>.healthcareProfessionalName</w:t>
            </w:r>
          </w:p>
        </w:tc>
        <w:tc>
          <w:tcPr>
            <w:tcW w:w="2977" w:type="dxa"/>
            <w:vAlign w:val="center"/>
          </w:tcPr>
          <w:p w14:paraId="3738B4A4" w14:textId="77777777" w:rsidR="00F7750B" w:rsidRPr="00CC412F" w:rsidRDefault="00F7750B" w:rsidP="00CC412F">
            <w:r w:rsidRPr="00CC412F">
              <w:rPr>
                <w:rFonts w:cs="Arial"/>
                <w:spacing w:val="-1"/>
              </w:rPr>
              <w:t>Vård- och omsorgsutövare.personal namn</w:t>
            </w:r>
          </w:p>
        </w:tc>
        <w:tc>
          <w:tcPr>
            <w:tcW w:w="4111" w:type="dxa"/>
            <w:vAlign w:val="center"/>
          </w:tcPr>
          <w:p w14:paraId="1576D1B8" w14:textId="77777777" w:rsidR="00F7750B" w:rsidRPr="00CC412F" w:rsidRDefault="00F7750B" w:rsidP="00CC412F">
            <w:pPr>
              <w:jc w:val="both"/>
            </w:pPr>
            <w:r w:rsidRPr="00CC412F">
              <w:t>referralOutcome/referralOutcomeHeader/accountableHealthcareProfessional/healthcareProfessionalName</w:t>
            </w:r>
          </w:p>
        </w:tc>
      </w:tr>
      <w:tr w:rsidR="00F7750B" w:rsidRPr="00CC412F" w14:paraId="217974B1" w14:textId="77777777" w:rsidTr="00CC412F">
        <w:trPr>
          <w:trHeight w:val="397"/>
        </w:trPr>
        <w:tc>
          <w:tcPr>
            <w:tcW w:w="1809" w:type="dxa"/>
            <w:vAlign w:val="center"/>
          </w:tcPr>
          <w:p w14:paraId="77A9A072" w14:textId="778C18D2" w:rsidR="00F7750B" w:rsidRPr="00CC412F" w:rsidRDefault="00F7750B" w:rsidP="00CC412F">
            <w:pPr>
              <w:jc w:val="both"/>
            </w:pPr>
            <w:del w:id="233" w:author="Björn Genfors" w:date="2014-03-28T13:11:00Z">
              <w:r w:rsidRPr="00CC412F" w:rsidDel="000B0F50">
                <w:delText>AccountableHealthcareProfessional</w:delText>
              </w:r>
            </w:del>
            <w:ins w:id="234" w:author="Björn Genfors" w:date="2014-03-28T13:11:00Z">
              <w:r w:rsidR="000B0F50">
                <w:t>HealthcareProfessionalType</w:t>
              </w:r>
            </w:ins>
            <w:r w:rsidRPr="00CC412F">
              <w:t>.healthcareProfessionalRoleCode</w:t>
            </w:r>
          </w:p>
        </w:tc>
        <w:tc>
          <w:tcPr>
            <w:tcW w:w="2977" w:type="dxa"/>
            <w:vAlign w:val="center"/>
          </w:tcPr>
          <w:p w14:paraId="417D2B80" w14:textId="77777777" w:rsidR="00F7750B" w:rsidRPr="00CC412F" w:rsidRDefault="00F7750B" w:rsidP="00CC412F">
            <w:r w:rsidRPr="00CC412F">
              <w:rPr>
                <w:rFonts w:cs="Arial"/>
                <w:i/>
                <w:color w:val="FF0000"/>
              </w:rPr>
              <w:t>Saknar motsvarighet i V-TIM 2.2</w:t>
            </w:r>
          </w:p>
        </w:tc>
        <w:tc>
          <w:tcPr>
            <w:tcW w:w="4111" w:type="dxa"/>
            <w:vAlign w:val="center"/>
          </w:tcPr>
          <w:p w14:paraId="79FAB187" w14:textId="77777777" w:rsidR="00F7750B" w:rsidRPr="003A6D72" w:rsidRDefault="00F7750B" w:rsidP="00CC412F">
            <w:pPr>
              <w:jc w:val="both"/>
            </w:pPr>
            <w:r w:rsidRPr="00CC412F">
              <w:t>referralOutcome/referralOutcomeHeader/accountableHealthcareProfessional/healthcareProfessionalRoleCode</w:t>
            </w:r>
          </w:p>
        </w:tc>
      </w:tr>
      <w:tr w:rsidR="00F7750B" w:rsidRPr="000B0F50" w14:paraId="2E5AF03B" w14:textId="77777777" w:rsidTr="00CC412F">
        <w:trPr>
          <w:trHeight w:val="397"/>
        </w:trPr>
        <w:tc>
          <w:tcPr>
            <w:tcW w:w="1809" w:type="dxa"/>
            <w:vAlign w:val="center"/>
          </w:tcPr>
          <w:p w14:paraId="4B7E6C76" w14:textId="1F1EBEFF" w:rsidR="00F7750B" w:rsidRPr="00CC412F" w:rsidRDefault="00F7750B" w:rsidP="00CC412F">
            <w:pPr>
              <w:jc w:val="both"/>
            </w:pPr>
            <w:del w:id="235" w:author="Björn Genfors" w:date="2014-03-28T13:12:00Z">
              <w:r w:rsidRPr="00CC412F" w:rsidDel="000B0F50">
                <w:delText>HealthcareProfessionalOrgUnit</w:delText>
              </w:r>
            </w:del>
            <w:ins w:id="236" w:author="Björn Genfors" w:date="2014-03-28T13:12:00Z">
              <w:r w:rsidR="000B0F50">
                <w:t>OrgUnitType</w:t>
              </w:r>
            </w:ins>
            <w:r w:rsidRPr="00CC412F">
              <w:t>.orgUnitHSAId</w:t>
            </w:r>
          </w:p>
        </w:tc>
        <w:tc>
          <w:tcPr>
            <w:tcW w:w="2977" w:type="dxa"/>
            <w:vAlign w:val="center"/>
          </w:tcPr>
          <w:p w14:paraId="4C13D39E"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2FAA2BB1" w14:textId="77777777" w:rsidR="00F7750B" w:rsidRPr="000B0F50" w:rsidRDefault="00F7750B" w:rsidP="00CC412F">
            <w:pPr>
              <w:jc w:val="both"/>
              <w:rPr>
                <w:lang w:val="en-US"/>
                <w:rPrChange w:id="237" w:author="Björn Genfors" w:date="2014-03-28T13:02:00Z">
                  <w:rPr/>
                </w:rPrChange>
              </w:rPr>
            </w:pPr>
            <w:r w:rsidRPr="000B0F50">
              <w:rPr>
                <w:lang w:val="en-US"/>
                <w:rPrChange w:id="238" w:author="Björn Genfors" w:date="2014-03-28T13:02:00Z">
                  <w:rPr/>
                </w:rPrChange>
              </w:rPr>
              <w:t>referralOutcome/referralOutcomeHeader/accountableHealthcareProfessional/healthcareProfessionalOrgUnit/orgUnitHSAId</w:t>
            </w:r>
          </w:p>
        </w:tc>
      </w:tr>
      <w:tr w:rsidR="00F7750B" w:rsidRPr="000B0F50" w14:paraId="44C46C66" w14:textId="77777777" w:rsidTr="00CC412F">
        <w:trPr>
          <w:trHeight w:val="397"/>
        </w:trPr>
        <w:tc>
          <w:tcPr>
            <w:tcW w:w="1809" w:type="dxa"/>
            <w:vAlign w:val="center"/>
          </w:tcPr>
          <w:p w14:paraId="71BED37C" w14:textId="7991F73A" w:rsidR="00F7750B" w:rsidRPr="00CC412F" w:rsidRDefault="00F7750B" w:rsidP="00CC412F">
            <w:pPr>
              <w:jc w:val="both"/>
            </w:pPr>
            <w:del w:id="239" w:author="Björn Genfors" w:date="2014-03-28T13:12:00Z">
              <w:r w:rsidRPr="00CC412F" w:rsidDel="000B0F50">
                <w:delText>HealthcareProfessionalOrgUnit</w:delText>
              </w:r>
            </w:del>
            <w:ins w:id="240" w:author="Björn Genfors" w:date="2014-03-28T13:12:00Z">
              <w:r w:rsidR="000B0F50">
                <w:t>OrgUnitType</w:t>
              </w:r>
            </w:ins>
            <w:r w:rsidRPr="00CC412F">
              <w:t>.orgUnitname</w:t>
            </w:r>
          </w:p>
        </w:tc>
        <w:tc>
          <w:tcPr>
            <w:tcW w:w="2977" w:type="dxa"/>
            <w:vAlign w:val="center"/>
          </w:tcPr>
          <w:p w14:paraId="40C423E6"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3FA1FF1A" w14:textId="77777777" w:rsidR="00F7750B" w:rsidRPr="000B0F50" w:rsidRDefault="00F7750B" w:rsidP="00CC412F">
            <w:pPr>
              <w:jc w:val="both"/>
              <w:rPr>
                <w:lang w:val="en-US"/>
                <w:rPrChange w:id="241" w:author="Björn Genfors" w:date="2014-03-28T13:02:00Z">
                  <w:rPr/>
                </w:rPrChange>
              </w:rPr>
            </w:pPr>
            <w:r w:rsidRPr="000B0F50">
              <w:rPr>
                <w:lang w:val="en-US"/>
                <w:rPrChange w:id="242" w:author="Björn Genfors" w:date="2014-03-28T13:02:00Z">
                  <w:rPr/>
                </w:rPrChange>
              </w:rPr>
              <w:t>referralOutcome/referralOutcomeHeader/accountableHealthcareProfessional/healthcareProfessionalOrgUnit/orgUnitname</w:t>
            </w:r>
          </w:p>
        </w:tc>
      </w:tr>
      <w:tr w:rsidR="00F7750B" w:rsidRPr="000B0F50" w14:paraId="0CA57E1D" w14:textId="77777777" w:rsidTr="00CC412F">
        <w:trPr>
          <w:trHeight w:val="397"/>
        </w:trPr>
        <w:tc>
          <w:tcPr>
            <w:tcW w:w="1809" w:type="dxa"/>
            <w:vAlign w:val="center"/>
          </w:tcPr>
          <w:p w14:paraId="3E7F6ABC" w14:textId="6FC66DEB" w:rsidR="00F7750B" w:rsidRPr="00CC412F" w:rsidRDefault="00F7750B" w:rsidP="00CC412F">
            <w:pPr>
              <w:jc w:val="both"/>
            </w:pPr>
            <w:del w:id="243" w:author="Björn Genfors" w:date="2014-03-28T13:12:00Z">
              <w:r w:rsidRPr="00CC412F" w:rsidDel="000B0F50">
                <w:delText>HealthcareProfessionalOrgUnit</w:delText>
              </w:r>
            </w:del>
            <w:ins w:id="244" w:author="Björn Genfors" w:date="2014-03-28T13:12:00Z">
              <w:r w:rsidR="000B0F50">
                <w:t>OrgUnitType</w:t>
              </w:r>
            </w:ins>
            <w:r w:rsidRPr="00CC412F">
              <w:t>.orgUnitTelecom</w:t>
            </w:r>
          </w:p>
        </w:tc>
        <w:tc>
          <w:tcPr>
            <w:tcW w:w="2977" w:type="dxa"/>
            <w:vAlign w:val="center"/>
          </w:tcPr>
          <w:p w14:paraId="392E746E"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46357A66" w14:textId="77777777" w:rsidR="00F7750B" w:rsidRPr="000B0F50" w:rsidRDefault="00F7750B" w:rsidP="00CC412F">
            <w:pPr>
              <w:jc w:val="both"/>
              <w:rPr>
                <w:lang w:val="en-US"/>
                <w:rPrChange w:id="245" w:author="Björn Genfors" w:date="2014-03-28T13:02:00Z">
                  <w:rPr/>
                </w:rPrChange>
              </w:rPr>
            </w:pPr>
            <w:r w:rsidRPr="000B0F50">
              <w:rPr>
                <w:lang w:val="en-US"/>
                <w:rPrChange w:id="246" w:author="Björn Genfors" w:date="2014-03-28T13:02:00Z">
                  <w:rPr/>
                </w:rPrChange>
              </w:rPr>
              <w:t>referralOutcome/referralOutcomeHeader/accountableHealthcareProfessional/healthcareProfessionalOrgUnit/orgUnitTelecom</w:t>
            </w:r>
          </w:p>
        </w:tc>
      </w:tr>
      <w:tr w:rsidR="00F7750B" w:rsidRPr="000B0F50" w14:paraId="3BD85B0B" w14:textId="77777777" w:rsidTr="00CC412F">
        <w:trPr>
          <w:trHeight w:val="397"/>
        </w:trPr>
        <w:tc>
          <w:tcPr>
            <w:tcW w:w="1809" w:type="dxa"/>
            <w:vAlign w:val="center"/>
          </w:tcPr>
          <w:p w14:paraId="43E3D6F5" w14:textId="2A73C855" w:rsidR="00F7750B" w:rsidRPr="00CC412F" w:rsidRDefault="00F7750B" w:rsidP="00CC412F">
            <w:pPr>
              <w:jc w:val="both"/>
            </w:pPr>
            <w:del w:id="247" w:author="Björn Genfors" w:date="2014-03-28T13:12:00Z">
              <w:r w:rsidRPr="00CC412F" w:rsidDel="000B0F50">
                <w:delText>HealthcareProfes</w:delText>
              </w:r>
              <w:r w:rsidRPr="00CC412F" w:rsidDel="000B0F50">
                <w:lastRenderedPageBreak/>
                <w:delText>sionalOrgUnit</w:delText>
              </w:r>
            </w:del>
            <w:ins w:id="248" w:author="Björn Genfors" w:date="2014-03-28T13:12:00Z">
              <w:r w:rsidR="000B0F50">
                <w:t>OrgUnitType</w:t>
              </w:r>
            </w:ins>
            <w:r w:rsidRPr="00CC412F">
              <w:t>.orgUnitEmail</w:t>
            </w:r>
          </w:p>
        </w:tc>
        <w:tc>
          <w:tcPr>
            <w:tcW w:w="2977" w:type="dxa"/>
            <w:vAlign w:val="center"/>
          </w:tcPr>
          <w:p w14:paraId="16BA463B" w14:textId="77777777" w:rsidR="00F7750B" w:rsidRPr="00CC412F" w:rsidRDefault="00F7750B" w:rsidP="00CC412F">
            <w:pPr>
              <w:rPr>
                <w:rFonts w:cs="Arial"/>
                <w:spacing w:val="-1"/>
              </w:rPr>
            </w:pPr>
            <w:r w:rsidRPr="00CC412F">
              <w:rPr>
                <w:rFonts w:cs="Arial"/>
              </w:rPr>
              <w:lastRenderedPageBreak/>
              <w:t xml:space="preserve">Tele och eKommunikation.tele </w:t>
            </w:r>
            <w:r w:rsidRPr="00CC412F">
              <w:rPr>
                <w:rFonts w:cs="Arial"/>
              </w:rPr>
              <w:lastRenderedPageBreak/>
              <w:t>ekom adress</w:t>
            </w:r>
          </w:p>
        </w:tc>
        <w:tc>
          <w:tcPr>
            <w:tcW w:w="4111" w:type="dxa"/>
            <w:vAlign w:val="center"/>
          </w:tcPr>
          <w:p w14:paraId="0324F504" w14:textId="77777777" w:rsidR="00F7750B" w:rsidRPr="000B0F50" w:rsidRDefault="00F7750B" w:rsidP="00CC412F">
            <w:pPr>
              <w:jc w:val="both"/>
              <w:rPr>
                <w:lang w:val="en-US"/>
                <w:rPrChange w:id="249" w:author="Björn Genfors" w:date="2014-03-28T13:02:00Z">
                  <w:rPr/>
                </w:rPrChange>
              </w:rPr>
            </w:pPr>
            <w:r w:rsidRPr="000B0F50">
              <w:rPr>
                <w:lang w:val="en-US"/>
                <w:rPrChange w:id="250" w:author="Björn Genfors" w:date="2014-03-28T13:02:00Z">
                  <w:rPr/>
                </w:rPrChange>
              </w:rPr>
              <w:lastRenderedPageBreak/>
              <w:t>referralOutcome/referralOutcomeHeader/a</w:t>
            </w:r>
            <w:r w:rsidRPr="000B0F50">
              <w:rPr>
                <w:lang w:val="en-US"/>
                <w:rPrChange w:id="251" w:author="Björn Genfors" w:date="2014-03-28T13:02:00Z">
                  <w:rPr/>
                </w:rPrChange>
              </w:rPr>
              <w:lastRenderedPageBreak/>
              <w:t>ccountableHealthcareProfessional/healthcareProfessionalOrgUnit/orgUnitEmail</w:t>
            </w:r>
          </w:p>
        </w:tc>
      </w:tr>
      <w:tr w:rsidR="00F7750B" w:rsidRPr="000B0F50" w14:paraId="0147F602" w14:textId="77777777" w:rsidTr="00CC412F">
        <w:trPr>
          <w:trHeight w:val="397"/>
        </w:trPr>
        <w:tc>
          <w:tcPr>
            <w:tcW w:w="1809" w:type="dxa"/>
            <w:vAlign w:val="center"/>
          </w:tcPr>
          <w:p w14:paraId="76297E80" w14:textId="36D93760" w:rsidR="00F7750B" w:rsidRPr="00CC412F" w:rsidRDefault="00F7750B" w:rsidP="00CC412F">
            <w:pPr>
              <w:jc w:val="both"/>
              <w:rPr>
                <w:u w:val="single"/>
              </w:rPr>
            </w:pPr>
            <w:del w:id="252" w:author="Björn Genfors" w:date="2014-03-28T13:12:00Z">
              <w:r w:rsidRPr="00CC412F" w:rsidDel="000B0F50">
                <w:lastRenderedPageBreak/>
                <w:delText>HealthcareProfessionalOrgUnit</w:delText>
              </w:r>
            </w:del>
            <w:ins w:id="253" w:author="Björn Genfors" w:date="2014-03-28T13:12:00Z">
              <w:r w:rsidR="000B0F50">
                <w:t>OrgUnitType</w:t>
              </w:r>
            </w:ins>
            <w:r w:rsidRPr="00CC412F">
              <w:t>.orgUnitAddress</w:t>
            </w:r>
          </w:p>
        </w:tc>
        <w:tc>
          <w:tcPr>
            <w:tcW w:w="2977" w:type="dxa"/>
            <w:vAlign w:val="center"/>
          </w:tcPr>
          <w:p w14:paraId="30E6EC9C" w14:textId="77777777" w:rsidR="00F7750B" w:rsidRPr="00CC412F" w:rsidRDefault="00F7750B" w:rsidP="00CC412F">
            <w:pPr>
              <w:rPr>
                <w:rFonts w:cs="Arial"/>
                <w:spacing w:val="-1"/>
              </w:rPr>
            </w:pPr>
            <w:r w:rsidRPr="00CC412F">
              <w:rPr>
                <w:rFonts w:cs="Arial"/>
                <w:spacing w:val="-1"/>
              </w:rPr>
              <w:t>Adress.adress 1,</w:t>
            </w:r>
          </w:p>
          <w:p w14:paraId="260FFD1B" w14:textId="77777777" w:rsidR="00F7750B" w:rsidRPr="00CC412F" w:rsidRDefault="00F7750B" w:rsidP="00CC412F">
            <w:pPr>
              <w:rPr>
                <w:rFonts w:cs="Arial"/>
                <w:spacing w:val="-1"/>
              </w:rPr>
            </w:pPr>
            <w:r w:rsidRPr="00CC412F">
              <w:rPr>
                <w:rFonts w:cs="Arial"/>
                <w:spacing w:val="-1"/>
              </w:rPr>
              <w:t>Adress.postnummer &amp;</w:t>
            </w:r>
          </w:p>
          <w:p w14:paraId="4E6DC5E1"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644D371B" w14:textId="77777777" w:rsidR="00F7750B" w:rsidRPr="000B0F50" w:rsidRDefault="00F7750B" w:rsidP="00CC412F">
            <w:pPr>
              <w:jc w:val="both"/>
              <w:rPr>
                <w:lang w:val="en-US"/>
                <w:rPrChange w:id="254" w:author="Björn Genfors" w:date="2014-03-28T13:02:00Z">
                  <w:rPr/>
                </w:rPrChange>
              </w:rPr>
            </w:pPr>
            <w:r w:rsidRPr="000B0F50">
              <w:rPr>
                <w:lang w:val="en-US"/>
                <w:rPrChange w:id="255" w:author="Björn Genfors" w:date="2014-03-28T13:02:00Z">
                  <w:rPr/>
                </w:rPrChange>
              </w:rPr>
              <w:t>referralOutcome/referralOutcomeHeader/accountableHealthcareProfessional/healthcareProfessionalOrgUnit/orgUnitAddress</w:t>
            </w:r>
          </w:p>
        </w:tc>
      </w:tr>
      <w:tr w:rsidR="00F7750B" w:rsidRPr="000B0F50" w14:paraId="71ED1098" w14:textId="77777777" w:rsidTr="00CC412F">
        <w:trPr>
          <w:trHeight w:val="397"/>
        </w:trPr>
        <w:tc>
          <w:tcPr>
            <w:tcW w:w="1809" w:type="dxa"/>
            <w:vAlign w:val="center"/>
          </w:tcPr>
          <w:p w14:paraId="40B54D1E" w14:textId="462E3731" w:rsidR="00F7750B" w:rsidRPr="00CC412F" w:rsidRDefault="00F7750B" w:rsidP="00CC412F">
            <w:pPr>
              <w:jc w:val="both"/>
            </w:pPr>
            <w:del w:id="256" w:author="Björn Genfors" w:date="2014-03-28T13:12:00Z">
              <w:r w:rsidRPr="00CC412F" w:rsidDel="000B0F50">
                <w:delText>HealthcareProfessionalOrgUnit</w:delText>
              </w:r>
            </w:del>
            <w:ins w:id="257" w:author="Björn Genfors" w:date="2014-03-28T13:12:00Z">
              <w:r w:rsidR="000B0F50">
                <w:t>OrgUnitType</w:t>
              </w:r>
            </w:ins>
            <w:r w:rsidRPr="00CC412F">
              <w:t>.orgUnitLocation</w:t>
            </w:r>
          </w:p>
        </w:tc>
        <w:tc>
          <w:tcPr>
            <w:tcW w:w="2977" w:type="dxa"/>
            <w:vAlign w:val="center"/>
          </w:tcPr>
          <w:p w14:paraId="065C600E"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20DDA419" w14:textId="77777777" w:rsidR="00F7750B" w:rsidRPr="000B0F50" w:rsidRDefault="00F7750B" w:rsidP="00CC412F">
            <w:pPr>
              <w:jc w:val="both"/>
              <w:rPr>
                <w:lang w:val="en-US"/>
                <w:rPrChange w:id="258" w:author="Björn Genfors" w:date="2014-03-28T13:02:00Z">
                  <w:rPr/>
                </w:rPrChange>
              </w:rPr>
            </w:pPr>
            <w:r w:rsidRPr="000B0F50">
              <w:rPr>
                <w:lang w:val="en-US"/>
                <w:rPrChange w:id="259" w:author="Björn Genfors" w:date="2014-03-28T13:02:00Z">
                  <w:rPr/>
                </w:rPrChange>
              </w:rPr>
              <w:t>referralOutcome/referralOutcomeHeader/accountableHealthcareProfessional/healthcareProfessionalOrgUnit/orgUnitLocation</w:t>
            </w:r>
          </w:p>
        </w:tc>
      </w:tr>
      <w:tr w:rsidR="00F7750B" w:rsidRPr="00CC412F" w14:paraId="7A0AEDE3" w14:textId="77777777" w:rsidTr="00CC412F">
        <w:trPr>
          <w:trHeight w:val="397"/>
        </w:trPr>
        <w:tc>
          <w:tcPr>
            <w:tcW w:w="1809" w:type="dxa"/>
            <w:vAlign w:val="center"/>
          </w:tcPr>
          <w:p w14:paraId="2EA29C4B" w14:textId="54A1215B" w:rsidR="00F7750B" w:rsidRPr="00CC412F" w:rsidRDefault="00F7750B" w:rsidP="00CC412F">
            <w:pPr>
              <w:jc w:val="both"/>
            </w:pPr>
            <w:del w:id="260" w:author="Björn Genfors" w:date="2014-03-28T13:11:00Z">
              <w:r w:rsidRPr="00CC412F" w:rsidDel="000B0F50">
                <w:delText>AccountableHealthcareProfessional</w:delText>
              </w:r>
            </w:del>
            <w:ins w:id="261" w:author="Björn Genfors" w:date="2014-03-28T13:11:00Z">
              <w:r w:rsidR="000B0F50">
                <w:t>HealthcareProfessionalType</w:t>
              </w:r>
            </w:ins>
            <w:r w:rsidRPr="00CC412F">
              <w:t>.healthcareProfessionalCareUnitHSAId</w:t>
            </w:r>
          </w:p>
        </w:tc>
        <w:tc>
          <w:tcPr>
            <w:tcW w:w="2977" w:type="dxa"/>
            <w:vAlign w:val="center"/>
          </w:tcPr>
          <w:p w14:paraId="2F52B380" w14:textId="77777777" w:rsidR="00F7750B" w:rsidRPr="00CC412F" w:rsidRDefault="00F7750B" w:rsidP="00CC412F">
            <w:r w:rsidRPr="00CC412F">
              <w:rPr>
                <w:rFonts w:cs="Arial"/>
                <w:spacing w:val="-1"/>
              </w:rPr>
              <w:t>Informationsresurs.vårdenhet id</w:t>
            </w:r>
          </w:p>
        </w:tc>
        <w:tc>
          <w:tcPr>
            <w:tcW w:w="4111" w:type="dxa"/>
            <w:vAlign w:val="center"/>
          </w:tcPr>
          <w:p w14:paraId="12BD0F91" w14:textId="77777777" w:rsidR="00F7750B" w:rsidRPr="003A6D72" w:rsidRDefault="00F7750B" w:rsidP="00CC412F">
            <w:pPr>
              <w:jc w:val="both"/>
            </w:pPr>
            <w:r w:rsidRPr="00CC412F">
              <w:t>referralOutcome/referralOutcomeHeader/accountableHealthcareProfessional/healthcareProfessionalCareUnitHSAId</w:t>
            </w:r>
          </w:p>
        </w:tc>
      </w:tr>
      <w:tr w:rsidR="00F7750B" w:rsidRPr="00CC412F" w14:paraId="6AFBD544" w14:textId="77777777" w:rsidTr="00CC412F">
        <w:trPr>
          <w:trHeight w:val="397"/>
        </w:trPr>
        <w:tc>
          <w:tcPr>
            <w:tcW w:w="1809" w:type="dxa"/>
            <w:vAlign w:val="center"/>
          </w:tcPr>
          <w:p w14:paraId="105510DC" w14:textId="44897DA5" w:rsidR="00F7750B" w:rsidRPr="00CC412F" w:rsidRDefault="00F7750B" w:rsidP="00CC412F">
            <w:pPr>
              <w:jc w:val="both"/>
            </w:pPr>
            <w:del w:id="262" w:author="Björn Genfors" w:date="2014-03-28T13:11:00Z">
              <w:r w:rsidRPr="00CC412F" w:rsidDel="000B0F50">
                <w:delText>AccountableHealthcareProfessional</w:delText>
              </w:r>
            </w:del>
            <w:ins w:id="263" w:author="Björn Genfors" w:date="2014-03-28T13:11:00Z">
              <w:r w:rsidR="000B0F50">
                <w:t>HealthcareProfessionalType</w:t>
              </w:r>
            </w:ins>
            <w:r w:rsidRPr="00CC412F">
              <w:t>.healthcareProfessionalCareGiverHSAId</w:t>
            </w:r>
          </w:p>
        </w:tc>
        <w:tc>
          <w:tcPr>
            <w:tcW w:w="2977" w:type="dxa"/>
            <w:vAlign w:val="center"/>
          </w:tcPr>
          <w:p w14:paraId="2A7470E9" w14:textId="77777777" w:rsidR="00F7750B" w:rsidRPr="00CC412F" w:rsidRDefault="00F7750B" w:rsidP="00CC412F">
            <w:pPr>
              <w:rPr>
                <w:rFonts w:cs="Arial"/>
              </w:rPr>
            </w:pPr>
            <w:r w:rsidRPr="00CC412F">
              <w:rPr>
                <w:rFonts w:cs="Arial"/>
                <w:spacing w:val="-1"/>
              </w:rPr>
              <w:t>Informationsresurs.vårdgivare id</w:t>
            </w:r>
          </w:p>
        </w:tc>
        <w:tc>
          <w:tcPr>
            <w:tcW w:w="4111" w:type="dxa"/>
            <w:vAlign w:val="center"/>
          </w:tcPr>
          <w:p w14:paraId="501C5BD5" w14:textId="77777777" w:rsidR="00F7750B" w:rsidRPr="00CC412F" w:rsidRDefault="00F7750B" w:rsidP="00CC412F">
            <w:pPr>
              <w:jc w:val="both"/>
            </w:pPr>
            <w:r w:rsidRPr="00CC412F">
              <w:t>referralOutcome/referralOutcomeHeader/accountableHealthcareProfessional/healthcareProfessionalCareGiverHSAId</w:t>
            </w:r>
          </w:p>
        </w:tc>
      </w:tr>
      <w:tr w:rsidR="00F7750B" w:rsidRPr="00CC412F" w14:paraId="0A1ADF96" w14:textId="77777777" w:rsidTr="00CC412F">
        <w:trPr>
          <w:trHeight w:val="397"/>
        </w:trPr>
        <w:tc>
          <w:tcPr>
            <w:tcW w:w="1809" w:type="dxa"/>
            <w:vAlign w:val="center"/>
          </w:tcPr>
          <w:p w14:paraId="5A317834" w14:textId="7CD96D1C" w:rsidR="00F7750B" w:rsidRPr="00CC412F" w:rsidRDefault="00F7750B" w:rsidP="00F66D4E">
            <w:pPr>
              <w:jc w:val="both"/>
            </w:pPr>
            <w:r w:rsidRPr="00CC412F">
              <w:t>LegalAuthenticator</w:t>
            </w:r>
            <w:ins w:id="264" w:author="Björn Genfors" w:date="2014-03-28T13:13:00Z">
              <w:r w:rsidR="00072FDC">
                <w:t>Type</w:t>
              </w:r>
            </w:ins>
            <w:r w:rsidRPr="00CC412F">
              <w:t>.</w:t>
            </w:r>
            <w:del w:id="265" w:author="Björn Genfors" w:date="2014-03-28T13:22:00Z">
              <w:r w:rsidRPr="00CC412F" w:rsidDel="006459AE">
                <w:delText>legalAuthenticatorTime</w:delText>
              </w:r>
            </w:del>
            <w:ins w:id="266" w:author="Björn Genfors" w:date="2014-03-28T13:22:00Z">
              <w:r w:rsidR="006459AE">
                <w:t>signatureTime</w:t>
              </w:r>
            </w:ins>
          </w:p>
        </w:tc>
        <w:tc>
          <w:tcPr>
            <w:tcW w:w="2977" w:type="dxa"/>
            <w:vAlign w:val="center"/>
          </w:tcPr>
          <w:p w14:paraId="36DD4F50"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63388388" w14:textId="77777777" w:rsidR="00F7750B" w:rsidRPr="00CC412F" w:rsidRDefault="00F7750B" w:rsidP="00CC412F">
            <w:pPr>
              <w:jc w:val="both"/>
            </w:pPr>
            <w:r w:rsidRPr="00CC412F">
              <w:t>referralOutcome/referralOutcomeHeader/legalAuthenticator/legalAuthenticatorTime</w:t>
            </w:r>
          </w:p>
        </w:tc>
      </w:tr>
      <w:tr w:rsidR="00F7750B" w:rsidRPr="00CC412F" w14:paraId="16070CD1" w14:textId="77777777" w:rsidTr="00CC412F">
        <w:trPr>
          <w:trHeight w:val="397"/>
        </w:trPr>
        <w:tc>
          <w:tcPr>
            <w:tcW w:w="1809" w:type="dxa"/>
            <w:vAlign w:val="center"/>
          </w:tcPr>
          <w:p w14:paraId="4400358A" w14:textId="7DFF73BE" w:rsidR="00F7750B" w:rsidRPr="00CC412F" w:rsidRDefault="00F7750B" w:rsidP="00CC412F">
            <w:pPr>
              <w:jc w:val="both"/>
            </w:pPr>
            <w:r w:rsidRPr="00CC412F">
              <w:t>LegalAuthenticator</w:t>
            </w:r>
            <w:ins w:id="267" w:author="Björn Genfors" w:date="2014-03-28T13:13:00Z">
              <w:r w:rsidR="00072FDC">
                <w:t>Type</w:t>
              </w:r>
            </w:ins>
            <w:r w:rsidRPr="00CC412F">
              <w:t>.legalAuthenticatorHSAId</w:t>
            </w:r>
          </w:p>
        </w:tc>
        <w:tc>
          <w:tcPr>
            <w:tcW w:w="2977" w:type="dxa"/>
            <w:vAlign w:val="center"/>
          </w:tcPr>
          <w:p w14:paraId="5712C3E0"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05F152ED" w14:textId="77777777" w:rsidR="00F7750B" w:rsidRPr="00CC412F" w:rsidRDefault="00F7750B" w:rsidP="00CC412F">
            <w:pPr>
              <w:jc w:val="both"/>
            </w:pPr>
            <w:r w:rsidRPr="00CC412F">
              <w:t>referralOutcome/referralOutcomeHeader/legalAuthenticator/legalAuthenticatorHSAId</w:t>
            </w:r>
          </w:p>
        </w:tc>
      </w:tr>
      <w:tr w:rsidR="00F7750B" w:rsidRPr="00CC412F" w14:paraId="13CCEE36" w14:textId="77777777" w:rsidTr="00CC412F">
        <w:trPr>
          <w:trHeight w:val="397"/>
        </w:trPr>
        <w:tc>
          <w:tcPr>
            <w:tcW w:w="1809" w:type="dxa"/>
            <w:vAlign w:val="center"/>
          </w:tcPr>
          <w:p w14:paraId="278362AD" w14:textId="2D65B32A" w:rsidR="00F7750B" w:rsidRPr="00CC412F" w:rsidRDefault="00F7750B" w:rsidP="00CC412F">
            <w:pPr>
              <w:jc w:val="both"/>
            </w:pPr>
            <w:r w:rsidRPr="00CC412F">
              <w:t>LegalAuthenticato</w:t>
            </w:r>
            <w:ins w:id="268" w:author="Björn Genfors" w:date="2014-03-28T13:13:00Z">
              <w:r w:rsidR="00072FDC">
                <w:t>rType</w:t>
              </w:r>
            </w:ins>
            <w:del w:id="269" w:author="Björn Genfors" w:date="2014-03-28T13:13:00Z">
              <w:r w:rsidRPr="00CC412F" w:rsidDel="00072FDC">
                <w:delText>r</w:delText>
              </w:r>
            </w:del>
            <w:r w:rsidRPr="00CC412F">
              <w:t>.legalAuthenticatorName</w:t>
            </w:r>
          </w:p>
        </w:tc>
        <w:tc>
          <w:tcPr>
            <w:tcW w:w="2977" w:type="dxa"/>
            <w:vAlign w:val="center"/>
          </w:tcPr>
          <w:p w14:paraId="766D5BE3" w14:textId="77777777" w:rsidR="00F7750B" w:rsidRPr="00CC412F" w:rsidRDefault="00F7750B" w:rsidP="00CC412F">
            <w:r w:rsidRPr="00CC412F">
              <w:rPr>
                <w:rFonts w:cs="Arial"/>
                <w:spacing w:val="-1"/>
              </w:rPr>
              <w:t>Vård- och omsorgsutövare.personal namn</w:t>
            </w:r>
          </w:p>
        </w:tc>
        <w:tc>
          <w:tcPr>
            <w:tcW w:w="4111" w:type="dxa"/>
            <w:vAlign w:val="center"/>
          </w:tcPr>
          <w:p w14:paraId="5C6B19E3" w14:textId="77777777" w:rsidR="00F7750B" w:rsidRPr="00CC412F" w:rsidRDefault="00F7750B" w:rsidP="00CC412F">
            <w:pPr>
              <w:jc w:val="both"/>
            </w:pPr>
            <w:r w:rsidRPr="00CC412F">
              <w:t>referralOutcome/referralOutcomeHeader/legalAuthenticator/legalAuthenticatorName</w:t>
            </w:r>
          </w:p>
        </w:tc>
      </w:tr>
      <w:tr w:rsidR="00F7750B" w:rsidRPr="00CC412F" w14:paraId="5E921E49" w14:textId="77777777" w:rsidTr="00CC412F">
        <w:trPr>
          <w:trHeight w:val="397"/>
        </w:trPr>
        <w:tc>
          <w:tcPr>
            <w:tcW w:w="1809" w:type="dxa"/>
            <w:vAlign w:val="center"/>
          </w:tcPr>
          <w:p w14:paraId="37DB51CE" w14:textId="395A18E8" w:rsidR="00F7750B" w:rsidRPr="00CC412F" w:rsidRDefault="00F7750B" w:rsidP="00CC412F">
            <w:pPr>
              <w:jc w:val="both"/>
            </w:pPr>
            <w:r w:rsidRPr="00CC412F">
              <w:t>ReferralOutcomeHeader</w:t>
            </w:r>
            <w:ins w:id="270" w:author="Björn Genfors" w:date="2014-03-28T13:13:00Z">
              <w:r w:rsidR="00072FDC">
                <w:t>Type</w:t>
              </w:r>
            </w:ins>
            <w:r w:rsidRPr="00CC412F">
              <w:t>.approvedForPatient</w:t>
            </w:r>
          </w:p>
        </w:tc>
        <w:tc>
          <w:tcPr>
            <w:tcW w:w="2977" w:type="dxa"/>
            <w:vAlign w:val="center"/>
          </w:tcPr>
          <w:p w14:paraId="73DE0A8C" w14:textId="77777777" w:rsidR="00F7750B" w:rsidRPr="00CC412F" w:rsidRDefault="00F7750B" w:rsidP="00CC412F">
            <w:r w:rsidRPr="00CC412F">
              <w:rPr>
                <w:rFonts w:cs="Arial"/>
                <w:i/>
                <w:color w:val="FF0000"/>
              </w:rPr>
              <w:t>Saknar motsvarighet i V-TIM 2.2</w:t>
            </w:r>
          </w:p>
        </w:tc>
        <w:tc>
          <w:tcPr>
            <w:tcW w:w="4111" w:type="dxa"/>
            <w:vAlign w:val="center"/>
          </w:tcPr>
          <w:p w14:paraId="28479E56" w14:textId="77777777" w:rsidR="00F7750B" w:rsidRPr="00CC412F" w:rsidRDefault="00F7750B" w:rsidP="00CC412F">
            <w:pPr>
              <w:jc w:val="both"/>
            </w:pPr>
            <w:r w:rsidRPr="00CC412F">
              <w:t>referralOutcome/referralOutcomeHeader/approvedForPatient</w:t>
            </w:r>
          </w:p>
        </w:tc>
      </w:tr>
      <w:tr w:rsidR="00F7750B" w:rsidRPr="00CC412F" w14:paraId="5EAA8E3A" w14:textId="77777777" w:rsidTr="00CC412F">
        <w:trPr>
          <w:trHeight w:val="397"/>
        </w:trPr>
        <w:tc>
          <w:tcPr>
            <w:tcW w:w="1809" w:type="dxa"/>
            <w:vAlign w:val="center"/>
          </w:tcPr>
          <w:p w14:paraId="26A0B694" w14:textId="02B58872" w:rsidR="00F7750B" w:rsidRPr="00CC412F" w:rsidRDefault="00F7750B" w:rsidP="00CC412F">
            <w:pPr>
              <w:jc w:val="both"/>
            </w:pPr>
            <w:r w:rsidRPr="00CC412F">
              <w:t>ReferralOutcomeHeader</w:t>
            </w:r>
            <w:ins w:id="271" w:author="Björn Genfors" w:date="2014-03-28T13:13:00Z">
              <w:r w:rsidR="00072FDC">
                <w:t>Type</w:t>
              </w:r>
            </w:ins>
            <w:del w:id="272" w:author="Björn Genfors" w:date="2014-03-28T13:13:00Z">
              <w:r w:rsidRPr="00CC412F" w:rsidDel="00072FDC">
                <w:delText>.</w:delText>
              </w:r>
            </w:del>
            <w:ins w:id="273" w:author="Björn Genfors" w:date="2014-03-28T13:13:00Z">
              <w:r w:rsidR="00072FDC">
                <w:t>.</w:t>
              </w:r>
            </w:ins>
            <w:r w:rsidRPr="00CC412F">
              <w:t>careContactId</w:t>
            </w:r>
          </w:p>
        </w:tc>
        <w:tc>
          <w:tcPr>
            <w:tcW w:w="2977" w:type="dxa"/>
            <w:vAlign w:val="center"/>
          </w:tcPr>
          <w:p w14:paraId="7E89205B"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6DAB4608" w14:textId="77777777" w:rsidR="00F7750B" w:rsidRPr="00CC412F" w:rsidRDefault="00F7750B" w:rsidP="00CC412F">
            <w:pPr>
              <w:jc w:val="both"/>
            </w:pPr>
            <w:r w:rsidRPr="00CC412F">
              <w:t>referralOutcome/referralOutcomeHeader/careContactId</w:t>
            </w:r>
          </w:p>
        </w:tc>
      </w:tr>
      <w:tr w:rsidR="00F7750B" w:rsidRPr="00CC412F" w14:paraId="5EEC69C6" w14:textId="77777777" w:rsidTr="00CC412F">
        <w:trPr>
          <w:trHeight w:val="397"/>
        </w:trPr>
        <w:tc>
          <w:tcPr>
            <w:tcW w:w="1809" w:type="dxa"/>
            <w:shd w:val="clear" w:color="auto" w:fill="D9D9D9" w:themeFill="background1" w:themeFillShade="D9"/>
            <w:vAlign w:val="center"/>
          </w:tcPr>
          <w:p w14:paraId="501F2182" w14:textId="12A0FB6A" w:rsidR="00F7750B" w:rsidRPr="00CC412F" w:rsidRDefault="00072FDC" w:rsidP="00CC412F">
            <w:ins w:id="274" w:author="Björn Genfors" w:date="2014-03-28T13:13:00Z">
              <w:r>
                <w:t>R</w:t>
              </w:r>
            </w:ins>
            <w:del w:id="275" w:author="Björn Genfors" w:date="2014-03-28T13:13:00Z">
              <w:r w:rsidR="00F7750B" w:rsidRPr="00CC412F" w:rsidDel="00072FDC">
                <w:delText>r</w:delText>
              </w:r>
            </w:del>
            <w:r w:rsidR="00F7750B" w:rsidRPr="00CC412F">
              <w:t>eferralOutcomeBody</w:t>
            </w:r>
            <w:ins w:id="276" w:author="Björn Genfors" w:date="2014-03-28T13:13:00Z">
              <w:r>
                <w:t>Type</w:t>
              </w:r>
            </w:ins>
          </w:p>
        </w:tc>
        <w:tc>
          <w:tcPr>
            <w:tcW w:w="2977" w:type="dxa"/>
            <w:shd w:val="clear" w:color="auto" w:fill="D9D9D9" w:themeFill="background1" w:themeFillShade="D9"/>
            <w:vAlign w:val="center"/>
          </w:tcPr>
          <w:p w14:paraId="55555B48"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469BB7F1"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25A32EE8" w14:textId="77777777" w:rsidTr="00CC412F">
        <w:trPr>
          <w:trHeight w:val="397"/>
        </w:trPr>
        <w:tc>
          <w:tcPr>
            <w:tcW w:w="1809" w:type="dxa"/>
            <w:vAlign w:val="center"/>
          </w:tcPr>
          <w:p w14:paraId="2EA2A6E0" w14:textId="44D9BC38" w:rsidR="00F7750B" w:rsidRPr="00CC412F" w:rsidRDefault="00F7750B" w:rsidP="00CC412F">
            <w:del w:id="277" w:author="Björn Genfors" w:date="2014-03-28T13:13:00Z">
              <w:r w:rsidRPr="00CC412F" w:rsidDel="00072FDC">
                <w:delText>referralOutcomeBody</w:delText>
              </w:r>
            </w:del>
            <w:ins w:id="278" w:author="Björn Genfors" w:date="2014-03-28T13:13:00Z">
              <w:r w:rsidR="00072FDC">
                <w:t>ReferralOutcomeBodyType</w:t>
              </w:r>
            </w:ins>
            <w:r w:rsidRPr="00CC412F">
              <w:t>.re</w:t>
            </w:r>
            <w:r w:rsidRPr="00CC412F">
              <w:lastRenderedPageBreak/>
              <w:t>ferralOutcomeTypeCode</w:t>
            </w:r>
          </w:p>
        </w:tc>
        <w:tc>
          <w:tcPr>
            <w:tcW w:w="2977" w:type="dxa"/>
            <w:vAlign w:val="center"/>
          </w:tcPr>
          <w:p w14:paraId="30E89FF7"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lastRenderedPageBreak/>
              <w:t>Saknar motsvarighet i V-TIM 2.2</w:t>
            </w:r>
          </w:p>
        </w:tc>
        <w:tc>
          <w:tcPr>
            <w:tcW w:w="4111" w:type="dxa"/>
            <w:vAlign w:val="center"/>
          </w:tcPr>
          <w:p w14:paraId="674D903C"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referralOutcome/referralOutcomeBody/referralOutcomeTypeCode</w:t>
            </w:r>
          </w:p>
        </w:tc>
      </w:tr>
      <w:tr w:rsidR="00F7750B" w:rsidRPr="00CC412F" w14:paraId="104BE8F4" w14:textId="77777777" w:rsidTr="00CC412F">
        <w:trPr>
          <w:trHeight w:val="397"/>
        </w:trPr>
        <w:tc>
          <w:tcPr>
            <w:tcW w:w="1809" w:type="dxa"/>
            <w:vAlign w:val="center"/>
          </w:tcPr>
          <w:p w14:paraId="004B3D59" w14:textId="70167859" w:rsidR="00F7750B" w:rsidRPr="00CC412F" w:rsidRDefault="00F7750B" w:rsidP="00CC412F">
            <w:del w:id="279" w:author="Björn Genfors" w:date="2014-03-28T13:13:00Z">
              <w:r w:rsidRPr="00CC412F" w:rsidDel="00072FDC">
                <w:lastRenderedPageBreak/>
                <w:delText>referralOutcomeBody</w:delText>
              </w:r>
            </w:del>
            <w:ins w:id="280" w:author="Björn Genfors" w:date="2014-03-28T13:13:00Z">
              <w:r w:rsidR="00072FDC">
                <w:t>ReferralOutcomeBodyType</w:t>
              </w:r>
            </w:ins>
            <w:r w:rsidRPr="00CC412F">
              <w:t>.referralOutcomeTitle</w:t>
            </w:r>
          </w:p>
        </w:tc>
        <w:tc>
          <w:tcPr>
            <w:tcW w:w="2977" w:type="dxa"/>
            <w:vAlign w:val="center"/>
          </w:tcPr>
          <w:p w14:paraId="617D223F"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1897BD75"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referralOutcome/referralOutcomeBody/referralOutcomeTitle</w:t>
            </w:r>
          </w:p>
        </w:tc>
      </w:tr>
      <w:tr w:rsidR="00F7750B" w:rsidRPr="00CC412F" w14:paraId="7B97D32B" w14:textId="77777777" w:rsidTr="00CC412F">
        <w:trPr>
          <w:trHeight w:val="397"/>
        </w:trPr>
        <w:tc>
          <w:tcPr>
            <w:tcW w:w="1809" w:type="dxa"/>
            <w:vAlign w:val="center"/>
          </w:tcPr>
          <w:p w14:paraId="4B349C00" w14:textId="2913DD87" w:rsidR="00F7750B" w:rsidRPr="00CC412F" w:rsidRDefault="00F7750B" w:rsidP="00CC412F">
            <w:del w:id="281" w:author="Björn Genfors" w:date="2014-03-28T13:13:00Z">
              <w:r w:rsidRPr="00CC412F" w:rsidDel="00072FDC">
                <w:delText>referralOutcomeBody</w:delText>
              </w:r>
            </w:del>
            <w:ins w:id="282" w:author="Björn Genfors" w:date="2014-03-28T13:13:00Z">
              <w:r w:rsidR="00072FDC">
                <w:t>ReferralOutcomeBodyType</w:t>
              </w:r>
            </w:ins>
            <w:r w:rsidRPr="00CC412F">
              <w:t>.referralOutcomeText</w:t>
            </w:r>
          </w:p>
        </w:tc>
        <w:tc>
          <w:tcPr>
            <w:tcW w:w="2977" w:type="dxa"/>
            <w:vAlign w:val="center"/>
          </w:tcPr>
          <w:p w14:paraId="3C519127"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Bedömt tillstånd.bedömning</w:t>
            </w:r>
          </w:p>
        </w:tc>
        <w:tc>
          <w:tcPr>
            <w:tcW w:w="4111" w:type="dxa"/>
            <w:vAlign w:val="center"/>
          </w:tcPr>
          <w:p w14:paraId="203A674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referralOutcome/referralOutcomeBody/referralOutcomeText</w:t>
            </w:r>
          </w:p>
        </w:tc>
      </w:tr>
      <w:tr w:rsidR="00F7750B" w:rsidRPr="00CC412F" w14:paraId="30BE8B75" w14:textId="77777777" w:rsidTr="00CC412F">
        <w:trPr>
          <w:trHeight w:val="397"/>
        </w:trPr>
        <w:tc>
          <w:tcPr>
            <w:tcW w:w="1809" w:type="dxa"/>
            <w:vAlign w:val="center"/>
          </w:tcPr>
          <w:p w14:paraId="0A8D1F6C" w14:textId="502BCE66" w:rsidR="00F7750B" w:rsidRPr="00CC412F" w:rsidRDefault="00F7750B" w:rsidP="00CC412F">
            <w:del w:id="283" w:author="Björn Genfors" w:date="2014-03-28T13:14:00Z">
              <w:r w:rsidRPr="00CC412F" w:rsidDel="00072FDC">
                <w:delText>c</w:delText>
              </w:r>
            </w:del>
            <w:ins w:id="284" w:author="Björn Genfors" w:date="2014-03-28T13:14:00Z">
              <w:r w:rsidR="00072FDC">
                <w:t>C</w:t>
              </w:r>
            </w:ins>
            <w:r w:rsidRPr="00CC412F">
              <w:t>linicalInformation</w:t>
            </w:r>
            <w:ins w:id="285" w:author="Björn Genfors" w:date="2014-03-28T13:14:00Z">
              <w:r w:rsidR="00072FDC">
                <w:t>Type</w:t>
              </w:r>
            </w:ins>
            <w:r w:rsidRPr="00CC412F">
              <w:t>.clinicalInformationCode</w:t>
            </w:r>
          </w:p>
        </w:tc>
        <w:tc>
          <w:tcPr>
            <w:tcW w:w="2977" w:type="dxa"/>
            <w:vAlign w:val="center"/>
          </w:tcPr>
          <w:p w14:paraId="62FB1D04" w14:textId="77777777" w:rsidR="00F7750B" w:rsidRPr="00CC412F" w:rsidRDefault="00F7750B" w:rsidP="00CC412F">
            <w:pPr>
              <w:rPr>
                <w:rFonts w:cs="Arial"/>
                <w:spacing w:val="-1"/>
              </w:rPr>
            </w:pPr>
            <w:r w:rsidRPr="00CC412F">
              <w:rPr>
                <w:rFonts w:cs="Arial"/>
              </w:rPr>
              <w:t>Bedömt tillstånd.bedömning</w:t>
            </w:r>
          </w:p>
        </w:tc>
        <w:tc>
          <w:tcPr>
            <w:tcW w:w="4111" w:type="dxa"/>
            <w:vAlign w:val="center"/>
          </w:tcPr>
          <w:p w14:paraId="569517CA"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referralOutcome/referralOutcomeBody/clinicalInformation/clinicalInformationCode</w:t>
            </w:r>
          </w:p>
        </w:tc>
      </w:tr>
      <w:tr w:rsidR="00F7750B" w:rsidRPr="00CC412F" w14:paraId="3F24851A" w14:textId="77777777" w:rsidTr="00CC412F">
        <w:trPr>
          <w:trHeight w:val="397"/>
        </w:trPr>
        <w:tc>
          <w:tcPr>
            <w:tcW w:w="1809" w:type="dxa"/>
            <w:vAlign w:val="center"/>
          </w:tcPr>
          <w:p w14:paraId="18F8D0A3" w14:textId="1BF9E5DC" w:rsidR="00F7750B" w:rsidRPr="00CC412F" w:rsidRDefault="00072FDC" w:rsidP="00CC412F">
            <w:ins w:id="286" w:author="Björn Genfors" w:date="2014-03-28T13:14:00Z">
              <w:r>
                <w:t>C</w:t>
              </w:r>
            </w:ins>
            <w:del w:id="287" w:author="Björn Genfors" w:date="2014-03-28T13:14:00Z">
              <w:r w:rsidR="00F7750B" w:rsidRPr="00CC412F" w:rsidDel="00072FDC">
                <w:delText>c</w:delText>
              </w:r>
            </w:del>
            <w:r w:rsidR="00F7750B" w:rsidRPr="00CC412F">
              <w:t>linicalInformation</w:t>
            </w:r>
            <w:ins w:id="288" w:author="Björn Genfors" w:date="2014-03-28T13:14:00Z">
              <w:r>
                <w:t>Type</w:t>
              </w:r>
            </w:ins>
            <w:r w:rsidR="00F7750B" w:rsidRPr="00CC412F">
              <w:t>.clinicalInformationText</w:t>
            </w:r>
          </w:p>
        </w:tc>
        <w:tc>
          <w:tcPr>
            <w:tcW w:w="2977" w:type="dxa"/>
            <w:vAlign w:val="center"/>
          </w:tcPr>
          <w:p w14:paraId="1C68BB7C" w14:textId="77777777" w:rsidR="00F7750B" w:rsidRPr="00CC412F" w:rsidRDefault="00F7750B" w:rsidP="00CC412F">
            <w:pPr>
              <w:rPr>
                <w:rFonts w:cs="Arial"/>
                <w:spacing w:val="-1"/>
              </w:rPr>
            </w:pPr>
            <w:r w:rsidRPr="00CC412F">
              <w:rPr>
                <w:rFonts w:cs="Arial"/>
              </w:rPr>
              <w:t>Bedömt tillstånd.bedömning</w:t>
            </w:r>
          </w:p>
        </w:tc>
        <w:tc>
          <w:tcPr>
            <w:tcW w:w="4111" w:type="dxa"/>
            <w:vAlign w:val="center"/>
          </w:tcPr>
          <w:p w14:paraId="78ED355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referralOutcome/referralOutcomeBody/clinicalInformation/clinicalInformationText</w:t>
            </w:r>
          </w:p>
        </w:tc>
      </w:tr>
      <w:tr w:rsidR="00F7750B" w:rsidRPr="00CC412F" w14:paraId="18897FFA" w14:textId="77777777" w:rsidTr="00CC412F">
        <w:trPr>
          <w:trHeight w:val="397"/>
        </w:trPr>
        <w:tc>
          <w:tcPr>
            <w:tcW w:w="1809" w:type="dxa"/>
            <w:vAlign w:val="center"/>
          </w:tcPr>
          <w:p w14:paraId="77131454" w14:textId="130A5ED7" w:rsidR="00F7750B" w:rsidRPr="00CC412F" w:rsidRDefault="00F7750B" w:rsidP="00CC412F">
            <w:del w:id="289" w:author="Björn Genfors" w:date="2014-03-28T13:14:00Z">
              <w:r w:rsidRPr="00CC412F" w:rsidDel="00072FDC">
                <w:delText>act</w:delText>
              </w:r>
            </w:del>
            <w:ins w:id="290" w:author="Björn Genfors" w:date="2014-03-28T13:14:00Z">
              <w:r w:rsidR="00072FDC">
                <w:t>ActType</w:t>
              </w:r>
            </w:ins>
            <w:r w:rsidRPr="00CC412F">
              <w:t>.actId</w:t>
            </w:r>
          </w:p>
        </w:tc>
        <w:tc>
          <w:tcPr>
            <w:tcW w:w="2977" w:type="dxa"/>
            <w:vAlign w:val="center"/>
          </w:tcPr>
          <w:p w14:paraId="31FFCB35" w14:textId="77777777" w:rsidR="00F7750B" w:rsidRPr="00CC412F" w:rsidRDefault="00F7750B" w:rsidP="00CC412F">
            <w:pPr>
              <w:rPr>
                <w:rFonts w:cs="Arial"/>
                <w:spacing w:val="-1"/>
              </w:rPr>
            </w:pPr>
            <w:r w:rsidRPr="00CC412F">
              <w:rPr>
                <w:rFonts w:cs="Arial"/>
                <w:spacing w:val="-1"/>
              </w:rPr>
              <w:t>Aktivitet.aktivitet_id</w:t>
            </w:r>
          </w:p>
        </w:tc>
        <w:tc>
          <w:tcPr>
            <w:tcW w:w="4111" w:type="dxa"/>
            <w:vAlign w:val="center"/>
          </w:tcPr>
          <w:p w14:paraId="3D23914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referralOutcome/referralOutcomeBody/act/actId</w:t>
            </w:r>
          </w:p>
        </w:tc>
      </w:tr>
      <w:tr w:rsidR="00F7750B" w:rsidRPr="00CC412F" w14:paraId="2B558451" w14:textId="77777777" w:rsidTr="00CC412F">
        <w:trPr>
          <w:trHeight w:val="397"/>
        </w:trPr>
        <w:tc>
          <w:tcPr>
            <w:tcW w:w="1809" w:type="dxa"/>
          </w:tcPr>
          <w:p w14:paraId="6DFF6738" w14:textId="646155F6" w:rsidR="00F7750B" w:rsidRPr="00CC412F" w:rsidRDefault="00F7750B" w:rsidP="00CC412F">
            <w:del w:id="291" w:author="Björn Genfors" w:date="2014-03-28T13:14:00Z">
              <w:r w:rsidRPr="00CC412F" w:rsidDel="00072FDC">
                <w:delText>act</w:delText>
              </w:r>
            </w:del>
            <w:ins w:id="292" w:author="Björn Genfors" w:date="2014-03-28T13:14:00Z">
              <w:r w:rsidR="00072FDC">
                <w:t>ActType</w:t>
              </w:r>
            </w:ins>
            <w:r w:rsidRPr="00CC412F">
              <w:t>.actCode</w:t>
            </w:r>
          </w:p>
        </w:tc>
        <w:tc>
          <w:tcPr>
            <w:tcW w:w="2977" w:type="dxa"/>
          </w:tcPr>
          <w:p w14:paraId="7A27C188" w14:textId="77777777" w:rsidR="00F7750B" w:rsidRPr="00CC412F" w:rsidRDefault="00F7750B" w:rsidP="00CC412F">
            <w:pPr>
              <w:rPr>
                <w:rFonts w:cs="Arial"/>
                <w:spacing w:val="-1"/>
              </w:rPr>
            </w:pPr>
            <w:r w:rsidRPr="00CC412F">
              <w:rPr>
                <w:rFonts w:cs="Arial"/>
                <w:spacing w:val="-1"/>
              </w:rPr>
              <w:t>Aktivitet.aktivitetskod</w:t>
            </w:r>
          </w:p>
        </w:tc>
        <w:tc>
          <w:tcPr>
            <w:tcW w:w="4111" w:type="dxa"/>
          </w:tcPr>
          <w:p w14:paraId="623877B7" w14:textId="77777777" w:rsidR="00F7750B" w:rsidRPr="00CC412F" w:rsidRDefault="00F7750B" w:rsidP="00CC412F">
            <w:r w:rsidRPr="00CC412F">
              <w:rPr>
                <w:rFonts w:cs="Consolas"/>
                <w:spacing w:val="-1"/>
              </w:rPr>
              <w:t>referralOutcome/referralOutcomeBody/act/actCode</w:t>
            </w:r>
          </w:p>
        </w:tc>
      </w:tr>
      <w:tr w:rsidR="00F7750B" w:rsidRPr="00CC412F" w14:paraId="748C8766" w14:textId="77777777" w:rsidTr="00CC412F">
        <w:trPr>
          <w:trHeight w:val="397"/>
        </w:trPr>
        <w:tc>
          <w:tcPr>
            <w:tcW w:w="1809" w:type="dxa"/>
            <w:vAlign w:val="center"/>
          </w:tcPr>
          <w:p w14:paraId="0AC1F34B" w14:textId="74ABD8B9" w:rsidR="00F7750B" w:rsidRPr="00CC412F" w:rsidRDefault="00F7750B" w:rsidP="00CC412F">
            <w:del w:id="293" w:author="Björn Genfors" w:date="2014-03-28T13:14:00Z">
              <w:r w:rsidRPr="00CC412F" w:rsidDel="00072FDC">
                <w:delText>act</w:delText>
              </w:r>
            </w:del>
            <w:ins w:id="294" w:author="Björn Genfors" w:date="2014-03-28T13:14:00Z">
              <w:r w:rsidR="00072FDC">
                <w:t>ActType</w:t>
              </w:r>
            </w:ins>
            <w:r w:rsidRPr="00CC412F">
              <w:t>.actText</w:t>
            </w:r>
          </w:p>
        </w:tc>
        <w:tc>
          <w:tcPr>
            <w:tcW w:w="2977" w:type="dxa"/>
            <w:vAlign w:val="center"/>
          </w:tcPr>
          <w:p w14:paraId="4D9F2BE2"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spacing w:val="-1"/>
              </w:rPr>
              <w:t>Aktivitet.aktivitetskod</w:t>
            </w:r>
          </w:p>
        </w:tc>
        <w:tc>
          <w:tcPr>
            <w:tcW w:w="4111" w:type="dxa"/>
            <w:vAlign w:val="center"/>
          </w:tcPr>
          <w:p w14:paraId="6E635A4F"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referralOutcome/referralOutcomeBody/act/actText</w:t>
            </w:r>
          </w:p>
        </w:tc>
      </w:tr>
      <w:tr w:rsidR="00F7750B" w:rsidRPr="00CC412F" w14:paraId="7786EB00" w14:textId="77777777" w:rsidTr="00CC412F">
        <w:trPr>
          <w:trHeight w:val="397"/>
        </w:trPr>
        <w:tc>
          <w:tcPr>
            <w:tcW w:w="1809" w:type="dxa"/>
            <w:vAlign w:val="center"/>
          </w:tcPr>
          <w:p w14:paraId="4E335A40" w14:textId="26B0F03C" w:rsidR="00F7750B" w:rsidRPr="00CC412F" w:rsidRDefault="00F7750B" w:rsidP="00CC412F">
            <w:del w:id="295" w:author="Björn Genfors" w:date="2014-03-28T13:14:00Z">
              <w:r w:rsidRPr="00CC412F" w:rsidDel="00072FDC">
                <w:delText>act</w:delText>
              </w:r>
            </w:del>
            <w:ins w:id="296" w:author="Björn Genfors" w:date="2014-03-28T13:14:00Z">
              <w:r w:rsidR="00072FDC">
                <w:t>ActType</w:t>
              </w:r>
            </w:ins>
            <w:r w:rsidRPr="00CC412F">
              <w:t>.actTime</w:t>
            </w:r>
          </w:p>
        </w:tc>
        <w:tc>
          <w:tcPr>
            <w:tcW w:w="2977" w:type="dxa"/>
            <w:vAlign w:val="center"/>
          </w:tcPr>
          <w:p w14:paraId="231A2F61"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Aktivitet.aktivitet tid</w:t>
            </w:r>
          </w:p>
        </w:tc>
        <w:tc>
          <w:tcPr>
            <w:tcW w:w="4111" w:type="dxa"/>
            <w:vAlign w:val="center"/>
          </w:tcPr>
          <w:p w14:paraId="3E9865D1"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referralOutcome/referralOutcomeBody/act/actTime</w:t>
            </w:r>
          </w:p>
        </w:tc>
      </w:tr>
      <w:tr w:rsidR="00F7750B" w:rsidRPr="00CC412F" w14:paraId="3E213ED3" w14:textId="77777777" w:rsidTr="00CC412F">
        <w:trPr>
          <w:trHeight w:val="397"/>
        </w:trPr>
        <w:tc>
          <w:tcPr>
            <w:tcW w:w="1809" w:type="dxa"/>
            <w:vAlign w:val="center"/>
          </w:tcPr>
          <w:p w14:paraId="0DF2444E" w14:textId="3EDEEF22" w:rsidR="00F7750B" w:rsidRPr="00CC412F" w:rsidRDefault="00F7750B" w:rsidP="00CC412F">
            <w:del w:id="297" w:author="Björn Genfors" w:date="2014-03-28T13:14:00Z">
              <w:r w:rsidRPr="00CC412F" w:rsidDel="00072FDC">
                <w:delText>act</w:delText>
              </w:r>
            </w:del>
            <w:ins w:id="298" w:author="Björn Genfors" w:date="2014-03-28T13:14:00Z">
              <w:r w:rsidR="00072FDC">
                <w:t>ActType</w:t>
              </w:r>
            </w:ins>
            <w:r w:rsidRPr="00CC412F">
              <w:t>.actResult</w:t>
            </w:r>
          </w:p>
        </w:tc>
        <w:tc>
          <w:tcPr>
            <w:tcW w:w="2977" w:type="dxa"/>
            <w:vAlign w:val="center"/>
          </w:tcPr>
          <w:p w14:paraId="22332DFE" w14:textId="77777777" w:rsidR="00F7750B" w:rsidRPr="00CC412F" w:rsidRDefault="00F7750B" w:rsidP="00CC412F">
            <w:pPr>
              <w:rPr>
                <w:rFonts w:eastAsia="Arial Unicode MS" w:cs="Arial"/>
              </w:rPr>
            </w:pPr>
            <w:r w:rsidRPr="00CC412F">
              <w:rPr>
                <w:rFonts w:cs="Arial"/>
                <w:i/>
                <w:color w:val="FF0000"/>
              </w:rPr>
              <w:t>Saknar motsvarighet i V-TIM 2.2</w:t>
            </w:r>
          </w:p>
        </w:tc>
        <w:tc>
          <w:tcPr>
            <w:tcW w:w="4111" w:type="dxa"/>
            <w:vAlign w:val="center"/>
          </w:tcPr>
          <w:p w14:paraId="207831F5"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referralOutcome/referralOutcomeBody/act/actResult</w:t>
            </w:r>
          </w:p>
        </w:tc>
      </w:tr>
      <w:tr w:rsidR="00F7750B" w:rsidRPr="00CC412F" w14:paraId="75378946" w14:textId="77777777" w:rsidTr="00CC412F">
        <w:trPr>
          <w:trHeight w:val="397"/>
        </w:trPr>
        <w:tc>
          <w:tcPr>
            <w:tcW w:w="1809" w:type="dxa"/>
            <w:vAlign w:val="center"/>
          </w:tcPr>
          <w:p w14:paraId="1C73EEAF" w14:textId="5E9A3F20" w:rsidR="00F7750B" w:rsidRPr="00CC412F" w:rsidRDefault="00F7750B" w:rsidP="00CC412F">
            <w:del w:id="299" w:author="Björn Genfors" w:date="2014-03-28T13:14:00Z">
              <w:r w:rsidRPr="00CC412F" w:rsidDel="00072FDC">
                <w:delText>referral</w:delText>
              </w:r>
            </w:del>
            <w:ins w:id="300" w:author="Björn Genfors" w:date="2014-03-28T13:14:00Z">
              <w:r w:rsidR="00072FDC">
                <w:t>ReferralType</w:t>
              </w:r>
            </w:ins>
            <w:r w:rsidRPr="00CC412F">
              <w:t>.referralId</w:t>
            </w:r>
          </w:p>
        </w:tc>
        <w:tc>
          <w:tcPr>
            <w:tcW w:w="2977" w:type="dxa"/>
            <w:vAlign w:val="center"/>
          </w:tcPr>
          <w:p w14:paraId="269874BC" w14:textId="77777777" w:rsidR="00F7750B" w:rsidRPr="00CC412F" w:rsidRDefault="00F7750B" w:rsidP="00CC412F">
            <w:pPr>
              <w:rPr>
                <w:rFonts w:cs="Arial"/>
                <w:spacing w:val="-1"/>
              </w:rPr>
            </w:pPr>
            <w:r w:rsidRPr="00CC412F">
              <w:rPr>
                <w:rFonts w:cs="Arial"/>
                <w:spacing w:val="-1"/>
              </w:rPr>
              <w:t>Framställan resultat.framställan_id</w:t>
            </w:r>
          </w:p>
        </w:tc>
        <w:tc>
          <w:tcPr>
            <w:tcW w:w="4111" w:type="dxa"/>
            <w:vAlign w:val="center"/>
          </w:tcPr>
          <w:p w14:paraId="41C31CE0"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referralOutcome/referralOutcomeBody/referral/referralId</w:t>
            </w:r>
          </w:p>
        </w:tc>
      </w:tr>
      <w:tr w:rsidR="00F7750B" w:rsidRPr="00CC412F" w14:paraId="0A1448D7" w14:textId="77777777" w:rsidTr="00CC412F">
        <w:trPr>
          <w:trHeight w:val="397"/>
        </w:trPr>
        <w:tc>
          <w:tcPr>
            <w:tcW w:w="1809" w:type="dxa"/>
            <w:vAlign w:val="center"/>
          </w:tcPr>
          <w:p w14:paraId="6E9A42B4" w14:textId="3C8F1642" w:rsidR="00F7750B" w:rsidRPr="00CC412F" w:rsidRDefault="00F7750B" w:rsidP="00CC412F">
            <w:del w:id="301" w:author="Björn Genfors" w:date="2014-03-28T13:14:00Z">
              <w:r w:rsidRPr="00CC412F" w:rsidDel="00072FDC">
                <w:delText>referral</w:delText>
              </w:r>
            </w:del>
            <w:ins w:id="302" w:author="Björn Genfors" w:date="2014-03-28T13:14:00Z">
              <w:r w:rsidR="00072FDC">
                <w:t>ReferralType</w:t>
              </w:r>
            </w:ins>
            <w:r w:rsidRPr="00CC412F">
              <w:t>.</w:t>
            </w:r>
            <w:r w:rsidR="004C66FC">
              <w:t>referralReason</w:t>
            </w:r>
          </w:p>
        </w:tc>
        <w:tc>
          <w:tcPr>
            <w:tcW w:w="2977" w:type="dxa"/>
            <w:vAlign w:val="center"/>
          </w:tcPr>
          <w:p w14:paraId="2EFDF265" w14:textId="77777777" w:rsidR="00F7750B" w:rsidRPr="00CC412F" w:rsidRDefault="00F7750B" w:rsidP="00CC412F">
            <w:pPr>
              <w:pStyle w:val="Default"/>
              <w:rPr>
                <w:rFonts w:ascii="Georgia" w:hAnsi="Georgia"/>
                <w:color w:val="auto"/>
                <w:sz w:val="20"/>
                <w:szCs w:val="20"/>
              </w:rPr>
            </w:pPr>
            <w:r w:rsidRPr="00CC412F">
              <w:rPr>
                <w:rFonts w:ascii="Georgia" w:hAnsi="Georgia"/>
                <w:color w:val="auto"/>
                <w:sz w:val="20"/>
                <w:szCs w:val="20"/>
              </w:rPr>
              <w:t>Hälsofråga.fråga</w:t>
            </w:r>
          </w:p>
        </w:tc>
        <w:tc>
          <w:tcPr>
            <w:tcW w:w="4111" w:type="dxa"/>
            <w:vAlign w:val="center"/>
          </w:tcPr>
          <w:p w14:paraId="5F48E208" w14:textId="21D96CF5"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w:t>
            </w:r>
            <w:r w:rsidR="004C66FC">
              <w:rPr>
                <w:rFonts w:cs="Consolas"/>
                <w:spacing w:val="-1"/>
              </w:rPr>
              <w:t>referralReason</w:t>
            </w:r>
          </w:p>
        </w:tc>
      </w:tr>
      <w:tr w:rsidR="00F7750B" w:rsidRPr="00CC412F" w14:paraId="5D9D9286" w14:textId="77777777" w:rsidTr="00CC412F">
        <w:trPr>
          <w:trHeight w:val="397"/>
        </w:trPr>
        <w:tc>
          <w:tcPr>
            <w:tcW w:w="1809" w:type="dxa"/>
            <w:vAlign w:val="center"/>
          </w:tcPr>
          <w:p w14:paraId="473B2437" w14:textId="6BB716BC" w:rsidR="00F7750B" w:rsidRPr="00CC412F" w:rsidRDefault="00F7750B" w:rsidP="00CC412F">
            <w:del w:id="303" w:author="Björn Genfors" w:date="2014-03-28T13:14:00Z">
              <w:r w:rsidRPr="00CC412F" w:rsidDel="00072FDC">
                <w:delText>referral</w:delText>
              </w:r>
            </w:del>
            <w:ins w:id="304" w:author="Björn Genfors" w:date="2014-03-28T13:14:00Z">
              <w:r w:rsidR="00072FDC">
                <w:t>ReferralType</w:t>
              </w:r>
            </w:ins>
            <w:r w:rsidRPr="00CC412F">
              <w:t>.referralTime</w:t>
            </w:r>
          </w:p>
        </w:tc>
        <w:tc>
          <w:tcPr>
            <w:tcW w:w="2977" w:type="dxa"/>
            <w:vAlign w:val="center"/>
          </w:tcPr>
          <w:p w14:paraId="42E93017"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6E6C198"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referralOutcome/referralOutcomeBody/referral/referralTime</w:t>
            </w:r>
          </w:p>
        </w:tc>
      </w:tr>
      <w:tr w:rsidR="00F7750B" w:rsidRPr="00CC412F" w14:paraId="2BEBC40F" w14:textId="77777777" w:rsidTr="00CC412F">
        <w:trPr>
          <w:trHeight w:val="397"/>
        </w:trPr>
        <w:tc>
          <w:tcPr>
            <w:tcW w:w="1809" w:type="dxa"/>
            <w:vAlign w:val="center"/>
          </w:tcPr>
          <w:p w14:paraId="010B0243" w14:textId="3A4E2845" w:rsidR="00F7750B" w:rsidRPr="00CC412F" w:rsidRDefault="00F7750B" w:rsidP="00CC412F">
            <w:del w:id="305" w:author="Björn Genfors" w:date="2014-03-28T13:14:00Z">
              <w:r w:rsidRPr="00CC412F" w:rsidDel="00072FDC">
                <w:delText>referral</w:delText>
              </w:r>
            </w:del>
            <w:ins w:id="306" w:author="Björn Genfors" w:date="2014-03-28T13:14:00Z">
              <w:r w:rsidR="00072FDC">
                <w:t>ReferralType</w:t>
              </w:r>
            </w:ins>
            <w:r w:rsidRPr="00CC412F">
              <w:t>.referralAuthor</w:t>
            </w:r>
          </w:p>
        </w:tc>
        <w:tc>
          <w:tcPr>
            <w:tcW w:w="2977" w:type="dxa"/>
            <w:vAlign w:val="center"/>
          </w:tcPr>
          <w:p w14:paraId="1E62872E" w14:textId="77777777" w:rsidR="00F7750B" w:rsidRPr="00CC412F" w:rsidRDefault="00F7750B" w:rsidP="00CC412F">
            <w:pPr>
              <w:rPr>
                <w:rFonts w:cs="Arial"/>
              </w:rPr>
            </w:pPr>
            <w:r w:rsidRPr="00CC412F">
              <w:rPr>
                <w:rFonts w:cs="Arial"/>
              </w:rPr>
              <w:t>Framställan.framställare</w:t>
            </w:r>
          </w:p>
        </w:tc>
        <w:tc>
          <w:tcPr>
            <w:tcW w:w="4111" w:type="dxa"/>
            <w:vAlign w:val="center"/>
          </w:tcPr>
          <w:p w14:paraId="44E8A41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referralOutcome/referralOutcomeBody/referral/referralAuthor</w:t>
            </w:r>
          </w:p>
        </w:tc>
      </w:tr>
      <w:tr w:rsidR="00F7750B" w:rsidRPr="000B0F50" w14:paraId="37C86682" w14:textId="77777777" w:rsidTr="00CC412F">
        <w:trPr>
          <w:trHeight w:val="397"/>
        </w:trPr>
        <w:tc>
          <w:tcPr>
            <w:tcW w:w="1809" w:type="dxa"/>
            <w:vAlign w:val="center"/>
          </w:tcPr>
          <w:p w14:paraId="0ECD505D" w14:textId="636BAF63" w:rsidR="00F7750B" w:rsidRPr="00CC412F" w:rsidRDefault="00F7750B" w:rsidP="00CC412F">
            <w:del w:id="307" w:author="Björn Genfors" w:date="2014-03-28T13:15:00Z">
              <w:r w:rsidRPr="00CC412F" w:rsidDel="00072FDC">
                <w:delText>referralAuthor</w:delText>
              </w:r>
            </w:del>
            <w:ins w:id="308" w:author="Björn Genfors" w:date="2014-03-28T13:15:00Z">
              <w:r w:rsidR="00072FDC">
                <w:t>ReferralAuthorType</w:t>
              </w:r>
            </w:ins>
            <w:r w:rsidRPr="00CC412F">
              <w:t>.authorTime</w:t>
            </w:r>
          </w:p>
        </w:tc>
        <w:tc>
          <w:tcPr>
            <w:tcW w:w="2977" w:type="dxa"/>
            <w:vAlign w:val="center"/>
          </w:tcPr>
          <w:p w14:paraId="7590BC40"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4C92D37E" w14:textId="77777777" w:rsidR="00F7750B" w:rsidRPr="000B0F50" w:rsidRDefault="00F7750B" w:rsidP="00CC412F">
            <w:pPr>
              <w:autoSpaceDE w:val="0"/>
              <w:autoSpaceDN w:val="0"/>
              <w:adjustRightInd w:val="0"/>
              <w:spacing w:line="240" w:lineRule="auto"/>
              <w:rPr>
                <w:rFonts w:cs="Consolas"/>
                <w:spacing w:val="-1"/>
                <w:lang w:val="en-US"/>
                <w:rPrChange w:id="309" w:author="Björn Genfors" w:date="2014-03-28T13:02:00Z">
                  <w:rPr>
                    <w:rFonts w:cs="Consolas"/>
                    <w:spacing w:val="-1"/>
                  </w:rPr>
                </w:rPrChange>
              </w:rPr>
            </w:pPr>
            <w:r w:rsidRPr="000B0F50">
              <w:rPr>
                <w:rFonts w:cs="Consolas"/>
                <w:spacing w:val="-1"/>
                <w:lang w:val="en-US"/>
                <w:rPrChange w:id="310" w:author="Björn Genfors" w:date="2014-03-28T13:02:00Z">
                  <w:rPr>
                    <w:rFonts w:cs="Consolas"/>
                    <w:spacing w:val="-1"/>
                  </w:rPr>
                </w:rPrChange>
              </w:rPr>
              <w:t>referralOutcome/referralOutcomeBody/referral/referralAuthor/authorTime</w:t>
            </w:r>
          </w:p>
        </w:tc>
      </w:tr>
      <w:tr w:rsidR="00F7750B" w:rsidRPr="000B0F50" w14:paraId="7D65BB0F" w14:textId="77777777" w:rsidTr="00CC412F">
        <w:trPr>
          <w:trHeight w:val="397"/>
        </w:trPr>
        <w:tc>
          <w:tcPr>
            <w:tcW w:w="1809" w:type="dxa"/>
            <w:vAlign w:val="center"/>
          </w:tcPr>
          <w:p w14:paraId="1E116BFC" w14:textId="35345E61" w:rsidR="00F7750B" w:rsidRPr="00CC412F" w:rsidRDefault="00F7750B" w:rsidP="00CC412F">
            <w:del w:id="311" w:author="Björn Genfors" w:date="2014-03-28T13:15:00Z">
              <w:r w:rsidRPr="00CC412F" w:rsidDel="00072FDC">
                <w:delText>referralAuthor</w:delText>
              </w:r>
            </w:del>
            <w:ins w:id="312" w:author="Björn Genfors" w:date="2014-03-28T13:15:00Z">
              <w:r w:rsidR="00072FDC">
                <w:t>ReferralAuthorType</w:t>
              </w:r>
            </w:ins>
            <w:r w:rsidRPr="00CC412F">
              <w:t>.healthcareProfess</w:t>
            </w:r>
            <w:r w:rsidRPr="00CC412F">
              <w:lastRenderedPageBreak/>
              <w:t>ionalHSAId</w:t>
            </w:r>
          </w:p>
        </w:tc>
        <w:tc>
          <w:tcPr>
            <w:tcW w:w="2977" w:type="dxa"/>
            <w:vAlign w:val="center"/>
          </w:tcPr>
          <w:p w14:paraId="1D686576" w14:textId="77777777" w:rsidR="00F7750B" w:rsidRPr="00CC412F" w:rsidRDefault="00F7750B" w:rsidP="00CC412F">
            <w:r w:rsidRPr="00CC412F">
              <w:rPr>
                <w:rFonts w:cs="Arial"/>
                <w:spacing w:val="-1"/>
              </w:rPr>
              <w:lastRenderedPageBreak/>
              <w:t>Vård- och omsorgsutövare.personal id</w:t>
            </w:r>
          </w:p>
        </w:tc>
        <w:tc>
          <w:tcPr>
            <w:tcW w:w="4111" w:type="dxa"/>
            <w:vAlign w:val="center"/>
          </w:tcPr>
          <w:p w14:paraId="49091B36" w14:textId="77777777" w:rsidR="00F7750B" w:rsidRPr="000B0F50" w:rsidRDefault="00F7750B" w:rsidP="00CC412F">
            <w:pPr>
              <w:autoSpaceDE w:val="0"/>
              <w:autoSpaceDN w:val="0"/>
              <w:adjustRightInd w:val="0"/>
              <w:spacing w:line="240" w:lineRule="auto"/>
              <w:rPr>
                <w:rFonts w:cs="Consolas"/>
                <w:spacing w:val="-1"/>
                <w:lang w:val="en-US"/>
                <w:rPrChange w:id="313" w:author="Björn Genfors" w:date="2014-03-28T13:02:00Z">
                  <w:rPr>
                    <w:rFonts w:cs="Consolas"/>
                    <w:spacing w:val="-1"/>
                  </w:rPr>
                </w:rPrChange>
              </w:rPr>
            </w:pPr>
            <w:r w:rsidRPr="000B0F50">
              <w:rPr>
                <w:rFonts w:cs="Consolas"/>
                <w:spacing w:val="-1"/>
                <w:lang w:val="en-US"/>
                <w:rPrChange w:id="314" w:author="Björn Genfors" w:date="2014-03-28T13:02:00Z">
                  <w:rPr>
                    <w:rFonts w:cs="Consolas"/>
                    <w:spacing w:val="-1"/>
                  </w:rPr>
                </w:rPrChange>
              </w:rPr>
              <w:t>referralOutcome/referralOutcomeBody/referral/referralAuthor/healthcareProfessionalHSAId</w:t>
            </w:r>
          </w:p>
        </w:tc>
      </w:tr>
      <w:tr w:rsidR="00F7750B" w:rsidRPr="000B0F50" w14:paraId="3145C26F" w14:textId="77777777" w:rsidTr="00CC412F">
        <w:trPr>
          <w:trHeight w:val="397"/>
        </w:trPr>
        <w:tc>
          <w:tcPr>
            <w:tcW w:w="1809" w:type="dxa"/>
            <w:vAlign w:val="center"/>
          </w:tcPr>
          <w:p w14:paraId="42C6237D" w14:textId="35157AEB" w:rsidR="00F7750B" w:rsidRPr="00CC412F" w:rsidRDefault="00F7750B" w:rsidP="00CC412F">
            <w:del w:id="315" w:author="Björn Genfors" w:date="2014-03-28T13:15:00Z">
              <w:r w:rsidRPr="00CC412F" w:rsidDel="00072FDC">
                <w:lastRenderedPageBreak/>
                <w:delText>referralAuthor</w:delText>
              </w:r>
            </w:del>
            <w:ins w:id="316" w:author="Björn Genfors" w:date="2014-03-28T13:15:00Z">
              <w:r w:rsidR="00072FDC">
                <w:t>ReferralAuthorType</w:t>
              </w:r>
            </w:ins>
            <w:r w:rsidRPr="00CC412F">
              <w:t>.healthcareProfessionalName</w:t>
            </w:r>
          </w:p>
        </w:tc>
        <w:tc>
          <w:tcPr>
            <w:tcW w:w="2977" w:type="dxa"/>
            <w:vAlign w:val="center"/>
          </w:tcPr>
          <w:p w14:paraId="464C41C2" w14:textId="77777777" w:rsidR="00F7750B" w:rsidRPr="00CC412F" w:rsidRDefault="00F7750B" w:rsidP="00CC412F">
            <w:r w:rsidRPr="00CC412F">
              <w:rPr>
                <w:rFonts w:cs="Arial"/>
                <w:spacing w:val="-1"/>
              </w:rPr>
              <w:t>Vård- och omsorgsutövare.personal namn</w:t>
            </w:r>
          </w:p>
        </w:tc>
        <w:tc>
          <w:tcPr>
            <w:tcW w:w="4111" w:type="dxa"/>
            <w:vAlign w:val="center"/>
          </w:tcPr>
          <w:p w14:paraId="76839706" w14:textId="77777777" w:rsidR="00F7750B" w:rsidRPr="000B0F50" w:rsidRDefault="00F7750B" w:rsidP="00CC412F">
            <w:pPr>
              <w:autoSpaceDE w:val="0"/>
              <w:autoSpaceDN w:val="0"/>
              <w:adjustRightInd w:val="0"/>
              <w:spacing w:line="240" w:lineRule="auto"/>
              <w:rPr>
                <w:rFonts w:cs="Consolas"/>
                <w:spacing w:val="-1"/>
                <w:lang w:val="en-US"/>
                <w:rPrChange w:id="317" w:author="Björn Genfors" w:date="2014-03-28T13:02:00Z">
                  <w:rPr>
                    <w:rFonts w:cs="Consolas"/>
                    <w:spacing w:val="-1"/>
                  </w:rPr>
                </w:rPrChange>
              </w:rPr>
            </w:pPr>
            <w:r w:rsidRPr="000B0F50">
              <w:rPr>
                <w:rFonts w:cs="Consolas"/>
                <w:spacing w:val="-1"/>
                <w:lang w:val="en-US"/>
                <w:rPrChange w:id="318" w:author="Björn Genfors" w:date="2014-03-28T13:02:00Z">
                  <w:rPr>
                    <w:rFonts w:cs="Consolas"/>
                    <w:spacing w:val="-1"/>
                  </w:rPr>
                </w:rPrChange>
              </w:rPr>
              <w:t>referralOutcome/referralOutcomeBody/referral/referralAuthor/healthcareProfessionalName</w:t>
            </w:r>
          </w:p>
        </w:tc>
      </w:tr>
      <w:tr w:rsidR="00F7750B" w:rsidRPr="000B0F50" w14:paraId="586DB513" w14:textId="77777777" w:rsidTr="00CC412F">
        <w:trPr>
          <w:trHeight w:val="397"/>
        </w:trPr>
        <w:tc>
          <w:tcPr>
            <w:tcW w:w="1809" w:type="dxa"/>
            <w:vAlign w:val="center"/>
          </w:tcPr>
          <w:p w14:paraId="5C40DC89" w14:textId="14194E62" w:rsidR="00F7750B" w:rsidRPr="00CC412F" w:rsidRDefault="00F7750B" w:rsidP="00CC412F">
            <w:del w:id="319" w:author="Björn Genfors" w:date="2014-03-28T13:15:00Z">
              <w:r w:rsidRPr="00CC412F" w:rsidDel="00072FDC">
                <w:delText>referralAuthor</w:delText>
              </w:r>
            </w:del>
            <w:ins w:id="320" w:author="Björn Genfors" w:date="2014-03-28T13:15:00Z">
              <w:r w:rsidR="00072FDC">
                <w:t>ReferralAuthorType</w:t>
              </w:r>
            </w:ins>
            <w:r w:rsidRPr="00CC412F">
              <w:t>.healthcareProfessionalRoleCode</w:t>
            </w:r>
          </w:p>
        </w:tc>
        <w:tc>
          <w:tcPr>
            <w:tcW w:w="2977" w:type="dxa"/>
            <w:vAlign w:val="center"/>
          </w:tcPr>
          <w:p w14:paraId="3F596729" w14:textId="77777777" w:rsidR="00F7750B" w:rsidRPr="00CC412F" w:rsidRDefault="00F7750B" w:rsidP="00CC412F">
            <w:r w:rsidRPr="00CC412F">
              <w:rPr>
                <w:rFonts w:cs="Arial"/>
                <w:i/>
                <w:color w:val="FF0000"/>
              </w:rPr>
              <w:t>Saknar motsvarighet i V-TIM 2.2</w:t>
            </w:r>
          </w:p>
        </w:tc>
        <w:tc>
          <w:tcPr>
            <w:tcW w:w="4111" w:type="dxa"/>
            <w:vAlign w:val="center"/>
          </w:tcPr>
          <w:p w14:paraId="63D75F3E" w14:textId="77777777" w:rsidR="00F7750B" w:rsidRPr="000B0F50" w:rsidRDefault="00F7750B" w:rsidP="00CC412F">
            <w:pPr>
              <w:autoSpaceDE w:val="0"/>
              <w:autoSpaceDN w:val="0"/>
              <w:adjustRightInd w:val="0"/>
              <w:spacing w:line="240" w:lineRule="auto"/>
              <w:rPr>
                <w:rFonts w:cs="Consolas"/>
                <w:spacing w:val="-1"/>
                <w:lang w:val="en-US"/>
                <w:rPrChange w:id="321" w:author="Björn Genfors" w:date="2014-03-28T13:02:00Z">
                  <w:rPr>
                    <w:rFonts w:cs="Consolas"/>
                    <w:spacing w:val="-1"/>
                  </w:rPr>
                </w:rPrChange>
              </w:rPr>
            </w:pPr>
            <w:r w:rsidRPr="000B0F50">
              <w:rPr>
                <w:rFonts w:cs="Consolas"/>
                <w:spacing w:val="-1"/>
                <w:lang w:val="en-US"/>
                <w:rPrChange w:id="322" w:author="Björn Genfors" w:date="2014-03-28T13:02:00Z">
                  <w:rPr>
                    <w:rFonts w:cs="Consolas"/>
                    <w:spacing w:val="-1"/>
                  </w:rPr>
                </w:rPrChange>
              </w:rPr>
              <w:t>referralOutcome/referralOutcomeBody/referral/referralAuthor/healthcareProfessionalRoleCode</w:t>
            </w:r>
          </w:p>
        </w:tc>
      </w:tr>
      <w:tr w:rsidR="00F7750B" w:rsidRPr="000B0F50" w14:paraId="7F4A5125" w14:textId="77777777" w:rsidTr="00CC412F">
        <w:trPr>
          <w:trHeight w:val="397"/>
        </w:trPr>
        <w:tc>
          <w:tcPr>
            <w:tcW w:w="1809" w:type="dxa"/>
            <w:vAlign w:val="center"/>
          </w:tcPr>
          <w:p w14:paraId="03C874CB" w14:textId="29E0C43E" w:rsidR="00F7750B" w:rsidRPr="00CC412F" w:rsidRDefault="00F7750B" w:rsidP="00CC412F">
            <w:del w:id="323" w:author="Björn Genfors" w:date="2014-03-28T13:15:00Z">
              <w:r w:rsidRPr="00CC412F" w:rsidDel="00072FDC">
                <w:delText>referralAuthor</w:delText>
              </w:r>
            </w:del>
            <w:ins w:id="324" w:author="Björn Genfors" w:date="2014-03-28T13:15:00Z">
              <w:r w:rsidR="00072FDC">
                <w:t>ReferralAuthorType</w:t>
              </w:r>
            </w:ins>
            <w:r w:rsidRPr="00CC412F">
              <w:t>.healthcareProfessionalOrgUnit.orgUnitHSAId</w:t>
            </w:r>
          </w:p>
        </w:tc>
        <w:tc>
          <w:tcPr>
            <w:tcW w:w="2977" w:type="dxa"/>
            <w:vAlign w:val="center"/>
          </w:tcPr>
          <w:p w14:paraId="3C354FE3"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64467D85" w14:textId="77777777" w:rsidR="00F7750B" w:rsidRPr="000B0F50" w:rsidRDefault="00F7750B" w:rsidP="00CC412F">
            <w:pPr>
              <w:autoSpaceDE w:val="0"/>
              <w:autoSpaceDN w:val="0"/>
              <w:adjustRightInd w:val="0"/>
              <w:spacing w:line="240" w:lineRule="auto"/>
              <w:rPr>
                <w:rFonts w:cs="Consolas"/>
                <w:spacing w:val="-1"/>
                <w:lang w:val="en-US"/>
                <w:rPrChange w:id="325" w:author="Björn Genfors" w:date="2014-03-28T13:02:00Z">
                  <w:rPr>
                    <w:rFonts w:cs="Consolas"/>
                    <w:spacing w:val="-1"/>
                  </w:rPr>
                </w:rPrChange>
              </w:rPr>
            </w:pPr>
            <w:r w:rsidRPr="000B0F50">
              <w:rPr>
                <w:rFonts w:cs="Consolas"/>
                <w:spacing w:val="-1"/>
                <w:lang w:val="en-US"/>
                <w:rPrChange w:id="326" w:author="Björn Genfors" w:date="2014-03-28T13:02:00Z">
                  <w:rPr>
                    <w:rFonts w:cs="Consolas"/>
                    <w:spacing w:val="-1"/>
                  </w:rPr>
                </w:rPrChange>
              </w:rPr>
              <w:t>referralOutcome/referralOutcomeBody/referral/referralAuthor/healthcareProfessionalOrgUnit/orgUnitHSAId</w:t>
            </w:r>
          </w:p>
        </w:tc>
      </w:tr>
      <w:tr w:rsidR="00F7750B" w:rsidRPr="000B0F50" w14:paraId="5B3B2CCE" w14:textId="77777777" w:rsidTr="00CC412F">
        <w:trPr>
          <w:trHeight w:val="397"/>
        </w:trPr>
        <w:tc>
          <w:tcPr>
            <w:tcW w:w="1809" w:type="dxa"/>
            <w:vAlign w:val="center"/>
          </w:tcPr>
          <w:p w14:paraId="611805FB" w14:textId="2ED552AB" w:rsidR="00F7750B" w:rsidRPr="00CC412F" w:rsidRDefault="00F7750B" w:rsidP="00CC412F">
            <w:del w:id="327" w:author="Björn Genfors" w:date="2014-03-28T13:15:00Z">
              <w:r w:rsidRPr="00CC412F" w:rsidDel="00072FDC">
                <w:delText>referralAuthor</w:delText>
              </w:r>
            </w:del>
            <w:ins w:id="328" w:author="Björn Genfors" w:date="2014-03-28T13:15:00Z">
              <w:r w:rsidR="00072FDC">
                <w:t>ReferralAuthorType</w:t>
              </w:r>
            </w:ins>
            <w:r w:rsidRPr="00CC412F">
              <w:t>.healthcareProfessionalOrgUnit.orgUnitName</w:t>
            </w:r>
          </w:p>
        </w:tc>
        <w:tc>
          <w:tcPr>
            <w:tcW w:w="2977" w:type="dxa"/>
            <w:vAlign w:val="center"/>
          </w:tcPr>
          <w:p w14:paraId="71AA4CAA"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D4C17D6" w14:textId="77777777" w:rsidR="00F7750B" w:rsidRPr="000B0F50" w:rsidRDefault="00F7750B" w:rsidP="00CC412F">
            <w:pPr>
              <w:autoSpaceDE w:val="0"/>
              <w:autoSpaceDN w:val="0"/>
              <w:adjustRightInd w:val="0"/>
              <w:spacing w:line="240" w:lineRule="auto"/>
              <w:rPr>
                <w:rFonts w:cs="Consolas"/>
                <w:spacing w:val="-1"/>
                <w:lang w:val="en-US"/>
                <w:rPrChange w:id="329" w:author="Björn Genfors" w:date="2014-03-28T13:02:00Z">
                  <w:rPr>
                    <w:rFonts w:cs="Consolas"/>
                    <w:spacing w:val="-1"/>
                  </w:rPr>
                </w:rPrChange>
              </w:rPr>
            </w:pPr>
            <w:r w:rsidRPr="000B0F50">
              <w:rPr>
                <w:rFonts w:cs="Consolas"/>
                <w:spacing w:val="-1"/>
                <w:lang w:val="en-US"/>
                <w:rPrChange w:id="330" w:author="Björn Genfors" w:date="2014-03-28T13:02:00Z">
                  <w:rPr>
                    <w:rFonts w:cs="Consolas"/>
                    <w:spacing w:val="-1"/>
                  </w:rPr>
                </w:rPrChange>
              </w:rPr>
              <w:t>referralOutcome/referralOutcomeBody/referral/referralAuthor/healthcareProfessionalOrgUnit/orgUnitName</w:t>
            </w:r>
          </w:p>
        </w:tc>
      </w:tr>
      <w:tr w:rsidR="00F7750B" w:rsidRPr="000B0F50" w14:paraId="221D7A69" w14:textId="77777777" w:rsidTr="00CC412F">
        <w:trPr>
          <w:trHeight w:val="397"/>
        </w:trPr>
        <w:tc>
          <w:tcPr>
            <w:tcW w:w="1809" w:type="dxa"/>
            <w:vAlign w:val="center"/>
          </w:tcPr>
          <w:p w14:paraId="0832C04B" w14:textId="48D14349" w:rsidR="00F7750B" w:rsidRPr="00CC412F" w:rsidRDefault="00F7750B" w:rsidP="00CC412F">
            <w:del w:id="331" w:author="Björn Genfors" w:date="2014-03-28T13:15:00Z">
              <w:r w:rsidRPr="00CC412F" w:rsidDel="00072FDC">
                <w:delText>referralAuthor</w:delText>
              </w:r>
            </w:del>
            <w:ins w:id="332" w:author="Björn Genfors" w:date="2014-03-28T13:15:00Z">
              <w:r w:rsidR="00072FDC">
                <w:t>ReferralAuthorType</w:t>
              </w:r>
            </w:ins>
            <w:r w:rsidRPr="00CC412F">
              <w:t>.healthcareProfessionalOrgUnit.orgUnitTelecom</w:t>
            </w:r>
          </w:p>
        </w:tc>
        <w:tc>
          <w:tcPr>
            <w:tcW w:w="2977" w:type="dxa"/>
            <w:vAlign w:val="center"/>
          </w:tcPr>
          <w:p w14:paraId="1E07AE7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27BD3EC3" w14:textId="77777777" w:rsidR="00F7750B" w:rsidRPr="000B0F50" w:rsidRDefault="00F7750B" w:rsidP="00CC412F">
            <w:pPr>
              <w:autoSpaceDE w:val="0"/>
              <w:autoSpaceDN w:val="0"/>
              <w:adjustRightInd w:val="0"/>
              <w:spacing w:line="240" w:lineRule="auto"/>
              <w:rPr>
                <w:rFonts w:cs="Consolas"/>
                <w:spacing w:val="-1"/>
                <w:lang w:val="en-US"/>
                <w:rPrChange w:id="333" w:author="Björn Genfors" w:date="2014-03-28T13:02:00Z">
                  <w:rPr>
                    <w:rFonts w:cs="Consolas"/>
                    <w:spacing w:val="-1"/>
                  </w:rPr>
                </w:rPrChange>
              </w:rPr>
            </w:pPr>
            <w:r w:rsidRPr="000B0F50">
              <w:rPr>
                <w:rFonts w:cs="Consolas"/>
                <w:spacing w:val="-1"/>
                <w:lang w:val="en-US"/>
                <w:rPrChange w:id="334" w:author="Björn Genfors" w:date="2014-03-28T13:02:00Z">
                  <w:rPr>
                    <w:rFonts w:cs="Consolas"/>
                    <w:spacing w:val="-1"/>
                  </w:rPr>
                </w:rPrChange>
              </w:rPr>
              <w:t>referralOutcome/referralOutcomeBody/referral/referralAuthor/healthcareProfessionalOrgUnit/orgUnitTelecom</w:t>
            </w:r>
          </w:p>
        </w:tc>
      </w:tr>
      <w:tr w:rsidR="00F7750B" w:rsidRPr="000B0F50" w14:paraId="29D815AE" w14:textId="77777777" w:rsidTr="00CC412F">
        <w:trPr>
          <w:trHeight w:val="397"/>
        </w:trPr>
        <w:tc>
          <w:tcPr>
            <w:tcW w:w="1809" w:type="dxa"/>
            <w:vAlign w:val="center"/>
          </w:tcPr>
          <w:p w14:paraId="5FEDD121" w14:textId="1F0F2735" w:rsidR="00F7750B" w:rsidRPr="00CC412F" w:rsidRDefault="00F7750B" w:rsidP="00CC412F">
            <w:del w:id="335" w:author="Björn Genfors" w:date="2014-03-28T13:15:00Z">
              <w:r w:rsidRPr="00CC412F" w:rsidDel="00072FDC">
                <w:delText>referralAuthor</w:delText>
              </w:r>
            </w:del>
            <w:ins w:id="336" w:author="Björn Genfors" w:date="2014-03-28T13:15:00Z">
              <w:r w:rsidR="00072FDC">
                <w:t>ReferralAuthorType</w:t>
              </w:r>
            </w:ins>
            <w:r w:rsidRPr="00CC412F">
              <w:t>.healthcareProfessionalOrgUnit.orgUnitEmail</w:t>
            </w:r>
          </w:p>
        </w:tc>
        <w:tc>
          <w:tcPr>
            <w:tcW w:w="2977" w:type="dxa"/>
            <w:vAlign w:val="center"/>
          </w:tcPr>
          <w:p w14:paraId="417CC7AA"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6B049514" w14:textId="77777777" w:rsidR="00F7750B" w:rsidRPr="000B0F50" w:rsidRDefault="00F7750B" w:rsidP="00CC412F">
            <w:pPr>
              <w:autoSpaceDE w:val="0"/>
              <w:autoSpaceDN w:val="0"/>
              <w:adjustRightInd w:val="0"/>
              <w:spacing w:line="240" w:lineRule="auto"/>
              <w:rPr>
                <w:rFonts w:cs="Consolas"/>
                <w:spacing w:val="-1"/>
                <w:lang w:val="en-US"/>
                <w:rPrChange w:id="337" w:author="Björn Genfors" w:date="2014-03-28T13:02:00Z">
                  <w:rPr>
                    <w:rFonts w:cs="Consolas"/>
                    <w:spacing w:val="-1"/>
                  </w:rPr>
                </w:rPrChange>
              </w:rPr>
            </w:pPr>
            <w:r w:rsidRPr="000B0F50">
              <w:rPr>
                <w:rFonts w:cs="Consolas"/>
                <w:spacing w:val="-1"/>
                <w:lang w:val="en-US"/>
                <w:rPrChange w:id="338" w:author="Björn Genfors" w:date="2014-03-28T13:02:00Z">
                  <w:rPr>
                    <w:rFonts w:cs="Consolas"/>
                    <w:spacing w:val="-1"/>
                  </w:rPr>
                </w:rPrChange>
              </w:rPr>
              <w:t>referralOutcome/referralOutcomeBody/referral/referralAuthor/healthcareProfessionalOrgUnit/orgUnitEmail</w:t>
            </w:r>
          </w:p>
        </w:tc>
      </w:tr>
      <w:tr w:rsidR="00F7750B" w:rsidRPr="000B0F50" w14:paraId="6761E0A0" w14:textId="77777777" w:rsidTr="00CC412F">
        <w:trPr>
          <w:trHeight w:val="397"/>
        </w:trPr>
        <w:tc>
          <w:tcPr>
            <w:tcW w:w="1809" w:type="dxa"/>
            <w:vAlign w:val="center"/>
          </w:tcPr>
          <w:p w14:paraId="61C47FF6" w14:textId="235FCE02" w:rsidR="00F7750B" w:rsidRPr="00CC412F" w:rsidRDefault="00F7750B" w:rsidP="00CC412F">
            <w:del w:id="339" w:author="Björn Genfors" w:date="2014-03-28T13:15:00Z">
              <w:r w:rsidRPr="00CC412F" w:rsidDel="00072FDC">
                <w:delText>referralAuthor</w:delText>
              </w:r>
            </w:del>
            <w:ins w:id="340" w:author="Björn Genfors" w:date="2014-03-28T13:15:00Z">
              <w:r w:rsidR="00072FDC">
                <w:t>ReferralAuthorType</w:t>
              </w:r>
            </w:ins>
            <w:r w:rsidRPr="00CC412F">
              <w:t>.healthcareProfessionalOrgUnit.orgUnitAddress</w:t>
            </w:r>
          </w:p>
        </w:tc>
        <w:tc>
          <w:tcPr>
            <w:tcW w:w="2977" w:type="dxa"/>
            <w:vAlign w:val="center"/>
          </w:tcPr>
          <w:p w14:paraId="4A6DF2B5" w14:textId="77777777" w:rsidR="00F7750B" w:rsidRPr="00CC412F" w:rsidRDefault="00F7750B" w:rsidP="00CC412F">
            <w:pPr>
              <w:rPr>
                <w:rFonts w:cs="Arial"/>
                <w:spacing w:val="-1"/>
              </w:rPr>
            </w:pPr>
            <w:r w:rsidRPr="00CC412F">
              <w:rPr>
                <w:rFonts w:cs="Arial"/>
                <w:spacing w:val="-1"/>
              </w:rPr>
              <w:t>Adress.adress 1,</w:t>
            </w:r>
          </w:p>
          <w:p w14:paraId="7704EAA2" w14:textId="77777777" w:rsidR="00F7750B" w:rsidRPr="00CC412F" w:rsidRDefault="00F7750B" w:rsidP="00CC412F">
            <w:pPr>
              <w:rPr>
                <w:rFonts w:cs="Arial"/>
                <w:spacing w:val="-1"/>
              </w:rPr>
            </w:pPr>
            <w:r w:rsidRPr="00CC412F">
              <w:rPr>
                <w:rFonts w:cs="Arial"/>
                <w:spacing w:val="-1"/>
              </w:rPr>
              <w:t>Adress.postnummer &amp;</w:t>
            </w:r>
          </w:p>
          <w:p w14:paraId="12AA43BD"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28F558F1" w14:textId="77777777" w:rsidR="00F7750B" w:rsidRPr="000B0F50" w:rsidRDefault="00F7750B" w:rsidP="00CC412F">
            <w:pPr>
              <w:autoSpaceDE w:val="0"/>
              <w:autoSpaceDN w:val="0"/>
              <w:adjustRightInd w:val="0"/>
              <w:spacing w:line="240" w:lineRule="auto"/>
              <w:rPr>
                <w:rFonts w:cs="Consolas"/>
                <w:spacing w:val="-1"/>
                <w:lang w:val="en-US"/>
                <w:rPrChange w:id="341" w:author="Björn Genfors" w:date="2014-03-28T13:02:00Z">
                  <w:rPr>
                    <w:rFonts w:cs="Consolas"/>
                    <w:spacing w:val="-1"/>
                  </w:rPr>
                </w:rPrChange>
              </w:rPr>
            </w:pPr>
            <w:r w:rsidRPr="000B0F50">
              <w:rPr>
                <w:rFonts w:cs="Consolas"/>
                <w:spacing w:val="-1"/>
                <w:lang w:val="en-US"/>
                <w:rPrChange w:id="342" w:author="Björn Genfors" w:date="2014-03-28T13:02:00Z">
                  <w:rPr>
                    <w:rFonts w:cs="Consolas"/>
                    <w:spacing w:val="-1"/>
                  </w:rPr>
                </w:rPrChange>
              </w:rPr>
              <w:t>referralOutcome/referralOutcomeBody/referral/referralAuthor/healthcareProfessionalOrgUnit/orgUnitAddress</w:t>
            </w:r>
          </w:p>
        </w:tc>
      </w:tr>
      <w:tr w:rsidR="00F7750B" w:rsidRPr="000B0F50" w14:paraId="53543FA6" w14:textId="77777777" w:rsidTr="00CC412F">
        <w:trPr>
          <w:trHeight w:val="397"/>
        </w:trPr>
        <w:tc>
          <w:tcPr>
            <w:tcW w:w="1809" w:type="dxa"/>
            <w:vAlign w:val="center"/>
          </w:tcPr>
          <w:p w14:paraId="30F35A7A" w14:textId="2D6EED95" w:rsidR="00F7750B" w:rsidRPr="003A6D72" w:rsidRDefault="00F7750B" w:rsidP="00CC412F">
            <w:del w:id="343" w:author="Björn Genfors" w:date="2014-03-28T13:15:00Z">
              <w:r w:rsidRPr="00CC412F" w:rsidDel="00072FDC">
                <w:delText>referralAuthor</w:delText>
              </w:r>
            </w:del>
            <w:ins w:id="344" w:author="Björn Genfors" w:date="2014-03-28T13:15:00Z">
              <w:r w:rsidR="00072FDC">
                <w:t>ReferralAuthorType</w:t>
              </w:r>
            </w:ins>
            <w:r w:rsidRPr="00CC412F">
              <w:t>.healthcareProfessionalOrgUnit.orgUnitLocation</w:t>
            </w:r>
          </w:p>
        </w:tc>
        <w:tc>
          <w:tcPr>
            <w:tcW w:w="2977" w:type="dxa"/>
            <w:vAlign w:val="center"/>
          </w:tcPr>
          <w:p w14:paraId="02E2D9EF"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53CF509B" w14:textId="77777777" w:rsidR="00F7750B" w:rsidRPr="000B0F50" w:rsidRDefault="00F7750B" w:rsidP="00CC412F">
            <w:pPr>
              <w:autoSpaceDE w:val="0"/>
              <w:autoSpaceDN w:val="0"/>
              <w:adjustRightInd w:val="0"/>
              <w:spacing w:line="240" w:lineRule="auto"/>
              <w:rPr>
                <w:rFonts w:cs="Arial"/>
                <w:lang w:val="en-US"/>
                <w:rPrChange w:id="345" w:author="Björn Genfors" w:date="2014-03-28T13:02:00Z">
                  <w:rPr>
                    <w:rFonts w:cs="Arial"/>
                  </w:rPr>
                </w:rPrChange>
              </w:rPr>
            </w:pPr>
            <w:r w:rsidRPr="000B0F50">
              <w:rPr>
                <w:rFonts w:cs="Consolas"/>
                <w:spacing w:val="-1"/>
                <w:lang w:val="en-US"/>
                <w:rPrChange w:id="346" w:author="Björn Genfors" w:date="2014-03-28T13:02:00Z">
                  <w:rPr>
                    <w:rFonts w:cs="Consolas"/>
                    <w:spacing w:val="-1"/>
                  </w:rPr>
                </w:rPrChange>
              </w:rPr>
              <w:t>referralOutcome/referralOutcomeBody/referral/referralAuthor/healthcareProfessionalOrgUnit/orgUnitLocation</w:t>
            </w:r>
          </w:p>
        </w:tc>
      </w:tr>
      <w:tr w:rsidR="00F7750B" w:rsidRPr="00CC412F" w14:paraId="1F6A0A65" w14:textId="77777777" w:rsidTr="00CC412F">
        <w:trPr>
          <w:trHeight w:val="397"/>
        </w:trPr>
        <w:tc>
          <w:tcPr>
            <w:tcW w:w="1809" w:type="dxa"/>
            <w:vAlign w:val="center"/>
          </w:tcPr>
          <w:p w14:paraId="621A9F04" w14:textId="109C2D98" w:rsidR="00F7750B" w:rsidRPr="003A6D72" w:rsidRDefault="00072FDC" w:rsidP="00CC412F">
            <w:ins w:id="347" w:author="Björn Genfors" w:date="2014-03-28T13:15:00Z">
              <w:r>
                <w:t>R</w:t>
              </w:r>
            </w:ins>
            <w:del w:id="348" w:author="Björn Genfors" w:date="2014-03-28T13:15:00Z">
              <w:r w:rsidR="00F7750B" w:rsidRPr="003A6D72" w:rsidDel="00072FDC">
                <w:delText>r</w:delText>
              </w:r>
            </w:del>
            <w:r w:rsidR="00F7750B" w:rsidRPr="003A6D72">
              <w:t>eferral</w:t>
            </w:r>
            <w:ins w:id="349" w:author="Björn Genfors" w:date="2014-03-28T13:15:00Z">
              <w:r>
                <w:t>Type</w:t>
              </w:r>
            </w:ins>
            <w:r w:rsidR="00F7750B" w:rsidRPr="003A6D72">
              <w:t>.careContactId</w:t>
            </w:r>
          </w:p>
        </w:tc>
        <w:tc>
          <w:tcPr>
            <w:tcW w:w="2977" w:type="dxa"/>
            <w:vAlign w:val="center"/>
          </w:tcPr>
          <w:p w14:paraId="325342E2" w14:textId="77777777" w:rsidR="00F7750B" w:rsidRPr="00CC412F" w:rsidRDefault="00F7750B" w:rsidP="00CC412F">
            <w:pPr>
              <w:pStyle w:val="Default"/>
              <w:rPr>
                <w:rFonts w:ascii="Georgia" w:hAnsi="Georgia"/>
                <w:color w:val="auto"/>
                <w:sz w:val="20"/>
                <w:szCs w:val="20"/>
              </w:rPr>
            </w:pPr>
            <w:r w:rsidRPr="00CC412F">
              <w:rPr>
                <w:rFonts w:ascii="Georgia" w:hAnsi="Georgia"/>
                <w:color w:val="auto"/>
                <w:sz w:val="20"/>
                <w:szCs w:val="20"/>
              </w:rPr>
              <w:t>Informationsresurs.kontakt id</w:t>
            </w:r>
          </w:p>
        </w:tc>
        <w:tc>
          <w:tcPr>
            <w:tcW w:w="4111" w:type="dxa"/>
            <w:vAlign w:val="center"/>
          </w:tcPr>
          <w:p w14:paraId="3F399731" w14:textId="1B959A1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referralOutcome/referralOutcomeBody/referral/careContactId</w:t>
            </w:r>
          </w:p>
        </w:tc>
      </w:tr>
    </w:tbl>
    <w:p w14:paraId="5D680EE6" w14:textId="77777777" w:rsidR="00F7750B" w:rsidRPr="003A6D72" w:rsidRDefault="00F7750B" w:rsidP="00F7750B"/>
    <w:p w14:paraId="41EF5F7E" w14:textId="77777777" w:rsidR="0038405D" w:rsidRDefault="0038405D">
      <w:pPr>
        <w:spacing w:line="240" w:lineRule="auto"/>
        <w:rPr>
          <w:rFonts w:eastAsia="Times New Roman"/>
          <w:bCs/>
          <w:sz w:val="24"/>
        </w:rPr>
      </w:pPr>
      <w:bookmarkStart w:id="350" w:name="_Toc383076400"/>
      <w:bookmarkStart w:id="351" w:name="_Toc383084540"/>
      <w:bookmarkStart w:id="352" w:name="_Toc383098719"/>
      <w:bookmarkStart w:id="353" w:name="_Toc383101247"/>
      <w:bookmarkStart w:id="354" w:name="_Toc383101772"/>
      <w:bookmarkStart w:id="355" w:name="_Toc383102082"/>
      <w:bookmarkStart w:id="356" w:name="_Toc383102083"/>
      <w:bookmarkEnd w:id="350"/>
      <w:bookmarkEnd w:id="351"/>
      <w:bookmarkEnd w:id="352"/>
      <w:bookmarkEnd w:id="353"/>
      <w:bookmarkEnd w:id="354"/>
      <w:bookmarkEnd w:id="355"/>
      <w:r>
        <w:br w:type="page"/>
      </w:r>
    </w:p>
    <w:p w14:paraId="19DD3784" w14:textId="75D33043" w:rsidR="0093401A" w:rsidRPr="00CC412F" w:rsidRDefault="0093401A" w:rsidP="003A6D72">
      <w:pPr>
        <w:pStyle w:val="Rubrik3"/>
      </w:pPr>
      <w:r w:rsidRPr="003A6D72">
        <w:lastRenderedPageBreak/>
        <w:t>GetMaternityMedicalHistory</w:t>
      </w:r>
      <w:bookmarkEnd w:id="356"/>
    </w:p>
    <w:p w14:paraId="134E4D24" w14:textId="7CB903A7" w:rsidR="00F7750B" w:rsidRPr="00CC412F" w:rsidRDefault="0093401A" w:rsidP="003A6D72">
      <w:r w:rsidRPr="00CC412F">
        <w:t>Modellen beskriver den logiska strukturen för ett svarsmeddelande. Tjänsten baseras inte på RIV Informationsspecifikation för NPÖ eller VTIM, utan på Socialstyrelsens blanketter för mödravårdsjournal.</w:t>
      </w:r>
    </w:p>
    <w:p w14:paraId="4994ABD7" w14:textId="77777777" w:rsidR="0093401A" w:rsidRPr="00CC412F" w:rsidRDefault="0093401A" w:rsidP="003A6D72"/>
    <w:p w14:paraId="0FF089A5" w14:textId="6BE92E7E" w:rsidR="0093401A" w:rsidRPr="003A6D72" w:rsidRDefault="00E825FC" w:rsidP="0093401A">
      <w:pPr>
        <w:spacing w:line="239" w:lineRule="auto"/>
        <w:ind w:right="145"/>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ins w:id="357" w:author="Björn Genfors" w:date="2014-03-28T13:15:00Z">
        <w:r>
          <w:rPr>
            <w:noProof/>
            <w:spacing w:val="-1"/>
            <w:lang w:eastAsia="sv-SE"/>
          </w:rPr>
          <w:drawing>
            <wp:inline distT="0" distB="0" distL="0" distR="0" wp14:anchorId="6BA9823F" wp14:editId="6CF55DD0">
              <wp:extent cx="5507990" cy="3086735"/>
              <wp:effectExtent l="0" t="0" r="0" b="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MaternityMedicalHistory.png"/>
                      <pic:cNvPicPr/>
                    </pic:nvPicPr>
                    <pic:blipFill>
                      <a:blip r:embed="rId27">
                        <a:extLst>
                          <a:ext uri="{28A0092B-C50C-407E-A947-70E740481C1C}">
                            <a14:useLocalDpi xmlns:a14="http://schemas.microsoft.com/office/drawing/2010/main" val="0"/>
                          </a:ext>
                        </a:extLst>
                      </a:blip>
                      <a:stretch>
                        <a:fillRect/>
                      </a:stretch>
                    </pic:blipFill>
                    <pic:spPr>
                      <a:xfrm>
                        <a:off x="0" y="0"/>
                        <a:ext cx="5507990" cy="3086735"/>
                      </a:xfrm>
                      <a:prstGeom prst="rect">
                        <a:avLst/>
                      </a:prstGeom>
                    </pic:spPr>
                  </pic:pic>
                </a:graphicData>
              </a:graphic>
            </wp:inline>
          </w:drawing>
        </w:r>
      </w:ins>
      <w:del w:id="358" w:author="Björn Genfors" w:date="2014-03-28T13:15:00Z">
        <w:r w:rsidR="00F7750B" w:rsidRPr="003A6D72" w:rsidDel="00E825FC">
          <w:rPr>
            <w:noProof/>
            <w:spacing w:val="-1"/>
            <w:lang w:eastAsia="sv-SE"/>
          </w:rPr>
          <w:drawing>
            <wp:inline distT="0" distB="0" distL="0" distR="0" wp14:anchorId="3463804B" wp14:editId="1B655ECE">
              <wp:extent cx="5507990" cy="3262096"/>
              <wp:effectExtent l="0" t="0" r="0" b="0"/>
              <wp:docPr id="29" name="Bildobjekt 29" descr="C:\rivta\ServiceInteractions\riv\clinicalprocess\healthcond\actoutcome\trunk\docs\work_material\export\MIM_GetMaternityMedical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vta\ServiceInteractions\riv\clinicalprocess\healthcond\actoutcome\trunk\docs\work_material\export\MIM_GetMaternityMedicalHistor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7990" cy="3262096"/>
                      </a:xfrm>
                      <a:prstGeom prst="rect">
                        <a:avLst/>
                      </a:prstGeom>
                      <a:noFill/>
                      <a:ln>
                        <a:noFill/>
                      </a:ln>
                    </pic:spPr>
                  </pic:pic>
                </a:graphicData>
              </a:graphic>
            </wp:inline>
          </w:drawing>
        </w:r>
      </w:del>
    </w:p>
    <w:p w14:paraId="52406F57" w14:textId="77777777" w:rsidR="00F7750B" w:rsidRPr="00CC412F" w:rsidRDefault="00F7750B" w:rsidP="007E47C0"/>
    <w:tbl>
      <w:tblPr>
        <w:tblStyle w:val="Tabellrutnt"/>
        <w:tblW w:w="8897" w:type="dxa"/>
        <w:tblLayout w:type="fixed"/>
        <w:tblLook w:val="04A0" w:firstRow="1" w:lastRow="0" w:firstColumn="1" w:lastColumn="0" w:noHBand="0" w:noVBand="1"/>
      </w:tblPr>
      <w:tblGrid>
        <w:gridCol w:w="1809"/>
        <w:gridCol w:w="2977"/>
        <w:gridCol w:w="4111"/>
      </w:tblGrid>
      <w:tr w:rsidR="00F7750B" w:rsidRPr="00CC412F" w14:paraId="5B455EF4" w14:textId="77777777" w:rsidTr="00CC412F">
        <w:trPr>
          <w:trHeight w:val="397"/>
        </w:trPr>
        <w:tc>
          <w:tcPr>
            <w:tcW w:w="1809" w:type="dxa"/>
            <w:shd w:val="clear" w:color="auto" w:fill="D9D9D9" w:themeFill="background1" w:themeFillShade="D9"/>
            <w:vAlign w:val="center"/>
          </w:tcPr>
          <w:p w14:paraId="24AA867C" w14:textId="77777777" w:rsidR="00F7750B" w:rsidRPr="00CC412F" w:rsidRDefault="00F7750B" w:rsidP="00CC412F">
            <w:pPr>
              <w:rPr>
                <w:b/>
              </w:rPr>
            </w:pPr>
            <w:r w:rsidRPr="00CC412F">
              <w:rPr>
                <w:b/>
              </w:rPr>
              <w:t>Klass.attribut</w:t>
            </w:r>
          </w:p>
        </w:tc>
        <w:tc>
          <w:tcPr>
            <w:tcW w:w="2977" w:type="dxa"/>
            <w:shd w:val="clear" w:color="auto" w:fill="D9D9D9" w:themeFill="background1" w:themeFillShade="D9"/>
            <w:vAlign w:val="center"/>
          </w:tcPr>
          <w:p w14:paraId="3CF60D3A"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46663D2A" w14:textId="77777777" w:rsidR="00F7750B" w:rsidRPr="00CC412F" w:rsidRDefault="00F7750B" w:rsidP="00CC412F">
            <w:pPr>
              <w:rPr>
                <w:b/>
              </w:rPr>
            </w:pPr>
            <w:r w:rsidRPr="00CC412F">
              <w:rPr>
                <w:b/>
              </w:rPr>
              <w:t>Mappning mot XSD schema</w:t>
            </w:r>
          </w:p>
        </w:tc>
      </w:tr>
      <w:tr w:rsidR="00F7750B" w:rsidRPr="00CC412F" w14:paraId="01526A23" w14:textId="77777777" w:rsidTr="00CC412F">
        <w:trPr>
          <w:trHeight w:val="397"/>
        </w:trPr>
        <w:tc>
          <w:tcPr>
            <w:tcW w:w="1809" w:type="dxa"/>
            <w:vAlign w:val="center"/>
          </w:tcPr>
          <w:p w14:paraId="0F58A9A9" w14:textId="1D8DB8E3" w:rsidR="00F7750B" w:rsidRPr="00CC412F" w:rsidRDefault="00E825FC" w:rsidP="00CC412F">
            <w:pPr>
              <w:jc w:val="both"/>
            </w:pPr>
            <w:ins w:id="359" w:author="Björn Genfors" w:date="2014-03-28T13:16:00Z">
              <w:r>
                <w:lastRenderedPageBreak/>
                <w:t>M</w:t>
              </w:r>
            </w:ins>
            <w:del w:id="360" w:author="Björn Genfors" w:date="2014-03-28T13:16:00Z">
              <w:r w:rsidR="00F7750B" w:rsidRPr="00CC412F" w:rsidDel="00E825FC">
                <w:delText>m</w:delText>
              </w:r>
            </w:del>
            <w:r w:rsidR="00F7750B" w:rsidRPr="00CC412F">
              <w:t>aternityMedicalHistory</w:t>
            </w:r>
            <w:ins w:id="361" w:author="Björn Genfors" w:date="2014-03-28T13:16:00Z">
              <w:r>
                <w:t>Type</w:t>
              </w:r>
            </w:ins>
          </w:p>
        </w:tc>
        <w:tc>
          <w:tcPr>
            <w:tcW w:w="2977" w:type="dxa"/>
            <w:vAlign w:val="center"/>
          </w:tcPr>
          <w:p w14:paraId="577164E7" w14:textId="77777777" w:rsidR="00F7750B" w:rsidRPr="00CC412F" w:rsidRDefault="00F7750B" w:rsidP="00CC412F">
            <w:pPr>
              <w:rPr>
                <w:rFonts w:cs="Arial"/>
                <w:spacing w:val="-1"/>
              </w:rPr>
            </w:pPr>
          </w:p>
        </w:tc>
        <w:tc>
          <w:tcPr>
            <w:tcW w:w="4111" w:type="dxa"/>
            <w:vAlign w:val="center"/>
          </w:tcPr>
          <w:p w14:paraId="3438C7B6" w14:textId="77777777" w:rsidR="00F7750B" w:rsidRPr="00CC412F" w:rsidRDefault="00F7750B" w:rsidP="00CC412F">
            <w:pPr>
              <w:jc w:val="both"/>
            </w:pPr>
          </w:p>
        </w:tc>
      </w:tr>
      <w:tr w:rsidR="00F7750B" w:rsidRPr="00CC412F" w14:paraId="6794BEDF" w14:textId="77777777" w:rsidTr="00CC412F">
        <w:trPr>
          <w:trHeight w:val="397"/>
        </w:trPr>
        <w:tc>
          <w:tcPr>
            <w:tcW w:w="1809" w:type="dxa"/>
            <w:vAlign w:val="center"/>
          </w:tcPr>
          <w:p w14:paraId="51BE6C19" w14:textId="60FA9C27" w:rsidR="00F7750B" w:rsidRPr="00CC412F" w:rsidRDefault="00F7750B" w:rsidP="00CC412F">
            <w:pPr>
              <w:jc w:val="both"/>
            </w:pPr>
            <w:r w:rsidRPr="00CC412F">
              <w:t>MaternityMedicalHistoryHeader</w:t>
            </w:r>
            <w:ins w:id="362" w:author="Björn Genfors" w:date="2014-03-28T13:16:00Z">
              <w:r w:rsidR="00E825FC">
                <w:t>Type</w:t>
              </w:r>
            </w:ins>
            <w:r w:rsidRPr="00CC412F">
              <w:t>.documentId</w:t>
            </w:r>
          </w:p>
        </w:tc>
        <w:tc>
          <w:tcPr>
            <w:tcW w:w="2977" w:type="dxa"/>
            <w:vAlign w:val="center"/>
          </w:tcPr>
          <w:p w14:paraId="1145DB72" w14:textId="77777777" w:rsidR="00F7750B" w:rsidRPr="00CC412F" w:rsidRDefault="00F7750B" w:rsidP="00CC412F">
            <w:pPr>
              <w:rPr>
                <w:rFonts w:cs="Arial"/>
                <w:spacing w:val="-1"/>
              </w:rPr>
            </w:pPr>
            <w:r w:rsidRPr="00CC412F">
              <w:rPr>
                <w:rFonts w:cs="Arial"/>
              </w:rPr>
              <w:t>Hälsoärende.hälsoärende_id</w:t>
            </w:r>
          </w:p>
        </w:tc>
        <w:tc>
          <w:tcPr>
            <w:tcW w:w="4111" w:type="dxa"/>
            <w:vAlign w:val="center"/>
          </w:tcPr>
          <w:p w14:paraId="4000539F" w14:textId="77777777" w:rsidR="00F7750B" w:rsidRPr="00CC412F" w:rsidRDefault="00F7750B" w:rsidP="00CC412F">
            <w:pPr>
              <w:jc w:val="both"/>
            </w:pPr>
            <w:r w:rsidRPr="00CC412F">
              <w:t>maternityMedicalHistory/maternityMedicalHistoryHeader/documentId</w:t>
            </w:r>
          </w:p>
        </w:tc>
      </w:tr>
      <w:tr w:rsidR="00F7750B" w:rsidRPr="00CC412F" w14:paraId="606BDD6A" w14:textId="77777777" w:rsidTr="00CC412F">
        <w:trPr>
          <w:trHeight w:val="397"/>
        </w:trPr>
        <w:tc>
          <w:tcPr>
            <w:tcW w:w="1809" w:type="dxa"/>
            <w:vAlign w:val="center"/>
          </w:tcPr>
          <w:p w14:paraId="506B4F1F" w14:textId="09456D25" w:rsidR="00F7750B" w:rsidRPr="00CC412F" w:rsidRDefault="00F7750B" w:rsidP="00CC412F">
            <w:pPr>
              <w:jc w:val="both"/>
            </w:pPr>
            <w:r w:rsidRPr="00CC412F">
              <w:t>MaternityMedicalHistoryHeader</w:t>
            </w:r>
            <w:ins w:id="363" w:author="Björn Genfors" w:date="2014-03-28T13:16:00Z">
              <w:r w:rsidR="00E825FC">
                <w:t>Type</w:t>
              </w:r>
            </w:ins>
            <w:r w:rsidRPr="00CC412F">
              <w:t>.sourceSystemHSAId</w:t>
            </w:r>
          </w:p>
        </w:tc>
        <w:tc>
          <w:tcPr>
            <w:tcW w:w="2977" w:type="dxa"/>
            <w:vAlign w:val="center"/>
          </w:tcPr>
          <w:p w14:paraId="3FC7377F" w14:textId="77777777" w:rsidR="00F7750B" w:rsidRPr="00CC412F" w:rsidRDefault="00F7750B" w:rsidP="00CC412F">
            <w:r w:rsidRPr="00CC412F">
              <w:rPr>
                <w:rFonts w:cs="Arial"/>
                <w:i/>
                <w:color w:val="FF0000"/>
              </w:rPr>
              <w:t>Saknar motsvarighet i V-TIM 2.2</w:t>
            </w:r>
          </w:p>
        </w:tc>
        <w:tc>
          <w:tcPr>
            <w:tcW w:w="4111" w:type="dxa"/>
            <w:vAlign w:val="center"/>
          </w:tcPr>
          <w:p w14:paraId="58A8D7CE" w14:textId="77777777" w:rsidR="00F7750B" w:rsidRPr="00CC412F" w:rsidRDefault="00F7750B" w:rsidP="00CC412F">
            <w:pPr>
              <w:jc w:val="both"/>
            </w:pPr>
            <w:r w:rsidRPr="00CC412F">
              <w:t>maternityMedicalHistory/maternityMedicalHistoryHeader/sourceSystemHSAId</w:t>
            </w:r>
          </w:p>
        </w:tc>
      </w:tr>
      <w:tr w:rsidR="00F7750B" w:rsidRPr="00CC412F" w14:paraId="1C54180F" w14:textId="77777777" w:rsidTr="00CC412F">
        <w:trPr>
          <w:trHeight w:val="397"/>
        </w:trPr>
        <w:tc>
          <w:tcPr>
            <w:tcW w:w="1809" w:type="dxa"/>
            <w:vAlign w:val="center"/>
          </w:tcPr>
          <w:p w14:paraId="251A14B6" w14:textId="4778EA46" w:rsidR="00F7750B" w:rsidRPr="00CC412F" w:rsidRDefault="00F7750B" w:rsidP="00CC412F">
            <w:pPr>
              <w:jc w:val="both"/>
            </w:pPr>
            <w:r w:rsidRPr="00CC412F">
              <w:t>MaternityMedicalHistoryHeader</w:t>
            </w:r>
            <w:ins w:id="364" w:author="Björn Genfors" w:date="2014-03-28T13:16:00Z">
              <w:r w:rsidR="00E825FC">
                <w:t>Type</w:t>
              </w:r>
            </w:ins>
            <w:r w:rsidRPr="00CC412F">
              <w:t>.patientId</w:t>
            </w:r>
          </w:p>
        </w:tc>
        <w:tc>
          <w:tcPr>
            <w:tcW w:w="2977" w:type="dxa"/>
            <w:vAlign w:val="center"/>
          </w:tcPr>
          <w:p w14:paraId="74993E7D"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35FF4057" w14:textId="77777777" w:rsidR="00F7750B" w:rsidRPr="00CC412F" w:rsidRDefault="00F7750B" w:rsidP="00CC412F">
            <w:pPr>
              <w:jc w:val="both"/>
            </w:pPr>
            <w:r w:rsidRPr="00CC412F">
              <w:t>maternityMedicalHistory/maternityMedicalHistoryHeader/patientId</w:t>
            </w:r>
          </w:p>
        </w:tc>
      </w:tr>
      <w:tr w:rsidR="00F7750B" w:rsidRPr="00CC412F" w14:paraId="03083CAF" w14:textId="77777777" w:rsidTr="00CC412F">
        <w:trPr>
          <w:trHeight w:val="397"/>
        </w:trPr>
        <w:tc>
          <w:tcPr>
            <w:tcW w:w="1809" w:type="dxa"/>
            <w:vAlign w:val="center"/>
          </w:tcPr>
          <w:p w14:paraId="612BB1BE" w14:textId="63D6EA99" w:rsidR="00F7750B" w:rsidRPr="00CC412F" w:rsidRDefault="00E825FC" w:rsidP="00CC412F">
            <w:pPr>
              <w:jc w:val="both"/>
            </w:pPr>
            <w:ins w:id="365" w:author="Björn Genfors" w:date="2014-03-28T13:16:00Z">
              <w:r>
                <w:t>M</w:t>
              </w:r>
            </w:ins>
            <w:del w:id="366" w:author="Björn Genfors" w:date="2014-03-28T13:16:00Z">
              <w:r w:rsidR="00F7750B" w:rsidRPr="00CC412F" w:rsidDel="00E825FC">
                <w:delText>m</w:delText>
              </w:r>
            </w:del>
            <w:r w:rsidR="00F7750B" w:rsidRPr="00CC412F">
              <w:t>aternityMedicalHistoryHeader</w:t>
            </w:r>
            <w:ins w:id="367" w:author="Björn Genfors" w:date="2014-03-28T13:16:00Z">
              <w:r>
                <w:t>Type</w:t>
              </w:r>
            </w:ins>
            <w:r w:rsidR="00F7750B" w:rsidRPr="00CC412F">
              <w:t>.accountableHealthcareProfessional</w:t>
            </w:r>
          </w:p>
        </w:tc>
        <w:tc>
          <w:tcPr>
            <w:tcW w:w="2977" w:type="dxa"/>
            <w:vAlign w:val="center"/>
          </w:tcPr>
          <w:p w14:paraId="644EAC00" w14:textId="77777777" w:rsidR="00F7750B" w:rsidRPr="00CC412F" w:rsidRDefault="00F7750B" w:rsidP="00CC412F">
            <w:r w:rsidRPr="00CC412F">
              <w:rPr>
                <w:rFonts w:cs="Arial"/>
                <w:i/>
                <w:color w:val="FF0000"/>
              </w:rPr>
              <w:t>Saknar motsvarighet i V-TIM 2.2</w:t>
            </w:r>
          </w:p>
        </w:tc>
        <w:tc>
          <w:tcPr>
            <w:tcW w:w="4111" w:type="dxa"/>
            <w:vAlign w:val="center"/>
          </w:tcPr>
          <w:p w14:paraId="39295E02" w14:textId="77777777" w:rsidR="00F7750B" w:rsidRPr="00CC412F" w:rsidRDefault="00F7750B" w:rsidP="00CC412F">
            <w:pPr>
              <w:jc w:val="both"/>
            </w:pPr>
            <w:r w:rsidRPr="00CC412F">
              <w:t>maternityMedicalHistory/maternityMedicalHistoryHeader/accountableHealthcareProfessional</w:t>
            </w:r>
          </w:p>
        </w:tc>
      </w:tr>
      <w:tr w:rsidR="00F7750B" w:rsidRPr="00CC412F" w14:paraId="69C94638" w14:textId="77777777" w:rsidTr="00CC412F">
        <w:trPr>
          <w:trHeight w:val="397"/>
        </w:trPr>
        <w:tc>
          <w:tcPr>
            <w:tcW w:w="1809" w:type="dxa"/>
            <w:vAlign w:val="center"/>
          </w:tcPr>
          <w:p w14:paraId="6E0CC3C3" w14:textId="46F2CCDE" w:rsidR="00F7750B" w:rsidRPr="00CC412F" w:rsidRDefault="00F7750B" w:rsidP="00CC412F">
            <w:pPr>
              <w:jc w:val="both"/>
            </w:pPr>
            <w:del w:id="368" w:author="Björn Genfors" w:date="2014-03-28T13:16:00Z">
              <w:r w:rsidRPr="00CC412F" w:rsidDel="00E825FC">
                <w:delText>AccountableHealthcareProfessional</w:delText>
              </w:r>
            </w:del>
            <w:ins w:id="369" w:author="Björn Genfors" w:date="2014-03-28T13:16:00Z">
              <w:r w:rsidR="00E825FC">
                <w:t>HealthcareProfessionalType</w:t>
              </w:r>
            </w:ins>
            <w:r w:rsidRPr="00CC412F">
              <w:t>.authorTime</w:t>
            </w:r>
          </w:p>
        </w:tc>
        <w:tc>
          <w:tcPr>
            <w:tcW w:w="2977" w:type="dxa"/>
            <w:vAlign w:val="center"/>
          </w:tcPr>
          <w:p w14:paraId="7ABF06E6" w14:textId="77777777" w:rsidR="00F7750B" w:rsidRPr="00CC412F" w:rsidRDefault="00F7750B" w:rsidP="00CC412F">
            <w:r w:rsidRPr="00CC412F">
              <w:rPr>
                <w:rFonts w:cs="Arial"/>
                <w:i/>
                <w:color w:val="FF0000"/>
              </w:rPr>
              <w:t>Saknar motsvarighet i V-TIM 2.2</w:t>
            </w:r>
          </w:p>
        </w:tc>
        <w:tc>
          <w:tcPr>
            <w:tcW w:w="4111" w:type="dxa"/>
            <w:vAlign w:val="center"/>
          </w:tcPr>
          <w:p w14:paraId="0D78AE74" w14:textId="77777777" w:rsidR="00F7750B" w:rsidRPr="00CC412F" w:rsidRDefault="00F7750B" w:rsidP="00CC412F">
            <w:pPr>
              <w:jc w:val="both"/>
            </w:pPr>
            <w:r w:rsidRPr="00CC412F">
              <w:t>maternityMedicalHistory/maternityMedicalHistoryHeader/ accountableHealthcareProfessional /authorTime</w:t>
            </w:r>
          </w:p>
        </w:tc>
      </w:tr>
      <w:tr w:rsidR="00F7750B" w:rsidRPr="00CC412F" w14:paraId="309B0A20" w14:textId="77777777" w:rsidTr="00CC412F">
        <w:trPr>
          <w:trHeight w:val="397"/>
        </w:trPr>
        <w:tc>
          <w:tcPr>
            <w:tcW w:w="1809" w:type="dxa"/>
            <w:vAlign w:val="center"/>
          </w:tcPr>
          <w:p w14:paraId="6997C761" w14:textId="6BAA3FF4" w:rsidR="00F7750B" w:rsidRPr="00CC412F" w:rsidRDefault="00F7750B" w:rsidP="00CC412F">
            <w:pPr>
              <w:jc w:val="both"/>
            </w:pPr>
            <w:del w:id="370" w:author="Björn Genfors" w:date="2014-03-28T13:16:00Z">
              <w:r w:rsidRPr="00CC412F" w:rsidDel="00E825FC">
                <w:delText>AccountableHealthcareProfessional</w:delText>
              </w:r>
            </w:del>
            <w:ins w:id="371" w:author="Björn Genfors" w:date="2014-03-28T13:16:00Z">
              <w:r w:rsidR="00E825FC">
                <w:t>HealthcareProfessionalType</w:t>
              </w:r>
            </w:ins>
            <w:r w:rsidRPr="00CC412F">
              <w:t>.healthcareProfessionalHSAId</w:t>
            </w:r>
          </w:p>
        </w:tc>
        <w:tc>
          <w:tcPr>
            <w:tcW w:w="2977" w:type="dxa"/>
            <w:vAlign w:val="center"/>
          </w:tcPr>
          <w:p w14:paraId="7EC8C9CC" w14:textId="77777777" w:rsidR="00F7750B" w:rsidRPr="00CC412F" w:rsidRDefault="00F7750B" w:rsidP="00CC412F">
            <w:r w:rsidRPr="00CC412F">
              <w:rPr>
                <w:rFonts w:cs="Arial"/>
                <w:spacing w:val="-1"/>
              </w:rPr>
              <w:t>Vård- och omsorgsutövare.personal id</w:t>
            </w:r>
          </w:p>
        </w:tc>
        <w:tc>
          <w:tcPr>
            <w:tcW w:w="4111" w:type="dxa"/>
            <w:vAlign w:val="center"/>
          </w:tcPr>
          <w:p w14:paraId="77F29715" w14:textId="77777777" w:rsidR="00F7750B" w:rsidRPr="003A6D72" w:rsidRDefault="00F7750B" w:rsidP="00CC412F">
            <w:pPr>
              <w:jc w:val="both"/>
            </w:pPr>
            <w:r w:rsidRPr="003A6D72">
              <w:t>maternityMedicalHistory/maternityMedicalHistoryHeader/accountableHealthcareProfessional/healthcareProfessionalHSAId</w:t>
            </w:r>
          </w:p>
        </w:tc>
      </w:tr>
      <w:tr w:rsidR="00F7750B" w:rsidRPr="00CC412F" w14:paraId="628A518C" w14:textId="77777777" w:rsidTr="00CC412F">
        <w:trPr>
          <w:trHeight w:val="397"/>
        </w:trPr>
        <w:tc>
          <w:tcPr>
            <w:tcW w:w="1809" w:type="dxa"/>
            <w:vAlign w:val="center"/>
          </w:tcPr>
          <w:p w14:paraId="46E02D17" w14:textId="7D6475A3" w:rsidR="00F7750B" w:rsidRPr="00CC412F" w:rsidRDefault="00F7750B" w:rsidP="00CC412F">
            <w:pPr>
              <w:jc w:val="both"/>
            </w:pPr>
            <w:del w:id="372" w:author="Björn Genfors" w:date="2014-03-28T13:16:00Z">
              <w:r w:rsidRPr="003A6D72" w:rsidDel="00E825FC">
                <w:delText>AccountableHealthcareProfessional</w:delText>
              </w:r>
            </w:del>
            <w:ins w:id="373" w:author="Björn Genfors" w:date="2014-03-28T13:16:00Z">
              <w:r w:rsidR="00E825FC">
                <w:t>HealthcareProfessionalType</w:t>
              </w:r>
            </w:ins>
            <w:r w:rsidRPr="003A6D72">
              <w:t>.healthcareProfessionalName</w:t>
            </w:r>
          </w:p>
        </w:tc>
        <w:tc>
          <w:tcPr>
            <w:tcW w:w="2977" w:type="dxa"/>
            <w:vAlign w:val="center"/>
          </w:tcPr>
          <w:p w14:paraId="212E9F6D" w14:textId="77777777" w:rsidR="00F7750B" w:rsidRPr="00CC412F" w:rsidRDefault="00F7750B" w:rsidP="00CC412F">
            <w:r w:rsidRPr="00CC412F">
              <w:rPr>
                <w:rFonts w:cs="Arial"/>
                <w:spacing w:val="-1"/>
              </w:rPr>
              <w:t>Vård- och omsorgsutövare.personal namn</w:t>
            </w:r>
          </w:p>
        </w:tc>
        <w:tc>
          <w:tcPr>
            <w:tcW w:w="4111" w:type="dxa"/>
            <w:vAlign w:val="center"/>
          </w:tcPr>
          <w:p w14:paraId="14A6EACC" w14:textId="77777777" w:rsidR="00F7750B" w:rsidRPr="00CC412F" w:rsidRDefault="00F7750B" w:rsidP="00CC412F">
            <w:pPr>
              <w:jc w:val="both"/>
            </w:pPr>
            <w:r w:rsidRPr="00CC412F">
              <w:t>maternityMedicalHistory/maternityMedicalHistoryHeader/accountableHealthcareProfessional/healthcareProfessionalName</w:t>
            </w:r>
          </w:p>
        </w:tc>
      </w:tr>
      <w:tr w:rsidR="00F7750B" w:rsidRPr="00CC412F" w14:paraId="755BBE0C" w14:textId="77777777" w:rsidTr="00CC412F">
        <w:trPr>
          <w:trHeight w:val="397"/>
        </w:trPr>
        <w:tc>
          <w:tcPr>
            <w:tcW w:w="1809" w:type="dxa"/>
            <w:vAlign w:val="center"/>
          </w:tcPr>
          <w:p w14:paraId="6F6765F6" w14:textId="1201F41D" w:rsidR="00F7750B" w:rsidRPr="00CC412F" w:rsidRDefault="00F7750B" w:rsidP="00CC412F">
            <w:pPr>
              <w:jc w:val="both"/>
            </w:pPr>
            <w:del w:id="374" w:author="Björn Genfors" w:date="2014-03-28T13:16:00Z">
              <w:r w:rsidRPr="00CC412F" w:rsidDel="00E825FC">
                <w:delText>AccountableHealthcareProfessional</w:delText>
              </w:r>
            </w:del>
            <w:ins w:id="375" w:author="Björn Genfors" w:date="2014-03-28T13:16:00Z">
              <w:r w:rsidR="00E825FC">
                <w:t>HealthcareProfessionalType</w:t>
              </w:r>
            </w:ins>
            <w:r w:rsidRPr="00CC412F">
              <w:t>.healthcareProfessionalRoleCode</w:t>
            </w:r>
          </w:p>
        </w:tc>
        <w:tc>
          <w:tcPr>
            <w:tcW w:w="2977" w:type="dxa"/>
            <w:vAlign w:val="center"/>
          </w:tcPr>
          <w:p w14:paraId="6CBF831A" w14:textId="77777777" w:rsidR="00F7750B" w:rsidRPr="00CC412F" w:rsidRDefault="00F7750B" w:rsidP="00CC412F">
            <w:r w:rsidRPr="00CC412F">
              <w:rPr>
                <w:rFonts w:cs="Arial"/>
                <w:i/>
                <w:color w:val="FF0000"/>
              </w:rPr>
              <w:t>Saknar motsvarighet i V-TIM 2.2</w:t>
            </w:r>
          </w:p>
        </w:tc>
        <w:tc>
          <w:tcPr>
            <w:tcW w:w="4111" w:type="dxa"/>
            <w:vAlign w:val="center"/>
          </w:tcPr>
          <w:p w14:paraId="0A157CA7" w14:textId="77777777" w:rsidR="00F7750B" w:rsidRPr="003A6D72" w:rsidRDefault="00F7750B" w:rsidP="00CC412F">
            <w:pPr>
              <w:jc w:val="both"/>
            </w:pPr>
            <w:r w:rsidRPr="00CC412F">
              <w:t>maternityMedicalHistory/maternityMedicalHistoryHeader/accountableHealthcareProfessional/healthcareProfessionalRoleCode</w:t>
            </w:r>
          </w:p>
        </w:tc>
      </w:tr>
      <w:tr w:rsidR="00F7750B" w:rsidRPr="000B0F50" w14:paraId="3CCBEDD6" w14:textId="77777777" w:rsidTr="00CC412F">
        <w:trPr>
          <w:trHeight w:val="397"/>
        </w:trPr>
        <w:tc>
          <w:tcPr>
            <w:tcW w:w="1809" w:type="dxa"/>
            <w:vAlign w:val="center"/>
          </w:tcPr>
          <w:p w14:paraId="5B96D914" w14:textId="6FFEC6C9" w:rsidR="00F7750B" w:rsidRPr="00CC412F" w:rsidRDefault="00F7750B" w:rsidP="00CC412F">
            <w:pPr>
              <w:jc w:val="both"/>
            </w:pPr>
            <w:del w:id="376" w:author="Björn Genfors" w:date="2014-03-28T13:17:00Z">
              <w:r w:rsidRPr="00CC412F" w:rsidDel="00E825FC">
                <w:delText>HealthcareProfessionalOrgUnit</w:delText>
              </w:r>
            </w:del>
            <w:ins w:id="377" w:author="Björn Genfors" w:date="2014-03-28T13:17:00Z">
              <w:r w:rsidR="00E825FC">
                <w:t>OrgUnitType</w:t>
              </w:r>
            </w:ins>
            <w:r w:rsidRPr="00CC412F">
              <w:t>.orgUnitHSAId</w:t>
            </w:r>
          </w:p>
        </w:tc>
        <w:tc>
          <w:tcPr>
            <w:tcW w:w="2977" w:type="dxa"/>
            <w:vAlign w:val="center"/>
          </w:tcPr>
          <w:p w14:paraId="4512C4E2"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7C17EC29" w14:textId="77777777" w:rsidR="00F7750B" w:rsidRPr="000B0F50" w:rsidRDefault="00F7750B" w:rsidP="00CC412F">
            <w:pPr>
              <w:jc w:val="both"/>
              <w:rPr>
                <w:lang w:val="en-US"/>
                <w:rPrChange w:id="378" w:author="Björn Genfors" w:date="2014-03-28T13:02:00Z">
                  <w:rPr/>
                </w:rPrChange>
              </w:rPr>
            </w:pPr>
            <w:r w:rsidRPr="000B0F50">
              <w:rPr>
                <w:lang w:val="en-US"/>
                <w:rPrChange w:id="379" w:author="Björn Genfors" w:date="2014-03-28T13:02:00Z">
                  <w:rPr/>
                </w:rPrChange>
              </w:rPr>
              <w:t>maternityMedicalHistory/maternityMedicalHistoryHeader/accountableHealthcareProfessional/healthcareProfessionalOrgUnit/orgUnitHSAId</w:t>
            </w:r>
          </w:p>
        </w:tc>
      </w:tr>
      <w:tr w:rsidR="00F7750B" w:rsidRPr="000B0F50" w14:paraId="3C13780A" w14:textId="77777777" w:rsidTr="00CC412F">
        <w:trPr>
          <w:trHeight w:val="397"/>
        </w:trPr>
        <w:tc>
          <w:tcPr>
            <w:tcW w:w="1809" w:type="dxa"/>
            <w:vAlign w:val="center"/>
          </w:tcPr>
          <w:p w14:paraId="766FF7D7" w14:textId="1C1D0D73" w:rsidR="00F7750B" w:rsidRPr="00CC412F" w:rsidRDefault="00F7750B" w:rsidP="00CC412F">
            <w:pPr>
              <w:jc w:val="both"/>
            </w:pPr>
            <w:del w:id="380" w:author="Björn Genfors" w:date="2014-03-28T13:17:00Z">
              <w:r w:rsidRPr="00CC412F" w:rsidDel="00E825FC">
                <w:lastRenderedPageBreak/>
                <w:delText>HealthcareProfessionalOrgUnit</w:delText>
              </w:r>
            </w:del>
            <w:ins w:id="381" w:author="Björn Genfors" w:date="2014-03-28T13:17:00Z">
              <w:r w:rsidR="00E825FC">
                <w:t>OrgUnitType</w:t>
              </w:r>
            </w:ins>
            <w:r w:rsidRPr="00CC412F">
              <w:t>.orgUnitname</w:t>
            </w:r>
          </w:p>
        </w:tc>
        <w:tc>
          <w:tcPr>
            <w:tcW w:w="2977" w:type="dxa"/>
            <w:vAlign w:val="center"/>
          </w:tcPr>
          <w:p w14:paraId="4083EFC9"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092D574" w14:textId="77777777" w:rsidR="00F7750B" w:rsidRPr="000B0F50" w:rsidRDefault="00F7750B" w:rsidP="00CC412F">
            <w:pPr>
              <w:jc w:val="both"/>
              <w:rPr>
                <w:lang w:val="en-US"/>
                <w:rPrChange w:id="382" w:author="Björn Genfors" w:date="2014-03-28T13:02:00Z">
                  <w:rPr/>
                </w:rPrChange>
              </w:rPr>
            </w:pPr>
            <w:r w:rsidRPr="000B0F50">
              <w:rPr>
                <w:lang w:val="en-US"/>
                <w:rPrChange w:id="383" w:author="Björn Genfors" w:date="2014-03-28T13:02:00Z">
                  <w:rPr/>
                </w:rPrChange>
              </w:rPr>
              <w:t>maternityMedicalHistory/maternityMedicalHistoryHeader/accountableHealthcareProfessional/healthcareProfessionalOrgUnit/orgUnitname</w:t>
            </w:r>
          </w:p>
        </w:tc>
      </w:tr>
      <w:tr w:rsidR="00F7750B" w:rsidRPr="000B0F50" w14:paraId="71A1B3B3" w14:textId="77777777" w:rsidTr="00CC412F">
        <w:trPr>
          <w:trHeight w:val="397"/>
        </w:trPr>
        <w:tc>
          <w:tcPr>
            <w:tcW w:w="1809" w:type="dxa"/>
            <w:vAlign w:val="center"/>
          </w:tcPr>
          <w:p w14:paraId="51F0FA9D" w14:textId="2199B525" w:rsidR="00F7750B" w:rsidRPr="00CC412F" w:rsidRDefault="00F7750B" w:rsidP="00CC412F">
            <w:pPr>
              <w:jc w:val="both"/>
            </w:pPr>
            <w:del w:id="384" w:author="Björn Genfors" w:date="2014-03-28T13:17:00Z">
              <w:r w:rsidRPr="00CC412F" w:rsidDel="00E825FC">
                <w:delText>HealthcareProfessionalOrgUnit</w:delText>
              </w:r>
            </w:del>
            <w:ins w:id="385" w:author="Björn Genfors" w:date="2014-03-28T13:17:00Z">
              <w:r w:rsidR="00E825FC">
                <w:t>OrgUnitType</w:t>
              </w:r>
            </w:ins>
            <w:r w:rsidRPr="00CC412F">
              <w:t>.orgUnitTelecom</w:t>
            </w:r>
          </w:p>
        </w:tc>
        <w:tc>
          <w:tcPr>
            <w:tcW w:w="2977" w:type="dxa"/>
            <w:vAlign w:val="center"/>
          </w:tcPr>
          <w:p w14:paraId="24CB30D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221DF08A" w14:textId="77777777" w:rsidR="00F7750B" w:rsidRPr="000B0F50" w:rsidRDefault="00F7750B" w:rsidP="00CC412F">
            <w:pPr>
              <w:jc w:val="both"/>
              <w:rPr>
                <w:lang w:val="en-US"/>
                <w:rPrChange w:id="386" w:author="Björn Genfors" w:date="2014-03-28T13:02:00Z">
                  <w:rPr/>
                </w:rPrChange>
              </w:rPr>
            </w:pPr>
            <w:r w:rsidRPr="000B0F50">
              <w:rPr>
                <w:lang w:val="en-US"/>
                <w:rPrChange w:id="387" w:author="Björn Genfors" w:date="2014-03-28T13:02:00Z">
                  <w:rPr/>
                </w:rPrChange>
              </w:rPr>
              <w:t>maternityMedicalHistory/maternityMedicalHistoryHeader/accountableHealthcareProfessional/healthcareProfessionalOrgUnit/orgUnitTelecom</w:t>
            </w:r>
          </w:p>
        </w:tc>
      </w:tr>
      <w:tr w:rsidR="00F7750B" w:rsidRPr="000B0F50" w14:paraId="3E7725D7" w14:textId="77777777" w:rsidTr="00CC412F">
        <w:trPr>
          <w:trHeight w:val="397"/>
        </w:trPr>
        <w:tc>
          <w:tcPr>
            <w:tcW w:w="1809" w:type="dxa"/>
            <w:vAlign w:val="center"/>
          </w:tcPr>
          <w:p w14:paraId="6377C480" w14:textId="20C7010B" w:rsidR="00F7750B" w:rsidRPr="00CC412F" w:rsidRDefault="00F7750B" w:rsidP="00CC412F">
            <w:pPr>
              <w:jc w:val="both"/>
            </w:pPr>
            <w:del w:id="388" w:author="Björn Genfors" w:date="2014-03-28T13:17:00Z">
              <w:r w:rsidRPr="00CC412F" w:rsidDel="00E825FC">
                <w:delText>HealthcareProfessionalOrgUnit</w:delText>
              </w:r>
            </w:del>
            <w:ins w:id="389" w:author="Björn Genfors" w:date="2014-03-28T13:17:00Z">
              <w:r w:rsidR="00E825FC">
                <w:t>OrgUnitType</w:t>
              </w:r>
            </w:ins>
            <w:r w:rsidRPr="00CC412F">
              <w:t>.orgUnitEmail</w:t>
            </w:r>
          </w:p>
        </w:tc>
        <w:tc>
          <w:tcPr>
            <w:tcW w:w="2977" w:type="dxa"/>
            <w:vAlign w:val="center"/>
          </w:tcPr>
          <w:p w14:paraId="04BA40B0"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78505FC6" w14:textId="77777777" w:rsidR="00F7750B" w:rsidRPr="000B0F50" w:rsidRDefault="00F7750B" w:rsidP="00CC412F">
            <w:pPr>
              <w:jc w:val="both"/>
              <w:rPr>
                <w:lang w:val="en-US"/>
                <w:rPrChange w:id="390" w:author="Björn Genfors" w:date="2014-03-28T13:02:00Z">
                  <w:rPr/>
                </w:rPrChange>
              </w:rPr>
            </w:pPr>
            <w:r w:rsidRPr="000B0F50">
              <w:rPr>
                <w:lang w:val="en-US"/>
                <w:rPrChange w:id="391" w:author="Björn Genfors" w:date="2014-03-28T13:02:00Z">
                  <w:rPr/>
                </w:rPrChange>
              </w:rPr>
              <w:t>maternityMedicalHistory/maternityMedicalHistoryHeader/accountableHealthcareProfessional/healthcareProfessionalOrgUnit/orgUnitEmail</w:t>
            </w:r>
          </w:p>
        </w:tc>
      </w:tr>
      <w:tr w:rsidR="00F7750B" w:rsidRPr="000B0F50" w14:paraId="6163D277" w14:textId="77777777" w:rsidTr="00CC412F">
        <w:trPr>
          <w:trHeight w:val="397"/>
        </w:trPr>
        <w:tc>
          <w:tcPr>
            <w:tcW w:w="1809" w:type="dxa"/>
            <w:vAlign w:val="center"/>
          </w:tcPr>
          <w:p w14:paraId="7BF38D22" w14:textId="0D7FCA1B" w:rsidR="00F7750B" w:rsidRPr="00CC412F" w:rsidRDefault="00F7750B" w:rsidP="00CC412F">
            <w:pPr>
              <w:jc w:val="both"/>
              <w:rPr>
                <w:u w:val="single"/>
              </w:rPr>
            </w:pPr>
            <w:del w:id="392" w:author="Björn Genfors" w:date="2014-03-28T13:17:00Z">
              <w:r w:rsidRPr="00CC412F" w:rsidDel="00E825FC">
                <w:delText>HealthcareProfessionalOrgUnit</w:delText>
              </w:r>
            </w:del>
            <w:ins w:id="393" w:author="Björn Genfors" w:date="2014-03-28T13:17:00Z">
              <w:r w:rsidR="00E825FC">
                <w:t>OrgUnitType</w:t>
              </w:r>
            </w:ins>
            <w:r w:rsidRPr="00CC412F">
              <w:t>.orgUnitAddress</w:t>
            </w:r>
          </w:p>
        </w:tc>
        <w:tc>
          <w:tcPr>
            <w:tcW w:w="2977" w:type="dxa"/>
            <w:vAlign w:val="center"/>
          </w:tcPr>
          <w:p w14:paraId="497A3DFF" w14:textId="77777777" w:rsidR="00F7750B" w:rsidRPr="00CC412F" w:rsidRDefault="00F7750B" w:rsidP="00CC412F">
            <w:pPr>
              <w:rPr>
                <w:rFonts w:cs="Arial"/>
                <w:spacing w:val="-1"/>
              </w:rPr>
            </w:pPr>
            <w:r w:rsidRPr="00CC412F">
              <w:rPr>
                <w:rFonts w:cs="Arial"/>
                <w:spacing w:val="-1"/>
              </w:rPr>
              <w:t>Adress.adress 1,</w:t>
            </w:r>
          </w:p>
          <w:p w14:paraId="71A94829" w14:textId="77777777" w:rsidR="00F7750B" w:rsidRPr="00CC412F" w:rsidRDefault="00F7750B" w:rsidP="00CC412F">
            <w:pPr>
              <w:rPr>
                <w:rFonts w:cs="Arial"/>
                <w:spacing w:val="-1"/>
              </w:rPr>
            </w:pPr>
            <w:r w:rsidRPr="00CC412F">
              <w:rPr>
                <w:rFonts w:cs="Arial"/>
                <w:spacing w:val="-1"/>
              </w:rPr>
              <w:t>Adress.postnummer &amp;</w:t>
            </w:r>
          </w:p>
          <w:p w14:paraId="064235A6"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3510D262" w14:textId="77777777" w:rsidR="00F7750B" w:rsidRPr="000B0F50" w:rsidRDefault="00F7750B" w:rsidP="00CC412F">
            <w:pPr>
              <w:jc w:val="both"/>
              <w:rPr>
                <w:lang w:val="en-US"/>
                <w:rPrChange w:id="394" w:author="Björn Genfors" w:date="2014-03-28T13:02:00Z">
                  <w:rPr/>
                </w:rPrChange>
              </w:rPr>
            </w:pPr>
            <w:r w:rsidRPr="000B0F50">
              <w:rPr>
                <w:lang w:val="en-US"/>
                <w:rPrChange w:id="395" w:author="Björn Genfors" w:date="2014-03-28T13:02:00Z">
                  <w:rPr/>
                </w:rPrChange>
              </w:rPr>
              <w:t>maternityMedicalHistory/maternityMedicalHistoryHeader/accountableHealthcareProfessional/healthcareProfessionalOrgUnit/orgUnitAddress</w:t>
            </w:r>
          </w:p>
        </w:tc>
      </w:tr>
      <w:tr w:rsidR="00F7750B" w:rsidRPr="000B0F50" w14:paraId="355B7528" w14:textId="77777777" w:rsidTr="00CC412F">
        <w:trPr>
          <w:trHeight w:val="397"/>
        </w:trPr>
        <w:tc>
          <w:tcPr>
            <w:tcW w:w="1809" w:type="dxa"/>
            <w:vAlign w:val="center"/>
          </w:tcPr>
          <w:p w14:paraId="4D8E0967" w14:textId="7A792FBE" w:rsidR="00F7750B" w:rsidRPr="00CC412F" w:rsidRDefault="00F7750B" w:rsidP="00CC412F">
            <w:pPr>
              <w:jc w:val="both"/>
            </w:pPr>
            <w:del w:id="396" w:author="Björn Genfors" w:date="2014-03-28T13:17:00Z">
              <w:r w:rsidRPr="00CC412F" w:rsidDel="00E825FC">
                <w:delText>HealthcareProfessionalOrgUnit</w:delText>
              </w:r>
            </w:del>
            <w:ins w:id="397" w:author="Björn Genfors" w:date="2014-03-28T13:17:00Z">
              <w:r w:rsidR="00E825FC">
                <w:t>OrgUnitType</w:t>
              </w:r>
            </w:ins>
            <w:r w:rsidRPr="00CC412F">
              <w:t>.orgUnitLocation</w:t>
            </w:r>
          </w:p>
        </w:tc>
        <w:tc>
          <w:tcPr>
            <w:tcW w:w="2977" w:type="dxa"/>
            <w:vAlign w:val="center"/>
          </w:tcPr>
          <w:p w14:paraId="5D0B9D04"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2193922C" w14:textId="77777777" w:rsidR="00F7750B" w:rsidRPr="000B0F50" w:rsidRDefault="00F7750B" w:rsidP="00CC412F">
            <w:pPr>
              <w:jc w:val="both"/>
              <w:rPr>
                <w:lang w:val="en-US"/>
                <w:rPrChange w:id="398" w:author="Björn Genfors" w:date="2014-03-28T13:02:00Z">
                  <w:rPr/>
                </w:rPrChange>
              </w:rPr>
            </w:pPr>
            <w:r w:rsidRPr="000B0F50">
              <w:rPr>
                <w:lang w:val="en-US"/>
                <w:rPrChange w:id="399" w:author="Björn Genfors" w:date="2014-03-28T13:02:00Z">
                  <w:rPr/>
                </w:rPrChange>
              </w:rPr>
              <w:t>maternityMedicalHistory/maternityMedicalHistoryHeader/accountableHealthcareProfessional/healthcareProfessionalOrgUnit/orgUnitLocation</w:t>
            </w:r>
          </w:p>
        </w:tc>
      </w:tr>
      <w:tr w:rsidR="00F7750B" w:rsidRPr="00CC412F" w14:paraId="5CCB6B31" w14:textId="77777777" w:rsidTr="00CC412F">
        <w:trPr>
          <w:trHeight w:val="397"/>
        </w:trPr>
        <w:tc>
          <w:tcPr>
            <w:tcW w:w="1809" w:type="dxa"/>
            <w:vAlign w:val="center"/>
          </w:tcPr>
          <w:p w14:paraId="10AA4AD6" w14:textId="1629863C" w:rsidR="00F7750B" w:rsidRPr="00CC412F" w:rsidRDefault="00F7750B" w:rsidP="00CC412F">
            <w:pPr>
              <w:jc w:val="both"/>
            </w:pPr>
            <w:del w:id="400" w:author="Björn Genfors" w:date="2014-03-28T13:17:00Z">
              <w:r w:rsidRPr="00CC412F" w:rsidDel="00E825FC">
                <w:delText>AccountableHealthcareProfessional</w:delText>
              </w:r>
            </w:del>
            <w:ins w:id="401" w:author="Björn Genfors" w:date="2014-03-28T13:17:00Z">
              <w:r w:rsidR="00E825FC">
                <w:t>HealthcareProfessionalType</w:t>
              </w:r>
            </w:ins>
            <w:r w:rsidRPr="00CC412F">
              <w:t>.healthcareProfessionalCareUnitHSAId</w:t>
            </w:r>
          </w:p>
        </w:tc>
        <w:tc>
          <w:tcPr>
            <w:tcW w:w="2977" w:type="dxa"/>
            <w:vAlign w:val="center"/>
          </w:tcPr>
          <w:p w14:paraId="7005BC45" w14:textId="77777777" w:rsidR="00F7750B" w:rsidRPr="00CC412F" w:rsidRDefault="00F7750B" w:rsidP="00CC412F">
            <w:r w:rsidRPr="00CC412F">
              <w:rPr>
                <w:rFonts w:cs="Arial"/>
                <w:spacing w:val="-1"/>
              </w:rPr>
              <w:t>Informationsresurs.vårdenhet id</w:t>
            </w:r>
          </w:p>
        </w:tc>
        <w:tc>
          <w:tcPr>
            <w:tcW w:w="4111" w:type="dxa"/>
            <w:vAlign w:val="center"/>
          </w:tcPr>
          <w:p w14:paraId="27149CAD" w14:textId="77777777" w:rsidR="00F7750B" w:rsidRPr="003A6D72" w:rsidRDefault="00F7750B" w:rsidP="00CC412F">
            <w:pPr>
              <w:jc w:val="both"/>
            </w:pPr>
            <w:r w:rsidRPr="00CC412F">
              <w:t>maternityMedicalHistory/maternityMedicalHistoryHeader/accountableHealthcareProfessional/healthcareProfessionalCareUnitHSAId</w:t>
            </w:r>
          </w:p>
        </w:tc>
      </w:tr>
      <w:tr w:rsidR="00F7750B" w:rsidRPr="00CC412F" w14:paraId="54BDB67D" w14:textId="77777777" w:rsidTr="00CC412F">
        <w:trPr>
          <w:trHeight w:val="397"/>
        </w:trPr>
        <w:tc>
          <w:tcPr>
            <w:tcW w:w="1809" w:type="dxa"/>
            <w:vAlign w:val="center"/>
          </w:tcPr>
          <w:p w14:paraId="02DC288C" w14:textId="520F692A" w:rsidR="00F7750B" w:rsidRPr="00CC412F" w:rsidRDefault="00F7750B" w:rsidP="00CC412F">
            <w:pPr>
              <w:jc w:val="both"/>
            </w:pPr>
            <w:del w:id="402" w:author="Björn Genfors" w:date="2014-03-28T13:17:00Z">
              <w:r w:rsidRPr="00CC412F" w:rsidDel="00E825FC">
                <w:delText>AccountableHealthcareProfessional</w:delText>
              </w:r>
            </w:del>
            <w:ins w:id="403" w:author="Björn Genfors" w:date="2014-03-28T13:17:00Z">
              <w:r w:rsidR="00E825FC">
                <w:t>HealthcareProfessionalType</w:t>
              </w:r>
            </w:ins>
            <w:r w:rsidRPr="00CC412F">
              <w:t>.healthcareProfessionalCareGiverHSAId</w:t>
            </w:r>
          </w:p>
        </w:tc>
        <w:tc>
          <w:tcPr>
            <w:tcW w:w="2977" w:type="dxa"/>
            <w:vAlign w:val="center"/>
          </w:tcPr>
          <w:p w14:paraId="530C2BFF" w14:textId="77777777" w:rsidR="00F7750B" w:rsidRPr="00CC412F" w:rsidRDefault="00F7750B" w:rsidP="00CC412F">
            <w:pPr>
              <w:rPr>
                <w:rFonts w:cs="Arial"/>
              </w:rPr>
            </w:pPr>
            <w:r w:rsidRPr="00CC412F">
              <w:rPr>
                <w:rFonts w:cs="Arial"/>
                <w:spacing w:val="-1"/>
              </w:rPr>
              <w:t>Informationsresurs.vårdgivare id</w:t>
            </w:r>
          </w:p>
        </w:tc>
        <w:tc>
          <w:tcPr>
            <w:tcW w:w="4111" w:type="dxa"/>
            <w:vAlign w:val="center"/>
          </w:tcPr>
          <w:p w14:paraId="1500A4C4" w14:textId="77777777" w:rsidR="00F7750B" w:rsidRPr="00CC412F" w:rsidRDefault="00F7750B" w:rsidP="00CC412F">
            <w:pPr>
              <w:jc w:val="both"/>
            </w:pPr>
            <w:r w:rsidRPr="00CC412F">
              <w:t>maternityMedicalHistory/maternityMedicalHistoryHeader/accountableHealthcareProfessional/healthcareProfessionalCareGiverHSAId</w:t>
            </w:r>
          </w:p>
        </w:tc>
      </w:tr>
      <w:tr w:rsidR="00F7750B" w:rsidRPr="00CC412F" w14:paraId="108AE79D" w14:textId="77777777" w:rsidTr="00CC412F">
        <w:trPr>
          <w:trHeight w:val="397"/>
        </w:trPr>
        <w:tc>
          <w:tcPr>
            <w:tcW w:w="1809" w:type="dxa"/>
            <w:vAlign w:val="center"/>
          </w:tcPr>
          <w:p w14:paraId="0D0EB799" w14:textId="7A9E7872" w:rsidR="00F7750B" w:rsidRPr="00CC412F" w:rsidRDefault="00F7750B" w:rsidP="00F66D4E">
            <w:pPr>
              <w:jc w:val="both"/>
            </w:pPr>
            <w:r w:rsidRPr="00CC412F">
              <w:t>LegalAuthenticator</w:t>
            </w:r>
            <w:ins w:id="404" w:author="Björn Genfors" w:date="2014-03-28T13:17:00Z">
              <w:r w:rsidR="00E825FC">
                <w:t>Type</w:t>
              </w:r>
            </w:ins>
            <w:r w:rsidRPr="00CC412F">
              <w:t>.</w:t>
            </w:r>
            <w:del w:id="405" w:author="Björn Genfors" w:date="2014-03-28T13:22:00Z">
              <w:r w:rsidRPr="00CC412F" w:rsidDel="006459AE">
                <w:delText>legalAuthenticatorTime</w:delText>
              </w:r>
            </w:del>
            <w:ins w:id="406" w:author="Björn Genfors" w:date="2014-03-28T13:22:00Z">
              <w:r w:rsidR="006459AE">
                <w:t>signatureTime</w:t>
              </w:r>
            </w:ins>
          </w:p>
        </w:tc>
        <w:tc>
          <w:tcPr>
            <w:tcW w:w="2977" w:type="dxa"/>
            <w:vAlign w:val="center"/>
          </w:tcPr>
          <w:p w14:paraId="08A6286D"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696987C8" w14:textId="77777777" w:rsidR="00F7750B" w:rsidRPr="00CC412F" w:rsidRDefault="00F7750B" w:rsidP="00CC412F">
            <w:pPr>
              <w:jc w:val="both"/>
            </w:pPr>
            <w:r w:rsidRPr="00CC412F">
              <w:t>maternityMedicalHistory/maternityMedicalHistoryHeader/legalAuthenticator/legalAuthenticatorTime</w:t>
            </w:r>
          </w:p>
        </w:tc>
      </w:tr>
      <w:tr w:rsidR="00F7750B" w:rsidRPr="00CC412F" w14:paraId="5702CF32" w14:textId="77777777" w:rsidTr="00CC412F">
        <w:trPr>
          <w:trHeight w:val="397"/>
        </w:trPr>
        <w:tc>
          <w:tcPr>
            <w:tcW w:w="1809" w:type="dxa"/>
            <w:vAlign w:val="center"/>
          </w:tcPr>
          <w:p w14:paraId="3BE4315A" w14:textId="6CC5A266" w:rsidR="00F7750B" w:rsidRPr="00CC412F" w:rsidRDefault="00F7750B" w:rsidP="00CC412F">
            <w:pPr>
              <w:jc w:val="both"/>
            </w:pPr>
            <w:r w:rsidRPr="00CC412F">
              <w:t>LegalAuthenticator</w:t>
            </w:r>
            <w:ins w:id="407" w:author="Björn Genfors" w:date="2014-03-28T13:17:00Z">
              <w:r w:rsidR="00E825FC">
                <w:t>Type</w:t>
              </w:r>
            </w:ins>
            <w:r w:rsidRPr="00CC412F">
              <w:t>.legalAuthenticatorHSAId</w:t>
            </w:r>
          </w:p>
        </w:tc>
        <w:tc>
          <w:tcPr>
            <w:tcW w:w="2977" w:type="dxa"/>
            <w:vAlign w:val="center"/>
          </w:tcPr>
          <w:p w14:paraId="3C460FD4"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66DA1274" w14:textId="77777777" w:rsidR="00F7750B" w:rsidRPr="00CC412F" w:rsidRDefault="00F7750B" w:rsidP="00CC412F">
            <w:pPr>
              <w:jc w:val="both"/>
            </w:pPr>
            <w:r w:rsidRPr="00CC412F">
              <w:t>maternityMedicalHistory/maternityMedicalHistoryHeader/legalAuthenticator/legalAuthenticatorHSAId</w:t>
            </w:r>
          </w:p>
        </w:tc>
      </w:tr>
      <w:tr w:rsidR="00F7750B" w:rsidRPr="00CC412F" w14:paraId="3B676801" w14:textId="77777777" w:rsidTr="00CC412F">
        <w:trPr>
          <w:trHeight w:val="397"/>
        </w:trPr>
        <w:tc>
          <w:tcPr>
            <w:tcW w:w="1809" w:type="dxa"/>
            <w:vAlign w:val="center"/>
          </w:tcPr>
          <w:p w14:paraId="21D38FF3" w14:textId="74F422BB" w:rsidR="00F7750B" w:rsidRPr="00CC412F" w:rsidRDefault="00F7750B" w:rsidP="00CC412F">
            <w:pPr>
              <w:jc w:val="both"/>
            </w:pPr>
            <w:r w:rsidRPr="00CC412F">
              <w:t>LegalAuthenticator</w:t>
            </w:r>
            <w:ins w:id="408" w:author="Björn Genfors" w:date="2014-03-28T13:18:00Z">
              <w:r w:rsidR="00E825FC">
                <w:t>Type</w:t>
              </w:r>
            </w:ins>
            <w:r w:rsidRPr="00CC412F">
              <w:t>.legalAuthenticatorName</w:t>
            </w:r>
          </w:p>
        </w:tc>
        <w:tc>
          <w:tcPr>
            <w:tcW w:w="2977" w:type="dxa"/>
            <w:vAlign w:val="center"/>
          </w:tcPr>
          <w:p w14:paraId="4C462E80" w14:textId="77777777" w:rsidR="00F7750B" w:rsidRPr="00CC412F" w:rsidRDefault="00F7750B" w:rsidP="00CC412F">
            <w:r w:rsidRPr="00CC412F">
              <w:rPr>
                <w:rFonts w:cs="Arial"/>
                <w:spacing w:val="-1"/>
              </w:rPr>
              <w:t>Vård- och omsorgsutövare.personal namn</w:t>
            </w:r>
          </w:p>
        </w:tc>
        <w:tc>
          <w:tcPr>
            <w:tcW w:w="4111" w:type="dxa"/>
            <w:vAlign w:val="center"/>
          </w:tcPr>
          <w:p w14:paraId="3B72BA71" w14:textId="77777777" w:rsidR="00F7750B" w:rsidRPr="00CC412F" w:rsidRDefault="00F7750B" w:rsidP="00CC412F">
            <w:pPr>
              <w:jc w:val="both"/>
            </w:pPr>
            <w:r w:rsidRPr="00CC412F">
              <w:t>maternityMedicalHistory/maternityMedicalHistoryHeader/legalAuthenticator/legalAuthenticatorName</w:t>
            </w:r>
          </w:p>
        </w:tc>
      </w:tr>
      <w:tr w:rsidR="00F7750B" w:rsidRPr="00CC412F" w14:paraId="6BBA787C" w14:textId="77777777" w:rsidTr="00CC412F">
        <w:trPr>
          <w:trHeight w:val="397"/>
        </w:trPr>
        <w:tc>
          <w:tcPr>
            <w:tcW w:w="1809" w:type="dxa"/>
            <w:vAlign w:val="center"/>
          </w:tcPr>
          <w:p w14:paraId="090DB7DF" w14:textId="54E54D8E" w:rsidR="00F7750B" w:rsidRPr="00CC412F" w:rsidRDefault="00F7750B" w:rsidP="00CC412F">
            <w:pPr>
              <w:jc w:val="both"/>
            </w:pPr>
            <w:r w:rsidRPr="00CC412F">
              <w:t>MaternityMedicalHistoryHeader</w:t>
            </w:r>
            <w:ins w:id="409" w:author="Björn Genfors" w:date="2014-03-28T13:18:00Z">
              <w:r w:rsidR="00E825FC">
                <w:t>Ty</w:t>
              </w:r>
              <w:r w:rsidR="00E825FC">
                <w:lastRenderedPageBreak/>
                <w:t>pe</w:t>
              </w:r>
            </w:ins>
            <w:r w:rsidRPr="00CC412F">
              <w:t>.approvedForPatient</w:t>
            </w:r>
          </w:p>
        </w:tc>
        <w:tc>
          <w:tcPr>
            <w:tcW w:w="2977" w:type="dxa"/>
            <w:vAlign w:val="center"/>
          </w:tcPr>
          <w:p w14:paraId="6E53A0C1" w14:textId="77777777" w:rsidR="00F7750B" w:rsidRPr="00CC412F" w:rsidRDefault="00F7750B" w:rsidP="00CC412F">
            <w:r w:rsidRPr="00CC412F">
              <w:rPr>
                <w:rFonts w:cs="Arial"/>
                <w:i/>
                <w:color w:val="FF0000"/>
              </w:rPr>
              <w:lastRenderedPageBreak/>
              <w:t>Saknar motsvarighet i V-TIM 2.2</w:t>
            </w:r>
          </w:p>
        </w:tc>
        <w:tc>
          <w:tcPr>
            <w:tcW w:w="4111" w:type="dxa"/>
            <w:vAlign w:val="center"/>
          </w:tcPr>
          <w:p w14:paraId="194AF58A" w14:textId="77777777" w:rsidR="00F7750B" w:rsidRPr="00CC412F" w:rsidRDefault="00F7750B" w:rsidP="00CC412F">
            <w:pPr>
              <w:jc w:val="both"/>
            </w:pPr>
            <w:r w:rsidRPr="00CC412F">
              <w:t>maternityMedicalHistory/maternityMedicalHistoryHeader/approvedForPatient</w:t>
            </w:r>
          </w:p>
        </w:tc>
      </w:tr>
      <w:tr w:rsidR="00F7750B" w:rsidRPr="00CC412F" w14:paraId="3EB0EF88" w14:textId="77777777" w:rsidTr="00CC412F">
        <w:trPr>
          <w:trHeight w:val="397"/>
        </w:trPr>
        <w:tc>
          <w:tcPr>
            <w:tcW w:w="1809" w:type="dxa"/>
            <w:vAlign w:val="center"/>
          </w:tcPr>
          <w:p w14:paraId="6BAD2694" w14:textId="7BDD1088" w:rsidR="00F7750B" w:rsidRPr="00CC412F" w:rsidRDefault="00F7750B" w:rsidP="00CC412F">
            <w:pPr>
              <w:jc w:val="both"/>
            </w:pPr>
            <w:r w:rsidRPr="00CC412F">
              <w:lastRenderedPageBreak/>
              <w:t>MaternityMedicalHistoryHeader</w:t>
            </w:r>
            <w:ins w:id="410" w:author="Björn Genfors" w:date="2014-03-28T13:18:00Z">
              <w:r w:rsidR="00E825FC">
                <w:t>Type</w:t>
              </w:r>
            </w:ins>
            <w:r w:rsidRPr="00CC412F">
              <w:t>.careContactId</w:t>
            </w:r>
          </w:p>
        </w:tc>
        <w:tc>
          <w:tcPr>
            <w:tcW w:w="2977" w:type="dxa"/>
            <w:vAlign w:val="center"/>
          </w:tcPr>
          <w:p w14:paraId="6CADED94"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678043AB" w14:textId="77777777" w:rsidR="00F7750B" w:rsidRPr="00CC412F" w:rsidRDefault="00F7750B" w:rsidP="00CC412F">
            <w:pPr>
              <w:jc w:val="both"/>
            </w:pPr>
            <w:r w:rsidRPr="00CC412F">
              <w:t>maternityMedicalHistory/maternityMedicalHistoryHeader/careContactId</w:t>
            </w:r>
          </w:p>
        </w:tc>
      </w:tr>
      <w:tr w:rsidR="00F7750B" w:rsidRPr="00CC412F" w14:paraId="2CD92016" w14:textId="77777777" w:rsidTr="00CC412F">
        <w:trPr>
          <w:trHeight w:val="397"/>
        </w:trPr>
        <w:tc>
          <w:tcPr>
            <w:tcW w:w="1809" w:type="dxa"/>
            <w:shd w:val="clear" w:color="auto" w:fill="D9D9D9" w:themeFill="background1" w:themeFillShade="D9"/>
            <w:vAlign w:val="center"/>
          </w:tcPr>
          <w:p w14:paraId="24E20A47" w14:textId="4EF52C0A" w:rsidR="00F7750B" w:rsidRPr="00CC412F" w:rsidRDefault="00E825FC" w:rsidP="00CC412F">
            <w:ins w:id="411" w:author="Björn Genfors" w:date="2014-03-28T13:18:00Z">
              <w:r>
                <w:t>M</w:t>
              </w:r>
            </w:ins>
            <w:del w:id="412" w:author="Björn Genfors" w:date="2014-03-28T13:18:00Z">
              <w:r w:rsidR="00F7750B" w:rsidRPr="00CC412F" w:rsidDel="00E825FC">
                <w:delText>m</w:delText>
              </w:r>
            </w:del>
            <w:r w:rsidR="00F7750B" w:rsidRPr="00CC412F">
              <w:t>aternityMedicalHistoryBody</w:t>
            </w:r>
            <w:ins w:id="413" w:author="Björn Genfors" w:date="2014-03-28T13:18:00Z">
              <w:r>
                <w:t>Type</w:t>
              </w:r>
            </w:ins>
          </w:p>
        </w:tc>
        <w:tc>
          <w:tcPr>
            <w:tcW w:w="2977" w:type="dxa"/>
            <w:shd w:val="clear" w:color="auto" w:fill="D9D9D9" w:themeFill="background1" w:themeFillShade="D9"/>
            <w:vAlign w:val="center"/>
          </w:tcPr>
          <w:p w14:paraId="0EB0FF6B"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37435322"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4F21FCA6" w14:textId="77777777" w:rsidTr="00CC412F">
        <w:trPr>
          <w:trHeight w:val="397"/>
        </w:trPr>
        <w:tc>
          <w:tcPr>
            <w:tcW w:w="1809" w:type="dxa"/>
            <w:vAlign w:val="center"/>
          </w:tcPr>
          <w:p w14:paraId="20B0B294" w14:textId="2EA74CC8" w:rsidR="00F7750B" w:rsidRPr="00CC412F" w:rsidRDefault="00F7750B" w:rsidP="00CC412F">
            <w:del w:id="414" w:author="Björn Genfors" w:date="2014-03-28T13:18:00Z">
              <w:r w:rsidRPr="00CC412F" w:rsidDel="00E825FC">
                <w:delText>RegistrationRecord</w:delText>
              </w:r>
            </w:del>
            <w:ins w:id="415" w:author="Björn Genfors" w:date="2014-03-28T13:18:00Z">
              <w:r w:rsidR="00E825FC">
                <w:t>RegistrationRecordType</w:t>
              </w:r>
            </w:ins>
            <w:r w:rsidRPr="00CC412F">
              <w:t>.lastMenstrualPeriod</w:t>
            </w:r>
          </w:p>
        </w:tc>
        <w:tc>
          <w:tcPr>
            <w:tcW w:w="2977" w:type="dxa"/>
            <w:vAlign w:val="center"/>
          </w:tcPr>
          <w:p w14:paraId="35BF8F4A"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10E8D437"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maternityMedicalHistory/maternityMedicalHistoryBody/registrationRecord/lastMenstrualPeriod</w:t>
            </w:r>
          </w:p>
        </w:tc>
      </w:tr>
      <w:tr w:rsidR="00F7750B" w:rsidRPr="00CC412F" w14:paraId="424089A4" w14:textId="77777777" w:rsidTr="00CC412F">
        <w:trPr>
          <w:trHeight w:val="397"/>
        </w:trPr>
        <w:tc>
          <w:tcPr>
            <w:tcW w:w="1809" w:type="dxa"/>
            <w:vAlign w:val="center"/>
          </w:tcPr>
          <w:p w14:paraId="65E64EC2" w14:textId="633963A1" w:rsidR="00F7750B" w:rsidRPr="00CC412F" w:rsidRDefault="00F7750B" w:rsidP="00CC412F">
            <w:del w:id="416" w:author="Björn Genfors" w:date="2014-03-28T13:18:00Z">
              <w:r w:rsidRPr="00CC412F" w:rsidDel="00E825FC">
                <w:delText>RegistrationRecord</w:delText>
              </w:r>
            </w:del>
            <w:ins w:id="417" w:author="Björn Genfors" w:date="2014-03-28T13:18:00Z">
              <w:r w:rsidR="00E825FC">
                <w:t>RegistrationRecordType</w:t>
              </w:r>
            </w:ins>
            <w:r w:rsidRPr="00CC412F">
              <w:t>.indicationPregnancy</w:t>
            </w:r>
          </w:p>
        </w:tc>
        <w:tc>
          <w:tcPr>
            <w:tcW w:w="2977" w:type="dxa"/>
            <w:vAlign w:val="center"/>
          </w:tcPr>
          <w:p w14:paraId="4F685C3D"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71A7825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maternityMedicalHistory/maternityMedicalHistoryBody/registrationRecord/indicationPregnancy</w:t>
            </w:r>
          </w:p>
        </w:tc>
      </w:tr>
      <w:tr w:rsidR="00F7750B" w:rsidRPr="00CC412F" w14:paraId="005057CE" w14:textId="77777777" w:rsidTr="00CC412F">
        <w:trPr>
          <w:trHeight w:val="397"/>
        </w:trPr>
        <w:tc>
          <w:tcPr>
            <w:tcW w:w="1809" w:type="dxa"/>
            <w:vAlign w:val="center"/>
          </w:tcPr>
          <w:p w14:paraId="40ED356A" w14:textId="2BB00290" w:rsidR="00F7750B" w:rsidRPr="00CC412F" w:rsidRDefault="00F7750B" w:rsidP="00CC412F">
            <w:del w:id="418" w:author="Björn Genfors" w:date="2014-03-28T13:18:00Z">
              <w:r w:rsidRPr="00CC412F" w:rsidDel="00E825FC">
                <w:delText>RegistrationRecord</w:delText>
              </w:r>
            </w:del>
            <w:ins w:id="419" w:author="Björn Genfors" w:date="2014-03-28T13:18:00Z">
              <w:r w:rsidR="00E825FC">
                <w:t>RegistrationRecordType</w:t>
              </w:r>
            </w:ins>
            <w:r w:rsidRPr="00CC412F">
              <w:t>.contraceptiveDiscontinued</w:t>
            </w:r>
          </w:p>
        </w:tc>
        <w:tc>
          <w:tcPr>
            <w:tcW w:w="2977" w:type="dxa"/>
            <w:vAlign w:val="center"/>
          </w:tcPr>
          <w:p w14:paraId="6726FF5E"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5E1FAD83"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maternityMedicalHistory/maternityMedicalHistoryBody/registrationRecord/contraceptiveDiscontinued</w:t>
            </w:r>
          </w:p>
        </w:tc>
      </w:tr>
      <w:tr w:rsidR="00F7750B" w:rsidRPr="00CC412F" w14:paraId="750F4146" w14:textId="77777777" w:rsidTr="00CC412F">
        <w:trPr>
          <w:trHeight w:val="397"/>
        </w:trPr>
        <w:tc>
          <w:tcPr>
            <w:tcW w:w="1809" w:type="dxa"/>
            <w:vAlign w:val="center"/>
          </w:tcPr>
          <w:p w14:paraId="25452BD1" w14:textId="1A5F1772" w:rsidR="00F7750B" w:rsidRPr="00CC412F" w:rsidRDefault="00F7750B" w:rsidP="00CC412F">
            <w:del w:id="420" w:author="Björn Genfors" w:date="2014-03-28T13:18:00Z">
              <w:r w:rsidRPr="00CC412F" w:rsidDel="00E825FC">
                <w:delText>RegistrationRecord</w:delText>
              </w:r>
            </w:del>
            <w:ins w:id="421" w:author="Björn Genfors" w:date="2014-03-28T13:18:00Z">
              <w:r w:rsidR="00E825FC">
                <w:t>RegistrationRecordType</w:t>
              </w:r>
            </w:ins>
            <w:r w:rsidRPr="00CC412F">
              <w:t>.expectedDayOfDeliveryFromLastMenstrualPeriod</w:t>
            </w:r>
          </w:p>
        </w:tc>
        <w:tc>
          <w:tcPr>
            <w:tcW w:w="2977" w:type="dxa"/>
            <w:vAlign w:val="center"/>
          </w:tcPr>
          <w:p w14:paraId="69AEAA52"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6CC8F942"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maternityMedicalHistory/maternityMedicalHistoryBody/registrationRecord/expectedDayOfDeliveryFromLastMentrualPeriod</w:t>
            </w:r>
          </w:p>
        </w:tc>
      </w:tr>
      <w:tr w:rsidR="00F7750B" w:rsidRPr="00CC412F" w14:paraId="1757AA70" w14:textId="77777777" w:rsidTr="00CC412F">
        <w:trPr>
          <w:trHeight w:val="397"/>
        </w:trPr>
        <w:tc>
          <w:tcPr>
            <w:tcW w:w="1809" w:type="dxa"/>
            <w:vAlign w:val="center"/>
          </w:tcPr>
          <w:p w14:paraId="654814A3" w14:textId="4D132EAE" w:rsidR="00F7750B" w:rsidRPr="00CC412F" w:rsidRDefault="00F7750B" w:rsidP="00CC412F">
            <w:del w:id="422" w:author="Björn Genfors" w:date="2014-03-28T13:18:00Z">
              <w:r w:rsidRPr="00CC412F" w:rsidDel="00E825FC">
                <w:delText>RegistrationRecord</w:delText>
              </w:r>
            </w:del>
            <w:ins w:id="423" w:author="Björn Genfors" w:date="2014-03-28T13:18:00Z">
              <w:r w:rsidR="00E825FC">
                <w:t>RegistrationRecordType</w:t>
              </w:r>
            </w:ins>
            <w:r w:rsidRPr="00CC412F">
              <w:t>.expectedDayOfDeliveryFromUltrasoundScan</w:t>
            </w:r>
          </w:p>
        </w:tc>
        <w:tc>
          <w:tcPr>
            <w:tcW w:w="2977" w:type="dxa"/>
            <w:vAlign w:val="center"/>
          </w:tcPr>
          <w:p w14:paraId="194C94F2"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29FAD8B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maternityMedicalHistory/maternityMedicalHistoryBody/registrationRecord/expectedDayOfDeliveryFromUltrasoundScan</w:t>
            </w:r>
          </w:p>
        </w:tc>
      </w:tr>
      <w:tr w:rsidR="00F7750B" w:rsidRPr="00CC412F" w14:paraId="32411101" w14:textId="77777777" w:rsidTr="00CC412F">
        <w:trPr>
          <w:trHeight w:val="397"/>
        </w:trPr>
        <w:tc>
          <w:tcPr>
            <w:tcW w:w="1809" w:type="dxa"/>
            <w:vAlign w:val="center"/>
          </w:tcPr>
          <w:p w14:paraId="19323DA4" w14:textId="73F2A0E0" w:rsidR="00F7750B" w:rsidRPr="00CC412F" w:rsidRDefault="00F7750B" w:rsidP="00CC412F">
            <w:del w:id="424" w:author="Björn Genfors" w:date="2014-03-28T13:18:00Z">
              <w:r w:rsidRPr="00CC412F" w:rsidDel="00E825FC">
                <w:delText>RegistrationRecord</w:delText>
              </w:r>
            </w:del>
            <w:ins w:id="425" w:author="Björn Genfors" w:date="2014-03-28T13:18:00Z">
              <w:r w:rsidR="00E825FC">
                <w:t>RegistrationRecordType</w:t>
              </w:r>
            </w:ins>
            <w:r w:rsidRPr="00CC412F">
              <w:t>.expectedDayOfDeliveryFromEmbryonicTransfer</w:t>
            </w:r>
          </w:p>
        </w:tc>
        <w:tc>
          <w:tcPr>
            <w:tcW w:w="2977" w:type="dxa"/>
            <w:vAlign w:val="center"/>
          </w:tcPr>
          <w:p w14:paraId="377383D6"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6595789D"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maternityMedicalHistory/maternityMedicalHistoryBody/registrationRecord/expectedDayOfDeliveryFromEmbryonicTransfer</w:t>
            </w:r>
          </w:p>
        </w:tc>
      </w:tr>
      <w:tr w:rsidR="00F7750B" w:rsidRPr="00CC412F" w14:paraId="2DD08264" w14:textId="77777777" w:rsidTr="00CC412F">
        <w:trPr>
          <w:trHeight w:val="397"/>
        </w:trPr>
        <w:tc>
          <w:tcPr>
            <w:tcW w:w="1809" w:type="dxa"/>
            <w:vAlign w:val="center"/>
          </w:tcPr>
          <w:p w14:paraId="05361168" w14:textId="3E129F25" w:rsidR="00F7750B" w:rsidRPr="00CC412F" w:rsidRDefault="00F7750B" w:rsidP="00CC412F">
            <w:del w:id="426" w:author="Björn Genfors" w:date="2014-03-28T13:18:00Z">
              <w:r w:rsidRPr="00CC412F" w:rsidDel="00E825FC">
                <w:delText>RegistrationRecord</w:delText>
              </w:r>
            </w:del>
            <w:ins w:id="427" w:author="Björn Genfors" w:date="2014-03-28T13:18:00Z">
              <w:r w:rsidR="00E825FC">
                <w:t>RegistrationRecordType</w:t>
              </w:r>
            </w:ins>
            <w:r w:rsidRPr="00CC412F">
              <w:t>.length</w:t>
            </w:r>
          </w:p>
        </w:tc>
        <w:tc>
          <w:tcPr>
            <w:tcW w:w="2977" w:type="dxa"/>
            <w:vAlign w:val="center"/>
          </w:tcPr>
          <w:p w14:paraId="0646858C"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5A7DF944"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maternityMedicalHistory/maternityMedicalHistoryBody/registrationRecord/length</w:t>
            </w:r>
          </w:p>
        </w:tc>
      </w:tr>
      <w:tr w:rsidR="00F7750B" w:rsidRPr="00CC412F" w14:paraId="259D545A" w14:textId="77777777" w:rsidTr="00CC412F">
        <w:trPr>
          <w:trHeight w:val="397"/>
        </w:trPr>
        <w:tc>
          <w:tcPr>
            <w:tcW w:w="1809" w:type="dxa"/>
          </w:tcPr>
          <w:p w14:paraId="33270441" w14:textId="6B702C53" w:rsidR="00F7750B" w:rsidRPr="00CC412F" w:rsidRDefault="00F7750B" w:rsidP="00CC412F">
            <w:del w:id="428" w:author="Björn Genfors" w:date="2014-03-28T13:18:00Z">
              <w:r w:rsidRPr="00CC412F" w:rsidDel="00E825FC">
                <w:delText>RegistrationRecord</w:delText>
              </w:r>
            </w:del>
            <w:ins w:id="429" w:author="Björn Genfors" w:date="2014-03-28T13:18:00Z">
              <w:r w:rsidR="00E825FC">
                <w:t>RegistrationRe</w:t>
              </w:r>
              <w:r w:rsidR="00E825FC">
                <w:lastRenderedPageBreak/>
                <w:t>cordType</w:t>
              </w:r>
            </w:ins>
            <w:r w:rsidRPr="00CC412F">
              <w:t>.weight</w:t>
            </w:r>
          </w:p>
        </w:tc>
        <w:tc>
          <w:tcPr>
            <w:tcW w:w="2977" w:type="dxa"/>
          </w:tcPr>
          <w:p w14:paraId="7ADB07DA" w14:textId="77777777" w:rsidR="00F7750B" w:rsidRPr="00CC412F" w:rsidRDefault="00F7750B" w:rsidP="00CC412F">
            <w:pPr>
              <w:rPr>
                <w:rFonts w:cs="Arial"/>
                <w:spacing w:val="-1"/>
              </w:rPr>
            </w:pPr>
            <w:r w:rsidRPr="00CC412F">
              <w:rPr>
                <w:rFonts w:cs="Arial"/>
              </w:rPr>
              <w:lastRenderedPageBreak/>
              <w:t>Observerat uppfattat tillstånd Värde.värde</w:t>
            </w:r>
          </w:p>
        </w:tc>
        <w:tc>
          <w:tcPr>
            <w:tcW w:w="4111" w:type="dxa"/>
          </w:tcPr>
          <w:p w14:paraId="3FC93905" w14:textId="77777777" w:rsidR="00F7750B" w:rsidRPr="00CC412F" w:rsidRDefault="00F7750B" w:rsidP="00CC412F">
            <w:r w:rsidRPr="00CC412F">
              <w:rPr>
                <w:rFonts w:cs="Consolas"/>
                <w:spacing w:val="-1"/>
              </w:rPr>
              <w:t>maternityMedicalHistory/maternityMedicalHistoryBody/registrationRecord/weight</w:t>
            </w:r>
          </w:p>
        </w:tc>
      </w:tr>
      <w:tr w:rsidR="00F7750B" w:rsidRPr="00CC412F" w14:paraId="01270DE7" w14:textId="77777777" w:rsidTr="00CC412F">
        <w:trPr>
          <w:trHeight w:val="397"/>
        </w:trPr>
        <w:tc>
          <w:tcPr>
            <w:tcW w:w="1809" w:type="dxa"/>
            <w:vAlign w:val="center"/>
          </w:tcPr>
          <w:p w14:paraId="1FB9CAE0" w14:textId="49615CD8" w:rsidR="00F7750B" w:rsidRPr="00CC412F" w:rsidRDefault="00F7750B" w:rsidP="00CC412F">
            <w:del w:id="430" w:author="Björn Genfors" w:date="2014-03-28T13:18:00Z">
              <w:r w:rsidRPr="00CC412F" w:rsidDel="00E825FC">
                <w:lastRenderedPageBreak/>
                <w:delText>RegistrationRecord</w:delText>
              </w:r>
            </w:del>
            <w:ins w:id="431" w:author="Björn Genfors" w:date="2014-03-28T13:18:00Z">
              <w:r w:rsidR="00E825FC">
                <w:t>RegistrationRecordType</w:t>
              </w:r>
            </w:ins>
            <w:r w:rsidRPr="00CC412F">
              <w:t>.bodyMassIndex</w:t>
            </w:r>
          </w:p>
        </w:tc>
        <w:tc>
          <w:tcPr>
            <w:tcW w:w="2977" w:type="dxa"/>
            <w:vAlign w:val="center"/>
          </w:tcPr>
          <w:p w14:paraId="35A8C679"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26D2D44B"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maternityMedicalHistory/maternityMedicalHistoryBody/registrationRecord/bodyMassIndex</w:t>
            </w:r>
          </w:p>
        </w:tc>
      </w:tr>
      <w:tr w:rsidR="00F7750B" w:rsidRPr="00CC412F" w14:paraId="3E0B0101" w14:textId="77777777" w:rsidTr="00CC412F">
        <w:trPr>
          <w:trHeight w:val="397"/>
        </w:trPr>
        <w:tc>
          <w:tcPr>
            <w:tcW w:w="1809" w:type="dxa"/>
            <w:vAlign w:val="center"/>
          </w:tcPr>
          <w:p w14:paraId="524D036D" w14:textId="3733AB80" w:rsidR="00F7750B" w:rsidRPr="00CC412F" w:rsidRDefault="00F7750B" w:rsidP="00CC412F">
            <w:r w:rsidRPr="00CC412F">
              <w:t>RegistrationRecord</w:t>
            </w:r>
            <w:ins w:id="432" w:author="Björn Genfors" w:date="2014-03-28T13:18:00Z">
              <w:r w:rsidR="00E825FC">
                <w:t>Type</w:t>
              </w:r>
            </w:ins>
            <w:r w:rsidRPr="00CC412F">
              <w:t>.infertility</w:t>
            </w:r>
          </w:p>
        </w:tc>
        <w:tc>
          <w:tcPr>
            <w:tcW w:w="2977" w:type="dxa"/>
            <w:vAlign w:val="center"/>
          </w:tcPr>
          <w:p w14:paraId="6F894264"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7FC4DACE"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maternityMedicalHistory/maternityMedicalHistoryBody/registrationRecord/infertility</w:t>
            </w:r>
          </w:p>
        </w:tc>
      </w:tr>
      <w:tr w:rsidR="00F7750B" w:rsidRPr="000B0F50" w14:paraId="4A50852D" w14:textId="77777777" w:rsidTr="00CC412F">
        <w:trPr>
          <w:trHeight w:val="397"/>
        </w:trPr>
        <w:tc>
          <w:tcPr>
            <w:tcW w:w="1809" w:type="dxa"/>
            <w:vAlign w:val="center"/>
          </w:tcPr>
          <w:p w14:paraId="47325A0E" w14:textId="54472FF4" w:rsidR="00F7750B" w:rsidRPr="00CC412F" w:rsidRDefault="00F7750B" w:rsidP="00CC412F">
            <w:del w:id="433" w:author="Björn Genfors" w:date="2014-03-28T13:18:00Z">
              <w:r w:rsidRPr="00CC412F" w:rsidDel="00E825FC">
                <w:delText>PreviousGravidityAndParity</w:delText>
              </w:r>
            </w:del>
            <w:ins w:id="434" w:author="Björn Genfors" w:date="2014-03-28T13:18:00Z">
              <w:r w:rsidR="00E825FC">
                <w:t>PreviousGravidityAndParityType</w:t>
              </w:r>
            </w:ins>
            <w:r w:rsidRPr="00CC412F">
              <w:t>.year</w:t>
            </w:r>
          </w:p>
        </w:tc>
        <w:tc>
          <w:tcPr>
            <w:tcW w:w="2977" w:type="dxa"/>
            <w:vAlign w:val="center"/>
          </w:tcPr>
          <w:p w14:paraId="71B5AAFE" w14:textId="77777777" w:rsidR="00F7750B" w:rsidRPr="00CC412F" w:rsidRDefault="00F7750B" w:rsidP="00CC412F">
            <w:pPr>
              <w:rPr>
                <w:rFonts w:eastAsia="Arial Unicode MS" w:cs="Arial"/>
              </w:rPr>
            </w:pPr>
            <w:r w:rsidRPr="00CC412F">
              <w:rPr>
                <w:rFonts w:cs="Arial"/>
              </w:rPr>
              <w:t>Observerat uppfattat tillstånd Värde.värde</w:t>
            </w:r>
          </w:p>
        </w:tc>
        <w:tc>
          <w:tcPr>
            <w:tcW w:w="4111" w:type="dxa"/>
            <w:vAlign w:val="center"/>
          </w:tcPr>
          <w:p w14:paraId="616DBF4B" w14:textId="77777777" w:rsidR="00F7750B" w:rsidRPr="000B0F50" w:rsidRDefault="00F7750B" w:rsidP="00CC412F">
            <w:pPr>
              <w:autoSpaceDE w:val="0"/>
              <w:autoSpaceDN w:val="0"/>
              <w:adjustRightInd w:val="0"/>
              <w:spacing w:line="240" w:lineRule="auto"/>
              <w:rPr>
                <w:rFonts w:cs="Consolas"/>
                <w:spacing w:val="-1"/>
                <w:lang w:val="en-US"/>
                <w:rPrChange w:id="435" w:author="Björn Genfors" w:date="2014-03-28T13:02:00Z">
                  <w:rPr>
                    <w:rFonts w:cs="Consolas"/>
                    <w:spacing w:val="-1"/>
                  </w:rPr>
                </w:rPrChange>
              </w:rPr>
            </w:pPr>
            <w:r w:rsidRPr="000B0F50">
              <w:rPr>
                <w:rFonts w:cs="Consolas"/>
                <w:spacing w:val="-1"/>
                <w:lang w:val="en-US"/>
                <w:rPrChange w:id="436" w:author="Björn Genfors" w:date="2014-03-28T13:02:00Z">
                  <w:rPr>
                    <w:rFonts w:cs="Consolas"/>
                    <w:spacing w:val="-1"/>
                  </w:rPr>
                </w:rPrChange>
              </w:rPr>
              <w:t>maternityMedicalHistory/maternityMedicalHistoryBody/registrationRecord/previousGravidityAndParity/year</w:t>
            </w:r>
          </w:p>
        </w:tc>
      </w:tr>
      <w:tr w:rsidR="00F7750B" w:rsidRPr="000B0F50" w14:paraId="5FE35745" w14:textId="77777777" w:rsidTr="00CC412F">
        <w:trPr>
          <w:trHeight w:val="397"/>
        </w:trPr>
        <w:tc>
          <w:tcPr>
            <w:tcW w:w="1809" w:type="dxa"/>
            <w:vAlign w:val="center"/>
          </w:tcPr>
          <w:p w14:paraId="0E11DC87" w14:textId="4A079768" w:rsidR="00F7750B" w:rsidRPr="00CC412F" w:rsidRDefault="00F7750B" w:rsidP="00CC412F">
            <w:del w:id="437" w:author="Björn Genfors" w:date="2014-03-28T13:18:00Z">
              <w:r w:rsidRPr="00CC412F" w:rsidDel="00E825FC">
                <w:delText>PreviousGravidityAndParity</w:delText>
              </w:r>
            </w:del>
            <w:ins w:id="438" w:author="Björn Genfors" w:date="2014-03-28T13:18:00Z">
              <w:r w:rsidR="00E825FC">
                <w:t>PreviousGravidityAndParityType</w:t>
              </w:r>
            </w:ins>
            <w:r w:rsidRPr="00CC412F">
              <w:t>.delivery</w:t>
            </w:r>
          </w:p>
        </w:tc>
        <w:tc>
          <w:tcPr>
            <w:tcW w:w="2977" w:type="dxa"/>
            <w:vAlign w:val="center"/>
          </w:tcPr>
          <w:p w14:paraId="5E45DDF7"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39612C0A" w14:textId="77777777" w:rsidR="00F7750B" w:rsidRPr="000B0F50" w:rsidRDefault="00F7750B" w:rsidP="00CC412F">
            <w:pPr>
              <w:autoSpaceDE w:val="0"/>
              <w:autoSpaceDN w:val="0"/>
              <w:adjustRightInd w:val="0"/>
              <w:spacing w:line="240" w:lineRule="auto"/>
              <w:rPr>
                <w:rFonts w:cs="Consolas"/>
                <w:spacing w:val="-1"/>
                <w:lang w:val="en-US"/>
                <w:rPrChange w:id="439" w:author="Björn Genfors" w:date="2014-03-28T13:02:00Z">
                  <w:rPr>
                    <w:rFonts w:cs="Consolas"/>
                    <w:spacing w:val="-1"/>
                  </w:rPr>
                </w:rPrChange>
              </w:rPr>
            </w:pPr>
            <w:r w:rsidRPr="000B0F50">
              <w:rPr>
                <w:rFonts w:cs="Consolas"/>
                <w:spacing w:val="-1"/>
                <w:lang w:val="en-US"/>
                <w:rPrChange w:id="440" w:author="Björn Genfors" w:date="2014-03-28T13:02:00Z">
                  <w:rPr>
                    <w:rFonts w:cs="Consolas"/>
                    <w:spacing w:val="-1"/>
                  </w:rPr>
                </w:rPrChange>
              </w:rPr>
              <w:t>maternityMedicalHistory/maternityMedicalHistoryBody/registrationRecord/previousGravidityAndParity/delivery</w:t>
            </w:r>
          </w:p>
        </w:tc>
      </w:tr>
      <w:tr w:rsidR="00F7750B" w:rsidRPr="000B0F50" w14:paraId="4304F657" w14:textId="77777777" w:rsidTr="00CC412F">
        <w:trPr>
          <w:trHeight w:val="397"/>
        </w:trPr>
        <w:tc>
          <w:tcPr>
            <w:tcW w:w="1809" w:type="dxa"/>
            <w:vAlign w:val="center"/>
          </w:tcPr>
          <w:p w14:paraId="2F97D187" w14:textId="20483C9C" w:rsidR="00F7750B" w:rsidRPr="00CC412F" w:rsidRDefault="00F7750B" w:rsidP="00CC412F">
            <w:del w:id="441" w:author="Björn Genfors" w:date="2014-03-28T13:18:00Z">
              <w:r w:rsidRPr="00CC412F" w:rsidDel="00E825FC">
                <w:delText>PreviousGravidityAndParity</w:delText>
              </w:r>
            </w:del>
            <w:ins w:id="442" w:author="Björn Genfors" w:date="2014-03-28T13:18:00Z">
              <w:r w:rsidR="00E825FC">
                <w:t>PreviousGravidityAndParityType</w:t>
              </w:r>
            </w:ins>
            <w:r w:rsidRPr="00CC412F">
              <w:t>.healthcareFacility</w:t>
            </w:r>
          </w:p>
        </w:tc>
        <w:tc>
          <w:tcPr>
            <w:tcW w:w="2977" w:type="dxa"/>
            <w:vAlign w:val="center"/>
          </w:tcPr>
          <w:p w14:paraId="6E4DEB40"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3E46F3D5" w14:textId="77777777" w:rsidR="00F7750B" w:rsidRPr="000B0F50" w:rsidRDefault="00F7750B" w:rsidP="00CC412F">
            <w:pPr>
              <w:autoSpaceDE w:val="0"/>
              <w:autoSpaceDN w:val="0"/>
              <w:adjustRightInd w:val="0"/>
              <w:spacing w:line="240" w:lineRule="auto"/>
              <w:rPr>
                <w:rFonts w:cs="Consolas"/>
                <w:spacing w:val="-1"/>
                <w:lang w:val="en-US"/>
                <w:rPrChange w:id="443" w:author="Björn Genfors" w:date="2014-03-28T13:02:00Z">
                  <w:rPr>
                    <w:rFonts w:cs="Consolas"/>
                    <w:spacing w:val="-1"/>
                  </w:rPr>
                </w:rPrChange>
              </w:rPr>
            </w:pPr>
            <w:r w:rsidRPr="000B0F50">
              <w:rPr>
                <w:rFonts w:cs="Consolas"/>
                <w:spacing w:val="-1"/>
                <w:lang w:val="en-US"/>
                <w:rPrChange w:id="444" w:author="Björn Genfors" w:date="2014-03-28T13:02:00Z">
                  <w:rPr>
                    <w:rFonts w:cs="Consolas"/>
                    <w:spacing w:val="-1"/>
                  </w:rPr>
                </w:rPrChange>
              </w:rPr>
              <w:t>maternityMedicalHistory/maternityMedicalHistoryBody/registrationRecord/previousGravidityAndParity/healthcareFacility</w:t>
            </w:r>
          </w:p>
        </w:tc>
      </w:tr>
      <w:tr w:rsidR="00F7750B" w:rsidRPr="000B0F50" w14:paraId="32E828AC" w14:textId="77777777" w:rsidTr="00CC412F">
        <w:trPr>
          <w:trHeight w:val="397"/>
        </w:trPr>
        <w:tc>
          <w:tcPr>
            <w:tcW w:w="1809" w:type="dxa"/>
            <w:vAlign w:val="center"/>
          </w:tcPr>
          <w:p w14:paraId="306B37C8" w14:textId="0E49FF9F" w:rsidR="00F7750B" w:rsidRPr="00CC412F" w:rsidRDefault="00F7750B" w:rsidP="00CC412F">
            <w:del w:id="445" w:author="Björn Genfors" w:date="2014-03-28T13:18:00Z">
              <w:r w:rsidRPr="00CC412F" w:rsidDel="00E825FC">
                <w:delText>PreviousGravidityAndParity</w:delText>
              </w:r>
            </w:del>
            <w:ins w:id="446" w:author="Björn Genfors" w:date="2014-03-28T13:18:00Z">
              <w:r w:rsidR="00E825FC">
                <w:t>PreviousGravidityAndParityType</w:t>
              </w:r>
            </w:ins>
            <w:r w:rsidRPr="00CC412F">
              <w:t>.progress</w:t>
            </w:r>
          </w:p>
        </w:tc>
        <w:tc>
          <w:tcPr>
            <w:tcW w:w="2977" w:type="dxa"/>
            <w:vAlign w:val="center"/>
          </w:tcPr>
          <w:p w14:paraId="1C47B4C5"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5EEBD7D" w14:textId="77777777" w:rsidR="00F7750B" w:rsidRPr="000B0F50" w:rsidRDefault="00F7750B" w:rsidP="00CC412F">
            <w:pPr>
              <w:autoSpaceDE w:val="0"/>
              <w:autoSpaceDN w:val="0"/>
              <w:adjustRightInd w:val="0"/>
              <w:spacing w:line="240" w:lineRule="auto"/>
              <w:rPr>
                <w:rFonts w:cs="Consolas"/>
                <w:spacing w:val="-1"/>
                <w:lang w:val="en-US"/>
                <w:rPrChange w:id="447" w:author="Björn Genfors" w:date="2014-03-28T13:02:00Z">
                  <w:rPr>
                    <w:rFonts w:cs="Consolas"/>
                    <w:spacing w:val="-1"/>
                  </w:rPr>
                </w:rPrChange>
              </w:rPr>
            </w:pPr>
            <w:r w:rsidRPr="000B0F50">
              <w:rPr>
                <w:rFonts w:cs="Consolas"/>
                <w:spacing w:val="-1"/>
                <w:lang w:val="en-US"/>
                <w:rPrChange w:id="448" w:author="Björn Genfors" w:date="2014-03-28T13:02:00Z">
                  <w:rPr>
                    <w:rFonts w:cs="Consolas"/>
                    <w:spacing w:val="-1"/>
                  </w:rPr>
                </w:rPrChange>
              </w:rPr>
              <w:t>maternityMedicalHistory/maternityMedicalHistoryBody/registrationRecord/previousGravidityAndParity/progress</w:t>
            </w:r>
          </w:p>
        </w:tc>
      </w:tr>
      <w:tr w:rsidR="00F7750B" w:rsidRPr="000B0F50" w14:paraId="140896AE" w14:textId="77777777" w:rsidTr="00CC412F">
        <w:trPr>
          <w:trHeight w:val="397"/>
        </w:trPr>
        <w:tc>
          <w:tcPr>
            <w:tcW w:w="1809" w:type="dxa"/>
            <w:vAlign w:val="center"/>
          </w:tcPr>
          <w:p w14:paraId="0F6D142C" w14:textId="47E02D29" w:rsidR="00F7750B" w:rsidRPr="00CC412F" w:rsidRDefault="00F7750B" w:rsidP="00CC412F">
            <w:del w:id="449" w:author="Björn Genfors" w:date="2014-03-28T13:18:00Z">
              <w:r w:rsidRPr="00CC412F" w:rsidDel="00E825FC">
                <w:delText>PreviousGravidityAndParity</w:delText>
              </w:r>
            </w:del>
            <w:ins w:id="450" w:author="Björn Genfors" w:date="2014-03-28T13:18:00Z">
              <w:r w:rsidR="00E825FC">
                <w:t>PreviousGravidityAndParityType</w:t>
              </w:r>
            </w:ins>
            <w:r w:rsidRPr="00CC412F">
              <w:t>.sex</w:t>
            </w:r>
          </w:p>
        </w:tc>
        <w:tc>
          <w:tcPr>
            <w:tcW w:w="2977" w:type="dxa"/>
            <w:vAlign w:val="center"/>
          </w:tcPr>
          <w:p w14:paraId="66AB8C9C" w14:textId="77777777" w:rsidR="00F7750B" w:rsidRPr="00CC412F" w:rsidRDefault="00F7750B" w:rsidP="00CC412F">
            <w:pPr>
              <w:rPr>
                <w:rFonts w:cs="Arial"/>
              </w:rPr>
            </w:pPr>
            <w:r w:rsidRPr="00CC412F">
              <w:rPr>
                <w:rFonts w:cs="Arial"/>
              </w:rPr>
              <w:t>Patient.kön</w:t>
            </w:r>
          </w:p>
        </w:tc>
        <w:tc>
          <w:tcPr>
            <w:tcW w:w="4111" w:type="dxa"/>
            <w:vAlign w:val="center"/>
          </w:tcPr>
          <w:p w14:paraId="5E3E3874" w14:textId="77777777" w:rsidR="00F7750B" w:rsidRPr="000B0F50" w:rsidRDefault="00F7750B" w:rsidP="00CC412F">
            <w:pPr>
              <w:autoSpaceDE w:val="0"/>
              <w:autoSpaceDN w:val="0"/>
              <w:adjustRightInd w:val="0"/>
              <w:spacing w:line="240" w:lineRule="auto"/>
              <w:rPr>
                <w:rFonts w:cs="Consolas"/>
                <w:spacing w:val="-1"/>
                <w:lang w:val="en-US"/>
                <w:rPrChange w:id="451" w:author="Björn Genfors" w:date="2014-03-28T13:02:00Z">
                  <w:rPr>
                    <w:rFonts w:cs="Consolas"/>
                    <w:spacing w:val="-1"/>
                  </w:rPr>
                </w:rPrChange>
              </w:rPr>
            </w:pPr>
            <w:r w:rsidRPr="000B0F50">
              <w:rPr>
                <w:rFonts w:cs="Consolas"/>
                <w:spacing w:val="-1"/>
                <w:lang w:val="en-US"/>
                <w:rPrChange w:id="452" w:author="Björn Genfors" w:date="2014-03-28T13:02:00Z">
                  <w:rPr>
                    <w:rFonts w:cs="Consolas"/>
                    <w:spacing w:val="-1"/>
                  </w:rPr>
                </w:rPrChange>
              </w:rPr>
              <w:t>maternityMedicalHistory/maternityMedicalHistoryBody/registrationRecord/previousGravidityAndParity/sex</w:t>
            </w:r>
          </w:p>
        </w:tc>
      </w:tr>
      <w:tr w:rsidR="00F7750B" w:rsidRPr="000B0F50" w14:paraId="625D64E6" w14:textId="77777777" w:rsidTr="00CC412F">
        <w:trPr>
          <w:trHeight w:val="397"/>
        </w:trPr>
        <w:tc>
          <w:tcPr>
            <w:tcW w:w="1809" w:type="dxa"/>
            <w:vAlign w:val="center"/>
          </w:tcPr>
          <w:p w14:paraId="28895134" w14:textId="7E3152C9" w:rsidR="00F7750B" w:rsidRPr="00CC412F" w:rsidRDefault="00F7750B" w:rsidP="00CC412F">
            <w:del w:id="453" w:author="Björn Genfors" w:date="2014-03-28T13:18:00Z">
              <w:r w:rsidRPr="00CC412F" w:rsidDel="00E825FC">
                <w:delText>PreviousGravidityAndParity</w:delText>
              </w:r>
            </w:del>
            <w:ins w:id="454" w:author="Björn Genfors" w:date="2014-03-28T13:18:00Z">
              <w:r w:rsidR="00E825FC">
                <w:t>PreviousGravidityAndParityType</w:t>
              </w:r>
            </w:ins>
            <w:r w:rsidRPr="00CC412F">
              <w:t>.weightOfChild</w:t>
            </w:r>
          </w:p>
        </w:tc>
        <w:tc>
          <w:tcPr>
            <w:tcW w:w="2977" w:type="dxa"/>
            <w:vAlign w:val="center"/>
          </w:tcPr>
          <w:p w14:paraId="36FCF00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20907ECE" w14:textId="77777777" w:rsidR="00F7750B" w:rsidRPr="000B0F50" w:rsidRDefault="00F7750B" w:rsidP="00CC412F">
            <w:pPr>
              <w:autoSpaceDE w:val="0"/>
              <w:autoSpaceDN w:val="0"/>
              <w:adjustRightInd w:val="0"/>
              <w:spacing w:line="240" w:lineRule="auto"/>
              <w:rPr>
                <w:rFonts w:cs="Consolas"/>
                <w:spacing w:val="-1"/>
                <w:lang w:val="en-US"/>
                <w:rPrChange w:id="455" w:author="Björn Genfors" w:date="2014-03-28T13:02:00Z">
                  <w:rPr>
                    <w:rFonts w:cs="Consolas"/>
                    <w:spacing w:val="-1"/>
                  </w:rPr>
                </w:rPrChange>
              </w:rPr>
            </w:pPr>
            <w:r w:rsidRPr="000B0F50">
              <w:rPr>
                <w:rFonts w:cs="Consolas"/>
                <w:spacing w:val="-1"/>
                <w:lang w:val="en-US"/>
                <w:rPrChange w:id="456" w:author="Björn Genfors" w:date="2014-03-28T13:02:00Z">
                  <w:rPr>
                    <w:rFonts w:cs="Consolas"/>
                    <w:spacing w:val="-1"/>
                  </w:rPr>
                </w:rPrChange>
              </w:rPr>
              <w:t>maternityMedicalHistory/maternityMedicalHistoryBody/registrationRecord/previousGravidityAndParity/weightOfChild</w:t>
            </w:r>
          </w:p>
        </w:tc>
      </w:tr>
      <w:tr w:rsidR="00F7750B" w:rsidRPr="000B0F50" w14:paraId="089EEE01" w14:textId="77777777" w:rsidTr="00CC412F">
        <w:trPr>
          <w:trHeight w:val="397"/>
        </w:trPr>
        <w:tc>
          <w:tcPr>
            <w:tcW w:w="1809" w:type="dxa"/>
            <w:vAlign w:val="center"/>
          </w:tcPr>
          <w:p w14:paraId="33F4B102" w14:textId="4541E181" w:rsidR="00F7750B" w:rsidRPr="00CC412F" w:rsidRDefault="00F7750B" w:rsidP="00CC412F">
            <w:del w:id="457" w:author="Björn Genfors" w:date="2014-03-28T13:18:00Z">
              <w:r w:rsidRPr="00CC412F" w:rsidDel="00E825FC">
                <w:delText>PreviousGravidityAndParity</w:delText>
              </w:r>
            </w:del>
            <w:ins w:id="458" w:author="Björn Genfors" w:date="2014-03-28T13:18:00Z">
              <w:r w:rsidR="00E825FC">
                <w:t>PreviousGravidityAndParityType</w:t>
              </w:r>
            </w:ins>
            <w:r w:rsidRPr="00CC412F">
              <w:t>.gestation</w:t>
            </w:r>
          </w:p>
        </w:tc>
        <w:tc>
          <w:tcPr>
            <w:tcW w:w="2977" w:type="dxa"/>
            <w:vAlign w:val="center"/>
          </w:tcPr>
          <w:p w14:paraId="4D377151" w14:textId="77777777" w:rsidR="00F7750B" w:rsidRPr="00CC412F" w:rsidRDefault="00F7750B" w:rsidP="00CC412F">
            <w:r w:rsidRPr="00CC412F">
              <w:rPr>
                <w:rFonts w:cs="Arial"/>
              </w:rPr>
              <w:t>Observerat uppfattat tillstånd Värde.värde</w:t>
            </w:r>
          </w:p>
        </w:tc>
        <w:tc>
          <w:tcPr>
            <w:tcW w:w="4111" w:type="dxa"/>
            <w:vAlign w:val="center"/>
          </w:tcPr>
          <w:p w14:paraId="6303173A" w14:textId="77777777" w:rsidR="00F7750B" w:rsidRPr="000B0F50" w:rsidRDefault="00F7750B" w:rsidP="00CC412F">
            <w:pPr>
              <w:autoSpaceDE w:val="0"/>
              <w:autoSpaceDN w:val="0"/>
              <w:adjustRightInd w:val="0"/>
              <w:spacing w:line="240" w:lineRule="auto"/>
              <w:rPr>
                <w:rFonts w:cs="Consolas"/>
                <w:spacing w:val="-1"/>
                <w:lang w:val="en-US"/>
                <w:rPrChange w:id="459" w:author="Björn Genfors" w:date="2014-03-28T13:02:00Z">
                  <w:rPr>
                    <w:rFonts w:cs="Consolas"/>
                    <w:spacing w:val="-1"/>
                  </w:rPr>
                </w:rPrChange>
              </w:rPr>
            </w:pPr>
            <w:r w:rsidRPr="000B0F50">
              <w:rPr>
                <w:rFonts w:cs="Consolas"/>
                <w:spacing w:val="-1"/>
                <w:lang w:val="en-US"/>
                <w:rPrChange w:id="460" w:author="Björn Genfors" w:date="2014-03-28T13:02:00Z">
                  <w:rPr>
                    <w:rFonts w:cs="Consolas"/>
                    <w:spacing w:val="-1"/>
                  </w:rPr>
                </w:rPrChange>
              </w:rPr>
              <w:t>maternityMedicalHistory/maternityMedicalHistoryBody/registrationRecord/previousGravidityAndParity/gestation</w:t>
            </w:r>
          </w:p>
        </w:tc>
      </w:tr>
      <w:tr w:rsidR="00F7750B" w:rsidRPr="000B0F50" w14:paraId="6E099CC5" w14:textId="77777777" w:rsidTr="00CC412F">
        <w:trPr>
          <w:trHeight w:val="397"/>
        </w:trPr>
        <w:tc>
          <w:tcPr>
            <w:tcW w:w="1809" w:type="dxa"/>
            <w:vAlign w:val="center"/>
          </w:tcPr>
          <w:p w14:paraId="541D5F59" w14:textId="0B74EEB4" w:rsidR="00F7750B" w:rsidRPr="00CC412F" w:rsidRDefault="00F7750B" w:rsidP="00CC412F">
            <w:del w:id="461" w:author="Björn Genfors" w:date="2014-03-28T13:18:00Z">
              <w:r w:rsidRPr="00CC412F" w:rsidDel="00E825FC">
                <w:delText>PreviousGravidityAndParity</w:delText>
              </w:r>
            </w:del>
            <w:ins w:id="462" w:author="Björn Genfors" w:date="2014-03-28T13:18:00Z">
              <w:r w:rsidR="00E825FC">
                <w:t>PreviousGravidityAndParityType</w:t>
              </w:r>
            </w:ins>
            <w:r w:rsidRPr="00CC412F">
              <w:t>.disease</w:t>
            </w:r>
            <w:r w:rsidRPr="00CC412F">
              <w:lastRenderedPageBreak/>
              <w:t>sThrombosis</w:t>
            </w:r>
          </w:p>
        </w:tc>
        <w:tc>
          <w:tcPr>
            <w:tcW w:w="2977" w:type="dxa"/>
            <w:vAlign w:val="center"/>
          </w:tcPr>
          <w:p w14:paraId="05DFC203" w14:textId="77777777" w:rsidR="00F7750B" w:rsidRPr="00CC412F" w:rsidRDefault="00F7750B" w:rsidP="00CC412F">
            <w:r w:rsidRPr="00CC412F">
              <w:lastRenderedPageBreak/>
              <w:t>Bedömt tillstånd.bedömning</w:t>
            </w:r>
          </w:p>
        </w:tc>
        <w:tc>
          <w:tcPr>
            <w:tcW w:w="4111" w:type="dxa"/>
            <w:vAlign w:val="center"/>
          </w:tcPr>
          <w:p w14:paraId="7422970C" w14:textId="77777777" w:rsidR="00F7750B" w:rsidRPr="000B0F50" w:rsidRDefault="00F7750B" w:rsidP="00CC412F">
            <w:pPr>
              <w:autoSpaceDE w:val="0"/>
              <w:autoSpaceDN w:val="0"/>
              <w:adjustRightInd w:val="0"/>
              <w:spacing w:line="240" w:lineRule="auto"/>
              <w:rPr>
                <w:rFonts w:cs="Consolas"/>
                <w:spacing w:val="-1"/>
                <w:lang w:val="en-US"/>
                <w:rPrChange w:id="463" w:author="Björn Genfors" w:date="2014-03-28T13:02:00Z">
                  <w:rPr>
                    <w:rFonts w:cs="Consolas"/>
                    <w:spacing w:val="-1"/>
                  </w:rPr>
                </w:rPrChange>
              </w:rPr>
            </w:pPr>
            <w:r w:rsidRPr="000B0F50">
              <w:rPr>
                <w:rFonts w:cs="Consolas"/>
                <w:spacing w:val="-1"/>
                <w:lang w:val="en-US"/>
                <w:rPrChange w:id="464" w:author="Björn Genfors" w:date="2014-03-28T13:02:00Z">
                  <w:rPr>
                    <w:rFonts w:cs="Consolas"/>
                    <w:spacing w:val="-1"/>
                  </w:rPr>
                </w:rPrChange>
              </w:rPr>
              <w:t>maternityMedicalHistory/maternityMedicalHistoryBody/registrationRecord/previousGravidityAndParity/diseasesThrombosis</w:t>
            </w:r>
          </w:p>
        </w:tc>
      </w:tr>
      <w:tr w:rsidR="00F7750B" w:rsidRPr="000B0F50" w14:paraId="49BAB739" w14:textId="77777777" w:rsidTr="00CC412F">
        <w:trPr>
          <w:trHeight w:val="397"/>
        </w:trPr>
        <w:tc>
          <w:tcPr>
            <w:tcW w:w="1809" w:type="dxa"/>
            <w:vAlign w:val="center"/>
          </w:tcPr>
          <w:p w14:paraId="01D023B0" w14:textId="1FF624E4" w:rsidR="00F7750B" w:rsidRPr="00CC412F" w:rsidRDefault="00F7750B" w:rsidP="00CC412F">
            <w:del w:id="465" w:author="Björn Genfors" w:date="2014-03-28T13:18:00Z">
              <w:r w:rsidRPr="00CC412F" w:rsidDel="00E825FC">
                <w:lastRenderedPageBreak/>
                <w:delText>PreviousGravidityAndParity</w:delText>
              </w:r>
            </w:del>
            <w:ins w:id="466" w:author="Björn Genfors" w:date="2014-03-28T13:18:00Z">
              <w:r w:rsidR="00E825FC">
                <w:t>PreviousGravidityAndParityType</w:t>
              </w:r>
            </w:ins>
            <w:r w:rsidRPr="00CC412F">
              <w:t>.diseasesEndocrineDiseases</w:t>
            </w:r>
          </w:p>
        </w:tc>
        <w:tc>
          <w:tcPr>
            <w:tcW w:w="2977" w:type="dxa"/>
            <w:vAlign w:val="center"/>
          </w:tcPr>
          <w:p w14:paraId="28F5BCA1" w14:textId="77777777" w:rsidR="00F7750B" w:rsidRPr="00CC412F" w:rsidRDefault="00F7750B" w:rsidP="00CC412F">
            <w:r w:rsidRPr="00CC412F">
              <w:t>Bedömt tillstånd.bedömning</w:t>
            </w:r>
          </w:p>
        </w:tc>
        <w:tc>
          <w:tcPr>
            <w:tcW w:w="4111" w:type="dxa"/>
            <w:vAlign w:val="center"/>
          </w:tcPr>
          <w:p w14:paraId="76522DFA" w14:textId="77777777" w:rsidR="00F7750B" w:rsidRPr="000B0F50" w:rsidRDefault="00F7750B" w:rsidP="00CC412F">
            <w:pPr>
              <w:autoSpaceDE w:val="0"/>
              <w:autoSpaceDN w:val="0"/>
              <w:adjustRightInd w:val="0"/>
              <w:spacing w:line="240" w:lineRule="auto"/>
              <w:rPr>
                <w:rFonts w:cs="Consolas"/>
                <w:spacing w:val="-1"/>
                <w:lang w:val="en-US"/>
                <w:rPrChange w:id="467" w:author="Björn Genfors" w:date="2014-03-28T13:02:00Z">
                  <w:rPr>
                    <w:rFonts w:cs="Consolas"/>
                    <w:spacing w:val="-1"/>
                  </w:rPr>
                </w:rPrChange>
              </w:rPr>
            </w:pPr>
            <w:r w:rsidRPr="000B0F50">
              <w:rPr>
                <w:rFonts w:cs="Consolas"/>
                <w:spacing w:val="-1"/>
                <w:lang w:val="en-US"/>
                <w:rPrChange w:id="468" w:author="Björn Genfors" w:date="2014-03-28T13:02:00Z">
                  <w:rPr>
                    <w:rFonts w:cs="Consolas"/>
                    <w:spacing w:val="-1"/>
                  </w:rPr>
                </w:rPrChange>
              </w:rPr>
              <w:t>maternityMedicalHistory/maternityMedicalHistoryBody/registrationRecord/previousGravidityAndParity/diseasesEndocrineDiseases</w:t>
            </w:r>
          </w:p>
        </w:tc>
      </w:tr>
      <w:tr w:rsidR="00F7750B" w:rsidRPr="000B0F50" w14:paraId="7D541675" w14:textId="77777777" w:rsidTr="00CC412F">
        <w:trPr>
          <w:trHeight w:val="397"/>
        </w:trPr>
        <w:tc>
          <w:tcPr>
            <w:tcW w:w="1809" w:type="dxa"/>
            <w:vAlign w:val="center"/>
          </w:tcPr>
          <w:p w14:paraId="1B13D2A9" w14:textId="40F20CD4" w:rsidR="00F7750B" w:rsidRPr="00CC412F" w:rsidRDefault="00F7750B" w:rsidP="00CC412F">
            <w:del w:id="469" w:author="Björn Genfors" w:date="2014-03-28T13:18:00Z">
              <w:r w:rsidRPr="00CC412F" w:rsidDel="00E825FC">
                <w:delText>PreviousGravidityAndParity</w:delText>
              </w:r>
            </w:del>
            <w:ins w:id="470" w:author="Björn Genfors" w:date="2014-03-28T13:18:00Z">
              <w:r w:rsidR="00E825FC">
                <w:t>PreviousGravidityAndParityType</w:t>
              </w:r>
            </w:ins>
            <w:r w:rsidRPr="00CC412F">
              <w:t>.diseasesReccurentUrinaryTractInfections</w:t>
            </w:r>
          </w:p>
        </w:tc>
        <w:tc>
          <w:tcPr>
            <w:tcW w:w="2977" w:type="dxa"/>
            <w:vAlign w:val="center"/>
          </w:tcPr>
          <w:p w14:paraId="628565C6" w14:textId="77777777" w:rsidR="00F7750B" w:rsidRPr="00CC412F" w:rsidRDefault="00F7750B" w:rsidP="00CC412F">
            <w:r w:rsidRPr="00CC412F">
              <w:t>Bedömt tillstånd.bedömning</w:t>
            </w:r>
          </w:p>
        </w:tc>
        <w:tc>
          <w:tcPr>
            <w:tcW w:w="4111" w:type="dxa"/>
            <w:vAlign w:val="center"/>
          </w:tcPr>
          <w:p w14:paraId="329E489A" w14:textId="77777777" w:rsidR="00F7750B" w:rsidRPr="000B0F50" w:rsidRDefault="00F7750B" w:rsidP="00CC412F">
            <w:pPr>
              <w:autoSpaceDE w:val="0"/>
              <w:autoSpaceDN w:val="0"/>
              <w:adjustRightInd w:val="0"/>
              <w:spacing w:line="240" w:lineRule="auto"/>
              <w:rPr>
                <w:rFonts w:cs="Consolas"/>
                <w:spacing w:val="-1"/>
                <w:lang w:val="en-US"/>
                <w:rPrChange w:id="471" w:author="Björn Genfors" w:date="2014-03-28T13:02:00Z">
                  <w:rPr>
                    <w:rFonts w:cs="Consolas"/>
                    <w:spacing w:val="-1"/>
                  </w:rPr>
                </w:rPrChange>
              </w:rPr>
            </w:pPr>
            <w:r w:rsidRPr="000B0F50">
              <w:rPr>
                <w:rFonts w:cs="Consolas"/>
                <w:spacing w:val="-1"/>
                <w:lang w:val="en-US"/>
                <w:rPrChange w:id="472" w:author="Björn Genfors" w:date="2014-03-28T13:02:00Z">
                  <w:rPr>
                    <w:rFonts w:cs="Consolas"/>
                    <w:spacing w:val="-1"/>
                  </w:rPr>
                </w:rPrChange>
              </w:rPr>
              <w:t>maternityMedicalHistory/maternityMedicalHistoryBody/registrationRecord/previousGravidityAndParity/diseasesRecurrentUrinaryTractInfections</w:t>
            </w:r>
          </w:p>
        </w:tc>
      </w:tr>
      <w:tr w:rsidR="00F7750B" w:rsidRPr="000B0F50" w14:paraId="664BF301" w14:textId="77777777" w:rsidTr="00CC412F">
        <w:trPr>
          <w:trHeight w:val="397"/>
        </w:trPr>
        <w:tc>
          <w:tcPr>
            <w:tcW w:w="1809" w:type="dxa"/>
            <w:vAlign w:val="center"/>
          </w:tcPr>
          <w:p w14:paraId="1DEE7088" w14:textId="20E2FE3B" w:rsidR="00F7750B" w:rsidRPr="00CC412F" w:rsidRDefault="00F7750B" w:rsidP="00CC412F">
            <w:del w:id="473" w:author="Björn Genfors" w:date="2014-03-28T13:18:00Z">
              <w:r w:rsidRPr="00CC412F" w:rsidDel="00E825FC">
                <w:delText>PreviousGravidityAndParity</w:delText>
              </w:r>
            </w:del>
            <w:ins w:id="474" w:author="Björn Genfors" w:date="2014-03-28T13:18:00Z">
              <w:r w:rsidR="00E825FC">
                <w:t>PreviousGravidityAndParityType</w:t>
              </w:r>
            </w:ins>
            <w:r w:rsidRPr="00CC412F">
              <w:t>.diseasesDiabetesMellitus</w:t>
            </w:r>
          </w:p>
        </w:tc>
        <w:tc>
          <w:tcPr>
            <w:tcW w:w="2977" w:type="dxa"/>
            <w:vAlign w:val="center"/>
          </w:tcPr>
          <w:p w14:paraId="5F5FC5C8" w14:textId="77777777" w:rsidR="00F7750B" w:rsidRPr="00CC412F" w:rsidRDefault="00F7750B" w:rsidP="00CC412F">
            <w:r w:rsidRPr="00CC412F">
              <w:t>Bedömt tillstånd.bedömning</w:t>
            </w:r>
          </w:p>
        </w:tc>
        <w:tc>
          <w:tcPr>
            <w:tcW w:w="4111" w:type="dxa"/>
            <w:vAlign w:val="center"/>
          </w:tcPr>
          <w:p w14:paraId="78336238" w14:textId="77777777" w:rsidR="00F7750B" w:rsidRPr="000B0F50" w:rsidRDefault="00F7750B" w:rsidP="00CC412F">
            <w:pPr>
              <w:autoSpaceDE w:val="0"/>
              <w:autoSpaceDN w:val="0"/>
              <w:adjustRightInd w:val="0"/>
              <w:spacing w:line="240" w:lineRule="auto"/>
              <w:rPr>
                <w:rFonts w:cs="Consolas"/>
                <w:spacing w:val="-1"/>
                <w:lang w:val="en-US"/>
                <w:rPrChange w:id="475" w:author="Björn Genfors" w:date="2014-03-28T13:02:00Z">
                  <w:rPr>
                    <w:rFonts w:cs="Consolas"/>
                    <w:spacing w:val="-1"/>
                  </w:rPr>
                </w:rPrChange>
              </w:rPr>
            </w:pPr>
            <w:r w:rsidRPr="000B0F50">
              <w:rPr>
                <w:rFonts w:cs="Consolas"/>
                <w:spacing w:val="-1"/>
                <w:lang w:val="en-US"/>
                <w:rPrChange w:id="476" w:author="Björn Genfors" w:date="2014-03-28T13:02:00Z">
                  <w:rPr>
                    <w:rFonts w:cs="Consolas"/>
                    <w:spacing w:val="-1"/>
                  </w:rPr>
                </w:rPrChange>
              </w:rPr>
              <w:t>maternityMedicalHistory/maternityMedicalHistoryBody/registrationRecord/previousGravidityAndParity/diseasesDiabetesMellitus</w:t>
            </w:r>
          </w:p>
        </w:tc>
      </w:tr>
      <w:tr w:rsidR="00F7750B" w:rsidRPr="000B0F50" w14:paraId="75D4345F" w14:textId="77777777" w:rsidTr="00CC412F">
        <w:trPr>
          <w:trHeight w:val="397"/>
        </w:trPr>
        <w:tc>
          <w:tcPr>
            <w:tcW w:w="1809" w:type="dxa"/>
            <w:vAlign w:val="center"/>
          </w:tcPr>
          <w:p w14:paraId="0AB66687" w14:textId="3F3FCF69" w:rsidR="00F7750B" w:rsidRPr="00CC412F" w:rsidRDefault="00F7750B" w:rsidP="00CC412F">
            <w:del w:id="477" w:author="Björn Genfors" w:date="2014-03-28T13:18:00Z">
              <w:r w:rsidRPr="00CC412F" w:rsidDel="00E825FC">
                <w:delText>PreviousGravidityAndParity</w:delText>
              </w:r>
            </w:del>
            <w:ins w:id="478" w:author="Björn Genfors" w:date="2014-03-28T13:18:00Z">
              <w:r w:rsidR="00E825FC">
                <w:t>PreviousGravidityAndParityType</w:t>
              </w:r>
            </w:ins>
            <w:r w:rsidRPr="00CC412F">
              <w:t>.assessmentAtFirstContactStandardCare</w:t>
            </w:r>
          </w:p>
        </w:tc>
        <w:tc>
          <w:tcPr>
            <w:tcW w:w="2977" w:type="dxa"/>
            <w:vAlign w:val="center"/>
          </w:tcPr>
          <w:p w14:paraId="1287F182"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Aktivitetsplan.aktivitetsplan typ</w:t>
            </w:r>
          </w:p>
        </w:tc>
        <w:tc>
          <w:tcPr>
            <w:tcW w:w="4111" w:type="dxa"/>
            <w:vAlign w:val="center"/>
          </w:tcPr>
          <w:p w14:paraId="0448BF01" w14:textId="77777777" w:rsidR="00F7750B" w:rsidRPr="000B0F50" w:rsidRDefault="00F7750B" w:rsidP="00CC412F">
            <w:pPr>
              <w:autoSpaceDE w:val="0"/>
              <w:autoSpaceDN w:val="0"/>
              <w:adjustRightInd w:val="0"/>
              <w:spacing w:line="240" w:lineRule="auto"/>
              <w:rPr>
                <w:rFonts w:cs="Consolas"/>
                <w:spacing w:val="-1"/>
                <w:lang w:val="en-US"/>
                <w:rPrChange w:id="479" w:author="Björn Genfors" w:date="2014-03-28T13:02:00Z">
                  <w:rPr>
                    <w:rFonts w:cs="Consolas"/>
                    <w:spacing w:val="-1"/>
                  </w:rPr>
                </w:rPrChange>
              </w:rPr>
            </w:pPr>
            <w:r w:rsidRPr="000B0F50">
              <w:rPr>
                <w:rFonts w:cs="Consolas"/>
                <w:spacing w:val="-1"/>
                <w:lang w:val="en-US"/>
                <w:rPrChange w:id="480" w:author="Björn Genfors" w:date="2014-03-28T13:02:00Z">
                  <w:rPr>
                    <w:rFonts w:cs="Consolas"/>
                    <w:spacing w:val="-1"/>
                  </w:rPr>
                </w:rPrChange>
              </w:rPr>
              <w:t>maternityMedicalHistory/maternityMedicalHistoryBody/registrationRecord/previousGravidityAndParity/assessmentAtFirstContactStandardCare</w:t>
            </w:r>
          </w:p>
        </w:tc>
      </w:tr>
      <w:tr w:rsidR="00F7750B" w:rsidRPr="00CC412F" w14:paraId="66BBD46B" w14:textId="77777777" w:rsidTr="00CC412F">
        <w:trPr>
          <w:trHeight w:val="397"/>
        </w:trPr>
        <w:tc>
          <w:tcPr>
            <w:tcW w:w="1809" w:type="dxa"/>
            <w:vAlign w:val="center"/>
          </w:tcPr>
          <w:p w14:paraId="68EA0464" w14:textId="0E04CEE8" w:rsidR="00F7750B" w:rsidRPr="00CC412F" w:rsidRDefault="00F7750B" w:rsidP="00CC412F">
            <w:del w:id="481" w:author="Björn Genfors" w:date="2014-03-28T13:19:00Z">
              <w:r w:rsidRPr="00CC412F" w:rsidDel="00E825FC">
                <w:delText>PregnancyCheckupRecord</w:delText>
              </w:r>
            </w:del>
            <w:ins w:id="482" w:author="Björn Genfors" w:date="2014-03-28T13:19:00Z">
              <w:r w:rsidR="00E825FC">
                <w:t>PregnancyCheckupRecordType</w:t>
              </w:r>
            </w:ins>
            <w:r w:rsidRPr="00CC412F">
              <w:t>.completeWeeksOfGestation</w:t>
            </w:r>
          </w:p>
        </w:tc>
        <w:tc>
          <w:tcPr>
            <w:tcW w:w="2977" w:type="dxa"/>
            <w:vAlign w:val="center"/>
          </w:tcPr>
          <w:p w14:paraId="74B74F1C"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3762DCC2"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maternityMedicalHistory/maternityMedicalHistoryBody/pregnancyCheckupRecord/completeWeeksOfGestation</w:t>
            </w:r>
          </w:p>
        </w:tc>
      </w:tr>
      <w:tr w:rsidR="00F7750B" w:rsidRPr="00CC412F" w14:paraId="05ACC0A5" w14:textId="77777777" w:rsidTr="00CC412F">
        <w:trPr>
          <w:trHeight w:val="397"/>
        </w:trPr>
        <w:tc>
          <w:tcPr>
            <w:tcW w:w="1809" w:type="dxa"/>
            <w:vAlign w:val="center"/>
          </w:tcPr>
          <w:p w14:paraId="4ED0F3D2" w14:textId="69825300" w:rsidR="00F7750B" w:rsidRPr="003A6D72" w:rsidRDefault="00F7750B" w:rsidP="00CC412F">
            <w:del w:id="483" w:author="Björn Genfors" w:date="2014-03-28T13:19:00Z">
              <w:r w:rsidRPr="00CC412F" w:rsidDel="00E825FC">
                <w:delText>PregnancyCheckupRecord</w:delText>
              </w:r>
            </w:del>
            <w:ins w:id="484" w:author="Björn Genfors" w:date="2014-03-28T13:19:00Z">
              <w:r w:rsidR="00E825FC">
                <w:t>PregnancyCheckupRecordType</w:t>
              </w:r>
            </w:ins>
            <w:r w:rsidRPr="00CC412F">
              <w:t>.weight</w:t>
            </w:r>
          </w:p>
        </w:tc>
        <w:tc>
          <w:tcPr>
            <w:tcW w:w="2977" w:type="dxa"/>
            <w:vAlign w:val="center"/>
          </w:tcPr>
          <w:p w14:paraId="4126AF28"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041A72A4"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maternityMedicalHistory/maternityMedicalHistoryBody/pregnancyCheckupRecord/weight</w:t>
            </w:r>
          </w:p>
        </w:tc>
      </w:tr>
      <w:tr w:rsidR="00F7750B" w:rsidRPr="00CC412F" w14:paraId="18FC79E2" w14:textId="77777777" w:rsidTr="00CC412F">
        <w:trPr>
          <w:trHeight w:val="397"/>
        </w:trPr>
        <w:tc>
          <w:tcPr>
            <w:tcW w:w="1809" w:type="dxa"/>
            <w:vAlign w:val="center"/>
          </w:tcPr>
          <w:p w14:paraId="4F671CDB" w14:textId="47B71418" w:rsidR="00F7750B" w:rsidRPr="003A6D72" w:rsidRDefault="00F7750B" w:rsidP="00CC412F">
            <w:del w:id="485" w:author="Björn Genfors" w:date="2014-03-28T13:19:00Z">
              <w:r w:rsidRPr="00CC412F" w:rsidDel="00E825FC">
                <w:delText>PregnancyCheckupRecord</w:delText>
              </w:r>
            </w:del>
            <w:ins w:id="486" w:author="Björn Genfors" w:date="2014-03-28T13:19:00Z">
              <w:r w:rsidR="00E825FC">
                <w:t>PregnancyCheckupRecordType</w:t>
              </w:r>
            </w:ins>
            <w:r w:rsidRPr="00CC412F">
              <w:t>.symphysisFundalHeight</w:t>
            </w:r>
          </w:p>
        </w:tc>
        <w:tc>
          <w:tcPr>
            <w:tcW w:w="2977" w:type="dxa"/>
            <w:vAlign w:val="center"/>
          </w:tcPr>
          <w:p w14:paraId="41CAF020"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216ACB0D"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maternityMedicalHistory/maternityMedicalHistoryBody/pregnancyCheckupRecord/symphysisFundalHeight</w:t>
            </w:r>
          </w:p>
        </w:tc>
      </w:tr>
      <w:tr w:rsidR="00F7750B" w:rsidRPr="00CC412F" w14:paraId="4062A42D" w14:textId="77777777" w:rsidTr="00CC412F">
        <w:trPr>
          <w:trHeight w:val="397"/>
        </w:trPr>
        <w:tc>
          <w:tcPr>
            <w:tcW w:w="1809" w:type="dxa"/>
            <w:vAlign w:val="center"/>
          </w:tcPr>
          <w:p w14:paraId="28DC8382" w14:textId="558AC88A" w:rsidR="00F7750B" w:rsidRPr="003A6D72" w:rsidRDefault="00F7750B" w:rsidP="00CC412F">
            <w:del w:id="487" w:author="Björn Genfors" w:date="2014-03-28T13:19:00Z">
              <w:r w:rsidRPr="00CC412F" w:rsidDel="00E825FC">
                <w:delText>PregnancyCheckupRecord</w:delText>
              </w:r>
            </w:del>
            <w:ins w:id="488" w:author="Björn Genfors" w:date="2014-03-28T13:19:00Z">
              <w:r w:rsidR="00E825FC">
                <w:t>PregnancyCheckupRecordType</w:t>
              </w:r>
            </w:ins>
            <w:r w:rsidRPr="00CC412F">
              <w:t>.haemoglobin</w:t>
            </w:r>
          </w:p>
        </w:tc>
        <w:tc>
          <w:tcPr>
            <w:tcW w:w="2977" w:type="dxa"/>
            <w:vAlign w:val="center"/>
          </w:tcPr>
          <w:p w14:paraId="2EADD2BE"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5D7A858F"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maternityMedicalHistory/maternityMedicalHistoryBody/pregnancyCheckupRecord/haemoglobin</w:t>
            </w:r>
          </w:p>
        </w:tc>
      </w:tr>
      <w:tr w:rsidR="00F7750B" w:rsidRPr="00CC412F" w14:paraId="3A0C31B3" w14:textId="77777777" w:rsidTr="00CC412F">
        <w:trPr>
          <w:trHeight w:val="397"/>
        </w:trPr>
        <w:tc>
          <w:tcPr>
            <w:tcW w:w="1809" w:type="dxa"/>
            <w:vAlign w:val="center"/>
          </w:tcPr>
          <w:p w14:paraId="23413B66" w14:textId="483C3E95" w:rsidR="00F7750B" w:rsidRPr="003A6D72" w:rsidRDefault="00F7750B" w:rsidP="00CC412F">
            <w:del w:id="489" w:author="Björn Genfors" w:date="2014-03-28T13:19:00Z">
              <w:r w:rsidRPr="00CC412F" w:rsidDel="00E825FC">
                <w:lastRenderedPageBreak/>
                <w:delText>PregnancyCheckupRecord</w:delText>
              </w:r>
            </w:del>
            <w:ins w:id="490" w:author="Björn Genfors" w:date="2014-03-28T13:19:00Z">
              <w:r w:rsidR="00E825FC">
                <w:t>PregnancyCheckupRecordType</w:t>
              </w:r>
            </w:ins>
            <w:r w:rsidRPr="00CC412F">
              <w:t>.bloodPressureSystolic</w:t>
            </w:r>
          </w:p>
        </w:tc>
        <w:tc>
          <w:tcPr>
            <w:tcW w:w="2977" w:type="dxa"/>
            <w:vAlign w:val="center"/>
          </w:tcPr>
          <w:p w14:paraId="189084DC"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7B45A65D"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maternityMedicalHistory/maternityMedicalHistoryBody/pregnancyCheckupRecord/bloodPressureSystolic</w:t>
            </w:r>
          </w:p>
        </w:tc>
      </w:tr>
      <w:tr w:rsidR="00F7750B" w:rsidRPr="00CC412F" w14:paraId="2BA6188D" w14:textId="77777777" w:rsidTr="00CC412F">
        <w:trPr>
          <w:trHeight w:val="397"/>
        </w:trPr>
        <w:tc>
          <w:tcPr>
            <w:tcW w:w="1809" w:type="dxa"/>
            <w:vAlign w:val="center"/>
          </w:tcPr>
          <w:p w14:paraId="00DB79DF" w14:textId="4A39BBE9" w:rsidR="00F7750B" w:rsidRPr="00CC412F" w:rsidRDefault="00F7750B" w:rsidP="00CC412F">
            <w:del w:id="491" w:author="Björn Genfors" w:date="2014-03-28T13:19:00Z">
              <w:r w:rsidRPr="00CC412F" w:rsidDel="00E825FC">
                <w:delText>PregnancyCheckupRecord</w:delText>
              </w:r>
            </w:del>
            <w:ins w:id="492" w:author="Björn Genfors" w:date="2014-03-28T13:19:00Z">
              <w:r w:rsidR="00E825FC">
                <w:t>PregnancyCheckupRecordType</w:t>
              </w:r>
            </w:ins>
            <w:r w:rsidRPr="00CC412F">
              <w:t>.bloodPressureDiastolic</w:t>
            </w:r>
          </w:p>
        </w:tc>
        <w:tc>
          <w:tcPr>
            <w:tcW w:w="2977" w:type="dxa"/>
            <w:vAlign w:val="center"/>
          </w:tcPr>
          <w:p w14:paraId="7EDF0B51"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4DC2222E"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maternityMedicalHistory/maternityMedicalHistoryBody/pregnancyCheckupRecord/bloodPressureDiastolic</w:t>
            </w:r>
          </w:p>
        </w:tc>
      </w:tr>
      <w:tr w:rsidR="00F7750B" w:rsidRPr="00CC412F" w14:paraId="26EF14D0" w14:textId="77777777" w:rsidTr="00CC412F">
        <w:trPr>
          <w:trHeight w:val="397"/>
        </w:trPr>
        <w:tc>
          <w:tcPr>
            <w:tcW w:w="1809" w:type="dxa"/>
            <w:vAlign w:val="center"/>
          </w:tcPr>
          <w:p w14:paraId="1E08AAE6" w14:textId="23EAB50F" w:rsidR="00F7750B" w:rsidRPr="00CC412F" w:rsidRDefault="00F7750B" w:rsidP="00CC412F">
            <w:del w:id="493" w:author="Björn Genfors" w:date="2014-03-28T13:19:00Z">
              <w:r w:rsidRPr="00CC412F" w:rsidDel="00E825FC">
                <w:delText>PregnancyCheckupRecord</w:delText>
              </w:r>
            </w:del>
            <w:ins w:id="494" w:author="Björn Genfors" w:date="2014-03-28T13:19:00Z">
              <w:r w:rsidR="00E825FC">
                <w:t>PregnancyCheckupRecordType</w:t>
              </w:r>
            </w:ins>
            <w:r w:rsidRPr="00CC412F">
              <w:t>.plasmaGlucose</w:t>
            </w:r>
          </w:p>
        </w:tc>
        <w:tc>
          <w:tcPr>
            <w:tcW w:w="2977" w:type="dxa"/>
            <w:vAlign w:val="center"/>
          </w:tcPr>
          <w:p w14:paraId="4D90EC95"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4BD0DE5B"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maternityMedicalHistory/maternityMedicalHistoryBody/pregnancyCheckupRecord/plasmaGlucose</w:t>
            </w:r>
          </w:p>
        </w:tc>
      </w:tr>
      <w:tr w:rsidR="00F7750B" w:rsidRPr="00CC412F" w14:paraId="223C2D1B" w14:textId="77777777" w:rsidTr="00CC412F">
        <w:trPr>
          <w:trHeight w:val="397"/>
        </w:trPr>
        <w:tc>
          <w:tcPr>
            <w:tcW w:w="1809" w:type="dxa"/>
            <w:vAlign w:val="center"/>
          </w:tcPr>
          <w:p w14:paraId="3CFE3B8A" w14:textId="7E30CB00" w:rsidR="00F7750B" w:rsidRPr="00CC412F" w:rsidRDefault="00F7750B" w:rsidP="00CC412F">
            <w:del w:id="495" w:author="Björn Genfors" w:date="2014-03-28T13:19:00Z">
              <w:r w:rsidRPr="00CC412F" w:rsidDel="00E825FC">
                <w:delText>PregnancyCheckupRecord</w:delText>
              </w:r>
            </w:del>
            <w:ins w:id="496" w:author="Björn Genfors" w:date="2014-03-28T13:19:00Z">
              <w:r w:rsidR="00E825FC">
                <w:t>PregnancyCheckupRecordType</w:t>
              </w:r>
            </w:ins>
            <w:r w:rsidRPr="00CC412F">
              <w:t>.proteinuria</w:t>
            </w:r>
          </w:p>
        </w:tc>
        <w:tc>
          <w:tcPr>
            <w:tcW w:w="2977" w:type="dxa"/>
            <w:vAlign w:val="center"/>
          </w:tcPr>
          <w:p w14:paraId="003EFE05" w14:textId="77777777" w:rsidR="00F7750B" w:rsidRPr="00CC412F" w:rsidRDefault="00F7750B" w:rsidP="00CC412F">
            <w:pPr>
              <w:rPr>
                <w:rFonts w:cs="Arial"/>
              </w:rPr>
            </w:pPr>
            <w:r w:rsidRPr="00CC412F">
              <w:rPr>
                <w:rFonts w:cs="Arial"/>
              </w:rPr>
              <w:t>Observerat uppfattat tillstånd Värde.värde</w:t>
            </w:r>
          </w:p>
        </w:tc>
        <w:tc>
          <w:tcPr>
            <w:tcW w:w="4111" w:type="dxa"/>
            <w:vAlign w:val="center"/>
          </w:tcPr>
          <w:p w14:paraId="0BA3B3FA" w14:textId="77777777" w:rsidR="00F7750B" w:rsidRPr="00CC412F" w:rsidRDefault="00F7750B" w:rsidP="00CC412F">
            <w:r w:rsidRPr="003A6D72">
              <w:rPr>
                <w:rFonts w:cs="Consolas"/>
                <w:spacing w:val="-1"/>
              </w:rPr>
              <w:t>maternityMedicalHistory/maternityMedicalHistoryBody/pregnancyCheckupRecord/proteinuria</w:t>
            </w:r>
          </w:p>
        </w:tc>
      </w:tr>
      <w:tr w:rsidR="00F7750B" w:rsidRPr="00CC412F" w14:paraId="7E3BDF28" w14:textId="77777777" w:rsidTr="00CC412F">
        <w:trPr>
          <w:trHeight w:val="397"/>
        </w:trPr>
        <w:tc>
          <w:tcPr>
            <w:tcW w:w="1809" w:type="dxa"/>
            <w:vAlign w:val="center"/>
          </w:tcPr>
          <w:p w14:paraId="799B17E6" w14:textId="30E8B4F0" w:rsidR="00F7750B" w:rsidRPr="00CC412F" w:rsidRDefault="00F7750B" w:rsidP="00CC412F">
            <w:del w:id="497" w:author="Björn Genfors" w:date="2014-03-28T13:19:00Z">
              <w:r w:rsidRPr="00CC412F" w:rsidDel="00E825FC">
                <w:delText>PregnancyCheckupRecord</w:delText>
              </w:r>
            </w:del>
            <w:ins w:id="498" w:author="Björn Genfors" w:date="2014-03-28T13:19:00Z">
              <w:r w:rsidR="00E825FC">
                <w:t>PregnancyCheckupRecordType</w:t>
              </w:r>
            </w:ins>
            <w:r w:rsidRPr="00CC412F">
              <w:t>.glycosuria</w:t>
            </w:r>
          </w:p>
        </w:tc>
        <w:tc>
          <w:tcPr>
            <w:tcW w:w="2977" w:type="dxa"/>
            <w:vAlign w:val="center"/>
          </w:tcPr>
          <w:p w14:paraId="4DF0BEDD"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27D7008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maternityMedicalHistory/maternityMedicalHistoryBody/pregnancyCheckupRecord/glycosuria</w:t>
            </w:r>
          </w:p>
        </w:tc>
      </w:tr>
      <w:tr w:rsidR="00F7750B" w:rsidRPr="00CC412F" w14:paraId="76D37F86" w14:textId="77777777" w:rsidTr="00CC412F">
        <w:trPr>
          <w:trHeight w:val="397"/>
        </w:trPr>
        <w:tc>
          <w:tcPr>
            <w:tcW w:w="1809" w:type="dxa"/>
            <w:vAlign w:val="center"/>
          </w:tcPr>
          <w:p w14:paraId="59ECF080" w14:textId="6A72316D" w:rsidR="00F7750B" w:rsidRPr="00CC412F" w:rsidRDefault="00F7750B" w:rsidP="00CC412F">
            <w:del w:id="499" w:author="Björn Genfors" w:date="2014-03-28T13:19:00Z">
              <w:r w:rsidRPr="00CC412F" w:rsidDel="00E825FC">
                <w:delText>PregnancyCheckupRecord</w:delText>
              </w:r>
            </w:del>
            <w:ins w:id="500" w:author="Björn Genfors" w:date="2014-03-28T13:19:00Z">
              <w:r w:rsidR="00E825FC">
                <w:t>PregnancyCheckupRecordType</w:t>
              </w:r>
            </w:ins>
            <w:r w:rsidRPr="00CC412F">
              <w:t>.fetalPosition</w:t>
            </w:r>
          </w:p>
        </w:tc>
        <w:tc>
          <w:tcPr>
            <w:tcW w:w="2977" w:type="dxa"/>
            <w:vAlign w:val="center"/>
          </w:tcPr>
          <w:p w14:paraId="71D338C9" w14:textId="77777777" w:rsidR="00F7750B" w:rsidRPr="00CC412F" w:rsidRDefault="00F7750B" w:rsidP="00CC412F">
            <w:pPr>
              <w:pStyle w:val="Default"/>
              <w:spacing w:line="280" w:lineRule="atLeast"/>
              <w:rPr>
                <w:rFonts w:ascii="Georgia" w:hAnsi="Georgia"/>
                <w:color w:val="auto"/>
                <w:sz w:val="20"/>
                <w:szCs w:val="20"/>
              </w:rPr>
            </w:pPr>
            <w:r w:rsidRPr="00CC412F">
              <w:t>Bedömt tillstånd.bedömning</w:t>
            </w:r>
          </w:p>
        </w:tc>
        <w:tc>
          <w:tcPr>
            <w:tcW w:w="4111" w:type="dxa"/>
            <w:vAlign w:val="center"/>
          </w:tcPr>
          <w:p w14:paraId="4F367280"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maternityMedicalHistory/maternityMedicalHistoryBody/pregnancyCheckupRecord/fetalPosition</w:t>
            </w:r>
          </w:p>
        </w:tc>
      </w:tr>
      <w:tr w:rsidR="00F7750B" w:rsidRPr="00CC412F" w14:paraId="3F768D73" w14:textId="77777777" w:rsidTr="00CC412F">
        <w:trPr>
          <w:trHeight w:val="397"/>
        </w:trPr>
        <w:tc>
          <w:tcPr>
            <w:tcW w:w="1809" w:type="dxa"/>
            <w:vAlign w:val="center"/>
          </w:tcPr>
          <w:p w14:paraId="2AD02E85" w14:textId="39DF256C" w:rsidR="00F7750B" w:rsidRPr="00CC412F" w:rsidRDefault="00F7750B" w:rsidP="00CC412F">
            <w:del w:id="501" w:author="Björn Genfors" w:date="2014-03-28T13:19:00Z">
              <w:r w:rsidRPr="00CC412F" w:rsidDel="00E825FC">
                <w:delText>PregnancyCheckupRecord</w:delText>
              </w:r>
            </w:del>
            <w:ins w:id="502" w:author="Björn Genfors" w:date="2014-03-28T13:19:00Z">
              <w:r w:rsidR="00E825FC">
                <w:t>PregnancyCheckupRecordType</w:t>
              </w:r>
            </w:ins>
            <w:r w:rsidRPr="00CC412F">
              <w:t>.fetalPresentation</w:t>
            </w:r>
          </w:p>
        </w:tc>
        <w:tc>
          <w:tcPr>
            <w:tcW w:w="2977" w:type="dxa"/>
            <w:vAlign w:val="center"/>
          </w:tcPr>
          <w:p w14:paraId="0F955B18" w14:textId="77777777" w:rsidR="00F7750B" w:rsidRPr="00CC412F" w:rsidRDefault="00F7750B" w:rsidP="00CC412F">
            <w:pPr>
              <w:pStyle w:val="Default"/>
              <w:spacing w:line="280" w:lineRule="atLeast"/>
              <w:rPr>
                <w:rFonts w:ascii="Georgia" w:hAnsi="Georgia"/>
                <w:color w:val="auto"/>
                <w:sz w:val="20"/>
                <w:szCs w:val="20"/>
              </w:rPr>
            </w:pPr>
            <w:r w:rsidRPr="00CC412F">
              <w:t>Bedömt tillstånd.bedömning</w:t>
            </w:r>
          </w:p>
        </w:tc>
        <w:tc>
          <w:tcPr>
            <w:tcW w:w="4111" w:type="dxa"/>
            <w:vAlign w:val="center"/>
          </w:tcPr>
          <w:p w14:paraId="6FD452BA"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maternityMedicalHistory/maternityMedicalHistoryBody/pregnancyCheckupRecord/fetalPresentation</w:t>
            </w:r>
          </w:p>
        </w:tc>
      </w:tr>
      <w:tr w:rsidR="00F7750B" w:rsidRPr="00CC412F" w14:paraId="1411E226" w14:textId="77777777" w:rsidTr="00CC412F">
        <w:trPr>
          <w:trHeight w:val="397"/>
        </w:trPr>
        <w:tc>
          <w:tcPr>
            <w:tcW w:w="1809" w:type="dxa"/>
            <w:vAlign w:val="center"/>
          </w:tcPr>
          <w:p w14:paraId="421D5390" w14:textId="40AB7F9E" w:rsidR="00F7750B" w:rsidRPr="00CC412F" w:rsidRDefault="00F7750B" w:rsidP="00CC412F">
            <w:del w:id="503" w:author="Björn Genfors" w:date="2014-03-28T13:19:00Z">
              <w:r w:rsidRPr="00CC412F" w:rsidDel="00E825FC">
                <w:delText>PregnancyCheckupRecord</w:delText>
              </w:r>
            </w:del>
            <w:ins w:id="504" w:author="Björn Genfors" w:date="2014-03-28T13:19:00Z">
              <w:r w:rsidR="00E825FC">
                <w:t>PregnancyCheckupRecordType</w:t>
              </w:r>
            </w:ins>
            <w:r w:rsidRPr="00CC412F">
              <w:t>.fetalHeartRate</w:t>
            </w:r>
          </w:p>
        </w:tc>
        <w:tc>
          <w:tcPr>
            <w:tcW w:w="2977" w:type="dxa"/>
            <w:vAlign w:val="center"/>
          </w:tcPr>
          <w:p w14:paraId="7A1B8C88"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0DEB39B7"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maternityMedicalHistory/maternityMedicalHistoryBody/pregnancyCheckupRecord/fetalHeartRate</w:t>
            </w:r>
          </w:p>
        </w:tc>
      </w:tr>
      <w:tr w:rsidR="00F7750B" w:rsidRPr="00CC412F" w14:paraId="4F45CEA9" w14:textId="77777777" w:rsidTr="00CC412F">
        <w:trPr>
          <w:trHeight w:val="397"/>
        </w:trPr>
        <w:tc>
          <w:tcPr>
            <w:tcW w:w="1809" w:type="dxa"/>
            <w:vAlign w:val="center"/>
          </w:tcPr>
          <w:p w14:paraId="0D1D75EB" w14:textId="0E4BB302" w:rsidR="00F7750B" w:rsidRPr="00CC412F" w:rsidRDefault="00F7750B" w:rsidP="00CC412F">
            <w:del w:id="505" w:author="Björn Genfors" w:date="2014-03-28T13:19:00Z">
              <w:r w:rsidRPr="00CC412F" w:rsidDel="00E825FC">
                <w:delText>PregnancyCheckupRecord</w:delText>
              </w:r>
            </w:del>
            <w:ins w:id="506" w:author="Björn Genfors" w:date="2014-03-28T13:19:00Z">
              <w:r w:rsidR="00E825FC">
                <w:t>PregnancyCheckupRecordType</w:t>
              </w:r>
            </w:ins>
            <w:r w:rsidRPr="00CC412F">
              <w:t>.typeOfLeave</w:t>
            </w:r>
          </w:p>
        </w:tc>
        <w:tc>
          <w:tcPr>
            <w:tcW w:w="2977" w:type="dxa"/>
            <w:vAlign w:val="center"/>
          </w:tcPr>
          <w:p w14:paraId="3E416EFF"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6F4BF012"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maternityMedicalHistory/maternityMedicalHistoryBody/pregnancyCheckupRecord/typeOfLeave</w:t>
            </w:r>
          </w:p>
        </w:tc>
      </w:tr>
      <w:tr w:rsidR="00F7750B" w:rsidRPr="00CC412F" w14:paraId="1047B721" w14:textId="77777777" w:rsidTr="00CC412F">
        <w:trPr>
          <w:trHeight w:val="397"/>
        </w:trPr>
        <w:tc>
          <w:tcPr>
            <w:tcW w:w="1809" w:type="dxa"/>
            <w:vAlign w:val="center"/>
          </w:tcPr>
          <w:p w14:paraId="4416076E" w14:textId="091F08B4" w:rsidR="00F7750B" w:rsidRPr="00CC412F" w:rsidRDefault="00F7750B" w:rsidP="00CC412F">
            <w:del w:id="507" w:author="Björn Genfors" w:date="2014-03-28T13:19:00Z">
              <w:r w:rsidRPr="00CC412F" w:rsidDel="00E825FC">
                <w:delText>MotherPostDeliv</w:delText>
              </w:r>
              <w:r w:rsidRPr="00CC412F" w:rsidDel="00E825FC">
                <w:lastRenderedPageBreak/>
                <w:delText>eryRecord</w:delText>
              </w:r>
            </w:del>
            <w:ins w:id="508" w:author="Björn Genfors" w:date="2014-03-28T13:19:00Z">
              <w:r w:rsidR="00E825FC">
                <w:t>MotherPostDeliveryRecordType</w:t>
              </w:r>
            </w:ins>
            <w:r w:rsidRPr="00CC412F">
              <w:t>.breastfeeding</w:t>
            </w:r>
          </w:p>
        </w:tc>
        <w:tc>
          <w:tcPr>
            <w:tcW w:w="2977" w:type="dxa"/>
            <w:vAlign w:val="center"/>
          </w:tcPr>
          <w:p w14:paraId="1C27DF3B" w14:textId="77777777" w:rsidR="00F7750B" w:rsidRPr="00CC412F" w:rsidRDefault="00F7750B" w:rsidP="00CC412F">
            <w:r w:rsidRPr="00CC412F">
              <w:lastRenderedPageBreak/>
              <w:t xml:space="preserve">Annan </w:t>
            </w:r>
            <w:r w:rsidRPr="00CC412F">
              <w:lastRenderedPageBreak/>
              <w:t>hälsoangelägenhet.annan hälsoangelägenhet</w:t>
            </w:r>
          </w:p>
        </w:tc>
        <w:tc>
          <w:tcPr>
            <w:tcW w:w="4111" w:type="dxa"/>
            <w:vAlign w:val="center"/>
          </w:tcPr>
          <w:p w14:paraId="40AB8CDC"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lastRenderedPageBreak/>
              <w:t>maternityMedicalHistory/maternityMedicalHistoryBody/pregnancyCheckupRecord/co</w:t>
            </w:r>
            <w:r w:rsidRPr="003A6D72">
              <w:rPr>
                <w:rFonts w:cs="Consolas"/>
                <w:spacing w:val="-1"/>
              </w:rPr>
              <w:lastRenderedPageBreak/>
              <w:t>mpleteWeeksOfGestation</w:t>
            </w:r>
          </w:p>
        </w:tc>
      </w:tr>
      <w:tr w:rsidR="00F7750B" w:rsidRPr="000B0F50" w14:paraId="602BC905" w14:textId="77777777" w:rsidTr="00CC412F">
        <w:trPr>
          <w:trHeight w:val="397"/>
        </w:trPr>
        <w:tc>
          <w:tcPr>
            <w:tcW w:w="1809" w:type="dxa"/>
            <w:vAlign w:val="center"/>
          </w:tcPr>
          <w:p w14:paraId="2A493359" w14:textId="069DA4FB" w:rsidR="00F7750B" w:rsidRPr="00CC412F" w:rsidRDefault="00F7750B" w:rsidP="00CC412F">
            <w:del w:id="509" w:author="Björn Genfors" w:date="2014-03-28T13:19:00Z">
              <w:r w:rsidRPr="00CC412F" w:rsidDel="00E825FC">
                <w:lastRenderedPageBreak/>
                <w:delText>MotherPostDeliveryRecord</w:delText>
              </w:r>
            </w:del>
            <w:ins w:id="510" w:author="Björn Genfors" w:date="2014-03-28T13:19:00Z">
              <w:r w:rsidR="00E825FC">
                <w:t>MotherPostDeliveryRecordType</w:t>
              </w:r>
            </w:ins>
            <w:r w:rsidRPr="00CC412F">
              <w:t>.bloodPressureSystolic</w:t>
            </w:r>
          </w:p>
        </w:tc>
        <w:tc>
          <w:tcPr>
            <w:tcW w:w="2977" w:type="dxa"/>
            <w:vAlign w:val="center"/>
          </w:tcPr>
          <w:p w14:paraId="5543A650" w14:textId="77777777" w:rsidR="00F7750B" w:rsidRPr="00CC412F" w:rsidRDefault="00F7750B" w:rsidP="00CC412F">
            <w:r w:rsidRPr="00CC412F">
              <w:rPr>
                <w:rFonts w:cs="Arial"/>
              </w:rPr>
              <w:t>Observerat uppfattat tillstånd Värde.värde</w:t>
            </w:r>
          </w:p>
        </w:tc>
        <w:tc>
          <w:tcPr>
            <w:tcW w:w="4111" w:type="dxa"/>
            <w:vAlign w:val="center"/>
          </w:tcPr>
          <w:p w14:paraId="1F5021C2" w14:textId="77777777" w:rsidR="00F7750B" w:rsidRPr="000B0F50" w:rsidRDefault="00F7750B" w:rsidP="00CC412F">
            <w:pPr>
              <w:autoSpaceDE w:val="0"/>
              <w:autoSpaceDN w:val="0"/>
              <w:adjustRightInd w:val="0"/>
              <w:spacing w:line="240" w:lineRule="auto"/>
              <w:rPr>
                <w:rFonts w:cs="Consolas"/>
                <w:spacing w:val="-1"/>
                <w:lang w:val="en-US"/>
                <w:rPrChange w:id="511" w:author="Björn Genfors" w:date="2014-03-28T13:02:00Z">
                  <w:rPr>
                    <w:rFonts w:cs="Consolas"/>
                    <w:spacing w:val="-1"/>
                  </w:rPr>
                </w:rPrChange>
              </w:rPr>
            </w:pPr>
            <w:r w:rsidRPr="000B0F50">
              <w:rPr>
                <w:rFonts w:cs="Consolas"/>
                <w:spacing w:val="-1"/>
                <w:lang w:val="en-US"/>
                <w:rPrChange w:id="512" w:author="Björn Genfors" w:date="2014-03-28T13:02:00Z">
                  <w:rPr>
                    <w:rFonts w:cs="Consolas"/>
                    <w:spacing w:val="-1"/>
                  </w:rPr>
                </w:rPrChange>
              </w:rPr>
              <w:t>maternityMedicalHistory/maternityMedicalHistoryBody/postDeliveryRecord/motherPostDeliveryRecord/bloodPressureSystolic</w:t>
            </w:r>
          </w:p>
        </w:tc>
      </w:tr>
      <w:tr w:rsidR="00F7750B" w:rsidRPr="000B0F50" w14:paraId="10E2C8CB" w14:textId="77777777" w:rsidTr="00CC412F">
        <w:trPr>
          <w:trHeight w:val="397"/>
        </w:trPr>
        <w:tc>
          <w:tcPr>
            <w:tcW w:w="1809" w:type="dxa"/>
            <w:vAlign w:val="center"/>
          </w:tcPr>
          <w:p w14:paraId="0ACBB1D7" w14:textId="68CEDE83" w:rsidR="00F7750B" w:rsidRPr="00CC412F" w:rsidRDefault="00F7750B" w:rsidP="00CC412F">
            <w:del w:id="513" w:author="Björn Genfors" w:date="2014-03-28T13:19:00Z">
              <w:r w:rsidRPr="00CC412F" w:rsidDel="00E825FC">
                <w:delText>MotherPostDeliveryRecord</w:delText>
              </w:r>
            </w:del>
            <w:ins w:id="514" w:author="Björn Genfors" w:date="2014-03-28T13:19:00Z">
              <w:r w:rsidR="00E825FC">
                <w:t>MotherPostDeliveryRecordType</w:t>
              </w:r>
            </w:ins>
            <w:r w:rsidRPr="00CC412F">
              <w:t>.bloodPressureDiastolic</w:t>
            </w:r>
          </w:p>
        </w:tc>
        <w:tc>
          <w:tcPr>
            <w:tcW w:w="2977" w:type="dxa"/>
            <w:vAlign w:val="center"/>
          </w:tcPr>
          <w:p w14:paraId="43724399" w14:textId="77777777" w:rsidR="00F7750B" w:rsidRPr="00CC412F" w:rsidRDefault="00F7750B" w:rsidP="00CC412F">
            <w:r w:rsidRPr="00CC412F">
              <w:rPr>
                <w:rFonts w:cs="Arial"/>
              </w:rPr>
              <w:t>Observerat uppfattat tillstånd Värde.värde</w:t>
            </w:r>
          </w:p>
        </w:tc>
        <w:tc>
          <w:tcPr>
            <w:tcW w:w="4111" w:type="dxa"/>
            <w:vAlign w:val="center"/>
          </w:tcPr>
          <w:p w14:paraId="11980ACB" w14:textId="77777777" w:rsidR="00F7750B" w:rsidRPr="000B0F50" w:rsidRDefault="00F7750B" w:rsidP="00CC412F">
            <w:pPr>
              <w:autoSpaceDE w:val="0"/>
              <w:autoSpaceDN w:val="0"/>
              <w:adjustRightInd w:val="0"/>
              <w:spacing w:line="240" w:lineRule="auto"/>
              <w:rPr>
                <w:rFonts w:cs="Consolas"/>
                <w:spacing w:val="-1"/>
                <w:lang w:val="en-US"/>
                <w:rPrChange w:id="515" w:author="Björn Genfors" w:date="2014-03-28T13:02:00Z">
                  <w:rPr>
                    <w:rFonts w:cs="Consolas"/>
                    <w:spacing w:val="-1"/>
                  </w:rPr>
                </w:rPrChange>
              </w:rPr>
            </w:pPr>
            <w:r w:rsidRPr="000B0F50">
              <w:rPr>
                <w:rFonts w:cs="Consolas"/>
                <w:spacing w:val="-1"/>
                <w:lang w:val="en-US"/>
                <w:rPrChange w:id="516" w:author="Björn Genfors" w:date="2014-03-28T13:02:00Z">
                  <w:rPr>
                    <w:rFonts w:cs="Consolas"/>
                    <w:spacing w:val="-1"/>
                  </w:rPr>
                </w:rPrChange>
              </w:rPr>
              <w:t>maternityMedicalHistory/maternityMedicalHistoryBody/postDeliveryRecord/motherPostDeliveryRecord/bloodPressureDiastolic</w:t>
            </w:r>
          </w:p>
        </w:tc>
      </w:tr>
      <w:tr w:rsidR="00F7750B" w:rsidRPr="000B0F50" w14:paraId="5E46F580" w14:textId="77777777" w:rsidTr="00CC412F">
        <w:trPr>
          <w:trHeight w:val="397"/>
        </w:trPr>
        <w:tc>
          <w:tcPr>
            <w:tcW w:w="1809" w:type="dxa"/>
            <w:vAlign w:val="center"/>
          </w:tcPr>
          <w:p w14:paraId="673DCC51" w14:textId="633B43AB" w:rsidR="00F7750B" w:rsidRPr="00CC412F" w:rsidRDefault="00F7750B" w:rsidP="00CC412F">
            <w:del w:id="517" w:author="Björn Genfors" w:date="2014-03-28T13:19:00Z">
              <w:r w:rsidRPr="00CC412F" w:rsidDel="00E825FC">
                <w:delText>MotherPostDeliveryRecord</w:delText>
              </w:r>
            </w:del>
            <w:ins w:id="518" w:author="Björn Genfors" w:date="2014-03-28T13:19:00Z">
              <w:r w:rsidR="00E825FC">
                <w:t>MotherPostDeliveryRecordType</w:t>
              </w:r>
            </w:ins>
            <w:r w:rsidRPr="00CC412F">
              <w:t>.haemoglobin</w:t>
            </w:r>
          </w:p>
        </w:tc>
        <w:tc>
          <w:tcPr>
            <w:tcW w:w="2977" w:type="dxa"/>
            <w:vAlign w:val="center"/>
          </w:tcPr>
          <w:p w14:paraId="48D41E96" w14:textId="77777777" w:rsidR="00F7750B" w:rsidRPr="00CC412F" w:rsidRDefault="00F7750B" w:rsidP="00CC412F">
            <w:r w:rsidRPr="00CC412F">
              <w:rPr>
                <w:rFonts w:cs="Arial"/>
              </w:rPr>
              <w:t>Observerat uppfattat tillstånd Värde.värde</w:t>
            </w:r>
          </w:p>
        </w:tc>
        <w:tc>
          <w:tcPr>
            <w:tcW w:w="4111" w:type="dxa"/>
            <w:vAlign w:val="center"/>
          </w:tcPr>
          <w:p w14:paraId="0CA62E32" w14:textId="77777777" w:rsidR="00F7750B" w:rsidRPr="000B0F50" w:rsidRDefault="00F7750B" w:rsidP="00CC412F">
            <w:pPr>
              <w:autoSpaceDE w:val="0"/>
              <w:autoSpaceDN w:val="0"/>
              <w:adjustRightInd w:val="0"/>
              <w:spacing w:line="240" w:lineRule="auto"/>
              <w:rPr>
                <w:rFonts w:cs="Consolas"/>
                <w:spacing w:val="-1"/>
                <w:lang w:val="en-US"/>
                <w:rPrChange w:id="519" w:author="Björn Genfors" w:date="2014-03-28T13:02:00Z">
                  <w:rPr>
                    <w:rFonts w:cs="Consolas"/>
                    <w:spacing w:val="-1"/>
                  </w:rPr>
                </w:rPrChange>
              </w:rPr>
            </w:pPr>
            <w:r w:rsidRPr="000B0F50">
              <w:rPr>
                <w:rFonts w:cs="Consolas"/>
                <w:spacing w:val="-1"/>
                <w:lang w:val="en-US"/>
                <w:rPrChange w:id="520" w:author="Björn Genfors" w:date="2014-03-28T13:02:00Z">
                  <w:rPr>
                    <w:rFonts w:cs="Consolas"/>
                    <w:spacing w:val="-1"/>
                  </w:rPr>
                </w:rPrChange>
              </w:rPr>
              <w:t>maternityMedicalHistory/maternityMedicalHistoryBody/postDeliveryRecord/motherPostDeliveryRecord/haemoglobin</w:t>
            </w:r>
          </w:p>
        </w:tc>
      </w:tr>
      <w:tr w:rsidR="00F7750B" w:rsidRPr="000B0F50" w14:paraId="10260AEE" w14:textId="77777777" w:rsidTr="00CC412F">
        <w:trPr>
          <w:trHeight w:val="397"/>
        </w:trPr>
        <w:tc>
          <w:tcPr>
            <w:tcW w:w="1809" w:type="dxa"/>
            <w:vAlign w:val="center"/>
          </w:tcPr>
          <w:p w14:paraId="63451853" w14:textId="739FEF87" w:rsidR="00F7750B" w:rsidRPr="00CC412F" w:rsidRDefault="00F7750B" w:rsidP="00CC412F">
            <w:del w:id="521" w:author="Björn Genfors" w:date="2014-03-28T13:19:00Z">
              <w:r w:rsidRPr="00CC412F" w:rsidDel="00E825FC">
                <w:delText>MotherPostDeliveryRecord</w:delText>
              </w:r>
            </w:del>
            <w:ins w:id="522" w:author="Björn Genfors" w:date="2014-03-28T13:19:00Z">
              <w:r w:rsidR="00E825FC">
                <w:t>MotherPostDeliveryRecordType</w:t>
              </w:r>
            </w:ins>
            <w:r w:rsidRPr="00CC412F">
              <w:t>.scarsOK</w:t>
            </w:r>
          </w:p>
        </w:tc>
        <w:tc>
          <w:tcPr>
            <w:tcW w:w="2977" w:type="dxa"/>
            <w:vAlign w:val="center"/>
          </w:tcPr>
          <w:p w14:paraId="6CC30669" w14:textId="77777777" w:rsidR="00F7750B" w:rsidRPr="00CC412F" w:rsidRDefault="00F7750B" w:rsidP="00CC412F">
            <w:r w:rsidRPr="00CC412F">
              <w:t>Bedömt tillstånd.bedömning</w:t>
            </w:r>
          </w:p>
        </w:tc>
        <w:tc>
          <w:tcPr>
            <w:tcW w:w="4111" w:type="dxa"/>
            <w:vAlign w:val="center"/>
          </w:tcPr>
          <w:p w14:paraId="10D9D751" w14:textId="77777777" w:rsidR="00F7750B" w:rsidRPr="000B0F50" w:rsidRDefault="00F7750B" w:rsidP="00CC412F">
            <w:pPr>
              <w:autoSpaceDE w:val="0"/>
              <w:autoSpaceDN w:val="0"/>
              <w:adjustRightInd w:val="0"/>
              <w:spacing w:line="240" w:lineRule="auto"/>
              <w:rPr>
                <w:rFonts w:cs="Consolas"/>
                <w:spacing w:val="-1"/>
                <w:lang w:val="en-US"/>
                <w:rPrChange w:id="523" w:author="Björn Genfors" w:date="2014-03-28T13:02:00Z">
                  <w:rPr>
                    <w:rFonts w:cs="Consolas"/>
                    <w:spacing w:val="-1"/>
                  </w:rPr>
                </w:rPrChange>
              </w:rPr>
            </w:pPr>
            <w:r w:rsidRPr="000B0F50">
              <w:rPr>
                <w:rFonts w:cs="Consolas"/>
                <w:spacing w:val="-1"/>
                <w:lang w:val="en-US"/>
                <w:rPrChange w:id="524" w:author="Björn Genfors" w:date="2014-03-28T13:02:00Z">
                  <w:rPr>
                    <w:rFonts w:cs="Consolas"/>
                    <w:spacing w:val="-1"/>
                  </w:rPr>
                </w:rPrChange>
              </w:rPr>
              <w:t>maternityMedicalHistory/maternityMedicalHistoryBody/postDeliveryRecord/motherPostDeliveryRecord/scarsOK</w:t>
            </w:r>
          </w:p>
        </w:tc>
      </w:tr>
      <w:tr w:rsidR="00F7750B" w:rsidRPr="000B0F50" w14:paraId="11DBBA89" w14:textId="77777777" w:rsidTr="00CC412F">
        <w:trPr>
          <w:trHeight w:val="397"/>
        </w:trPr>
        <w:tc>
          <w:tcPr>
            <w:tcW w:w="1809" w:type="dxa"/>
            <w:vAlign w:val="center"/>
          </w:tcPr>
          <w:p w14:paraId="1E7E1166" w14:textId="59B50A46" w:rsidR="00F7750B" w:rsidRPr="00CC412F" w:rsidRDefault="00F7750B" w:rsidP="00CC412F">
            <w:del w:id="525" w:author="Björn Genfors" w:date="2014-03-28T13:19:00Z">
              <w:r w:rsidRPr="00CC412F" w:rsidDel="00E825FC">
                <w:delText>MotherPostDeliveryRecord</w:delText>
              </w:r>
            </w:del>
            <w:ins w:id="526" w:author="Björn Genfors" w:date="2014-03-28T13:19:00Z">
              <w:r w:rsidR="00E825FC">
                <w:t>MotherPostDeliveryRecordType</w:t>
              </w:r>
            </w:ins>
            <w:r w:rsidRPr="00CC412F">
              <w:t>.sutureRemoved</w:t>
            </w:r>
          </w:p>
        </w:tc>
        <w:tc>
          <w:tcPr>
            <w:tcW w:w="2977" w:type="dxa"/>
            <w:vAlign w:val="center"/>
          </w:tcPr>
          <w:p w14:paraId="656E2DB9" w14:textId="77777777" w:rsidR="00F7750B" w:rsidRPr="00CC412F" w:rsidRDefault="00F7750B" w:rsidP="00CC412F">
            <w:r w:rsidRPr="00CC412F">
              <w:t>Bedömt tillstånd.bedömning</w:t>
            </w:r>
          </w:p>
        </w:tc>
        <w:tc>
          <w:tcPr>
            <w:tcW w:w="4111" w:type="dxa"/>
            <w:vAlign w:val="center"/>
          </w:tcPr>
          <w:p w14:paraId="4EDD10D6" w14:textId="77777777" w:rsidR="00F7750B" w:rsidRPr="000B0F50" w:rsidRDefault="00F7750B" w:rsidP="00CC412F">
            <w:pPr>
              <w:autoSpaceDE w:val="0"/>
              <w:autoSpaceDN w:val="0"/>
              <w:adjustRightInd w:val="0"/>
              <w:spacing w:line="240" w:lineRule="auto"/>
              <w:rPr>
                <w:rFonts w:cs="Consolas"/>
                <w:spacing w:val="-1"/>
                <w:lang w:val="en-US"/>
                <w:rPrChange w:id="527" w:author="Björn Genfors" w:date="2014-03-28T13:02:00Z">
                  <w:rPr>
                    <w:rFonts w:cs="Consolas"/>
                    <w:spacing w:val="-1"/>
                  </w:rPr>
                </w:rPrChange>
              </w:rPr>
            </w:pPr>
            <w:r w:rsidRPr="000B0F50">
              <w:rPr>
                <w:rFonts w:cs="Consolas"/>
                <w:spacing w:val="-1"/>
                <w:lang w:val="en-US"/>
                <w:rPrChange w:id="528" w:author="Björn Genfors" w:date="2014-03-28T13:02:00Z">
                  <w:rPr>
                    <w:rFonts w:cs="Consolas"/>
                    <w:spacing w:val="-1"/>
                  </w:rPr>
                </w:rPrChange>
              </w:rPr>
              <w:t>maternityMedicalHistory/maternityMedicalHistoryBody/postDeliveryRecord/motherPostDeliveryRecord/sutureRemoved</w:t>
            </w:r>
          </w:p>
        </w:tc>
      </w:tr>
      <w:tr w:rsidR="00F7750B" w:rsidRPr="000B0F50" w14:paraId="75859F2C" w14:textId="77777777" w:rsidTr="00CC412F">
        <w:trPr>
          <w:trHeight w:val="397"/>
        </w:trPr>
        <w:tc>
          <w:tcPr>
            <w:tcW w:w="1809" w:type="dxa"/>
            <w:vAlign w:val="center"/>
          </w:tcPr>
          <w:p w14:paraId="358FD69D" w14:textId="1157FF91" w:rsidR="00F7750B" w:rsidRPr="00CC412F" w:rsidRDefault="00F7750B" w:rsidP="00CC412F">
            <w:del w:id="529" w:author="Björn Genfors" w:date="2014-03-28T13:19:00Z">
              <w:r w:rsidRPr="00CC412F" w:rsidDel="00E825FC">
                <w:delText>MotherPostDeliveryRecord</w:delText>
              </w:r>
            </w:del>
            <w:ins w:id="530" w:author="Björn Genfors" w:date="2014-03-28T13:19:00Z">
              <w:r w:rsidR="00E825FC">
                <w:t>MotherPostDeliveryRecordType</w:t>
              </w:r>
            </w:ins>
            <w:r w:rsidRPr="00CC412F">
              <w:t>.perineumComfortable</w:t>
            </w:r>
          </w:p>
        </w:tc>
        <w:tc>
          <w:tcPr>
            <w:tcW w:w="2977" w:type="dxa"/>
            <w:vAlign w:val="center"/>
          </w:tcPr>
          <w:p w14:paraId="6A290B64" w14:textId="77777777" w:rsidR="00F7750B" w:rsidRPr="00CC412F" w:rsidRDefault="00F7750B" w:rsidP="00CC412F">
            <w:r w:rsidRPr="00CC412F">
              <w:t>Bedömt tillstånd.bedömning</w:t>
            </w:r>
          </w:p>
        </w:tc>
        <w:tc>
          <w:tcPr>
            <w:tcW w:w="4111" w:type="dxa"/>
            <w:vAlign w:val="center"/>
          </w:tcPr>
          <w:p w14:paraId="43A6EAAC" w14:textId="77777777" w:rsidR="00F7750B" w:rsidRPr="000B0F50" w:rsidRDefault="00F7750B" w:rsidP="00CC412F">
            <w:pPr>
              <w:autoSpaceDE w:val="0"/>
              <w:autoSpaceDN w:val="0"/>
              <w:adjustRightInd w:val="0"/>
              <w:spacing w:line="240" w:lineRule="auto"/>
              <w:rPr>
                <w:rFonts w:cs="Consolas"/>
                <w:spacing w:val="-1"/>
                <w:lang w:val="en-US"/>
                <w:rPrChange w:id="531" w:author="Björn Genfors" w:date="2014-03-28T13:02:00Z">
                  <w:rPr>
                    <w:rFonts w:cs="Consolas"/>
                    <w:spacing w:val="-1"/>
                  </w:rPr>
                </w:rPrChange>
              </w:rPr>
            </w:pPr>
            <w:r w:rsidRPr="000B0F50">
              <w:rPr>
                <w:rFonts w:cs="Consolas"/>
                <w:spacing w:val="-1"/>
                <w:lang w:val="en-US"/>
                <w:rPrChange w:id="532" w:author="Björn Genfors" w:date="2014-03-28T13:02:00Z">
                  <w:rPr>
                    <w:rFonts w:cs="Consolas"/>
                    <w:spacing w:val="-1"/>
                  </w:rPr>
                </w:rPrChange>
              </w:rPr>
              <w:t>maternityMedicalHistory/maternityMedicalHistoryBody/postDeliveryRecord/motherPostDeliveryRecord/perineumComfortable</w:t>
            </w:r>
          </w:p>
        </w:tc>
      </w:tr>
      <w:tr w:rsidR="00F7750B" w:rsidRPr="000B0F50" w14:paraId="7C39E3F5" w14:textId="77777777" w:rsidTr="00CC412F">
        <w:trPr>
          <w:trHeight w:val="397"/>
        </w:trPr>
        <w:tc>
          <w:tcPr>
            <w:tcW w:w="1809" w:type="dxa"/>
            <w:vAlign w:val="center"/>
          </w:tcPr>
          <w:p w14:paraId="22386142" w14:textId="77F412DF" w:rsidR="00F7750B" w:rsidRPr="00CC412F" w:rsidRDefault="00F7750B" w:rsidP="00CC412F">
            <w:del w:id="533" w:author="Björn Genfors" w:date="2014-03-28T13:19:00Z">
              <w:r w:rsidRPr="00CC412F" w:rsidDel="00E825FC">
                <w:delText>MotherPostDeliveryRecord</w:delText>
              </w:r>
            </w:del>
            <w:ins w:id="534" w:author="Björn Genfors" w:date="2014-03-28T13:19:00Z">
              <w:r w:rsidR="00E825FC">
                <w:t>MotherPostDeliveryRecordType</w:t>
              </w:r>
            </w:ins>
            <w:r w:rsidRPr="00CC412F">
              <w:t>.vulvaVaginaPortioOK</w:t>
            </w:r>
          </w:p>
        </w:tc>
        <w:tc>
          <w:tcPr>
            <w:tcW w:w="2977" w:type="dxa"/>
            <w:vAlign w:val="center"/>
          </w:tcPr>
          <w:p w14:paraId="67F7E7A2" w14:textId="77777777" w:rsidR="00F7750B" w:rsidRPr="00CC412F" w:rsidRDefault="00F7750B" w:rsidP="00CC412F">
            <w:r w:rsidRPr="00CC412F">
              <w:t>Bedömt tillstånd.bedömning</w:t>
            </w:r>
          </w:p>
        </w:tc>
        <w:tc>
          <w:tcPr>
            <w:tcW w:w="4111" w:type="dxa"/>
            <w:vAlign w:val="center"/>
          </w:tcPr>
          <w:p w14:paraId="2C7E16B5" w14:textId="77777777" w:rsidR="00F7750B" w:rsidRPr="000B0F50" w:rsidRDefault="00F7750B" w:rsidP="00CC412F">
            <w:pPr>
              <w:autoSpaceDE w:val="0"/>
              <w:autoSpaceDN w:val="0"/>
              <w:adjustRightInd w:val="0"/>
              <w:spacing w:line="240" w:lineRule="auto"/>
              <w:rPr>
                <w:rFonts w:cs="Consolas"/>
                <w:spacing w:val="-1"/>
                <w:lang w:val="en-US"/>
                <w:rPrChange w:id="535" w:author="Björn Genfors" w:date="2014-03-28T13:02:00Z">
                  <w:rPr>
                    <w:rFonts w:cs="Consolas"/>
                    <w:spacing w:val="-1"/>
                  </w:rPr>
                </w:rPrChange>
              </w:rPr>
            </w:pPr>
            <w:r w:rsidRPr="000B0F50">
              <w:rPr>
                <w:rFonts w:cs="Consolas"/>
                <w:spacing w:val="-1"/>
                <w:lang w:val="en-US"/>
                <w:rPrChange w:id="536" w:author="Björn Genfors" w:date="2014-03-28T13:02:00Z">
                  <w:rPr>
                    <w:rFonts w:cs="Consolas"/>
                    <w:spacing w:val="-1"/>
                  </w:rPr>
                </w:rPrChange>
              </w:rPr>
              <w:t>maternityMedicalHistory/maternityMedicalHistoryBody/postDeliveryRecord/motherPostDeliveryRecord/vulvaVaginaPortioOK</w:t>
            </w:r>
          </w:p>
        </w:tc>
      </w:tr>
      <w:tr w:rsidR="00F7750B" w:rsidRPr="000B0F50" w14:paraId="14A92F1E" w14:textId="77777777" w:rsidTr="00CC412F">
        <w:trPr>
          <w:trHeight w:val="397"/>
        </w:trPr>
        <w:tc>
          <w:tcPr>
            <w:tcW w:w="1809" w:type="dxa"/>
            <w:vAlign w:val="center"/>
          </w:tcPr>
          <w:p w14:paraId="53EB35C6" w14:textId="6984F3DD" w:rsidR="00F7750B" w:rsidRPr="00CC412F" w:rsidRDefault="00F7750B" w:rsidP="00CC412F">
            <w:del w:id="537" w:author="Björn Genfors" w:date="2014-03-28T13:19:00Z">
              <w:r w:rsidRPr="00CC412F" w:rsidDel="00E825FC">
                <w:delText>MotherPostDeliveryRecord</w:delText>
              </w:r>
            </w:del>
            <w:ins w:id="538" w:author="Björn Genfors" w:date="2014-03-28T13:19:00Z">
              <w:r w:rsidR="00E825FC">
                <w:t>MotherPostDeliveryRecordType</w:t>
              </w:r>
            </w:ins>
            <w:r w:rsidRPr="00CC412F">
              <w:t>.uterusContracted</w:t>
            </w:r>
          </w:p>
        </w:tc>
        <w:tc>
          <w:tcPr>
            <w:tcW w:w="2977" w:type="dxa"/>
            <w:vAlign w:val="center"/>
          </w:tcPr>
          <w:p w14:paraId="017ACBDE" w14:textId="77777777" w:rsidR="00F7750B" w:rsidRPr="00CC412F" w:rsidRDefault="00F7750B" w:rsidP="00CC412F">
            <w:r w:rsidRPr="00CC412F">
              <w:t>Bedömt tillstånd.bedömning</w:t>
            </w:r>
          </w:p>
        </w:tc>
        <w:tc>
          <w:tcPr>
            <w:tcW w:w="4111" w:type="dxa"/>
            <w:vAlign w:val="center"/>
          </w:tcPr>
          <w:p w14:paraId="5EEBBC71" w14:textId="77777777" w:rsidR="00F7750B" w:rsidRPr="000B0F50" w:rsidRDefault="00F7750B" w:rsidP="00CC412F">
            <w:pPr>
              <w:autoSpaceDE w:val="0"/>
              <w:autoSpaceDN w:val="0"/>
              <w:adjustRightInd w:val="0"/>
              <w:spacing w:line="240" w:lineRule="auto"/>
              <w:rPr>
                <w:rFonts w:cs="Consolas"/>
                <w:spacing w:val="-1"/>
                <w:lang w:val="en-US"/>
                <w:rPrChange w:id="539" w:author="Björn Genfors" w:date="2014-03-28T13:02:00Z">
                  <w:rPr>
                    <w:rFonts w:cs="Consolas"/>
                    <w:spacing w:val="-1"/>
                  </w:rPr>
                </w:rPrChange>
              </w:rPr>
            </w:pPr>
            <w:r w:rsidRPr="000B0F50">
              <w:rPr>
                <w:rFonts w:cs="Consolas"/>
                <w:spacing w:val="-1"/>
                <w:lang w:val="en-US"/>
                <w:rPrChange w:id="540" w:author="Björn Genfors" w:date="2014-03-28T13:02:00Z">
                  <w:rPr>
                    <w:rFonts w:cs="Consolas"/>
                    <w:spacing w:val="-1"/>
                  </w:rPr>
                </w:rPrChange>
              </w:rPr>
              <w:t>maternityMedicalHistory/maternityMedicalHistoryBody/postDeliveryRecord/motherPostDeliveryRecord/uterusContracted</w:t>
            </w:r>
          </w:p>
        </w:tc>
      </w:tr>
      <w:tr w:rsidR="00F7750B" w:rsidRPr="000B0F50" w14:paraId="7CC87B02" w14:textId="77777777" w:rsidTr="00CC412F">
        <w:trPr>
          <w:trHeight w:val="397"/>
        </w:trPr>
        <w:tc>
          <w:tcPr>
            <w:tcW w:w="1809" w:type="dxa"/>
            <w:vAlign w:val="center"/>
          </w:tcPr>
          <w:p w14:paraId="39815EB3" w14:textId="2C8C530E" w:rsidR="00F7750B" w:rsidRPr="00CC412F" w:rsidRDefault="00F7750B" w:rsidP="00CC412F">
            <w:del w:id="541" w:author="Björn Genfors" w:date="2014-03-28T13:19:00Z">
              <w:r w:rsidRPr="00CC412F" w:rsidDel="00E825FC">
                <w:delText>MotherPostDeliv</w:delText>
              </w:r>
              <w:r w:rsidRPr="00CC412F" w:rsidDel="00E825FC">
                <w:lastRenderedPageBreak/>
                <w:delText>eryRecord</w:delText>
              </w:r>
            </w:del>
            <w:ins w:id="542" w:author="Björn Genfors" w:date="2014-03-28T13:19:00Z">
              <w:r w:rsidR="00E825FC">
                <w:t>MotherPostDeliveryRecordType</w:t>
              </w:r>
            </w:ins>
            <w:r w:rsidRPr="00CC412F">
              <w:t>.uterusNote</w:t>
            </w:r>
          </w:p>
        </w:tc>
        <w:tc>
          <w:tcPr>
            <w:tcW w:w="2977" w:type="dxa"/>
            <w:vAlign w:val="center"/>
          </w:tcPr>
          <w:p w14:paraId="331AD9D6" w14:textId="77777777" w:rsidR="00F7750B" w:rsidRPr="00CC412F" w:rsidRDefault="00F7750B" w:rsidP="00CC412F">
            <w:r w:rsidRPr="00CC412F">
              <w:lastRenderedPageBreak/>
              <w:t>Bedömt tillstånd.bedömning</w:t>
            </w:r>
          </w:p>
        </w:tc>
        <w:tc>
          <w:tcPr>
            <w:tcW w:w="4111" w:type="dxa"/>
            <w:vAlign w:val="center"/>
          </w:tcPr>
          <w:p w14:paraId="2823B44B" w14:textId="77777777" w:rsidR="00F7750B" w:rsidRPr="000B0F50" w:rsidRDefault="00F7750B" w:rsidP="00CC412F">
            <w:pPr>
              <w:autoSpaceDE w:val="0"/>
              <w:autoSpaceDN w:val="0"/>
              <w:adjustRightInd w:val="0"/>
              <w:spacing w:line="240" w:lineRule="auto"/>
              <w:rPr>
                <w:rFonts w:cs="Consolas"/>
                <w:spacing w:val="-1"/>
                <w:lang w:val="en-US"/>
                <w:rPrChange w:id="543" w:author="Björn Genfors" w:date="2014-03-28T13:02:00Z">
                  <w:rPr>
                    <w:rFonts w:cs="Consolas"/>
                    <w:spacing w:val="-1"/>
                  </w:rPr>
                </w:rPrChange>
              </w:rPr>
            </w:pPr>
            <w:r w:rsidRPr="000B0F50">
              <w:rPr>
                <w:rFonts w:cs="Consolas"/>
                <w:spacing w:val="-1"/>
                <w:lang w:val="en-US"/>
                <w:rPrChange w:id="544" w:author="Björn Genfors" w:date="2014-03-28T13:02:00Z">
                  <w:rPr>
                    <w:rFonts w:cs="Consolas"/>
                    <w:spacing w:val="-1"/>
                  </w:rPr>
                </w:rPrChange>
              </w:rPr>
              <w:t>maternityMedicalHistory/maternityMedicalHistoryBody/postDeliveryRecord/motherPo</w:t>
            </w:r>
            <w:r w:rsidRPr="000B0F50">
              <w:rPr>
                <w:rFonts w:cs="Consolas"/>
                <w:spacing w:val="-1"/>
                <w:lang w:val="en-US"/>
                <w:rPrChange w:id="545" w:author="Björn Genfors" w:date="2014-03-28T13:02:00Z">
                  <w:rPr>
                    <w:rFonts w:cs="Consolas"/>
                    <w:spacing w:val="-1"/>
                  </w:rPr>
                </w:rPrChange>
              </w:rPr>
              <w:lastRenderedPageBreak/>
              <w:t>stDeliveryRecord/uterusNote</w:t>
            </w:r>
          </w:p>
        </w:tc>
      </w:tr>
      <w:tr w:rsidR="00F7750B" w:rsidRPr="000B0F50" w14:paraId="0EEC382F" w14:textId="77777777" w:rsidTr="00CC412F">
        <w:trPr>
          <w:trHeight w:val="397"/>
        </w:trPr>
        <w:tc>
          <w:tcPr>
            <w:tcW w:w="1809" w:type="dxa"/>
            <w:vAlign w:val="center"/>
          </w:tcPr>
          <w:p w14:paraId="3223ECCB" w14:textId="1E5B1DE6" w:rsidR="00F7750B" w:rsidRPr="00CC412F" w:rsidRDefault="00F7750B" w:rsidP="00CC412F">
            <w:r w:rsidRPr="00CC412F">
              <w:lastRenderedPageBreak/>
              <w:t>ChildPostDeliveryRecord</w:t>
            </w:r>
            <w:ins w:id="546" w:author="Björn Genfors" w:date="2014-03-28T13:19:00Z">
              <w:r w:rsidR="00E825FC">
                <w:t>Type</w:t>
              </w:r>
            </w:ins>
            <w:r w:rsidRPr="00CC412F">
              <w:t>.ordinalNumber</w:t>
            </w:r>
          </w:p>
        </w:tc>
        <w:tc>
          <w:tcPr>
            <w:tcW w:w="2977" w:type="dxa"/>
            <w:vAlign w:val="center"/>
          </w:tcPr>
          <w:p w14:paraId="27400555" w14:textId="77777777" w:rsidR="00F7750B" w:rsidRPr="00CC412F" w:rsidRDefault="00F7750B" w:rsidP="00CC412F">
            <w:r w:rsidRPr="00CC412F">
              <w:rPr>
                <w:rFonts w:cs="Arial"/>
                <w:i/>
                <w:color w:val="FF0000"/>
              </w:rPr>
              <w:t>Saknar motsvarighet i V-TIM 2.2</w:t>
            </w:r>
          </w:p>
        </w:tc>
        <w:tc>
          <w:tcPr>
            <w:tcW w:w="4111" w:type="dxa"/>
            <w:vAlign w:val="center"/>
          </w:tcPr>
          <w:p w14:paraId="5E1962B2" w14:textId="77777777" w:rsidR="00F7750B" w:rsidRPr="000B0F50" w:rsidRDefault="00F7750B" w:rsidP="00CC412F">
            <w:pPr>
              <w:autoSpaceDE w:val="0"/>
              <w:autoSpaceDN w:val="0"/>
              <w:adjustRightInd w:val="0"/>
              <w:spacing w:line="240" w:lineRule="auto"/>
              <w:rPr>
                <w:rFonts w:cs="Consolas"/>
                <w:spacing w:val="-1"/>
                <w:lang w:val="en-US"/>
                <w:rPrChange w:id="547" w:author="Björn Genfors" w:date="2014-03-28T13:02:00Z">
                  <w:rPr>
                    <w:rFonts w:cs="Consolas"/>
                    <w:spacing w:val="-1"/>
                  </w:rPr>
                </w:rPrChange>
              </w:rPr>
            </w:pPr>
            <w:r w:rsidRPr="000B0F50">
              <w:rPr>
                <w:rFonts w:cs="Consolas"/>
                <w:spacing w:val="-1"/>
                <w:lang w:val="en-US"/>
                <w:rPrChange w:id="548" w:author="Björn Genfors" w:date="2014-03-28T13:02:00Z">
                  <w:rPr>
                    <w:rFonts w:cs="Consolas"/>
                    <w:spacing w:val="-1"/>
                  </w:rPr>
                </w:rPrChange>
              </w:rPr>
              <w:t>maternityMedicalHistory/maternityMedicalHistoryBody/postDeliveryRecord/childPostDeliveryRecord/ordinalNumber</w:t>
            </w:r>
          </w:p>
        </w:tc>
      </w:tr>
      <w:tr w:rsidR="00F7750B" w:rsidRPr="000B0F50" w14:paraId="6758979D" w14:textId="77777777" w:rsidTr="00CC412F">
        <w:trPr>
          <w:trHeight w:val="397"/>
        </w:trPr>
        <w:tc>
          <w:tcPr>
            <w:tcW w:w="1809" w:type="dxa"/>
            <w:vAlign w:val="center"/>
          </w:tcPr>
          <w:p w14:paraId="17341DAC" w14:textId="2896C3EB" w:rsidR="00F7750B" w:rsidRPr="00CC412F" w:rsidRDefault="00F7750B" w:rsidP="00CC412F">
            <w:r w:rsidRPr="00CC412F">
              <w:t>ChildPostDeliveryRecord</w:t>
            </w:r>
            <w:ins w:id="549" w:author="Björn Genfors" w:date="2014-03-28T13:19:00Z">
              <w:r w:rsidR="00E825FC">
                <w:t>Type</w:t>
              </w:r>
            </w:ins>
            <w:r w:rsidRPr="00CC412F">
              <w:t>.weight</w:t>
            </w:r>
          </w:p>
        </w:tc>
        <w:tc>
          <w:tcPr>
            <w:tcW w:w="2977" w:type="dxa"/>
            <w:vAlign w:val="center"/>
          </w:tcPr>
          <w:p w14:paraId="4563049C" w14:textId="77777777" w:rsidR="00F7750B" w:rsidRPr="00CC412F" w:rsidRDefault="00F7750B" w:rsidP="00CC412F">
            <w:r w:rsidRPr="00CC412F">
              <w:rPr>
                <w:rFonts w:cs="Arial"/>
              </w:rPr>
              <w:t>Observerat uppfattat tillstånd Värde.värde</w:t>
            </w:r>
          </w:p>
        </w:tc>
        <w:tc>
          <w:tcPr>
            <w:tcW w:w="4111" w:type="dxa"/>
            <w:vAlign w:val="center"/>
          </w:tcPr>
          <w:p w14:paraId="02B4A633" w14:textId="77777777" w:rsidR="00F7750B" w:rsidRPr="000B0F50" w:rsidRDefault="00F7750B" w:rsidP="00CC412F">
            <w:pPr>
              <w:autoSpaceDE w:val="0"/>
              <w:autoSpaceDN w:val="0"/>
              <w:adjustRightInd w:val="0"/>
              <w:spacing w:line="240" w:lineRule="auto"/>
              <w:rPr>
                <w:rFonts w:cs="Consolas"/>
                <w:spacing w:val="-1"/>
                <w:lang w:val="en-US"/>
                <w:rPrChange w:id="550" w:author="Björn Genfors" w:date="2014-03-28T13:02:00Z">
                  <w:rPr>
                    <w:rFonts w:cs="Consolas"/>
                    <w:spacing w:val="-1"/>
                  </w:rPr>
                </w:rPrChange>
              </w:rPr>
            </w:pPr>
            <w:r w:rsidRPr="000B0F50">
              <w:rPr>
                <w:rFonts w:cs="Consolas"/>
                <w:spacing w:val="-1"/>
                <w:lang w:val="en-US"/>
                <w:rPrChange w:id="551" w:author="Björn Genfors" w:date="2014-03-28T13:02:00Z">
                  <w:rPr>
                    <w:rFonts w:cs="Consolas"/>
                    <w:spacing w:val="-1"/>
                  </w:rPr>
                </w:rPrChange>
              </w:rPr>
              <w:t>maternityMedicalHistory/maternityMedicalHistoryBody/postDeliveryRecord/childPostDeliveryRecord/weight</w:t>
            </w:r>
          </w:p>
        </w:tc>
      </w:tr>
      <w:tr w:rsidR="00F7750B" w:rsidRPr="000B0F50" w14:paraId="48EDB21A" w14:textId="77777777" w:rsidTr="00CC412F">
        <w:trPr>
          <w:trHeight w:val="397"/>
        </w:trPr>
        <w:tc>
          <w:tcPr>
            <w:tcW w:w="1809" w:type="dxa"/>
            <w:vAlign w:val="center"/>
          </w:tcPr>
          <w:p w14:paraId="4CBD5EDE" w14:textId="3AE6CD29" w:rsidR="00F7750B" w:rsidRPr="00CC412F" w:rsidRDefault="00F7750B" w:rsidP="00CC412F">
            <w:r w:rsidRPr="00CC412F">
              <w:t>ChildPostDeliveryRecord</w:t>
            </w:r>
            <w:ins w:id="552" w:author="Björn Genfors" w:date="2014-03-28T13:19:00Z">
              <w:r w:rsidR="00E825FC">
                <w:t>Type</w:t>
              </w:r>
            </w:ins>
            <w:r w:rsidRPr="00CC412F">
              <w:t>.apgarScore1</w:t>
            </w:r>
          </w:p>
        </w:tc>
        <w:tc>
          <w:tcPr>
            <w:tcW w:w="2977" w:type="dxa"/>
            <w:vAlign w:val="center"/>
          </w:tcPr>
          <w:p w14:paraId="17ED4CA8"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05A292FD" w14:textId="77777777" w:rsidR="00F7750B" w:rsidRPr="000B0F50" w:rsidRDefault="00F7750B" w:rsidP="00CC412F">
            <w:pPr>
              <w:autoSpaceDE w:val="0"/>
              <w:autoSpaceDN w:val="0"/>
              <w:adjustRightInd w:val="0"/>
              <w:spacing w:line="240" w:lineRule="auto"/>
              <w:rPr>
                <w:rFonts w:cs="Consolas"/>
                <w:spacing w:val="-1"/>
                <w:lang w:val="en-US"/>
                <w:rPrChange w:id="553" w:author="Björn Genfors" w:date="2014-03-28T13:02:00Z">
                  <w:rPr>
                    <w:rFonts w:cs="Consolas"/>
                    <w:spacing w:val="-1"/>
                  </w:rPr>
                </w:rPrChange>
              </w:rPr>
            </w:pPr>
            <w:r w:rsidRPr="000B0F50">
              <w:rPr>
                <w:rFonts w:cs="Consolas"/>
                <w:spacing w:val="-1"/>
                <w:lang w:val="en-US"/>
                <w:rPrChange w:id="554" w:author="Björn Genfors" w:date="2014-03-28T13:02:00Z">
                  <w:rPr>
                    <w:rFonts w:cs="Consolas"/>
                    <w:spacing w:val="-1"/>
                  </w:rPr>
                </w:rPrChange>
              </w:rPr>
              <w:t>maternityMedicalHistory/maternityMedicalHistoryBody/postDeliveryRecord/childPostDeliveryRecord/apgarScore1</w:t>
            </w:r>
          </w:p>
        </w:tc>
      </w:tr>
      <w:tr w:rsidR="00F7750B" w:rsidRPr="000B0F50" w14:paraId="626B195D" w14:textId="77777777" w:rsidTr="00CC412F">
        <w:trPr>
          <w:trHeight w:val="397"/>
        </w:trPr>
        <w:tc>
          <w:tcPr>
            <w:tcW w:w="1809" w:type="dxa"/>
            <w:vAlign w:val="center"/>
          </w:tcPr>
          <w:p w14:paraId="61D66024" w14:textId="43597FFA" w:rsidR="00F7750B" w:rsidRPr="00CC412F" w:rsidRDefault="00F7750B" w:rsidP="00CC412F">
            <w:r w:rsidRPr="00CC412F">
              <w:t>ChildPostDeliveryRecord</w:t>
            </w:r>
            <w:ins w:id="555" w:author="Björn Genfors" w:date="2014-03-28T13:19:00Z">
              <w:r w:rsidR="00E825FC">
                <w:t>Type</w:t>
              </w:r>
            </w:ins>
            <w:r w:rsidRPr="00CC412F">
              <w:t>.apgarScore5</w:t>
            </w:r>
          </w:p>
        </w:tc>
        <w:tc>
          <w:tcPr>
            <w:tcW w:w="2977" w:type="dxa"/>
            <w:vAlign w:val="center"/>
          </w:tcPr>
          <w:p w14:paraId="783336F7"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5FD0A587" w14:textId="77777777" w:rsidR="00F7750B" w:rsidRPr="000B0F50" w:rsidRDefault="00F7750B" w:rsidP="00CC412F">
            <w:pPr>
              <w:autoSpaceDE w:val="0"/>
              <w:autoSpaceDN w:val="0"/>
              <w:adjustRightInd w:val="0"/>
              <w:spacing w:line="240" w:lineRule="auto"/>
              <w:rPr>
                <w:rFonts w:cs="Consolas"/>
                <w:spacing w:val="-1"/>
                <w:lang w:val="en-US"/>
                <w:rPrChange w:id="556" w:author="Björn Genfors" w:date="2014-03-28T13:02:00Z">
                  <w:rPr>
                    <w:rFonts w:cs="Consolas"/>
                    <w:spacing w:val="-1"/>
                  </w:rPr>
                </w:rPrChange>
              </w:rPr>
            </w:pPr>
            <w:r w:rsidRPr="000B0F50">
              <w:rPr>
                <w:rFonts w:cs="Consolas"/>
                <w:spacing w:val="-1"/>
                <w:lang w:val="en-US"/>
                <w:rPrChange w:id="557" w:author="Björn Genfors" w:date="2014-03-28T13:02:00Z">
                  <w:rPr>
                    <w:rFonts w:cs="Consolas"/>
                    <w:spacing w:val="-1"/>
                  </w:rPr>
                </w:rPrChange>
              </w:rPr>
              <w:t>maternityMedicalHistory/maternityMedicalHistoryBody/postDeliveryRecord/childPostDeliveryRecord/apgarScore5</w:t>
            </w:r>
          </w:p>
        </w:tc>
      </w:tr>
      <w:tr w:rsidR="00F7750B" w:rsidRPr="000B0F50" w14:paraId="21ACC626" w14:textId="77777777" w:rsidTr="00CC412F">
        <w:trPr>
          <w:trHeight w:val="397"/>
        </w:trPr>
        <w:tc>
          <w:tcPr>
            <w:tcW w:w="1809" w:type="dxa"/>
            <w:vAlign w:val="center"/>
          </w:tcPr>
          <w:p w14:paraId="41B8DF26" w14:textId="5B8F6ABE" w:rsidR="00F7750B" w:rsidRPr="00CC412F" w:rsidRDefault="00F7750B" w:rsidP="00CC412F">
            <w:r w:rsidRPr="00CC412F">
              <w:t>ChildPostDeliveryRecord</w:t>
            </w:r>
            <w:ins w:id="558" w:author="Björn Genfors" w:date="2014-03-28T13:19:00Z">
              <w:r w:rsidR="00E825FC">
                <w:t>Type</w:t>
              </w:r>
            </w:ins>
            <w:r w:rsidRPr="00CC412F">
              <w:t>.apgarScore10</w:t>
            </w:r>
          </w:p>
        </w:tc>
        <w:tc>
          <w:tcPr>
            <w:tcW w:w="2977" w:type="dxa"/>
            <w:vAlign w:val="center"/>
          </w:tcPr>
          <w:p w14:paraId="6C5590E4"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29A45DBC" w14:textId="77777777" w:rsidR="00F7750B" w:rsidRPr="000B0F50" w:rsidRDefault="00F7750B" w:rsidP="00CC412F">
            <w:pPr>
              <w:autoSpaceDE w:val="0"/>
              <w:autoSpaceDN w:val="0"/>
              <w:adjustRightInd w:val="0"/>
              <w:spacing w:line="240" w:lineRule="auto"/>
              <w:rPr>
                <w:rFonts w:cs="Consolas"/>
                <w:spacing w:val="-1"/>
                <w:lang w:val="en-US"/>
                <w:rPrChange w:id="559" w:author="Björn Genfors" w:date="2014-03-28T13:02:00Z">
                  <w:rPr>
                    <w:rFonts w:cs="Consolas"/>
                    <w:spacing w:val="-1"/>
                  </w:rPr>
                </w:rPrChange>
              </w:rPr>
            </w:pPr>
            <w:r w:rsidRPr="000B0F50">
              <w:rPr>
                <w:rFonts w:cs="Consolas"/>
                <w:spacing w:val="-1"/>
                <w:lang w:val="en-US"/>
                <w:rPrChange w:id="560" w:author="Björn Genfors" w:date="2014-03-28T13:02:00Z">
                  <w:rPr>
                    <w:rFonts w:cs="Consolas"/>
                    <w:spacing w:val="-1"/>
                  </w:rPr>
                </w:rPrChange>
              </w:rPr>
              <w:t>maternityMedicalHistory/maternityMedicalHistoryBody/postDeliveryRecord/childPostDeliveryRecord/apgarScore10</w:t>
            </w:r>
          </w:p>
        </w:tc>
      </w:tr>
      <w:tr w:rsidR="00F7750B" w:rsidRPr="000B0F50" w14:paraId="07841C9B" w14:textId="77777777" w:rsidTr="00CC412F">
        <w:trPr>
          <w:trHeight w:val="397"/>
        </w:trPr>
        <w:tc>
          <w:tcPr>
            <w:tcW w:w="1809" w:type="dxa"/>
            <w:vAlign w:val="center"/>
          </w:tcPr>
          <w:p w14:paraId="7C3A52E7" w14:textId="27FEDB75" w:rsidR="00F7750B" w:rsidRPr="00CC412F" w:rsidRDefault="00F7750B" w:rsidP="00CC412F">
            <w:r w:rsidRPr="00CC412F">
              <w:t>Medication</w:t>
            </w:r>
            <w:ins w:id="561" w:author="Björn Genfors" w:date="2014-03-28T13:19:00Z">
              <w:r w:rsidR="00E825FC">
                <w:t>Type</w:t>
              </w:r>
            </w:ins>
            <w:r w:rsidRPr="00CC412F">
              <w:t>.medicament</w:t>
            </w:r>
          </w:p>
        </w:tc>
        <w:tc>
          <w:tcPr>
            <w:tcW w:w="2977" w:type="dxa"/>
            <w:vAlign w:val="center"/>
          </w:tcPr>
          <w:p w14:paraId="648B6379" w14:textId="77777777" w:rsidR="00F7750B" w:rsidRPr="00CC412F" w:rsidRDefault="00F7750B" w:rsidP="00CC412F">
            <w:r w:rsidRPr="00CC412F">
              <w:t>Specifikation läkemedel.varumärkesnamn</w:t>
            </w:r>
          </w:p>
        </w:tc>
        <w:tc>
          <w:tcPr>
            <w:tcW w:w="4111" w:type="dxa"/>
            <w:vAlign w:val="center"/>
          </w:tcPr>
          <w:p w14:paraId="52740707" w14:textId="77777777" w:rsidR="00F7750B" w:rsidRPr="000B0F50" w:rsidRDefault="00F7750B" w:rsidP="00CC412F">
            <w:pPr>
              <w:autoSpaceDE w:val="0"/>
              <w:autoSpaceDN w:val="0"/>
              <w:adjustRightInd w:val="0"/>
              <w:spacing w:line="240" w:lineRule="auto"/>
              <w:rPr>
                <w:rFonts w:cs="Consolas"/>
                <w:spacing w:val="-1"/>
                <w:lang w:val="en-US"/>
                <w:rPrChange w:id="562" w:author="Björn Genfors" w:date="2014-03-28T13:02:00Z">
                  <w:rPr>
                    <w:rFonts w:cs="Consolas"/>
                    <w:spacing w:val="-1"/>
                  </w:rPr>
                </w:rPrChange>
              </w:rPr>
            </w:pPr>
            <w:r w:rsidRPr="000B0F50">
              <w:rPr>
                <w:rFonts w:cs="Consolas"/>
                <w:spacing w:val="-1"/>
                <w:lang w:val="en-US"/>
                <w:rPrChange w:id="563" w:author="Björn Genfors" w:date="2014-03-28T13:02:00Z">
                  <w:rPr>
                    <w:rFonts w:cs="Consolas"/>
                    <w:spacing w:val="-1"/>
                  </w:rPr>
                </w:rPrChange>
              </w:rPr>
              <w:t>maternityMedicalHistory/maternityMedicalHistoryBody/registrationRecord/previousGravidityAndParity/medicationDuringPregnancy/medicament</w:t>
            </w:r>
          </w:p>
          <w:p w14:paraId="483E6ADD" w14:textId="77777777" w:rsidR="00F7750B" w:rsidRPr="000B0F50" w:rsidRDefault="00F7750B" w:rsidP="00CC412F">
            <w:pPr>
              <w:autoSpaceDE w:val="0"/>
              <w:autoSpaceDN w:val="0"/>
              <w:adjustRightInd w:val="0"/>
              <w:spacing w:line="240" w:lineRule="auto"/>
              <w:rPr>
                <w:rFonts w:cs="Consolas"/>
                <w:spacing w:val="-1"/>
                <w:lang w:val="en-US"/>
                <w:rPrChange w:id="564" w:author="Björn Genfors" w:date="2014-03-28T13:02:00Z">
                  <w:rPr>
                    <w:rFonts w:cs="Consolas"/>
                    <w:spacing w:val="-1"/>
                  </w:rPr>
                </w:rPrChange>
              </w:rPr>
            </w:pPr>
          </w:p>
          <w:p w14:paraId="1D967987" w14:textId="77777777" w:rsidR="00F7750B" w:rsidRPr="000B0F50" w:rsidRDefault="00F7750B" w:rsidP="00CC412F">
            <w:pPr>
              <w:autoSpaceDE w:val="0"/>
              <w:autoSpaceDN w:val="0"/>
              <w:adjustRightInd w:val="0"/>
              <w:spacing w:line="240" w:lineRule="auto"/>
              <w:rPr>
                <w:rFonts w:cs="Consolas"/>
                <w:i/>
                <w:spacing w:val="-1"/>
                <w:lang w:val="en-US"/>
                <w:rPrChange w:id="565" w:author="Björn Genfors" w:date="2014-03-28T13:02:00Z">
                  <w:rPr>
                    <w:rFonts w:cs="Consolas"/>
                    <w:i/>
                    <w:spacing w:val="-1"/>
                  </w:rPr>
                </w:rPrChange>
              </w:rPr>
            </w:pPr>
            <w:r w:rsidRPr="000B0F50">
              <w:rPr>
                <w:rFonts w:cs="Consolas"/>
                <w:i/>
                <w:spacing w:val="-1"/>
                <w:lang w:val="en-US"/>
                <w:rPrChange w:id="566" w:author="Björn Genfors" w:date="2014-03-28T13:02:00Z">
                  <w:rPr>
                    <w:rFonts w:cs="Consolas"/>
                    <w:i/>
                    <w:spacing w:val="-1"/>
                  </w:rPr>
                </w:rPrChange>
              </w:rPr>
              <w:t>och</w:t>
            </w:r>
          </w:p>
          <w:p w14:paraId="30C0F055" w14:textId="77777777" w:rsidR="00F7750B" w:rsidRPr="000B0F50" w:rsidRDefault="00F7750B" w:rsidP="00CC412F">
            <w:pPr>
              <w:autoSpaceDE w:val="0"/>
              <w:autoSpaceDN w:val="0"/>
              <w:adjustRightInd w:val="0"/>
              <w:spacing w:line="240" w:lineRule="auto"/>
              <w:rPr>
                <w:rFonts w:cs="Consolas"/>
                <w:spacing w:val="-1"/>
                <w:lang w:val="en-US"/>
                <w:rPrChange w:id="567" w:author="Björn Genfors" w:date="2014-03-28T13:02:00Z">
                  <w:rPr>
                    <w:rFonts w:cs="Consolas"/>
                    <w:spacing w:val="-1"/>
                  </w:rPr>
                </w:rPrChange>
              </w:rPr>
            </w:pPr>
          </w:p>
          <w:p w14:paraId="74D0C0DF" w14:textId="77777777" w:rsidR="00F7750B" w:rsidRPr="000B0F50" w:rsidRDefault="00F7750B" w:rsidP="00CC412F">
            <w:pPr>
              <w:autoSpaceDE w:val="0"/>
              <w:autoSpaceDN w:val="0"/>
              <w:adjustRightInd w:val="0"/>
              <w:spacing w:line="240" w:lineRule="auto"/>
              <w:rPr>
                <w:rFonts w:cs="Consolas"/>
                <w:spacing w:val="-1"/>
                <w:lang w:val="en-US"/>
                <w:rPrChange w:id="568" w:author="Björn Genfors" w:date="2014-03-28T13:02:00Z">
                  <w:rPr>
                    <w:rFonts w:cs="Consolas"/>
                    <w:spacing w:val="-1"/>
                  </w:rPr>
                </w:rPrChange>
              </w:rPr>
            </w:pPr>
            <w:r w:rsidRPr="000B0F50">
              <w:rPr>
                <w:rFonts w:cs="Consolas"/>
                <w:spacing w:val="-1"/>
                <w:lang w:val="en-US"/>
                <w:rPrChange w:id="569" w:author="Björn Genfors" w:date="2014-03-28T13:02:00Z">
                  <w:rPr>
                    <w:rFonts w:cs="Consolas"/>
                    <w:spacing w:val="-1"/>
                  </w:rPr>
                </w:rPrChange>
              </w:rPr>
              <w:t>maternityMedicalHistory/maternityMedicalHistoryBody/pregnancyCheckupRecord/medicationSinceRegistration/medicament</w:t>
            </w:r>
          </w:p>
        </w:tc>
      </w:tr>
      <w:tr w:rsidR="00F7750B" w:rsidRPr="000B0F50" w14:paraId="0E806A64" w14:textId="77777777" w:rsidTr="00CC412F">
        <w:trPr>
          <w:trHeight w:val="397"/>
        </w:trPr>
        <w:tc>
          <w:tcPr>
            <w:tcW w:w="1809" w:type="dxa"/>
            <w:vAlign w:val="center"/>
          </w:tcPr>
          <w:p w14:paraId="724A27DE" w14:textId="7735E893" w:rsidR="00F7750B" w:rsidRPr="00CC412F" w:rsidRDefault="00F7750B" w:rsidP="00CC412F">
            <w:r w:rsidRPr="00CC412F">
              <w:t>Medication</w:t>
            </w:r>
            <w:ins w:id="570" w:author="Björn Genfors" w:date="2014-03-28T13:20:00Z">
              <w:r w:rsidR="00E825FC">
                <w:t>Type</w:t>
              </w:r>
            </w:ins>
            <w:r w:rsidRPr="00CC412F">
              <w:t>.dosage</w:t>
            </w:r>
          </w:p>
        </w:tc>
        <w:tc>
          <w:tcPr>
            <w:tcW w:w="2977" w:type="dxa"/>
            <w:vAlign w:val="center"/>
          </w:tcPr>
          <w:p w14:paraId="21E86D61" w14:textId="77777777" w:rsidR="00F7750B" w:rsidRPr="00CC412F" w:rsidRDefault="00F7750B" w:rsidP="00CC412F">
            <w:r w:rsidRPr="00CC412F">
              <w:t>Dosspecifikation</w:t>
            </w:r>
          </w:p>
        </w:tc>
        <w:tc>
          <w:tcPr>
            <w:tcW w:w="4111" w:type="dxa"/>
            <w:vAlign w:val="center"/>
          </w:tcPr>
          <w:p w14:paraId="6CB8F448" w14:textId="77777777" w:rsidR="00F7750B" w:rsidRPr="000B0F50" w:rsidRDefault="00F7750B" w:rsidP="00CC412F">
            <w:pPr>
              <w:autoSpaceDE w:val="0"/>
              <w:autoSpaceDN w:val="0"/>
              <w:adjustRightInd w:val="0"/>
              <w:spacing w:line="240" w:lineRule="auto"/>
              <w:rPr>
                <w:rFonts w:cs="Consolas"/>
                <w:spacing w:val="-1"/>
                <w:lang w:val="en-US"/>
                <w:rPrChange w:id="571" w:author="Björn Genfors" w:date="2014-03-28T13:02:00Z">
                  <w:rPr>
                    <w:rFonts w:cs="Consolas"/>
                    <w:spacing w:val="-1"/>
                  </w:rPr>
                </w:rPrChange>
              </w:rPr>
            </w:pPr>
            <w:r w:rsidRPr="000B0F50">
              <w:rPr>
                <w:rFonts w:cs="Consolas"/>
                <w:spacing w:val="-1"/>
                <w:lang w:val="en-US"/>
                <w:rPrChange w:id="572" w:author="Björn Genfors" w:date="2014-03-28T13:02:00Z">
                  <w:rPr>
                    <w:rFonts w:cs="Consolas"/>
                    <w:spacing w:val="-1"/>
                  </w:rPr>
                </w:rPrChange>
              </w:rPr>
              <w:t>maternityMedicalHistory/maternityMedicalHistoryBody/pregnancyCheckupRecord/medicationSinceRegistration/dosage</w:t>
            </w:r>
          </w:p>
        </w:tc>
      </w:tr>
    </w:tbl>
    <w:p w14:paraId="219B651A" w14:textId="77777777" w:rsidR="007E47C0" w:rsidRPr="000B0F50" w:rsidRDefault="007E47C0" w:rsidP="007E47C0">
      <w:pPr>
        <w:rPr>
          <w:lang w:val="en-US"/>
          <w:rPrChange w:id="573" w:author="Björn Genfors" w:date="2014-03-28T13:02:00Z">
            <w:rPr/>
          </w:rPrChange>
        </w:rPr>
      </w:pPr>
      <w:bookmarkStart w:id="574" w:name="_Toc176141590"/>
      <w:bookmarkStart w:id="575" w:name="_Toc176141594"/>
      <w:bookmarkStart w:id="576" w:name="_Toc182360207"/>
      <w:bookmarkStart w:id="577" w:name="_Toc182360366"/>
      <w:bookmarkStart w:id="578" w:name="_Toc182362292"/>
      <w:bookmarkEnd w:id="574"/>
      <w:bookmarkEnd w:id="575"/>
      <w:bookmarkEnd w:id="576"/>
      <w:bookmarkEnd w:id="577"/>
      <w:bookmarkEnd w:id="578"/>
    </w:p>
    <w:p w14:paraId="428F4271" w14:textId="77777777" w:rsidR="00F7750B" w:rsidRPr="000B0F50" w:rsidRDefault="00F7750B">
      <w:pPr>
        <w:spacing w:line="240" w:lineRule="auto"/>
        <w:rPr>
          <w:rFonts w:eastAsia="Times New Roman"/>
          <w:bCs/>
          <w:sz w:val="24"/>
          <w:lang w:val="en-US"/>
          <w:rPrChange w:id="579" w:author="Björn Genfors" w:date="2014-03-28T13:02:00Z">
            <w:rPr>
              <w:rFonts w:eastAsia="Times New Roman"/>
              <w:bCs/>
              <w:sz w:val="24"/>
            </w:rPr>
          </w:rPrChange>
        </w:rPr>
      </w:pPr>
      <w:r w:rsidRPr="000B0F50">
        <w:rPr>
          <w:lang w:val="en-US"/>
          <w:rPrChange w:id="580" w:author="Björn Genfors" w:date="2014-03-28T13:02:00Z">
            <w:rPr/>
          </w:rPrChange>
        </w:rPr>
        <w:br w:type="page"/>
      </w:r>
    </w:p>
    <w:p w14:paraId="56C01FCC" w14:textId="5F9BD77A" w:rsidR="0093401A" w:rsidRPr="00CC412F" w:rsidRDefault="0093401A" w:rsidP="003A6D72">
      <w:pPr>
        <w:pStyle w:val="Rubrik3"/>
      </w:pPr>
      <w:bookmarkStart w:id="581" w:name="_Toc383102084"/>
      <w:r w:rsidRPr="00CC412F">
        <w:lastRenderedPageBreak/>
        <w:t>Get</w:t>
      </w:r>
      <w:r w:rsidR="009003B9" w:rsidRPr="00CC412F">
        <w:t>LaboratoryOrderOutcome</w:t>
      </w:r>
      <w:bookmarkEnd w:id="581"/>
    </w:p>
    <w:p w14:paraId="4E1B1A8E" w14:textId="21436B84" w:rsidR="009003B9" w:rsidRPr="00CC412F" w:rsidRDefault="009003B9" w:rsidP="003A6D72">
      <w:r w:rsidRPr="00CC412F">
        <w:t>Meddelandeformatet är kompatibelt med HL7 v. 3 CDA v. 2 och NPÖ RIV Informationsspecifikation 2.2.1, V-MIM ”Undersökningsresultat Klinisk kemi/Mikrobiologi”, enligt beskrivning i bilaga</w:t>
      </w:r>
      <w:ins w:id="582" w:author="Björn Genfors" w:date="2014-03-28T14:02:00Z">
        <w:r w:rsidR="00570100">
          <w:t>, se referens [</w:t>
        </w:r>
        <w:r w:rsidR="00570100">
          <w:fldChar w:fldCharType="begin"/>
        </w:r>
        <w:r w:rsidR="00570100">
          <w:instrText xml:space="preserve"> REF _Ref383778677 \h </w:instrText>
        </w:r>
      </w:ins>
      <w:r w:rsidR="00570100">
        <w:fldChar w:fldCharType="separate"/>
      </w:r>
      <w:ins w:id="583" w:author="Björn Genfors" w:date="2014-03-28T14:02:00Z">
        <w:r w:rsidR="00570100">
          <w:t xml:space="preserve">R </w:t>
        </w:r>
        <w:r w:rsidR="00570100">
          <w:rPr>
            <w:noProof/>
          </w:rPr>
          <w:t>7</w:t>
        </w:r>
        <w:r w:rsidR="00570100">
          <w:fldChar w:fldCharType="end"/>
        </w:r>
        <w:r w:rsidR="00570100">
          <w:t>].</w:t>
        </w:r>
      </w:ins>
      <w:del w:id="584" w:author="Björn Genfors" w:date="2014-03-28T14:02:00Z">
        <w:r w:rsidRPr="00CC412F" w:rsidDel="00570100">
          <w:delText xml:space="preserve"> MIM_Mappningar_GetLaboratoryOrderOutcome.xlsx</w:delText>
        </w:r>
        <w:r w:rsidRPr="00CC412F" w:rsidDel="00FA6B24">
          <w:delText>.</w:delText>
        </w:r>
      </w:del>
    </w:p>
    <w:p w14:paraId="233929C6" w14:textId="77777777" w:rsidR="00F7750B" w:rsidRPr="00CC412F" w:rsidRDefault="00F7750B" w:rsidP="003A6D72"/>
    <w:p w14:paraId="6304442E" w14:textId="253CBB43" w:rsidR="00F7750B" w:rsidRPr="00CC412F" w:rsidRDefault="00E825FC" w:rsidP="009003B9">
      <w:pPr>
        <w:spacing w:line="239" w:lineRule="auto"/>
        <w:ind w:right="145"/>
        <w:rPr>
          <w:spacing w:val="-1"/>
        </w:rPr>
      </w:pPr>
      <w:ins w:id="585" w:author="Björn Genfors" w:date="2014-03-28T13:20:00Z">
        <w:r>
          <w:rPr>
            <w:noProof/>
            <w:spacing w:val="-1"/>
            <w:lang w:eastAsia="sv-SE"/>
          </w:rPr>
          <w:drawing>
            <wp:inline distT="0" distB="0" distL="0" distR="0" wp14:anchorId="25E8BFA0" wp14:editId="52D18693">
              <wp:extent cx="5507990" cy="3215005"/>
              <wp:effectExtent l="0" t="0" r="0" b="4445"/>
              <wp:docPr id="39" name="Bildobjek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LaboratoryOrderOutcome.png"/>
                      <pic:cNvPicPr/>
                    </pic:nvPicPr>
                    <pic:blipFill>
                      <a:blip r:embed="rId29">
                        <a:extLst>
                          <a:ext uri="{28A0092B-C50C-407E-A947-70E740481C1C}">
                            <a14:useLocalDpi xmlns:a14="http://schemas.microsoft.com/office/drawing/2010/main" val="0"/>
                          </a:ext>
                        </a:extLst>
                      </a:blip>
                      <a:stretch>
                        <a:fillRect/>
                      </a:stretch>
                    </pic:blipFill>
                    <pic:spPr>
                      <a:xfrm>
                        <a:off x="0" y="0"/>
                        <a:ext cx="5507990" cy="3215005"/>
                      </a:xfrm>
                      <a:prstGeom prst="rect">
                        <a:avLst/>
                      </a:prstGeom>
                    </pic:spPr>
                  </pic:pic>
                </a:graphicData>
              </a:graphic>
            </wp:inline>
          </w:drawing>
        </w:r>
      </w:ins>
      <w:del w:id="586" w:author="Björn Genfors" w:date="2014-03-28T13:20:00Z">
        <w:r w:rsidR="00F7750B" w:rsidRPr="003A6D72" w:rsidDel="00E825FC">
          <w:rPr>
            <w:noProof/>
            <w:spacing w:val="-1"/>
            <w:lang w:eastAsia="sv-SE"/>
          </w:rPr>
          <w:drawing>
            <wp:inline distT="0" distB="0" distL="0" distR="0" wp14:anchorId="1B737980" wp14:editId="24D69DD6">
              <wp:extent cx="5507990" cy="3516400"/>
              <wp:effectExtent l="0" t="0" r="0" b="8255"/>
              <wp:docPr id="31" name="Bildobjekt 31" descr="C:\rivta\ServiceInteractions\riv\clinicalprocess\healthcond\actoutcome\trunk\docs\work_material\export\MIM_GetLaboratoryOrder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ivta\ServiceInteractions\riv\clinicalprocess\healthcond\actoutcome\trunk\docs\work_material\export\MIM_GetLaboratoryOrderOutcom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7990" cy="3516400"/>
                      </a:xfrm>
                      <a:prstGeom prst="rect">
                        <a:avLst/>
                      </a:prstGeom>
                      <a:noFill/>
                      <a:ln>
                        <a:noFill/>
                      </a:ln>
                    </pic:spPr>
                  </pic:pic>
                </a:graphicData>
              </a:graphic>
            </wp:inline>
          </w:drawing>
        </w:r>
      </w:del>
    </w:p>
    <w:p w14:paraId="380E6F54" w14:textId="77777777" w:rsidR="00F7750B" w:rsidRPr="003A6D72" w:rsidRDefault="00F7750B" w:rsidP="00F7750B"/>
    <w:tbl>
      <w:tblPr>
        <w:tblStyle w:val="Tabellrutnt"/>
        <w:tblW w:w="8897" w:type="dxa"/>
        <w:tblLayout w:type="fixed"/>
        <w:tblLook w:val="04A0" w:firstRow="1" w:lastRow="0" w:firstColumn="1" w:lastColumn="0" w:noHBand="0" w:noVBand="1"/>
      </w:tblPr>
      <w:tblGrid>
        <w:gridCol w:w="1809"/>
        <w:gridCol w:w="2977"/>
        <w:gridCol w:w="4111"/>
      </w:tblGrid>
      <w:tr w:rsidR="00F7750B" w:rsidRPr="00CC412F" w14:paraId="4797AFBB" w14:textId="77777777" w:rsidTr="00CC412F">
        <w:trPr>
          <w:trHeight w:val="397"/>
        </w:trPr>
        <w:tc>
          <w:tcPr>
            <w:tcW w:w="1809" w:type="dxa"/>
            <w:shd w:val="clear" w:color="auto" w:fill="D9D9D9" w:themeFill="background1" w:themeFillShade="D9"/>
            <w:vAlign w:val="center"/>
          </w:tcPr>
          <w:p w14:paraId="1CD1C78E" w14:textId="1434C2DE" w:rsidR="00F7750B" w:rsidRPr="00CC412F" w:rsidRDefault="00F7750B" w:rsidP="00CC412F">
            <w:pPr>
              <w:rPr>
                <w:b/>
              </w:rPr>
            </w:pPr>
            <w:r w:rsidRPr="00CC412F">
              <w:rPr>
                <w:b/>
              </w:rPr>
              <w:t>Klass.attribut</w:t>
            </w:r>
            <w:r w:rsidR="00FE3D2C">
              <w:rPr>
                <w:b/>
              </w:rPr>
              <w:t xml:space="preserve"> i MIM</w:t>
            </w:r>
          </w:p>
        </w:tc>
        <w:tc>
          <w:tcPr>
            <w:tcW w:w="2977" w:type="dxa"/>
            <w:shd w:val="clear" w:color="auto" w:fill="D9D9D9" w:themeFill="background1" w:themeFillShade="D9"/>
            <w:vAlign w:val="center"/>
          </w:tcPr>
          <w:p w14:paraId="36E1447D"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7B0D4832" w14:textId="77777777" w:rsidR="00F7750B" w:rsidRPr="00CC412F" w:rsidRDefault="00F7750B" w:rsidP="00CC412F">
            <w:pPr>
              <w:rPr>
                <w:b/>
              </w:rPr>
            </w:pPr>
            <w:r w:rsidRPr="00CC412F">
              <w:rPr>
                <w:b/>
              </w:rPr>
              <w:t>Mappning mot XSD schema</w:t>
            </w:r>
          </w:p>
        </w:tc>
      </w:tr>
      <w:tr w:rsidR="00F7750B" w:rsidRPr="00CC412F" w14:paraId="1E5C1C91" w14:textId="77777777" w:rsidTr="00CC412F">
        <w:trPr>
          <w:trHeight w:val="397"/>
        </w:trPr>
        <w:tc>
          <w:tcPr>
            <w:tcW w:w="1809" w:type="dxa"/>
            <w:vAlign w:val="center"/>
          </w:tcPr>
          <w:p w14:paraId="213D85A8" w14:textId="57FF0802" w:rsidR="00F7750B" w:rsidRPr="00CC412F" w:rsidRDefault="00E825FC" w:rsidP="00CC412F">
            <w:pPr>
              <w:jc w:val="both"/>
            </w:pPr>
            <w:ins w:id="587" w:author="Björn Genfors" w:date="2014-03-28T13:20:00Z">
              <w:r>
                <w:t>L</w:t>
              </w:r>
            </w:ins>
            <w:del w:id="588" w:author="Björn Genfors" w:date="2014-03-28T13:20:00Z">
              <w:r w:rsidR="00F7750B" w:rsidRPr="00CC412F" w:rsidDel="00E825FC">
                <w:delText>l</w:delText>
              </w:r>
            </w:del>
            <w:r w:rsidR="00F7750B" w:rsidRPr="00CC412F">
              <w:t>aboratoryOrderOutcome</w:t>
            </w:r>
            <w:ins w:id="589" w:author="Björn Genfors" w:date="2014-03-28T13:20:00Z">
              <w:r>
                <w:t>Type</w:t>
              </w:r>
            </w:ins>
          </w:p>
        </w:tc>
        <w:tc>
          <w:tcPr>
            <w:tcW w:w="2977" w:type="dxa"/>
            <w:vAlign w:val="center"/>
          </w:tcPr>
          <w:p w14:paraId="503D4703" w14:textId="77777777" w:rsidR="00F7750B" w:rsidRPr="00CC412F" w:rsidRDefault="00F7750B" w:rsidP="00CC412F">
            <w:pPr>
              <w:rPr>
                <w:rFonts w:cs="Arial"/>
                <w:spacing w:val="-1"/>
              </w:rPr>
            </w:pPr>
          </w:p>
        </w:tc>
        <w:tc>
          <w:tcPr>
            <w:tcW w:w="4111" w:type="dxa"/>
            <w:vAlign w:val="center"/>
          </w:tcPr>
          <w:p w14:paraId="59DA14C8" w14:textId="77777777" w:rsidR="00F7750B" w:rsidRPr="00CC412F" w:rsidRDefault="00F7750B" w:rsidP="00CC412F">
            <w:pPr>
              <w:jc w:val="both"/>
            </w:pPr>
          </w:p>
        </w:tc>
      </w:tr>
      <w:tr w:rsidR="00F7750B" w:rsidRPr="00CC412F" w14:paraId="06D3EA46" w14:textId="77777777" w:rsidTr="00CC412F">
        <w:trPr>
          <w:trHeight w:val="397"/>
        </w:trPr>
        <w:tc>
          <w:tcPr>
            <w:tcW w:w="1809" w:type="dxa"/>
            <w:vAlign w:val="center"/>
          </w:tcPr>
          <w:p w14:paraId="4EC0AD55" w14:textId="6DE31F6C" w:rsidR="00F7750B" w:rsidRPr="00CC412F" w:rsidRDefault="00F7750B" w:rsidP="00CC412F">
            <w:pPr>
              <w:jc w:val="both"/>
            </w:pPr>
            <w:del w:id="590" w:author="Björn Genfors" w:date="2014-03-28T13:20:00Z">
              <w:r w:rsidRPr="00CC412F" w:rsidDel="00E825FC">
                <w:delText>laboratoryOrderOutcomeHeader</w:delText>
              </w:r>
            </w:del>
            <w:ins w:id="591" w:author="Björn Genfors" w:date="2014-03-28T13:20:00Z">
              <w:r w:rsidR="00E825FC">
                <w:t>LaboratoryOrderOutcomeHeaderType</w:t>
              </w:r>
            </w:ins>
            <w:r w:rsidRPr="00CC412F">
              <w:t>.documentId</w:t>
            </w:r>
          </w:p>
        </w:tc>
        <w:tc>
          <w:tcPr>
            <w:tcW w:w="2977" w:type="dxa"/>
            <w:vAlign w:val="center"/>
          </w:tcPr>
          <w:p w14:paraId="50C67ABB" w14:textId="77777777" w:rsidR="00F7750B" w:rsidRPr="00CC412F" w:rsidRDefault="00F7750B" w:rsidP="00CC412F">
            <w:pPr>
              <w:rPr>
                <w:rFonts w:cs="Arial"/>
                <w:spacing w:val="-1"/>
              </w:rPr>
            </w:pPr>
            <w:r w:rsidRPr="00CC412F">
              <w:rPr>
                <w:rFonts w:cs="Arial"/>
                <w:spacing w:val="-1"/>
              </w:rPr>
              <w:t>Framställan resultat.framställan resultat_id</w:t>
            </w:r>
          </w:p>
        </w:tc>
        <w:tc>
          <w:tcPr>
            <w:tcW w:w="4111" w:type="dxa"/>
            <w:vAlign w:val="center"/>
          </w:tcPr>
          <w:p w14:paraId="695F4481" w14:textId="77777777" w:rsidR="00F7750B" w:rsidRPr="00CC412F" w:rsidRDefault="00F7750B" w:rsidP="00CC412F">
            <w:pPr>
              <w:jc w:val="both"/>
            </w:pPr>
            <w:r w:rsidRPr="00CC412F">
              <w:t>laboratoryOrderOutcome/laboratoryOrderOutcomeHeader/documentId</w:t>
            </w:r>
          </w:p>
        </w:tc>
      </w:tr>
      <w:tr w:rsidR="00F7750B" w:rsidRPr="00CC412F" w14:paraId="217BC7EC" w14:textId="77777777" w:rsidTr="00CC412F">
        <w:trPr>
          <w:trHeight w:val="397"/>
        </w:trPr>
        <w:tc>
          <w:tcPr>
            <w:tcW w:w="1809" w:type="dxa"/>
            <w:vAlign w:val="center"/>
          </w:tcPr>
          <w:p w14:paraId="0ACF3801" w14:textId="3D396540" w:rsidR="00F7750B" w:rsidRPr="00CC412F" w:rsidRDefault="00F7750B" w:rsidP="00CC412F">
            <w:pPr>
              <w:jc w:val="both"/>
            </w:pPr>
            <w:del w:id="592" w:author="Björn Genfors" w:date="2014-03-28T13:20:00Z">
              <w:r w:rsidRPr="00CC412F" w:rsidDel="00E825FC">
                <w:delText>laboratoryOrderOutcomeHeader</w:delText>
              </w:r>
            </w:del>
            <w:ins w:id="593" w:author="Björn Genfors" w:date="2014-03-28T13:20:00Z">
              <w:r w:rsidR="00E825FC">
                <w:t>LaboratoryOrderOutcomeHeaderType</w:t>
              </w:r>
            </w:ins>
            <w:r w:rsidRPr="00CC412F">
              <w:t>.sourceSystemHSAId</w:t>
            </w:r>
          </w:p>
        </w:tc>
        <w:tc>
          <w:tcPr>
            <w:tcW w:w="2977" w:type="dxa"/>
            <w:vAlign w:val="center"/>
          </w:tcPr>
          <w:p w14:paraId="4AA43729" w14:textId="77777777" w:rsidR="00F7750B" w:rsidRPr="00CC412F" w:rsidRDefault="00F7750B" w:rsidP="00CC412F">
            <w:r w:rsidRPr="00CC412F">
              <w:rPr>
                <w:rFonts w:cs="Arial"/>
                <w:i/>
                <w:color w:val="FF0000"/>
              </w:rPr>
              <w:t>Saknar motsvarighet i V-TIM 2.2</w:t>
            </w:r>
          </w:p>
        </w:tc>
        <w:tc>
          <w:tcPr>
            <w:tcW w:w="4111" w:type="dxa"/>
            <w:vAlign w:val="center"/>
          </w:tcPr>
          <w:p w14:paraId="18E4ED99" w14:textId="77777777" w:rsidR="00F7750B" w:rsidRPr="00CC412F" w:rsidRDefault="00F7750B" w:rsidP="00CC412F">
            <w:pPr>
              <w:jc w:val="both"/>
            </w:pPr>
            <w:r w:rsidRPr="00CC412F">
              <w:t>laboratoryOrderOutcome/laboratoryOrderOutcomeHeader/sourceSystemHSAId</w:t>
            </w:r>
          </w:p>
        </w:tc>
      </w:tr>
      <w:tr w:rsidR="00F7750B" w:rsidRPr="00CC412F" w14:paraId="39CEE135" w14:textId="77777777" w:rsidTr="00CC412F">
        <w:trPr>
          <w:trHeight w:val="397"/>
        </w:trPr>
        <w:tc>
          <w:tcPr>
            <w:tcW w:w="1809" w:type="dxa"/>
            <w:vAlign w:val="center"/>
          </w:tcPr>
          <w:p w14:paraId="24B16B33" w14:textId="5DEE1B32" w:rsidR="00F7750B" w:rsidRPr="00CC412F" w:rsidRDefault="00F7750B" w:rsidP="00CC412F">
            <w:pPr>
              <w:jc w:val="both"/>
            </w:pPr>
            <w:del w:id="594" w:author="Björn Genfors" w:date="2014-03-28T13:20:00Z">
              <w:r w:rsidRPr="00CC412F" w:rsidDel="00E825FC">
                <w:delText>laboratoryOrderOutcomeHeader</w:delText>
              </w:r>
            </w:del>
            <w:ins w:id="595" w:author="Björn Genfors" w:date="2014-03-28T13:20:00Z">
              <w:r w:rsidR="00E825FC">
                <w:t>LaboratoryOrderOutcomeHeaderType</w:t>
              </w:r>
            </w:ins>
            <w:r w:rsidRPr="00CC412F">
              <w:t>.patientId</w:t>
            </w:r>
          </w:p>
        </w:tc>
        <w:tc>
          <w:tcPr>
            <w:tcW w:w="2977" w:type="dxa"/>
            <w:vAlign w:val="center"/>
          </w:tcPr>
          <w:p w14:paraId="456A3B6D"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17768B68" w14:textId="77777777" w:rsidR="00F7750B" w:rsidRPr="00CC412F" w:rsidRDefault="00F7750B" w:rsidP="00CC412F">
            <w:pPr>
              <w:jc w:val="both"/>
            </w:pPr>
            <w:r w:rsidRPr="00CC412F">
              <w:t>laboratoryOrderOutcome/laboratoryOrderOutcomeHeader/patientId</w:t>
            </w:r>
          </w:p>
        </w:tc>
      </w:tr>
      <w:tr w:rsidR="00F7750B" w:rsidRPr="00CC412F" w14:paraId="7D308074" w14:textId="77777777" w:rsidTr="00CC412F">
        <w:trPr>
          <w:trHeight w:val="397"/>
        </w:trPr>
        <w:tc>
          <w:tcPr>
            <w:tcW w:w="1809" w:type="dxa"/>
            <w:vAlign w:val="center"/>
          </w:tcPr>
          <w:p w14:paraId="50A29295" w14:textId="129629EE" w:rsidR="00F7750B" w:rsidRPr="00CC412F" w:rsidRDefault="00F7750B" w:rsidP="00CC412F">
            <w:pPr>
              <w:jc w:val="both"/>
            </w:pPr>
            <w:del w:id="596" w:author="Björn Genfors" w:date="2014-03-28T13:20:00Z">
              <w:r w:rsidRPr="00CC412F" w:rsidDel="00E825FC">
                <w:delText>laboratoryOrderOutcomeHeader</w:delText>
              </w:r>
            </w:del>
            <w:ins w:id="597" w:author="Björn Genfors" w:date="2014-03-28T13:20:00Z">
              <w:r w:rsidR="00E825FC">
                <w:t>LaboratoryOrderOutcomeHeaderType</w:t>
              </w:r>
            </w:ins>
            <w:r w:rsidRPr="00CC412F">
              <w:t>.accountableHealthcareProfessional</w:t>
            </w:r>
          </w:p>
        </w:tc>
        <w:tc>
          <w:tcPr>
            <w:tcW w:w="2977" w:type="dxa"/>
            <w:vAlign w:val="center"/>
          </w:tcPr>
          <w:p w14:paraId="07DE404A" w14:textId="77777777" w:rsidR="00F7750B" w:rsidRPr="00CC412F" w:rsidRDefault="00F7750B" w:rsidP="00CC412F">
            <w:r w:rsidRPr="00CC412F">
              <w:rPr>
                <w:rFonts w:cs="Arial"/>
                <w:i/>
                <w:color w:val="FF0000"/>
              </w:rPr>
              <w:t>Saknar motsvarighet i V-TIM 2.2</w:t>
            </w:r>
          </w:p>
        </w:tc>
        <w:tc>
          <w:tcPr>
            <w:tcW w:w="4111" w:type="dxa"/>
            <w:vAlign w:val="center"/>
          </w:tcPr>
          <w:p w14:paraId="74550868" w14:textId="77777777" w:rsidR="00F7750B" w:rsidRPr="00CC412F" w:rsidRDefault="00F7750B" w:rsidP="00CC412F">
            <w:pPr>
              <w:jc w:val="both"/>
            </w:pPr>
            <w:r w:rsidRPr="00CC412F">
              <w:t>laboratoryOrderOutcome/laboratoryOrderOutcomeHeader/accountableHealthcareProfessional</w:t>
            </w:r>
          </w:p>
        </w:tc>
      </w:tr>
      <w:tr w:rsidR="00F7750B" w:rsidRPr="00CC412F" w14:paraId="7E1DBA7F" w14:textId="77777777" w:rsidTr="00CC412F">
        <w:trPr>
          <w:trHeight w:val="397"/>
        </w:trPr>
        <w:tc>
          <w:tcPr>
            <w:tcW w:w="1809" w:type="dxa"/>
            <w:vAlign w:val="center"/>
          </w:tcPr>
          <w:p w14:paraId="48BCD9F3" w14:textId="3407FE87" w:rsidR="00F7750B" w:rsidRPr="00CC412F" w:rsidRDefault="00F7750B" w:rsidP="00CC412F">
            <w:pPr>
              <w:jc w:val="both"/>
            </w:pPr>
            <w:del w:id="598" w:author="Björn Genfors" w:date="2014-03-28T13:20:00Z">
              <w:r w:rsidRPr="00CC412F" w:rsidDel="00E825FC">
                <w:delText>accountableHealthcareProfessional</w:delText>
              </w:r>
            </w:del>
            <w:ins w:id="599" w:author="Björn Genfors" w:date="2014-03-28T13:20:00Z">
              <w:r w:rsidR="00E825FC">
                <w:t>HealthcareProfessionalType</w:t>
              </w:r>
            </w:ins>
            <w:r w:rsidRPr="00CC412F">
              <w:t>.authorTime</w:t>
            </w:r>
          </w:p>
        </w:tc>
        <w:tc>
          <w:tcPr>
            <w:tcW w:w="2977" w:type="dxa"/>
            <w:vAlign w:val="center"/>
          </w:tcPr>
          <w:p w14:paraId="10022A34" w14:textId="77777777" w:rsidR="00F7750B" w:rsidRPr="00CC412F" w:rsidRDefault="00F7750B" w:rsidP="00CC412F">
            <w:r w:rsidRPr="00CC412F">
              <w:rPr>
                <w:rFonts w:cs="Arial"/>
              </w:rPr>
              <w:t>Framställan resultat.svar inkommit tidpunkt</w:t>
            </w:r>
          </w:p>
        </w:tc>
        <w:tc>
          <w:tcPr>
            <w:tcW w:w="4111" w:type="dxa"/>
            <w:vAlign w:val="center"/>
          </w:tcPr>
          <w:p w14:paraId="3E19C816" w14:textId="77777777" w:rsidR="00F7750B" w:rsidRPr="00CC412F" w:rsidRDefault="00F7750B" w:rsidP="00CC412F">
            <w:pPr>
              <w:jc w:val="both"/>
            </w:pPr>
            <w:r w:rsidRPr="00CC412F">
              <w:t>laboratoryOrderOutcome/laboratoryOrderOutcomeHeader/ accountableHealthcareProfessional /authorTime</w:t>
            </w:r>
          </w:p>
        </w:tc>
      </w:tr>
      <w:tr w:rsidR="00F7750B" w:rsidRPr="00CC412F" w14:paraId="0380FF8C" w14:textId="77777777" w:rsidTr="00CC412F">
        <w:trPr>
          <w:trHeight w:val="397"/>
        </w:trPr>
        <w:tc>
          <w:tcPr>
            <w:tcW w:w="1809" w:type="dxa"/>
            <w:vAlign w:val="center"/>
          </w:tcPr>
          <w:p w14:paraId="5588976A" w14:textId="31BC5CE8" w:rsidR="00F7750B" w:rsidRPr="00CC412F" w:rsidRDefault="00F7750B" w:rsidP="00CC412F">
            <w:pPr>
              <w:jc w:val="both"/>
            </w:pPr>
            <w:del w:id="600" w:author="Björn Genfors" w:date="2014-03-28T13:20:00Z">
              <w:r w:rsidRPr="00CC412F" w:rsidDel="00E825FC">
                <w:delText>accountableHealthcareProfessional</w:delText>
              </w:r>
            </w:del>
            <w:ins w:id="601" w:author="Björn Genfors" w:date="2014-03-28T13:20:00Z">
              <w:r w:rsidR="00E825FC">
                <w:t>HealthcareProfessionalType</w:t>
              </w:r>
            </w:ins>
            <w:r w:rsidRPr="00CC412F">
              <w:t>.healthcareProfessionalHSAId</w:t>
            </w:r>
          </w:p>
        </w:tc>
        <w:tc>
          <w:tcPr>
            <w:tcW w:w="2977" w:type="dxa"/>
            <w:vAlign w:val="center"/>
          </w:tcPr>
          <w:p w14:paraId="7425B251" w14:textId="77777777" w:rsidR="00F7750B" w:rsidRPr="00CC412F" w:rsidRDefault="00F7750B" w:rsidP="00CC412F">
            <w:r w:rsidRPr="00CC412F">
              <w:rPr>
                <w:rFonts w:cs="Arial"/>
                <w:spacing w:val="-1"/>
              </w:rPr>
              <w:t>Vård- och omsorgsutövare.personal id</w:t>
            </w:r>
          </w:p>
        </w:tc>
        <w:tc>
          <w:tcPr>
            <w:tcW w:w="4111" w:type="dxa"/>
            <w:vAlign w:val="center"/>
          </w:tcPr>
          <w:p w14:paraId="6536D472" w14:textId="77777777" w:rsidR="00F7750B" w:rsidRPr="003A6D72" w:rsidRDefault="00F7750B" w:rsidP="00CC412F">
            <w:pPr>
              <w:jc w:val="both"/>
            </w:pPr>
            <w:r w:rsidRPr="003A6D72">
              <w:t>laboratoryOrderOutcome/laboratoryOrderOutcomeHeader/accountableHealthcareProfessional/healthcareProfessionalHSAId</w:t>
            </w:r>
          </w:p>
        </w:tc>
      </w:tr>
      <w:tr w:rsidR="00F7750B" w:rsidRPr="00CC412F" w14:paraId="3E240648" w14:textId="77777777" w:rsidTr="00CC412F">
        <w:trPr>
          <w:trHeight w:val="397"/>
        </w:trPr>
        <w:tc>
          <w:tcPr>
            <w:tcW w:w="1809" w:type="dxa"/>
            <w:vAlign w:val="center"/>
          </w:tcPr>
          <w:p w14:paraId="06D84114" w14:textId="2244FE49" w:rsidR="00F7750B" w:rsidRPr="00CC412F" w:rsidRDefault="00F7750B" w:rsidP="00CC412F">
            <w:pPr>
              <w:jc w:val="both"/>
            </w:pPr>
            <w:del w:id="602" w:author="Björn Genfors" w:date="2014-03-28T13:20:00Z">
              <w:r w:rsidRPr="003A6D72" w:rsidDel="00E825FC">
                <w:delText>accountableHealthcareProfessional</w:delText>
              </w:r>
            </w:del>
            <w:ins w:id="603" w:author="Björn Genfors" w:date="2014-03-28T13:20:00Z">
              <w:r w:rsidR="00E825FC">
                <w:t>HealthcareProfessionalType</w:t>
              </w:r>
            </w:ins>
            <w:r w:rsidRPr="003A6D72">
              <w:t>.healthcareProfessional</w:t>
            </w:r>
            <w:r w:rsidRPr="003A6D72">
              <w:lastRenderedPageBreak/>
              <w:t>Name</w:t>
            </w:r>
          </w:p>
        </w:tc>
        <w:tc>
          <w:tcPr>
            <w:tcW w:w="2977" w:type="dxa"/>
            <w:vAlign w:val="center"/>
          </w:tcPr>
          <w:p w14:paraId="31455DFB" w14:textId="77777777" w:rsidR="00F7750B" w:rsidRPr="00CC412F" w:rsidRDefault="00F7750B" w:rsidP="00CC412F">
            <w:r w:rsidRPr="00CC412F">
              <w:rPr>
                <w:rFonts w:cs="Arial"/>
                <w:spacing w:val="-1"/>
              </w:rPr>
              <w:lastRenderedPageBreak/>
              <w:t>Vård- och omsorgsutövare.personal namn</w:t>
            </w:r>
          </w:p>
        </w:tc>
        <w:tc>
          <w:tcPr>
            <w:tcW w:w="4111" w:type="dxa"/>
            <w:vAlign w:val="center"/>
          </w:tcPr>
          <w:p w14:paraId="4D33251F" w14:textId="77777777" w:rsidR="00F7750B" w:rsidRPr="00CC412F" w:rsidRDefault="00F7750B" w:rsidP="00CC412F">
            <w:pPr>
              <w:jc w:val="both"/>
            </w:pPr>
            <w:r w:rsidRPr="00CC412F">
              <w:t>laboratoryOrderOutcome/laboratoryOrderOutcomeHeader/accountableHealthcareProfessional/healthcareProfessionalName</w:t>
            </w:r>
          </w:p>
        </w:tc>
      </w:tr>
      <w:tr w:rsidR="00F7750B" w:rsidRPr="00CC412F" w14:paraId="7B7ECF25" w14:textId="77777777" w:rsidTr="00CC412F">
        <w:trPr>
          <w:trHeight w:val="397"/>
        </w:trPr>
        <w:tc>
          <w:tcPr>
            <w:tcW w:w="1809" w:type="dxa"/>
            <w:vAlign w:val="center"/>
          </w:tcPr>
          <w:p w14:paraId="0711C0D7" w14:textId="4BDBED5E" w:rsidR="00F7750B" w:rsidRPr="00CC412F" w:rsidRDefault="00F7750B" w:rsidP="00CC412F">
            <w:pPr>
              <w:jc w:val="both"/>
            </w:pPr>
            <w:del w:id="604" w:author="Björn Genfors" w:date="2014-03-28T13:20:00Z">
              <w:r w:rsidRPr="00CC412F" w:rsidDel="00E825FC">
                <w:lastRenderedPageBreak/>
                <w:delText>accountableHealthcareProfessional</w:delText>
              </w:r>
            </w:del>
            <w:ins w:id="605" w:author="Björn Genfors" w:date="2014-03-28T13:20:00Z">
              <w:r w:rsidR="00E825FC">
                <w:t>HealthcareProfessionalType</w:t>
              </w:r>
            </w:ins>
            <w:r w:rsidRPr="00CC412F">
              <w:t>.healthcareProfessionalRoleCode</w:t>
            </w:r>
          </w:p>
        </w:tc>
        <w:tc>
          <w:tcPr>
            <w:tcW w:w="2977" w:type="dxa"/>
            <w:vAlign w:val="center"/>
          </w:tcPr>
          <w:p w14:paraId="4F1FB2EC" w14:textId="77777777" w:rsidR="00F7750B" w:rsidRPr="00CC412F" w:rsidRDefault="00F7750B" w:rsidP="00CC412F">
            <w:r w:rsidRPr="00CC412F">
              <w:rPr>
                <w:rFonts w:cs="Arial"/>
                <w:i/>
                <w:color w:val="FF0000"/>
              </w:rPr>
              <w:t>Saknar motsvarighet i V-TIM 2.2</w:t>
            </w:r>
          </w:p>
        </w:tc>
        <w:tc>
          <w:tcPr>
            <w:tcW w:w="4111" w:type="dxa"/>
            <w:vAlign w:val="center"/>
          </w:tcPr>
          <w:p w14:paraId="0E1FF821" w14:textId="77777777" w:rsidR="00F7750B" w:rsidRPr="003A6D72" w:rsidRDefault="00F7750B" w:rsidP="00CC412F">
            <w:pPr>
              <w:jc w:val="both"/>
            </w:pPr>
            <w:r w:rsidRPr="00CC412F">
              <w:t>laboratoryOrderOutcome/laboratoryOrderOutcomeHeader/accountableHealthcareProfessional/healthcareProfessionalRoleCode</w:t>
            </w:r>
          </w:p>
        </w:tc>
      </w:tr>
      <w:tr w:rsidR="00F7750B" w:rsidRPr="000B0F50" w14:paraId="7C3B3CB6" w14:textId="77777777" w:rsidTr="00CC412F">
        <w:trPr>
          <w:trHeight w:val="397"/>
        </w:trPr>
        <w:tc>
          <w:tcPr>
            <w:tcW w:w="1809" w:type="dxa"/>
            <w:vAlign w:val="center"/>
          </w:tcPr>
          <w:p w14:paraId="4ADDB162" w14:textId="05DF1EB5" w:rsidR="00F7750B" w:rsidRPr="00CC412F" w:rsidRDefault="00F7750B" w:rsidP="00CC412F">
            <w:pPr>
              <w:jc w:val="both"/>
            </w:pPr>
            <w:del w:id="606" w:author="Björn Genfors" w:date="2014-03-28T13:21:00Z">
              <w:r w:rsidRPr="00CC412F" w:rsidDel="00E825FC">
                <w:delText>healthcareProfessionalOrgUnit</w:delText>
              </w:r>
            </w:del>
            <w:ins w:id="607" w:author="Björn Genfors" w:date="2014-03-28T13:21:00Z">
              <w:r w:rsidR="00E825FC">
                <w:t>OrgUnitType</w:t>
              </w:r>
            </w:ins>
            <w:r w:rsidRPr="00CC412F">
              <w:t>.orgUnitHSAId</w:t>
            </w:r>
          </w:p>
        </w:tc>
        <w:tc>
          <w:tcPr>
            <w:tcW w:w="2977" w:type="dxa"/>
            <w:vAlign w:val="center"/>
          </w:tcPr>
          <w:p w14:paraId="35EAC8A8"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0B209686" w14:textId="77777777" w:rsidR="00F7750B" w:rsidRPr="000B0F50" w:rsidRDefault="00F7750B" w:rsidP="00CC412F">
            <w:pPr>
              <w:jc w:val="both"/>
              <w:rPr>
                <w:lang w:val="en-US"/>
                <w:rPrChange w:id="608" w:author="Björn Genfors" w:date="2014-03-28T13:02:00Z">
                  <w:rPr/>
                </w:rPrChange>
              </w:rPr>
            </w:pPr>
            <w:r w:rsidRPr="000B0F50">
              <w:rPr>
                <w:lang w:val="en-US"/>
                <w:rPrChange w:id="609" w:author="Björn Genfors" w:date="2014-03-28T13:02:00Z">
                  <w:rPr/>
                </w:rPrChange>
              </w:rPr>
              <w:t>laboratoryOrderOutcome/laboratoryOrderOutcomeHeader/accountableHealthcareProfessional/healthcareProfessionalOrgUnit/orgUnitHSAId</w:t>
            </w:r>
          </w:p>
        </w:tc>
      </w:tr>
      <w:tr w:rsidR="00F7750B" w:rsidRPr="000B0F50" w14:paraId="3BC8AD03" w14:textId="77777777" w:rsidTr="00CC412F">
        <w:trPr>
          <w:trHeight w:val="397"/>
        </w:trPr>
        <w:tc>
          <w:tcPr>
            <w:tcW w:w="1809" w:type="dxa"/>
            <w:vAlign w:val="center"/>
          </w:tcPr>
          <w:p w14:paraId="07950E80" w14:textId="5BA9CC7C" w:rsidR="00F7750B" w:rsidRPr="00CC412F" w:rsidRDefault="00F7750B" w:rsidP="00CC412F">
            <w:pPr>
              <w:jc w:val="both"/>
            </w:pPr>
            <w:del w:id="610" w:author="Björn Genfors" w:date="2014-03-28T13:21:00Z">
              <w:r w:rsidRPr="00CC412F" w:rsidDel="00E825FC">
                <w:delText>healthcareProfessionalOrgUnit</w:delText>
              </w:r>
            </w:del>
            <w:ins w:id="611" w:author="Björn Genfors" w:date="2014-03-28T13:21:00Z">
              <w:r w:rsidR="00E825FC">
                <w:t>OrgUnitType</w:t>
              </w:r>
            </w:ins>
            <w:r w:rsidRPr="00CC412F">
              <w:t>.orgUnitname</w:t>
            </w:r>
          </w:p>
        </w:tc>
        <w:tc>
          <w:tcPr>
            <w:tcW w:w="2977" w:type="dxa"/>
            <w:vAlign w:val="center"/>
          </w:tcPr>
          <w:p w14:paraId="7C5A0C0E"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58D60D6" w14:textId="77777777" w:rsidR="00F7750B" w:rsidRPr="000B0F50" w:rsidRDefault="00F7750B" w:rsidP="00CC412F">
            <w:pPr>
              <w:jc w:val="both"/>
              <w:rPr>
                <w:lang w:val="en-US"/>
                <w:rPrChange w:id="612" w:author="Björn Genfors" w:date="2014-03-28T13:02:00Z">
                  <w:rPr/>
                </w:rPrChange>
              </w:rPr>
            </w:pPr>
            <w:r w:rsidRPr="000B0F50">
              <w:rPr>
                <w:lang w:val="en-US"/>
                <w:rPrChange w:id="613" w:author="Björn Genfors" w:date="2014-03-28T13:02:00Z">
                  <w:rPr/>
                </w:rPrChange>
              </w:rPr>
              <w:t>laboratoryOrderOutcome/laboratoryOrderOutcomeHeader/accountableHealthcareProfessional/healthcareProfessionalOrgUnit/orgUnitname</w:t>
            </w:r>
          </w:p>
        </w:tc>
      </w:tr>
      <w:tr w:rsidR="00F7750B" w:rsidRPr="000B0F50" w14:paraId="5DF437CA" w14:textId="77777777" w:rsidTr="00CC412F">
        <w:trPr>
          <w:trHeight w:val="397"/>
        </w:trPr>
        <w:tc>
          <w:tcPr>
            <w:tcW w:w="1809" w:type="dxa"/>
            <w:vAlign w:val="center"/>
          </w:tcPr>
          <w:p w14:paraId="1CA21991" w14:textId="1C169CDF" w:rsidR="00F7750B" w:rsidRPr="00CC412F" w:rsidRDefault="00F7750B" w:rsidP="00CC412F">
            <w:pPr>
              <w:jc w:val="both"/>
            </w:pPr>
            <w:del w:id="614" w:author="Björn Genfors" w:date="2014-03-28T13:21:00Z">
              <w:r w:rsidRPr="00CC412F" w:rsidDel="00E825FC">
                <w:delText>healthcareProfessionalOrgUnit</w:delText>
              </w:r>
            </w:del>
            <w:ins w:id="615" w:author="Björn Genfors" w:date="2014-03-28T13:21:00Z">
              <w:r w:rsidR="00E825FC">
                <w:t>OrgUnitType</w:t>
              </w:r>
            </w:ins>
            <w:r w:rsidRPr="00CC412F">
              <w:t>.orgUnitTelecom</w:t>
            </w:r>
          </w:p>
        </w:tc>
        <w:tc>
          <w:tcPr>
            <w:tcW w:w="2977" w:type="dxa"/>
            <w:vAlign w:val="center"/>
          </w:tcPr>
          <w:p w14:paraId="11BBA27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6654CAC8" w14:textId="77777777" w:rsidR="00F7750B" w:rsidRPr="000B0F50" w:rsidRDefault="00F7750B" w:rsidP="00CC412F">
            <w:pPr>
              <w:jc w:val="both"/>
              <w:rPr>
                <w:lang w:val="en-US"/>
                <w:rPrChange w:id="616" w:author="Björn Genfors" w:date="2014-03-28T13:02:00Z">
                  <w:rPr/>
                </w:rPrChange>
              </w:rPr>
            </w:pPr>
            <w:r w:rsidRPr="000B0F50">
              <w:rPr>
                <w:lang w:val="en-US"/>
                <w:rPrChange w:id="617" w:author="Björn Genfors" w:date="2014-03-28T13:02:00Z">
                  <w:rPr/>
                </w:rPrChange>
              </w:rPr>
              <w:t>laboratoryOrderOutcome/laboratoryOrderOutcomeHeader/accountableHealthcareProfessional/healthcareProfessionalOrgUnit/orgUnitTelecom</w:t>
            </w:r>
          </w:p>
        </w:tc>
      </w:tr>
      <w:tr w:rsidR="00F7750B" w:rsidRPr="000B0F50" w14:paraId="70DA278F" w14:textId="77777777" w:rsidTr="00CC412F">
        <w:trPr>
          <w:trHeight w:val="397"/>
        </w:trPr>
        <w:tc>
          <w:tcPr>
            <w:tcW w:w="1809" w:type="dxa"/>
            <w:vAlign w:val="center"/>
          </w:tcPr>
          <w:p w14:paraId="7D0D381D" w14:textId="2A8CD91A" w:rsidR="00F7750B" w:rsidRPr="00CC412F" w:rsidRDefault="00F7750B" w:rsidP="00CC412F">
            <w:pPr>
              <w:jc w:val="both"/>
            </w:pPr>
            <w:del w:id="618" w:author="Björn Genfors" w:date="2014-03-28T13:21:00Z">
              <w:r w:rsidRPr="00CC412F" w:rsidDel="00E825FC">
                <w:delText>healthcareProfessionalOrgUnit</w:delText>
              </w:r>
            </w:del>
            <w:ins w:id="619" w:author="Björn Genfors" w:date="2014-03-28T13:21:00Z">
              <w:r w:rsidR="00E825FC">
                <w:t>OrgUnitType</w:t>
              </w:r>
            </w:ins>
            <w:r w:rsidRPr="00CC412F">
              <w:t>.orgUnitEmail</w:t>
            </w:r>
          </w:p>
        </w:tc>
        <w:tc>
          <w:tcPr>
            <w:tcW w:w="2977" w:type="dxa"/>
            <w:vAlign w:val="center"/>
          </w:tcPr>
          <w:p w14:paraId="7F2EBAC6"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3EC04314" w14:textId="77777777" w:rsidR="00F7750B" w:rsidRPr="000B0F50" w:rsidRDefault="00F7750B" w:rsidP="00CC412F">
            <w:pPr>
              <w:jc w:val="both"/>
              <w:rPr>
                <w:lang w:val="en-US"/>
                <w:rPrChange w:id="620" w:author="Björn Genfors" w:date="2014-03-28T13:02:00Z">
                  <w:rPr/>
                </w:rPrChange>
              </w:rPr>
            </w:pPr>
            <w:r w:rsidRPr="000B0F50">
              <w:rPr>
                <w:lang w:val="en-US"/>
                <w:rPrChange w:id="621" w:author="Björn Genfors" w:date="2014-03-28T13:02:00Z">
                  <w:rPr/>
                </w:rPrChange>
              </w:rPr>
              <w:t>laboratoryOrderOutcome/laboratoryOrderOutcomeHeader/accountableHealthcareProfessional/healthcareProfessionalOrgUnit/orgUnitEmail</w:t>
            </w:r>
          </w:p>
        </w:tc>
      </w:tr>
      <w:tr w:rsidR="00F7750B" w:rsidRPr="000B0F50" w14:paraId="2E532938" w14:textId="77777777" w:rsidTr="00CC412F">
        <w:trPr>
          <w:trHeight w:val="397"/>
        </w:trPr>
        <w:tc>
          <w:tcPr>
            <w:tcW w:w="1809" w:type="dxa"/>
            <w:vAlign w:val="center"/>
          </w:tcPr>
          <w:p w14:paraId="7C2C9C38" w14:textId="787175DC" w:rsidR="00F7750B" w:rsidRPr="00CC412F" w:rsidRDefault="00F7750B" w:rsidP="00CC412F">
            <w:pPr>
              <w:jc w:val="both"/>
              <w:rPr>
                <w:u w:val="single"/>
              </w:rPr>
            </w:pPr>
            <w:del w:id="622" w:author="Björn Genfors" w:date="2014-03-28T13:21:00Z">
              <w:r w:rsidRPr="00CC412F" w:rsidDel="00E825FC">
                <w:delText>healthcareProfessionalOrgUnit</w:delText>
              </w:r>
            </w:del>
            <w:ins w:id="623" w:author="Björn Genfors" w:date="2014-03-28T13:21:00Z">
              <w:r w:rsidR="00E825FC">
                <w:t>OrgUnitType</w:t>
              </w:r>
            </w:ins>
            <w:r w:rsidRPr="00CC412F">
              <w:t>.orgUnitAddress</w:t>
            </w:r>
          </w:p>
        </w:tc>
        <w:tc>
          <w:tcPr>
            <w:tcW w:w="2977" w:type="dxa"/>
            <w:vAlign w:val="center"/>
          </w:tcPr>
          <w:p w14:paraId="56721989" w14:textId="77777777" w:rsidR="00F7750B" w:rsidRPr="00CC412F" w:rsidRDefault="00F7750B" w:rsidP="00CC412F">
            <w:pPr>
              <w:rPr>
                <w:rFonts w:cs="Arial"/>
                <w:spacing w:val="-1"/>
              </w:rPr>
            </w:pPr>
            <w:r w:rsidRPr="00CC412F">
              <w:rPr>
                <w:rFonts w:cs="Arial"/>
                <w:spacing w:val="-1"/>
              </w:rPr>
              <w:t>Adress.adress 1,</w:t>
            </w:r>
          </w:p>
          <w:p w14:paraId="724A8D16" w14:textId="77777777" w:rsidR="00F7750B" w:rsidRPr="00CC412F" w:rsidRDefault="00F7750B" w:rsidP="00CC412F">
            <w:pPr>
              <w:rPr>
                <w:rFonts w:cs="Arial"/>
                <w:spacing w:val="-1"/>
              </w:rPr>
            </w:pPr>
            <w:r w:rsidRPr="00CC412F">
              <w:rPr>
                <w:rFonts w:cs="Arial"/>
                <w:spacing w:val="-1"/>
              </w:rPr>
              <w:t>Adress.postnummer &amp;</w:t>
            </w:r>
          </w:p>
          <w:p w14:paraId="3113698C"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50C4F0B5" w14:textId="77777777" w:rsidR="00F7750B" w:rsidRPr="000B0F50" w:rsidRDefault="00F7750B" w:rsidP="00CC412F">
            <w:pPr>
              <w:jc w:val="both"/>
              <w:rPr>
                <w:lang w:val="en-US"/>
                <w:rPrChange w:id="624" w:author="Björn Genfors" w:date="2014-03-28T13:02:00Z">
                  <w:rPr/>
                </w:rPrChange>
              </w:rPr>
            </w:pPr>
            <w:r w:rsidRPr="000B0F50">
              <w:rPr>
                <w:lang w:val="en-US"/>
                <w:rPrChange w:id="625" w:author="Björn Genfors" w:date="2014-03-28T13:02:00Z">
                  <w:rPr/>
                </w:rPrChange>
              </w:rPr>
              <w:t>laboratoryOrderOutcome/laboratoryOrderOutcomeHeader/accountableHealthcareProfessional/healthcareProfessionalOrgUnit/orgUnitAddress</w:t>
            </w:r>
          </w:p>
        </w:tc>
      </w:tr>
      <w:tr w:rsidR="00F7750B" w:rsidRPr="000B0F50" w14:paraId="05D13707" w14:textId="77777777" w:rsidTr="00CC412F">
        <w:trPr>
          <w:trHeight w:val="397"/>
        </w:trPr>
        <w:tc>
          <w:tcPr>
            <w:tcW w:w="1809" w:type="dxa"/>
            <w:vAlign w:val="center"/>
          </w:tcPr>
          <w:p w14:paraId="47611E89" w14:textId="33C37AB3" w:rsidR="00F7750B" w:rsidRPr="00CC412F" w:rsidRDefault="00F7750B" w:rsidP="00CC412F">
            <w:pPr>
              <w:jc w:val="both"/>
            </w:pPr>
            <w:del w:id="626" w:author="Björn Genfors" w:date="2014-03-28T13:21:00Z">
              <w:r w:rsidRPr="00CC412F" w:rsidDel="00E825FC">
                <w:delText>healthcareProfessionalOrgUnit</w:delText>
              </w:r>
            </w:del>
            <w:ins w:id="627" w:author="Björn Genfors" w:date="2014-03-28T13:21:00Z">
              <w:r w:rsidR="00E825FC">
                <w:t>OrgUnitType</w:t>
              </w:r>
            </w:ins>
            <w:r w:rsidRPr="00CC412F">
              <w:t>.orgUnitLocation</w:t>
            </w:r>
          </w:p>
        </w:tc>
        <w:tc>
          <w:tcPr>
            <w:tcW w:w="2977" w:type="dxa"/>
            <w:vAlign w:val="center"/>
          </w:tcPr>
          <w:p w14:paraId="73DD5BC3"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0E163A8F" w14:textId="77777777" w:rsidR="00F7750B" w:rsidRPr="000B0F50" w:rsidRDefault="00F7750B" w:rsidP="00CC412F">
            <w:pPr>
              <w:jc w:val="both"/>
              <w:rPr>
                <w:lang w:val="en-US"/>
                <w:rPrChange w:id="628" w:author="Björn Genfors" w:date="2014-03-28T13:02:00Z">
                  <w:rPr/>
                </w:rPrChange>
              </w:rPr>
            </w:pPr>
            <w:r w:rsidRPr="000B0F50">
              <w:rPr>
                <w:lang w:val="en-US"/>
                <w:rPrChange w:id="629" w:author="Björn Genfors" w:date="2014-03-28T13:02:00Z">
                  <w:rPr/>
                </w:rPrChange>
              </w:rPr>
              <w:t>laboratoryOrderOutcome/laboratoryOrderOutcomeHeader/accountableHealthcareProfessional/healthcareProfessionalOrgUnit/orgUnitLocation</w:t>
            </w:r>
          </w:p>
        </w:tc>
      </w:tr>
      <w:tr w:rsidR="00F7750B" w:rsidRPr="00CC412F" w14:paraId="26188766" w14:textId="77777777" w:rsidTr="00CC412F">
        <w:trPr>
          <w:trHeight w:val="397"/>
        </w:trPr>
        <w:tc>
          <w:tcPr>
            <w:tcW w:w="1809" w:type="dxa"/>
            <w:vAlign w:val="center"/>
          </w:tcPr>
          <w:p w14:paraId="4638A810" w14:textId="4F2E077D" w:rsidR="00F7750B" w:rsidRPr="00CC412F" w:rsidRDefault="00F7750B" w:rsidP="00CC412F">
            <w:pPr>
              <w:jc w:val="both"/>
            </w:pPr>
            <w:del w:id="630" w:author="Björn Genfors" w:date="2014-03-28T13:20:00Z">
              <w:r w:rsidRPr="00CC412F" w:rsidDel="00E825FC">
                <w:delText>accountableHealthcareProfessional</w:delText>
              </w:r>
            </w:del>
            <w:ins w:id="631" w:author="Björn Genfors" w:date="2014-03-28T13:20:00Z">
              <w:r w:rsidR="00E825FC">
                <w:t>HealthcareProfessionalType</w:t>
              </w:r>
            </w:ins>
            <w:r w:rsidRPr="00CC412F">
              <w:t>.healthcareProfessionalCareUnitHSAId</w:t>
            </w:r>
          </w:p>
        </w:tc>
        <w:tc>
          <w:tcPr>
            <w:tcW w:w="2977" w:type="dxa"/>
            <w:vAlign w:val="center"/>
          </w:tcPr>
          <w:p w14:paraId="06944136" w14:textId="77777777" w:rsidR="00F7750B" w:rsidRPr="00CC412F" w:rsidRDefault="00F7750B" w:rsidP="00CC412F">
            <w:r w:rsidRPr="00CC412F">
              <w:rPr>
                <w:rFonts w:cs="Arial"/>
                <w:spacing w:val="-1"/>
              </w:rPr>
              <w:t>Informationsresurs.vårdenhet id</w:t>
            </w:r>
          </w:p>
        </w:tc>
        <w:tc>
          <w:tcPr>
            <w:tcW w:w="4111" w:type="dxa"/>
            <w:vAlign w:val="center"/>
          </w:tcPr>
          <w:p w14:paraId="00966E77" w14:textId="77777777" w:rsidR="00F7750B" w:rsidRPr="003A6D72" w:rsidRDefault="00F7750B" w:rsidP="00CC412F">
            <w:pPr>
              <w:jc w:val="both"/>
            </w:pPr>
            <w:r w:rsidRPr="00CC412F">
              <w:t>laboratoryOrderOutcome/laboratoryOrderOutcomeHeader/accountableHealthcareProfessional/healthcareProfessionalCareUnitHSAId</w:t>
            </w:r>
          </w:p>
        </w:tc>
      </w:tr>
      <w:tr w:rsidR="00F7750B" w:rsidRPr="00CC412F" w14:paraId="5E88A873" w14:textId="77777777" w:rsidTr="00CC412F">
        <w:trPr>
          <w:trHeight w:val="397"/>
        </w:trPr>
        <w:tc>
          <w:tcPr>
            <w:tcW w:w="1809" w:type="dxa"/>
            <w:vAlign w:val="center"/>
          </w:tcPr>
          <w:p w14:paraId="160F286E" w14:textId="33E2262B" w:rsidR="00F7750B" w:rsidRPr="00CC412F" w:rsidRDefault="00F7750B" w:rsidP="00CC412F">
            <w:pPr>
              <w:jc w:val="both"/>
            </w:pPr>
            <w:del w:id="632" w:author="Björn Genfors" w:date="2014-03-28T13:20:00Z">
              <w:r w:rsidRPr="00CC412F" w:rsidDel="00E825FC">
                <w:delText>accountableHealthcareProfessional</w:delText>
              </w:r>
            </w:del>
            <w:ins w:id="633" w:author="Björn Genfors" w:date="2014-03-28T13:20:00Z">
              <w:r w:rsidR="00E825FC">
                <w:t>HealthcareProfessionalType</w:t>
              </w:r>
            </w:ins>
            <w:r w:rsidRPr="00CC412F">
              <w:t>.healthcareProfessionalCareGiverHSAId</w:t>
            </w:r>
          </w:p>
        </w:tc>
        <w:tc>
          <w:tcPr>
            <w:tcW w:w="2977" w:type="dxa"/>
            <w:vAlign w:val="center"/>
          </w:tcPr>
          <w:p w14:paraId="5E8EB0CE" w14:textId="77777777" w:rsidR="00F7750B" w:rsidRPr="00CC412F" w:rsidRDefault="00F7750B" w:rsidP="00CC412F">
            <w:pPr>
              <w:rPr>
                <w:rFonts w:cs="Arial"/>
              </w:rPr>
            </w:pPr>
            <w:r w:rsidRPr="00CC412F">
              <w:rPr>
                <w:rFonts w:cs="Arial"/>
                <w:spacing w:val="-1"/>
              </w:rPr>
              <w:t>Informationsresurs.vårdgivare id</w:t>
            </w:r>
          </w:p>
        </w:tc>
        <w:tc>
          <w:tcPr>
            <w:tcW w:w="4111" w:type="dxa"/>
            <w:vAlign w:val="center"/>
          </w:tcPr>
          <w:p w14:paraId="2321B0CF" w14:textId="77777777" w:rsidR="00F7750B" w:rsidRPr="00CC412F" w:rsidRDefault="00F7750B" w:rsidP="00CC412F">
            <w:pPr>
              <w:jc w:val="both"/>
            </w:pPr>
            <w:r w:rsidRPr="00CC412F">
              <w:t>laboratoryOrderOutcome/laboratoryOrderOutcomeHeader/accountableHealthcareProfessional/healthcareProfessionalCareGiverHSAId</w:t>
            </w:r>
          </w:p>
        </w:tc>
      </w:tr>
      <w:tr w:rsidR="00F7750B" w:rsidRPr="00CC412F" w14:paraId="5A0118D4" w14:textId="77777777" w:rsidTr="00CC412F">
        <w:trPr>
          <w:trHeight w:val="397"/>
        </w:trPr>
        <w:tc>
          <w:tcPr>
            <w:tcW w:w="1809" w:type="dxa"/>
            <w:vAlign w:val="center"/>
          </w:tcPr>
          <w:p w14:paraId="3BB326E8" w14:textId="0A124C5C" w:rsidR="00F7750B" w:rsidRPr="00CC412F" w:rsidRDefault="00E825FC" w:rsidP="00F66D4E">
            <w:pPr>
              <w:jc w:val="both"/>
            </w:pPr>
            <w:ins w:id="634" w:author="Björn Genfors" w:date="2014-03-28T13:21:00Z">
              <w:r>
                <w:lastRenderedPageBreak/>
                <w:t>L</w:t>
              </w:r>
            </w:ins>
            <w:del w:id="635" w:author="Björn Genfors" w:date="2014-03-28T13:21:00Z">
              <w:r w:rsidR="00F7750B" w:rsidRPr="00CC412F" w:rsidDel="00E825FC">
                <w:delText>l</w:delText>
              </w:r>
            </w:del>
            <w:r w:rsidR="00F7750B" w:rsidRPr="00CC412F">
              <w:t>egalAuthenticator</w:t>
            </w:r>
            <w:ins w:id="636" w:author="Björn Genfors" w:date="2014-03-28T13:21:00Z">
              <w:r>
                <w:t>Type</w:t>
              </w:r>
            </w:ins>
            <w:r w:rsidR="00F7750B" w:rsidRPr="00CC412F">
              <w:t>.</w:t>
            </w:r>
            <w:del w:id="637" w:author="Björn Genfors" w:date="2014-03-28T13:22:00Z">
              <w:r w:rsidR="00F7750B" w:rsidRPr="00CC412F" w:rsidDel="006459AE">
                <w:delText>legalAuthenticatorTime</w:delText>
              </w:r>
            </w:del>
            <w:ins w:id="638" w:author="Björn Genfors" w:date="2014-03-28T13:22:00Z">
              <w:r w:rsidR="006459AE">
                <w:t>signature</w:t>
              </w:r>
              <w:r w:rsidR="006459AE" w:rsidRPr="00CC412F">
                <w:t>Time</w:t>
              </w:r>
            </w:ins>
          </w:p>
        </w:tc>
        <w:tc>
          <w:tcPr>
            <w:tcW w:w="2977" w:type="dxa"/>
            <w:vAlign w:val="center"/>
          </w:tcPr>
          <w:p w14:paraId="62E87808"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B51BE60" w14:textId="77777777" w:rsidR="00F7750B" w:rsidRPr="00CC412F" w:rsidRDefault="00F7750B" w:rsidP="00CC412F">
            <w:pPr>
              <w:jc w:val="both"/>
            </w:pPr>
            <w:r w:rsidRPr="00CC412F">
              <w:t>laboratoryOrderOutcome/laboratoryOrderOutcomeHeader/legalAuthenticator/legalAuthenticatorTime</w:t>
            </w:r>
          </w:p>
        </w:tc>
      </w:tr>
      <w:tr w:rsidR="00F7750B" w:rsidRPr="00CC412F" w14:paraId="7E62DFA5" w14:textId="77777777" w:rsidTr="00CC412F">
        <w:trPr>
          <w:trHeight w:val="397"/>
        </w:trPr>
        <w:tc>
          <w:tcPr>
            <w:tcW w:w="1809" w:type="dxa"/>
            <w:vAlign w:val="center"/>
          </w:tcPr>
          <w:p w14:paraId="77226071" w14:textId="16F6E873" w:rsidR="00F7750B" w:rsidRPr="00CC412F" w:rsidRDefault="00F7750B" w:rsidP="00CC412F">
            <w:pPr>
              <w:jc w:val="both"/>
            </w:pPr>
            <w:del w:id="639" w:author="Björn Genfors" w:date="2014-03-28T13:21:00Z">
              <w:r w:rsidRPr="00CC412F" w:rsidDel="00E825FC">
                <w:delText>l</w:delText>
              </w:r>
            </w:del>
            <w:ins w:id="640" w:author="Björn Genfors" w:date="2014-03-28T13:21:00Z">
              <w:r w:rsidR="00E825FC">
                <w:t>L</w:t>
              </w:r>
            </w:ins>
            <w:r w:rsidRPr="00CC412F">
              <w:t>egalAuthenticator</w:t>
            </w:r>
            <w:ins w:id="641" w:author="Björn Genfors" w:date="2014-03-28T13:21:00Z">
              <w:r w:rsidR="00E825FC">
                <w:t>Type</w:t>
              </w:r>
            </w:ins>
            <w:r w:rsidRPr="00CC412F">
              <w:t>.legalAuthenticatorHSAId</w:t>
            </w:r>
          </w:p>
        </w:tc>
        <w:tc>
          <w:tcPr>
            <w:tcW w:w="2977" w:type="dxa"/>
            <w:vAlign w:val="center"/>
          </w:tcPr>
          <w:p w14:paraId="7CDAD0AC"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71845FFA" w14:textId="77777777" w:rsidR="00F7750B" w:rsidRPr="00CC412F" w:rsidRDefault="00F7750B" w:rsidP="00CC412F">
            <w:pPr>
              <w:jc w:val="both"/>
            </w:pPr>
            <w:r w:rsidRPr="00CC412F">
              <w:t>laboratoryOrderOutcome/laboratoryOrderOutcomeHeader/legalAuthenticator/legalAuthenticatorHSAId</w:t>
            </w:r>
          </w:p>
        </w:tc>
      </w:tr>
      <w:tr w:rsidR="00F7750B" w:rsidRPr="00CC412F" w14:paraId="49E56FCE" w14:textId="77777777" w:rsidTr="00CC412F">
        <w:trPr>
          <w:trHeight w:val="397"/>
        </w:trPr>
        <w:tc>
          <w:tcPr>
            <w:tcW w:w="1809" w:type="dxa"/>
            <w:vAlign w:val="center"/>
          </w:tcPr>
          <w:p w14:paraId="322AB773" w14:textId="50E4DB27" w:rsidR="00F7750B" w:rsidRPr="00CC412F" w:rsidRDefault="00E825FC" w:rsidP="00CC412F">
            <w:pPr>
              <w:jc w:val="both"/>
            </w:pPr>
            <w:ins w:id="642" w:author="Björn Genfors" w:date="2014-03-28T13:21:00Z">
              <w:r>
                <w:t>L</w:t>
              </w:r>
            </w:ins>
            <w:del w:id="643" w:author="Björn Genfors" w:date="2014-03-28T13:21:00Z">
              <w:r w:rsidR="00F7750B" w:rsidRPr="00CC412F" w:rsidDel="00E825FC">
                <w:delText>l</w:delText>
              </w:r>
            </w:del>
            <w:r w:rsidR="00F7750B" w:rsidRPr="00CC412F">
              <w:t>egalAuthenticator</w:t>
            </w:r>
            <w:ins w:id="644" w:author="Björn Genfors" w:date="2014-03-28T13:21:00Z">
              <w:r>
                <w:t>Type</w:t>
              </w:r>
            </w:ins>
            <w:r w:rsidR="00F7750B" w:rsidRPr="00CC412F">
              <w:t>.legalAuthenticatorName</w:t>
            </w:r>
          </w:p>
        </w:tc>
        <w:tc>
          <w:tcPr>
            <w:tcW w:w="2977" w:type="dxa"/>
            <w:vAlign w:val="center"/>
          </w:tcPr>
          <w:p w14:paraId="2BCC9005" w14:textId="77777777" w:rsidR="00F7750B" w:rsidRPr="00CC412F" w:rsidRDefault="00F7750B" w:rsidP="00CC412F">
            <w:r w:rsidRPr="00CC412F">
              <w:rPr>
                <w:rFonts w:cs="Arial"/>
                <w:spacing w:val="-1"/>
              </w:rPr>
              <w:t>Vård- och omsorgsutövare.personal namn</w:t>
            </w:r>
          </w:p>
        </w:tc>
        <w:tc>
          <w:tcPr>
            <w:tcW w:w="4111" w:type="dxa"/>
            <w:vAlign w:val="center"/>
          </w:tcPr>
          <w:p w14:paraId="61BDD01A" w14:textId="77777777" w:rsidR="00F7750B" w:rsidRPr="00CC412F" w:rsidRDefault="00F7750B" w:rsidP="00CC412F">
            <w:pPr>
              <w:jc w:val="both"/>
            </w:pPr>
            <w:r w:rsidRPr="00CC412F">
              <w:t>laboratoryOrderOutcome/laboratoryOrderOutcomeHeader/legalAuthenticator/legalAuthenticatorName</w:t>
            </w:r>
          </w:p>
        </w:tc>
      </w:tr>
      <w:tr w:rsidR="00F7750B" w:rsidRPr="00CC412F" w14:paraId="59BD9D71" w14:textId="77777777" w:rsidTr="00CC412F">
        <w:trPr>
          <w:trHeight w:val="397"/>
        </w:trPr>
        <w:tc>
          <w:tcPr>
            <w:tcW w:w="1809" w:type="dxa"/>
            <w:vAlign w:val="center"/>
          </w:tcPr>
          <w:p w14:paraId="01FEFD11" w14:textId="25D33DFE" w:rsidR="00F7750B" w:rsidRPr="00CC412F" w:rsidRDefault="00F7750B" w:rsidP="00CC412F">
            <w:pPr>
              <w:jc w:val="both"/>
            </w:pPr>
            <w:del w:id="645" w:author="Björn Genfors" w:date="2014-03-28T13:20:00Z">
              <w:r w:rsidRPr="00CC412F" w:rsidDel="00E825FC">
                <w:delText>laboratoryOrderOutcomeHeader</w:delText>
              </w:r>
            </w:del>
            <w:ins w:id="646" w:author="Björn Genfors" w:date="2014-03-28T13:20:00Z">
              <w:r w:rsidR="00E825FC">
                <w:t>LaboratoryOrderOutcomeHeaderType</w:t>
              </w:r>
            </w:ins>
            <w:r w:rsidRPr="00CC412F">
              <w:t>.approvedForPatient</w:t>
            </w:r>
          </w:p>
        </w:tc>
        <w:tc>
          <w:tcPr>
            <w:tcW w:w="2977" w:type="dxa"/>
            <w:vAlign w:val="center"/>
          </w:tcPr>
          <w:p w14:paraId="2E3F36BD" w14:textId="77777777" w:rsidR="00F7750B" w:rsidRPr="00CC412F" w:rsidRDefault="00F7750B" w:rsidP="00CC412F">
            <w:r w:rsidRPr="00CC412F">
              <w:rPr>
                <w:rFonts w:cs="Arial"/>
                <w:i/>
                <w:color w:val="FF0000"/>
              </w:rPr>
              <w:t>Saknar motsvarighet i V-TIM 2.2</w:t>
            </w:r>
          </w:p>
        </w:tc>
        <w:tc>
          <w:tcPr>
            <w:tcW w:w="4111" w:type="dxa"/>
            <w:vAlign w:val="center"/>
          </w:tcPr>
          <w:p w14:paraId="4A23C807" w14:textId="77777777" w:rsidR="00F7750B" w:rsidRPr="00CC412F" w:rsidRDefault="00F7750B" w:rsidP="00CC412F">
            <w:pPr>
              <w:jc w:val="both"/>
            </w:pPr>
            <w:r w:rsidRPr="00CC412F">
              <w:t>laboratoryOrderOutcome/laboratoryOrderOutcomeHeader/approvedForPatient</w:t>
            </w:r>
          </w:p>
        </w:tc>
      </w:tr>
      <w:tr w:rsidR="00F7750B" w:rsidRPr="00CC412F" w14:paraId="09E813F4" w14:textId="77777777" w:rsidTr="00CC412F">
        <w:trPr>
          <w:trHeight w:val="397"/>
        </w:trPr>
        <w:tc>
          <w:tcPr>
            <w:tcW w:w="1809" w:type="dxa"/>
            <w:vAlign w:val="center"/>
          </w:tcPr>
          <w:p w14:paraId="5A4DDD47" w14:textId="33FE0B65" w:rsidR="00F7750B" w:rsidRPr="00CC412F" w:rsidRDefault="00F7750B" w:rsidP="00CC412F">
            <w:pPr>
              <w:jc w:val="both"/>
            </w:pPr>
            <w:del w:id="647" w:author="Björn Genfors" w:date="2014-03-28T13:20:00Z">
              <w:r w:rsidRPr="00CC412F" w:rsidDel="00E825FC">
                <w:delText>laboratoryOrderOutcomeHeader</w:delText>
              </w:r>
            </w:del>
            <w:ins w:id="648" w:author="Björn Genfors" w:date="2014-03-28T13:20:00Z">
              <w:r w:rsidR="00E825FC">
                <w:t>LaboratoryOrderOutcomeHeaderType</w:t>
              </w:r>
            </w:ins>
            <w:r w:rsidRPr="00CC412F">
              <w:t>.careContactId</w:t>
            </w:r>
          </w:p>
        </w:tc>
        <w:tc>
          <w:tcPr>
            <w:tcW w:w="2977" w:type="dxa"/>
            <w:vAlign w:val="center"/>
          </w:tcPr>
          <w:p w14:paraId="782ED5D7"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37CE8C45" w14:textId="77777777" w:rsidR="00F7750B" w:rsidRPr="00CC412F" w:rsidRDefault="00F7750B" w:rsidP="00CC412F">
            <w:pPr>
              <w:jc w:val="both"/>
            </w:pPr>
            <w:r w:rsidRPr="00CC412F">
              <w:t>laboratoryOrderOutcome/laboratoryOrderOutcomeHeader/careContactId</w:t>
            </w:r>
          </w:p>
        </w:tc>
      </w:tr>
      <w:tr w:rsidR="00F7750B" w:rsidRPr="00CC412F" w14:paraId="540744CA" w14:textId="77777777" w:rsidTr="00CC412F">
        <w:trPr>
          <w:trHeight w:val="397"/>
        </w:trPr>
        <w:tc>
          <w:tcPr>
            <w:tcW w:w="1809" w:type="dxa"/>
            <w:shd w:val="clear" w:color="auto" w:fill="D9D9D9" w:themeFill="background1" w:themeFillShade="D9"/>
            <w:vAlign w:val="center"/>
          </w:tcPr>
          <w:p w14:paraId="275225CC" w14:textId="180CBF99" w:rsidR="00F7750B" w:rsidRPr="00CC412F" w:rsidRDefault="00E825FC" w:rsidP="00CC412F">
            <w:ins w:id="649" w:author="Björn Genfors" w:date="2014-03-28T13:21:00Z">
              <w:r>
                <w:t>L</w:t>
              </w:r>
            </w:ins>
            <w:del w:id="650" w:author="Björn Genfors" w:date="2014-03-28T13:21:00Z">
              <w:r w:rsidR="00F7750B" w:rsidRPr="00CC412F" w:rsidDel="00E825FC">
                <w:delText>l</w:delText>
              </w:r>
            </w:del>
            <w:r w:rsidR="00F7750B" w:rsidRPr="00CC412F">
              <w:t>aboratoryOrderOutcomeBody</w:t>
            </w:r>
            <w:ins w:id="651" w:author="Björn Genfors" w:date="2014-03-28T13:21:00Z">
              <w:r>
                <w:t>Type</w:t>
              </w:r>
            </w:ins>
          </w:p>
        </w:tc>
        <w:tc>
          <w:tcPr>
            <w:tcW w:w="2977" w:type="dxa"/>
            <w:shd w:val="clear" w:color="auto" w:fill="D9D9D9" w:themeFill="background1" w:themeFillShade="D9"/>
            <w:vAlign w:val="center"/>
          </w:tcPr>
          <w:p w14:paraId="1580D8C1"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0B082F32"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7AA30379" w14:textId="77777777" w:rsidTr="00CC412F">
        <w:trPr>
          <w:trHeight w:val="397"/>
        </w:trPr>
        <w:tc>
          <w:tcPr>
            <w:tcW w:w="1809" w:type="dxa"/>
            <w:vAlign w:val="center"/>
          </w:tcPr>
          <w:p w14:paraId="35E6D8FE" w14:textId="18B35DB0" w:rsidR="00F7750B" w:rsidRPr="00CC412F" w:rsidRDefault="00F7750B" w:rsidP="00CC412F">
            <w:del w:id="652" w:author="Björn Genfors" w:date="2014-03-28T13:21:00Z">
              <w:r w:rsidRPr="00CC412F" w:rsidDel="00E825FC">
                <w:delText>l</w:delText>
              </w:r>
            </w:del>
            <w:del w:id="653" w:author="Björn Genfors" w:date="2014-03-28T13:22:00Z">
              <w:r w:rsidRPr="00CC412F" w:rsidDel="00E825FC">
                <w:delText>aboratoryOrderOutcome</w:delText>
              </w:r>
            </w:del>
            <w:ins w:id="654" w:author="Björn Genfors" w:date="2014-03-28T13:22:00Z">
              <w:r w:rsidR="00E825FC">
                <w:t>LaboratoryOrderOutcomeBodyType</w:t>
              </w:r>
            </w:ins>
            <w:ins w:id="655" w:author="Björn Genfors" w:date="2014-03-28T13:21:00Z">
              <w:r w:rsidR="00E825FC">
                <w:t>BodyType</w:t>
              </w:r>
            </w:ins>
            <w:r w:rsidRPr="00CC412F">
              <w:t>.</w:t>
            </w:r>
            <w:r w:rsidR="004C66FC">
              <w:t>typeOfResult</w:t>
            </w:r>
          </w:p>
        </w:tc>
        <w:tc>
          <w:tcPr>
            <w:tcW w:w="2977" w:type="dxa"/>
            <w:vAlign w:val="center"/>
          </w:tcPr>
          <w:p w14:paraId="741F596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71B65335" w14:textId="7368B76E"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w:t>
            </w:r>
            <w:r w:rsidR="004C66FC">
              <w:rPr>
                <w:rFonts w:cs="Consolas"/>
                <w:spacing w:val="-1"/>
              </w:rPr>
              <w:t>typeOfResult</w:t>
            </w:r>
          </w:p>
        </w:tc>
      </w:tr>
      <w:tr w:rsidR="00F7750B" w:rsidRPr="00CC412F" w14:paraId="51198424" w14:textId="77777777" w:rsidTr="00CC412F">
        <w:trPr>
          <w:trHeight w:val="397"/>
        </w:trPr>
        <w:tc>
          <w:tcPr>
            <w:tcW w:w="1809" w:type="dxa"/>
            <w:vAlign w:val="center"/>
          </w:tcPr>
          <w:p w14:paraId="5AC93676" w14:textId="341DE927" w:rsidR="00F7750B" w:rsidRPr="00CC412F" w:rsidRDefault="00F7750B" w:rsidP="00CC412F">
            <w:del w:id="656" w:author="Björn Genfors" w:date="2014-03-28T13:22:00Z">
              <w:r w:rsidRPr="00CC412F" w:rsidDel="00E825FC">
                <w:delText>laboratoryOrderOutcome</w:delText>
              </w:r>
            </w:del>
            <w:ins w:id="657" w:author="Björn Genfors" w:date="2014-03-28T13:22:00Z">
              <w:r w:rsidR="00E825FC">
                <w:t>LaboratoryOrderOutcomeBodyType</w:t>
              </w:r>
            </w:ins>
            <w:r w:rsidRPr="00CC412F">
              <w:t>.registrationTime</w:t>
            </w:r>
          </w:p>
        </w:tc>
        <w:tc>
          <w:tcPr>
            <w:tcW w:w="2977" w:type="dxa"/>
            <w:vAlign w:val="center"/>
          </w:tcPr>
          <w:p w14:paraId="743B304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Framställan resultat.svar inkommit tidpunkt</w:t>
            </w:r>
          </w:p>
        </w:tc>
        <w:tc>
          <w:tcPr>
            <w:tcW w:w="4111" w:type="dxa"/>
            <w:vAlign w:val="center"/>
          </w:tcPr>
          <w:p w14:paraId="1DB8AEE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laboratoryOrderOutcome/laboratoryOrderOutcomeBody/registrationTime</w:t>
            </w:r>
          </w:p>
        </w:tc>
      </w:tr>
      <w:tr w:rsidR="00F7750B" w:rsidRPr="00CC412F" w14:paraId="04B7A26F" w14:textId="77777777" w:rsidTr="00CC412F">
        <w:trPr>
          <w:trHeight w:val="397"/>
        </w:trPr>
        <w:tc>
          <w:tcPr>
            <w:tcW w:w="1809" w:type="dxa"/>
            <w:vAlign w:val="center"/>
          </w:tcPr>
          <w:p w14:paraId="5AEF3ED4" w14:textId="7A864A31" w:rsidR="00F7750B" w:rsidRPr="00CC412F" w:rsidRDefault="00F7750B" w:rsidP="00CC412F">
            <w:del w:id="658" w:author="Björn Genfors" w:date="2014-03-28T13:22:00Z">
              <w:r w:rsidRPr="00CC412F" w:rsidDel="00E825FC">
                <w:delText>laboratoryOrderOutcome</w:delText>
              </w:r>
            </w:del>
            <w:ins w:id="659" w:author="Björn Genfors" w:date="2014-03-28T13:22:00Z">
              <w:r w:rsidR="00E825FC">
                <w:t>LaboratoryOrderOutcomeBodyType</w:t>
              </w:r>
            </w:ins>
            <w:r w:rsidRPr="00CC412F">
              <w:t>.discipline</w:t>
            </w:r>
          </w:p>
        </w:tc>
        <w:tc>
          <w:tcPr>
            <w:tcW w:w="2977" w:type="dxa"/>
            <w:vAlign w:val="center"/>
          </w:tcPr>
          <w:p w14:paraId="274A3E7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Metodspecifikation.metodtyp</w:t>
            </w:r>
          </w:p>
        </w:tc>
        <w:tc>
          <w:tcPr>
            <w:tcW w:w="4111" w:type="dxa"/>
            <w:vAlign w:val="center"/>
          </w:tcPr>
          <w:p w14:paraId="664BCB0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laboratoryOrderOutcome/laboratoryOrderOutcomeBody/discipline</w:t>
            </w:r>
          </w:p>
        </w:tc>
      </w:tr>
      <w:tr w:rsidR="00F7750B" w:rsidRPr="00CC412F" w14:paraId="57824675" w14:textId="77777777" w:rsidTr="00CC412F">
        <w:trPr>
          <w:trHeight w:val="397"/>
        </w:trPr>
        <w:tc>
          <w:tcPr>
            <w:tcW w:w="1809" w:type="dxa"/>
            <w:vAlign w:val="center"/>
          </w:tcPr>
          <w:p w14:paraId="13DF313A" w14:textId="0CD92F84" w:rsidR="00F7750B" w:rsidRPr="00CC412F" w:rsidRDefault="00F7750B" w:rsidP="00CC412F">
            <w:del w:id="660" w:author="Björn Genfors" w:date="2014-03-28T13:22:00Z">
              <w:r w:rsidRPr="00CC412F" w:rsidDel="00E825FC">
                <w:delText>laboratoryOrderOutcome</w:delText>
              </w:r>
            </w:del>
            <w:ins w:id="661" w:author="Björn Genfors" w:date="2014-03-28T13:22:00Z">
              <w:r w:rsidR="00E825FC">
                <w:t>LaboratoryOrderOutcomeBodyType</w:t>
              </w:r>
            </w:ins>
            <w:r w:rsidRPr="00CC412F">
              <w:t>.resultReport</w:t>
            </w:r>
          </w:p>
        </w:tc>
        <w:tc>
          <w:tcPr>
            <w:tcW w:w="2977" w:type="dxa"/>
            <w:vAlign w:val="center"/>
          </w:tcPr>
          <w:p w14:paraId="74703AAF"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Bedömt tillstånd.bedömning</w:t>
            </w:r>
          </w:p>
        </w:tc>
        <w:tc>
          <w:tcPr>
            <w:tcW w:w="4111" w:type="dxa"/>
            <w:vAlign w:val="center"/>
          </w:tcPr>
          <w:p w14:paraId="108849C2"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laboratoryOrderOutcome/laboratoryOrderOutcomeBody/resultReport</w:t>
            </w:r>
          </w:p>
        </w:tc>
      </w:tr>
      <w:tr w:rsidR="00F7750B" w:rsidRPr="00CC412F" w14:paraId="28A931C3" w14:textId="77777777" w:rsidTr="00CC412F">
        <w:trPr>
          <w:trHeight w:val="397"/>
        </w:trPr>
        <w:tc>
          <w:tcPr>
            <w:tcW w:w="1809" w:type="dxa"/>
            <w:vAlign w:val="center"/>
          </w:tcPr>
          <w:p w14:paraId="3BD5CC13" w14:textId="03009C38" w:rsidR="00F7750B" w:rsidRPr="00CC412F" w:rsidRDefault="00F7750B" w:rsidP="00CC412F">
            <w:del w:id="662" w:author="Björn Genfors" w:date="2014-03-28T13:22:00Z">
              <w:r w:rsidRPr="00CC412F" w:rsidDel="00E825FC">
                <w:lastRenderedPageBreak/>
                <w:delText>laboratoryOrderOutcome</w:delText>
              </w:r>
            </w:del>
            <w:ins w:id="663" w:author="Björn Genfors" w:date="2014-03-28T13:22:00Z">
              <w:r w:rsidR="00E825FC">
                <w:t>LaboratoryOrderOutcomeBodyType</w:t>
              </w:r>
            </w:ins>
            <w:r w:rsidRPr="00CC412F">
              <w:t>.resultComment</w:t>
            </w:r>
          </w:p>
        </w:tc>
        <w:tc>
          <w:tcPr>
            <w:tcW w:w="2977" w:type="dxa"/>
            <w:vAlign w:val="center"/>
          </w:tcPr>
          <w:p w14:paraId="1402B904" w14:textId="77777777" w:rsidR="00F7750B" w:rsidRPr="00CC412F" w:rsidRDefault="00F7750B" w:rsidP="00CC412F">
            <w:pPr>
              <w:rPr>
                <w:rFonts w:cs="Arial"/>
                <w:spacing w:val="-1"/>
              </w:rPr>
            </w:pPr>
            <w:r w:rsidRPr="00CC412F">
              <w:rPr>
                <w:rFonts w:cs="Arial"/>
                <w:spacing w:val="-1"/>
              </w:rPr>
              <w:t>Framställan resultat.kommentar</w:t>
            </w:r>
          </w:p>
        </w:tc>
        <w:tc>
          <w:tcPr>
            <w:tcW w:w="4111" w:type="dxa"/>
            <w:vAlign w:val="center"/>
          </w:tcPr>
          <w:p w14:paraId="47808633"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laboratoryOrderOutcome/laboratoryOrderOutcomeBody/resultComment</w:t>
            </w:r>
          </w:p>
        </w:tc>
      </w:tr>
      <w:tr w:rsidR="00F7750B" w:rsidRPr="00CC412F" w14:paraId="4B4ACBE1" w14:textId="77777777" w:rsidTr="00CC412F">
        <w:trPr>
          <w:trHeight w:val="397"/>
        </w:trPr>
        <w:tc>
          <w:tcPr>
            <w:tcW w:w="1809" w:type="dxa"/>
            <w:vAlign w:val="center"/>
          </w:tcPr>
          <w:p w14:paraId="7DE6DA81" w14:textId="4975CBD6" w:rsidR="00F7750B" w:rsidRPr="00CC412F" w:rsidRDefault="00F7750B" w:rsidP="00CC412F">
            <w:pPr>
              <w:jc w:val="both"/>
            </w:pPr>
            <w:del w:id="664" w:author="Björn Genfors" w:date="2014-03-28T13:22:00Z">
              <w:r w:rsidRPr="00CC412F" w:rsidDel="00E825FC">
                <w:delText>laboratoryOrderOutcome</w:delText>
              </w:r>
            </w:del>
            <w:ins w:id="665" w:author="Björn Genfors" w:date="2014-03-28T13:22:00Z">
              <w:r w:rsidR="00E825FC">
                <w:t>LaboratoryOrderOutcomeBodyType</w:t>
              </w:r>
            </w:ins>
            <w:r w:rsidRPr="00CC412F">
              <w:t>.accountableHealthcareProfessional</w:t>
            </w:r>
          </w:p>
        </w:tc>
        <w:tc>
          <w:tcPr>
            <w:tcW w:w="2977" w:type="dxa"/>
            <w:vAlign w:val="center"/>
          </w:tcPr>
          <w:p w14:paraId="1C5990CF" w14:textId="77777777" w:rsidR="00F7750B" w:rsidRPr="00CC412F" w:rsidRDefault="00F7750B" w:rsidP="00CC412F">
            <w:pPr>
              <w:rPr>
                <w:rFonts w:cs="Arial"/>
                <w:spacing w:val="-1"/>
              </w:rPr>
            </w:pPr>
            <w:r w:rsidRPr="00CC412F">
              <w:rPr>
                <w:rFonts w:cs="Arial"/>
                <w:spacing w:val="-1"/>
              </w:rPr>
              <w:t>Framställan resultat.sammanställd av</w:t>
            </w:r>
          </w:p>
        </w:tc>
        <w:tc>
          <w:tcPr>
            <w:tcW w:w="4111" w:type="dxa"/>
            <w:vAlign w:val="center"/>
          </w:tcPr>
          <w:p w14:paraId="3315181C"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w:t>
            </w:r>
          </w:p>
        </w:tc>
      </w:tr>
      <w:tr w:rsidR="00F7750B" w:rsidRPr="00CC412F" w14:paraId="2F13DFE5" w14:textId="77777777" w:rsidTr="00CC412F">
        <w:trPr>
          <w:trHeight w:val="397"/>
        </w:trPr>
        <w:tc>
          <w:tcPr>
            <w:tcW w:w="1809" w:type="dxa"/>
            <w:vAlign w:val="center"/>
          </w:tcPr>
          <w:p w14:paraId="0F7C4B30" w14:textId="600F8A9B" w:rsidR="00F7750B" w:rsidRPr="00CC412F" w:rsidRDefault="00F7750B" w:rsidP="00CC412F">
            <w:pPr>
              <w:jc w:val="both"/>
            </w:pPr>
            <w:del w:id="666" w:author="Björn Genfors" w:date="2014-03-28T13:23:00Z">
              <w:r w:rsidRPr="00CC412F" w:rsidDel="00B80999">
                <w:delText>accountableHealthcareProfessional</w:delText>
              </w:r>
            </w:del>
            <w:ins w:id="667" w:author="Björn Genfors" w:date="2014-03-28T13:23:00Z">
              <w:r w:rsidR="00B80999">
                <w:t>HealthcareProfessionalType</w:t>
              </w:r>
            </w:ins>
            <w:r w:rsidRPr="00CC412F">
              <w:t>.authorTime</w:t>
            </w:r>
          </w:p>
        </w:tc>
        <w:tc>
          <w:tcPr>
            <w:tcW w:w="2977" w:type="dxa"/>
            <w:vAlign w:val="center"/>
          </w:tcPr>
          <w:p w14:paraId="2E5D18C0" w14:textId="77777777" w:rsidR="00F7750B" w:rsidRPr="003A6D72" w:rsidRDefault="00F7750B" w:rsidP="00CC412F">
            <w:pPr>
              <w:rPr>
                <w:rFonts w:cs="Arial"/>
                <w:spacing w:val="-1"/>
              </w:rPr>
            </w:pPr>
            <w:r w:rsidRPr="003A6D72">
              <w:rPr>
                <w:rFonts w:cs="Arial"/>
                <w:spacing w:val="-1"/>
              </w:rPr>
              <w:t>Framställan resultat.svarstidpunkt</w:t>
            </w:r>
          </w:p>
        </w:tc>
        <w:tc>
          <w:tcPr>
            <w:tcW w:w="4111" w:type="dxa"/>
            <w:vAlign w:val="center"/>
          </w:tcPr>
          <w:p w14:paraId="448B4CF3"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laboratoryOrderOutcome/laboratoryOrderOutcomeBody/accountableHealthcareProfessional/authorTime</w:t>
            </w:r>
          </w:p>
        </w:tc>
      </w:tr>
      <w:tr w:rsidR="00F7750B" w:rsidRPr="00CC412F" w14:paraId="5D97D328" w14:textId="77777777" w:rsidTr="00CC412F">
        <w:trPr>
          <w:trHeight w:val="397"/>
        </w:trPr>
        <w:tc>
          <w:tcPr>
            <w:tcW w:w="1809" w:type="dxa"/>
            <w:vAlign w:val="center"/>
          </w:tcPr>
          <w:p w14:paraId="288110F6" w14:textId="4F454894" w:rsidR="00F7750B" w:rsidRPr="00CC412F" w:rsidRDefault="00F7750B" w:rsidP="00CC412F">
            <w:pPr>
              <w:jc w:val="both"/>
            </w:pPr>
            <w:del w:id="668" w:author="Björn Genfors" w:date="2014-03-28T13:23:00Z">
              <w:r w:rsidRPr="003A6D72" w:rsidDel="00B80999">
                <w:delText>accountableHealthcareProfessional</w:delText>
              </w:r>
            </w:del>
            <w:ins w:id="669" w:author="Björn Genfors" w:date="2014-03-28T13:23:00Z">
              <w:r w:rsidR="00B80999">
                <w:t>HealthcareProfessionalType</w:t>
              </w:r>
            </w:ins>
            <w:r w:rsidRPr="00CC412F">
              <w:t>.healthcareProfessionalHSAId</w:t>
            </w:r>
          </w:p>
        </w:tc>
        <w:tc>
          <w:tcPr>
            <w:tcW w:w="2977" w:type="dxa"/>
            <w:vAlign w:val="center"/>
          </w:tcPr>
          <w:p w14:paraId="7A746CC1" w14:textId="77777777" w:rsidR="00F7750B" w:rsidRPr="00CC412F" w:rsidRDefault="00F7750B" w:rsidP="00CC412F">
            <w:r w:rsidRPr="00CC412F">
              <w:rPr>
                <w:rFonts w:cs="Arial"/>
                <w:spacing w:val="-1"/>
              </w:rPr>
              <w:t>Vård- och omsorgsutövare.personal id</w:t>
            </w:r>
          </w:p>
        </w:tc>
        <w:tc>
          <w:tcPr>
            <w:tcW w:w="4111" w:type="dxa"/>
            <w:vAlign w:val="center"/>
          </w:tcPr>
          <w:p w14:paraId="5F7D1B94"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laboratoryOrderOutcome/laboratoryOrderOutcomeBody/accountableHealthcareProfessional/healthcareProfessionalHSAId</w:t>
            </w:r>
          </w:p>
        </w:tc>
      </w:tr>
      <w:tr w:rsidR="00F7750B" w:rsidRPr="00CC412F" w14:paraId="189C2D45" w14:textId="77777777" w:rsidTr="00CC412F">
        <w:trPr>
          <w:trHeight w:val="397"/>
        </w:trPr>
        <w:tc>
          <w:tcPr>
            <w:tcW w:w="1809" w:type="dxa"/>
            <w:vAlign w:val="center"/>
          </w:tcPr>
          <w:p w14:paraId="248C8FEE" w14:textId="2FFE41AA" w:rsidR="00F7750B" w:rsidRPr="00CC412F" w:rsidRDefault="00F7750B" w:rsidP="00CC412F">
            <w:pPr>
              <w:jc w:val="both"/>
            </w:pPr>
            <w:del w:id="670" w:author="Björn Genfors" w:date="2014-03-28T13:23:00Z">
              <w:r w:rsidRPr="003A6D72" w:rsidDel="00B80999">
                <w:delText>accountableHealthcareProfessional</w:delText>
              </w:r>
            </w:del>
            <w:ins w:id="671" w:author="Björn Genfors" w:date="2014-03-28T13:23:00Z">
              <w:r w:rsidR="00B80999">
                <w:t>HealthcareProfessionalType</w:t>
              </w:r>
            </w:ins>
            <w:r w:rsidRPr="003A6D72">
              <w:t>.healthcareProfessionalName</w:t>
            </w:r>
          </w:p>
        </w:tc>
        <w:tc>
          <w:tcPr>
            <w:tcW w:w="2977" w:type="dxa"/>
            <w:vAlign w:val="center"/>
          </w:tcPr>
          <w:p w14:paraId="3F7A749A" w14:textId="77777777" w:rsidR="00F7750B" w:rsidRPr="00CC412F" w:rsidRDefault="00F7750B" w:rsidP="00CC412F">
            <w:r w:rsidRPr="00CC412F">
              <w:rPr>
                <w:rFonts w:cs="Arial"/>
                <w:spacing w:val="-1"/>
              </w:rPr>
              <w:t>Vård- och omsorgsutövare.personal namn</w:t>
            </w:r>
          </w:p>
        </w:tc>
        <w:tc>
          <w:tcPr>
            <w:tcW w:w="4111" w:type="dxa"/>
          </w:tcPr>
          <w:p w14:paraId="57D81B4D" w14:textId="77777777" w:rsidR="00F7750B" w:rsidRPr="00CC412F" w:rsidRDefault="00F7750B" w:rsidP="00CC412F">
            <w:r w:rsidRPr="00CC412F">
              <w:rPr>
                <w:rFonts w:cs="Consolas"/>
                <w:spacing w:val="-1"/>
              </w:rPr>
              <w:t>laboratoryOrderOutcome/laboratoryOrderOutcomeBody/accountableHealthcareProfessional/healthcareProfessionalName</w:t>
            </w:r>
          </w:p>
        </w:tc>
      </w:tr>
      <w:tr w:rsidR="00F7750B" w:rsidRPr="00CC412F" w14:paraId="67CD3934" w14:textId="77777777" w:rsidTr="00CC412F">
        <w:trPr>
          <w:trHeight w:val="397"/>
        </w:trPr>
        <w:tc>
          <w:tcPr>
            <w:tcW w:w="1809" w:type="dxa"/>
            <w:vAlign w:val="center"/>
          </w:tcPr>
          <w:p w14:paraId="3A8170CE" w14:textId="4829DFD0" w:rsidR="00F7750B" w:rsidRPr="00CC412F" w:rsidRDefault="00F7750B" w:rsidP="00CC412F">
            <w:pPr>
              <w:jc w:val="both"/>
            </w:pPr>
            <w:del w:id="672" w:author="Björn Genfors" w:date="2014-03-28T13:23:00Z">
              <w:r w:rsidRPr="00CC412F" w:rsidDel="00B80999">
                <w:delText>accountableHealthcareProfessional</w:delText>
              </w:r>
            </w:del>
            <w:ins w:id="673" w:author="Björn Genfors" w:date="2014-03-28T13:23:00Z">
              <w:r w:rsidR="00B80999">
                <w:t>HealthcareProfessionalType</w:t>
              </w:r>
            </w:ins>
            <w:r w:rsidRPr="00CC412F">
              <w:t>.healthcareProfessionalRoleCode</w:t>
            </w:r>
          </w:p>
        </w:tc>
        <w:tc>
          <w:tcPr>
            <w:tcW w:w="2977" w:type="dxa"/>
            <w:vAlign w:val="center"/>
          </w:tcPr>
          <w:p w14:paraId="12D16648" w14:textId="77777777" w:rsidR="00F7750B" w:rsidRPr="00CC412F" w:rsidRDefault="00F7750B" w:rsidP="00CC412F">
            <w:r w:rsidRPr="00CC412F">
              <w:rPr>
                <w:rFonts w:cs="Arial"/>
                <w:i/>
                <w:color w:val="FF0000"/>
              </w:rPr>
              <w:t>Saknar motsvarighet i V-TIM 2.2</w:t>
            </w:r>
          </w:p>
        </w:tc>
        <w:tc>
          <w:tcPr>
            <w:tcW w:w="4111" w:type="dxa"/>
            <w:vAlign w:val="center"/>
          </w:tcPr>
          <w:p w14:paraId="064D8AA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laboratoryOrderOutcome/laboratoryOrderOutcomeBody/accountableHealthcareProfessional/healthcareProfessionalRoleCode</w:t>
            </w:r>
          </w:p>
        </w:tc>
      </w:tr>
      <w:tr w:rsidR="00F7750B" w:rsidRPr="000B0F50" w14:paraId="029BCC34" w14:textId="77777777" w:rsidTr="00CC412F">
        <w:trPr>
          <w:trHeight w:val="397"/>
        </w:trPr>
        <w:tc>
          <w:tcPr>
            <w:tcW w:w="1809" w:type="dxa"/>
            <w:vAlign w:val="center"/>
          </w:tcPr>
          <w:p w14:paraId="4718687E" w14:textId="097C0C3A" w:rsidR="00F7750B" w:rsidRPr="00CC412F" w:rsidRDefault="00F7750B" w:rsidP="00CC412F">
            <w:pPr>
              <w:jc w:val="both"/>
            </w:pPr>
            <w:del w:id="674" w:author="Björn Genfors" w:date="2014-03-28T13:23:00Z">
              <w:r w:rsidRPr="00CC412F" w:rsidDel="00B80999">
                <w:delText>healthcareProfessionalOrgUnit</w:delText>
              </w:r>
            </w:del>
            <w:ins w:id="675" w:author="Björn Genfors" w:date="2014-03-28T13:23:00Z">
              <w:r w:rsidR="00B80999">
                <w:t>OrgUnitType</w:t>
              </w:r>
            </w:ins>
            <w:r w:rsidRPr="00CC412F">
              <w:t>.orgUnitHSAId</w:t>
            </w:r>
          </w:p>
        </w:tc>
        <w:tc>
          <w:tcPr>
            <w:tcW w:w="2977" w:type="dxa"/>
            <w:vAlign w:val="center"/>
          </w:tcPr>
          <w:p w14:paraId="0E6D7322"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17E68C29" w14:textId="77777777" w:rsidR="00F7750B" w:rsidRPr="000B0F50" w:rsidRDefault="00F7750B" w:rsidP="00CC412F">
            <w:pPr>
              <w:autoSpaceDE w:val="0"/>
              <w:autoSpaceDN w:val="0"/>
              <w:adjustRightInd w:val="0"/>
              <w:spacing w:line="240" w:lineRule="auto"/>
              <w:rPr>
                <w:rFonts w:cs="Consolas"/>
                <w:spacing w:val="-1"/>
                <w:lang w:val="en-US"/>
                <w:rPrChange w:id="676" w:author="Björn Genfors" w:date="2014-03-28T13:02:00Z">
                  <w:rPr>
                    <w:rFonts w:cs="Consolas"/>
                    <w:spacing w:val="-1"/>
                  </w:rPr>
                </w:rPrChange>
              </w:rPr>
            </w:pPr>
            <w:r w:rsidRPr="000B0F50">
              <w:rPr>
                <w:rFonts w:cs="Consolas"/>
                <w:spacing w:val="-1"/>
                <w:lang w:val="en-US"/>
                <w:rPrChange w:id="677" w:author="Björn Genfors" w:date="2014-03-28T13:02:00Z">
                  <w:rPr>
                    <w:rFonts w:cs="Consolas"/>
                    <w:spacing w:val="-1"/>
                  </w:rPr>
                </w:rPrChange>
              </w:rPr>
              <w:t>laboratoryOrderOutcome/laboratoryOrderOutcomeBody/accountableHealthcareProfessional/healthcareProfessionalOrgUnit/orgUnitHSAId</w:t>
            </w:r>
          </w:p>
        </w:tc>
      </w:tr>
      <w:tr w:rsidR="00F7750B" w:rsidRPr="000B0F50" w14:paraId="49A2C8E5" w14:textId="77777777" w:rsidTr="00CC412F">
        <w:trPr>
          <w:trHeight w:val="397"/>
        </w:trPr>
        <w:tc>
          <w:tcPr>
            <w:tcW w:w="1809" w:type="dxa"/>
            <w:vAlign w:val="center"/>
          </w:tcPr>
          <w:p w14:paraId="2DF5890F" w14:textId="76EDC27E" w:rsidR="00F7750B" w:rsidRPr="00CC412F" w:rsidRDefault="00F7750B" w:rsidP="00CC412F">
            <w:pPr>
              <w:jc w:val="both"/>
            </w:pPr>
            <w:del w:id="678" w:author="Björn Genfors" w:date="2014-03-28T13:23:00Z">
              <w:r w:rsidRPr="00CC412F" w:rsidDel="00B80999">
                <w:delText>healthcareProfessionalOrgUnit</w:delText>
              </w:r>
            </w:del>
            <w:ins w:id="679" w:author="Björn Genfors" w:date="2014-03-28T13:23:00Z">
              <w:r w:rsidR="00B80999">
                <w:t>OrgUnitType</w:t>
              </w:r>
            </w:ins>
            <w:r w:rsidRPr="00CC412F">
              <w:t>.orgUnitname</w:t>
            </w:r>
          </w:p>
        </w:tc>
        <w:tc>
          <w:tcPr>
            <w:tcW w:w="2977" w:type="dxa"/>
            <w:vAlign w:val="center"/>
          </w:tcPr>
          <w:p w14:paraId="3F97D7B2"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3F3AB0F0" w14:textId="77777777" w:rsidR="00F7750B" w:rsidRPr="000B0F50" w:rsidRDefault="00F7750B" w:rsidP="00CC412F">
            <w:pPr>
              <w:autoSpaceDE w:val="0"/>
              <w:autoSpaceDN w:val="0"/>
              <w:adjustRightInd w:val="0"/>
              <w:spacing w:line="240" w:lineRule="auto"/>
              <w:rPr>
                <w:rFonts w:cs="Consolas"/>
                <w:spacing w:val="-1"/>
                <w:lang w:val="en-US"/>
                <w:rPrChange w:id="680" w:author="Björn Genfors" w:date="2014-03-28T13:02:00Z">
                  <w:rPr>
                    <w:rFonts w:cs="Consolas"/>
                    <w:spacing w:val="-1"/>
                  </w:rPr>
                </w:rPrChange>
              </w:rPr>
            </w:pPr>
            <w:r w:rsidRPr="000B0F50">
              <w:rPr>
                <w:rFonts w:cs="Consolas"/>
                <w:spacing w:val="-1"/>
                <w:lang w:val="en-US"/>
                <w:rPrChange w:id="681" w:author="Björn Genfors" w:date="2014-03-28T13:02:00Z">
                  <w:rPr>
                    <w:rFonts w:cs="Consolas"/>
                    <w:spacing w:val="-1"/>
                  </w:rPr>
                </w:rPrChange>
              </w:rPr>
              <w:t>laboratoryOrderOutcome/laboratoryOrderOutcomeBody/accountableHealthcareProfessional/healthcareProfessionalOrgUnit/orgUnitName</w:t>
            </w:r>
          </w:p>
        </w:tc>
      </w:tr>
      <w:tr w:rsidR="00F7750B" w:rsidRPr="000B0F50" w14:paraId="3E360C28" w14:textId="77777777" w:rsidTr="00CC412F">
        <w:trPr>
          <w:trHeight w:val="397"/>
        </w:trPr>
        <w:tc>
          <w:tcPr>
            <w:tcW w:w="1809" w:type="dxa"/>
            <w:vAlign w:val="center"/>
          </w:tcPr>
          <w:p w14:paraId="0501CDA4" w14:textId="1A4B492C" w:rsidR="00F7750B" w:rsidRPr="00CC412F" w:rsidRDefault="00F7750B" w:rsidP="00CC412F">
            <w:pPr>
              <w:jc w:val="both"/>
            </w:pPr>
            <w:del w:id="682" w:author="Björn Genfors" w:date="2014-03-28T13:23:00Z">
              <w:r w:rsidRPr="00CC412F" w:rsidDel="00B80999">
                <w:delText>healthcareProfessionalOrgUnit</w:delText>
              </w:r>
            </w:del>
            <w:ins w:id="683" w:author="Björn Genfors" w:date="2014-03-28T13:23:00Z">
              <w:r w:rsidR="00B80999">
                <w:t>Org</w:t>
              </w:r>
              <w:r w:rsidR="00B80999">
                <w:lastRenderedPageBreak/>
                <w:t>UnitType</w:t>
              </w:r>
            </w:ins>
            <w:r w:rsidRPr="00CC412F">
              <w:t>.orgUnitTelecom</w:t>
            </w:r>
          </w:p>
        </w:tc>
        <w:tc>
          <w:tcPr>
            <w:tcW w:w="2977" w:type="dxa"/>
            <w:vAlign w:val="center"/>
          </w:tcPr>
          <w:p w14:paraId="313AB4E4" w14:textId="77777777" w:rsidR="00F7750B" w:rsidRPr="00CC412F" w:rsidRDefault="00F7750B" w:rsidP="00CC412F">
            <w:pPr>
              <w:rPr>
                <w:rFonts w:cs="Arial"/>
              </w:rPr>
            </w:pPr>
            <w:r w:rsidRPr="00CC412F">
              <w:rPr>
                <w:rFonts w:cs="Arial"/>
              </w:rPr>
              <w:lastRenderedPageBreak/>
              <w:t>Tele och eKommunikation.tele ekom adress</w:t>
            </w:r>
          </w:p>
        </w:tc>
        <w:tc>
          <w:tcPr>
            <w:tcW w:w="4111" w:type="dxa"/>
            <w:vAlign w:val="center"/>
          </w:tcPr>
          <w:p w14:paraId="343A5E07" w14:textId="77777777" w:rsidR="00F7750B" w:rsidRPr="000B0F50" w:rsidRDefault="00F7750B" w:rsidP="00CC412F">
            <w:pPr>
              <w:autoSpaceDE w:val="0"/>
              <w:autoSpaceDN w:val="0"/>
              <w:adjustRightInd w:val="0"/>
              <w:spacing w:line="240" w:lineRule="auto"/>
              <w:rPr>
                <w:rFonts w:cs="Consolas"/>
                <w:spacing w:val="-1"/>
                <w:lang w:val="en-US"/>
                <w:rPrChange w:id="684" w:author="Björn Genfors" w:date="2014-03-28T13:02:00Z">
                  <w:rPr>
                    <w:rFonts w:cs="Consolas"/>
                    <w:spacing w:val="-1"/>
                  </w:rPr>
                </w:rPrChange>
              </w:rPr>
            </w:pPr>
            <w:r w:rsidRPr="000B0F50">
              <w:rPr>
                <w:rFonts w:cs="Consolas"/>
                <w:spacing w:val="-1"/>
                <w:lang w:val="en-US"/>
                <w:rPrChange w:id="685" w:author="Björn Genfors" w:date="2014-03-28T13:02:00Z">
                  <w:rPr>
                    <w:rFonts w:cs="Consolas"/>
                    <w:spacing w:val="-1"/>
                  </w:rPr>
                </w:rPrChange>
              </w:rPr>
              <w:t>laboratoryOrderOutcome/laboratoryOrderOutcomeBody/accountableHealthcareProfessional/healthcareProfessionalOrgUnit/orgU</w:t>
            </w:r>
            <w:r w:rsidRPr="000B0F50">
              <w:rPr>
                <w:rFonts w:cs="Consolas"/>
                <w:spacing w:val="-1"/>
                <w:lang w:val="en-US"/>
                <w:rPrChange w:id="686" w:author="Björn Genfors" w:date="2014-03-28T13:02:00Z">
                  <w:rPr>
                    <w:rFonts w:cs="Consolas"/>
                    <w:spacing w:val="-1"/>
                  </w:rPr>
                </w:rPrChange>
              </w:rPr>
              <w:lastRenderedPageBreak/>
              <w:t>nitTelecom</w:t>
            </w:r>
          </w:p>
        </w:tc>
      </w:tr>
      <w:tr w:rsidR="00F7750B" w:rsidRPr="000B0F50" w14:paraId="02CD52AD" w14:textId="77777777" w:rsidTr="00CC412F">
        <w:trPr>
          <w:trHeight w:val="397"/>
        </w:trPr>
        <w:tc>
          <w:tcPr>
            <w:tcW w:w="1809" w:type="dxa"/>
            <w:vAlign w:val="center"/>
          </w:tcPr>
          <w:p w14:paraId="3A7D3DA9" w14:textId="5542D7F4" w:rsidR="00F7750B" w:rsidRPr="00CC412F" w:rsidRDefault="00F7750B" w:rsidP="00CC412F">
            <w:pPr>
              <w:jc w:val="both"/>
            </w:pPr>
            <w:del w:id="687" w:author="Björn Genfors" w:date="2014-03-28T13:23:00Z">
              <w:r w:rsidRPr="00CC412F" w:rsidDel="00B80999">
                <w:lastRenderedPageBreak/>
                <w:delText>healthcareProfessionalOrgUnit</w:delText>
              </w:r>
            </w:del>
            <w:ins w:id="688" w:author="Björn Genfors" w:date="2014-03-28T13:23:00Z">
              <w:r w:rsidR="00B80999">
                <w:t>OrgUnitType</w:t>
              </w:r>
            </w:ins>
            <w:r w:rsidRPr="00CC412F">
              <w:t>.orgUnitEmail</w:t>
            </w:r>
          </w:p>
        </w:tc>
        <w:tc>
          <w:tcPr>
            <w:tcW w:w="2977" w:type="dxa"/>
            <w:vAlign w:val="center"/>
          </w:tcPr>
          <w:p w14:paraId="71B36225"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09C918E9" w14:textId="77777777" w:rsidR="00F7750B" w:rsidRPr="000B0F50" w:rsidRDefault="00F7750B" w:rsidP="00CC412F">
            <w:pPr>
              <w:autoSpaceDE w:val="0"/>
              <w:autoSpaceDN w:val="0"/>
              <w:adjustRightInd w:val="0"/>
              <w:spacing w:line="240" w:lineRule="auto"/>
              <w:rPr>
                <w:rFonts w:cs="Consolas"/>
                <w:spacing w:val="-1"/>
                <w:lang w:val="en-US"/>
                <w:rPrChange w:id="689" w:author="Björn Genfors" w:date="2014-03-28T13:02:00Z">
                  <w:rPr>
                    <w:rFonts w:cs="Consolas"/>
                    <w:spacing w:val="-1"/>
                  </w:rPr>
                </w:rPrChange>
              </w:rPr>
            </w:pPr>
            <w:r w:rsidRPr="000B0F50">
              <w:rPr>
                <w:rFonts w:cs="Consolas"/>
                <w:spacing w:val="-1"/>
                <w:lang w:val="en-US"/>
                <w:rPrChange w:id="690" w:author="Björn Genfors" w:date="2014-03-28T13:02:00Z">
                  <w:rPr>
                    <w:rFonts w:cs="Consolas"/>
                    <w:spacing w:val="-1"/>
                  </w:rPr>
                </w:rPrChange>
              </w:rPr>
              <w:t>laboratoryOrderOutcome/laboratoryOrderOutcomeBody/accountableHealthcareProfessional/healthcareProfessionalOrgUnit/orgUnitEmail</w:t>
            </w:r>
          </w:p>
        </w:tc>
      </w:tr>
      <w:tr w:rsidR="00F7750B" w:rsidRPr="000B0F50" w14:paraId="10BE486C" w14:textId="77777777" w:rsidTr="00CC412F">
        <w:trPr>
          <w:trHeight w:val="397"/>
        </w:trPr>
        <w:tc>
          <w:tcPr>
            <w:tcW w:w="1809" w:type="dxa"/>
            <w:vAlign w:val="center"/>
          </w:tcPr>
          <w:p w14:paraId="19E97AE3" w14:textId="0063839C" w:rsidR="00F7750B" w:rsidRPr="00CC412F" w:rsidRDefault="00F7750B" w:rsidP="00CC412F">
            <w:pPr>
              <w:jc w:val="both"/>
              <w:rPr>
                <w:u w:val="single"/>
              </w:rPr>
            </w:pPr>
            <w:del w:id="691" w:author="Björn Genfors" w:date="2014-03-28T13:23:00Z">
              <w:r w:rsidRPr="00CC412F" w:rsidDel="00B80999">
                <w:delText>healthcareProfessionalOrgUnit</w:delText>
              </w:r>
            </w:del>
            <w:ins w:id="692" w:author="Björn Genfors" w:date="2014-03-28T13:23:00Z">
              <w:r w:rsidR="00B80999">
                <w:t>OrgUnitType</w:t>
              </w:r>
            </w:ins>
            <w:r w:rsidRPr="00CC412F">
              <w:t>.orgUnitAddress</w:t>
            </w:r>
          </w:p>
        </w:tc>
        <w:tc>
          <w:tcPr>
            <w:tcW w:w="2977" w:type="dxa"/>
            <w:vAlign w:val="center"/>
          </w:tcPr>
          <w:p w14:paraId="2D1C073F" w14:textId="77777777" w:rsidR="00F7750B" w:rsidRPr="00CC412F" w:rsidRDefault="00F7750B" w:rsidP="00CC412F">
            <w:pPr>
              <w:rPr>
                <w:rFonts w:cs="Arial"/>
                <w:spacing w:val="-1"/>
              </w:rPr>
            </w:pPr>
            <w:r w:rsidRPr="00CC412F">
              <w:rPr>
                <w:rFonts w:cs="Arial"/>
                <w:spacing w:val="-1"/>
              </w:rPr>
              <w:t>Adress.adress 1,</w:t>
            </w:r>
          </w:p>
          <w:p w14:paraId="274ECFE2" w14:textId="77777777" w:rsidR="00F7750B" w:rsidRPr="00CC412F" w:rsidRDefault="00F7750B" w:rsidP="00CC412F">
            <w:pPr>
              <w:rPr>
                <w:rFonts w:cs="Arial"/>
                <w:spacing w:val="-1"/>
              </w:rPr>
            </w:pPr>
            <w:r w:rsidRPr="00CC412F">
              <w:rPr>
                <w:rFonts w:cs="Arial"/>
                <w:spacing w:val="-1"/>
              </w:rPr>
              <w:t>Adress.postnummer &amp;</w:t>
            </w:r>
          </w:p>
          <w:p w14:paraId="1589DC55"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64D66A70" w14:textId="77777777" w:rsidR="00F7750B" w:rsidRPr="000B0F50" w:rsidRDefault="00F7750B" w:rsidP="00CC412F">
            <w:pPr>
              <w:autoSpaceDE w:val="0"/>
              <w:autoSpaceDN w:val="0"/>
              <w:adjustRightInd w:val="0"/>
              <w:spacing w:line="240" w:lineRule="auto"/>
              <w:rPr>
                <w:rFonts w:cs="Consolas"/>
                <w:spacing w:val="-1"/>
                <w:lang w:val="en-US"/>
                <w:rPrChange w:id="693" w:author="Björn Genfors" w:date="2014-03-28T13:02:00Z">
                  <w:rPr>
                    <w:rFonts w:cs="Consolas"/>
                    <w:spacing w:val="-1"/>
                  </w:rPr>
                </w:rPrChange>
              </w:rPr>
            </w:pPr>
            <w:r w:rsidRPr="000B0F50">
              <w:rPr>
                <w:rFonts w:cs="Consolas"/>
                <w:spacing w:val="-1"/>
                <w:lang w:val="en-US"/>
                <w:rPrChange w:id="694" w:author="Björn Genfors" w:date="2014-03-28T13:02:00Z">
                  <w:rPr>
                    <w:rFonts w:cs="Consolas"/>
                    <w:spacing w:val="-1"/>
                  </w:rPr>
                </w:rPrChange>
              </w:rPr>
              <w:t>laboratoryOrderOutcome/laboratoryOrderOutcomeBody/accountableHealthcareProfessional/healthcareProfessionalOrgUnit/orgUnitAddress</w:t>
            </w:r>
          </w:p>
        </w:tc>
      </w:tr>
      <w:tr w:rsidR="00F7750B" w:rsidRPr="000B0F50" w14:paraId="2F956BAA" w14:textId="77777777" w:rsidTr="00CC412F">
        <w:trPr>
          <w:trHeight w:val="397"/>
        </w:trPr>
        <w:tc>
          <w:tcPr>
            <w:tcW w:w="1809" w:type="dxa"/>
            <w:vAlign w:val="center"/>
          </w:tcPr>
          <w:p w14:paraId="6EED02C4" w14:textId="04BCB498" w:rsidR="00F7750B" w:rsidRPr="00CC412F" w:rsidRDefault="00F7750B" w:rsidP="00CC412F">
            <w:pPr>
              <w:jc w:val="both"/>
            </w:pPr>
            <w:del w:id="695" w:author="Björn Genfors" w:date="2014-03-28T13:23:00Z">
              <w:r w:rsidRPr="00CC412F" w:rsidDel="00B80999">
                <w:delText>healthcareProfessionalOrgUnit</w:delText>
              </w:r>
            </w:del>
            <w:ins w:id="696" w:author="Björn Genfors" w:date="2014-03-28T13:23:00Z">
              <w:r w:rsidR="00B80999">
                <w:t>OrgUnitType</w:t>
              </w:r>
            </w:ins>
            <w:r w:rsidRPr="00CC412F">
              <w:t>.orgUnitLocation</w:t>
            </w:r>
          </w:p>
        </w:tc>
        <w:tc>
          <w:tcPr>
            <w:tcW w:w="2977" w:type="dxa"/>
            <w:vAlign w:val="center"/>
          </w:tcPr>
          <w:p w14:paraId="15900780"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517C7B5C" w14:textId="77777777" w:rsidR="00F7750B" w:rsidRPr="000B0F50" w:rsidRDefault="00F7750B" w:rsidP="00CC412F">
            <w:pPr>
              <w:autoSpaceDE w:val="0"/>
              <w:autoSpaceDN w:val="0"/>
              <w:adjustRightInd w:val="0"/>
              <w:spacing w:line="240" w:lineRule="auto"/>
              <w:rPr>
                <w:rFonts w:cs="Consolas"/>
                <w:spacing w:val="-1"/>
                <w:lang w:val="en-US"/>
                <w:rPrChange w:id="697" w:author="Björn Genfors" w:date="2014-03-28T13:02:00Z">
                  <w:rPr>
                    <w:rFonts w:cs="Consolas"/>
                    <w:spacing w:val="-1"/>
                  </w:rPr>
                </w:rPrChange>
              </w:rPr>
            </w:pPr>
            <w:r w:rsidRPr="000B0F50">
              <w:rPr>
                <w:rFonts w:cs="Consolas"/>
                <w:spacing w:val="-1"/>
                <w:lang w:val="en-US"/>
                <w:rPrChange w:id="698" w:author="Björn Genfors" w:date="2014-03-28T13:02:00Z">
                  <w:rPr>
                    <w:rFonts w:cs="Consolas"/>
                    <w:spacing w:val="-1"/>
                  </w:rPr>
                </w:rPrChange>
              </w:rPr>
              <w:t>laboratoryOrderOutcome/laboratoryOrderOutcomeBody/accountableHealthcareProfessional/healthcareProfessionalOrgUnit/orgUnitLocation</w:t>
            </w:r>
          </w:p>
        </w:tc>
      </w:tr>
      <w:tr w:rsidR="00F7750B" w:rsidRPr="00CC412F" w14:paraId="06329E7E" w14:textId="77777777" w:rsidTr="00CC412F">
        <w:trPr>
          <w:trHeight w:val="397"/>
        </w:trPr>
        <w:tc>
          <w:tcPr>
            <w:tcW w:w="1809" w:type="dxa"/>
            <w:vAlign w:val="center"/>
          </w:tcPr>
          <w:p w14:paraId="12501A2C" w14:textId="4D9B1A1E" w:rsidR="00F7750B" w:rsidRPr="00CC412F" w:rsidRDefault="00F7750B" w:rsidP="00CC412F">
            <w:del w:id="699" w:author="Björn Genfors" w:date="2014-03-28T13:24:00Z">
              <w:r w:rsidRPr="00CC412F" w:rsidDel="00B80999">
                <w:delText>analysis</w:delText>
              </w:r>
            </w:del>
            <w:ins w:id="700" w:author="Björn Genfors" w:date="2014-03-28T13:24:00Z">
              <w:r w:rsidR="00B80999">
                <w:t>AnalysisType</w:t>
              </w:r>
            </w:ins>
            <w:r w:rsidRPr="00CC412F">
              <w:t>.analysisId</w:t>
            </w:r>
          </w:p>
        </w:tc>
        <w:tc>
          <w:tcPr>
            <w:tcW w:w="2977" w:type="dxa"/>
            <w:vAlign w:val="center"/>
          </w:tcPr>
          <w:p w14:paraId="2608D36A"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Analysspecifikation.analysspecifikation_id</w:t>
            </w:r>
          </w:p>
        </w:tc>
        <w:tc>
          <w:tcPr>
            <w:tcW w:w="4111" w:type="dxa"/>
            <w:vAlign w:val="center"/>
          </w:tcPr>
          <w:p w14:paraId="3BA363A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laboratoryOrderOutcome/laboratoryOrderOutcomeBody/analysis/analysisId</w:t>
            </w:r>
          </w:p>
        </w:tc>
      </w:tr>
      <w:tr w:rsidR="00F7750B" w:rsidRPr="00CC412F" w14:paraId="51AB5606" w14:textId="77777777" w:rsidTr="00CC412F">
        <w:trPr>
          <w:trHeight w:val="397"/>
        </w:trPr>
        <w:tc>
          <w:tcPr>
            <w:tcW w:w="1809" w:type="dxa"/>
            <w:vAlign w:val="center"/>
          </w:tcPr>
          <w:p w14:paraId="5EF6EA50" w14:textId="5ABBE39D" w:rsidR="00F7750B" w:rsidRPr="00CC412F" w:rsidRDefault="00F7750B" w:rsidP="00CC412F">
            <w:del w:id="701" w:author="Björn Genfors" w:date="2014-03-28T13:24:00Z">
              <w:r w:rsidRPr="00CC412F" w:rsidDel="00B80999">
                <w:delText>analysis</w:delText>
              </w:r>
            </w:del>
            <w:ins w:id="702" w:author="Björn Genfors" w:date="2014-03-28T13:24:00Z">
              <w:r w:rsidR="00B80999">
                <w:t>AnalysisType</w:t>
              </w:r>
            </w:ins>
            <w:r w:rsidRPr="00CC412F">
              <w:t>.analysisTime</w:t>
            </w:r>
          </w:p>
        </w:tc>
        <w:tc>
          <w:tcPr>
            <w:tcW w:w="2977" w:type="dxa"/>
            <w:vAlign w:val="center"/>
          </w:tcPr>
          <w:p w14:paraId="4187F526" w14:textId="77777777" w:rsidR="00F7750B" w:rsidRPr="00CC412F" w:rsidRDefault="00F7750B" w:rsidP="00CC412F">
            <w:r w:rsidRPr="00CC412F">
              <w:t>Aktivitet.aktivitet tid</w:t>
            </w:r>
          </w:p>
        </w:tc>
        <w:tc>
          <w:tcPr>
            <w:tcW w:w="4111" w:type="dxa"/>
            <w:vAlign w:val="center"/>
          </w:tcPr>
          <w:p w14:paraId="17D496D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laboratoryOrderOutcome/laboratoryOrderOutcomeBody/analysis/analysisTime</w:t>
            </w:r>
          </w:p>
        </w:tc>
      </w:tr>
      <w:tr w:rsidR="00F7750B" w:rsidRPr="00CC412F" w14:paraId="77E4E108" w14:textId="77777777" w:rsidTr="00CC412F">
        <w:trPr>
          <w:trHeight w:val="397"/>
        </w:trPr>
        <w:tc>
          <w:tcPr>
            <w:tcW w:w="1809" w:type="dxa"/>
            <w:vAlign w:val="center"/>
          </w:tcPr>
          <w:p w14:paraId="35100C8E" w14:textId="593288D2" w:rsidR="00F7750B" w:rsidRPr="00CC412F" w:rsidRDefault="00F7750B" w:rsidP="00CC412F">
            <w:del w:id="703" w:author="Björn Genfors" w:date="2014-03-28T13:24:00Z">
              <w:r w:rsidRPr="00CC412F" w:rsidDel="00B80999">
                <w:delText>analysis</w:delText>
              </w:r>
            </w:del>
            <w:ins w:id="704" w:author="Björn Genfors" w:date="2014-03-28T13:24:00Z">
              <w:r w:rsidR="00B80999">
                <w:t>AnalysisType</w:t>
              </w:r>
            </w:ins>
            <w:r w:rsidRPr="00CC412F">
              <w:t>.analysisCode</w:t>
            </w:r>
          </w:p>
        </w:tc>
        <w:tc>
          <w:tcPr>
            <w:tcW w:w="2977" w:type="dxa"/>
            <w:vAlign w:val="center"/>
          </w:tcPr>
          <w:p w14:paraId="43BE7E66" w14:textId="77777777" w:rsidR="00F7750B" w:rsidRPr="00CC412F" w:rsidRDefault="00F7750B" w:rsidP="00CC412F">
            <w:r w:rsidRPr="00CC412F">
              <w:t>Analysspecifikation.analyserad faktor</w:t>
            </w:r>
          </w:p>
        </w:tc>
        <w:tc>
          <w:tcPr>
            <w:tcW w:w="4111" w:type="dxa"/>
            <w:vAlign w:val="center"/>
          </w:tcPr>
          <w:p w14:paraId="7E03EE9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laboratoryOrderOutcome/laboratoryOrderOutcomeBody/analysis/analysisCode</w:t>
            </w:r>
          </w:p>
        </w:tc>
      </w:tr>
      <w:tr w:rsidR="00F7750B" w:rsidRPr="00CC412F" w14:paraId="49E3A432" w14:textId="77777777" w:rsidTr="00CC412F">
        <w:trPr>
          <w:trHeight w:val="397"/>
        </w:trPr>
        <w:tc>
          <w:tcPr>
            <w:tcW w:w="1809" w:type="dxa"/>
            <w:vAlign w:val="center"/>
          </w:tcPr>
          <w:p w14:paraId="2299E984" w14:textId="608891D6" w:rsidR="00F7750B" w:rsidRPr="00CC412F" w:rsidRDefault="00F7750B" w:rsidP="00CC412F">
            <w:del w:id="705" w:author="Björn Genfors" w:date="2014-03-28T13:24:00Z">
              <w:r w:rsidRPr="00CC412F" w:rsidDel="00B80999">
                <w:delText>analysis</w:delText>
              </w:r>
            </w:del>
            <w:ins w:id="706" w:author="Björn Genfors" w:date="2014-03-28T13:24:00Z">
              <w:r w:rsidR="00B80999">
                <w:t>AnalysisType</w:t>
              </w:r>
            </w:ins>
            <w:r w:rsidRPr="00CC412F">
              <w:t>.analysisText</w:t>
            </w:r>
          </w:p>
        </w:tc>
        <w:tc>
          <w:tcPr>
            <w:tcW w:w="2977" w:type="dxa"/>
            <w:vAlign w:val="center"/>
          </w:tcPr>
          <w:p w14:paraId="05A03F4E" w14:textId="77777777" w:rsidR="00F7750B" w:rsidRPr="00CC412F" w:rsidRDefault="00F7750B" w:rsidP="00CC412F">
            <w:r w:rsidRPr="00CC412F">
              <w:t>Analysspecifikation.analyserad faktor</w:t>
            </w:r>
          </w:p>
        </w:tc>
        <w:tc>
          <w:tcPr>
            <w:tcW w:w="4111" w:type="dxa"/>
            <w:vAlign w:val="center"/>
          </w:tcPr>
          <w:p w14:paraId="6FA93859"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laboratoryOrderOutcome/laboratoryOrderOutcomeBody/analysis/analysisText</w:t>
            </w:r>
          </w:p>
        </w:tc>
      </w:tr>
      <w:tr w:rsidR="00F7750B" w:rsidRPr="00CC412F" w14:paraId="6CA722D3" w14:textId="77777777" w:rsidTr="00CC412F">
        <w:trPr>
          <w:trHeight w:val="397"/>
        </w:trPr>
        <w:tc>
          <w:tcPr>
            <w:tcW w:w="1809" w:type="dxa"/>
            <w:vAlign w:val="center"/>
          </w:tcPr>
          <w:p w14:paraId="3D1EE15D" w14:textId="73F38569" w:rsidR="00F7750B" w:rsidRPr="00CC412F" w:rsidRDefault="00F7750B" w:rsidP="00CC412F">
            <w:del w:id="707" w:author="Björn Genfors" w:date="2014-03-28T13:24:00Z">
              <w:r w:rsidRPr="00CC412F" w:rsidDel="00B80999">
                <w:delText>analysis</w:delText>
              </w:r>
            </w:del>
            <w:ins w:id="708" w:author="Björn Genfors" w:date="2014-03-28T13:24:00Z">
              <w:r w:rsidR="00B80999">
                <w:t>AnalysisType</w:t>
              </w:r>
            </w:ins>
            <w:r w:rsidRPr="00CC412F">
              <w:t>.analysisStatus</w:t>
            </w:r>
          </w:p>
        </w:tc>
        <w:tc>
          <w:tcPr>
            <w:tcW w:w="2977" w:type="dxa"/>
            <w:vAlign w:val="center"/>
          </w:tcPr>
          <w:p w14:paraId="64B88666" w14:textId="77777777" w:rsidR="00F7750B" w:rsidRPr="00CC412F" w:rsidRDefault="00F7750B" w:rsidP="00CC412F">
            <w:r w:rsidRPr="00CC412F">
              <w:t>Analysspecifikation.analysspecifikation status</w:t>
            </w:r>
          </w:p>
        </w:tc>
        <w:tc>
          <w:tcPr>
            <w:tcW w:w="4111" w:type="dxa"/>
            <w:vAlign w:val="center"/>
          </w:tcPr>
          <w:p w14:paraId="1608DA30"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laboratoryOrderOutcome/laboratoryOrderOutcomeBody/analysis/analysisStatus</w:t>
            </w:r>
          </w:p>
        </w:tc>
      </w:tr>
      <w:tr w:rsidR="00F7750B" w:rsidRPr="00CC412F" w14:paraId="5D62574C" w14:textId="77777777" w:rsidTr="00CC412F">
        <w:trPr>
          <w:trHeight w:val="397"/>
        </w:trPr>
        <w:tc>
          <w:tcPr>
            <w:tcW w:w="1809" w:type="dxa"/>
            <w:vAlign w:val="center"/>
          </w:tcPr>
          <w:p w14:paraId="62EFEC1D" w14:textId="46A8E326" w:rsidR="00F7750B" w:rsidRPr="00CC412F" w:rsidRDefault="00F7750B" w:rsidP="00CC412F">
            <w:del w:id="709" w:author="Björn Genfors" w:date="2014-03-28T13:24:00Z">
              <w:r w:rsidRPr="00CC412F" w:rsidDel="00B80999">
                <w:delText>analysis</w:delText>
              </w:r>
            </w:del>
            <w:ins w:id="710" w:author="Björn Genfors" w:date="2014-03-28T13:24:00Z">
              <w:r w:rsidR="00B80999">
                <w:t>AnalysisType</w:t>
              </w:r>
            </w:ins>
            <w:r w:rsidRPr="00CC412F">
              <w:t>.analysisComment</w:t>
            </w:r>
          </w:p>
        </w:tc>
        <w:tc>
          <w:tcPr>
            <w:tcW w:w="2977" w:type="dxa"/>
            <w:vAlign w:val="center"/>
          </w:tcPr>
          <w:p w14:paraId="2942114B" w14:textId="77777777" w:rsidR="00F7750B" w:rsidRPr="00CC412F" w:rsidRDefault="00F7750B" w:rsidP="00CC412F">
            <w:r w:rsidRPr="00CC412F">
              <w:t>Analysspecifikation.kommentar</w:t>
            </w:r>
          </w:p>
        </w:tc>
        <w:tc>
          <w:tcPr>
            <w:tcW w:w="4111" w:type="dxa"/>
            <w:vAlign w:val="center"/>
          </w:tcPr>
          <w:p w14:paraId="669E2E47"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laboratoryOrderOutcome/laboratoryOrderOutcomeBody/analysis/analysisComment</w:t>
            </w:r>
          </w:p>
        </w:tc>
      </w:tr>
      <w:tr w:rsidR="00F7750B" w:rsidRPr="00CC412F" w14:paraId="28971799" w14:textId="77777777" w:rsidTr="00CC412F">
        <w:trPr>
          <w:trHeight w:val="397"/>
        </w:trPr>
        <w:tc>
          <w:tcPr>
            <w:tcW w:w="1809" w:type="dxa"/>
            <w:vAlign w:val="center"/>
          </w:tcPr>
          <w:p w14:paraId="20BBE1F7" w14:textId="38116CFC" w:rsidR="00F7750B" w:rsidRPr="00CC412F" w:rsidRDefault="00F7750B" w:rsidP="00CC412F">
            <w:del w:id="711" w:author="Björn Genfors" w:date="2014-03-28T13:24:00Z">
              <w:r w:rsidRPr="00CC412F" w:rsidDel="00B80999">
                <w:delText>analysis</w:delText>
              </w:r>
            </w:del>
            <w:ins w:id="712" w:author="Björn Genfors" w:date="2014-03-28T13:24:00Z">
              <w:r w:rsidR="00B80999">
                <w:t>AnalysisType</w:t>
              </w:r>
            </w:ins>
            <w:r w:rsidRPr="00CC412F">
              <w:t>.specimen</w:t>
            </w:r>
          </w:p>
        </w:tc>
        <w:tc>
          <w:tcPr>
            <w:tcW w:w="2977" w:type="dxa"/>
            <w:vAlign w:val="center"/>
          </w:tcPr>
          <w:p w14:paraId="62D89506"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sz w:val="20"/>
                <w:szCs w:val="20"/>
              </w:rPr>
              <w:t>Analysspecifikation.analysunderlag typ</w:t>
            </w:r>
          </w:p>
        </w:tc>
        <w:tc>
          <w:tcPr>
            <w:tcW w:w="4111" w:type="dxa"/>
            <w:vAlign w:val="center"/>
          </w:tcPr>
          <w:p w14:paraId="29D9EE48"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laboratoryOrderOutcome/laboratoryOrderOutcomeBody/analysis/specimen</w:t>
            </w:r>
          </w:p>
        </w:tc>
      </w:tr>
      <w:tr w:rsidR="00F7750B" w:rsidRPr="00CC412F" w14:paraId="626B3512" w14:textId="77777777" w:rsidTr="00CC412F">
        <w:trPr>
          <w:trHeight w:val="397"/>
        </w:trPr>
        <w:tc>
          <w:tcPr>
            <w:tcW w:w="1809" w:type="dxa"/>
            <w:vAlign w:val="center"/>
          </w:tcPr>
          <w:p w14:paraId="47712172" w14:textId="76DA5543" w:rsidR="00F7750B" w:rsidRPr="00CC412F" w:rsidRDefault="00F7750B" w:rsidP="00CC412F">
            <w:del w:id="713" w:author="Björn Genfors" w:date="2014-03-28T13:24:00Z">
              <w:r w:rsidRPr="00CC412F" w:rsidDel="00B80999">
                <w:delText>analysis</w:delText>
              </w:r>
            </w:del>
            <w:ins w:id="714" w:author="Björn Genfors" w:date="2014-03-28T13:24:00Z">
              <w:r w:rsidR="00B80999">
                <w:t>AnalysisType</w:t>
              </w:r>
            </w:ins>
            <w:r w:rsidRPr="00CC412F">
              <w:t>.method</w:t>
            </w:r>
          </w:p>
        </w:tc>
        <w:tc>
          <w:tcPr>
            <w:tcW w:w="2977" w:type="dxa"/>
            <w:vAlign w:val="center"/>
          </w:tcPr>
          <w:p w14:paraId="5A1CFC96"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2512EF18"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laboratoryOrderOutcome/laboratoryOrderOutcomeBody/analysis/method</w:t>
            </w:r>
          </w:p>
        </w:tc>
      </w:tr>
      <w:tr w:rsidR="00F7750B" w:rsidRPr="000B0F50" w14:paraId="520B8C44" w14:textId="77777777" w:rsidTr="00CC412F">
        <w:trPr>
          <w:trHeight w:val="397"/>
        </w:trPr>
        <w:tc>
          <w:tcPr>
            <w:tcW w:w="1809" w:type="dxa"/>
            <w:vAlign w:val="center"/>
          </w:tcPr>
          <w:p w14:paraId="45DFED13" w14:textId="4A63AE3E" w:rsidR="00F7750B" w:rsidRPr="003A6D72" w:rsidRDefault="00B80999" w:rsidP="00CC412F">
            <w:ins w:id="715" w:author="Björn Genfors" w:date="2014-03-28T13:24:00Z">
              <w:r>
                <w:t>R</w:t>
              </w:r>
            </w:ins>
            <w:del w:id="716" w:author="Björn Genfors" w:date="2014-03-28T13:24:00Z">
              <w:r w:rsidR="00F7750B" w:rsidRPr="003A6D72" w:rsidDel="00B80999">
                <w:delText>r</w:delText>
              </w:r>
            </w:del>
            <w:r w:rsidR="00F7750B" w:rsidRPr="003A6D72">
              <w:t>elationToAnalysis</w:t>
            </w:r>
            <w:ins w:id="717" w:author="Björn Genfors" w:date="2014-03-28T13:24:00Z">
              <w:r>
                <w:t>Type</w:t>
              </w:r>
            </w:ins>
            <w:r w:rsidR="00F7750B" w:rsidRPr="003A6D72">
              <w:t>.analysisId</w:t>
            </w:r>
          </w:p>
        </w:tc>
        <w:tc>
          <w:tcPr>
            <w:tcW w:w="2977" w:type="dxa"/>
            <w:vAlign w:val="center"/>
          </w:tcPr>
          <w:p w14:paraId="3A96BD35"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43E562C9" w14:textId="77777777" w:rsidR="00F7750B" w:rsidRPr="000B0F50" w:rsidRDefault="00F7750B" w:rsidP="00CC412F">
            <w:pPr>
              <w:autoSpaceDE w:val="0"/>
              <w:autoSpaceDN w:val="0"/>
              <w:adjustRightInd w:val="0"/>
              <w:spacing w:line="240" w:lineRule="auto"/>
              <w:rPr>
                <w:rFonts w:cs="Arial"/>
                <w:lang w:val="en-US"/>
                <w:rPrChange w:id="718" w:author="Björn Genfors" w:date="2014-03-28T13:02:00Z">
                  <w:rPr>
                    <w:rFonts w:cs="Arial"/>
                  </w:rPr>
                </w:rPrChange>
              </w:rPr>
            </w:pPr>
            <w:r w:rsidRPr="000B0F50">
              <w:rPr>
                <w:rFonts w:cs="Consolas"/>
                <w:spacing w:val="-1"/>
                <w:lang w:val="en-US"/>
                <w:rPrChange w:id="719" w:author="Björn Genfors" w:date="2014-03-28T13:02:00Z">
                  <w:rPr>
                    <w:rFonts w:cs="Consolas"/>
                    <w:spacing w:val="-1"/>
                  </w:rPr>
                </w:rPrChange>
              </w:rPr>
              <w:t>laboratoryOrderOutcome/laboratoryOrderOutcomeBody/analysis/relationToAnalysis/analysisId</w:t>
            </w:r>
          </w:p>
        </w:tc>
      </w:tr>
      <w:tr w:rsidR="00F7750B" w:rsidRPr="000B0F50" w14:paraId="6613AFD5" w14:textId="77777777" w:rsidTr="00CC412F">
        <w:trPr>
          <w:trHeight w:val="397"/>
        </w:trPr>
        <w:tc>
          <w:tcPr>
            <w:tcW w:w="1809" w:type="dxa"/>
            <w:vAlign w:val="center"/>
          </w:tcPr>
          <w:p w14:paraId="2010DEFA" w14:textId="6D20514B" w:rsidR="00F7750B" w:rsidRPr="003A6D72" w:rsidRDefault="00F7750B" w:rsidP="00CC412F">
            <w:del w:id="720" w:author="Björn Genfors" w:date="2014-03-28T13:24:00Z">
              <w:r w:rsidRPr="003A6D72" w:rsidDel="00B80999">
                <w:delText>analysisOutcome</w:delText>
              </w:r>
            </w:del>
            <w:ins w:id="721" w:author="Björn Genfors" w:date="2014-03-28T13:24:00Z">
              <w:r w:rsidR="00B80999">
                <w:t>AnalysisOutcomeType</w:t>
              </w:r>
            </w:ins>
            <w:r w:rsidRPr="003A6D72">
              <w:t>.outcomeValue</w:t>
            </w:r>
          </w:p>
        </w:tc>
        <w:tc>
          <w:tcPr>
            <w:tcW w:w="2977" w:type="dxa"/>
            <w:vAlign w:val="center"/>
          </w:tcPr>
          <w:p w14:paraId="4246E13B"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Värde.värde</w:t>
            </w:r>
          </w:p>
        </w:tc>
        <w:tc>
          <w:tcPr>
            <w:tcW w:w="4111" w:type="dxa"/>
            <w:vAlign w:val="center"/>
          </w:tcPr>
          <w:p w14:paraId="343B680E" w14:textId="77777777" w:rsidR="00F7750B" w:rsidRPr="000B0F50" w:rsidRDefault="00F7750B" w:rsidP="00CC412F">
            <w:pPr>
              <w:autoSpaceDE w:val="0"/>
              <w:autoSpaceDN w:val="0"/>
              <w:adjustRightInd w:val="0"/>
              <w:spacing w:line="240" w:lineRule="auto"/>
              <w:rPr>
                <w:rFonts w:cs="Arial"/>
                <w:lang w:val="en-US"/>
                <w:rPrChange w:id="722" w:author="Björn Genfors" w:date="2014-03-28T13:02:00Z">
                  <w:rPr>
                    <w:rFonts w:cs="Arial"/>
                  </w:rPr>
                </w:rPrChange>
              </w:rPr>
            </w:pPr>
            <w:r w:rsidRPr="000B0F50">
              <w:rPr>
                <w:rFonts w:cs="Consolas"/>
                <w:spacing w:val="-1"/>
                <w:lang w:val="en-US"/>
                <w:rPrChange w:id="723" w:author="Björn Genfors" w:date="2014-03-28T13:02:00Z">
                  <w:rPr>
                    <w:rFonts w:cs="Consolas"/>
                    <w:spacing w:val="-1"/>
                  </w:rPr>
                </w:rPrChange>
              </w:rPr>
              <w:t>laboratoryOrderOutcome/laboratoryOrderOutcomeBody/analysis/analysisOutcome/outcomeValue</w:t>
            </w:r>
          </w:p>
        </w:tc>
      </w:tr>
      <w:tr w:rsidR="00F7750B" w:rsidRPr="000B0F50" w14:paraId="1DC8C294" w14:textId="77777777" w:rsidTr="00CC412F">
        <w:trPr>
          <w:trHeight w:val="397"/>
        </w:trPr>
        <w:tc>
          <w:tcPr>
            <w:tcW w:w="1809" w:type="dxa"/>
            <w:vAlign w:val="center"/>
          </w:tcPr>
          <w:p w14:paraId="1C4D7AEA" w14:textId="0BDBA31C" w:rsidR="00F7750B" w:rsidRPr="003A6D72" w:rsidRDefault="00F7750B" w:rsidP="00CC412F">
            <w:del w:id="724" w:author="Björn Genfors" w:date="2014-03-28T13:24:00Z">
              <w:r w:rsidRPr="003A6D72" w:rsidDel="00B80999">
                <w:delText>analysisOutcome</w:delText>
              </w:r>
            </w:del>
            <w:ins w:id="725" w:author="Björn Genfors" w:date="2014-03-28T13:24:00Z">
              <w:r w:rsidR="00B80999">
                <w:t>AnalysisOutcomeType</w:t>
              </w:r>
            </w:ins>
            <w:r w:rsidRPr="003A6D72">
              <w:t>.outcomeUnit</w:t>
            </w:r>
          </w:p>
        </w:tc>
        <w:tc>
          <w:tcPr>
            <w:tcW w:w="2977" w:type="dxa"/>
            <w:vAlign w:val="center"/>
          </w:tcPr>
          <w:p w14:paraId="6371122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Värde.enhet</w:t>
            </w:r>
          </w:p>
        </w:tc>
        <w:tc>
          <w:tcPr>
            <w:tcW w:w="4111" w:type="dxa"/>
            <w:vAlign w:val="center"/>
          </w:tcPr>
          <w:p w14:paraId="03D1AC39" w14:textId="77777777" w:rsidR="00F7750B" w:rsidRPr="000B0F50" w:rsidRDefault="00F7750B" w:rsidP="00CC412F">
            <w:pPr>
              <w:autoSpaceDE w:val="0"/>
              <w:autoSpaceDN w:val="0"/>
              <w:adjustRightInd w:val="0"/>
              <w:spacing w:line="240" w:lineRule="auto"/>
              <w:rPr>
                <w:rFonts w:cs="Consolas"/>
                <w:spacing w:val="-1"/>
                <w:lang w:val="en-US"/>
                <w:rPrChange w:id="726" w:author="Björn Genfors" w:date="2014-03-28T13:02:00Z">
                  <w:rPr>
                    <w:rFonts w:cs="Consolas"/>
                    <w:spacing w:val="-1"/>
                  </w:rPr>
                </w:rPrChange>
              </w:rPr>
            </w:pPr>
            <w:r w:rsidRPr="000B0F50">
              <w:rPr>
                <w:rFonts w:cs="Consolas"/>
                <w:spacing w:val="-1"/>
                <w:lang w:val="en-US"/>
                <w:rPrChange w:id="727" w:author="Björn Genfors" w:date="2014-03-28T13:02:00Z">
                  <w:rPr>
                    <w:rFonts w:cs="Consolas"/>
                    <w:spacing w:val="-1"/>
                  </w:rPr>
                </w:rPrChange>
              </w:rPr>
              <w:t>laboratoryOrderOutcome/laboratoryOrderOutcomeBody/analysis/analysisOutcome/outcomeUnit</w:t>
            </w:r>
          </w:p>
        </w:tc>
      </w:tr>
      <w:tr w:rsidR="00F7750B" w:rsidRPr="000B0F50" w14:paraId="5FDB7165" w14:textId="77777777" w:rsidTr="00CC412F">
        <w:trPr>
          <w:trHeight w:val="397"/>
        </w:trPr>
        <w:tc>
          <w:tcPr>
            <w:tcW w:w="1809" w:type="dxa"/>
            <w:vAlign w:val="center"/>
          </w:tcPr>
          <w:p w14:paraId="39DD6043" w14:textId="040D1C34" w:rsidR="00F7750B" w:rsidRPr="00CC412F" w:rsidRDefault="00F7750B" w:rsidP="00CC412F">
            <w:del w:id="728" w:author="Björn Genfors" w:date="2014-03-28T13:24:00Z">
              <w:r w:rsidRPr="003A6D72" w:rsidDel="00B80999">
                <w:delText>analysisOutcome</w:delText>
              </w:r>
            </w:del>
            <w:ins w:id="729" w:author="Björn Genfors" w:date="2014-03-28T13:24:00Z">
              <w:r w:rsidR="00B80999">
                <w:lastRenderedPageBreak/>
                <w:t>AnalysisOutcomeType</w:t>
              </w:r>
            </w:ins>
            <w:r w:rsidRPr="003A6D72">
              <w:t>.observationTime</w:t>
            </w:r>
          </w:p>
        </w:tc>
        <w:tc>
          <w:tcPr>
            <w:tcW w:w="2977" w:type="dxa"/>
            <w:vAlign w:val="center"/>
          </w:tcPr>
          <w:p w14:paraId="7CC2C287"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lastRenderedPageBreak/>
              <w:t xml:space="preserve">Observerat Uppfattat </w:t>
            </w:r>
            <w:r w:rsidRPr="00CC412F">
              <w:rPr>
                <w:rFonts w:ascii="Georgia" w:hAnsi="Georgia" w:cs="Arial"/>
                <w:color w:val="auto"/>
                <w:sz w:val="20"/>
                <w:szCs w:val="20"/>
              </w:rPr>
              <w:lastRenderedPageBreak/>
              <w:t>tillstånd.observerande uppfattande tidpunkt</w:t>
            </w:r>
          </w:p>
        </w:tc>
        <w:tc>
          <w:tcPr>
            <w:tcW w:w="4111" w:type="dxa"/>
            <w:vAlign w:val="center"/>
          </w:tcPr>
          <w:p w14:paraId="56ADAD3A" w14:textId="77777777" w:rsidR="00F7750B" w:rsidRPr="000B0F50" w:rsidRDefault="00F7750B" w:rsidP="00CC412F">
            <w:pPr>
              <w:autoSpaceDE w:val="0"/>
              <w:autoSpaceDN w:val="0"/>
              <w:adjustRightInd w:val="0"/>
              <w:spacing w:line="240" w:lineRule="auto"/>
              <w:rPr>
                <w:rFonts w:cs="Consolas"/>
                <w:spacing w:val="-1"/>
                <w:lang w:val="en-US"/>
                <w:rPrChange w:id="730" w:author="Björn Genfors" w:date="2014-03-28T13:02:00Z">
                  <w:rPr>
                    <w:rFonts w:cs="Consolas"/>
                    <w:spacing w:val="-1"/>
                  </w:rPr>
                </w:rPrChange>
              </w:rPr>
            </w:pPr>
            <w:r w:rsidRPr="000B0F50">
              <w:rPr>
                <w:rFonts w:cs="Consolas"/>
                <w:spacing w:val="-1"/>
                <w:lang w:val="en-US"/>
                <w:rPrChange w:id="731" w:author="Björn Genfors" w:date="2014-03-28T13:02:00Z">
                  <w:rPr>
                    <w:rFonts w:cs="Consolas"/>
                    <w:spacing w:val="-1"/>
                  </w:rPr>
                </w:rPrChange>
              </w:rPr>
              <w:lastRenderedPageBreak/>
              <w:t>laboratoryOrderOutcome/laboratoryOrderO</w:t>
            </w:r>
            <w:r w:rsidRPr="000B0F50">
              <w:rPr>
                <w:rFonts w:cs="Consolas"/>
                <w:spacing w:val="-1"/>
                <w:lang w:val="en-US"/>
                <w:rPrChange w:id="732" w:author="Björn Genfors" w:date="2014-03-28T13:02:00Z">
                  <w:rPr>
                    <w:rFonts w:cs="Consolas"/>
                    <w:spacing w:val="-1"/>
                  </w:rPr>
                </w:rPrChange>
              </w:rPr>
              <w:lastRenderedPageBreak/>
              <w:t>utcomeBody/analysis/analysisOutcome/observationTime</w:t>
            </w:r>
          </w:p>
        </w:tc>
      </w:tr>
      <w:tr w:rsidR="00F7750B" w:rsidRPr="000B0F50" w14:paraId="1A5B18D8" w14:textId="77777777" w:rsidTr="00CC412F">
        <w:trPr>
          <w:trHeight w:val="397"/>
        </w:trPr>
        <w:tc>
          <w:tcPr>
            <w:tcW w:w="1809" w:type="dxa"/>
            <w:vAlign w:val="center"/>
          </w:tcPr>
          <w:p w14:paraId="009A1C0B" w14:textId="05FF9EC2" w:rsidR="00F7750B" w:rsidRPr="00CC412F" w:rsidRDefault="00F7750B" w:rsidP="00CC412F">
            <w:del w:id="733" w:author="Björn Genfors" w:date="2014-03-28T13:24:00Z">
              <w:r w:rsidRPr="003A6D72" w:rsidDel="00B80999">
                <w:lastRenderedPageBreak/>
                <w:delText>analysisOutcome</w:delText>
              </w:r>
            </w:del>
            <w:ins w:id="734" w:author="Björn Genfors" w:date="2014-03-28T13:24:00Z">
              <w:r w:rsidR="00B80999">
                <w:t>AnalysisOutcomeType</w:t>
              </w:r>
            </w:ins>
            <w:r w:rsidRPr="003A6D72">
              <w:t>.pathologicalFlag</w:t>
            </w:r>
          </w:p>
        </w:tc>
        <w:tc>
          <w:tcPr>
            <w:tcW w:w="2977" w:type="dxa"/>
            <w:vAlign w:val="center"/>
          </w:tcPr>
          <w:p w14:paraId="3332782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Hälsokomponentspecifikation.patologisk process</w:t>
            </w:r>
          </w:p>
        </w:tc>
        <w:tc>
          <w:tcPr>
            <w:tcW w:w="4111" w:type="dxa"/>
            <w:vAlign w:val="center"/>
          </w:tcPr>
          <w:p w14:paraId="32379BA7" w14:textId="77777777" w:rsidR="00F7750B" w:rsidRPr="000B0F50" w:rsidRDefault="00F7750B" w:rsidP="00CC412F">
            <w:pPr>
              <w:autoSpaceDE w:val="0"/>
              <w:autoSpaceDN w:val="0"/>
              <w:adjustRightInd w:val="0"/>
              <w:spacing w:line="240" w:lineRule="auto"/>
              <w:rPr>
                <w:rFonts w:cs="Consolas"/>
                <w:spacing w:val="-1"/>
                <w:lang w:val="en-US"/>
                <w:rPrChange w:id="735" w:author="Björn Genfors" w:date="2014-03-28T13:02:00Z">
                  <w:rPr>
                    <w:rFonts w:cs="Consolas"/>
                    <w:spacing w:val="-1"/>
                  </w:rPr>
                </w:rPrChange>
              </w:rPr>
            </w:pPr>
            <w:r w:rsidRPr="000B0F50">
              <w:rPr>
                <w:rFonts w:cs="Consolas"/>
                <w:spacing w:val="-1"/>
                <w:lang w:val="en-US"/>
                <w:rPrChange w:id="736" w:author="Björn Genfors" w:date="2014-03-28T13:02:00Z">
                  <w:rPr>
                    <w:rFonts w:cs="Consolas"/>
                    <w:spacing w:val="-1"/>
                  </w:rPr>
                </w:rPrChange>
              </w:rPr>
              <w:t>laboratoryOrderOutcome/laboratoryOrderOutcomeBody/analysis/analysisOutcome/pathologicalFlag</w:t>
            </w:r>
          </w:p>
        </w:tc>
      </w:tr>
      <w:tr w:rsidR="00F7750B" w:rsidRPr="000B0F50" w14:paraId="6114E8B5" w14:textId="77777777" w:rsidTr="00CC412F">
        <w:trPr>
          <w:trHeight w:val="397"/>
        </w:trPr>
        <w:tc>
          <w:tcPr>
            <w:tcW w:w="1809" w:type="dxa"/>
            <w:vAlign w:val="center"/>
          </w:tcPr>
          <w:p w14:paraId="33D4D705" w14:textId="3A7A1DDE" w:rsidR="00F7750B" w:rsidRPr="00CC412F" w:rsidRDefault="00F7750B" w:rsidP="00CC412F">
            <w:del w:id="737" w:author="Björn Genfors" w:date="2014-03-28T13:24:00Z">
              <w:r w:rsidRPr="003A6D72" w:rsidDel="00B80999">
                <w:delText>analysisOutcome</w:delText>
              </w:r>
            </w:del>
            <w:ins w:id="738" w:author="Björn Genfors" w:date="2014-03-28T13:24:00Z">
              <w:r w:rsidR="00B80999">
                <w:t>AnalysisOutcomeType</w:t>
              </w:r>
            </w:ins>
            <w:r w:rsidRPr="003A6D72">
              <w:t>.outcomeDescription</w:t>
            </w:r>
          </w:p>
        </w:tc>
        <w:tc>
          <w:tcPr>
            <w:tcW w:w="2977" w:type="dxa"/>
            <w:vAlign w:val="center"/>
          </w:tcPr>
          <w:p w14:paraId="0749B406" w14:textId="77777777" w:rsidR="00F7750B" w:rsidRPr="00CC412F" w:rsidRDefault="00F7750B" w:rsidP="00CC412F">
            <w:pPr>
              <w:rPr>
                <w:rFonts w:cs="Arial"/>
              </w:rPr>
            </w:pPr>
            <w:r w:rsidRPr="00CC412F">
              <w:rPr>
                <w:rFonts w:cs="Arial"/>
              </w:rPr>
              <w:t>Observerat uppfattat tillstånd Värde.kommentar värde</w:t>
            </w:r>
          </w:p>
        </w:tc>
        <w:tc>
          <w:tcPr>
            <w:tcW w:w="4111" w:type="dxa"/>
            <w:vAlign w:val="center"/>
          </w:tcPr>
          <w:p w14:paraId="318BF3CE" w14:textId="77777777" w:rsidR="00F7750B" w:rsidRPr="000B0F50" w:rsidRDefault="00F7750B" w:rsidP="00CC412F">
            <w:pPr>
              <w:rPr>
                <w:lang w:val="en-US"/>
                <w:rPrChange w:id="739" w:author="Björn Genfors" w:date="2014-03-28T13:02:00Z">
                  <w:rPr/>
                </w:rPrChange>
              </w:rPr>
            </w:pPr>
            <w:r w:rsidRPr="000B0F50">
              <w:rPr>
                <w:rFonts w:cs="Consolas"/>
                <w:spacing w:val="-1"/>
                <w:lang w:val="en-US"/>
                <w:rPrChange w:id="740" w:author="Björn Genfors" w:date="2014-03-28T13:02:00Z">
                  <w:rPr>
                    <w:rFonts w:cs="Consolas"/>
                    <w:spacing w:val="-1"/>
                  </w:rPr>
                </w:rPrChange>
              </w:rPr>
              <w:t>laboratoryOrderOutcome/laboratoryOrderOutcomeBody/analysis/analysisOutcome/outcomeDescription</w:t>
            </w:r>
          </w:p>
        </w:tc>
      </w:tr>
      <w:tr w:rsidR="00F7750B" w:rsidRPr="000B0F50" w14:paraId="32C85623" w14:textId="77777777" w:rsidTr="00CC412F">
        <w:trPr>
          <w:trHeight w:val="397"/>
        </w:trPr>
        <w:tc>
          <w:tcPr>
            <w:tcW w:w="1809" w:type="dxa"/>
            <w:vAlign w:val="center"/>
          </w:tcPr>
          <w:p w14:paraId="7A305928" w14:textId="79D8999F" w:rsidR="00F7750B" w:rsidRPr="00CC412F" w:rsidRDefault="00F7750B" w:rsidP="00CC412F">
            <w:del w:id="741" w:author="Björn Genfors" w:date="2014-03-28T13:24:00Z">
              <w:r w:rsidRPr="003A6D72" w:rsidDel="00B80999">
                <w:delText>analysisOutcome</w:delText>
              </w:r>
            </w:del>
            <w:ins w:id="742" w:author="Björn Genfors" w:date="2014-03-28T13:24:00Z">
              <w:r w:rsidR="00B80999">
                <w:t>AnalysisOutcomeType</w:t>
              </w:r>
            </w:ins>
            <w:r w:rsidRPr="003A6D72">
              <w:t>.referenceInterval</w:t>
            </w:r>
          </w:p>
        </w:tc>
        <w:tc>
          <w:tcPr>
            <w:tcW w:w="2977" w:type="dxa"/>
            <w:vAlign w:val="center"/>
          </w:tcPr>
          <w:p w14:paraId="2BD93D2F"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Relaterad information.relaterat värde</w:t>
            </w:r>
          </w:p>
        </w:tc>
        <w:tc>
          <w:tcPr>
            <w:tcW w:w="4111" w:type="dxa"/>
            <w:vAlign w:val="center"/>
          </w:tcPr>
          <w:p w14:paraId="480CEC0C" w14:textId="77777777" w:rsidR="00F7750B" w:rsidRPr="000B0F50" w:rsidRDefault="00F7750B" w:rsidP="00CC412F">
            <w:pPr>
              <w:autoSpaceDE w:val="0"/>
              <w:autoSpaceDN w:val="0"/>
              <w:adjustRightInd w:val="0"/>
              <w:spacing w:line="240" w:lineRule="auto"/>
              <w:rPr>
                <w:rFonts w:cs="Consolas"/>
                <w:spacing w:val="-1"/>
                <w:lang w:val="en-US"/>
                <w:rPrChange w:id="743" w:author="Björn Genfors" w:date="2014-03-28T13:02:00Z">
                  <w:rPr>
                    <w:rFonts w:cs="Consolas"/>
                    <w:spacing w:val="-1"/>
                  </w:rPr>
                </w:rPrChange>
              </w:rPr>
            </w:pPr>
            <w:r w:rsidRPr="000B0F50">
              <w:rPr>
                <w:rFonts w:cs="Consolas"/>
                <w:spacing w:val="-1"/>
                <w:lang w:val="en-US"/>
                <w:rPrChange w:id="744" w:author="Björn Genfors" w:date="2014-03-28T13:02:00Z">
                  <w:rPr>
                    <w:rFonts w:cs="Consolas"/>
                    <w:spacing w:val="-1"/>
                  </w:rPr>
                </w:rPrChange>
              </w:rPr>
              <w:t>laboratoryOrderOutcome/laboratoryOrderOutcomeBody/analysis/analysisOutcome/referenceInterval</w:t>
            </w:r>
          </w:p>
        </w:tc>
      </w:tr>
      <w:tr w:rsidR="00F7750B" w:rsidRPr="000B0F50" w14:paraId="32278CED" w14:textId="77777777" w:rsidTr="00CC412F">
        <w:trPr>
          <w:trHeight w:val="397"/>
        </w:trPr>
        <w:tc>
          <w:tcPr>
            <w:tcW w:w="1809" w:type="dxa"/>
            <w:vAlign w:val="center"/>
          </w:tcPr>
          <w:p w14:paraId="4A9D4505" w14:textId="058A7003" w:rsidR="00F7750B" w:rsidRPr="00CC412F" w:rsidRDefault="00F7750B" w:rsidP="00CC412F">
            <w:del w:id="745" w:author="Björn Genfors" w:date="2014-03-28T13:24:00Z">
              <w:r w:rsidRPr="003A6D72" w:rsidDel="00B80999">
                <w:delText>analysisOutcome</w:delText>
              </w:r>
            </w:del>
            <w:ins w:id="746" w:author="Björn Genfors" w:date="2014-03-28T13:24:00Z">
              <w:r w:rsidR="00B80999">
                <w:t>AnalysisOutcomeType</w:t>
              </w:r>
            </w:ins>
            <w:r w:rsidRPr="003A6D72">
              <w:t>.referencePopulation</w:t>
            </w:r>
          </w:p>
        </w:tc>
        <w:tc>
          <w:tcPr>
            <w:tcW w:w="2977" w:type="dxa"/>
            <w:vAlign w:val="center"/>
          </w:tcPr>
          <w:p w14:paraId="0E6DB586"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Relaterad information.relaterat värde</w:t>
            </w:r>
          </w:p>
        </w:tc>
        <w:tc>
          <w:tcPr>
            <w:tcW w:w="4111" w:type="dxa"/>
            <w:vAlign w:val="center"/>
          </w:tcPr>
          <w:p w14:paraId="21D98DF4" w14:textId="77777777" w:rsidR="00F7750B" w:rsidRPr="000B0F50" w:rsidRDefault="00F7750B" w:rsidP="00CC412F">
            <w:pPr>
              <w:autoSpaceDE w:val="0"/>
              <w:autoSpaceDN w:val="0"/>
              <w:adjustRightInd w:val="0"/>
              <w:spacing w:line="240" w:lineRule="auto"/>
              <w:rPr>
                <w:rFonts w:cs="Consolas"/>
                <w:spacing w:val="-1"/>
                <w:lang w:val="en-US"/>
                <w:rPrChange w:id="747" w:author="Björn Genfors" w:date="2014-03-28T13:02:00Z">
                  <w:rPr>
                    <w:rFonts w:cs="Consolas"/>
                    <w:spacing w:val="-1"/>
                  </w:rPr>
                </w:rPrChange>
              </w:rPr>
            </w:pPr>
            <w:r w:rsidRPr="000B0F50">
              <w:rPr>
                <w:rFonts w:cs="Consolas"/>
                <w:spacing w:val="-1"/>
                <w:lang w:val="en-US"/>
                <w:rPrChange w:id="748" w:author="Björn Genfors" w:date="2014-03-28T13:02:00Z">
                  <w:rPr>
                    <w:rFonts w:cs="Consolas"/>
                    <w:spacing w:val="-1"/>
                  </w:rPr>
                </w:rPrChange>
              </w:rPr>
              <w:t>laboratoryOrderOutcome/laboratoryOrderOutcomeBody/analysis/analysisOutcome/referencePopulation</w:t>
            </w:r>
          </w:p>
        </w:tc>
      </w:tr>
      <w:tr w:rsidR="00F7750B" w:rsidRPr="00CC412F" w14:paraId="6F3A090C" w14:textId="77777777" w:rsidTr="00CC412F">
        <w:trPr>
          <w:trHeight w:val="397"/>
        </w:trPr>
        <w:tc>
          <w:tcPr>
            <w:tcW w:w="1809" w:type="dxa"/>
            <w:vAlign w:val="center"/>
          </w:tcPr>
          <w:p w14:paraId="32563E49" w14:textId="00261368" w:rsidR="00F7750B" w:rsidRPr="00CC412F" w:rsidRDefault="00B80999" w:rsidP="00CC412F">
            <w:ins w:id="749" w:author="Björn Genfors" w:date="2014-03-28T13:24:00Z">
              <w:r>
                <w:t>O</w:t>
              </w:r>
            </w:ins>
            <w:del w:id="750" w:author="Björn Genfors" w:date="2014-03-28T13:24:00Z">
              <w:r w:rsidR="00F7750B" w:rsidRPr="00CC412F" w:rsidDel="00B80999">
                <w:delText>o</w:delText>
              </w:r>
            </w:del>
            <w:r w:rsidR="00F7750B" w:rsidRPr="00CC412F">
              <w:t>rder</w:t>
            </w:r>
            <w:ins w:id="751" w:author="Björn Genfors" w:date="2014-03-28T13:24:00Z">
              <w:r>
                <w:t>Type</w:t>
              </w:r>
            </w:ins>
            <w:r w:rsidR="00F7750B" w:rsidRPr="00CC412F">
              <w:t>.orderId</w:t>
            </w:r>
          </w:p>
        </w:tc>
        <w:tc>
          <w:tcPr>
            <w:tcW w:w="2977" w:type="dxa"/>
            <w:vAlign w:val="center"/>
          </w:tcPr>
          <w:p w14:paraId="31A0365C"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Framställan resultat.framställan_id</w:t>
            </w:r>
          </w:p>
        </w:tc>
        <w:tc>
          <w:tcPr>
            <w:tcW w:w="4111" w:type="dxa"/>
            <w:vAlign w:val="center"/>
          </w:tcPr>
          <w:p w14:paraId="6A5237F8" w14:textId="77777777" w:rsidR="00F7750B" w:rsidRPr="003A6D72" w:rsidRDefault="00F7750B" w:rsidP="00CC412F">
            <w:pPr>
              <w:autoSpaceDE w:val="0"/>
              <w:autoSpaceDN w:val="0"/>
              <w:adjustRightInd w:val="0"/>
              <w:spacing w:line="240" w:lineRule="auto"/>
              <w:rPr>
                <w:rFonts w:cs="Arial"/>
              </w:rPr>
            </w:pPr>
            <w:r w:rsidRPr="003A6D72">
              <w:rPr>
                <w:rFonts w:cs="Consolas"/>
                <w:spacing w:val="-1"/>
              </w:rPr>
              <w:t>laboratoryOrderOutcome/laboratoryOrderOutcomeBody/order/orderId</w:t>
            </w:r>
          </w:p>
        </w:tc>
      </w:tr>
      <w:tr w:rsidR="00F7750B" w:rsidRPr="00CC412F" w14:paraId="6EB79586" w14:textId="77777777" w:rsidTr="00CC412F">
        <w:trPr>
          <w:trHeight w:val="397"/>
        </w:trPr>
        <w:tc>
          <w:tcPr>
            <w:tcW w:w="1809" w:type="dxa"/>
            <w:vAlign w:val="center"/>
          </w:tcPr>
          <w:p w14:paraId="2079F70A" w14:textId="4EA3FCA2" w:rsidR="00F7750B" w:rsidRPr="00CC412F" w:rsidRDefault="00F7750B" w:rsidP="00CC412F">
            <w:del w:id="752" w:author="Björn Genfors" w:date="2014-03-28T13:24:00Z">
              <w:r w:rsidRPr="00CC412F" w:rsidDel="00B80999">
                <w:delText>o</w:delText>
              </w:r>
            </w:del>
            <w:ins w:id="753" w:author="Björn Genfors" w:date="2014-03-28T13:24:00Z">
              <w:r w:rsidR="00B80999">
                <w:t>O</w:t>
              </w:r>
            </w:ins>
            <w:r w:rsidRPr="00CC412F">
              <w:t>rder</w:t>
            </w:r>
            <w:ins w:id="754" w:author="Björn Genfors" w:date="2014-03-28T13:24:00Z">
              <w:r w:rsidR="00B80999">
                <w:t>Type</w:t>
              </w:r>
            </w:ins>
            <w:r w:rsidRPr="00CC412F">
              <w:t>.orderReason</w:t>
            </w:r>
          </w:p>
        </w:tc>
        <w:tc>
          <w:tcPr>
            <w:tcW w:w="2977" w:type="dxa"/>
            <w:vAlign w:val="center"/>
          </w:tcPr>
          <w:p w14:paraId="020700D8"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Hälsofråga.fråga</w:t>
            </w:r>
          </w:p>
        </w:tc>
        <w:tc>
          <w:tcPr>
            <w:tcW w:w="4111" w:type="dxa"/>
            <w:vAlign w:val="center"/>
          </w:tcPr>
          <w:p w14:paraId="61B81983"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laboratoryOrderOutcome/laboratoryOrderOutcomeBody/order/orderReasion</w:t>
            </w:r>
          </w:p>
        </w:tc>
      </w:tr>
    </w:tbl>
    <w:p w14:paraId="13F02BD8" w14:textId="77777777" w:rsidR="00F7750B" w:rsidRPr="003A6D72" w:rsidRDefault="00F7750B" w:rsidP="00F7750B"/>
    <w:p w14:paraId="37495023" w14:textId="77777777" w:rsidR="0027683A" w:rsidRDefault="0027683A">
      <w:pPr>
        <w:spacing w:line="240" w:lineRule="auto"/>
        <w:rPr>
          <w:rFonts w:eastAsia="Times New Roman"/>
          <w:bCs/>
          <w:sz w:val="24"/>
        </w:rPr>
      </w:pPr>
      <w:r>
        <w:br w:type="page"/>
      </w:r>
    </w:p>
    <w:p w14:paraId="2D87AB54" w14:textId="033F87CC" w:rsidR="00CC412F" w:rsidRPr="00E10ACE" w:rsidRDefault="00CC412F" w:rsidP="00CC412F">
      <w:pPr>
        <w:pStyle w:val="Rubrik3"/>
      </w:pPr>
      <w:bookmarkStart w:id="755" w:name="_Toc383102085"/>
      <w:r>
        <w:lastRenderedPageBreak/>
        <w:t>GetECGOutcome</w:t>
      </w:r>
      <w:bookmarkEnd w:id="755"/>
    </w:p>
    <w:p w14:paraId="23806ADD" w14:textId="77777777" w:rsidR="00FE3D2C" w:rsidRDefault="00FE3D2C" w:rsidP="00CC412F">
      <w:pPr>
        <w:spacing w:line="239" w:lineRule="auto"/>
        <w:ind w:right="145"/>
        <w:rPr>
          <w:spacing w:val="-1"/>
        </w:rPr>
      </w:pPr>
    </w:p>
    <w:p w14:paraId="0DBEA1B4" w14:textId="4BF04BC6" w:rsidR="00CC412F" w:rsidRPr="003A6D72" w:rsidRDefault="005D7DF6" w:rsidP="00CC412F">
      <w:pPr>
        <w:spacing w:line="239" w:lineRule="auto"/>
        <w:ind w:right="145"/>
        <w:rPr>
          <w:spacing w:val="-1"/>
          <w:highlight w:val="yellow"/>
        </w:rPr>
      </w:pPr>
      <w:r w:rsidRPr="003A6D72">
        <w:rPr>
          <w:noProof/>
          <w:spacing w:val="-1"/>
          <w:lang w:eastAsia="sv-SE"/>
        </w:rPr>
        <w:drawing>
          <wp:inline distT="0" distB="0" distL="0" distR="0" wp14:anchorId="5D614BC7" wp14:editId="298989D3">
            <wp:extent cx="5562600" cy="4207191"/>
            <wp:effectExtent l="0" t="0" r="0" b="3175"/>
            <wp:docPr id="32" name="Bildobjek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s\Desktop\Agilian\GetECGOutcome.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59683" cy="4204985"/>
                    </a:xfrm>
                    <a:prstGeom prst="rect">
                      <a:avLst/>
                    </a:prstGeom>
                    <a:noFill/>
                    <a:ln>
                      <a:noFill/>
                    </a:ln>
                  </pic:spPr>
                </pic:pic>
              </a:graphicData>
            </a:graphic>
          </wp:inline>
        </w:drawing>
      </w:r>
    </w:p>
    <w:p w14:paraId="654E1C3A" w14:textId="77777777" w:rsidR="00CC412F" w:rsidRPr="00E10ACE" w:rsidRDefault="00CC412F" w:rsidP="00CC412F"/>
    <w:tbl>
      <w:tblPr>
        <w:tblStyle w:val="Tabellrutnt"/>
        <w:tblW w:w="8897" w:type="dxa"/>
        <w:tblLayout w:type="fixed"/>
        <w:tblLook w:val="04A0" w:firstRow="1" w:lastRow="0" w:firstColumn="1" w:lastColumn="0" w:noHBand="0" w:noVBand="1"/>
      </w:tblPr>
      <w:tblGrid>
        <w:gridCol w:w="1809"/>
        <w:gridCol w:w="2977"/>
        <w:gridCol w:w="4111"/>
        <w:tblGridChange w:id="756">
          <w:tblGrid>
            <w:gridCol w:w="1809"/>
            <w:gridCol w:w="2977"/>
            <w:gridCol w:w="4111"/>
          </w:tblGrid>
        </w:tblGridChange>
      </w:tblGrid>
      <w:tr w:rsidR="00FE3D2C" w:rsidRPr="00A15E02" w14:paraId="67BF92B0" w14:textId="77777777" w:rsidTr="002B0265">
        <w:trPr>
          <w:trHeight w:val="397"/>
        </w:trPr>
        <w:tc>
          <w:tcPr>
            <w:tcW w:w="1809" w:type="dxa"/>
            <w:shd w:val="clear" w:color="auto" w:fill="D9D9D9" w:themeFill="background1" w:themeFillShade="D9"/>
            <w:vAlign w:val="center"/>
          </w:tcPr>
          <w:p w14:paraId="62CC04EA" w14:textId="77777777" w:rsidR="00FE3D2C" w:rsidRPr="00A15E02" w:rsidRDefault="00FE3D2C" w:rsidP="006B6063">
            <w:pPr>
              <w:rPr>
                <w:b/>
              </w:rPr>
            </w:pPr>
            <w:r w:rsidRPr="00A15E02">
              <w:rPr>
                <w:b/>
              </w:rPr>
              <w:t>Klass.attribut</w:t>
            </w:r>
          </w:p>
        </w:tc>
        <w:tc>
          <w:tcPr>
            <w:tcW w:w="2977" w:type="dxa"/>
            <w:shd w:val="clear" w:color="auto" w:fill="D9D9D9" w:themeFill="background1" w:themeFillShade="D9"/>
            <w:vAlign w:val="center"/>
          </w:tcPr>
          <w:p w14:paraId="47E55E8C" w14:textId="77777777" w:rsidR="00FE3D2C" w:rsidRPr="004709E5" w:rsidRDefault="00FE3D2C" w:rsidP="002B0265">
            <w:pPr>
              <w:rPr>
                <w:b/>
                <w:szCs w:val="20"/>
              </w:rPr>
            </w:pPr>
            <w:r w:rsidRPr="004709E5">
              <w:rPr>
                <w:b/>
                <w:szCs w:val="20"/>
              </w:rPr>
              <w:t>Mappning mot V-TIM 2.2</w:t>
            </w:r>
          </w:p>
        </w:tc>
        <w:tc>
          <w:tcPr>
            <w:tcW w:w="4111" w:type="dxa"/>
            <w:shd w:val="clear" w:color="auto" w:fill="D9D9D9" w:themeFill="background1" w:themeFillShade="D9"/>
            <w:vAlign w:val="center"/>
          </w:tcPr>
          <w:p w14:paraId="4568FD05" w14:textId="77777777" w:rsidR="00FE3D2C" w:rsidRPr="00BA72E4" w:rsidRDefault="00FE3D2C" w:rsidP="006B6063">
            <w:pPr>
              <w:rPr>
                <w:b/>
              </w:rPr>
            </w:pPr>
            <w:r w:rsidRPr="00BA72E4">
              <w:rPr>
                <w:b/>
              </w:rPr>
              <w:t>Mappning mot XSD schema</w:t>
            </w:r>
          </w:p>
        </w:tc>
      </w:tr>
      <w:tr w:rsidR="00FE3D2C" w:rsidRPr="00F2299A" w14:paraId="54B39AD1" w14:textId="77777777" w:rsidTr="002B0265">
        <w:trPr>
          <w:trHeight w:val="397"/>
        </w:trPr>
        <w:tc>
          <w:tcPr>
            <w:tcW w:w="1809" w:type="dxa"/>
            <w:vAlign w:val="center"/>
          </w:tcPr>
          <w:p w14:paraId="3B6B5D07" w14:textId="77777777" w:rsidR="00FE3D2C" w:rsidRPr="00F2299A" w:rsidRDefault="00FE3D2C" w:rsidP="006B6063">
            <w:r w:rsidRPr="00F2299A">
              <w:t>PatientSummaryHeaderType.documentId</w:t>
            </w:r>
          </w:p>
        </w:tc>
        <w:tc>
          <w:tcPr>
            <w:tcW w:w="2977" w:type="dxa"/>
            <w:vAlign w:val="center"/>
          </w:tcPr>
          <w:p w14:paraId="20DCAF62" w14:textId="77777777" w:rsidR="00FE3D2C" w:rsidRPr="00F2299A" w:rsidRDefault="00FE3D2C" w:rsidP="002B0265">
            <w:pPr>
              <w:rPr>
                <w:rFonts w:cs="Arial"/>
                <w:i/>
                <w:szCs w:val="20"/>
              </w:rPr>
            </w:pPr>
            <w:r w:rsidRPr="00CC412F">
              <w:rPr>
                <w:rFonts w:cs="Arial"/>
                <w:spacing w:val="-1"/>
              </w:rPr>
              <w:t>Framställan resultat.framställan resultat_id</w:t>
            </w:r>
          </w:p>
        </w:tc>
        <w:tc>
          <w:tcPr>
            <w:tcW w:w="4111" w:type="dxa"/>
            <w:vAlign w:val="center"/>
          </w:tcPr>
          <w:p w14:paraId="4D411446" w14:textId="07DAD141" w:rsidR="00FE3D2C" w:rsidRPr="00F2299A" w:rsidRDefault="00B2177D" w:rsidP="006B6063">
            <w:r>
              <w:t>EcgOutcome</w:t>
            </w:r>
            <w:r w:rsidR="00FE3D2C">
              <w:t>/</w:t>
            </w:r>
            <w:r>
              <w:t>EcgOutcomeHeader</w:t>
            </w:r>
            <w:r w:rsidR="00FE3D2C">
              <w:t>/</w:t>
            </w:r>
            <w:r w:rsidR="00FE3D2C" w:rsidRPr="00F2299A">
              <w:t>documentId</w:t>
            </w:r>
          </w:p>
        </w:tc>
      </w:tr>
      <w:tr w:rsidR="00FE3D2C" w:rsidRPr="00F2299A" w14:paraId="65C9C8D0" w14:textId="77777777" w:rsidTr="002B0265">
        <w:trPr>
          <w:trHeight w:val="397"/>
        </w:trPr>
        <w:tc>
          <w:tcPr>
            <w:tcW w:w="1809" w:type="dxa"/>
            <w:vAlign w:val="center"/>
          </w:tcPr>
          <w:p w14:paraId="09473885" w14:textId="77777777" w:rsidR="00FE3D2C" w:rsidRPr="00F2299A" w:rsidRDefault="00FE3D2C" w:rsidP="006B6063">
            <w:r w:rsidRPr="00F2299A">
              <w:t>PatientSummaryHeaderType.sourceSystemHSAId</w:t>
            </w:r>
          </w:p>
        </w:tc>
        <w:tc>
          <w:tcPr>
            <w:tcW w:w="2977" w:type="dxa"/>
            <w:vAlign w:val="center"/>
          </w:tcPr>
          <w:p w14:paraId="0C4FEBB6" w14:textId="77777777" w:rsidR="00FE3D2C" w:rsidRPr="00F2299A" w:rsidRDefault="00FE3D2C" w:rsidP="002B0265">
            <w:pPr>
              <w:rPr>
                <w:szCs w:val="20"/>
              </w:rPr>
            </w:pPr>
            <w:r w:rsidRPr="00CC412F">
              <w:rPr>
                <w:rFonts w:cs="Arial"/>
                <w:i/>
                <w:color w:val="FF0000"/>
              </w:rPr>
              <w:t>Saknar motsvarighet i V-TIM 2.2</w:t>
            </w:r>
          </w:p>
        </w:tc>
        <w:tc>
          <w:tcPr>
            <w:tcW w:w="4111" w:type="dxa"/>
            <w:vAlign w:val="center"/>
          </w:tcPr>
          <w:p w14:paraId="71124ABB" w14:textId="6B272066" w:rsidR="00FE3D2C" w:rsidRPr="00F2299A" w:rsidRDefault="00B2177D" w:rsidP="006B6063">
            <w:r>
              <w:t>EcgOutcome</w:t>
            </w:r>
            <w:r w:rsidR="00FE3D2C">
              <w:t>/</w:t>
            </w:r>
            <w:r>
              <w:t>EcgOutcomeHeader</w:t>
            </w:r>
            <w:r w:rsidR="00FE3D2C">
              <w:t>/</w:t>
            </w:r>
            <w:r w:rsidR="00FE3D2C" w:rsidRPr="00F2299A">
              <w:t>sourceSystemHSAId</w:t>
            </w:r>
          </w:p>
        </w:tc>
      </w:tr>
      <w:tr w:rsidR="00CF5277" w:rsidRPr="00E60821" w14:paraId="051D903D" w14:textId="77777777" w:rsidTr="002B0265">
        <w:trPr>
          <w:trHeight w:val="397"/>
        </w:trPr>
        <w:tc>
          <w:tcPr>
            <w:tcW w:w="1809" w:type="dxa"/>
            <w:vAlign w:val="center"/>
          </w:tcPr>
          <w:p w14:paraId="0929CE86" w14:textId="77777777" w:rsidR="00CF5277" w:rsidRPr="00E60821" w:rsidRDefault="00CF5277" w:rsidP="006B6063">
            <w:r w:rsidRPr="00E60821">
              <w:t>PatientSummaryHeaderType.documentTitle</w:t>
            </w:r>
          </w:p>
        </w:tc>
        <w:tc>
          <w:tcPr>
            <w:tcW w:w="2977" w:type="dxa"/>
            <w:vAlign w:val="center"/>
          </w:tcPr>
          <w:p w14:paraId="23E4A0EE" w14:textId="43BD679A" w:rsidR="00CF5277" w:rsidRPr="00E60821" w:rsidRDefault="00CF5277" w:rsidP="002B0265">
            <w:pPr>
              <w:rPr>
                <w:rFonts w:cs="Arial"/>
                <w:spacing w:val="-1"/>
                <w:szCs w:val="20"/>
              </w:rPr>
            </w:pPr>
            <w:r w:rsidRPr="00CF5277">
              <w:rPr>
                <w:rFonts w:cs="Arial"/>
                <w:spacing w:val="-1"/>
                <w:szCs w:val="20"/>
              </w:rPr>
              <w:t>Aktivitet.aktivitetsbeskrivning</w:t>
            </w:r>
          </w:p>
        </w:tc>
        <w:tc>
          <w:tcPr>
            <w:tcW w:w="4111" w:type="dxa"/>
            <w:vAlign w:val="center"/>
          </w:tcPr>
          <w:p w14:paraId="14FE916C" w14:textId="0918B6EC" w:rsidR="00CF5277" w:rsidRPr="00E60821" w:rsidRDefault="00CF5277" w:rsidP="006B6063">
            <w:r w:rsidRPr="00E60821">
              <w:t>EcgOutcome/EcgOutcomeHeader/documentTitle</w:t>
            </w:r>
          </w:p>
        </w:tc>
      </w:tr>
      <w:tr w:rsidR="00CF5277" w:rsidRPr="00E60821" w14:paraId="426EBFF1" w14:textId="77777777" w:rsidTr="002B0265">
        <w:trPr>
          <w:trHeight w:val="397"/>
        </w:trPr>
        <w:tc>
          <w:tcPr>
            <w:tcW w:w="1809" w:type="dxa"/>
            <w:vAlign w:val="center"/>
          </w:tcPr>
          <w:p w14:paraId="5A3329E2" w14:textId="77777777" w:rsidR="00CF5277" w:rsidRPr="00E60821" w:rsidRDefault="00CF5277" w:rsidP="006B6063">
            <w:r w:rsidRPr="00E60821">
              <w:t>PatientSummaryHeaderType.documentTime</w:t>
            </w:r>
          </w:p>
        </w:tc>
        <w:tc>
          <w:tcPr>
            <w:tcW w:w="2977" w:type="dxa"/>
            <w:vAlign w:val="center"/>
          </w:tcPr>
          <w:p w14:paraId="77DAA601" w14:textId="543C5EC7" w:rsidR="00CF5277" w:rsidRPr="00E60821" w:rsidRDefault="00CF5277" w:rsidP="002B0265">
            <w:pPr>
              <w:rPr>
                <w:rFonts w:cs="Arial"/>
                <w:szCs w:val="20"/>
              </w:rPr>
            </w:pPr>
            <w:r w:rsidRPr="00CC412F">
              <w:rPr>
                <w:rFonts w:cs="Arial"/>
                <w:i/>
                <w:color w:val="FF0000"/>
              </w:rPr>
              <w:t>Saknar motsvarighet i V-TIM 2.2</w:t>
            </w:r>
          </w:p>
        </w:tc>
        <w:tc>
          <w:tcPr>
            <w:tcW w:w="4111" w:type="dxa"/>
            <w:vAlign w:val="center"/>
          </w:tcPr>
          <w:p w14:paraId="1A1F6B94" w14:textId="48777794" w:rsidR="00CF5277" w:rsidRPr="00E60821" w:rsidRDefault="00CF5277" w:rsidP="006B6063">
            <w:r w:rsidRPr="00E60821">
              <w:t>EcgOutcome/EcgOutcomeHeader/documentTime</w:t>
            </w:r>
          </w:p>
        </w:tc>
      </w:tr>
      <w:tr w:rsidR="00CF5277" w:rsidRPr="00F2299A" w14:paraId="4854D5D7" w14:textId="77777777" w:rsidTr="002B0265">
        <w:trPr>
          <w:trHeight w:val="397"/>
        </w:trPr>
        <w:tc>
          <w:tcPr>
            <w:tcW w:w="1809" w:type="dxa"/>
            <w:vAlign w:val="center"/>
          </w:tcPr>
          <w:p w14:paraId="2DC65CB7" w14:textId="77777777" w:rsidR="00CF5277" w:rsidRPr="00F2299A" w:rsidRDefault="00CF5277" w:rsidP="006B6063">
            <w:r w:rsidRPr="00F2299A">
              <w:t>PatientSummaryHeaderType.patientId</w:t>
            </w:r>
          </w:p>
        </w:tc>
        <w:tc>
          <w:tcPr>
            <w:tcW w:w="2977" w:type="dxa"/>
            <w:vAlign w:val="center"/>
          </w:tcPr>
          <w:p w14:paraId="2DDF9BFE" w14:textId="77777777" w:rsidR="00CF5277" w:rsidRPr="00F2299A" w:rsidRDefault="00CF5277" w:rsidP="002B0265">
            <w:pPr>
              <w:rPr>
                <w:rFonts w:cs="Arial"/>
                <w:spacing w:val="-1"/>
                <w:szCs w:val="20"/>
              </w:rPr>
            </w:pPr>
            <w:r w:rsidRPr="00CC412F">
              <w:rPr>
                <w:rFonts w:cs="Arial"/>
                <w:spacing w:val="-1"/>
              </w:rPr>
              <w:t>Patient.person-id</w:t>
            </w:r>
          </w:p>
        </w:tc>
        <w:tc>
          <w:tcPr>
            <w:tcW w:w="4111" w:type="dxa"/>
            <w:vAlign w:val="center"/>
          </w:tcPr>
          <w:p w14:paraId="76702BFF" w14:textId="09923CE0" w:rsidR="00CF5277" w:rsidRPr="00F2299A" w:rsidRDefault="00CF5277" w:rsidP="006B6063">
            <w:r>
              <w:t>EcgOutcome/EcgOutcomeHeader/</w:t>
            </w:r>
            <w:r w:rsidRPr="00F2299A">
              <w:t>patientId</w:t>
            </w:r>
          </w:p>
        </w:tc>
      </w:tr>
      <w:tr w:rsidR="00CF5277" w:rsidRPr="00F2299A" w14:paraId="2152742C" w14:textId="77777777" w:rsidTr="002B0265">
        <w:trPr>
          <w:trHeight w:val="397"/>
        </w:trPr>
        <w:tc>
          <w:tcPr>
            <w:tcW w:w="1809" w:type="dxa"/>
            <w:vAlign w:val="center"/>
          </w:tcPr>
          <w:p w14:paraId="799C6AD9" w14:textId="77777777" w:rsidR="00CF5277" w:rsidRPr="00F2299A" w:rsidRDefault="00CF5277" w:rsidP="006B6063">
            <w:r w:rsidRPr="00F2299A">
              <w:t>PatientSummary</w:t>
            </w:r>
            <w:r w:rsidRPr="00F2299A">
              <w:lastRenderedPageBreak/>
              <w:t>HeaderType.approvedForPatient</w:t>
            </w:r>
          </w:p>
        </w:tc>
        <w:tc>
          <w:tcPr>
            <w:tcW w:w="2977" w:type="dxa"/>
            <w:vAlign w:val="center"/>
          </w:tcPr>
          <w:p w14:paraId="00BC0D8F" w14:textId="77777777" w:rsidR="00CF5277" w:rsidRPr="00F2299A" w:rsidRDefault="00CF5277" w:rsidP="002B0265">
            <w:pPr>
              <w:rPr>
                <w:szCs w:val="20"/>
              </w:rPr>
            </w:pPr>
            <w:r w:rsidRPr="00CC412F">
              <w:rPr>
                <w:rFonts w:cs="Arial"/>
                <w:i/>
                <w:color w:val="FF0000"/>
              </w:rPr>
              <w:lastRenderedPageBreak/>
              <w:t xml:space="preserve">Saknar motsvarighet i V-TIM </w:t>
            </w:r>
            <w:r w:rsidRPr="00CC412F">
              <w:rPr>
                <w:rFonts w:cs="Arial"/>
                <w:i/>
                <w:color w:val="FF0000"/>
              </w:rPr>
              <w:lastRenderedPageBreak/>
              <w:t>2.2</w:t>
            </w:r>
          </w:p>
        </w:tc>
        <w:tc>
          <w:tcPr>
            <w:tcW w:w="4111" w:type="dxa"/>
            <w:vAlign w:val="center"/>
          </w:tcPr>
          <w:p w14:paraId="4960CAD7" w14:textId="17342CBE" w:rsidR="00CF5277" w:rsidRPr="00F2299A" w:rsidRDefault="00CF5277" w:rsidP="006B6063">
            <w:r>
              <w:lastRenderedPageBreak/>
              <w:t>EcgOutcome/EcgOutcomeHeader/</w:t>
            </w:r>
            <w:r w:rsidRPr="00F2299A">
              <w:t>approve</w:t>
            </w:r>
            <w:r w:rsidRPr="00F2299A">
              <w:lastRenderedPageBreak/>
              <w:t>dForPatient</w:t>
            </w:r>
          </w:p>
        </w:tc>
      </w:tr>
      <w:tr w:rsidR="00CF5277" w:rsidRPr="00F2299A" w14:paraId="350CAA45" w14:textId="77777777" w:rsidTr="002B0265">
        <w:trPr>
          <w:trHeight w:val="397"/>
        </w:trPr>
        <w:tc>
          <w:tcPr>
            <w:tcW w:w="1809" w:type="dxa"/>
            <w:vAlign w:val="center"/>
          </w:tcPr>
          <w:p w14:paraId="733F87A9" w14:textId="77777777" w:rsidR="00CF5277" w:rsidRPr="00F2299A" w:rsidRDefault="00CF5277" w:rsidP="006B6063">
            <w:r w:rsidRPr="00F2299A">
              <w:lastRenderedPageBreak/>
              <w:t>PatientSummaryHeaderType.careContactId</w:t>
            </w:r>
          </w:p>
        </w:tc>
        <w:tc>
          <w:tcPr>
            <w:tcW w:w="2977" w:type="dxa"/>
            <w:vAlign w:val="center"/>
          </w:tcPr>
          <w:p w14:paraId="674449C4" w14:textId="77777777" w:rsidR="00CF5277" w:rsidRPr="00F2299A" w:rsidRDefault="00CF5277" w:rsidP="002B0265">
            <w:pPr>
              <w:rPr>
                <w:rFonts w:cs="Arial"/>
                <w:szCs w:val="20"/>
              </w:rPr>
            </w:pPr>
            <w:r w:rsidRPr="00CC412F">
              <w:rPr>
                <w:rFonts w:cs="Arial"/>
                <w:spacing w:val="-1"/>
              </w:rPr>
              <w:t>Informationsresurs.kontakt id</w:t>
            </w:r>
          </w:p>
        </w:tc>
        <w:tc>
          <w:tcPr>
            <w:tcW w:w="4111" w:type="dxa"/>
            <w:vAlign w:val="center"/>
          </w:tcPr>
          <w:p w14:paraId="41CEC948" w14:textId="25603010" w:rsidR="00CF5277" w:rsidRPr="00F2299A" w:rsidRDefault="00CF5277" w:rsidP="006B6063">
            <w:r>
              <w:t>EcgOutcome/EcgOutcomeHeader/</w:t>
            </w:r>
            <w:r w:rsidRPr="00F2299A">
              <w:t>careContactId</w:t>
            </w:r>
          </w:p>
        </w:tc>
      </w:tr>
      <w:tr w:rsidR="00CF5277" w:rsidRPr="00F2299A" w14:paraId="7FB72D27" w14:textId="77777777" w:rsidTr="002B0265">
        <w:trPr>
          <w:trHeight w:val="397"/>
        </w:trPr>
        <w:tc>
          <w:tcPr>
            <w:tcW w:w="1809" w:type="dxa"/>
            <w:vAlign w:val="center"/>
          </w:tcPr>
          <w:p w14:paraId="41ECEE1C" w14:textId="77777777" w:rsidR="00CF5277" w:rsidRPr="00F2299A" w:rsidRDefault="00CF5277" w:rsidP="006B6063">
            <w:r w:rsidRPr="00F2299A">
              <w:t>PatientSummaryHeaderType.nullified</w:t>
            </w:r>
          </w:p>
        </w:tc>
        <w:tc>
          <w:tcPr>
            <w:tcW w:w="2977" w:type="dxa"/>
            <w:vAlign w:val="center"/>
          </w:tcPr>
          <w:p w14:paraId="3977883B" w14:textId="77777777" w:rsidR="00CF5277" w:rsidRPr="00F2299A" w:rsidRDefault="00CF5277" w:rsidP="002B0265">
            <w:pPr>
              <w:rPr>
                <w:rFonts w:cs="Arial"/>
                <w:spacing w:val="-1"/>
                <w:szCs w:val="20"/>
              </w:rPr>
            </w:pPr>
            <w:r w:rsidRPr="00CC412F">
              <w:rPr>
                <w:rFonts w:cs="Arial"/>
                <w:i/>
                <w:color w:val="FF0000"/>
              </w:rPr>
              <w:t>Saknar motsvarighet i V-TIM 2.2</w:t>
            </w:r>
          </w:p>
        </w:tc>
        <w:tc>
          <w:tcPr>
            <w:tcW w:w="4111" w:type="dxa"/>
            <w:vAlign w:val="center"/>
          </w:tcPr>
          <w:p w14:paraId="39B21407" w14:textId="5C5BE9BB" w:rsidR="00CF5277" w:rsidRPr="00F2299A" w:rsidRDefault="00CF5277" w:rsidP="006B6063">
            <w:r>
              <w:t>EcgOutcome/EcgOutcomeHeader/</w:t>
            </w:r>
            <w:r w:rsidRPr="00F2299A">
              <w:t>nullified</w:t>
            </w:r>
          </w:p>
        </w:tc>
      </w:tr>
      <w:tr w:rsidR="00CF5277" w:rsidRPr="00F2299A" w14:paraId="27B0E140" w14:textId="77777777" w:rsidTr="002B0265">
        <w:trPr>
          <w:trHeight w:val="397"/>
        </w:trPr>
        <w:tc>
          <w:tcPr>
            <w:tcW w:w="1809" w:type="dxa"/>
            <w:vAlign w:val="center"/>
          </w:tcPr>
          <w:p w14:paraId="314C1E7D" w14:textId="77777777" w:rsidR="00CF5277" w:rsidRPr="00F2299A" w:rsidRDefault="00CF5277" w:rsidP="006B6063">
            <w:r w:rsidRPr="00F2299A">
              <w:t>PatientSummaryHeaderType.nullifiedReason</w:t>
            </w:r>
          </w:p>
        </w:tc>
        <w:tc>
          <w:tcPr>
            <w:tcW w:w="2977" w:type="dxa"/>
            <w:vAlign w:val="center"/>
          </w:tcPr>
          <w:p w14:paraId="503A7BD9"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6EAE16E2" w14:textId="41A56215" w:rsidR="00CF5277" w:rsidRPr="00F2299A" w:rsidRDefault="00CF5277" w:rsidP="006B6063">
            <w:r>
              <w:t>EcgOutcome/EcgOutcomeHeader/</w:t>
            </w:r>
            <w:r w:rsidRPr="00F2299A">
              <w:t>nullifiedReason</w:t>
            </w:r>
          </w:p>
        </w:tc>
      </w:tr>
      <w:tr w:rsidR="00CF5277" w:rsidRPr="00F2299A" w14:paraId="69DF62EF" w14:textId="77777777" w:rsidTr="002B0265">
        <w:trPr>
          <w:trHeight w:val="397"/>
        </w:trPr>
        <w:tc>
          <w:tcPr>
            <w:tcW w:w="1809" w:type="dxa"/>
            <w:vAlign w:val="center"/>
          </w:tcPr>
          <w:p w14:paraId="47BE258C" w14:textId="77777777" w:rsidR="00CF5277" w:rsidRPr="00F2299A" w:rsidRDefault="00CF5277" w:rsidP="006B6063">
            <w:r>
              <w:t>HealthcareProfessionalType.authorTime</w:t>
            </w:r>
          </w:p>
        </w:tc>
        <w:tc>
          <w:tcPr>
            <w:tcW w:w="2977" w:type="dxa"/>
            <w:vAlign w:val="center"/>
          </w:tcPr>
          <w:p w14:paraId="64B348C5" w14:textId="77777777" w:rsidR="00CF5277" w:rsidRPr="00F2299A" w:rsidRDefault="00CF5277" w:rsidP="002B0265">
            <w:pPr>
              <w:rPr>
                <w:rFonts w:cs="Arial"/>
                <w:szCs w:val="20"/>
              </w:rPr>
            </w:pPr>
            <w:r w:rsidRPr="00B95790">
              <w:rPr>
                <w:rFonts w:cs="Arial"/>
                <w:spacing w:val="-1"/>
              </w:rPr>
              <w:t>Framställan resultat.svarstidpunkt</w:t>
            </w:r>
          </w:p>
        </w:tc>
        <w:tc>
          <w:tcPr>
            <w:tcW w:w="4111" w:type="dxa"/>
            <w:vAlign w:val="center"/>
          </w:tcPr>
          <w:p w14:paraId="4CFB9065" w14:textId="3BE71213" w:rsidR="00CF5277" w:rsidRPr="00F2299A" w:rsidRDefault="00CF5277" w:rsidP="006B6063">
            <w:r>
              <w:t>EcgOutcome/EcgOutcomeHeader/AccountableHealthcareProfessional/authorTime</w:t>
            </w:r>
          </w:p>
        </w:tc>
      </w:tr>
      <w:tr w:rsidR="00CF5277" w:rsidRPr="00F2299A" w14:paraId="3A480D0F" w14:textId="77777777" w:rsidTr="002B0265">
        <w:trPr>
          <w:trHeight w:val="397"/>
        </w:trPr>
        <w:tc>
          <w:tcPr>
            <w:tcW w:w="1809" w:type="dxa"/>
            <w:vAlign w:val="center"/>
          </w:tcPr>
          <w:p w14:paraId="39E34869" w14:textId="77777777" w:rsidR="00CF5277" w:rsidRPr="00F2299A" w:rsidRDefault="00CF5277" w:rsidP="006B6063">
            <w:r>
              <w:t>HealthcareProfessionalType.healthcareProfessionalHSAId</w:t>
            </w:r>
          </w:p>
        </w:tc>
        <w:tc>
          <w:tcPr>
            <w:tcW w:w="2977" w:type="dxa"/>
            <w:vAlign w:val="center"/>
          </w:tcPr>
          <w:p w14:paraId="5F5DB8F6" w14:textId="77777777" w:rsidR="00CF5277" w:rsidRPr="00F2299A" w:rsidRDefault="00CF5277" w:rsidP="002B0265">
            <w:pPr>
              <w:rPr>
                <w:rFonts w:cs="Arial"/>
                <w:szCs w:val="20"/>
              </w:rPr>
            </w:pPr>
            <w:r w:rsidRPr="00CC412F">
              <w:rPr>
                <w:rFonts w:cs="Arial"/>
                <w:spacing w:val="-1"/>
              </w:rPr>
              <w:t>Vård- och omsorgsutövare.personal id</w:t>
            </w:r>
          </w:p>
        </w:tc>
        <w:tc>
          <w:tcPr>
            <w:tcW w:w="4111" w:type="dxa"/>
            <w:vAlign w:val="center"/>
          </w:tcPr>
          <w:p w14:paraId="298DA6E3" w14:textId="505C9516" w:rsidR="00CF5277" w:rsidRPr="00F2299A" w:rsidRDefault="00CF5277" w:rsidP="006B6063">
            <w:r>
              <w:t>EcgOutcome/EcgOutcomeHeader/AccountableHealthcareProfessional/healthcareProfessionalHSAId</w:t>
            </w:r>
          </w:p>
        </w:tc>
      </w:tr>
      <w:tr w:rsidR="00CF5277" w:rsidRPr="00F2299A" w14:paraId="73D50B81" w14:textId="77777777" w:rsidTr="002B0265">
        <w:trPr>
          <w:trHeight w:val="397"/>
        </w:trPr>
        <w:tc>
          <w:tcPr>
            <w:tcW w:w="1809" w:type="dxa"/>
            <w:vAlign w:val="center"/>
          </w:tcPr>
          <w:p w14:paraId="7929D3EF" w14:textId="77777777" w:rsidR="00CF5277" w:rsidRPr="00F2299A" w:rsidRDefault="00CF5277" w:rsidP="006B6063">
            <w:r>
              <w:t>HealthcareProfessionalType.healthcareProfessionalName</w:t>
            </w:r>
          </w:p>
        </w:tc>
        <w:tc>
          <w:tcPr>
            <w:tcW w:w="2977" w:type="dxa"/>
            <w:vAlign w:val="center"/>
          </w:tcPr>
          <w:p w14:paraId="54B46FB5" w14:textId="77777777" w:rsidR="00CF5277" w:rsidRPr="00F2299A" w:rsidRDefault="00CF5277" w:rsidP="002B0265">
            <w:pPr>
              <w:rPr>
                <w:rFonts w:cs="Arial"/>
                <w:szCs w:val="20"/>
              </w:rPr>
            </w:pPr>
            <w:r w:rsidRPr="00CC412F">
              <w:rPr>
                <w:rFonts w:cs="Arial"/>
                <w:spacing w:val="-1"/>
              </w:rPr>
              <w:t>Vård- och omsorgsutövare.personal namn</w:t>
            </w:r>
          </w:p>
        </w:tc>
        <w:tc>
          <w:tcPr>
            <w:tcW w:w="4111" w:type="dxa"/>
            <w:vAlign w:val="center"/>
          </w:tcPr>
          <w:p w14:paraId="292E6492" w14:textId="74903BA8" w:rsidR="00CF5277" w:rsidRPr="00F2299A" w:rsidRDefault="00CF5277" w:rsidP="006B6063">
            <w:r>
              <w:t>EcgOutcome/EcgOutcomeHeader/AccountableHealthcareProfessional/healthcareProfessionalName</w:t>
            </w:r>
          </w:p>
        </w:tc>
      </w:tr>
      <w:tr w:rsidR="00CF5277" w:rsidRPr="00F2299A" w14:paraId="12E289AE" w14:textId="77777777" w:rsidTr="002B0265">
        <w:trPr>
          <w:trHeight w:val="397"/>
        </w:trPr>
        <w:tc>
          <w:tcPr>
            <w:tcW w:w="1809" w:type="dxa"/>
            <w:vAlign w:val="center"/>
          </w:tcPr>
          <w:p w14:paraId="4F27453B" w14:textId="77777777" w:rsidR="00CF5277" w:rsidRPr="00F2299A" w:rsidRDefault="00CF5277" w:rsidP="006B6063">
            <w:r>
              <w:t>HealthcareProfessionalType.healthcareProfessionalRoleCode</w:t>
            </w:r>
          </w:p>
        </w:tc>
        <w:tc>
          <w:tcPr>
            <w:tcW w:w="2977" w:type="dxa"/>
            <w:vAlign w:val="center"/>
          </w:tcPr>
          <w:p w14:paraId="3097BB88"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480214BE" w14:textId="299D4DE4" w:rsidR="00CF5277" w:rsidRPr="00F2299A" w:rsidRDefault="00CF5277" w:rsidP="006B6063">
            <w:r>
              <w:t>EcgOutcome/EcgOutcomeHeader/AccountableHealthcareProfessional/healthcareProfessionalRoleCode</w:t>
            </w:r>
          </w:p>
        </w:tc>
      </w:tr>
      <w:tr w:rsidR="00CF5277" w:rsidRPr="00F2299A" w14:paraId="2990532F" w14:textId="77777777" w:rsidTr="002B0265">
        <w:trPr>
          <w:trHeight w:val="397"/>
        </w:trPr>
        <w:tc>
          <w:tcPr>
            <w:tcW w:w="1809" w:type="dxa"/>
            <w:vAlign w:val="center"/>
          </w:tcPr>
          <w:p w14:paraId="17C884B9" w14:textId="77777777" w:rsidR="00CF5277" w:rsidRPr="00F2299A" w:rsidRDefault="00CF5277" w:rsidP="006B6063">
            <w:r>
              <w:t>HealthcareProfessionalType.healthcareProfessionalCareUnitHSAId</w:t>
            </w:r>
          </w:p>
        </w:tc>
        <w:tc>
          <w:tcPr>
            <w:tcW w:w="2977" w:type="dxa"/>
            <w:vAlign w:val="center"/>
          </w:tcPr>
          <w:p w14:paraId="02985CA4"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2A26B23B" w14:textId="35810E10" w:rsidR="00CF5277" w:rsidRPr="00F2299A" w:rsidRDefault="00CF5277" w:rsidP="006B6063">
            <w:r>
              <w:t>EcgOutcome/EcgOutcomeHeader/AccountableHealthcareProfessional/healthcareProfessionalCareUnitHSAId</w:t>
            </w:r>
          </w:p>
        </w:tc>
      </w:tr>
      <w:tr w:rsidR="00CF5277" w:rsidRPr="00F2299A" w14:paraId="68514F3E" w14:textId="77777777" w:rsidTr="002B0265">
        <w:trPr>
          <w:trHeight w:val="397"/>
        </w:trPr>
        <w:tc>
          <w:tcPr>
            <w:tcW w:w="1809" w:type="dxa"/>
            <w:vAlign w:val="center"/>
          </w:tcPr>
          <w:p w14:paraId="20D40313" w14:textId="77777777" w:rsidR="00CF5277" w:rsidRPr="00F2299A" w:rsidRDefault="00CF5277" w:rsidP="006B6063">
            <w:r>
              <w:t>HealthcareProfessionalType.healthcareProfessionalCareGiverHSAId</w:t>
            </w:r>
          </w:p>
        </w:tc>
        <w:tc>
          <w:tcPr>
            <w:tcW w:w="2977" w:type="dxa"/>
            <w:vAlign w:val="center"/>
          </w:tcPr>
          <w:p w14:paraId="0086B0F2" w14:textId="77777777" w:rsidR="00CF5277" w:rsidRPr="00F2299A" w:rsidRDefault="00CF5277" w:rsidP="002B0265">
            <w:pPr>
              <w:rPr>
                <w:rFonts w:cs="Arial"/>
                <w:spacing w:val="-1"/>
                <w:szCs w:val="20"/>
              </w:rPr>
            </w:pPr>
            <w:r w:rsidRPr="00CC412F">
              <w:rPr>
                <w:rFonts w:cs="Arial"/>
                <w:spacing w:val="-1"/>
              </w:rPr>
              <w:t>Informationsresurs.vårdgivare id</w:t>
            </w:r>
          </w:p>
        </w:tc>
        <w:tc>
          <w:tcPr>
            <w:tcW w:w="4111" w:type="dxa"/>
            <w:vAlign w:val="center"/>
          </w:tcPr>
          <w:p w14:paraId="4A3EDA80" w14:textId="6EAB19BA" w:rsidR="00CF5277" w:rsidRPr="00F2299A" w:rsidRDefault="00CF5277" w:rsidP="006B6063">
            <w:r>
              <w:t>EcgOutcome/EcgOutcomeHeader/AccountableHealthcareProfessional/healthcareProfessionalCareGiverHSAId</w:t>
            </w:r>
          </w:p>
        </w:tc>
      </w:tr>
      <w:tr w:rsidR="00CF5277" w:rsidRPr="000B0F50" w14:paraId="496497B3" w14:textId="77777777" w:rsidTr="002B0265">
        <w:trPr>
          <w:trHeight w:val="397"/>
        </w:trPr>
        <w:tc>
          <w:tcPr>
            <w:tcW w:w="1809" w:type="dxa"/>
            <w:vAlign w:val="center"/>
          </w:tcPr>
          <w:p w14:paraId="1259F4AA" w14:textId="77777777" w:rsidR="00CF5277" w:rsidRPr="00F2299A" w:rsidRDefault="00CF5277" w:rsidP="006B6063">
            <w:r>
              <w:t>OrgUnitType.orgUnitHSAId</w:t>
            </w:r>
          </w:p>
        </w:tc>
        <w:tc>
          <w:tcPr>
            <w:tcW w:w="2977" w:type="dxa"/>
            <w:vAlign w:val="center"/>
          </w:tcPr>
          <w:p w14:paraId="200BC9E5"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7F4D0924" w14:textId="784DDDFA"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/orgUnitHSAId</w:t>
            </w:r>
          </w:p>
        </w:tc>
      </w:tr>
      <w:tr w:rsidR="00CF5277" w:rsidRPr="000B0F50" w14:paraId="5081F82C" w14:textId="77777777" w:rsidTr="002B0265">
        <w:trPr>
          <w:trHeight w:val="397"/>
        </w:trPr>
        <w:tc>
          <w:tcPr>
            <w:tcW w:w="1809" w:type="dxa"/>
            <w:vAlign w:val="center"/>
          </w:tcPr>
          <w:p w14:paraId="331C7DFA" w14:textId="77777777" w:rsidR="00CF5277" w:rsidRPr="00F2299A" w:rsidRDefault="00CF5277" w:rsidP="006B6063">
            <w:r>
              <w:t>OrgUnitType.orgUnitName</w:t>
            </w:r>
          </w:p>
        </w:tc>
        <w:tc>
          <w:tcPr>
            <w:tcW w:w="2977" w:type="dxa"/>
            <w:vAlign w:val="center"/>
          </w:tcPr>
          <w:p w14:paraId="6719B264" w14:textId="77777777" w:rsidR="00CF5277" w:rsidRPr="00F2299A" w:rsidRDefault="00CF5277" w:rsidP="002B0265">
            <w:pPr>
              <w:rPr>
                <w:rFonts w:cs="Arial"/>
                <w:spacing w:val="-1"/>
                <w:szCs w:val="20"/>
              </w:rPr>
            </w:pPr>
            <w:r w:rsidRPr="00CC412F">
              <w:rPr>
                <w:rFonts w:cs="Arial"/>
                <w:spacing w:val="-1"/>
              </w:rPr>
              <w:t>Vård- och omsorgsutövare.enhet namn</w:t>
            </w:r>
          </w:p>
        </w:tc>
        <w:tc>
          <w:tcPr>
            <w:tcW w:w="4111" w:type="dxa"/>
            <w:vAlign w:val="center"/>
          </w:tcPr>
          <w:p w14:paraId="5FDD869C" w14:textId="4D5E631A"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/orgUnitName</w:t>
            </w:r>
          </w:p>
        </w:tc>
      </w:tr>
      <w:tr w:rsidR="00CF5277" w:rsidRPr="000B0F50" w14:paraId="221FAAC5" w14:textId="77777777" w:rsidTr="002B0265">
        <w:trPr>
          <w:trHeight w:val="397"/>
        </w:trPr>
        <w:tc>
          <w:tcPr>
            <w:tcW w:w="1809" w:type="dxa"/>
            <w:vAlign w:val="center"/>
          </w:tcPr>
          <w:p w14:paraId="251A803C" w14:textId="77777777" w:rsidR="00CF5277" w:rsidRPr="00F2299A" w:rsidRDefault="00CF5277" w:rsidP="006B6063">
            <w:r>
              <w:t>OrgUnitType.orgUnitTelecom</w:t>
            </w:r>
          </w:p>
        </w:tc>
        <w:tc>
          <w:tcPr>
            <w:tcW w:w="2977" w:type="dxa"/>
            <w:vAlign w:val="center"/>
          </w:tcPr>
          <w:p w14:paraId="04B645E2" w14:textId="77777777" w:rsidR="00CF5277" w:rsidRPr="00F2299A" w:rsidRDefault="00CF5277" w:rsidP="002B0265">
            <w:pPr>
              <w:rPr>
                <w:rFonts w:cs="Arial"/>
                <w:spacing w:val="-1"/>
                <w:szCs w:val="20"/>
              </w:rPr>
            </w:pPr>
            <w:r w:rsidRPr="00CC412F">
              <w:rPr>
                <w:rFonts w:cs="Arial"/>
              </w:rPr>
              <w:t>Tele och eKommunikation.tele ekom adress</w:t>
            </w:r>
          </w:p>
        </w:tc>
        <w:tc>
          <w:tcPr>
            <w:tcW w:w="4111" w:type="dxa"/>
            <w:vAlign w:val="center"/>
          </w:tcPr>
          <w:p w14:paraId="5FA39889" w14:textId="39A56A14"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/orgUnitTelecom</w:t>
            </w:r>
          </w:p>
        </w:tc>
      </w:tr>
      <w:tr w:rsidR="00CF5277" w:rsidRPr="000B0F50" w14:paraId="424F228F" w14:textId="77777777" w:rsidTr="002B0265">
        <w:trPr>
          <w:trHeight w:val="397"/>
        </w:trPr>
        <w:tc>
          <w:tcPr>
            <w:tcW w:w="1809" w:type="dxa"/>
            <w:vAlign w:val="center"/>
          </w:tcPr>
          <w:p w14:paraId="33E709BB" w14:textId="77777777" w:rsidR="00CF5277" w:rsidRPr="00F2299A" w:rsidRDefault="00CF5277" w:rsidP="006B6063">
            <w:r>
              <w:t>OrgUnitType.org</w:t>
            </w:r>
            <w:r>
              <w:lastRenderedPageBreak/>
              <w:t>UnitEmail</w:t>
            </w:r>
          </w:p>
        </w:tc>
        <w:tc>
          <w:tcPr>
            <w:tcW w:w="2977" w:type="dxa"/>
            <w:vAlign w:val="center"/>
          </w:tcPr>
          <w:p w14:paraId="416D0D52" w14:textId="77777777" w:rsidR="00CF5277" w:rsidRPr="00F2299A" w:rsidRDefault="00CF5277" w:rsidP="002B0265">
            <w:pPr>
              <w:rPr>
                <w:rFonts w:cs="Arial"/>
                <w:szCs w:val="20"/>
              </w:rPr>
            </w:pPr>
            <w:r w:rsidRPr="00CC412F">
              <w:rPr>
                <w:rFonts w:cs="Arial"/>
              </w:rPr>
              <w:lastRenderedPageBreak/>
              <w:t xml:space="preserve">Tele och eKommunikation.tele </w:t>
            </w:r>
            <w:r w:rsidRPr="00CC412F">
              <w:rPr>
                <w:rFonts w:cs="Arial"/>
              </w:rPr>
              <w:lastRenderedPageBreak/>
              <w:t>ekom adress</w:t>
            </w:r>
          </w:p>
        </w:tc>
        <w:tc>
          <w:tcPr>
            <w:tcW w:w="4111" w:type="dxa"/>
            <w:vAlign w:val="center"/>
          </w:tcPr>
          <w:p w14:paraId="0FA4DA15" w14:textId="3FFA65B3" w:rsidR="00CF5277" w:rsidRPr="00100F5C" w:rsidRDefault="00CF5277" w:rsidP="006B6063">
            <w:pPr>
              <w:rPr>
                <w:lang w:val="en-US"/>
              </w:rPr>
            </w:pPr>
            <w:r>
              <w:rPr>
                <w:lang w:val="en-US"/>
              </w:rPr>
              <w:lastRenderedPageBreak/>
              <w:t>EcgOutcome</w:t>
            </w:r>
            <w:r w:rsidRPr="00100F5C">
              <w:rPr>
                <w:lang w:val="en-US"/>
              </w:rPr>
              <w:t>/</w:t>
            </w:r>
            <w:r>
              <w:rPr>
                <w:lang w:val="en-US"/>
              </w:rPr>
              <w:t>EcgOutcomeHeader</w:t>
            </w:r>
            <w:r w:rsidRPr="00100F5C">
              <w:rPr>
                <w:lang w:val="en-US"/>
              </w:rPr>
              <w:t>/</w:t>
            </w:r>
            <w:r>
              <w:rPr>
                <w:lang w:val="en-US"/>
              </w:rPr>
              <w:t>Account</w:t>
            </w:r>
            <w:r>
              <w:rPr>
                <w:lang w:val="en-US"/>
              </w:rPr>
              <w:lastRenderedPageBreak/>
              <w:t>ableHealthcareProfessional</w:t>
            </w:r>
            <w:r w:rsidRPr="00100F5C">
              <w:rPr>
                <w:lang w:val="en-US"/>
              </w:rPr>
              <w:t>/</w:t>
            </w:r>
            <w:r>
              <w:rPr>
                <w:lang w:val="en-US"/>
              </w:rPr>
              <w:t>HealthcareProfessionalOrgUnit</w:t>
            </w:r>
            <w:r w:rsidRPr="00100F5C">
              <w:rPr>
                <w:lang w:val="en-US"/>
              </w:rPr>
              <w:t>/orgUnitEmail</w:t>
            </w:r>
          </w:p>
        </w:tc>
      </w:tr>
      <w:tr w:rsidR="00CF5277" w:rsidRPr="000B0F50" w14:paraId="2A8F9EA2" w14:textId="77777777" w:rsidTr="002B0265">
        <w:trPr>
          <w:trHeight w:val="397"/>
        </w:trPr>
        <w:tc>
          <w:tcPr>
            <w:tcW w:w="1809" w:type="dxa"/>
            <w:vAlign w:val="center"/>
          </w:tcPr>
          <w:p w14:paraId="70ED9400" w14:textId="77777777" w:rsidR="00CF5277" w:rsidRPr="00F2299A" w:rsidRDefault="00CF5277" w:rsidP="006B6063">
            <w:r>
              <w:lastRenderedPageBreak/>
              <w:t>OrgUnitType.orgUnitAddress</w:t>
            </w:r>
          </w:p>
        </w:tc>
        <w:tc>
          <w:tcPr>
            <w:tcW w:w="2977" w:type="dxa"/>
            <w:vAlign w:val="center"/>
          </w:tcPr>
          <w:p w14:paraId="6553ABD9" w14:textId="77777777" w:rsidR="00CF5277" w:rsidRPr="00CC412F" w:rsidRDefault="00CF5277" w:rsidP="002B0265">
            <w:pPr>
              <w:rPr>
                <w:rFonts w:cs="Arial"/>
                <w:spacing w:val="-1"/>
              </w:rPr>
            </w:pPr>
            <w:r w:rsidRPr="00CC412F">
              <w:rPr>
                <w:rFonts w:cs="Arial"/>
                <w:spacing w:val="-1"/>
              </w:rPr>
              <w:t>Adress.adress 1,</w:t>
            </w:r>
          </w:p>
          <w:p w14:paraId="55F49ABE" w14:textId="77777777" w:rsidR="00CF5277" w:rsidRPr="00CC412F" w:rsidRDefault="00CF5277" w:rsidP="002B0265">
            <w:pPr>
              <w:rPr>
                <w:rFonts w:cs="Arial"/>
                <w:spacing w:val="-1"/>
              </w:rPr>
            </w:pPr>
            <w:r w:rsidRPr="00CC412F">
              <w:rPr>
                <w:rFonts w:cs="Arial"/>
                <w:spacing w:val="-1"/>
              </w:rPr>
              <w:t>Adress.postnummer &amp;</w:t>
            </w:r>
          </w:p>
          <w:p w14:paraId="23E14EFB" w14:textId="77777777" w:rsidR="00CF5277" w:rsidRPr="00F2299A" w:rsidRDefault="00CF5277" w:rsidP="002B0265">
            <w:pPr>
              <w:rPr>
                <w:rFonts w:cs="Arial"/>
                <w:spacing w:val="-1"/>
                <w:szCs w:val="20"/>
              </w:rPr>
            </w:pPr>
            <w:r w:rsidRPr="00CC412F">
              <w:rPr>
                <w:rFonts w:cs="Arial"/>
                <w:spacing w:val="-1"/>
              </w:rPr>
              <w:t>Adress.postort</w:t>
            </w:r>
          </w:p>
        </w:tc>
        <w:tc>
          <w:tcPr>
            <w:tcW w:w="4111" w:type="dxa"/>
            <w:vAlign w:val="center"/>
          </w:tcPr>
          <w:p w14:paraId="159FB280" w14:textId="4EEB0396"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/orgUnitAddress</w:t>
            </w:r>
          </w:p>
        </w:tc>
      </w:tr>
      <w:tr w:rsidR="00CF5277" w:rsidRPr="000B0F50" w14:paraId="7F88A6AD" w14:textId="77777777" w:rsidTr="002B0265">
        <w:trPr>
          <w:trHeight w:val="397"/>
        </w:trPr>
        <w:tc>
          <w:tcPr>
            <w:tcW w:w="1809" w:type="dxa"/>
            <w:vAlign w:val="center"/>
          </w:tcPr>
          <w:p w14:paraId="62C5874A" w14:textId="77777777" w:rsidR="00CF5277" w:rsidRPr="00F2299A" w:rsidRDefault="00CF5277" w:rsidP="006B6063">
            <w:r>
              <w:t>OrgUnitType.orgUnitLocation</w:t>
            </w:r>
          </w:p>
        </w:tc>
        <w:tc>
          <w:tcPr>
            <w:tcW w:w="2977" w:type="dxa"/>
            <w:vAlign w:val="center"/>
          </w:tcPr>
          <w:p w14:paraId="4EE404F0"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1C9E49F9" w14:textId="6D342A3E"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/orgUnitLocation</w:t>
            </w:r>
          </w:p>
        </w:tc>
      </w:tr>
      <w:tr w:rsidR="00CF5277" w:rsidRPr="00F2299A" w14:paraId="60F8AA33" w14:textId="77777777" w:rsidTr="002B0265">
        <w:trPr>
          <w:trHeight w:val="397"/>
        </w:trPr>
        <w:tc>
          <w:tcPr>
            <w:tcW w:w="1809" w:type="dxa"/>
            <w:vAlign w:val="center"/>
          </w:tcPr>
          <w:p w14:paraId="386F3728" w14:textId="77777777" w:rsidR="00CF5277" w:rsidRPr="00F2299A" w:rsidRDefault="00CF5277" w:rsidP="006B6063">
            <w:r>
              <w:t>LegalAuthenticatorType.signatureTime</w:t>
            </w:r>
          </w:p>
        </w:tc>
        <w:tc>
          <w:tcPr>
            <w:tcW w:w="2977" w:type="dxa"/>
            <w:vAlign w:val="center"/>
          </w:tcPr>
          <w:p w14:paraId="1DA3BA32"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2D2AE0A3" w14:textId="036EE568" w:rsidR="00CF5277" w:rsidRPr="00F2299A" w:rsidRDefault="00CF5277" w:rsidP="006B6063">
            <w:r>
              <w:t>EcgOutcome/EcgOutcomeHeader/LegalAuthenticator/signatureTime</w:t>
            </w:r>
          </w:p>
        </w:tc>
      </w:tr>
      <w:tr w:rsidR="00CF5277" w:rsidRPr="00F2299A" w14:paraId="25AEA8A1" w14:textId="77777777" w:rsidTr="002B0265">
        <w:trPr>
          <w:trHeight w:val="397"/>
        </w:trPr>
        <w:tc>
          <w:tcPr>
            <w:tcW w:w="1809" w:type="dxa"/>
            <w:vAlign w:val="center"/>
          </w:tcPr>
          <w:p w14:paraId="3EA65054" w14:textId="77777777" w:rsidR="00CF5277" w:rsidRPr="00F2299A" w:rsidRDefault="00CF5277" w:rsidP="006B6063">
            <w:r>
              <w:t>LegalAuthenticatorType.legalAuthenticatorHSAId</w:t>
            </w:r>
          </w:p>
        </w:tc>
        <w:tc>
          <w:tcPr>
            <w:tcW w:w="2977" w:type="dxa"/>
            <w:vAlign w:val="center"/>
          </w:tcPr>
          <w:p w14:paraId="0D646C47" w14:textId="77777777" w:rsidR="00CF5277" w:rsidRPr="00F2299A" w:rsidRDefault="00CF5277" w:rsidP="002B0265">
            <w:pPr>
              <w:rPr>
                <w:rFonts w:eastAsia="Arial Unicode MS" w:cs="Arial"/>
                <w:szCs w:val="20"/>
              </w:rPr>
            </w:pPr>
            <w:r w:rsidRPr="00CC412F">
              <w:rPr>
                <w:rFonts w:cs="Arial"/>
                <w:spacing w:val="-1"/>
              </w:rPr>
              <w:t>Vård- och omsorgsutövare.personal id</w:t>
            </w:r>
          </w:p>
        </w:tc>
        <w:tc>
          <w:tcPr>
            <w:tcW w:w="4111" w:type="dxa"/>
            <w:vAlign w:val="center"/>
          </w:tcPr>
          <w:p w14:paraId="609A9763" w14:textId="15920DEA" w:rsidR="00CF5277" w:rsidRPr="00F2299A" w:rsidRDefault="00CF5277" w:rsidP="006B6063">
            <w:r>
              <w:t>EcgOutcome/EcgOutcomeHeader/LegalAuthenticator/legalAuthenticatorHSAId</w:t>
            </w:r>
          </w:p>
        </w:tc>
      </w:tr>
      <w:tr w:rsidR="00CF5277" w:rsidRPr="00F2299A" w14:paraId="7C7B57BC" w14:textId="77777777" w:rsidTr="002B0265">
        <w:trPr>
          <w:trHeight w:val="397"/>
        </w:trPr>
        <w:tc>
          <w:tcPr>
            <w:tcW w:w="1809" w:type="dxa"/>
            <w:vAlign w:val="center"/>
          </w:tcPr>
          <w:p w14:paraId="3887DF09" w14:textId="77777777" w:rsidR="00CF5277" w:rsidRPr="00F2299A" w:rsidRDefault="00CF5277" w:rsidP="006B6063">
            <w:r>
              <w:t>LegalAuthenticatorType.legalAuthenticatorName</w:t>
            </w:r>
          </w:p>
        </w:tc>
        <w:tc>
          <w:tcPr>
            <w:tcW w:w="2977" w:type="dxa"/>
            <w:vAlign w:val="center"/>
          </w:tcPr>
          <w:p w14:paraId="4F843F19" w14:textId="77777777" w:rsidR="00CF5277" w:rsidRPr="00F2299A" w:rsidRDefault="00CF5277" w:rsidP="002B0265">
            <w:pPr>
              <w:rPr>
                <w:rFonts w:cs="Arial"/>
                <w:spacing w:val="-1"/>
                <w:szCs w:val="20"/>
              </w:rPr>
            </w:pPr>
            <w:r w:rsidRPr="00CC412F">
              <w:rPr>
                <w:rFonts w:cs="Arial"/>
                <w:spacing w:val="-1"/>
              </w:rPr>
              <w:t>Vård- och omsorgsutövare.personal namn</w:t>
            </w:r>
          </w:p>
        </w:tc>
        <w:tc>
          <w:tcPr>
            <w:tcW w:w="4111" w:type="dxa"/>
            <w:vAlign w:val="center"/>
          </w:tcPr>
          <w:p w14:paraId="1F759254" w14:textId="0C5A873E" w:rsidR="00CF5277" w:rsidRPr="00F2299A" w:rsidRDefault="00CF5277" w:rsidP="006B6063">
            <w:r>
              <w:t>EcgOutcome/EcgOutcomeHeader/LegalAuthenticator/legalAuthenticatorName</w:t>
            </w:r>
          </w:p>
        </w:tc>
      </w:tr>
      <w:tr w:rsidR="00CF5277" w:rsidRPr="00F2299A" w14:paraId="79F92383" w14:textId="77777777" w:rsidTr="002B0265">
        <w:trPr>
          <w:trHeight w:val="397"/>
        </w:trPr>
        <w:tc>
          <w:tcPr>
            <w:tcW w:w="1809" w:type="dxa"/>
            <w:vAlign w:val="center"/>
          </w:tcPr>
          <w:p w14:paraId="22E1C27B" w14:textId="77777777" w:rsidR="00CF5277" w:rsidRPr="00F2299A" w:rsidRDefault="00CF5277" w:rsidP="006B6063">
            <w:r>
              <w:t>LegalAuthenticatorType.legalAuthenticatorRoleCode</w:t>
            </w:r>
          </w:p>
        </w:tc>
        <w:tc>
          <w:tcPr>
            <w:tcW w:w="2977" w:type="dxa"/>
            <w:vAlign w:val="center"/>
          </w:tcPr>
          <w:p w14:paraId="49EEB3D6"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6575F9B3" w14:textId="79969E7C" w:rsidR="00CF5277" w:rsidRPr="00F2299A" w:rsidRDefault="00CF5277" w:rsidP="006B6063">
            <w:pPr>
              <w:rPr>
                <w:lang w:val="en-US"/>
              </w:rPr>
            </w:pPr>
            <w:r>
              <w:t>EcgOutcome/EcgOutcomeHeader/LegalAuthenticator/legalAuthenticatorRoleCode</w:t>
            </w:r>
          </w:p>
        </w:tc>
      </w:tr>
      <w:tr w:rsidR="00CF5277" w:rsidRPr="00F2299A" w14:paraId="7DEBC90E" w14:textId="77777777" w:rsidTr="00F57CA0">
        <w:tblPrEx>
          <w:tblW w:w="8897" w:type="dxa"/>
          <w:tblLayout w:type="fixed"/>
          <w:tblPrExChange w:id="757" w:author="Björn Genfors" w:date="2014-03-28T13:27:00Z">
            <w:tblPrEx>
              <w:tblW w:w="8897" w:type="dxa"/>
              <w:tblLayout w:type="fixed"/>
            </w:tblPrEx>
          </w:tblPrExChange>
        </w:tblPrEx>
        <w:trPr>
          <w:trHeight w:val="397"/>
          <w:trPrChange w:id="758" w:author="Björn Genfors" w:date="2014-03-28T13:27:00Z">
            <w:trPr>
              <w:trHeight w:val="397"/>
            </w:trPr>
          </w:trPrChange>
        </w:trPr>
        <w:tc>
          <w:tcPr>
            <w:tcW w:w="1809" w:type="dxa"/>
            <w:shd w:val="clear" w:color="auto" w:fill="D9D9D9" w:themeFill="background1" w:themeFillShade="D9"/>
            <w:vAlign w:val="center"/>
            <w:tcPrChange w:id="759" w:author="Björn Genfors" w:date="2014-03-28T13:27:00Z">
              <w:tcPr>
                <w:tcW w:w="1809" w:type="dxa"/>
                <w:vAlign w:val="center"/>
              </w:tcPr>
            </w:tcPrChange>
          </w:tcPr>
          <w:p w14:paraId="65D45079" w14:textId="5471A349" w:rsidR="00CF5277" w:rsidRPr="0038751E" w:rsidRDefault="00CF5277" w:rsidP="006B6063">
            <w:r>
              <w:t>ECGBodyType.examinationSpeciality</w:t>
            </w:r>
          </w:p>
        </w:tc>
        <w:tc>
          <w:tcPr>
            <w:tcW w:w="2977" w:type="dxa"/>
            <w:shd w:val="clear" w:color="auto" w:fill="D9D9D9" w:themeFill="background1" w:themeFillShade="D9"/>
            <w:vAlign w:val="center"/>
            <w:tcPrChange w:id="760" w:author="Björn Genfors" w:date="2014-03-28T13:27:00Z">
              <w:tcPr>
                <w:tcW w:w="2977" w:type="dxa"/>
                <w:vAlign w:val="center"/>
              </w:tcPr>
            </w:tcPrChange>
          </w:tcPr>
          <w:p w14:paraId="1D2023C7" w14:textId="77777777" w:rsidR="00CF5277" w:rsidRPr="0038751E" w:rsidRDefault="00CF5277" w:rsidP="002B0265">
            <w:pPr>
              <w:rPr>
                <w:szCs w:val="20"/>
              </w:rPr>
            </w:pPr>
            <w:r w:rsidRPr="0038751E">
              <w:rPr>
                <w:rFonts w:cs="Arial"/>
                <w:i/>
                <w:color w:val="FF0000"/>
              </w:rPr>
              <w:t>Saknar motsvarighet i V-TIM 2.2</w:t>
            </w:r>
          </w:p>
        </w:tc>
        <w:tc>
          <w:tcPr>
            <w:tcW w:w="4111" w:type="dxa"/>
            <w:shd w:val="clear" w:color="auto" w:fill="D9D9D9" w:themeFill="background1" w:themeFillShade="D9"/>
            <w:vAlign w:val="center"/>
            <w:tcPrChange w:id="761" w:author="Björn Genfors" w:date="2014-03-28T13:27:00Z">
              <w:tcPr>
                <w:tcW w:w="4111" w:type="dxa"/>
                <w:vAlign w:val="center"/>
              </w:tcPr>
            </w:tcPrChange>
          </w:tcPr>
          <w:p w14:paraId="75093965" w14:textId="5AC7EC72" w:rsidR="00CF5277" w:rsidRPr="00F2299A" w:rsidRDefault="00CF5277" w:rsidP="006B6063">
            <w:r>
              <w:t>EcgOutcome</w:t>
            </w:r>
            <w:r w:rsidRPr="0038751E">
              <w:t>/</w:t>
            </w:r>
            <w:r>
              <w:t>EcgOutcomeBody/examinationSpeciality</w:t>
            </w:r>
          </w:p>
        </w:tc>
      </w:tr>
      <w:tr w:rsidR="00CF5277" w:rsidRPr="00F2299A" w14:paraId="7B78CBA0" w14:textId="77777777" w:rsidTr="002B0265">
        <w:trPr>
          <w:trHeight w:val="397"/>
        </w:trPr>
        <w:tc>
          <w:tcPr>
            <w:tcW w:w="1809" w:type="dxa"/>
            <w:vAlign w:val="center"/>
          </w:tcPr>
          <w:p w14:paraId="15AC297C" w14:textId="77777777" w:rsidR="00CF5277" w:rsidRPr="00F2299A" w:rsidRDefault="00CF5277" w:rsidP="002F51F9">
            <w:r>
              <w:t>ECGBodyType.examinationUnit</w:t>
            </w:r>
          </w:p>
        </w:tc>
        <w:tc>
          <w:tcPr>
            <w:tcW w:w="2977" w:type="dxa"/>
            <w:vAlign w:val="center"/>
          </w:tcPr>
          <w:p w14:paraId="08C04474" w14:textId="77777777" w:rsidR="00CF5277" w:rsidRPr="00F2299A" w:rsidRDefault="00CF5277" w:rsidP="002B0265">
            <w:pPr>
              <w:rPr>
                <w:szCs w:val="20"/>
              </w:rPr>
            </w:pPr>
            <w:r w:rsidRPr="00583D92">
              <w:rPr>
                <w:szCs w:val="20"/>
              </w:rPr>
              <w:t>Sammanhang identifierare</w:t>
            </w:r>
            <w:r>
              <w:rPr>
                <w:szCs w:val="20"/>
              </w:rPr>
              <w:t>.</w:t>
            </w:r>
            <w:r w:rsidRPr="00583D92">
              <w:rPr>
                <w:szCs w:val="20"/>
              </w:rPr>
              <w:t>vårdenhet namn</w:t>
            </w:r>
          </w:p>
        </w:tc>
        <w:tc>
          <w:tcPr>
            <w:tcW w:w="4111" w:type="dxa"/>
            <w:vAlign w:val="center"/>
          </w:tcPr>
          <w:p w14:paraId="530ED7C7" w14:textId="77777777" w:rsidR="00CF5277" w:rsidRPr="00F2299A" w:rsidRDefault="00CF5277" w:rsidP="002F51F9">
            <w:r>
              <w:t>EcgOutcome/EcgOutcomeBody/EcgRecording/examinationUnit</w:t>
            </w:r>
          </w:p>
        </w:tc>
      </w:tr>
      <w:tr w:rsidR="00CF5277" w:rsidRPr="00F2299A" w14:paraId="0A08DAB1" w14:textId="77777777" w:rsidTr="002B0265">
        <w:trPr>
          <w:trHeight w:val="397"/>
        </w:trPr>
        <w:tc>
          <w:tcPr>
            <w:tcW w:w="1809" w:type="dxa"/>
            <w:vAlign w:val="center"/>
          </w:tcPr>
          <w:p w14:paraId="598D178B" w14:textId="5AAF3E62" w:rsidR="00CF5277" w:rsidRPr="00F2299A" w:rsidRDefault="00CF5277" w:rsidP="00FA52CF">
            <w:r>
              <w:t>ECGBodyType.pacemaker</w:t>
            </w:r>
          </w:p>
        </w:tc>
        <w:tc>
          <w:tcPr>
            <w:tcW w:w="2977" w:type="dxa"/>
            <w:vAlign w:val="center"/>
          </w:tcPr>
          <w:p w14:paraId="14CD1A46" w14:textId="03ED529B"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1B759CB0" w14:textId="33B44CBC" w:rsidR="00CF5277" w:rsidRPr="00F2299A" w:rsidRDefault="00CF5277" w:rsidP="00FA52CF">
            <w:r>
              <w:t>EcgOutcome/EcgOutcomeBody/EcgRecording/pacemaker</w:t>
            </w:r>
          </w:p>
        </w:tc>
      </w:tr>
      <w:tr w:rsidR="00CF5277" w:rsidRPr="00F2299A" w14:paraId="556E748D" w14:textId="77777777" w:rsidTr="002B0265">
        <w:trPr>
          <w:trHeight w:val="397"/>
        </w:trPr>
        <w:tc>
          <w:tcPr>
            <w:tcW w:w="1809" w:type="dxa"/>
            <w:vAlign w:val="center"/>
          </w:tcPr>
          <w:p w14:paraId="10BA681C" w14:textId="4BABEAC2" w:rsidR="00CF5277" w:rsidRPr="00F2299A" w:rsidRDefault="00CF5277" w:rsidP="006B6063">
            <w:pPr>
              <w:rPr>
                <w:szCs w:val="20"/>
              </w:rPr>
            </w:pPr>
            <w:r>
              <w:t>ECGBodyType.typeOfResult</w:t>
            </w:r>
          </w:p>
        </w:tc>
        <w:tc>
          <w:tcPr>
            <w:tcW w:w="2977" w:type="dxa"/>
            <w:vAlign w:val="center"/>
          </w:tcPr>
          <w:p w14:paraId="5A38A94D"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4AC3D27A" w14:textId="649CF502" w:rsidR="00CF5277" w:rsidRPr="00F2299A" w:rsidRDefault="00CF5277" w:rsidP="006B6063">
            <w:pPr>
              <w:rPr>
                <w:lang w:val="en-US"/>
              </w:rPr>
            </w:pPr>
            <w:r>
              <w:t>EcgOutcome/EcgOutcomeBody/typeOfResult</w:t>
            </w:r>
          </w:p>
        </w:tc>
      </w:tr>
      <w:tr w:rsidR="00CF5277" w:rsidRPr="00F2299A" w14:paraId="24FD5480" w14:textId="77777777" w:rsidTr="002B0265">
        <w:trPr>
          <w:trHeight w:val="397"/>
        </w:trPr>
        <w:tc>
          <w:tcPr>
            <w:tcW w:w="1809" w:type="dxa"/>
            <w:vAlign w:val="center"/>
          </w:tcPr>
          <w:p w14:paraId="097A2416" w14:textId="77777777" w:rsidR="00CF5277" w:rsidRPr="00F2299A" w:rsidRDefault="00CF5277" w:rsidP="006B6063">
            <w:pPr>
              <w:rPr>
                <w:szCs w:val="20"/>
              </w:rPr>
            </w:pPr>
            <w:r>
              <w:t>ECGBodyType.resultTime</w:t>
            </w:r>
          </w:p>
        </w:tc>
        <w:tc>
          <w:tcPr>
            <w:tcW w:w="2977" w:type="dxa"/>
            <w:vAlign w:val="center"/>
          </w:tcPr>
          <w:p w14:paraId="2DC711D2" w14:textId="77777777" w:rsidR="00CF5277" w:rsidRPr="00F2299A" w:rsidRDefault="00CF5277" w:rsidP="002B0265">
            <w:pPr>
              <w:rPr>
                <w:szCs w:val="20"/>
              </w:rPr>
            </w:pPr>
            <w:r w:rsidRPr="00DD18CB">
              <w:rPr>
                <w:szCs w:val="20"/>
              </w:rPr>
              <w:t>Framställan resultat.svar inkommit tidpunkt</w:t>
            </w:r>
          </w:p>
        </w:tc>
        <w:tc>
          <w:tcPr>
            <w:tcW w:w="4111" w:type="dxa"/>
            <w:vAlign w:val="center"/>
          </w:tcPr>
          <w:p w14:paraId="4903771C" w14:textId="116DAC07" w:rsidR="00CF5277" w:rsidRPr="00F2299A" w:rsidRDefault="00CF5277" w:rsidP="006B6063">
            <w:pPr>
              <w:rPr>
                <w:lang w:val="en-US"/>
              </w:rPr>
            </w:pPr>
            <w:r>
              <w:t>EcgOutcome/EcgOutcomeBody/resultTime</w:t>
            </w:r>
          </w:p>
        </w:tc>
      </w:tr>
      <w:tr w:rsidR="00CF5277" w:rsidRPr="00F2299A" w14:paraId="0DA4EB92" w14:textId="77777777" w:rsidTr="002B0265">
        <w:trPr>
          <w:trHeight w:val="397"/>
        </w:trPr>
        <w:tc>
          <w:tcPr>
            <w:tcW w:w="1809" w:type="dxa"/>
            <w:vAlign w:val="center"/>
          </w:tcPr>
          <w:p w14:paraId="259F787C" w14:textId="74B8EC96" w:rsidR="00CF5277" w:rsidRPr="00F2299A" w:rsidRDefault="00CF5277" w:rsidP="006B6063">
            <w:r>
              <w:t>ECGBodyType.resultReport</w:t>
            </w:r>
          </w:p>
        </w:tc>
        <w:tc>
          <w:tcPr>
            <w:tcW w:w="2977" w:type="dxa"/>
            <w:vAlign w:val="center"/>
          </w:tcPr>
          <w:p w14:paraId="71DDF98C" w14:textId="77777777" w:rsidR="00CF5277" w:rsidRPr="00F2299A" w:rsidRDefault="00CF5277" w:rsidP="002B0265">
            <w:pPr>
              <w:rPr>
                <w:rFonts w:cs="Arial"/>
                <w:szCs w:val="20"/>
              </w:rPr>
            </w:pPr>
            <w:r w:rsidRPr="009D36DB">
              <w:rPr>
                <w:rFonts w:cs="Arial"/>
                <w:szCs w:val="20"/>
              </w:rPr>
              <w:t>Bedömt tillstånd.bedömning</w:t>
            </w:r>
          </w:p>
        </w:tc>
        <w:tc>
          <w:tcPr>
            <w:tcW w:w="4111" w:type="dxa"/>
            <w:vAlign w:val="center"/>
          </w:tcPr>
          <w:p w14:paraId="6BBB5B28" w14:textId="74AA1D3A" w:rsidR="00CF5277" w:rsidRPr="00F2299A" w:rsidRDefault="00CF5277" w:rsidP="006B6063">
            <w:r>
              <w:t>EcgOutcome/EcgOutcomeBody/resultReport</w:t>
            </w:r>
          </w:p>
        </w:tc>
      </w:tr>
      <w:tr w:rsidR="00CF5277" w:rsidRPr="00F2299A" w14:paraId="16E7D920" w14:textId="77777777" w:rsidTr="002B0265">
        <w:trPr>
          <w:trHeight w:val="397"/>
        </w:trPr>
        <w:tc>
          <w:tcPr>
            <w:tcW w:w="1809" w:type="dxa"/>
            <w:vAlign w:val="center"/>
          </w:tcPr>
          <w:p w14:paraId="0AEDF205" w14:textId="77777777" w:rsidR="00CF5277" w:rsidRPr="00F2299A" w:rsidRDefault="00CF5277" w:rsidP="006B6063">
            <w:r>
              <w:t>ECGBodyType.resultComment</w:t>
            </w:r>
          </w:p>
        </w:tc>
        <w:tc>
          <w:tcPr>
            <w:tcW w:w="2977" w:type="dxa"/>
            <w:vAlign w:val="center"/>
          </w:tcPr>
          <w:p w14:paraId="656A6336" w14:textId="77777777" w:rsidR="00CF5277" w:rsidRPr="00F2299A" w:rsidRDefault="00CF5277" w:rsidP="002B0265">
            <w:pPr>
              <w:rPr>
                <w:rFonts w:eastAsia="Arial Unicode MS" w:cs="Arial"/>
                <w:szCs w:val="20"/>
              </w:rPr>
            </w:pPr>
            <w:r w:rsidRPr="009D36DB">
              <w:rPr>
                <w:rFonts w:eastAsia="Arial Unicode MS" w:cs="Arial"/>
                <w:szCs w:val="20"/>
              </w:rPr>
              <w:t>Framställan resultat.kommentar</w:t>
            </w:r>
          </w:p>
        </w:tc>
        <w:tc>
          <w:tcPr>
            <w:tcW w:w="4111" w:type="dxa"/>
            <w:vAlign w:val="center"/>
          </w:tcPr>
          <w:p w14:paraId="3D6CEDB4" w14:textId="7CEAF02D" w:rsidR="00CF5277" w:rsidRPr="00F2299A" w:rsidRDefault="00CF5277" w:rsidP="006B6063">
            <w:r>
              <w:t>EcgOutcome/EcgOutcomeBody/resultComment</w:t>
            </w:r>
          </w:p>
        </w:tc>
      </w:tr>
      <w:tr w:rsidR="00CF5277" w:rsidRPr="00F2299A" w14:paraId="366160C6" w14:textId="77777777" w:rsidTr="002B0265">
        <w:trPr>
          <w:trHeight w:val="397"/>
        </w:trPr>
        <w:tc>
          <w:tcPr>
            <w:tcW w:w="1809" w:type="dxa"/>
            <w:vAlign w:val="center"/>
          </w:tcPr>
          <w:p w14:paraId="57816615" w14:textId="77777777" w:rsidR="00CF5277" w:rsidRPr="00187E49" w:rsidRDefault="00CF5277" w:rsidP="006B6063">
            <w:r w:rsidRPr="00187E49">
              <w:t>ReferralType.referralId</w:t>
            </w:r>
          </w:p>
        </w:tc>
        <w:tc>
          <w:tcPr>
            <w:tcW w:w="2977" w:type="dxa"/>
            <w:vAlign w:val="center"/>
          </w:tcPr>
          <w:p w14:paraId="1A361C15" w14:textId="77777777" w:rsidR="00CF5277" w:rsidRPr="00187E49" w:rsidRDefault="00CF5277" w:rsidP="002B0265">
            <w:pPr>
              <w:rPr>
                <w:rFonts w:cs="Arial"/>
                <w:szCs w:val="20"/>
              </w:rPr>
            </w:pPr>
            <w:r w:rsidRPr="00187E49">
              <w:rPr>
                <w:rFonts w:cs="Arial"/>
                <w:szCs w:val="20"/>
              </w:rPr>
              <w:t>Framställan resultat.framställan_id</w:t>
            </w:r>
          </w:p>
        </w:tc>
        <w:tc>
          <w:tcPr>
            <w:tcW w:w="4111" w:type="dxa"/>
            <w:vAlign w:val="center"/>
          </w:tcPr>
          <w:p w14:paraId="28E00D0C" w14:textId="7509217C" w:rsidR="00CF5277" w:rsidRPr="00F2299A" w:rsidRDefault="00CF5277" w:rsidP="006B6063">
            <w:r>
              <w:t>EcgOutcome</w:t>
            </w:r>
            <w:r w:rsidRPr="00187E49">
              <w:t>/</w:t>
            </w:r>
            <w:r>
              <w:t>EcgOutcomeBody</w:t>
            </w:r>
            <w:r w:rsidRPr="00187E49">
              <w:t>/</w:t>
            </w:r>
            <w:r>
              <w:t>Referral</w:t>
            </w:r>
            <w:r w:rsidRPr="00187E49">
              <w:t>/referralId</w:t>
            </w:r>
          </w:p>
        </w:tc>
      </w:tr>
      <w:tr w:rsidR="00CF5277" w:rsidRPr="00F2299A" w14:paraId="0632372A" w14:textId="77777777" w:rsidTr="002B0265">
        <w:trPr>
          <w:trHeight w:val="397"/>
        </w:trPr>
        <w:tc>
          <w:tcPr>
            <w:tcW w:w="1809" w:type="dxa"/>
            <w:vAlign w:val="center"/>
          </w:tcPr>
          <w:p w14:paraId="50CA567C" w14:textId="006B5566" w:rsidR="00CF5277" w:rsidRPr="00F2299A" w:rsidRDefault="00CF5277" w:rsidP="006B6063">
            <w:r>
              <w:t>ReferralType.referralReason</w:t>
            </w:r>
          </w:p>
        </w:tc>
        <w:tc>
          <w:tcPr>
            <w:tcW w:w="2977" w:type="dxa"/>
            <w:vAlign w:val="center"/>
          </w:tcPr>
          <w:p w14:paraId="7D64A29E" w14:textId="77777777" w:rsidR="00CF5277" w:rsidRPr="00F2299A" w:rsidRDefault="00CF5277" w:rsidP="002B0265">
            <w:pPr>
              <w:rPr>
                <w:rFonts w:cs="Arial"/>
                <w:szCs w:val="20"/>
              </w:rPr>
            </w:pPr>
            <w:r w:rsidRPr="000C2578">
              <w:rPr>
                <w:rFonts w:cs="Arial"/>
                <w:szCs w:val="20"/>
              </w:rPr>
              <w:t>Hälsofråga.fråga</w:t>
            </w:r>
          </w:p>
        </w:tc>
        <w:tc>
          <w:tcPr>
            <w:tcW w:w="4111" w:type="dxa"/>
            <w:vAlign w:val="center"/>
          </w:tcPr>
          <w:p w14:paraId="18BF83DB" w14:textId="6438A9F6" w:rsidR="00CF5277" w:rsidRPr="00F2299A" w:rsidRDefault="00CF5277" w:rsidP="006B6063">
            <w:r>
              <w:t>EcgOutcome/EcgOutcomeBody/Referral/referralReason</w:t>
            </w:r>
          </w:p>
        </w:tc>
      </w:tr>
      <w:tr w:rsidR="00CF5277" w:rsidRPr="00F2299A" w14:paraId="15955CA0" w14:textId="77777777" w:rsidTr="002B0265">
        <w:trPr>
          <w:trHeight w:val="397"/>
        </w:trPr>
        <w:tc>
          <w:tcPr>
            <w:tcW w:w="1809" w:type="dxa"/>
            <w:vAlign w:val="center"/>
          </w:tcPr>
          <w:p w14:paraId="4F7AE820" w14:textId="77777777" w:rsidR="00CF5277" w:rsidRPr="00F2299A" w:rsidRDefault="00CF5277" w:rsidP="006B6063">
            <w:r>
              <w:t>ReferralType.anamnesis</w:t>
            </w:r>
          </w:p>
        </w:tc>
        <w:tc>
          <w:tcPr>
            <w:tcW w:w="2977" w:type="dxa"/>
            <w:vAlign w:val="center"/>
          </w:tcPr>
          <w:p w14:paraId="3927F15C" w14:textId="77777777" w:rsidR="00CF5277" w:rsidRPr="00F2299A" w:rsidRDefault="00CF5277" w:rsidP="002B0265">
            <w:pPr>
              <w:rPr>
                <w:szCs w:val="20"/>
              </w:rPr>
            </w:pPr>
            <w:r>
              <w:rPr>
                <w:szCs w:val="20"/>
              </w:rPr>
              <w:t>Patientens hälsoöversikt.</w:t>
            </w:r>
            <w:r w:rsidRPr="000C2578">
              <w:rPr>
                <w:szCs w:val="20"/>
              </w:rPr>
              <w:t>aktuell tidigare</w:t>
            </w:r>
          </w:p>
        </w:tc>
        <w:tc>
          <w:tcPr>
            <w:tcW w:w="4111" w:type="dxa"/>
            <w:vAlign w:val="center"/>
          </w:tcPr>
          <w:p w14:paraId="4C63392D" w14:textId="7BAC569C" w:rsidR="00CF5277" w:rsidRPr="00F2299A" w:rsidRDefault="00CF5277" w:rsidP="006B6063">
            <w:r>
              <w:t>EcgOutcome/EcgOutcomeBody/Referral/anamnesis</w:t>
            </w:r>
          </w:p>
        </w:tc>
      </w:tr>
      <w:tr w:rsidR="00CF5277" w:rsidRPr="00F2299A" w14:paraId="64B3F0E6" w14:textId="77777777" w:rsidTr="002B0265">
        <w:trPr>
          <w:trHeight w:val="397"/>
        </w:trPr>
        <w:tc>
          <w:tcPr>
            <w:tcW w:w="1809" w:type="dxa"/>
            <w:vAlign w:val="center"/>
          </w:tcPr>
          <w:p w14:paraId="1E0F2178" w14:textId="77777777" w:rsidR="00CF5277" w:rsidRPr="00F2299A" w:rsidRDefault="00CF5277" w:rsidP="006B6063">
            <w:r>
              <w:t>ReferralType.careContactId</w:t>
            </w:r>
          </w:p>
        </w:tc>
        <w:tc>
          <w:tcPr>
            <w:tcW w:w="2977" w:type="dxa"/>
            <w:vAlign w:val="center"/>
          </w:tcPr>
          <w:p w14:paraId="4583CD0A" w14:textId="77777777" w:rsidR="00CF5277" w:rsidRPr="00F2299A" w:rsidRDefault="00CF5277" w:rsidP="002B0265">
            <w:pPr>
              <w:rPr>
                <w:szCs w:val="20"/>
              </w:rPr>
            </w:pPr>
            <w:r>
              <w:rPr>
                <w:szCs w:val="20"/>
              </w:rPr>
              <w:t>Kontakt.kontakt_id</w:t>
            </w:r>
          </w:p>
        </w:tc>
        <w:tc>
          <w:tcPr>
            <w:tcW w:w="4111" w:type="dxa"/>
            <w:vAlign w:val="center"/>
          </w:tcPr>
          <w:p w14:paraId="6C5DC74E" w14:textId="5C47D692" w:rsidR="00CF5277" w:rsidRPr="00F2299A" w:rsidRDefault="00CF5277" w:rsidP="006B6063">
            <w:r>
              <w:t>EcgOutcome/EcgOutcomeBody/Referral/careContactId</w:t>
            </w:r>
          </w:p>
        </w:tc>
      </w:tr>
      <w:tr w:rsidR="00CF5277" w:rsidRPr="000B0F50" w14:paraId="3DCE0A3E" w14:textId="77777777" w:rsidTr="002B0265">
        <w:trPr>
          <w:trHeight w:val="397"/>
        </w:trPr>
        <w:tc>
          <w:tcPr>
            <w:tcW w:w="1809" w:type="dxa"/>
            <w:vAlign w:val="center"/>
          </w:tcPr>
          <w:p w14:paraId="662D813E" w14:textId="77777777" w:rsidR="00CF5277" w:rsidRPr="00F2299A" w:rsidRDefault="00CF5277" w:rsidP="006B6063">
            <w:r>
              <w:lastRenderedPageBreak/>
              <w:t>HealthcareProfessionalType.authorTime</w:t>
            </w:r>
          </w:p>
        </w:tc>
        <w:tc>
          <w:tcPr>
            <w:tcW w:w="2977" w:type="dxa"/>
            <w:vAlign w:val="center"/>
          </w:tcPr>
          <w:p w14:paraId="7AC4119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4EE4E265" w14:textId="47C42AC7"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/authorTime</w:t>
            </w:r>
          </w:p>
        </w:tc>
      </w:tr>
      <w:tr w:rsidR="00CF5277" w:rsidRPr="000B0F50" w14:paraId="169B7337" w14:textId="77777777" w:rsidTr="002B0265">
        <w:trPr>
          <w:trHeight w:val="397"/>
        </w:trPr>
        <w:tc>
          <w:tcPr>
            <w:tcW w:w="1809" w:type="dxa"/>
            <w:vAlign w:val="center"/>
          </w:tcPr>
          <w:p w14:paraId="246BC64A" w14:textId="77777777" w:rsidR="00CF5277" w:rsidRPr="00F2299A" w:rsidRDefault="00CF5277" w:rsidP="006B6063">
            <w:r>
              <w:t>HealthcareProfessionalType.healthcareProfessionalHSAId</w:t>
            </w:r>
          </w:p>
        </w:tc>
        <w:tc>
          <w:tcPr>
            <w:tcW w:w="2977" w:type="dxa"/>
            <w:vAlign w:val="center"/>
          </w:tcPr>
          <w:p w14:paraId="55A2CF96" w14:textId="77777777" w:rsidR="00CF5277" w:rsidRPr="00F2299A" w:rsidRDefault="00CF5277" w:rsidP="002B0265">
            <w:pPr>
              <w:rPr>
                <w:rFonts w:cs="Arial"/>
                <w:szCs w:val="20"/>
              </w:rPr>
            </w:pPr>
            <w:r w:rsidRPr="00CC412F">
              <w:rPr>
                <w:rFonts w:cs="Arial"/>
                <w:spacing w:val="-1"/>
              </w:rPr>
              <w:t>Vård- och omsorgsutövare.personal id</w:t>
            </w:r>
          </w:p>
        </w:tc>
        <w:tc>
          <w:tcPr>
            <w:tcW w:w="4111" w:type="dxa"/>
            <w:vAlign w:val="center"/>
          </w:tcPr>
          <w:p w14:paraId="62028B00" w14:textId="5238337A"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/healthcareProfessionalHSAId</w:t>
            </w:r>
          </w:p>
        </w:tc>
      </w:tr>
      <w:tr w:rsidR="00CF5277" w:rsidRPr="000B0F50" w14:paraId="616E791C" w14:textId="77777777" w:rsidTr="002B0265">
        <w:trPr>
          <w:trHeight w:val="397"/>
        </w:trPr>
        <w:tc>
          <w:tcPr>
            <w:tcW w:w="1809" w:type="dxa"/>
            <w:vAlign w:val="center"/>
          </w:tcPr>
          <w:p w14:paraId="649FD441" w14:textId="77777777" w:rsidR="00CF5277" w:rsidRPr="00F2299A" w:rsidRDefault="00CF5277" w:rsidP="006B6063">
            <w:r>
              <w:t>HealthcareProfessionalType.healthcareProfessionalName</w:t>
            </w:r>
          </w:p>
        </w:tc>
        <w:tc>
          <w:tcPr>
            <w:tcW w:w="2977" w:type="dxa"/>
            <w:vAlign w:val="center"/>
          </w:tcPr>
          <w:p w14:paraId="629EA232" w14:textId="77777777" w:rsidR="00CF5277" w:rsidRPr="00F2299A" w:rsidRDefault="00CF5277" w:rsidP="002B0265">
            <w:pPr>
              <w:rPr>
                <w:rFonts w:cs="Arial"/>
                <w:szCs w:val="20"/>
              </w:rPr>
            </w:pPr>
            <w:r w:rsidRPr="00CC412F">
              <w:rPr>
                <w:rFonts w:cs="Arial"/>
                <w:spacing w:val="-1"/>
              </w:rPr>
              <w:t>Vård- och omsorgsutövare.personal namn</w:t>
            </w:r>
          </w:p>
        </w:tc>
        <w:tc>
          <w:tcPr>
            <w:tcW w:w="4111" w:type="dxa"/>
            <w:vAlign w:val="center"/>
          </w:tcPr>
          <w:p w14:paraId="7AC1372B" w14:textId="3079D5EF"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/healthcareProfessionalName</w:t>
            </w:r>
          </w:p>
        </w:tc>
      </w:tr>
      <w:tr w:rsidR="00CF5277" w:rsidRPr="000B0F50" w14:paraId="277A54AE" w14:textId="77777777" w:rsidTr="002B0265">
        <w:trPr>
          <w:trHeight w:val="397"/>
        </w:trPr>
        <w:tc>
          <w:tcPr>
            <w:tcW w:w="1809" w:type="dxa"/>
            <w:vAlign w:val="center"/>
          </w:tcPr>
          <w:p w14:paraId="66291730" w14:textId="77777777" w:rsidR="00CF5277" w:rsidRPr="00F2299A" w:rsidRDefault="00CF5277" w:rsidP="006B6063">
            <w:r>
              <w:t>HealthcareProfessionalType.healthcareProfessionalRoleCode</w:t>
            </w:r>
          </w:p>
        </w:tc>
        <w:tc>
          <w:tcPr>
            <w:tcW w:w="2977" w:type="dxa"/>
            <w:vAlign w:val="center"/>
          </w:tcPr>
          <w:p w14:paraId="516B7B7B"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236CFEDE" w14:textId="2069BC68"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/healthcareProfessionalRoleCode</w:t>
            </w:r>
          </w:p>
        </w:tc>
      </w:tr>
      <w:tr w:rsidR="00CF5277" w:rsidRPr="000B0F50" w14:paraId="293D20E4" w14:textId="77777777" w:rsidTr="002B0265">
        <w:trPr>
          <w:trHeight w:val="397"/>
        </w:trPr>
        <w:tc>
          <w:tcPr>
            <w:tcW w:w="1809" w:type="dxa"/>
            <w:vAlign w:val="center"/>
          </w:tcPr>
          <w:p w14:paraId="1B0F5C5F" w14:textId="77777777" w:rsidR="00CF5277" w:rsidRPr="00F2299A" w:rsidRDefault="00CF5277" w:rsidP="006B6063">
            <w:r>
              <w:t>HealthcareProfessionalType.healthcareProfessionalCareUnitHSAId</w:t>
            </w:r>
          </w:p>
        </w:tc>
        <w:tc>
          <w:tcPr>
            <w:tcW w:w="2977" w:type="dxa"/>
            <w:vAlign w:val="center"/>
          </w:tcPr>
          <w:p w14:paraId="37577517"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3133BF42" w14:textId="734DB9BC"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/healthcareProfessionalCareUnitHSAId</w:t>
            </w:r>
          </w:p>
        </w:tc>
      </w:tr>
      <w:tr w:rsidR="00CF5277" w:rsidRPr="000B0F50" w14:paraId="04B107B3" w14:textId="77777777" w:rsidTr="002B0265">
        <w:trPr>
          <w:trHeight w:val="397"/>
        </w:trPr>
        <w:tc>
          <w:tcPr>
            <w:tcW w:w="1809" w:type="dxa"/>
            <w:vAlign w:val="center"/>
          </w:tcPr>
          <w:p w14:paraId="2923A378" w14:textId="77777777" w:rsidR="00CF5277" w:rsidRPr="00F2299A" w:rsidRDefault="00CF5277" w:rsidP="006B6063">
            <w:r>
              <w:t>HealthcareProfessionalType.healthcareProfessionalCareGiverHSAId</w:t>
            </w:r>
          </w:p>
        </w:tc>
        <w:tc>
          <w:tcPr>
            <w:tcW w:w="2977" w:type="dxa"/>
            <w:vAlign w:val="center"/>
          </w:tcPr>
          <w:p w14:paraId="574307DC" w14:textId="77777777" w:rsidR="00CF5277" w:rsidRPr="00F2299A" w:rsidRDefault="00CF5277" w:rsidP="002B0265">
            <w:pPr>
              <w:rPr>
                <w:rFonts w:cs="Arial"/>
                <w:spacing w:val="-1"/>
                <w:szCs w:val="20"/>
              </w:rPr>
            </w:pPr>
            <w:r w:rsidRPr="00FE4868">
              <w:rPr>
                <w:rFonts w:cs="Arial"/>
                <w:spacing w:val="-1"/>
                <w:szCs w:val="20"/>
              </w:rPr>
              <w:t>Informationsresurs.vårdgivare id</w:t>
            </w:r>
          </w:p>
        </w:tc>
        <w:tc>
          <w:tcPr>
            <w:tcW w:w="4111" w:type="dxa"/>
            <w:vAlign w:val="center"/>
          </w:tcPr>
          <w:p w14:paraId="419177E3" w14:textId="02BA4565"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/healthcareProfessionalCareGiverHSAId</w:t>
            </w:r>
          </w:p>
        </w:tc>
      </w:tr>
      <w:tr w:rsidR="00CF5277" w:rsidRPr="000B0F50" w14:paraId="4132A5BD" w14:textId="77777777" w:rsidTr="002B0265">
        <w:trPr>
          <w:trHeight w:val="397"/>
        </w:trPr>
        <w:tc>
          <w:tcPr>
            <w:tcW w:w="1809" w:type="dxa"/>
            <w:vAlign w:val="center"/>
          </w:tcPr>
          <w:p w14:paraId="16811567" w14:textId="77777777" w:rsidR="00CF5277" w:rsidRPr="00F2299A" w:rsidRDefault="00CF5277" w:rsidP="006B6063">
            <w:r>
              <w:t>OrgUnitType.orgUnitHSAId</w:t>
            </w:r>
          </w:p>
        </w:tc>
        <w:tc>
          <w:tcPr>
            <w:tcW w:w="2977" w:type="dxa"/>
            <w:vAlign w:val="center"/>
          </w:tcPr>
          <w:p w14:paraId="711ECCCF"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45A40A79" w14:textId="3C6CB40B"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/orgUnitHSAId</w:t>
            </w:r>
          </w:p>
        </w:tc>
      </w:tr>
      <w:tr w:rsidR="00CF5277" w:rsidRPr="000B0F50" w14:paraId="363D635C" w14:textId="77777777" w:rsidTr="002B0265">
        <w:trPr>
          <w:trHeight w:val="397"/>
        </w:trPr>
        <w:tc>
          <w:tcPr>
            <w:tcW w:w="1809" w:type="dxa"/>
            <w:vAlign w:val="center"/>
          </w:tcPr>
          <w:p w14:paraId="4F0D1F12" w14:textId="77777777" w:rsidR="00CF5277" w:rsidRPr="00F2299A" w:rsidRDefault="00CF5277" w:rsidP="006B6063">
            <w:r>
              <w:t>OrgUnitType.orgUnitName</w:t>
            </w:r>
          </w:p>
        </w:tc>
        <w:tc>
          <w:tcPr>
            <w:tcW w:w="2977" w:type="dxa"/>
            <w:vAlign w:val="center"/>
          </w:tcPr>
          <w:p w14:paraId="456DE675" w14:textId="77777777" w:rsidR="00CF5277" w:rsidRPr="00F2299A" w:rsidRDefault="00CF5277" w:rsidP="002B0265">
            <w:pPr>
              <w:rPr>
                <w:rFonts w:cs="Arial"/>
                <w:spacing w:val="-1"/>
                <w:szCs w:val="20"/>
              </w:rPr>
            </w:pPr>
            <w:r w:rsidRPr="00CC412F">
              <w:rPr>
                <w:rFonts w:cs="Arial"/>
                <w:spacing w:val="-1"/>
              </w:rPr>
              <w:t>Vård- och omsorgsutövare.enhet namn</w:t>
            </w:r>
          </w:p>
        </w:tc>
        <w:tc>
          <w:tcPr>
            <w:tcW w:w="4111" w:type="dxa"/>
            <w:vAlign w:val="center"/>
          </w:tcPr>
          <w:p w14:paraId="242EE614" w14:textId="134668E7"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/orgUnitName</w:t>
            </w:r>
          </w:p>
        </w:tc>
      </w:tr>
      <w:tr w:rsidR="00CF5277" w:rsidRPr="000B0F50" w14:paraId="4A6A2829" w14:textId="77777777" w:rsidTr="002B0265">
        <w:trPr>
          <w:trHeight w:val="397"/>
        </w:trPr>
        <w:tc>
          <w:tcPr>
            <w:tcW w:w="1809" w:type="dxa"/>
            <w:vAlign w:val="center"/>
          </w:tcPr>
          <w:p w14:paraId="6C198EF2" w14:textId="77777777" w:rsidR="00CF5277" w:rsidRPr="00F2299A" w:rsidRDefault="00CF5277" w:rsidP="006B6063">
            <w:r>
              <w:t>OrgUnitType.orgUnitTelecom</w:t>
            </w:r>
          </w:p>
        </w:tc>
        <w:tc>
          <w:tcPr>
            <w:tcW w:w="2977" w:type="dxa"/>
            <w:vAlign w:val="center"/>
          </w:tcPr>
          <w:p w14:paraId="2B8DC18B" w14:textId="77777777" w:rsidR="00CF5277" w:rsidRPr="00F2299A" w:rsidRDefault="00CF5277" w:rsidP="002B0265">
            <w:pPr>
              <w:rPr>
                <w:rFonts w:cs="Arial"/>
                <w:spacing w:val="-1"/>
                <w:szCs w:val="20"/>
              </w:rPr>
            </w:pPr>
            <w:r w:rsidRPr="00CC412F">
              <w:rPr>
                <w:rFonts w:cs="Arial"/>
              </w:rPr>
              <w:t>Tele och eKommunikation.tele ekom adress</w:t>
            </w:r>
          </w:p>
        </w:tc>
        <w:tc>
          <w:tcPr>
            <w:tcW w:w="4111" w:type="dxa"/>
            <w:vAlign w:val="center"/>
          </w:tcPr>
          <w:p w14:paraId="7846AD10" w14:textId="367EC812"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/orgUnitTelecom</w:t>
            </w:r>
          </w:p>
        </w:tc>
      </w:tr>
      <w:tr w:rsidR="00CF5277" w:rsidRPr="000B0F50" w14:paraId="03E465D4" w14:textId="77777777" w:rsidTr="002B0265">
        <w:trPr>
          <w:trHeight w:val="397"/>
        </w:trPr>
        <w:tc>
          <w:tcPr>
            <w:tcW w:w="1809" w:type="dxa"/>
            <w:vAlign w:val="center"/>
          </w:tcPr>
          <w:p w14:paraId="659395B8" w14:textId="77777777" w:rsidR="00CF5277" w:rsidRPr="00F2299A" w:rsidRDefault="00CF5277" w:rsidP="006B6063">
            <w:r>
              <w:t>OrgUnitType.orgUnitEmail</w:t>
            </w:r>
          </w:p>
        </w:tc>
        <w:tc>
          <w:tcPr>
            <w:tcW w:w="2977" w:type="dxa"/>
            <w:vAlign w:val="center"/>
          </w:tcPr>
          <w:p w14:paraId="69E3921A" w14:textId="77777777" w:rsidR="00CF5277" w:rsidRPr="00F2299A" w:rsidRDefault="00CF5277" w:rsidP="002B0265">
            <w:pPr>
              <w:rPr>
                <w:rFonts w:cs="Arial"/>
                <w:szCs w:val="20"/>
              </w:rPr>
            </w:pPr>
            <w:r w:rsidRPr="00CC412F">
              <w:rPr>
                <w:rFonts w:cs="Arial"/>
              </w:rPr>
              <w:t>Tele och eKommunikation.tele ekom adress</w:t>
            </w:r>
          </w:p>
        </w:tc>
        <w:tc>
          <w:tcPr>
            <w:tcW w:w="4111" w:type="dxa"/>
            <w:vAlign w:val="center"/>
          </w:tcPr>
          <w:p w14:paraId="5A68DC9D" w14:textId="593DC499"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/orgUnitEmail</w:t>
            </w:r>
          </w:p>
        </w:tc>
      </w:tr>
      <w:tr w:rsidR="00CF5277" w:rsidRPr="000B0F50" w14:paraId="1C90DDB4" w14:textId="77777777" w:rsidTr="002B0265">
        <w:trPr>
          <w:trHeight w:val="397"/>
        </w:trPr>
        <w:tc>
          <w:tcPr>
            <w:tcW w:w="1809" w:type="dxa"/>
            <w:vAlign w:val="center"/>
          </w:tcPr>
          <w:p w14:paraId="6C2333FB" w14:textId="77777777" w:rsidR="00CF5277" w:rsidRPr="00F2299A" w:rsidRDefault="00CF5277" w:rsidP="006B6063">
            <w:r>
              <w:t>OrgUnitType.orgUnitAddress</w:t>
            </w:r>
          </w:p>
        </w:tc>
        <w:tc>
          <w:tcPr>
            <w:tcW w:w="2977" w:type="dxa"/>
            <w:vAlign w:val="center"/>
          </w:tcPr>
          <w:p w14:paraId="1D8E0658" w14:textId="77777777" w:rsidR="00CF5277" w:rsidRPr="00CC412F" w:rsidRDefault="00CF5277" w:rsidP="002B0265">
            <w:pPr>
              <w:rPr>
                <w:rFonts w:cs="Arial"/>
                <w:spacing w:val="-1"/>
              </w:rPr>
            </w:pPr>
            <w:r w:rsidRPr="00CC412F">
              <w:rPr>
                <w:rFonts w:cs="Arial"/>
                <w:spacing w:val="-1"/>
              </w:rPr>
              <w:t>Adress.adress 1,</w:t>
            </w:r>
          </w:p>
          <w:p w14:paraId="6C960FA5" w14:textId="77777777" w:rsidR="00CF5277" w:rsidRPr="00CC412F" w:rsidRDefault="00CF5277" w:rsidP="002B0265">
            <w:pPr>
              <w:rPr>
                <w:rFonts w:cs="Arial"/>
                <w:spacing w:val="-1"/>
              </w:rPr>
            </w:pPr>
            <w:r w:rsidRPr="00CC412F">
              <w:rPr>
                <w:rFonts w:cs="Arial"/>
                <w:spacing w:val="-1"/>
              </w:rPr>
              <w:t>Adress.postnummer &amp;</w:t>
            </w:r>
          </w:p>
          <w:p w14:paraId="53E31730" w14:textId="77777777" w:rsidR="00CF5277" w:rsidRPr="00F2299A" w:rsidRDefault="00CF5277" w:rsidP="002B0265">
            <w:pPr>
              <w:rPr>
                <w:rFonts w:cs="Arial"/>
                <w:spacing w:val="-1"/>
                <w:szCs w:val="20"/>
              </w:rPr>
            </w:pPr>
            <w:r w:rsidRPr="00CC412F">
              <w:rPr>
                <w:rFonts w:cs="Arial"/>
                <w:spacing w:val="-1"/>
              </w:rPr>
              <w:t>Adress.postort</w:t>
            </w:r>
          </w:p>
        </w:tc>
        <w:tc>
          <w:tcPr>
            <w:tcW w:w="4111" w:type="dxa"/>
            <w:vAlign w:val="center"/>
          </w:tcPr>
          <w:p w14:paraId="49FD7C28" w14:textId="31F54093"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/orgUnitAddress</w:t>
            </w:r>
          </w:p>
        </w:tc>
      </w:tr>
      <w:tr w:rsidR="00CF5277" w:rsidRPr="000B0F50" w14:paraId="13F6196B" w14:textId="77777777" w:rsidTr="002B0265">
        <w:trPr>
          <w:trHeight w:val="397"/>
        </w:trPr>
        <w:tc>
          <w:tcPr>
            <w:tcW w:w="1809" w:type="dxa"/>
            <w:vAlign w:val="center"/>
          </w:tcPr>
          <w:p w14:paraId="7C960DB1" w14:textId="77777777" w:rsidR="00CF5277" w:rsidRPr="00F2299A" w:rsidRDefault="00CF5277" w:rsidP="006B6063">
            <w:r>
              <w:t>OrgUnitType.orgUnitLocation</w:t>
            </w:r>
          </w:p>
        </w:tc>
        <w:tc>
          <w:tcPr>
            <w:tcW w:w="2977" w:type="dxa"/>
            <w:vAlign w:val="center"/>
          </w:tcPr>
          <w:p w14:paraId="23982E32"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20310769" w14:textId="2C142EEC"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/orgUnitLocation</w:t>
            </w:r>
          </w:p>
        </w:tc>
      </w:tr>
      <w:tr w:rsidR="00CF5277" w:rsidRPr="000B0F50" w14:paraId="1395A82B" w14:textId="77777777" w:rsidTr="002B0265">
        <w:trPr>
          <w:trHeight w:val="397"/>
        </w:trPr>
        <w:tc>
          <w:tcPr>
            <w:tcW w:w="1809" w:type="dxa"/>
            <w:vAlign w:val="center"/>
          </w:tcPr>
          <w:p w14:paraId="6339E247" w14:textId="77777777" w:rsidR="00CF5277" w:rsidRPr="00296E5F" w:rsidRDefault="00CF5277" w:rsidP="006B6063">
            <w:r w:rsidRPr="00296E5F">
              <w:t>LegalAuthenticatorType.signatureTime</w:t>
            </w:r>
          </w:p>
        </w:tc>
        <w:tc>
          <w:tcPr>
            <w:tcW w:w="2977" w:type="dxa"/>
            <w:vAlign w:val="center"/>
          </w:tcPr>
          <w:p w14:paraId="3EAAB7C7" w14:textId="77777777" w:rsidR="00CF5277" w:rsidRPr="00296E5F" w:rsidRDefault="00CF5277" w:rsidP="002B0265">
            <w:pPr>
              <w:rPr>
                <w:rFonts w:cs="Arial"/>
                <w:szCs w:val="20"/>
              </w:rPr>
            </w:pPr>
            <w:r w:rsidRPr="00296E5F">
              <w:rPr>
                <w:rFonts w:cs="Arial"/>
                <w:i/>
                <w:color w:val="FF0000"/>
              </w:rPr>
              <w:t>Saknar motsvarighet i V-TIM 2.2</w:t>
            </w:r>
          </w:p>
        </w:tc>
        <w:tc>
          <w:tcPr>
            <w:tcW w:w="4111" w:type="dxa"/>
            <w:vAlign w:val="center"/>
          </w:tcPr>
          <w:p w14:paraId="36591C0B" w14:textId="0EF2D62B" w:rsidR="00CF5277" w:rsidRPr="00100F5C" w:rsidRDefault="00CF5277" w:rsidP="00F66D4E">
            <w:pPr>
              <w:rPr>
                <w:lang w:val="en-US"/>
              </w:rPr>
            </w:pPr>
            <w:r>
              <w:rPr>
                <w:lang w:val="en-US"/>
              </w:rPr>
              <w:t>EcgOutcome</w:t>
            </w:r>
            <w:r w:rsidRPr="00296E5F">
              <w:rPr>
                <w:lang w:val="en-US"/>
              </w:rPr>
              <w:t>/</w:t>
            </w:r>
            <w:r>
              <w:rPr>
                <w:lang w:val="en-US"/>
              </w:rPr>
              <w:t>EcgOutcomeBody</w:t>
            </w:r>
            <w:r w:rsidRPr="00296E5F">
              <w:rPr>
                <w:lang w:val="en-US"/>
              </w:rPr>
              <w:t>/</w:t>
            </w:r>
            <w:r>
              <w:rPr>
                <w:lang w:val="en-US"/>
              </w:rPr>
              <w:t>Referral</w:t>
            </w:r>
            <w:r w:rsidRPr="00296E5F">
              <w:rPr>
                <w:lang w:val="en-US"/>
              </w:rPr>
              <w:t>/</w:t>
            </w:r>
            <w:del w:id="762" w:author="Björn Genfors" w:date="2014-03-28T13:27:00Z">
              <w:r w:rsidDel="00F57CA0">
                <w:rPr>
                  <w:lang w:val="en-US"/>
                </w:rPr>
                <w:delText>LegalAuthenticator</w:delText>
              </w:r>
            </w:del>
            <w:ins w:id="763" w:author="Björn Genfors" w:date="2014-03-28T13:29:00Z">
              <w:r w:rsidR="00F57CA0">
                <w:rPr>
                  <w:lang w:val="en-US"/>
                </w:rPr>
                <w:t>A</w:t>
              </w:r>
            </w:ins>
            <w:ins w:id="764" w:author="Björn Genfors" w:date="2014-03-28T13:27:00Z">
              <w:r w:rsidR="00F57CA0">
                <w:rPr>
                  <w:lang w:val="en-US"/>
                </w:rPr>
                <w:t>ttested</w:t>
              </w:r>
            </w:ins>
            <w:r w:rsidRPr="00296E5F">
              <w:rPr>
                <w:lang w:val="en-US"/>
              </w:rPr>
              <w:t>/signatureTime</w:t>
            </w:r>
          </w:p>
        </w:tc>
      </w:tr>
      <w:tr w:rsidR="00CF5277" w:rsidRPr="000B0F50" w14:paraId="069F7968" w14:textId="77777777" w:rsidTr="002B0265">
        <w:trPr>
          <w:trHeight w:val="397"/>
        </w:trPr>
        <w:tc>
          <w:tcPr>
            <w:tcW w:w="1809" w:type="dxa"/>
            <w:vAlign w:val="center"/>
          </w:tcPr>
          <w:p w14:paraId="6F6128C0" w14:textId="77777777" w:rsidR="00CF5277" w:rsidRPr="00F2299A" w:rsidRDefault="00CF5277" w:rsidP="006B6063">
            <w:r>
              <w:lastRenderedPageBreak/>
              <w:t>LegalAuthenticatorType.legalAuthenticatorHSAId</w:t>
            </w:r>
          </w:p>
        </w:tc>
        <w:tc>
          <w:tcPr>
            <w:tcW w:w="2977" w:type="dxa"/>
            <w:vAlign w:val="center"/>
          </w:tcPr>
          <w:p w14:paraId="7D653140" w14:textId="77777777" w:rsidR="00CF5277" w:rsidRPr="00F2299A" w:rsidRDefault="00CF5277" w:rsidP="002B0265">
            <w:pPr>
              <w:rPr>
                <w:rFonts w:eastAsia="Arial Unicode MS" w:cs="Arial"/>
                <w:szCs w:val="20"/>
              </w:rPr>
            </w:pPr>
            <w:r w:rsidRPr="00CC412F">
              <w:rPr>
                <w:rFonts w:cs="Arial"/>
                <w:spacing w:val="-1"/>
              </w:rPr>
              <w:t>Vård- och omsorgsutövare.personal id</w:t>
            </w:r>
          </w:p>
        </w:tc>
        <w:tc>
          <w:tcPr>
            <w:tcW w:w="4111" w:type="dxa"/>
            <w:vAlign w:val="center"/>
          </w:tcPr>
          <w:p w14:paraId="2E1F6CD8" w14:textId="1606E54E" w:rsidR="00CF5277" w:rsidRPr="00100F5C"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765" w:author="Björn Genfors" w:date="2014-03-28T13:29:00Z">
              <w:r w:rsidDel="00F57CA0">
                <w:rPr>
                  <w:lang w:val="en-US"/>
                </w:rPr>
                <w:delText>LegalAuthenticator</w:delText>
              </w:r>
            </w:del>
            <w:ins w:id="766" w:author="Björn Genfors" w:date="2014-03-28T13:29:00Z">
              <w:r w:rsidR="00F57CA0">
                <w:rPr>
                  <w:lang w:val="en-US"/>
                </w:rPr>
                <w:t>Attested</w:t>
              </w:r>
            </w:ins>
            <w:r w:rsidRPr="00100F5C">
              <w:rPr>
                <w:lang w:val="en-US"/>
              </w:rPr>
              <w:t>/legalAuthenticatorHSAId</w:t>
            </w:r>
          </w:p>
        </w:tc>
      </w:tr>
      <w:tr w:rsidR="00CF5277" w:rsidRPr="000B0F50" w14:paraId="0C67414A" w14:textId="77777777" w:rsidTr="002B0265">
        <w:trPr>
          <w:trHeight w:val="397"/>
        </w:trPr>
        <w:tc>
          <w:tcPr>
            <w:tcW w:w="1809" w:type="dxa"/>
            <w:vAlign w:val="center"/>
          </w:tcPr>
          <w:p w14:paraId="2F014394" w14:textId="77777777" w:rsidR="00CF5277" w:rsidRPr="00F2299A" w:rsidRDefault="00CF5277" w:rsidP="006B6063">
            <w:r>
              <w:t>LegalAuthenticatorType.legalAuthenticatorName</w:t>
            </w:r>
          </w:p>
        </w:tc>
        <w:tc>
          <w:tcPr>
            <w:tcW w:w="2977" w:type="dxa"/>
            <w:vAlign w:val="center"/>
          </w:tcPr>
          <w:p w14:paraId="5E8A5277" w14:textId="77777777" w:rsidR="00CF5277" w:rsidRPr="00F2299A" w:rsidRDefault="00CF5277" w:rsidP="002B0265">
            <w:pPr>
              <w:rPr>
                <w:rFonts w:cs="Arial"/>
                <w:spacing w:val="-1"/>
                <w:szCs w:val="20"/>
              </w:rPr>
            </w:pPr>
            <w:r w:rsidRPr="00CC412F">
              <w:rPr>
                <w:rFonts w:cs="Arial"/>
                <w:spacing w:val="-1"/>
              </w:rPr>
              <w:t>Vård- och omsorgsutövare.personal namn</w:t>
            </w:r>
          </w:p>
        </w:tc>
        <w:tc>
          <w:tcPr>
            <w:tcW w:w="4111" w:type="dxa"/>
            <w:vAlign w:val="center"/>
          </w:tcPr>
          <w:p w14:paraId="7B8A86EE" w14:textId="2927BCE8" w:rsidR="00CF5277" w:rsidRPr="00100F5C"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767" w:author="Björn Genfors" w:date="2014-03-28T13:29:00Z">
              <w:r w:rsidDel="00F57CA0">
                <w:rPr>
                  <w:lang w:val="en-US"/>
                </w:rPr>
                <w:delText>LegalAuthenticator</w:delText>
              </w:r>
            </w:del>
            <w:ins w:id="768" w:author="Björn Genfors" w:date="2014-03-28T13:29:00Z">
              <w:r w:rsidR="00F57CA0">
                <w:rPr>
                  <w:lang w:val="en-US"/>
                </w:rPr>
                <w:t>Attested</w:t>
              </w:r>
            </w:ins>
            <w:r w:rsidRPr="00100F5C">
              <w:rPr>
                <w:lang w:val="en-US"/>
              </w:rPr>
              <w:t>/legalAuthenticatorName</w:t>
            </w:r>
          </w:p>
        </w:tc>
      </w:tr>
      <w:tr w:rsidR="00CF5277" w:rsidRPr="000B0F50" w14:paraId="1EEBAC62" w14:textId="77777777" w:rsidTr="002B0265">
        <w:trPr>
          <w:trHeight w:val="397"/>
        </w:trPr>
        <w:tc>
          <w:tcPr>
            <w:tcW w:w="1809" w:type="dxa"/>
            <w:vAlign w:val="center"/>
          </w:tcPr>
          <w:p w14:paraId="70406BDA" w14:textId="77777777" w:rsidR="00CF5277" w:rsidRPr="00F2299A" w:rsidRDefault="00CF5277" w:rsidP="006B6063">
            <w:r>
              <w:t>LegalAuthenticatorType.legalAuthenticatorRoleCode</w:t>
            </w:r>
          </w:p>
        </w:tc>
        <w:tc>
          <w:tcPr>
            <w:tcW w:w="2977" w:type="dxa"/>
            <w:vAlign w:val="center"/>
          </w:tcPr>
          <w:p w14:paraId="72767E55"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46D971B3" w14:textId="1BE91902" w:rsidR="00CF5277" w:rsidRPr="00F2299A"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769" w:author="Björn Genfors" w:date="2014-03-28T13:29:00Z">
              <w:r w:rsidDel="00F57CA0">
                <w:rPr>
                  <w:lang w:val="en-US"/>
                </w:rPr>
                <w:delText>LegalAuthenticator</w:delText>
              </w:r>
            </w:del>
            <w:ins w:id="770" w:author="Björn Genfors" w:date="2014-03-28T13:29:00Z">
              <w:r w:rsidR="00F57CA0">
                <w:rPr>
                  <w:lang w:val="en-US"/>
                </w:rPr>
                <w:t>Attested</w:t>
              </w:r>
            </w:ins>
            <w:r w:rsidRPr="00100F5C">
              <w:rPr>
                <w:lang w:val="en-US"/>
              </w:rPr>
              <w:t>/legalAuthenticatorRoleCode</w:t>
            </w:r>
          </w:p>
        </w:tc>
      </w:tr>
      <w:tr w:rsidR="00CF5277" w:rsidRPr="00F2299A" w14:paraId="0837F086" w14:textId="77777777" w:rsidTr="002B0265">
        <w:trPr>
          <w:trHeight w:val="397"/>
        </w:trPr>
        <w:tc>
          <w:tcPr>
            <w:tcW w:w="1809" w:type="dxa"/>
            <w:vAlign w:val="center"/>
          </w:tcPr>
          <w:p w14:paraId="5240E299" w14:textId="77777777" w:rsidR="00CF5277" w:rsidRPr="00F2299A" w:rsidRDefault="00CF5277" w:rsidP="006B6063">
            <w:r>
              <w:t>PatientDataType.patientWeight</w:t>
            </w:r>
          </w:p>
        </w:tc>
        <w:tc>
          <w:tcPr>
            <w:tcW w:w="2977" w:type="dxa"/>
            <w:vAlign w:val="center"/>
          </w:tcPr>
          <w:p w14:paraId="1E41EDDD" w14:textId="77777777" w:rsidR="00CF5277" w:rsidRPr="00F2299A" w:rsidRDefault="00CF5277" w:rsidP="002B0265">
            <w:pPr>
              <w:rPr>
                <w:szCs w:val="20"/>
              </w:rPr>
            </w:pPr>
            <w:r w:rsidRPr="00595D70">
              <w:rPr>
                <w:szCs w:val="20"/>
              </w:rPr>
              <w:t>Observerat uppfattat tillstånd Värde</w:t>
            </w:r>
            <w:r>
              <w:rPr>
                <w:szCs w:val="20"/>
              </w:rPr>
              <w:t>.värde</w:t>
            </w:r>
          </w:p>
        </w:tc>
        <w:tc>
          <w:tcPr>
            <w:tcW w:w="4111" w:type="dxa"/>
            <w:vAlign w:val="center"/>
          </w:tcPr>
          <w:p w14:paraId="624EE870" w14:textId="482C1AD5" w:rsidR="00CF5277" w:rsidRPr="00F2299A" w:rsidRDefault="00CF5277" w:rsidP="006B6063">
            <w:pPr>
              <w:rPr>
                <w:lang w:val="en-US"/>
              </w:rPr>
            </w:pPr>
            <w:r>
              <w:t>EcgOutcome/EcgOutcomeBody/PatientData/patientWeight</w:t>
            </w:r>
          </w:p>
        </w:tc>
      </w:tr>
      <w:tr w:rsidR="00CF5277" w:rsidRPr="00F2299A" w14:paraId="23FA656F" w14:textId="77777777" w:rsidTr="002B0265">
        <w:trPr>
          <w:trHeight w:val="397"/>
        </w:trPr>
        <w:tc>
          <w:tcPr>
            <w:tcW w:w="1809" w:type="dxa"/>
            <w:vAlign w:val="center"/>
          </w:tcPr>
          <w:p w14:paraId="6513045E" w14:textId="77777777" w:rsidR="00CF5277" w:rsidRPr="00F2299A" w:rsidRDefault="00CF5277" w:rsidP="006B6063">
            <w:r>
              <w:t>PatientDataType.patientLength</w:t>
            </w:r>
          </w:p>
        </w:tc>
        <w:tc>
          <w:tcPr>
            <w:tcW w:w="2977" w:type="dxa"/>
            <w:vAlign w:val="center"/>
          </w:tcPr>
          <w:p w14:paraId="259B7320" w14:textId="77777777" w:rsidR="00CF5277" w:rsidRPr="00F2299A" w:rsidRDefault="00CF5277" w:rsidP="002B0265">
            <w:pPr>
              <w:rPr>
                <w:rFonts w:cs="Arial"/>
                <w:szCs w:val="20"/>
              </w:rPr>
            </w:pPr>
            <w:r w:rsidRPr="00595D70">
              <w:rPr>
                <w:szCs w:val="20"/>
              </w:rPr>
              <w:t>Observerat uppfattat tillstånd Värde</w:t>
            </w:r>
            <w:r>
              <w:rPr>
                <w:szCs w:val="20"/>
              </w:rPr>
              <w:t>.värde</w:t>
            </w:r>
          </w:p>
        </w:tc>
        <w:tc>
          <w:tcPr>
            <w:tcW w:w="4111" w:type="dxa"/>
            <w:vAlign w:val="center"/>
          </w:tcPr>
          <w:p w14:paraId="579C5875" w14:textId="3D7DA721" w:rsidR="00CF5277" w:rsidRPr="00F2299A" w:rsidRDefault="00CF5277" w:rsidP="006B6063">
            <w:r>
              <w:t>EcgOutcome/EcgOutcomeBody/PatientData/patientLength</w:t>
            </w:r>
          </w:p>
        </w:tc>
      </w:tr>
      <w:tr w:rsidR="00CF5277" w:rsidRPr="00F2299A" w14:paraId="460DFB27" w14:textId="77777777" w:rsidTr="002B0265">
        <w:trPr>
          <w:trHeight w:val="397"/>
        </w:trPr>
        <w:tc>
          <w:tcPr>
            <w:tcW w:w="1809" w:type="dxa"/>
            <w:vAlign w:val="center"/>
          </w:tcPr>
          <w:p w14:paraId="58122080" w14:textId="77777777" w:rsidR="00CF5277" w:rsidRPr="008A038F" w:rsidRDefault="00CF5277" w:rsidP="006B6063">
            <w:r w:rsidRPr="008A038F">
              <w:t>ECGRecordingType.id</w:t>
            </w:r>
          </w:p>
        </w:tc>
        <w:tc>
          <w:tcPr>
            <w:tcW w:w="2977" w:type="dxa"/>
            <w:vAlign w:val="center"/>
          </w:tcPr>
          <w:p w14:paraId="4A75ABC9" w14:textId="77777777" w:rsidR="00CF5277" w:rsidRPr="00F2299A" w:rsidRDefault="00CF5277" w:rsidP="002B0265">
            <w:pPr>
              <w:rPr>
                <w:rFonts w:cs="Arial"/>
                <w:szCs w:val="20"/>
              </w:rPr>
            </w:pPr>
            <w:r>
              <w:rPr>
                <w:rFonts w:cs="Arial"/>
                <w:szCs w:val="20"/>
              </w:rPr>
              <w:t>Aktivitet.aktivitet_id</w:t>
            </w:r>
          </w:p>
        </w:tc>
        <w:tc>
          <w:tcPr>
            <w:tcW w:w="4111" w:type="dxa"/>
            <w:vAlign w:val="center"/>
          </w:tcPr>
          <w:p w14:paraId="1F4C1D55" w14:textId="04584849" w:rsidR="00CF5277" w:rsidRPr="00F2299A" w:rsidRDefault="00CF5277" w:rsidP="006B6063">
            <w:r>
              <w:t>EcgOutcome/EcgOutcomeBody/EcgRecording/id</w:t>
            </w:r>
          </w:p>
        </w:tc>
      </w:tr>
      <w:tr w:rsidR="00CF5277" w:rsidRPr="00F2299A" w14:paraId="7104AFD8" w14:textId="77777777" w:rsidTr="002B0265">
        <w:trPr>
          <w:trHeight w:val="397"/>
        </w:trPr>
        <w:tc>
          <w:tcPr>
            <w:tcW w:w="1809" w:type="dxa"/>
            <w:vAlign w:val="center"/>
          </w:tcPr>
          <w:p w14:paraId="2168E6A1" w14:textId="77777777" w:rsidR="00CF5277" w:rsidRPr="008A038F" w:rsidRDefault="00CF5277" w:rsidP="006B6063">
            <w:r w:rsidRPr="008A038F">
              <w:t>ECGRecordingType.examinationActivity</w:t>
            </w:r>
          </w:p>
        </w:tc>
        <w:tc>
          <w:tcPr>
            <w:tcW w:w="2977" w:type="dxa"/>
            <w:vAlign w:val="center"/>
          </w:tcPr>
          <w:p w14:paraId="506471B3" w14:textId="77777777" w:rsidR="00CF5277" w:rsidRPr="00F2299A" w:rsidRDefault="00CF5277" w:rsidP="002B0265">
            <w:pPr>
              <w:rPr>
                <w:szCs w:val="20"/>
              </w:rPr>
            </w:pPr>
            <w:r>
              <w:rPr>
                <w:szCs w:val="20"/>
              </w:rPr>
              <w:t>Aktivitet.</w:t>
            </w:r>
            <w:r w:rsidRPr="0004532C">
              <w:rPr>
                <w:szCs w:val="20"/>
              </w:rPr>
              <w:t>aktivitetskod</w:t>
            </w:r>
          </w:p>
        </w:tc>
        <w:tc>
          <w:tcPr>
            <w:tcW w:w="4111" w:type="dxa"/>
            <w:vAlign w:val="center"/>
          </w:tcPr>
          <w:p w14:paraId="386AB73F" w14:textId="4459BCF6" w:rsidR="00CF5277" w:rsidRPr="00F2299A" w:rsidRDefault="00CF5277" w:rsidP="006B6063">
            <w:r>
              <w:t>EcgOutcome/EcgOutcomeBody/EcgRecording/examinationActivity</w:t>
            </w:r>
          </w:p>
        </w:tc>
      </w:tr>
      <w:tr w:rsidR="00CF5277" w:rsidRPr="00F2299A" w14:paraId="221EBDBC" w14:textId="77777777" w:rsidTr="002B0265">
        <w:trPr>
          <w:trHeight w:val="397"/>
        </w:trPr>
        <w:tc>
          <w:tcPr>
            <w:tcW w:w="1809" w:type="dxa"/>
            <w:vAlign w:val="center"/>
          </w:tcPr>
          <w:p w14:paraId="5BDAE801" w14:textId="1019A43B" w:rsidR="00CF5277" w:rsidRPr="008A038F" w:rsidRDefault="00CF5277" w:rsidP="006B6063">
            <w:r w:rsidRPr="008A038F">
              <w:t>ECGRecordingType.exam</w:t>
            </w:r>
            <w:r>
              <w:t>ination</w:t>
            </w:r>
            <w:r w:rsidRPr="008A038F">
              <w:t>TimePeriod</w:t>
            </w:r>
          </w:p>
        </w:tc>
        <w:tc>
          <w:tcPr>
            <w:tcW w:w="2977" w:type="dxa"/>
            <w:vAlign w:val="center"/>
          </w:tcPr>
          <w:p w14:paraId="780355FC" w14:textId="77777777" w:rsidR="00CF5277" w:rsidRPr="00F2299A" w:rsidRDefault="00CF5277" w:rsidP="002B0265">
            <w:pPr>
              <w:rPr>
                <w:szCs w:val="20"/>
              </w:rPr>
            </w:pPr>
            <w:r>
              <w:rPr>
                <w:szCs w:val="20"/>
              </w:rPr>
              <w:t>Aktivitet.</w:t>
            </w:r>
            <w:r w:rsidRPr="0004532C">
              <w:rPr>
                <w:szCs w:val="20"/>
              </w:rPr>
              <w:t>aktivitet tid</w:t>
            </w:r>
          </w:p>
        </w:tc>
        <w:tc>
          <w:tcPr>
            <w:tcW w:w="4111" w:type="dxa"/>
            <w:vAlign w:val="center"/>
          </w:tcPr>
          <w:p w14:paraId="3306ACC5" w14:textId="0DD37FCE" w:rsidR="00CF5277" w:rsidRPr="00F2299A" w:rsidRDefault="00CF5277" w:rsidP="006B6063">
            <w:r>
              <w:t>EcgOutcome/EcgOutcomeBody/EcgRecording/examinationTimePeriod</w:t>
            </w:r>
          </w:p>
        </w:tc>
      </w:tr>
      <w:tr w:rsidR="00CF5277" w:rsidRPr="00F2299A" w14:paraId="05FF207C" w14:textId="77777777" w:rsidTr="002B0265">
        <w:trPr>
          <w:trHeight w:val="397"/>
        </w:trPr>
        <w:tc>
          <w:tcPr>
            <w:tcW w:w="1809" w:type="dxa"/>
            <w:vAlign w:val="center"/>
          </w:tcPr>
          <w:p w14:paraId="1061A9AB" w14:textId="38AABAE1" w:rsidR="00CF5277" w:rsidRPr="008A038F" w:rsidRDefault="00CF5277" w:rsidP="006B6063">
            <w:r w:rsidRPr="008A038F">
              <w:t>ECGRecordingType.</w:t>
            </w:r>
            <w:r>
              <w:t>examination</w:t>
            </w:r>
            <w:r w:rsidRPr="008A038F">
              <w:t>Status</w:t>
            </w:r>
          </w:p>
        </w:tc>
        <w:tc>
          <w:tcPr>
            <w:tcW w:w="2977" w:type="dxa"/>
            <w:vAlign w:val="center"/>
          </w:tcPr>
          <w:p w14:paraId="0DB6CCD5" w14:textId="77777777" w:rsidR="00CF5277" w:rsidRPr="00F2299A" w:rsidRDefault="00CF5277" w:rsidP="002B0265">
            <w:pPr>
              <w:rPr>
                <w:szCs w:val="20"/>
              </w:rPr>
            </w:pPr>
            <w:r>
              <w:rPr>
                <w:szCs w:val="20"/>
              </w:rPr>
              <w:t>Aktivitet.</w:t>
            </w:r>
            <w:r w:rsidRPr="00CE434D">
              <w:rPr>
                <w:szCs w:val="20"/>
              </w:rPr>
              <w:t>aktivitet typ</w:t>
            </w:r>
          </w:p>
        </w:tc>
        <w:tc>
          <w:tcPr>
            <w:tcW w:w="4111" w:type="dxa"/>
            <w:vAlign w:val="center"/>
          </w:tcPr>
          <w:p w14:paraId="38DCB456" w14:textId="3413FC98" w:rsidR="00CF5277" w:rsidRPr="00F2299A" w:rsidRDefault="00CF5277" w:rsidP="006B6063">
            <w:r>
              <w:t>EcgOutcome/EcgOutcomeBody/EcgRecording/examinationStatus</w:t>
            </w:r>
          </w:p>
        </w:tc>
      </w:tr>
      <w:tr w:rsidR="00CF5277" w:rsidRPr="000B0F50" w14:paraId="1C0708E5" w14:textId="77777777" w:rsidTr="002B0265">
        <w:trPr>
          <w:trHeight w:val="397"/>
        </w:trPr>
        <w:tc>
          <w:tcPr>
            <w:tcW w:w="1809" w:type="dxa"/>
            <w:vAlign w:val="center"/>
          </w:tcPr>
          <w:p w14:paraId="278DF556" w14:textId="070E0796" w:rsidR="00CF5277" w:rsidRPr="008A038F" w:rsidRDefault="00CF5277" w:rsidP="006B6063">
            <w:pPr>
              <w:rPr>
                <w:szCs w:val="20"/>
              </w:rPr>
            </w:pPr>
            <w:r w:rsidRPr="008A038F">
              <w:rPr>
                <w:szCs w:val="20"/>
              </w:rPr>
              <w:t>ECGDicomDataType.</w:t>
            </w:r>
            <w:r>
              <w:rPr>
                <w:szCs w:val="20"/>
              </w:rPr>
              <w:t>dicom</w:t>
            </w:r>
            <w:r w:rsidRPr="008A038F">
              <w:rPr>
                <w:szCs w:val="20"/>
              </w:rPr>
              <w:t>SOP</w:t>
            </w:r>
          </w:p>
        </w:tc>
        <w:tc>
          <w:tcPr>
            <w:tcW w:w="2977" w:type="dxa"/>
            <w:vAlign w:val="center"/>
          </w:tcPr>
          <w:p w14:paraId="0C09B83E" w14:textId="77777777" w:rsidR="00CF5277" w:rsidRPr="00F2299A" w:rsidRDefault="00CF5277" w:rsidP="002B0265">
            <w:pPr>
              <w:rPr>
                <w:szCs w:val="20"/>
              </w:rPr>
            </w:pPr>
            <w:r>
              <w:rPr>
                <w:szCs w:val="20"/>
              </w:rPr>
              <w:t>Analysspecifikation.</w:t>
            </w:r>
            <w:r w:rsidRPr="00D160E4">
              <w:rPr>
                <w:szCs w:val="20"/>
              </w:rPr>
              <w:t>analysunderlag typ</w:t>
            </w:r>
          </w:p>
        </w:tc>
        <w:tc>
          <w:tcPr>
            <w:tcW w:w="4111" w:type="dxa"/>
            <w:vAlign w:val="center"/>
          </w:tcPr>
          <w:p w14:paraId="6BEDC763" w14:textId="0AE1A175"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SOP</w:t>
            </w:r>
          </w:p>
        </w:tc>
      </w:tr>
      <w:tr w:rsidR="00CF5277" w:rsidRPr="000B0F50" w14:paraId="431A6C74" w14:textId="77777777" w:rsidTr="002B0265">
        <w:trPr>
          <w:trHeight w:val="397"/>
        </w:trPr>
        <w:tc>
          <w:tcPr>
            <w:tcW w:w="1809" w:type="dxa"/>
            <w:vAlign w:val="center"/>
          </w:tcPr>
          <w:p w14:paraId="54ECEA45" w14:textId="3E0AA97F" w:rsidR="00CF5277" w:rsidRPr="008A038F" w:rsidRDefault="00CF5277" w:rsidP="006B6063">
            <w:pPr>
              <w:rPr>
                <w:szCs w:val="20"/>
              </w:rPr>
            </w:pPr>
            <w:r w:rsidRPr="008A038F">
              <w:rPr>
                <w:szCs w:val="20"/>
              </w:rPr>
              <w:t>ECGDicomDataType.</w:t>
            </w:r>
            <w:r>
              <w:rPr>
                <w:szCs w:val="20"/>
              </w:rPr>
              <w:t>dicom</w:t>
            </w:r>
            <w:r w:rsidRPr="008A038F">
              <w:rPr>
                <w:szCs w:val="20"/>
              </w:rPr>
              <w:t>Value</w:t>
            </w:r>
          </w:p>
        </w:tc>
        <w:tc>
          <w:tcPr>
            <w:tcW w:w="2977" w:type="dxa"/>
            <w:vAlign w:val="center"/>
          </w:tcPr>
          <w:p w14:paraId="1FE431EF" w14:textId="77777777" w:rsidR="00CF5277" w:rsidRPr="00F2299A" w:rsidRDefault="00CF5277" w:rsidP="002B0265">
            <w:pPr>
              <w:rPr>
                <w:szCs w:val="20"/>
              </w:rPr>
            </w:pPr>
            <w:r>
              <w:rPr>
                <w:szCs w:val="20"/>
              </w:rPr>
              <w:t>Observerat uppfattat tillstånd Värde.värde</w:t>
            </w:r>
          </w:p>
        </w:tc>
        <w:tc>
          <w:tcPr>
            <w:tcW w:w="4111" w:type="dxa"/>
            <w:vAlign w:val="center"/>
          </w:tcPr>
          <w:p w14:paraId="105C61A3" w14:textId="2F928B41"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Value</w:t>
            </w:r>
          </w:p>
        </w:tc>
      </w:tr>
      <w:tr w:rsidR="00CF5277" w:rsidRPr="000B0F50" w14:paraId="44F2BEE5" w14:textId="77777777" w:rsidTr="002B0265">
        <w:trPr>
          <w:trHeight w:val="397"/>
        </w:trPr>
        <w:tc>
          <w:tcPr>
            <w:tcW w:w="1809" w:type="dxa"/>
            <w:vAlign w:val="center"/>
          </w:tcPr>
          <w:p w14:paraId="67BF677E" w14:textId="22B7FC38" w:rsidR="00CF5277" w:rsidRPr="008A038F" w:rsidRDefault="00CF5277" w:rsidP="006B6063">
            <w:r w:rsidRPr="008A038F">
              <w:rPr>
                <w:szCs w:val="20"/>
              </w:rPr>
              <w:t>ECGDicomDataType.</w:t>
            </w:r>
            <w:r>
              <w:rPr>
                <w:szCs w:val="20"/>
              </w:rPr>
              <w:t>dicom</w:t>
            </w:r>
            <w:r w:rsidRPr="008A038F">
              <w:rPr>
                <w:szCs w:val="20"/>
              </w:rPr>
              <w:t>Reference</w:t>
            </w:r>
          </w:p>
        </w:tc>
        <w:tc>
          <w:tcPr>
            <w:tcW w:w="2977" w:type="dxa"/>
            <w:vAlign w:val="center"/>
          </w:tcPr>
          <w:p w14:paraId="34F2464F" w14:textId="77777777" w:rsidR="00CF5277" w:rsidRPr="00F2299A" w:rsidRDefault="00CF5277" w:rsidP="002B0265">
            <w:pPr>
              <w:rPr>
                <w:rFonts w:cs="Arial"/>
                <w:szCs w:val="20"/>
              </w:rPr>
            </w:pPr>
            <w:r w:rsidRPr="00D160E4">
              <w:rPr>
                <w:rFonts w:cs="Arial"/>
                <w:szCs w:val="20"/>
              </w:rPr>
              <w:t>Relaterad information</w:t>
            </w:r>
            <w:r>
              <w:rPr>
                <w:rFonts w:cs="Arial"/>
                <w:szCs w:val="20"/>
              </w:rPr>
              <w:t>.</w:t>
            </w:r>
            <w:r w:rsidRPr="00D160E4">
              <w:rPr>
                <w:rFonts w:cs="Arial"/>
                <w:szCs w:val="20"/>
              </w:rPr>
              <w:t>åtkomst relaterad information</w:t>
            </w:r>
          </w:p>
        </w:tc>
        <w:tc>
          <w:tcPr>
            <w:tcW w:w="4111" w:type="dxa"/>
            <w:vAlign w:val="center"/>
          </w:tcPr>
          <w:p w14:paraId="4D801000" w14:textId="0A5A499D"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Reference</w:t>
            </w:r>
          </w:p>
        </w:tc>
      </w:tr>
      <w:tr w:rsidR="00CF5277" w:rsidRPr="000B0F50" w14:paraId="21B2DEEA" w14:textId="77777777" w:rsidTr="002B0265">
        <w:trPr>
          <w:trHeight w:val="397"/>
        </w:trPr>
        <w:tc>
          <w:tcPr>
            <w:tcW w:w="1809" w:type="dxa"/>
            <w:vAlign w:val="center"/>
          </w:tcPr>
          <w:p w14:paraId="2F922A70" w14:textId="77777777" w:rsidR="00CF5277" w:rsidRPr="00AA21CB" w:rsidRDefault="00CF5277" w:rsidP="006B6063">
            <w:r w:rsidRPr="00AA21CB">
              <w:t>ModalityDataType.typeOfModality</w:t>
            </w:r>
          </w:p>
        </w:tc>
        <w:tc>
          <w:tcPr>
            <w:tcW w:w="2977" w:type="dxa"/>
            <w:vAlign w:val="center"/>
          </w:tcPr>
          <w:p w14:paraId="1572DCF6" w14:textId="77777777" w:rsidR="00CF5277" w:rsidRPr="00AA21CB" w:rsidRDefault="00CF5277" w:rsidP="002B0265">
            <w:pPr>
              <w:rPr>
                <w:rFonts w:eastAsia="Arial Unicode MS" w:cs="Arial"/>
                <w:szCs w:val="20"/>
              </w:rPr>
            </w:pPr>
            <w:r w:rsidRPr="00AA21CB">
              <w:rPr>
                <w:rFonts w:eastAsia="Arial Unicode MS" w:cs="Arial"/>
                <w:szCs w:val="20"/>
              </w:rPr>
              <w:t>Metodspecifikation.direkt använd utrustning</w:t>
            </w:r>
          </w:p>
        </w:tc>
        <w:tc>
          <w:tcPr>
            <w:tcW w:w="4111" w:type="dxa"/>
            <w:vAlign w:val="center"/>
          </w:tcPr>
          <w:p w14:paraId="72938DC6" w14:textId="3BC67D05" w:rsidR="00CF5277" w:rsidRPr="00AA21CB" w:rsidRDefault="00CF5277" w:rsidP="000E5F63">
            <w:pPr>
              <w:rPr>
                <w:lang w:val="en-US"/>
              </w:rPr>
            </w:pPr>
            <w:r>
              <w:rPr>
                <w:lang w:val="en-US"/>
              </w:rPr>
              <w:t>EcgOutcome</w:t>
            </w:r>
            <w:r w:rsidRPr="00AA21CB">
              <w:rPr>
                <w:lang w:val="en-US"/>
              </w:rPr>
              <w:t>/</w:t>
            </w:r>
            <w:r>
              <w:rPr>
                <w:lang w:val="en-US"/>
              </w:rPr>
              <w:t>EcgOutcomeBody</w:t>
            </w:r>
            <w:r w:rsidRPr="00AA21CB">
              <w:rPr>
                <w:lang w:val="en-US"/>
              </w:rPr>
              <w:t>/</w:t>
            </w:r>
            <w:r>
              <w:rPr>
                <w:lang w:val="en-US"/>
              </w:rPr>
              <w:t>EcgRecording</w:t>
            </w:r>
            <w:r w:rsidRPr="00AA21CB">
              <w:rPr>
                <w:lang w:val="en-US"/>
              </w:rPr>
              <w:t>/</w:t>
            </w:r>
            <w:r>
              <w:rPr>
                <w:lang w:val="en-US"/>
              </w:rPr>
              <w:t>ModalityData</w:t>
            </w:r>
            <w:r w:rsidRPr="00AA21CB">
              <w:rPr>
                <w:lang w:val="en-US"/>
              </w:rPr>
              <w:t>/</w:t>
            </w:r>
            <w:r>
              <w:rPr>
                <w:lang w:val="en-US"/>
              </w:rPr>
              <w:t>typeOfModality</w:t>
            </w:r>
          </w:p>
        </w:tc>
      </w:tr>
      <w:tr w:rsidR="00CF5277" w:rsidRPr="000B0F50" w14:paraId="5CAC39D4" w14:textId="77777777" w:rsidTr="002B0265">
        <w:trPr>
          <w:trHeight w:val="397"/>
        </w:trPr>
        <w:tc>
          <w:tcPr>
            <w:tcW w:w="1809" w:type="dxa"/>
            <w:vAlign w:val="center"/>
          </w:tcPr>
          <w:p w14:paraId="661E85C1" w14:textId="77777777" w:rsidR="00CF5277" w:rsidRPr="00F2299A" w:rsidRDefault="00CF5277" w:rsidP="006B6063">
            <w:r>
              <w:t>ModalityDataType.manufacturer</w:t>
            </w:r>
          </w:p>
        </w:tc>
        <w:tc>
          <w:tcPr>
            <w:tcW w:w="2977" w:type="dxa"/>
            <w:vAlign w:val="center"/>
          </w:tcPr>
          <w:p w14:paraId="3BFE39A5" w14:textId="77777777" w:rsidR="00CF5277" w:rsidRPr="00F2299A" w:rsidRDefault="00CF5277" w:rsidP="002B0265">
            <w:pPr>
              <w:rPr>
                <w:rFonts w:cs="Arial"/>
                <w:spacing w:val="-1"/>
                <w:szCs w:val="20"/>
              </w:rPr>
            </w:pPr>
            <w:r w:rsidRPr="00CC412F">
              <w:rPr>
                <w:rFonts w:cs="Arial"/>
                <w:i/>
                <w:color w:val="FF0000"/>
              </w:rPr>
              <w:t>Saknar motsvarighet i V-TIM 2.2</w:t>
            </w:r>
          </w:p>
        </w:tc>
        <w:tc>
          <w:tcPr>
            <w:tcW w:w="4111" w:type="dxa"/>
            <w:vAlign w:val="center"/>
          </w:tcPr>
          <w:p w14:paraId="22F64470" w14:textId="09F4BA9D"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/manufacturer</w:t>
            </w:r>
          </w:p>
        </w:tc>
      </w:tr>
      <w:tr w:rsidR="00CF5277" w:rsidRPr="000B0F50" w14:paraId="71950D96" w14:textId="77777777" w:rsidTr="002B0265">
        <w:trPr>
          <w:trHeight w:val="397"/>
        </w:trPr>
        <w:tc>
          <w:tcPr>
            <w:tcW w:w="1809" w:type="dxa"/>
            <w:vAlign w:val="center"/>
          </w:tcPr>
          <w:p w14:paraId="56335C3F" w14:textId="77777777" w:rsidR="00CF5277" w:rsidRPr="00F2299A" w:rsidRDefault="00CF5277" w:rsidP="006B6063">
            <w:r>
              <w:t>ModalityDataType.modelName</w:t>
            </w:r>
          </w:p>
        </w:tc>
        <w:tc>
          <w:tcPr>
            <w:tcW w:w="2977" w:type="dxa"/>
            <w:vAlign w:val="center"/>
          </w:tcPr>
          <w:p w14:paraId="0B66BBC0" w14:textId="77777777" w:rsidR="00CF5277" w:rsidRPr="00F2299A" w:rsidRDefault="00CF5277" w:rsidP="002B0265">
            <w:pPr>
              <w:rPr>
                <w:szCs w:val="20"/>
              </w:rPr>
            </w:pPr>
            <w:r w:rsidRPr="00194D34">
              <w:rPr>
                <w:szCs w:val="20"/>
              </w:rPr>
              <w:t>Resursspecifikation</w:t>
            </w:r>
            <w:r>
              <w:rPr>
                <w:szCs w:val="20"/>
              </w:rPr>
              <w:t>.</w:t>
            </w:r>
            <w:r w:rsidRPr="00194D34">
              <w:rPr>
                <w:szCs w:val="20"/>
              </w:rPr>
              <w:t>resurs typ</w:t>
            </w:r>
          </w:p>
        </w:tc>
        <w:tc>
          <w:tcPr>
            <w:tcW w:w="4111" w:type="dxa"/>
            <w:vAlign w:val="center"/>
          </w:tcPr>
          <w:p w14:paraId="7F3D6693" w14:textId="1DA54085"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 xml:space="preserve"> </w:t>
            </w:r>
            <w:r>
              <w:rPr>
                <w:lang w:val="en-US"/>
              </w:rPr>
              <w:t>ModalityData</w:t>
            </w:r>
            <w:r w:rsidRPr="00100F5C">
              <w:rPr>
                <w:lang w:val="en-US"/>
              </w:rPr>
              <w:t>/modelName</w:t>
            </w:r>
          </w:p>
        </w:tc>
      </w:tr>
      <w:tr w:rsidR="00CF5277" w:rsidRPr="000B0F50" w14:paraId="08AB9486" w14:textId="77777777" w:rsidTr="002B0265">
        <w:trPr>
          <w:trHeight w:val="397"/>
        </w:trPr>
        <w:tc>
          <w:tcPr>
            <w:tcW w:w="1809" w:type="dxa"/>
            <w:vAlign w:val="center"/>
          </w:tcPr>
          <w:p w14:paraId="7E371AD1" w14:textId="77777777" w:rsidR="00CF5277" w:rsidRPr="00F2299A" w:rsidRDefault="00CF5277" w:rsidP="006B6063">
            <w:r>
              <w:t>ModalityDataType.equipmentId</w:t>
            </w:r>
          </w:p>
        </w:tc>
        <w:tc>
          <w:tcPr>
            <w:tcW w:w="2977" w:type="dxa"/>
            <w:vAlign w:val="center"/>
          </w:tcPr>
          <w:p w14:paraId="230CB059" w14:textId="77777777" w:rsidR="00CF5277" w:rsidRPr="00F2299A" w:rsidRDefault="00CF5277" w:rsidP="002B0265">
            <w:pPr>
              <w:rPr>
                <w:rFonts w:cs="Arial"/>
                <w:szCs w:val="20"/>
              </w:rPr>
            </w:pPr>
            <w:r>
              <w:rPr>
                <w:rFonts w:cs="Arial"/>
                <w:szCs w:val="20"/>
              </w:rPr>
              <w:t>Resursspecifikation.</w:t>
            </w:r>
            <w:r w:rsidRPr="00194D34">
              <w:rPr>
                <w:rFonts w:cs="Arial"/>
                <w:szCs w:val="20"/>
              </w:rPr>
              <w:t>resurstyp id</w:t>
            </w:r>
          </w:p>
        </w:tc>
        <w:tc>
          <w:tcPr>
            <w:tcW w:w="4111" w:type="dxa"/>
            <w:vAlign w:val="center"/>
          </w:tcPr>
          <w:p w14:paraId="38D619E1" w14:textId="592F4946"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/equipmentId</w:t>
            </w:r>
          </w:p>
        </w:tc>
      </w:tr>
      <w:tr w:rsidR="00CF5277" w:rsidRPr="000B0F50" w14:paraId="2AC76B5D" w14:textId="77777777" w:rsidTr="002B0265">
        <w:trPr>
          <w:trHeight w:val="397"/>
        </w:trPr>
        <w:tc>
          <w:tcPr>
            <w:tcW w:w="1809" w:type="dxa"/>
            <w:vAlign w:val="center"/>
          </w:tcPr>
          <w:p w14:paraId="3BD11710" w14:textId="77777777" w:rsidR="00CF5277" w:rsidRPr="00F2299A" w:rsidRDefault="00CF5277" w:rsidP="004B5EB7">
            <w:r>
              <w:t>ModalityDataType.softwareVersion</w:t>
            </w:r>
          </w:p>
        </w:tc>
        <w:tc>
          <w:tcPr>
            <w:tcW w:w="2977" w:type="dxa"/>
            <w:vAlign w:val="center"/>
          </w:tcPr>
          <w:p w14:paraId="5F6EA55D"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32CAD7D9" w14:textId="5078499E" w:rsidR="00CF5277" w:rsidRPr="00100F5C" w:rsidRDefault="00CF5277" w:rsidP="004B5EB7">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/softwareVersion</w:t>
            </w:r>
          </w:p>
        </w:tc>
      </w:tr>
      <w:tr w:rsidR="00CF5277" w:rsidRPr="000B0F50" w14:paraId="0392199A" w14:textId="77777777" w:rsidTr="002B0265">
        <w:trPr>
          <w:trHeight w:val="397"/>
        </w:trPr>
        <w:tc>
          <w:tcPr>
            <w:tcW w:w="1809" w:type="dxa"/>
            <w:vAlign w:val="center"/>
          </w:tcPr>
          <w:p w14:paraId="396D8C9B" w14:textId="0E120FCF" w:rsidR="00CF5277" w:rsidRPr="00F2299A" w:rsidRDefault="00CF5277" w:rsidP="00AA21CB">
            <w:r>
              <w:t>ModalityDataType.lineFilter</w:t>
            </w:r>
          </w:p>
        </w:tc>
        <w:tc>
          <w:tcPr>
            <w:tcW w:w="2977" w:type="dxa"/>
            <w:vAlign w:val="center"/>
          </w:tcPr>
          <w:p w14:paraId="3AB7EB6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3CCF9BA0" w14:textId="554B6262" w:rsidR="00CF5277" w:rsidRPr="00100F5C" w:rsidRDefault="00CF5277" w:rsidP="00AA21CB">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w:t>
            </w:r>
            <w:r>
              <w:rPr>
                <w:lang w:val="en-US"/>
              </w:rPr>
              <w:t>lineFilter</w:t>
            </w:r>
          </w:p>
        </w:tc>
      </w:tr>
      <w:tr w:rsidR="00CF5277" w:rsidRPr="000B0F50" w14:paraId="63D56190" w14:textId="77777777" w:rsidTr="002B0265">
        <w:trPr>
          <w:trHeight w:val="397"/>
        </w:trPr>
        <w:tc>
          <w:tcPr>
            <w:tcW w:w="1809" w:type="dxa"/>
          </w:tcPr>
          <w:p w14:paraId="1A5016F9" w14:textId="655DCFDE" w:rsidR="00CF5277" w:rsidRPr="00F2299A" w:rsidRDefault="00CF5277" w:rsidP="004B5EB7">
            <w:r>
              <w:lastRenderedPageBreak/>
              <w:t>ECGDataType.mediaType</w:t>
            </w:r>
          </w:p>
        </w:tc>
        <w:tc>
          <w:tcPr>
            <w:tcW w:w="2977" w:type="dxa"/>
            <w:vAlign w:val="center"/>
          </w:tcPr>
          <w:p w14:paraId="0D8E11AC" w14:textId="77777777" w:rsidR="00CF5277" w:rsidRPr="006F2DD6" w:rsidRDefault="00CF5277" w:rsidP="002B0265">
            <w:pPr>
              <w:rPr>
                <w:rFonts w:eastAsia="Arial Unicode MS" w:cs="Arial"/>
                <w:szCs w:val="20"/>
              </w:rPr>
            </w:pPr>
            <w:r>
              <w:rPr>
                <w:rFonts w:cs="Arial"/>
              </w:rPr>
              <w:t>Relaterad information.</w:t>
            </w:r>
            <w:r w:rsidRPr="006F2DD6">
              <w:rPr>
                <w:rFonts w:cs="Arial"/>
              </w:rPr>
              <w:t>relaterad information typ</w:t>
            </w:r>
          </w:p>
        </w:tc>
        <w:tc>
          <w:tcPr>
            <w:tcW w:w="4111" w:type="dxa"/>
          </w:tcPr>
          <w:p w14:paraId="1E48A457" w14:textId="01BD444C" w:rsidR="00CF5277" w:rsidRPr="000B0F50" w:rsidRDefault="00CF5277" w:rsidP="00DB2624">
            <w:pPr>
              <w:rPr>
                <w:lang w:val="en-US"/>
                <w:rPrChange w:id="771" w:author="Björn Genfors" w:date="2014-03-28T13:02:00Z">
                  <w:rPr/>
                </w:rPrChange>
              </w:rPr>
            </w:pPr>
            <w:r>
              <w:rPr>
                <w:lang w:val="en-US"/>
              </w:rPr>
              <w:t>EcgOutcome</w:t>
            </w:r>
            <w:r w:rsidRPr="000B0F50">
              <w:rPr>
                <w:lang w:val="en-US"/>
                <w:rPrChange w:id="772" w:author="Björn Genfors" w:date="2014-03-28T13:02:00Z">
                  <w:rPr/>
                </w:rPrChange>
              </w:rPr>
              <w:t>/</w:t>
            </w:r>
            <w:r>
              <w:rPr>
                <w:lang w:val="en-US"/>
              </w:rPr>
              <w:t>EcgOutcomeBody</w:t>
            </w:r>
            <w:r w:rsidRPr="000B0F50">
              <w:rPr>
                <w:lang w:val="en-US"/>
                <w:rPrChange w:id="773" w:author="Björn Genfors" w:date="2014-03-28T13:02:00Z">
                  <w:rPr/>
                </w:rPrChange>
              </w:rPr>
              <w:t>/EcgRecording/EcgData/mediaType</w:t>
            </w:r>
          </w:p>
        </w:tc>
      </w:tr>
      <w:tr w:rsidR="00CF5277" w:rsidRPr="000B0F50" w14:paraId="4C740905" w14:textId="77777777" w:rsidTr="002B0265">
        <w:trPr>
          <w:trHeight w:val="397"/>
        </w:trPr>
        <w:tc>
          <w:tcPr>
            <w:tcW w:w="1809" w:type="dxa"/>
          </w:tcPr>
          <w:p w14:paraId="0C0CC7DA" w14:textId="310EC1CD" w:rsidR="00CF5277" w:rsidRPr="00F2299A" w:rsidRDefault="00CF5277" w:rsidP="004B5EB7">
            <w:r>
              <w:t>ECGDataType.value</w:t>
            </w:r>
          </w:p>
        </w:tc>
        <w:tc>
          <w:tcPr>
            <w:tcW w:w="2977" w:type="dxa"/>
            <w:vAlign w:val="center"/>
          </w:tcPr>
          <w:p w14:paraId="615BB74E" w14:textId="77777777" w:rsidR="00CF5277" w:rsidRPr="00F2299A" w:rsidRDefault="00CF5277" w:rsidP="002B0265">
            <w:pPr>
              <w:rPr>
                <w:rFonts w:cs="Arial"/>
                <w:spacing w:val="-1"/>
                <w:szCs w:val="20"/>
              </w:rPr>
            </w:pPr>
            <w:r>
              <w:rPr>
                <w:rFonts w:cs="Arial"/>
                <w:spacing w:val="-1"/>
                <w:szCs w:val="20"/>
              </w:rPr>
              <w:t>Relaterad information.</w:t>
            </w:r>
            <w:r w:rsidRPr="00BE7683">
              <w:rPr>
                <w:rFonts w:cs="Arial"/>
                <w:spacing w:val="-1"/>
                <w:szCs w:val="20"/>
              </w:rPr>
              <w:t>relaterat värde</w:t>
            </w:r>
          </w:p>
        </w:tc>
        <w:tc>
          <w:tcPr>
            <w:tcW w:w="4111" w:type="dxa"/>
          </w:tcPr>
          <w:p w14:paraId="1694259F" w14:textId="7D56B1D0" w:rsidR="00CF5277" w:rsidRPr="00100F5C" w:rsidRDefault="00CF5277" w:rsidP="00DB2624">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EcgData</w:t>
            </w:r>
            <w:r w:rsidRPr="00100F5C">
              <w:rPr>
                <w:lang w:val="en-US"/>
              </w:rPr>
              <w:t>/value</w:t>
            </w:r>
          </w:p>
        </w:tc>
      </w:tr>
      <w:tr w:rsidR="00CF5277" w:rsidRPr="000B0F50" w14:paraId="5EBEF627" w14:textId="77777777" w:rsidTr="002B0265">
        <w:trPr>
          <w:trHeight w:val="397"/>
        </w:trPr>
        <w:tc>
          <w:tcPr>
            <w:tcW w:w="1809" w:type="dxa"/>
          </w:tcPr>
          <w:p w14:paraId="1A8AF0DE" w14:textId="56194ADC" w:rsidR="00CF5277" w:rsidRPr="00F2299A" w:rsidRDefault="00CF5277" w:rsidP="004B5EB7">
            <w:r>
              <w:t>ECGDataType.reference</w:t>
            </w:r>
          </w:p>
        </w:tc>
        <w:tc>
          <w:tcPr>
            <w:tcW w:w="2977" w:type="dxa"/>
            <w:vAlign w:val="center"/>
          </w:tcPr>
          <w:p w14:paraId="5F472546" w14:textId="77777777" w:rsidR="00CF5277" w:rsidRPr="00F2299A" w:rsidRDefault="00CF5277" w:rsidP="002B0265">
            <w:pPr>
              <w:rPr>
                <w:szCs w:val="20"/>
              </w:rPr>
            </w:pPr>
            <w:r>
              <w:rPr>
                <w:szCs w:val="20"/>
              </w:rPr>
              <w:t>Relaterad information.</w:t>
            </w:r>
            <w:r w:rsidRPr="00C71BFF">
              <w:rPr>
                <w:szCs w:val="20"/>
              </w:rPr>
              <w:t>åtkomst relaterad information</w:t>
            </w:r>
          </w:p>
        </w:tc>
        <w:tc>
          <w:tcPr>
            <w:tcW w:w="4111" w:type="dxa"/>
          </w:tcPr>
          <w:p w14:paraId="476DEA36" w14:textId="5CC67F9E" w:rsidR="00CF5277" w:rsidRPr="00F2299A" w:rsidRDefault="00CF5277" w:rsidP="00DB2624">
            <w:pPr>
              <w:rPr>
                <w:lang w:val="en-US"/>
              </w:rPr>
            </w:pPr>
            <w:r>
              <w:rPr>
                <w:lang w:val="en-US"/>
              </w:rPr>
              <w:t>EcgOutcome</w:t>
            </w:r>
            <w:r w:rsidRPr="000B0F50">
              <w:rPr>
                <w:lang w:val="en-US"/>
                <w:rPrChange w:id="774" w:author="Björn Genfors" w:date="2014-03-28T13:02:00Z">
                  <w:rPr/>
                </w:rPrChange>
              </w:rPr>
              <w:t>/</w:t>
            </w:r>
            <w:r>
              <w:rPr>
                <w:lang w:val="en-US"/>
              </w:rPr>
              <w:t>EcgOutcomeBody</w:t>
            </w:r>
            <w:r w:rsidRPr="000B0F50">
              <w:rPr>
                <w:lang w:val="en-US"/>
                <w:rPrChange w:id="775" w:author="Björn Genfors" w:date="2014-03-28T13:02:00Z">
                  <w:rPr/>
                </w:rPrChange>
              </w:rPr>
              <w:t>/EcgRecording/EcgData/reference</w:t>
            </w:r>
          </w:p>
        </w:tc>
      </w:tr>
      <w:tr w:rsidR="00CF5277" w:rsidRPr="000B0F50" w14:paraId="5DEB6D80" w14:textId="77777777" w:rsidTr="002B0265">
        <w:trPr>
          <w:trHeight w:val="397"/>
        </w:trPr>
        <w:tc>
          <w:tcPr>
            <w:tcW w:w="1809" w:type="dxa"/>
          </w:tcPr>
          <w:p w14:paraId="5EF61C85" w14:textId="442C87AF" w:rsidR="00CF5277" w:rsidRPr="00F2299A" w:rsidRDefault="00CF5277" w:rsidP="004B5EB7">
            <w:r>
              <w:t>ECGDataType.burnedInAnnotations</w:t>
            </w:r>
          </w:p>
        </w:tc>
        <w:tc>
          <w:tcPr>
            <w:tcW w:w="2977" w:type="dxa"/>
            <w:vAlign w:val="center"/>
          </w:tcPr>
          <w:p w14:paraId="22B0F8C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tcPr>
          <w:p w14:paraId="7A45AC2F" w14:textId="0771FE4D" w:rsidR="00CF5277" w:rsidRPr="00100F5C" w:rsidRDefault="00CF5277" w:rsidP="00DB2624">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EcgData</w:t>
            </w:r>
            <w:r w:rsidRPr="00100F5C">
              <w:rPr>
                <w:lang w:val="en-US"/>
              </w:rPr>
              <w:t>/burnedInAnnotations</w:t>
            </w:r>
          </w:p>
        </w:tc>
      </w:tr>
      <w:tr w:rsidR="00CF5277" w:rsidRPr="0009191B" w14:paraId="20C41AB6" w14:textId="77777777" w:rsidTr="002B0265">
        <w:trPr>
          <w:trHeight w:val="397"/>
        </w:trPr>
        <w:tc>
          <w:tcPr>
            <w:tcW w:w="1809" w:type="dxa"/>
          </w:tcPr>
          <w:p w14:paraId="5E634FED" w14:textId="2BBB5576" w:rsidR="00CF5277" w:rsidRPr="0009191B" w:rsidRDefault="00CF5277" w:rsidP="002F51F9">
            <w:pPr>
              <w:rPr>
                <w:rFonts w:cs="Arial"/>
                <w:szCs w:val="20"/>
              </w:rPr>
            </w:pPr>
            <w:r w:rsidRPr="0009191B">
              <w:rPr>
                <w:rFonts w:cs="Arial"/>
                <w:szCs w:val="20"/>
              </w:rPr>
              <w:t>ECGStructuredDataType</w:t>
            </w:r>
            <w:r>
              <w:rPr>
                <w:rFonts w:cs="Arial"/>
                <w:szCs w:val="20"/>
              </w:rPr>
              <w:t>.usedFilter</w:t>
            </w:r>
          </w:p>
        </w:tc>
        <w:tc>
          <w:tcPr>
            <w:tcW w:w="2977" w:type="dxa"/>
            <w:vAlign w:val="center"/>
          </w:tcPr>
          <w:p w14:paraId="22FE21CC" w14:textId="00D84BBF" w:rsidR="00CF5277" w:rsidRPr="0009191B" w:rsidRDefault="00871D7C" w:rsidP="002B0265">
            <w:pPr>
              <w:rPr>
                <w:rFonts w:cs="Arial"/>
                <w:szCs w:val="20"/>
              </w:rPr>
            </w:pPr>
            <w:r>
              <w:rPr>
                <w:rFonts w:cs="Arial"/>
                <w:szCs w:val="20"/>
              </w:rPr>
              <w:t>Metodspecifikation.</w:t>
            </w:r>
            <w:r w:rsidRPr="00871D7C">
              <w:rPr>
                <w:rFonts w:cs="Arial"/>
                <w:szCs w:val="20"/>
              </w:rPr>
              <w:t>indirekt använd utrustning</w:t>
            </w:r>
          </w:p>
        </w:tc>
        <w:tc>
          <w:tcPr>
            <w:tcW w:w="4111" w:type="dxa"/>
          </w:tcPr>
          <w:p w14:paraId="0A635BC4" w14:textId="4CCA662F"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usedFilter</w:t>
            </w:r>
          </w:p>
        </w:tc>
      </w:tr>
      <w:tr w:rsidR="00CF5277" w:rsidRPr="0009191B" w14:paraId="3E529270" w14:textId="77777777" w:rsidTr="002B0265">
        <w:trPr>
          <w:trHeight w:val="397"/>
        </w:trPr>
        <w:tc>
          <w:tcPr>
            <w:tcW w:w="1809" w:type="dxa"/>
          </w:tcPr>
          <w:p w14:paraId="1E418DEA" w14:textId="6E514C5D" w:rsidR="00CF5277" w:rsidRPr="0009191B" w:rsidRDefault="00CF5277" w:rsidP="002F51F9">
            <w:pPr>
              <w:rPr>
                <w:rFonts w:cs="Arial"/>
                <w:szCs w:val="20"/>
              </w:rPr>
            </w:pPr>
            <w:r w:rsidRPr="0009191B">
              <w:rPr>
                <w:rFonts w:cs="Arial"/>
                <w:szCs w:val="20"/>
              </w:rPr>
              <w:t>ECGStructuredDataType</w:t>
            </w:r>
            <w:r>
              <w:rPr>
                <w:rFonts w:cs="Arial"/>
                <w:szCs w:val="20"/>
              </w:rPr>
              <w:t>.heartRate</w:t>
            </w:r>
          </w:p>
        </w:tc>
        <w:tc>
          <w:tcPr>
            <w:tcW w:w="2977" w:type="dxa"/>
            <w:vAlign w:val="center"/>
          </w:tcPr>
          <w:p w14:paraId="53EDFCA9" w14:textId="1D0E4ECB" w:rsidR="00CF5277" w:rsidRPr="0009191B" w:rsidRDefault="005D456D" w:rsidP="002B0265">
            <w:pPr>
              <w:rPr>
                <w:rFonts w:cs="Arial"/>
                <w:szCs w:val="20"/>
              </w:rPr>
            </w:pPr>
            <w:r>
              <w:rPr>
                <w:rFonts w:cs="Arial"/>
                <w:szCs w:val="20"/>
              </w:rPr>
              <w:t>Observerat uppfattat tillstånd Värde.värde</w:t>
            </w:r>
          </w:p>
        </w:tc>
        <w:tc>
          <w:tcPr>
            <w:tcW w:w="4111" w:type="dxa"/>
          </w:tcPr>
          <w:p w14:paraId="6C02B124" w14:textId="5AF47F67"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heartRate</w:t>
            </w:r>
          </w:p>
        </w:tc>
      </w:tr>
      <w:tr w:rsidR="00CF5277" w:rsidRPr="0009191B" w14:paraId="7A25F38F" w14:textId="77777777" w:rsidTr="002B0265">
        <w:trPr>
          <w:trHeight w:val="397"/>
        </w:trPr>
        <w:tc>
          <w:tcPr>
            <w:tcW w:w="1809" w:type="dxa"/>
          </w:tcPr>
          <w:p w14:paraId="00C89CF2" w14:textId="468C46F1" w:rsidR="00CF5277" w:rsidRPr="0009191B" w:rsidRDefault="00CF5277" w:rsidP="002F51F9">
            <w:pPr>
              <w:rPr>
                <w:rFonts w:cs="Arial"/>
                <w:szCs w:val="20"/>
              </w:rPr>
            </w:pPr>
            <w:r w:rsidRPr="0009191B">
              <w:rPr>
                <w:rFonts w:cs="Arial"/>
                <w:szCs w:val="20"/>
              </w:rPr>
              <w:t>ECGStructuredDataType</w:t>
            </w:r>
            <w:r>
              <w:rPr>
                <w:rFonts w:cs="Arial"/>
                <w:szCs w:val="20"/>
              </w:rPr>
              <w:t>.qt</w:t>
            </w:r>
          </w:p>
        </w:tc>
        <w:tc>
          <w:tcPr>
            <w:tcW w:w="2977" w:type="dxa"/>
            <w:vAlign w:val="center"/>
          </w:tcPr>
          <w:p w14:paraId="2B39A39E" w14:textId="72BD76C8"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5D46A49D" w14:textId="70C87984"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qt</w:t>
            </w:r>
          </w:p>
        </w:tc>
      </w:tr>
      <w:tr w:rsidR="00CF5277" w:rsidRPr="0009191B" w14:paraId="51BF4C4B" w14:textId="77777777" w:rsidTr="002B0265">
        <w:trPr>
          <w:trHeight w:val="397"/>
        </w:trPr>
        <w:tc>
          <w:tcPr>
            <w:tcW w:w="1809" w:type="dxa"/>
          </w:tcPr>
          <w:p w14:paraId="1CFDB946" w14:textId="6D6C29FD" w:rsidR="00CF5277" w:rsidRPr="0009191B" w:rsidRDefault="00CF5277" w:rsidP="002F51F9">
            <w:pPr>
              <w:rPr>
                <w:rFonts w:cs="Arial"/>
                <w:szCs w:val="20"/>
              </w:rPr>
            </w:pPr>
            <w:r w:rsidRPr="0009191B">
              <w:rPr>
                <w:rFonts w:cs="Arial"/>
                <w:szCs w:val="20"/>
              </w:rPr>
              <w:t>ECGStructuredDataType</w:t>
            </w:r>
            <w:r>
              <w:rPr>
                <w:rFonts w:cs="Arial"/>
                <w:szCs w:val="20"/>
              </w:rPr>
              <w:t>.qtCorrected</w:t>
            </w:r>
          </w:p>
        </w:tc>
        <w:tc>
          <w:tcPr>
            <w:tcW w:w="2977" w:type="dxa"/>
            <w:vAlign w:val="center"/>
          </w:tcPr>
          <w:p w14:paraId="4CB983E0" w14:textId="6982C40D"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0405133A" w14:textId="55EABAC2"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qtCorrected</w:t>
            </w:r>
          </w:p>
        </w:tc>
      </w:tr>
      <w:tr w:rsidR="00CF5277" w:rsidRPr="0009191B" w14:paraId="6EAEB9AF" w14:textId="77777777" w:rsidTr="002B0265">
        <w:trPr>
          <w:trHeight w:val="397"/>
        </w:trPr>
        <w:tc>
          <w:tcPr>
            <w:tcW w:w="1809" w:type="dxa"/>
          </w:tcPr>
          <w:p w14:paraId="32DECA3D" w14:textId="672CB551" w:rsidR="00CF5277" w:rsidRPr="0009191B" w:rsidRDefault="00CF5277" w:rsidP="002F51F9">
            <w:pPr>
              <w:rPr>
                <w:rFonts w:cs="Arial"/>
                <w:szCs w:val="20"/>
              </w:rPr>
            </w:pPr>
            <w:r w:rsidRPr="0009191B">
              <w:rPr>
                <w:rFonts w:cs="Arial"/>
                <w:szCs w:val="20"/>
              </w:rPr>
              <w:t>ECGStructuredDataType</w:t>
            </w:r>
            <w:r>
              <w:rPr>
                <w:rFonts w:cs="Arial"/>
                <w:szCs w:val="20"/>
              </w:rPr>
              <w:t>.pr</w:t>
            </w:r>
          </w:p>
        </w:tc>
        <w:tc>
          <w:tcPr>
            <w:tcW w:w="2977" w:type="dxa"/>
            <w:vAlign w:val="center"/>
          </w:tcPr>
          <w:p w14:paraId="28015CB4" w14:textId="58A8080E"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574E375C" w14:textId="290B7D6B"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pr</w:t>
            </w:r>
          </w:p>
        </w:tc>
      </w:tr>
      <w:tr w:rsidR="00CF5277" w:rsidRPr="0009191B" w14:paraId="6A646172" w14:textId="77777777" w:rsidTr="002B0265">
        <w:trPr>
          <w:trHeight w:val="397"/>
        </w:trPr>
        <w:tc>
          <w:tcPr>
            <w:tcW w:w="1809" w:type="dxa"/>
          </w:tcPr>
          <w:p w14:paraId="401652AE" w14:textId="39F50B89" w:rsidR="00CF5277" w:rsidRPr="0009191B" w:rsidRDefault="00CF5277" w:rsidP="002F51F9">
            <w:pPr>
              <w:rPr>
                <w:rFonts w:cs="Arial"/>
                <w:szCs w:val="20"/>
              </w:rPr>
            </w:pPr>
            <w:r w:rsidRPr="0009191B">
              <w:rPr>
                <w:rFonts w:cs="Arial"/>
                <w:szCs w:val="20"/>
              </w:rPr>
              <w:t>ECGStructuredDataType</w:t>
            </w:r>
            <w:r>
              <w:rPr>
                <w:rFonts w:cs="Arial"/>
                <w:szCs w:val="20"/>
              </w:rPr>
              <w:t>.pAxis</w:t>
            </w:r>
          </w:p>
        </w:tc>
        <w:tc>
          <w:tcPr>
            <w:tcW w:w="2977" w:type="dxa"/>
            <w:vAlign w:val="center"/>
          </w:tcPr>
          <w:p w14:paraId="336EAA77" w14:textId="4149D90D"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378E551F" w14:textId="38D73CA6"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pAxis</w:t>
            </w:r>
          </w:p>
        </w:tc>
      </w:tr>
      <w:tr w:rsidR="00CF5277" w:rsidRPr="0009191B" w14:paraId="56805EB7" w14:textId="77777777" w:rsidTr="002B0265">
        <w:trPr>
          <w:trHeight w:val="397"/>
        </w:trPr>
        <w:tc>
          <w:tcPr>
            <w:tcW w:w="1809" w:type="dxa"/>
          </w:tcPr>
          <w:p w14:paraId="27FB54CB" w14:textId="0A5FF026" w:rsidR="00CF5277" w:rsidRPr="0009191B" w:rsidRDefault="00CF5277" w:rsidP="002F51F9">
            <w:pPr>
              <w:rPr>
                <w:rFonts w:cs="Arial"/>
                <w:szCs w:val="20"/>
              </w:rPr>
            </w:pPr>
            <w:r w:rsidRPr="0009191B">
              <w:rPr>
                <w:rFonts w:cs="Arial"/>
                <w:szCs w:val="20"/>
              </w:rPr>
              <w:t>ECGStructuredDataType</w:t>
            </w:r>
            <w:r>
              <w:rPr>
                <w:rFonts w:cs="Arial"/>
                <w:szCs w:val="20"/>
              </w:rPr>
              <w:t>.qrsAxis</w:t>
            </w:r>
          </w:p>
        </w:tc>
        <w:tc>
          <w:tcPr>
            <w:tcW w:w="2977" w:type="dxa"/>
            <w:vAlign w:val="center"/>
          </w:tcPr>
          <w:p w14:paraId="6FF0A551" w14:textId="4918AB01"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7E030FC1" w14:textId="343E90C9"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qrsAxis</w:t>
            </w:r>
          </w:p>
        </w:tc>
      </w:tr>
      <w:tr w:rsidR="00CF5277" w:rsidRPr="0009191B" w14:paraId="5E614C13" w14:textId="77777777" w:rsidTr="002B0265">
        <w:trPr>
          <w:trHeight w:val="397"/>
        </w:trPr>
        <w:tc>
          <w:tcPr>
            <w:tcW w:w="1809" w:type="dxa"/>
          </w:tcPr>
          <w:p w14:paraId="15BE7936" w14:textId="36365218" w:rsidR="00CF5277" w:rsidRPr="0009191B" w:rsidRDefault="00CF5277" w:rsidP="002F51F9">
            <w:pPr>
              <w:rPr>
                <w:rFonts w:cs="Arial"/>
                <w:szCs w:val="20"/>
              </w:rPr>
            </w:pPr>
            <w:r w:rsidRPr="0009191B">
              <w:rPr>
                <w:rFonts w:cs="Arial"/>
                <w:szCs w:val="20"/>
              </w:rPr>
              <w:t>ECGStructuredDataType</w:t>
            </w:r>
            <w:r>
              <w:rPr>
                <w:rFonts w:cs="Arial"/>
                <w:szCs w:val="20"/>
              </w:rPr>
              <w:t>.tAxis</w:t>
            </w:r>
          </w:p>
        </w:tc>
        <w:tc>
          <w:tcPr>
            <w:tcW w:w="2977" w:type="dxa"/>
            <w:vAlign w:val="center"/>
          </w:tcPr>
          <w:p w14:paraId="473CC137" w14:textId="526512B0"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00CD4874" w14:textId="5F4538BF"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tAxis</w:t>
            </w:r>
          </w:p>
        </w:tc>
      </w:tr>
      <w:tr w:rsidR="00CF5277" w:rsidRPr="0009191B" w14:paraId="0799D655" w14:textId="77777777" w:rsidTr="002B0265">
        <w:trPr>
          <w:trHeight w:val="397"/>
        </w:trPr>
        <w:tc>
          <w:tcPr>
            <w:tcW w:w="1809" w:type="dxa"/>
          </w:tcPr>
          <w:p w14:paraId="55B06F1C" w14:textId="034FFA1C" w:rsidR="00CF5277" w:rsidRPr="0009191B" w:rsidRDefault="00CF5277" w:rsidP="002F51F9">
            <w:pPr>
              <w:rPr>
                <w:rFonts w:cs="Arial"/>
                <w:szCs w:val="20"/>
              </w:rPr>
            </w:pPr>
            <w:r w:rsidRPr="0009191B">
              <w:rPr>
                <w:rFonts w:cs="Arial"/>
                <w:szCs w:val="20"/>
              </w:rPr>
              <w:t>ECGStructuredDataType</w:t>
            </w:r>
            <w:r>
              <w:rPr>
                <w:rFonts w:cs="Arial"/>
                <w:szCs w:val="20"/>
              </w:rPr>
              <w:t>.interpretationAlgorithmName</w:t>
            </w:r>
          </w:p>
        </w:tc>
        <w:tc>
          <w:tcPr>
            <w:tcW w:w="2977" w:type="dxa"/>
            <w:vAlign w:val="center"/>
          </w:tcPr>
          <w:p w14:paraId="6CA3744A" w14:textId="07D71BA4"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55B12308" w14:textId="7D9EED65"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interpretationAlgorithmName</w:t>
            </w:r>
          </w:p>
        </w:tc>
      </w:tr>
      <w:tr w:rsidR="00CF5277" w:rsidRPr="0009191B" w14:paraId="5DCF9A24" w14:textId="77777777" w:rsidTr="002B0265">
        <w:trPr>
          <w:trHeight w:val="397"/>
        </w:trPr>
        <w:tc>
          <w:tcPr>
            <w:tcW w:w="1809" w:type="dxa"/>
          </w:tcPr>
          <w:p w14:paraId="33C027FD" w14:textId="1DFA691A" w:rsidR="00CF5277" w:rsidRPr="0009191B" w:rsidRDefault="00CF5277" w:rsidP="002F51F9">
            <w:pPr>
              <w:rPr>
                <w:rFonts w:cs="Arial"/>
                <w:szCs w:val="20"/>
              </w:rPr>
            </w:pPr>
            <w:r w:rsidRPr="0009191B">
              <w:rPr>
                <w:rFonts w:cs="Arial"/>
                <w:szCs w:val="20"/>
              </w:rPr>
              <w:t>ECGStructuredDataType</w:t>
            </w:r>
            <w:r>
              <w:rPr>
                <w:rFonts w:cs="Arial"/>
                <w:szCs w:val="20"/>
              </w:rPr>
              <w:t>.interpretation</w:t>
            </w:r>
          </w:p>
        </w:tc>
        <w:tc>
          <w:tcPr>
            <w:tcW w:w="2977" w:type="dxa"/>
            <w:vAlign w:val="center"/>
          </w:tcPr>
          <w:p w14:paraId="6DCAD5B8" w14:textId="209CB929" w:rsidR="00CF5277" w:rsidRPr="0009191B" w:rsidRDefault="004A2237" w:rsidP="002B0265">
            <w:pPr>
              <w:rPr>
                <w:rFonts w:cs="Arial"/>
                <w:szCs w:val="20"/>
              </w:rPr>
            </w:pPr>
            <w:r w:rsidRPr="004A2237">
              <w:rPr>
                <w:rFonts w:cs="Arial"/>
                <w:szCs w:val="20"/>
              </w:rPr>
              <w:t>Analysspecifikation</w:t>
            </w:r>
            <w:r>
              <w:rPr>
                <w:rFonts w:cs="Arial"/>
                <w:szCs w:val="20"/>
              </w:rPr>
              <w:t>.kommentar</w:t>
            </w:r>
          </w:p>
        </w:tc>
        <w:tc>
          <w:tcPr>
            <w:tcW w:w="4111" w:type="dxa"/>
          </w:tcPr>
          <w:p w14:paraId="1975F89F" w14:textId="55063F1D"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interpretation</w:t>
            </w:r>
          </w:p>
        </w:tc>
      </w:tr>
      <w:tr w:rsidR="00CF5277" w:rsidRPr="000B0F50" w14:paraId="540EC7C3" w14:textId="77777777" w:rsidTr="002B0265">
        <w:trPr>
          <w:trHeight w:val="397"/>
        </w:trPr>
        <w:tc>
          <w:tcPr>
            <w:tcW w:w="1809" w:type="dxa"/>
          </w:tcPr>
          <w:p w14:paraId="6FEB087A" w14:textId="77777777" w:rsidR="00CF5277" w:rsidRPr="0009191B" w:rsidRDefault="00CF5277" w:rsidP="002F51F9">
            <w:pPr>
              <w:rPr>
                <w:rFonts w:cs="Arial"/>
                <w:szCs w:val="20"/>
              </w:rPr>
            </w:pPr>
            <w:r>
              <w:rPr>
                <w:rFonts w:cs="Arial"/>
                <w:szCs w:val="20"/>
              </w:rPr>
              <w:t>STType.leadName</w:t>
            </w:r>
          </w:p>
        </w:tc>
        <w:tc>
          <w:tcPr>
            <w:tcW w:w="2977" w:type="dxa"/>
            <w:vAlign w:val="center"/>
          </w:tcPr>
          <w:p w14:paraId="26B1286F" w14:textId="2649C457"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7568E464" w14:textId="4B2BFD98"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st/leadName</w:t>
            </w:r>
          </w:p>
        </w:tc>
      </w:tr>
      <w:tr w:rsidR="002B0265" w:rsidRPr="000B0F50" w14:paraId="1AA414D7" w14:textId="77777777" w:rsidTr="002B0265">
        <w:trPr>
          <w:trHeight w:val="397"/>
        </w:trPr>
        <w:tc>
          <w:tcPr>
            <w:tcW w:w="1809" w:type="dxa"/>
          </w:tcPr>
          <w:p w14:paraId="730EF6E0" w14:textId="1CBA0A31" w:rsidR="00CF5277" w:rsidRPr="0009191B" w:rsidRDefault="00CF5277" w:rsidP="00D14529">
            <w:pPr>
              <w:rPr>
                <w:rFonts w:cs="Arial"/>
                <w:szCs w:val="20"/>
              </w:rPr>
            </w:pPr>
            <w:r>
              <w:rPr>
                <w:rFonts w:cs="Arial"/>
                <w:szCs w:val="20"/>
              </w:rPr>
              <w:t>STType.stLevel</w:t>
            </w:r>
          </w:p>
        </w:tc>
        <w:tc>
          <w:tcPr>
            <w:tcW w:w="2977" w:type="dxa"/>
            <w:vAlign w:val="center"/>
          </w:tcPr>
          <w:p w14:paraId="2021E577" w14:textId="76FDF619"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4F6CC3E5" w14:textId="71AC9944"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st/stLevel</w:t>
            </w:r>
          </w:p>
        </w:tc>
      </w:tr>
      <w:tr w:rsidR="00CF5277" w:rsidRPr="00A214E4" w14:paraId="29BE2F2E" w14:textId="77777777" w:rsidTr="002B0265">
        <w:trPr>
          <w:trHeight w:val="397"/>
        </w:trPr>
        <w:tc>
          <w:tcPr>
            <w:tcW w:w="1809" w:type="dxa"/>
          </w:tcPr>
          <w:p w14:paraId="61B922D2" w14:textId="5873B2E8" w:rsidR="00CF5277" w:rsidRDefault="00CF5277" w:rsidP="002F51F9">
            <w:pPr>
              <w:rPr>
                <w:szCs w:val="20"/>
              </w:rPr>
            </w:pPr>
            <w:r>
              <w:rPr>
                <w:rFonts w:cs="Arial"/>
                <w:szCs w:val="20"/>
              </w:rPr>
              <w:t>R</w:t>
            </w:r>
            <w:r w:rsidRPr="004F7E80">
              <w:rPr>
                <w:rFonts w:cs="Arial"/>
                <w:szCs w:val="20"/>
              </w:rPr>
              <w:t>esult</w:t>
            </w:r>
            <w:r>
              <w:rPr>
                <w:rFonts w:cs="Arial"/>
                <w:szCs w:val="20"/>
              </w:rPr>
              <w:t>Type</w:t>
            </w:r>
          </w:p>
        </w:tc>
        <w:tc>
          <w:tcPr>
            <w:tcW w:w="2977" w:type="dxa"/>
            <w:vAlign w:val="center"/>
          </w:tcPr>
          <w:p w14:paraId="1679B366"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55E4131D" w14:textId="77777777" w:rsidR="00CF5277" w:rsidRPr="00E14FB7" w:rsidRDefault="00CF5277" w:rsidP="002F51F9">
            <w:pPr>
              <w:rPr>
                <w:szCs w:val="20"/>
                <w:lang w:val="en-US"/>
              </w:rPr>
            </w:pPr>
            <w:r>
              <w:rPr>
                <w:szCs w:val="20"/>
                <w:lang w:val="en-US"/>
              </w:rPr>
              <w:t>result</w:t>
            </w:r>
          </w:p>
        </w:tc>
      </w:tr>
      <w:tr w:rsidR="00CF5277" w:rsidRPr="00A214E4" w14:paraId="159184D7" w14:textId="77777777" w:rsidTr="002B0265">
        <w:trPr>
          <w:trHeight w:val="397"/>
        </w:trPr>
        <w:tc>
          <w:tcPr>
            <w:tcW w:w="1809" w:type="dxa"/>
          </w:tcPr>
          <w:p w14:paraId="0024C3EB" w14:textId="69A34B91" w:rsidR="00CF5277" w:rsidRPr="004F7E80" w:rsidRDefault="00CF5277" w:rsidP="002F51F9">
            <w:pPr>
              <w:rPr>
                <w:rFonts w:cs="Arial"/>
                <w:szCs w:val="20"/>
              </w:rPr>
            </w:pPr>
            <w:r>
              <w:rPr>
                <w:rFonts w:cs="Arial"/>
                <w:szCs w:val="20"/>
              </w:rPr>
              <w:t>ResultType.</w:t>
            </w:r>
            <w:r w:rsidRPr="004F7E80">
              <w:rPr>
                <w:rFonts w:cs="Arial"/>
                <w:szCs w:val="20"/>
              </w:rPr>
              <w:t>resultCode</w:t>
            </w:r>
          </w:p>
        </w:tc>
        <w:tc>
          <w:tcPr>
            <w:tcW w:w="2977" w:type="dxa"/>
            <w:vAlign w:val="center"/>
          </w:tcPr>
          <w:p w14:paraId="1D7CB76F"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5495E57B" w14:textId="77777777" w:rsidR="00CF5277" w:rsidRPr="00E14FB7" w:rsidRDefault="00CF5277" w:rsidP="002F51F9">
            <w:pPr>
              <w:rPr>
                <w:szCs w:val="20"/>
                <w:lang w:val="en-US"/>
              </w:rPr>
            </w:pPr>
            <w:r>
              <w:rPr>
                <w:rFonts w:cs="Arial"/>
                <w:szCs w:val="20"/>
              </w:rPr>
              <w:t>result/</w:t>
            </w:r>
            <w:r w:rsidRPr="004F7E80">
              <w:rPr>
                <w:rFonts w:cs="Arial"/>
                <w:szCs w:val="20"/>
              </w:rPr>
              <w:t>resultCode</w:t>
            </w:r>
          </w:p>
        </w:tc>
      </w:tr>
      <w:tr w:rsidR="00CF5277" w:rsidRPr="00A214E4" w14:paraId="309C77D1" w14:textId="77777777" w:rsidTr="002B0265">
        <w:trPr>
          <w:trHeight w:val="397"/>
        </w:trPr>
        <w:tc>
          <w:tcPr>
            <w:tcW w:w="1809" w:type="dxa"/>
          </w:tcPr>
          <w:p w14:paraId="0AA1E7D4" w14:textId="3896D8FC" w:rsidR="00CF5277" w:rsidRPr="004F7E80" w:rsidRDefault="00CF5277" w:rsidP="002F51F9">
            <w:pPr>
              <w:rPr>
                <w:rFonts w:cs="Arial"/>
                <w:szCs w:val="20"/>
              </w:rPr>
            </w:pPr>
            <w:r>
              <w:rPr>
                <w:rFonts w:cs="Arial"/>
                <w:szCs w:val="20"/>
              </w:rPr>
              <w:lastRenderedPageBreak/>
              <w:t>ResultType.</w:t>
            </w:r>
            <w:r w:rsidRPr="004F7E80">
              <w:rPr>
                <w:rFonts w:cs="Arial"/>
                <w:szCs w:val="20"/>
              </w:rPr>
              <w:t>errorCode</w:t>
            </w:r>
          </w:p>
        </w:tc>
        <w:tc>
          <w:tcPr>
            <w:tcW w:w="2977" w:type="dxa"/>
            <w:vAlign w:val="center"/>
          </w:tcPr>
          <w:p w14:paraId="00475A94"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4C6A99D6" w14:textId="77777777" w:rsidR="00CF5277" w:rsidRPr="00E14FB7" w:rsidRDefault="00CF5277" w:rsidP="002F51F9">
            <w:pPr>
              <w:rPr>
                <w:szCs w:val="20"/>
                <w:lang w:val="en-US"/>
              </w:rPr>
            </w:pPr>
            <w:r>
              <w:rPr>
                <w:rFonts w:cs="Arial"/>
                <w:szCs w:val="20"/>
              </w:rPr>
              <w:t>result/</w:t>
            </w:r>
            <w:r w:rsidRPr="004F7E80">
              <w:rPr>
                <w:rFonts w:cs="Arial"/>
                <w:szCs w:val="20"/>
              </w:rPr>
              <w:t>errorCode</w:t>
            </w:r>
          </w:p>
        </w:tc>
      </w:tr>
      <w:tr w:rsidR="00CF5277" w:rsidRPr="00A214E4" w14:paraId="0EAEF42E" w14:textId="77777777" w:rsidTr="002B0265">
        <w:trPr>
          <w:trHeight w:val="397"/>
        </w:trPr>
        <w:tc>
          <w:tcPr>
            <w:tcW w:w="1809" w:type="dxa"/>
          </w:tcPr>
          <w:p w14:paraId="7DAD6351" w14:textId="0E0F1730" w:rsidR="00CF5277" w:rsidRPr="004F7E80" w:rsidRDefault="00CF5277" w:rsidP="002F51F9">
            <w:pPr>
              <w:rPr>
                <w:rFonts w:cs="Arial"/>
                <w:szCs w:val="20"/>
              </w:rPr>
            </w:pPr>
            <w:r>
              <w:rPr>
                <w:rFonts w:cs="Arial"/>
                <w:szCs w:val="20"/>
              </w:rPr>
              <w:t>ResultType.</w:t>
            </w:r>
            <w:r w:rsidRPr="004F7E80">
              <w:rPr>
                <w:rFonts w:cs="Arial"/>
                <w:szCs w:val="20"/>
              </w:rPr>
              <w:t>subcode</w:t>
            </w:r>
          </w:p>
        </w:tc>
        <w:tc>
          <w:tcPr>
            <w:tcW w:w="2977" w:type="dxa"/>
            <w:vAlign w:val="center"/>
          </w:tcPr>
          <w:p w14:paraId="7FC804D2"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376DE9CB" w14:textId="77777777" w:rsidR="00CF5277" w:rsidRPr="00A214E4" w:rsidRDefault="00CF5277" w:rsidP="002F51F9">
            <w:pPr>
              <w:rPr>
                <w:szCs w:val="20"/>
              </w:rPr>
            </w:pPr>
            <w:r>
              <w:rPr>
                <w:rFonts w:cs="Arial"/>
                <w:szCs w:val="20"/>
              </w:rPr>
              <w:t>result/</w:t>
            </w:r>
            <w:r w:rsidRPr="004F7E80">
              <w:rPr>
                <w:rFonts w:cs="Arial"/>
                <w:szCs w:val="20"/>
              </w:rPr>
              <w:t>subcode</w:t>
            </w:r>
          </w:p>
        </w:tc>
      </w:tr>
      <w:tr w:rsidR="00CF5277" w:rsidRPr="00A214E4" w14:paraId="7BAFDC63" w14:textId="77777777" w:rsidTr="002B0265">
        <w:trPr>
          <w:trHeight w:val="397"/>
        </w:trPr>
        <w:tc>
          <w:tcPr>
            <w:tcW w:w="1809" w:type="dxa"/>
          </w:tcPr>
          <w:p w14:paraId="68DA3D9C" w14:textId="73F94588" w:rsidR="00CF5277" w:rsidRPr="004F7E80" w:rsidRDefault="00CF5277" w:rsidP="002F51F9">
            <w:pPr>
              <w:rPr>
                <w:rFonts w:cs="Arial"/>
                <w:szCs w:val="20"/>
              </w:rPr>
            </w:pPr>
            <w:r>
              <w:rPr>
                <w:rFonts w:cs="Arial"/>
                <w:szCs w:val="20"/>
              </w:rPr>
              <w:t>ResultType.</w:t>
            </w:r>
            <w:r w:rsidRPr="004F7E80">
              <w:rPr>
                <w:rFonts w:cs="Arial"/>
                <w:szCs w:val="20"/>
              </w:rPr>
              <w:t>logId</w:t>
            </w:r>
          </w:p>
        </w:tc>
        <w:tc>
          <w:tcPr>
            <w:tcW w:w="2977" w:type="dxa"/>
            <w:vAlign w:val="center"/>
          </w:tcPr>
          <w:p w14:paraId="177A6CA8"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4EA71A7C" w14:textId="77777777" w:rsidR="00CF5277" w:rsidRPr="00A214E4" w:rsidRDefault="00CF5277" w:rsidP="002F51F9">
            <w:pPr>
              <w:rPr>
                <w:szCs w:val="20"/>
              </w:rPr>
            </w:pPr>
            <w:r>
              <w:rPr>
                <w:rFonts w:cs="Arial"/>
                <w:szCs w:val="20"/>
              </w:rPr>
              <w:t>result/</w:t>
            </w:r>
            <w:r w:rsidRPr="004F7E80">
              <w:rPr>
                <w:rFonts w:cs="Arial"/>
                <w:szCs w:val="20"/>
              </w:rPr>
              <w:t>logId</w:t>
            </w:r>
          </w:p>
        </w:tc>
      </w:tr>
      <w:tr w:rsidR="00CF5277" w:rsidRPr="00A214E4" w14:paraId="032096AB" w14:textId="77777777" w:rsidTr="002B0265">
        <w:trPr>
          <w:trHeight w:val="397"/>
        </w:trPr>
        <w:tc>
          <w:tcPr>
            <w:tcW w:w="1809" w:type="dxa"/>
          </w:tcPr>
          <w:p w14:paraId="24A6BDE6" w14:textId="3CED5BFB" w:rsidR="00CF5277" w:rsidRPr="004F7E80" w:rsidRDefault="00CF5277" w:rsidP="002F51F9">
            <w:pPr>
              <w:rPr>
                <w:rFonts w:cs="Arial"/>
                <w:szCs w:val="20"/>
              </w:rPr>
            </w:pPr>
            <w:r>
              <w:rPr>
                <w:rFonts w:cs="Arial"/>
                <w:szCs w:val="20"/>
              </w:rPr>
              <w:t>ResultType.</w:t>
            </w:r>
            <w:r w:rsidRPr="004F7E80">
              <w:rPr>
                <w:rFonts w:cs="Arial"/>
                <w:szCs w:val="20"/>
              </w:rPr>
              <w:t>message</w:t>
            </w:r>
          </w:p>
        </w:tc>
        <w:tc>
          <w:tcPr>
            <w:tcW w:w="2977" w:type="dxa"/>
            <w:vAlign w:val="center"/>
          </w:tcPr>
          <w:p w14:paraId="2BCFE4D1"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6189EB9B" w14:textId="77777777" w:rsidR="00CF5277" w:rsidRPr="00A214E4" w:rsidRDefault="00CF5277" w:rsidP="002F51F9">
            <w:pPr>
              <w:rPr>
                <w:szCs w:val="20"/>
              </w:rPr>
            </w:pPr>
            <w:r>
              <w:rPr>
                <w:rFonts w:cs="Arial"/>
                <w:szCs w:val="20"/>
              </w:rPr>
              <w:t>result/</w:t>
            </w:r>
            <w:r w:rsidRPr="004F7E80">
              <w:rPr>
                <w:rFonts w:cs="Arial"/>
                <w:szCs w:val="20"/>
              </w:rPr>
              <w:t>message</w:t>
            </w:r>
          </w:p>
        </w:tc>
      </w:tr>
    </w:tbl>
    <w:p w14:paraId="16BB6721" w14:textId="77777777" w:rsidR="00F7750B" w:rsidRDefault="00F7750B" w:rsidP="009003B9">
      <w:pPr>
        <w:spacing w:line="239" w:lineRule="auto"/>
        <w:ind w:right="145"/>
        <w:rPr>
          <w:spacing w:val="-1"/>
        </w:rPr>
      </w:pPr>
    </w:p>
    <w:p w14:paraId="22765509" w14:textId="77777777" w:rsidR="0031447D" w:rsidRPr="00CC412F" w:rsidRDefault="0031447D" w:rsidP="009003B9">
      <w:pPr>
        <w:spacing w:line="239" w:lineRule="auto"/>
        <w:ind w:right="145"/>
        <w:rPr>
          <w:spacing w:val="-1"/>
        </w:rPr>
      </w:pPr>
    </w:p>
    <w:p w14:paraId="1C8B123A" w14:textId="77777777" w:rsidR="00FE3D2C" w:rsidRDefault="00FE3D2C">
      <w:pPr>
        <w:spacing w:line="240" w:lineRule="auto"/>
        <w:rPr>
          <w:rFonts w:eastAsia="Times New Roman"/>
          <w:bCs/>
          <w:sz w:val="24"/>
        </w:rPr>
      </w:pPr>
      <w:bookmarkStart w:id="776" w:name="_Toc383102086"/>
      <w:r>
        <w:br w:type="page"/>
      </w:r>
    </w:p>
    <w:p w14:paraId="5F75587A" w14:textId="5CAAB914" w:rsidR="000647D1" w:rsidRPr="00E10ACE" w:rsidRDefault="000647D1" w:rsidP="000647D1">
      <w:pPr>
        <w:pStyle w:val="Rubrik3"/>
      </w:pPr>
      <w:r>
        <w:lastRenderedPageBreak/>
        <w:t>GetImagingOutcome</w:t>
      </w:r>
      <w:bookmarkEnd w:id="776"/>
    </w:p>
    <w:p w14:paraId="54B19433" w14:textId="77777777" w:rsidR="000647D1" w:rsidRPr="00E10ACE" w:rsidRDefault="000647D1" w:rsidP="000647D1">
      <w:pPr>
        <w:spacing w:line="239" w:lineRule="auto"/>
        <w:ind w:right="145"/>
        <w:rPr>
          <w:spacing w:val="-1"/>
        </w:rPr>
      </w:pPr>
    </w:p>
    <w:p w14:paraId="3B8F3C39" w14:textId="5F92E565" w:rsidR="000647D1" w:rsidRPr="003A6D72" w:rsidRDefault="005D7DF6" w:rsidP="000647D1">
      <w:pPr>
        <w:spacing w:line="239" w:lineRule="auto"/>
        <w:ind w:right="145"/>
        <w:rPr>
          <w:spacing w:val="-1"/>
          <w:highlight w:val="yellow"/>
        </w:rPr>
      </w:pPr>
      <w:r w:rsidRPr="003A6D72">
        <w:rPr>
          <w:noProof/>
          <w:spacing w:val="-1"/>
          <w:lang w:eastAsia="sv-SE"/>
        </w:rPr>
        <w:drawing>
          <wp:inline distT="0" distB="0" distL="0" distR="0" wp14:anchorId="7BCAE45E" wp14:editId="421D12BB">
            <wp:extent cx="5572125" cy="3787342"/>
            <wp:effectExtent l="0" t="0" r="0" b="3810"/>
            <wp:docPr id="33"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s\Desktop\Agilian\GetImagingOutcome.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577579" cy="3791049"/>
                    </a:xfrm>
                    <a:prstGeom prst="rect">
                      <a:avLst/>
                    </a:prstGeom>
                    <a:noFill/>
                    <a:ln>
                      <a:noFill/>
                    </a:ln>
                  </pic:spPr>
                </pic:pic>
              </a:graphicData>
            </a:graphic>
          </wp:inline>
        </w:drawing>
      </w:r>
    </w:p>
    <w:p w14:paraId="01062C6E" w14:textId="77777777" w:rsidR="000647D1" w:rsidRPr="00E10ACE" w:rsidRDefault="000647D1" w:rsidP="000647D1"/>
    <w:tbl>
      <w:tblPr>
        <w:tblStyle w:val="Tabellrutnt"/>
        <w:tblW w:w="8897" w:type="dxa"/>
        <w:tblLayout w:type="fixed"/>
        <w:tblLook w:val="04A0" w:firstRow="1" w:lastRow="0" w:firstColumn="1" w:lastColumn="0" w:noHBand="0" w:noVBand="1"/>
      </w:tblPr>
      <w:tblGrid>
        <w:gridCol w:w="1809"/>
        <w:gridCol w:w="2977"/>
        <w:gridCol w:w="4111"/>
      </w:tblGrid>
      <w:tr w:rsidR="00FE3D2C" w:rsidRPr="00F2299A" w14:paraId="1EFCF315" w14:textId="77777777" w:rsidTr="006B6063">
        <w:trPr>
          <w:trHeight w:val="397"/>
        </w:trPr>
        <w:tc>
          <w:tcPr>
            <w:tcW w:w="1809" w:type="dxa"/>
            <w:shd w:val="clear" w:color="auto" w:fill="D9D9D9" w:themeFill="background1" w:themeFillShade="D9"/>
            <w:vAlign w:val="center"/>
          </w:tcPr>
          <w:p w14:paraId="68D48834" w14:textId="77777777" w:rsidR="00FE3D2C" w:rsidRPr="00F2299A" w:rsidRDefault="00FE3D2C" w:rsidP="006B6063">
            <w:pPr>
              <w:rPr>
                <w:b/>
              </w:rPr>
            </w:pPr>
            <w:r w:rsidRPr="00F2299A">
              <w:rPr>
                <w:b/>
              </w:rPr>
              <w:t>Klass.attribut</w:t>
            </w:r>
          </w:p>
        </w:tc>
        <w:tc>
          <w:tcPr>
            <w:tcW w:w="2977" w:type="dxa"/>
            <w:shd w:val="clear" w:color="auto" w:fill="D9D9D9" w:themeFill="background1" w:themeFillShade="D9"/>
            <w:vAlign w:val="center"/>
          </w:tcPr>
          <w:p w14:paraId="3C7A1CEA" w14:textId="77777777" w:rsidR="00FE3D2C" w:rsidRPr="00F2299A" w:rsidRDefault="00FE3D2C" w:rsidP="006B6063">
            <w:pPr>
              <w:rPr>
                <w:b/>
                <w:szCs w:val="20"/>
              </w:rPr>
            </w:pPr>
            <w:r w:rsidRPr="00F2299A">
              <w:rPr>
                <w:b/>
                <w:szCs w:val="20"/>
              </w:rPr>
              <w:t>Mappning mot V-TIM 2.2</w:t>
            </w:r>
          </w:p>
        </w:tc>
        <w:tc>
          <w:tcPr>
            <w:tcW w:w="4111" w:type="dxa"/>
            <w:shd w:val="clear" w:color="auto" w:fill="D9D9D9" w:themeFill="background1" w:themeFillShade="D9"/>
            <w:vAlign w:val="center"/>
          </w:tcPr>
          <w:p w14:paraId="33B417AC" w14:textId="77777777" w:rsidR="00FE3D2C" w:rsidRPr="00F2299A" w:rsidRDefault="00FE3D2C" w:rsidP="006B6063">
            <w:pPr>
              <w:rPr>
                <w:b/>
              </w:rPr>
            </w:pPr>
            <w:r w:rsidRPr="00F2299A">
              <w:rPr>
                <w:b/>
              </w:rPr>
              <w:t>Mappning mot XSD schema</w:t>
            </w:r>
          </w:p>
        </w:tc>
      </w:tr>
      <w:tr w:rsidR="00FE3D2C" w:rsidRPr="00F2299A" w14:paraId="38BF57DF" w14:textId="77777777" w:rsidTr="006B6063">
        <w:trPr>
          <w:trHeight w:val="397"/>
        </w:trPr>
        <w:tc>
          <w:tcPr>
            <w:tcW w:w="1809" w:type="dxa"/>
            <w:vAlign w:val="center"/>
          </w:tcPr>
          <w:p w14:paraId="69063F0C" w14:textId="77777777" w:rsidR="00FE3D2C" w:rsidRPr="00F2299A" w:rsidRDefault="00FE3D2C" w:rsidP="006B6063">
            <w:r w:rsidRPr="00F2299A">
              <w:t>PatientSummaryHeaderType.documentId</w:t>
            </w:r>
          </w:p>
        </w:tc>
        <w:tc>
          <w:tcPr>
            <w:tcW w:w="2977" w:type="dxa"/>
            <w:vAlign w:val="center"/>
          </w:tcPr>
          <w:p w14:paraId="2FADA812" w14:textId="77777777" w:rsidR="00FE3D2C" w:rsidRPr="00F2299A" w:rsidRDefault="00FE3D2C" w:rsidP="006B6063">
            <w:pPr>
              <w:rPr>
                <w:rFonts w:cs="Arial"/>
                <w:i/>
                <w:szCs w:val="20"/>
              </w:rPr>
            </w:pPr>
            <w:r w:rsidRPr="00CC412F">
              <w:rPr>
                <w:rFonts w:cs="Arial"/>
                <w:spacing w:val="-1"/>
              </w:rPr>
              <w:t>Framställan resultat.framställan resultat_id</w:t>
            </w:r>
          </w:p>
        </w:tc>
        <w:tc>
          <w:tcPr>
            <w:tcW w:w="4111" w:type="dxa"/>
            <w:vAlign w:val="center"/>
          </w:tcPr>
          <w:p w14:paraId="341585EB" w14:textId="51DF6B25" w:rsidR="00FE3D2C" w:rsidRPr="00F2299A" w:rsidRDefault="006B6063" w:rsidP="006B6063">
            <w:r>
              <w:t>ImagingOutcome</w:t>
            </w:r>
            <w:r w:rsidR="00FE3D2C">
              <w:t>/</w:t>
            </w:r>
            <w:r>
              <w:t>ImagingOutcomeHeader</w:t>
            </w:r>
            <w:r w:rsidR="00FE3D2C">
              <w:t>/</w:t>
            </w:r>
            <w:r w:rsidR="00FE3D2C" w:rsidRPr="00F2299A">
              <w:t>documentId</w:t>
            </w:r>
          </w:p>
        </w:tc>
      </w:tr>
      <w:tr w:rsidR="00FE3D2C" w:rsidRPr="00F2299A" w14:paraId="54231DDD" w14:textId="77777777" w:rsidTr="006B6063">
        <w:trPr>
          <w:trHeight w:val="397"/>
        </w:trPr>
        <w:tc>
          <w:tcPr>
            <w:tcW w:w="1809" w:type="dxa"/>
            <w:vAlign w:val="center"/>
          </w:tcPr>
          <w:p w14:paraId="1F9AD523" w14:textId="77777777" w:rsidR="00FE3D2C" w:rsidRPr="00F2299A" w:rsidRDefault="00FE3D2C" w:rsidP="006B6063">
            <w:r w:rsidRPr="00F2299A">
              <w:t>PatientSummaryHeaderType.sourceSystemHSAId</w:t>
            </w:r>
          </w:p>
        </w:tc>
        <w:tc>
          <w:tcPr>
            <w:tcW w:w="2977" w:type="dxa"/>
            <w:vAlign w:val="center"/>
          </w:tcPr>
          <w:p w14:paraId="11EF725D"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2A031AAD" w14:textId="3B900B6E" w:rsidR="00FE3D2C" w:rsidRPr="00F2299A" w:rsidRDefault="006B6063" w:rsidP="006B6063">
            <w:r>
              <w:t>ImagingOutcome</w:t>
            </w:r>
            <w:r w:rsidR="00FE3D2C">
              <w:t>/</w:t>
            </w:r>
            <w:r>
              <w:t>ImagingOutcomeHeader</w:t>
            </w:r>
            <w:r w:rsidR="00FE3D2C">
              <w:t>/</w:t>
            </w:r>
            <w:r w:rsidR="00FE3D2C" w:rsidRPr="00F2299A">
              <w:t>sourceSystemHSAId</w:t>
            </w:r>
          </w:p>
        </w:tc>
      </w:tr>
      <w:tr w:rsidR="00CF5277" w:rsidRPr="00CF5277" w14:paraId="25F73870" w14:textId="77777777" w:rsidTr="006B6063">
        <w:trPr>
          <w:trHeight w:val="397"/>
        </w:trPr>
        <w:tc>
          <w:tcPr>
            <w:tcW w:w="1809" w:type="dxa"/>
            <w:vAlign w:val="center"/>
          </w:tcPr>
          <w:p w14:paraId="623D77E8" w14:textId="77777777" w:rsidR="00FE3D2C" w:rsidRPr="00CF5277" w:rsidRDefault="00FE3D2C" w:rsidP="006B6063">
            <w:r w:rsidRPr="00CF5277">
              <w:t>PatientSummaryHeaderType.documentTitle</w:t>
            </w:r>
          </w:p>
        </w:tc>
        <w:tc>
          <w:tcPr>
            <w:tcW w:w="2977" w:type="dxa"/>
            <w:vAlign w:val="center"/>
          </w:tcPr>
          <w:p w14:paraId="6B2DEA34" w14:textId="2D8BD55D" w:rsidR="00FE3D2C" w:rsidRPr="00CF5277" w:rsidRDefault="00CF5277" w:rsidP="006B6063">
            <w:pPr>
              <w:rPr>
                <w:rFonts w:cs="Arial"/>
                <w:spacing w:val="-1"/>
                <w:szCs w:val="20"/>
              </w:rPr>
            </w:pPr>
            <w:r w:rsidRPr="00CF5277">
              <w:rPr>
                <w:rFonts w:cs="Arial"/>
                <w:spacing w:val="-1"/>
                <w:szCs w:val="20"/>
              </w:rPr>
              <w:t>Aktivitet.aktivitetsbeskrivning</w:t>
            </w:r>
          </w:p>
        </w:tc>
        <w:tc>
          <w:tcPr>
            <w:tcW w:w="4111" w:type="dxa"/>
            <w:vAlign w:val="center"/>
          </w:tcPr>
          <w:p w14:paraId="5B7EAE72" w14:textId="22978EE8" w:rsidR="00FE3D2C" w:rsidRPr="00CF5277" w:rsidRDefault="006B6063" w:rsidP="006B6063">
            <w:r w:rsidRPr="00CF5277">
              <w:t>ImagingOutcome</w:t>
            </w:r>
            <w:r w:rsidR="00FE3D2C" w:rsidRPr="00CF5277">
              <w:t>/</w:t>
            </w:r>
            <w:r w:rsidRPr="00CF5277">
              <w:t>ImagingOutcomeHeader</w:t>
            </w:r>
            <w:r w:rsidR="00FE3D2C" w:rsidRPr="00CF5277">
              <w:t>/documentTitle</w:t>
            </w:r>
          </w:p>
        </w:tc>
      </w:tr>
      <w:tr w:rsidR="00CF5277" w:rsidRPr="00CF5277" w14:paraId="108E3E3B" w14:textId="77777777" w:rsidTr="006B6063">
        <w:trPr>
          <w:trHeight w:val="397"/>
        </w:trPr>
        <w:tc>
          <w:tcPr>
            <w:tcW w:w="1809" w:type="dxa"/>
            <w:vAlign w:val="center"/>
          </w:tcPr>
          <w:p w14:paraId="183CDF2E" w14:textId="77777777" w:rsidR="00FE3D2C" w:rsidRPr="00CF5277" w:rsidRDefault="00FE3D2C" w:rsidP="006B6063">
            <w:r w:rsidRPr="00CF5277">
              <w:t>PatientSummaryHeaderType.documentTime</w:t>
            </w:r>
          </w:p>
        </w:tc>
        <w:tc>
          <w:tcPr>
            <w:tcW w:w="2977" w:type="dxa"/>
            <w:vAlign w:val="center"/>
          </w:tcPr>
          <w:p w14:paraId="724AADEA" w14:textId="537CBEF1" w:rsidR="00FE3D2C" w:rsidRPr="00CF5277" w:rsidRDefault="00CF5277" w:rsidP="006B6063">
            <w:pPr>
              <w:rPr>
                <w:rFonts w:cs="Arial"/>
                <w:szCs w:val="20"/>
              </w:rPr>
            </w:pPr>
            <w:r w:rsidRPr="00CC412F">
              <w:rPr>
                <w:rFonts w:cs="Arial"/>
                <w:i/>
                <w:color w:val="FF0000"/>
              </w:rPr>
              <w:t>Saknar motsvarighet i V-TIM 2.2</w:t>
            </w:r>
          </w:p>
        </w:tc>
        <w:tc>
          <w:tcPr>
            <w:tcW w:w="4111" w:type="dxa"/>
            <w:vAlign w:val="center"/>
          </w:tcPr>
          <w:p w14:paraId="35FEF1C7" w14:textId="077BEAEB" w:rsidR="00FE3D2C" w:rsidRPr="00CF5277" w:rsidRDefault="006B6063" w:rsidP="006B6063">
            <w:r w:rsidRPr="00CF5277">
              <w:t>ImagingOutcome</w:t>
            </w:r>
            <w:r w:rsidR="00FE3D2C" w:rsidRPr="00CF5277">
              <w:t>/</w:t>
            </w:r>
            <w:r w:rsidRPr="00CF5277">
              <w:t>ImagingOutcomeHeader</w:t>
            </w:r>
            <w:r w:rsidR="00FE3D2C" w:rsidRPr="00CF5277">
              <w:t>/documentTime</w:t>
            </w:r>
          </w:p>
        </w:tc>
      </w:tr>
      <w:tr w:rsidR="00FE3D2C" w:rsidRPr="00F2299A" w14:paraId="0566D68D" w14:textId="77777777" w:rsidTr="006B6063">
        <w:trPr>
          <w:trHeight w:val="397"/>
        </w:trPr>
        <w:tc>
          <w:tcPr>
            <w:tcW w:w="1809" w:type="dxa"/>
            <w:vAlign w:val="center"/>
          </w:tcPr>
          <w:p w14:paraId="3BF6163B" w14:textId="77777777" w:rsidR="00FE3D2C" w:rsidRPr="00F2299A" w:rsidRDefault="00FE3D2C" w:rsidP="006B6063">
            <w:r w:rsidRPr="00F2299A">
              <w:t>PatientSummaryHeaderType.patientId</w:t>
            </w:r>
          </w:p>
        </w:tc>
        <w:tc>
          <w:tcPr>
            <w:tcW w:w="2977" w:type="dxa"/>
            <w:vAlign w:val="center"/>
          </w:tcPr>
          <w:p w14:paraId="6ABFA322" w14:textId="77777777" w:rsidR="00FE3D2C" w:rsidRPr="00F2299A" w:rsidRDefault="00FE3D2C" w:rsidP="006B6063">
            <w:pPr>
              <w:rPr>
                <w:rFonts w:cs="Arial"/>
                <w:spacing w:val="-1"/>
                <w:szCs w:val="20"/>
              </w:rPr>
            </w:pPr>
            <w:r w:rsidRPr="00CC412F">
              <w:rPr>
                <w:rFonts w:cs="Arial"/>
                <w:spacing w:val="-1"/>
              </w:rPr>
              <w:t>Patient.person-id</w:t>
            </w:r>
          </w:p>
        </w:tc>
        <w:tc>
          <w:tcPr>
            <w:tcW w:w="4111" w:type="dxa"/>
            <w:vAlign w:val="center"/>
          </w:tcPr>
          <w:p w14:paraId="54E2370D" w14:textId="09753CFC" w:rsidR="00FE3D2C" w:rsidRPr="00F2299A" w:rsidRDefault="006B6063" w:rsidP="006B6063">
            <w:r>
              <w:t>ImagingOutcome</w:t>
            </w:r>
            <w:r w:rsidR="00FE3D2C">
              <w:t>/</w:t>
            </w:r>
            <w:r>
              <w:t>ImagingOutcomeHeader</w:t>
            </w:r>
            <w:r w:rsidR="00FE3D2C">
              <w:t>/</w:t>
            </w:r>
            <w:r w:rsidR="00FE3D2C" w:rsidRPr="00F2299A">
              <w:t>patientId</w:t>
            </w:r>
          </w:p>
        </w:tc>
      </w:tr>
      <w:tr w:rsidR="00FE3D2C" w:rsidRPr="00F2299A" w14:paraId="4B306D0F" w14:textId="77777777" w:rsidTr="006B6063">
        <w:trPr>
          <w:trHeight w:val="397"/>
        </w:trPr>
        <w:tc>
          <w:tcPr>
            <w:tcW w:w="1809" w:type="dxa"/>
            <w:vAlign w:val="center"/>
          </w:tcPr>
          <w:p w14:paraId="5541971E" w14:textId="77777777" w:rsidR="00FE3D2C" w:rsidRPr="00F2299A" w:rsidRDefault="00FE3D2C" w:rsidP="006B6063">
            <w:r w:rsidRPr="00F2299A">
              <w:t>PatientSummaryHeaderType.approvedForPatient</w:t>
            </w:r>
          </w:p>
        </w:tc>
        <w:tc>
          <w:tcPr>
            <w:tcW w:w="2977" w:type="dxa"/>
            <w:vAlign w:val="center"/>
          </w:tcPr>
          <w:p w14:paraId="504F4711"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C6649F8" w14:textId="369C036A" w:rsidR="00FE3D2C" w:rsidRPr="00F2299A" w:rsidRDefault="006B6063" w:rsidP="006B6063">
            <w:r>
              <w:t>ImagingOutcome</w:t>
            </w:r>
            <w:r w:rsidR="00FE3D2C">
              <w:t>/</w:t>
            </w:r>
            <w:r>
              <w:t>ImagingOutcomeHeader</w:t>
            </w:r>
            <w:r w:rsidR="00FE3D2C">
              <w:t>/</w:t>
            </w:r>
            <w:r w:rsidR="00FE3D2C" w:rsidRPr="00F2299A">
              <w:t>approvedForPatient</w:t>
            </w:r>
          </w:p>
        </w:tc>
      </w:tr>
      <w:tr w:rsidR="00FE3D2C" w:rsidRPr="00F2299A" w14:paraId="65B34D8D" w14:textId="77777777" w:rsidTr="006B6063">
        <w:trPr>
          <w:trHeight w:val="397"/>
        </w:trPr>
        <w:tc>
          <w:tcPr>
            <w:tcW w:w="1809" w:type="dxa"/>
            <w:vAlign w:val="center"/>
          </w:tcPr>
          <w:p w14:paraId="1BD4BA9C" w14:textId="77777777" w:rsidR="00FE3D2C" w:rsidRPr="00F2299A" w:rsidRDefault="00FE3D2C" w:rsidP="006B6063">
            <w:r w:rsidRPr="00F2299A">
              <w:lastRenderedPageBreak/>
              <w:t>PatientSummaryHeaderType.careContactId</w:t>
            </w:r>
          </w:p>
        </w:tc>
        <w:tc>
          <w:tcPr>
            <w:tcW w:w="2977" w:type="dxa"/>
            <w:vAlign w:val="center"/>
          </w:tcPr>
          <w:p w14:paraId="4B07A433" w14:textId="77777777" w:rsidR="00FE3D2C" w:rsidRPr="00F2299A" w:rsidRDefault="00FE3D2C" w:rsidP="006B6063">
            <w:pPr>
              <w:rPr>
                <w:rFonts w:cs="Arial"/>
                <w:szCs w:val="20"/>
              </w:rPr>
            </w:pPr>
            <w:r w:rsidRPr="00CC412F">
              <w:rPr>
                <w:rFonts w:cs="Arial"/>
                <w:spacing w:val="-1"/>
              </w:rPr>
              <w:t>Informationsresurs.kontakt id</w:t>
            </w:r>
          </w:p>
        </w:tc>
        <w:tc>
          <w:tcPr>
            <w:tcW w:w="4111" w:type="dxa"/>
            <w:vAlign w:val="center"/>
          </w:tcPr>
          <w:p w14:paraId="7F3314D6" w14:textId="048F4A5A" w:rsidR="00FE3D2C" w:rsidRPr="00F2299A" w:rsidRDefault="006B6063" w:rsidP="006B6063">
            <w:r>
              <w:t>ImagingOutcome</w:t>
            </w:r>
            <w:r w:rsidR="00FE3D2C">
              <w:t>/</w:t>
            </w:r>
            <w:r>
              <w:t>ImagingOutcomeHeader</w:t>
            </w:r>
            <w:r w:rsidR="00FE3D2C">
              <w:t>/</w:t>
            </w:r>
            <w:r w:rsidR="00FE3D2C" w:rsidRPr="00F2299A">
              <w:t>careContactId</w:t>
            </w:r>
          </w:p>
        </w:tc>
      </w:tr>
      <w:tr w:rsidR="00FE3D2C" w:rsidRPr="00F2299A" w14:paraId="537FEE24" w14:textId="77777777" w:rsidTr="006B6063">
        <w:trPr>
          <w:trHeight w:val="397"/>
        </w:trPr>
        <w:tc>
          <w:tcPr>
            <w:tcW w:w="1809" w:type="dxa"/>
            <w:vAlign w:val="center"/>
          </w:tcPr>
          <w:p w14:paraId="2AB30526" w14:textId="77777777" w:rsidR="00FE3D2C" w:rsidRPr="00F2299A" w:rsidRDefault="00FE3D2C" w:rsidP="006B6063">
            <w:r w:rsidRPr="00F2299A">
              <w:t>PatientSummaryHeaderType.nullified</w:t>
            </w:r>
          </w:p>
        </w:tc>
        <w:tc>
          <w:tcPr>
            <w:tcW w:w="2977" w:type="dxa"/>
            <w:vAlign w:val="center"/>
          </w:tcPr>
          <w:p w14:paraId="30D93E00" w14:textId="77777777" w:rsidR="00FE3D2C" w:rsidRPr="00F2299A" w:rsidRDefault="00FE3D2C" w:rsidP="006B6063">
            <w:pPr>
              <w:rPr>
                <w:rFonts w:cs="Arial"/>
                <w:spacing w:val="-1"/>
                <w:szCs w:val="20"/>
              </w:rPr>
            </w:pPr>
            <w:r w:rsidRPr="00CC412F">
              <w:rPr>
                <w:rFonts w:cs="Arial"/>
                <w:i/>
                <w:color w:val="FF0000"/>
              </w:rPr>
              <w:t>Saknar motsvarighet i V-TIM 2.2</w:t>
            </w:r>
          </w:p>
        </w:tc>
        <w:tc>
          <w:tcPr>
            <w:tcW w:w="4111" w:type="dxa"/>
            <w:vAlign w:val="center"/>
          </w:tcPr>
          <w:p w14:paraId="192C4C83" w14:textId="6B8C2BA3" w:rsidR="00FE3D2C" w:rsidRPr="00F2299A" w:rsidRDefault="006B6063" w:rsidP="006B6063">
            <w:r>
              <w:t>ImagingOutcome</w:t>
            </w:r>
            <w:r w:rsidR="00FE3D2C">
              <w:t>/</w:t>
            </w:r>
            <w:r>
              <w:t>ImagingOutcomeHeader</w:t>
            </w:r>
            <w:r w:rsidR="00FE3D2C">
              <w:t>/</w:t>
            </w:r>
            <w:r w:rsidR="00FE3D2C" w:rsidRPr="00F2299A">
              <w:t>nullified</w:t>
            </w:r>
          </w:p>
        </w:tc>
      </w:tr>
      <w:tr w:rsidR="00FE3D2C" w:rsidRPr="00F2299A" w14:paraId="05EAE4EE" w14:textId="77777777" w:rsidTr="006B6063">
        <w:trPr>
          <w:trHeight w:val="397"/>
        </w:trPr>
        <w:tc>
          <w:tcPr>
            <w:tcW w:w="1809" w:type="dxa"/>
            <w:vAlign w:val="center"/>
          </w:tcPr>
          <w:p w14:paraId="6DDFCFE4" w14:textId="77777777" w:rsidR="00FE3D2C" w:rsidRPr="00F2299A" w:rsidRDefault="00FE3D2C" w:rsidP="006B6063">
            <w:r w:rsidRPr="00F2299A">
              <w:t>PatientSummaryHeaderType.nullifiedReason</w:t>
            </w:r>
          </w:p>
        </w:tc>
        <w:tc>
          <w:tcPr>
            <w:tcW w:w="2977" w:type="dxa"/>
            <w:vAlign w:val="center"/>
          </w:tcPr>
          <w:p w14:paraId="3E373E7C"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6865012C" w14:textId="03D3631C" w:rsidR="00FE3D2C" w:rsidRPr="00F2299A" w:rsidRDefault="006B6063" w:rsidP="006B6063">
            <w:r>
              <w:t>ImagingOutcome</w:t>
            </w:r>
            <w:r w:rsidR="00FE3D2C">
              <w:t>/</w:t>
            </w:r>
            <w:r>
              <w:t>ImagingOutcomeHeader</w:t>
            </w:r>
            <w:r w:rsidR="00FE3D2C">
              <w:t>/</w:t>
            </w:r>
            <w:r w:rsidR="00FE3D2C" w:rsidRPr="00F2299A">
              <w:t>nullifiedReason</w:t>
            </w:r>
          </w:p>
        </w:tc>
      </w:tr>
      <w:tr w:rsidR="00FE3D2C" w:rsidRPr="00F2299A" w14:paraId="1D763BD1" w14:textId="77777777" w:rsidTr="006B6063">
        <w:trPr>
          <w:trHeight w:val="397"/>
        </w:trPr>
        <w:tc>
          <w:tcPr>
            <w:tcW w:w="1809" w:type="dxa"/>
            <w:vAlign w:val="center"/>
          </w:tcPr>
          <w:p w14:paraId="1F5D402D" w14:textId="77777777" w:rsidR="00FE3D2C" w:rsidRPr="00F2299A" w:rsidRDefault="00FE3D2C" w:rsidP="006B6063">
            <w:r>
              <w:t>HealthcareProfessionalType.authorTime</w:t>
            </w:r>
          </w:p>
        </w:tc>
        <w:tc>
          <w:tcPr>
            <w:tcW w:w="2977" w:type="dxa"/>
            <w:vAlign w:val="center"/>
          </w:tcPr>
          <w:p w14:paraId="5773BD49" w14:textId="77777777" w:rsidR="00FE3D2C" w:rsidRPr="00F2299A" w:rsidRDefault="00FE3D2C" w:rsidP="006B6063">
            <w:pPr>
              <w:rPr>
                <w:rFonts w:cs="Arial"/>
                <w:szCs w:val="20"/>
              </w:rPr>
            </w:pPr>
            <w:r w:rsidRPr="00B95790">
              <w:rPr>
                <w:rFonts w:cs="Arial"/>
                <w:spacing w:val="-1"/>
              </w:rPr>
              <w:t>Framställan resultat.svarstidpunkt</w:t>
            </w:r>
          </w:p>
        </w:tc>
        <w:tc>
          <w:tcPr>
            <w:tcW w:w="4111" w:type="dxa"/>
            <w:vAlign w:val="center"/>
          </w:tcPr>
          <w:p w14:paraId="0E31898A" w14:textId="0014B826" w:rsidR="00FE3D2C" w:rsidRPr="00F2299A" w:rsidRDefault="006B6063" w:rsidP="006B6063">
            <w:r>
              <w:t>ImagingOutcome</w:t>
            </w:r>
            <w:r w:rsidR="00FE3D2C">
              <w:t>/</w:t>
            </w:r>
            <w:r>
              <w:t>ImagingOutcomeHeader</w:t>
            </w:r>
            <w:r w:rsidR="00FE3D2C">
              <w:t>/</w:t>
            </w:r>
            <w:r>
              <w:t>AccountableHealthcareProfessional</w:t>
            </w:r>
            <w:r w:rsidR="00FE3D2C">
              <w:t>/authorTime</w:t>
            </w:r>
          </w:p>
        </w:tc>
      </w:tr>
      <w:tr w:rsidR="00FE3D2C" w:rsidRPr="00F2299A" w14:paraId="4CA0AD8F" w14:textId="77777777" w:rsidTr="006B6063">
        <w:trPr>
          <w:trHeight w:val="397"/>
        </w:trPr>
        <w:tc>
          <w:tcPr>
            <w:tcW w:w="1809" w:type="dxa"/>
            <w:vAlign w:val="center"/>
          </w:tcPr>
          <w:p w14:paraId="5BE17BBE" w14:textId="77777777" w:rsidR="00FE3D2C" w:rsidRPr="00F2299A" w:rsidRDefault="00FE3D2C" w:rsidP="006B6063">
            <w:r>
              <w:t>HealthcareProfessionalType.healthcareProfessionalHSAId</w:t>
            </w:r>
          </w:p>
        </w:tc>
        <w:tc>
          <w:tcPr>
            <w:tcW w:w="2977" w:type="dxa"/>
            <w:vAlign w:val="center"/>
          </w:tcPr>
          <w:p w14:paraId="7455186A" w14:textId="77777777" w:rsidR="00FE3D2C" w:rsidRPr="00F2299A" w:rsidRDefault="00FE3D2C" w:rsidP="006B6063">
            <w:pPr>
              <w:rPr>
                <w:rFonts w:cs="Arial"/>
                <w:szCs w:val="20"/>
              </w:rPr>
            </w:pPr>
            <w:r w:rsidRPr="00CC412F">
              <w:rPr>
                <w:rFonts w:cs="Arial"/>
                <w:spacing w:val="-1"/>
              </w:rPr>
              <w:t>Vård- och omsorgsutövare.personal id</w:t>
            </w:r>
          </w:p>
        </w:tc>
        <w:tc>
          <w:tcPr>
            <w:tcW w:w="4111" w:type="dxa"/>
            <w:vAlign w:val="center"/>
          </w:tcPr>
          <w:p w14:paraId="7F968607" w14:textId="502B8177" w:rsidR="00FE3D2C" w:rsidRPr="00F2299A" w:rsidRDefault="006B6063" w:rsidP="006B6063">
            <w:r>
              <w:t>ImagingOutcome</w:t>
            </w:r>
            <w:r w:rsidR="00FE3D2C">
              <w:t>/</w:t>
            </w:r>
            <w:r>
              <w:t>ImagingOutcomeHeader</w:t>
            </w:r>
            <w:r w:rsidR="00FE3D2C">
              <w:t>/</w:t>
            </w:r>
            <w:r>
              <w:t>AccountableHealthcareProfessional</w:t>
            </w:r>
            <w:r w:rsidR="00FE3D2C">
              <w:t>/healthcareProfessionalHSAId</w:t>
            </w:r>
          </w:p>
        </w:tc>
      </w:tr>
      <w:tr w:rsidR="00FE3D2C" w:rsidRPr="00F2299A" w14:paraId="6EC7DCE3" w14:textId="77777777" w:rsidTr="006B6063">
        <w:trPr>
          <w:trHeight w:val="397"/>
        </w:trPr>
        <w:tc>
          <w:tcPr>
            <w:tcW w:w="1809" w:type="dxa"/>
            <w:vAlign w:val="center"/>
          </w:tcPr>
          <w:p w14:paraId="4B2F19E5" w14:textId="77777777" w:rsidR="00FE3D2C" w:rsidRPr="00F2299A" w:rsidRDefault="00FE3D2C" w:rsidP="006B6063">
            <w:r>
              <w:t>HealthcareProfessionalType.healthcareProfessionalName</w:t>
            </w:r>
          </w:p>
        </w:tc>
        <w:tc>
          <w:tcPr>
            <w:tcW w:w="2977" w:type="dxa"/>
            <w:vAlign w:val="center"/>
          </w:tcPr>
          <w:p w14:paraId="690142F3"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70725F88" w14:textId="55BEFBBD" w:rsidR="00FE3D2C" w:rsidRPr="00F2299A" w:rsidRDefault="006B6063" w:rsidP="006B6063">
            <w:r>
              <w:t>ImagingOutcome</w:t>
            </w:r>
            <w:r w:rsidR="00FE3D2C">
              <w:t>/</w:t>
            </w:r>
            <w:r>
              <w:t>ImagingOutcomeHeader</w:t>
            </w:r>
            <w:r w:rsidR="00FE3D2C">
              <w:t>/</w:t>
            </w:r>
            <w:r>
              <w:t>AccountableHealthcareProfessional</w:t>
            </w:r>
            <w:r w:rsidR="00FE3D2C">
              <w:t>/healthcareProfessionalName</w:t>
            </w:r>
          </w:p>
        </w:tc>
      </w:tr>
      <w:tr w:rsidR="00FE3D2C" w:rsidRPr="00F2299A" w14:paraId="439078F1" w14:textId="77777777" w:rsidTr="006B6063">
        <w:trPr>
          <w:trHeight w:val="397"/>
        </w:trPr>
        <w:tc>
          <w:tcPr>
            <w:tcW w:w="1809" w:type="dxa"/>
            <w:vAlign w:val="center"/>
          </w:tcPr>
          <w:p w14:paraId="0471F3AB" w14:textId="77777777" w:rsidR="00FE3D2C" w:rsidRPr="00F2299A" w:rsidRDefault="00FE3D2C" w:rsidP="006B6063">
            <w:r>
              <w:t>HealthcareProfessionalType.healthcareProfessionalRoleCode</w:t>
            </w:r>
          </w:p>
        </w:tc>
        <w:tc>
          <w:tcPr>
            <w:tcW w:w="2977" w:type="dxa"/>
            <w:vAlign w:val="center"/>
          </w:tcPr>
          <w:p w14:paraId="229D9CB2"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13912DA3" w14:textId="30DE6122" w:rsidR="00FE3D2C" w:rsidRPr="00F2299A" w:rsidRDefault="006B6063" w:rsidP="006B6063">
            <w:r>
              <w:t>ImagingOutcome</w:t>
            </w:r>
            <w:r w:rsidR="00FE3D2C">
              <w:t>/</w:t>
            </w:r>
            <w:r>
              <w:t>ImagingOutcomeHeader</w:t>
            </w:r>
            <w:r w:rsidR="00FE3D2C">
              <w:t>/</w:t>
            </w:r>
            <w:r>
              <w:t>AccountableHealthcareProfessional</w:t>
            </w:r>
            <w:r w:rsidR="00FE3D2C">
              <w:t>/healthcareProfessionalRoleCode</w:t>
            </w:r>
          </w:p>
        </w:tc>
      </w:tr>
      <w:tr w:rsidR="00FE3D2C" w:rsidRPr="00F2299A" w14:paraId="4E9575A9" w14:textId="77777777" w:rsidTr="006B6063">
        <w:trPr>
          <w:trHeight w:val="397"/>
        </w:trPr>
        <w:tc>
          <w:tcPr>
            <w:tcW w:w="1809" w:type="dxa"/>
            <w:vAlign w:val="center"/>
          </w:tcPr>
          <w:p w14:paraId="187C8E45" w14:textId="77777777" w:rsidR="00FE3D2C" w:rsidRPr="00F2299A" w:rsidRDefault="00FE3D2C" w:rsidP="006B6063">
            <w:r>
              <w:t>HealthcareProfessionalType.healthcareProfessionalCareUnitHSAId</w:t>
            </w:r>
          </w:p>
        </w:tc>
        <w:tc>
          <w:tcPr>
            <w:tcW w:w="2977" w:type="dxa"/>
            <w:vAlign w:val="center"/>
          </w:tcPr>
          <w:p w14:paraId="7D6AA2F0"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7EF9C207" w14:textId="04468D4A" w:rsidR="00FE3D2C" w:rsidRPr="00F2299A" w:rsidRDefault="006B6063" w:rsidP="006B6063">
            <w:r>
              <w:t>ImagingOutcome</w:t>
            </w:r>
            <w:r w:rsidR="00FE3D2C">
              <w:t>/</w:t>
            </w:r>
            <w:r>
              <w:t>ImagingOutcomeHeader</w:t>
            </w:r>
            <w:r w:rsidR="00FE3D2C">
              <w:t>/</w:t>
            </w:r>
            <w:r>
              <w:t>AccountableHealthcareProfessional</w:t>
            </w:r>
            <w:r w:rsidR="00FE3D2C">
              <w:t>/healthcareProfessionalCareUnitHSAId</w:t>
            </w:r>
          </w:p>
        </w:tc>
      </w:tr>
      <w:tr w:rsidR="00FE3D2C" w:rsidRPr="00F2299A" w14:paraId="2D0AA9C8" w14:textId="77777777" w:rsidTr="006B6063">
        <w:trPr>
          <w:trHeight w:val="397"/>
        </w:trPr>
        <w:tc>
          <w:tcPr>
            <w:tcW w:w="1809" w:type="dxa"/>
            <w:vAlign w:val="center"/>
          </w:tcPr>
          <w:p w14:paraId="56CFBC9E" w14:textId="77777777" w:rsidR="00FE3D2C" w:rsidRPr="00F2299A" w:rsidRDefault="00FE3D2C" w:rsidP="006B6063">
            <w:r>
              <w:t>HealthcareProfessionalType.healthcareProfessionalCareGiverHSAId</w:t>
            </w:r>
          </w:p>
        </w:tc>
        <w:tc>
          <w:tcPr>
            <w:tcW w:w="2977" w:type="dxa"/>
            <w:vAlign w:val="center"/>
          </w:tcPr>
          <w:p w14:paraId="7A83ECA3" w14:textId="77777777" w:rsidR="00FE3D2C" w:rsidRPr="00F2299A" w:rsidRDefault="00FE3D2C" w:rsidP="006B6063">
            <w:pPr>
              <w:rPr>
                <w:rFonts w:cs="Arial"/>
                <w:spacing w:val="-1"/>
                <w:szCs w:val="20"/>
              </w:rPr>
            </w:pPr>
            <w:r w:rsidRPr="00CC412F">
              <w:rPr>
                <w:rFonts w:cs="Arial"/>
                <w:spacing w:val="-1"/>
              </w:rPr>
              <w:t>Informationsresurs.vårdgivare id</w:t>
            </w:r>
          </w:p>
        </w:tc>
        <w:tc>
          <w:tcPr>
            <w:tcW w:w="4111" w:type="dxa"/>
            <w:vAlign w:val="center"/>
          </w:tcPr>
          <w:p w14:paraId="321A10FE" w14:textId="1EF3B533" w:rsidR="00FE3D2C" w:rsidRPr="00F2299A" w:rsidRDefault="006B6063" w:rsidP="006B6063">
            <w:r>
              <w:t>ImagingOutcome</w:t>
            </w:r>
            <w:r w:rsidR="00FE3D2C">
              <w:t>/</w:t>
            </w:r>
            <w:r>
              <w:t>ImagingOutcomeHeader</w:t>
            </w:r>
            <w:r w:rsidR="00FE3D2C">
              <w:t>/</w:t>
            </w:r>
            <w:r>
              <w:t>AccountableHealthcareProfessional</w:t>
            </w:r>
            <w:r w:rsidR="00FE3D2C">
              <w:t>/healthcareProfessionalCareGiverHSAId</w:t>
            </w:r>
          </w:p>
        </w:tc>
      </w:tr>
      <w:tr w:rsidR="00FE3D2C" w:rsidRPr="000B0F50" w14:paraId="1C2084EF" w14:textId="77777777" w:rsidTr="006B6063">
        <w:trPr>
          <w:trHeight w:val="397"/>
        </w:trPr>
        <w:tc>
          <w:tcPr>
            <w:tcW w:w="1809" w:type="dxa"/>
            <w:vAlign w:val="center"/>
          </w:tcPr>
          <w:p w14:paraId="0D201867" w14:textId="77777777" w:rsidR="00FE3D2C" w:rsidRPr="00F2299A" w:rsidRDefault="00FE3D2C" w:rsidP="006B6063">
            <w:r>
              <w:t>OrgUnitType.orgUnitHSAId</w:t>
            </w:r>
          </w:p>
        </w:tc>
        <w:tc>
          <w:tcPr>
            <w:tcW w:w="2977" w:type="dxa"/>
            <w:vAlign w:val="center"/>
          </w:tcPr>
          <w:p w14:paraId="2354EA7B"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BB439F8" w14:textId="58612FCA"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/orgUnitHSAId</w:t>
            </w:r>
          </w:p>
        </w:tc>
      </w:tr>
      <w:tr w:rsidR="00FE3D2C" w:rsidRPr="000B0F50" w14:paraId="46CB98BC" w14:textId="77777777" w:rsidTr="006B6063">
        <w:trPr>
          <w:trHeight w:val="397"/>
        </w:trPr>
        <w:tc>
          <w:tcPr>
            <w:tcW w:w="1809" w:type="dxa"/>
            <w:vAlign w:val="center"/>
          </w:tcPr>
          <w:p w14:paraId="26989440" w14:textId="77777777" w:rsidR="00FE3D2C" w:rsidRPr="00F2299A" w:rsidRDefault="00FE3D2C" w:rsidP="006B6063">
            <w:r>
              <w:t>OrgUnitType.orgUnitName</w:t>
            </w:r>
          </w:p>
        </w:tc>
        <w:tc>
          <w:tcPr>
            <w:tcW w:w="2977" w:type="dxa"/>
            <w:vAlign w:val="center"/>
          </w:tcPr>
          <w:p w14:paraId="467C2368" w14:textId="77777777" w:rsidR="00FE3D2C" w:rsidRPr="00F2299A" w:rsidRDefault="00FE3D2C" w:rsidP="006B6063">
            <w:pPr>
              <w:rPr>
                <w:rFonts w:cs="Arial"/>
                <w:spacing w:val="-1"/>
                <w:szCs w:val="20"/>
              </w:rPr>
            </w:pPr>
            <w:r w:rsidRPr="00CC412F">
              <w:rPr>
                <w:rFonts w:cs="Arial"/>
                <w:spacing w:val="-1"/>
              </w:rPr>
              <w:t>Vård- och omsorgsutövare.enhet namn</w:t>
            </w:r>
          </w:p>
        </w:tc>
        <w:tc>
          <w:tcPr>
            <w:tcW w:w="4111" w:type="dxa"/>
            <w:vAlign w:val="center"/>
          </w:tcPr>
          <w:p w14:paraId="2367238D" w14:textId="16491BA6"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/orgUnitName</w:t>
            </w:r>
          </w:p>
        </w:tc>
      </w:tr>
      <w:tr w:rsidR="00FE3D2C" w:rsidRPr="000B0F50" w14:paraId="6AE8C30A" w14:textId="77777777" w:rsidTr="006B6063">
        <w:trPr>
          <w:trHeight w:val="397"/>
        </w:trPr>
        <w:tc>
          <w:tcPr>
            <w:tcW w:w="1809" w:type="dxa"/>
            <w:vAlign w:val="center"/>
          </w:tcPr>
          <w:p w14:paraId="0BAF4D33" w14:textId="77777777" w:rsidR="00FE3D2C" w:rsidRPr="00F2299A" w:rsidRDefault="00FE3D2C" w:rsidP="006B6063">
            <w:r>
              <w:t>OrgUnitType.orgUnitTelecom</w:t>
            </w:r>
          </w:p>
        </w:tc>
        <w:tc>
          <w:tcPr>
            <w:tcW w:w="2977" w:type="dxa"/>
            <w:vAlign w:val="center"/>
          </w:tcPr>
          <w:p w14:paraId="5F315C64" w14:textId="77777777" w:rsidR="00FE3D2C" w:rsidRPr="00F2299A" w:rsidRDefault="00FE3D2C" w:rsidP="006B6063">
            <w:pPr>
              <w:rPr>
                <w:rFonts w:cs="Arial"/>
                <w:spacing w:val="-1"/>
                <w:szCs w:val="20"/>
              </w:rPr>
            </w:pPr>
            <w:r w:rsidRPr="00CC412F">
              <w:rPr>
                <w:rFonts w:cs="Arial"/>
              </w:rPr>
              <w:t>Tele och eKommunikation.tele ekom adress</w:t>
            </w:r>
          </w:p>
        </w:tc>
        <w:tc>
          <w:tcPr>
            <w:tcW w:w="4111" w:type="dxa"/>
            <w:vAlign w:val="center"/>
          </w:tcPr>
          <w:p w14:paraId="03B25162" w14:textId="2962BF8B"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/orgUnitTelecom</w:t>
            </w:r>
          </w:p>
        </w:tc>
      </w:tr>
      <w:tr w:rsidR="00FE3D2C" w:rsidRPr="000B0F50" w14:paraId="7F4EB8B0" w14:textId="77777777" w:rsidTr="006B6063">
        <w:trPr>
          <w:trHeight w:val="397"/>
        </w:trPr>
        <w:tc>
          <w:tcPr>
            <w:tcW w:w="1809" w:type="dxa"/>
            <w:vAlign w:val="center"/>
          </w:tcPr>
          <w:p w14:paraId="7E8F3770" w14:textId="77777777" w:rsidR="00FE3D2C" w:rsidRPr="00F2299A" w:rsidRDefault="00FE3D2C" w:rsidP="006B6063">
            <w:r>
              <w:t>OrgUnitType.orgUnitEmail</w:t>
            </w:r>
          </w:p>
        </w:tc>
        <w:tc>
          <w:tcPr>
            <w:tcW w:w="2977" w:type="dxa"/>
            <w:vAlign w:val="center"/>
          </w:tcPr>
          <w:p w14:paraId="574EB79A" w14:textId="77777777" w:rsidR="00FE3D2C" w:rsidRPr="00F2299A" w:rsidRDefault="00FE3D2C" w:rsidP="006B6063">
            <w:pPr>
              <w:rPr>
                <w:rFonts w:cs="Arial"/>
                <w:szCs w:val="20"/>
              </w:rPr>
            </w:pPr>
            <w:r w:rsidRPr="00CC412F">
              <w:rPr>
                <w:rFonts w:cs="Arial"/>
              </w:rPr>
              <w:t>Tele och eKommunikation.tele ekom adress</w:t>
            </w:r>
          </w:p>
        </w:tc>
        <w:tc>
          <w:tcPr>
            <w:tcW w:w="4111" w:type="dxa"/>
            <w:vAlign w:val="center"/>
          </w:tcPr>
          <w:p w14:paraId="01E668CA" w14:textId="5CC90102"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/orgUnitEmail</w:t>
            </w:r>
          </w:p>
        </w:tc>
      </w:tr>
      <w:tr w:rsidR="00FE3D2C" w:rsidRPr="000B0F50" w14:paraId="248F132E" w14:textId="77777777" w:rsidTr="006B6063">
        <w:trPr>
          <w:trHeight w:val="397"/>
        </w:trPr>
        <w:tc>
          <w:tcPr>
            <w:tcW w:w="1809" w:type="dxa"/>
            <w:vAlign w:val="center"/>
          </w:tcPr>
          <w:p w14:paraId="0A1037B2" w14:textId="77777777" w:rsidR="00FE3D2C" w:rsidRPr="00F2299A" w:rsidRDefault="00FE3D2C" w:rsidP="006B6063">
            <w:r>
              <w:lastRenderedPageBreak/>
              <w:t>OrgUnitType.orgUnitAddress</w:t>
            </w:r>
          </w:p>
        </w:tc>
        <w:tc>
          <w:tcPr>
            <w:tcW w:w="2977" w:type="dxa"/>
            <w:vAlign w:val="center"/>
          </w:tcPr>
          <w:p w14:paraId="2B356688" w14:textId="77777777" w:rsidR="00FE3D2C" w:rsidRPr="00CC412F" w:rsidRDefault="00FE3D2C" w:rsidP="006B6063">
            <w:pPr>
              <w:rPr>
                <w:rFonts w:cs="Arial"/>
                <w:spacing w:val="-1"/>
              </w:rPr>
            </w:pPr>
            <w:r w:rsidRPr="00CC412F">
              <w:rPr>
                <w:rFonts w:cs="Arial"/>
                <w:spacing w:val="-1"/>
              </w:rPr>
              <w:t>Adress.adress 1,</w:t>
            </w:r>
          </w:p>
          <w:p w14:paraId="3AAB3218" w14:textId="77777777" w:rsidR="00FE3D2C" w:rsidRPr="00CC412F" w:rsidRDefault="00FE3D2C" w:rsidP="006B6063">
            <w:pPr>
              <w:rPr>
                <w:rFonts w:cs="Arial"/>
                <w:spacing w:val="-1"/>
              </w:rPr>
            </w:pPr>
            <w:r w:rsidRPr="00CC412F">
              <w:rPr>
                <w:rFonts w:cs="Arial"/>
                <w:spacing w:val="-1"/>
              </w:rPr>
              <w:t>Adress.postnummer &amp;</w:t>
            </w:r>
          </w:p>
          <w:p w14:paraId="54AD8F85" w14:textId="77777777" w:rsidR="00FE3D2C" w:rsidRPr="00F2299A" w:rsidRDefault="00FE3D2C" w:rsidP="006B6063">
            <w:pPr>
              <w:rPr>
                <w:rFonts w:cs="Arial"/>
                <w:spacing w:val="-1"/>
                <w:szCs w:val="20"/>
              </w:rPr>
            </w:pPr>
            <w:r w:rsidRPr="00CC412F">
              <w:rPr>
                <w:rFonts w:cs="Arial"/>
                <w:spacing w:val="-1"/>
              </w:rPr>
              <w:t>Adress.postort</w:t>
            </w:r>
          </w:p>
        </w:tc>
        <w:tc>
          <w:tcPr>
            <w:tcW w:w="4111" w:type="dxa"/>
            <w:vAlign w:val="center"/>
          </w:tcPr>
          <w:p w14:paraId="2167C220" w14:textId="6277F3B3"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/orgUnitAddress</w:t>
            </w:r>
          </w:p>
        </w:tc>
      </w:tr>
      <w:tr w:rsidR="00FE3D2C" w:rsidRPr="000B0F50" w14:paraId="222BE756" w14:textId="77777777" w:rsidTr="006B6063">
        <w:trPr>
          <w:trHeight w:val="397"/>
        </w:trPr>
        <w:tc>
          <w:tcPr>
            <w:tcW w:w="1809" w:type="dxa"/>
            <w:vAlign w:val="center"/>
          </w:tcPr>
          <w:p w14:paraId="1FDF7F1D" w14:textId="77777777" w:rsidR="00FE3D2C" w:rsidRPr="00F2299A" w:rsidRDefault="00FE3D2C" w:rsidP="006B6063">
            <w:r>
              <w:t>OrgUnitType.orgUnitLocation</w:t>
            </w:r>
          </w:p>
        </w:tc>
        <w:tc>
          <w:tcPr>
            <w:tcW w:w="2977" w:type="dxa"/>
            <w:vAlign w:val="center"/>
          </w:tcPr>
          <w:p w14:paraId="5C1C463D"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43BF6FAC" w14:textId="07A5FDF8"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/orgUnitLocation</w:t>
            </w:r>
          </w:p>
        </w:tc>
      </w:tr>
      <w:tr w:rsidR="00FE3D2C" w:rsidRPr="00F2299A" w14:paraId="6C75BF6B" w14:textId="77777777" w:rsidTr="006B6063">
        <w:trPr>
          <w:trHeight w:val="397"/>
        </w:trPr>
        <w:tc>
          <w:tcPr>
            <w:tcW w:w="1809" w:type="dxa"/>
            <w:vAlign w:val="center"/>
          </w:tcPr>
          <w:p w14:paraId="09569D85" w14:textId="77777777" w:rsidR="00FE3D2C" w:rsidRPr="00F2299A" w:rsidRDefault="00FE3D2C" w:rsidP="006B6063">
            <w:r>
              <w:t>LegalAuthenticatorType.signatureTime</w:t>
            </w:r>
          </w:p>
        </w:tc>
        <w:tc>
          <w:tcPr>
            <w:tcW w:w="2977" w:type="dxa"/>
            <w:vAlign w:val="center"/>
          </w:tcPr>
          <w:p w14:paraId="5AE5B189"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38D8B3C8" w14:textId="79EFDF7E" w:rsidR="00FE3D2C" w:rsidRPr="00F2299A" w:rsidRDefault="006B6063" w:rsidP="006B6063">
            <w:r>
              <w:t>ImagingOutcome</w:t>
            </w:r>
            <w:r w:rsidR="00FE3D2C">
              <w:t>/</w:t>
            </w:r>
            <w:r>
              <w:t>ImagingOutcomeHeader</w:t>
            </w:r>
            <w:r w:rsidR="00FE3D2C">
              <w:t>/</w:t>
            </w:r>
            <w:r w:rsidR="00FB7B9E">
              <w:t>LegalAuthenticator</w:t>
            </w:r>
            <w:r w:rsidR="00FE3D2C">
              <w:t>/signatureTime</w:t>
            </w:r>
          </w:p>
        </w:tc>
      </w:tr>
      <w:tr w:rsidR="00FE3D2C" w:rsidRPr="00F2299A" w14:paraId="4857E79F" w14:textId="77777777" w:rsidTr="006B6063">
        <w:trPr>
          <w:trHeight w:val="397"/>
        </w:trPr>
        <w:tc>
          <w:tcPr>
            <w:tcW w:w="1809" w:type="dxa"/>
            <w:vAlign w:val="center"/>
          </w:tcPr>
          <w:p w14:paraId="7C3D5BD0" w14:textId="77777777" w:rsidR="00FE3D2C" w:rsidRPr="00F2299A" w:rsidRDefault="00FE3D2C" w:rsidP="006B6063">
            <w:r>
              <w:t>LegalAuthenticatorType.legalAuthenticatorHSAId</w:t>
            </w:r>
          </w:p>
        </w:tc>
        <w:tc>
          <w:tcPr>
            <w:tcW w:w="2977" w:type="dxa"/>
            <w:vAlign w:val="center"/>
          </w:tcPr>
          <w:p w14:paraId="58F822C9" w14:textId="77777777" w:rsidR="00FE3D2C" w:rsidRPr="00F2299A" w:rsidRDefault="00FE3D2C" w:rsidP="006B6063">
            <w:pPr>
              <w:rPr>
                <w:rFonts w:eastAsia="Arial Unicode MS" w:cs="Arial"/>
                <w:szCs w:val="20"/>
              </w:rPr>
            </w:pPr>
            <w:r w:rsidRPr="00CC412F">
              <w:rPr>
                <w:rFonts w:cs="Arial"/>
                <w:spacing w:val="-1"/>
              </w:rPr>
              <w:t>Vård- och omsorgsutövare.personal id</w:t>
            </w:r>
          </w:p>
        </w:tc>
        <w:tc>
          <w:tcPr>
            <w:tcW w:w="4111" w:type="dxa"/>
            <w:vAlign w:val="center"/>
          </w:tcPr>
          <w:p w14:paraId="425B6C56" w14:textId="6409E077" w:rsidR="00FE3D2C" w:rsidRPr="00F2299A" w:rsidRDefault="006B6063" w:rsidP="006B6063">
            <w:r>
              <w:t>ImagingOutcome</w:t>
            </w:r>
            <w:r w:rsidR="00FE3D2C">
              <w:t>/</w:t>
            </w:r>
            <w:r>
              <w:t>ImagingOutcomeHeader</w:t>
            </w:r>
            <w:r w:rsidR="00FE3D2C">
              <w:t>/</w:t>
            </w:r>
            <w:r w:rsidR="00FB7B9E">
              <w:t>LegalAuthenticator</w:t>
            </w:r>
            <w:r w:rsidR="00FE3D2C">
              <w:t>/legalAuthenticatorHSAId</w:t>
            </w:r>
          </w:p>
        </w:tc>
      </w:tr>
      <w:tr w:rsidR="00FE3D2C" w:rsidRPr="00F2299A" w14:paraId="321A16F1" w14:textId="77777777" w:rsidTr="006B6063">
        <w:trPr>
          <w:trHeight w:val="397"/>
        </w:trPr>
        <w:tc>
          <w:tcPr>
            <w:tcW w:w="1809" w:type="dxa"/>
            <w:vAlign w:val="center"/>
          </w:tcPr>
          <w:p w14:paraId="6F5DAA6E" w14:textId="77777777" w:rsidR="00FE3D2C" w:rsidRPr="00F2299A" w:rsidRDefault="00FE3D2C" w:rsidP="006B6063">
            <w:r>
              <w:t>LegalAuthenticatorType.legalAuthenticatorName</w:t>
            </w:r>
          </w:p>
        </w:tc>
        <w:tc>
          <w:tcPr>
            <w:tcW w:w="2977" w:type="dxa"/>
            <w:vAlign w:val="center"/>
          </w:tcPr>
          <w:p w14:paraId="77603ED6" w14:textId="77777777" w:rsidR="00FE3D2C" w:rsidRPr="00F2299A" w:rsidRDefault="00FE3D2C" w:rsidP="006B6063">
            <w:pPr>
              <w:rPr>
                <w:rFonts w:cs="Arial"/>
                <w:spacing w:val="-1"/>
                <w:szCs w:val="20"/>
              </w:rPr>
            </w:pPr>
            <w:r w:rsidRPr="00CC412F">
              <w:rPr>
                <w:rFonts w:cs="Arial"/>
                <w:spacing w:val="-1"/>
              </w:rPr>
              <w:t>Vård- och omsorgsutövare.personal namn</w:t>
            </w:r>
          </w:p>
        </w:tc>
        <w:tc>
          <w:tcPr>
            <w:tcW w:w="4111" w:type="dxa"/>
            <w:vAlign w:val="center"/>
          </w:tcPr>
          <w:p w14:paraId="425781C4" w14:textId="79EE2719" w:rsidR="00FE3D2C" w:rsidRPr="00F2299A" w:rsidRDefault="006B6063" w:rsidP="006B6063">
            <w:r>
              <w:t>ImagingOutcome</w:t>
            </w:r>
            <w:r w:rsidR="00FE3D2C">
              <w:t>/</w:t>
            </w:r>
            <w:r>
              <w:t>ImagingOutcomeHeader</w:t>
            </w:r>
            <w:r w:rsidR="00FE3D2C">
              <w:t>/</w:t>
            </w:r>
            <w:r w:rsidR="00FB7B9E">
              <w:t>LegalAuthenticator</w:t>
            </w:r>
            <w:r w:rsidR="00FE3D2C">
              <w:t>/legalAuthenticatorName</w:t>
            </w:r>
          </w:p>
        </w:tc>
      </w:tr>
      <w:tr w:rsidR="00FE3D2C" w:rsidRPr="00F2299A" w14:paraId="24E8D31C" w14:textId="77777777" w:rsidTr="006B6063">
        <w:trPr>
          <w:trHeight w:val="397"/>
        </w:trPr>
        <w:tc>
          <w:tcPr>
            <w:tcW w:w="1809" w:type="dxa"/>
            <w:vAlign w:val="center"/>
          </w:tcPr>
          <w:p w14:paraId="2DEEF41E" w14:textId="77777777" w:rsidR="00FE3D2C" w:rsidRPr="00F2299A" w:rsidRDefault="00FE3D2C" w:rsidP="006B6063">
            <w:r>
              <w:t>LegalAuthenticatorType.legalAuthenticatorRoleCode</w:t>
            </w:r>
          </w:p>
        </w:tc>
        <w:tc>
          <w:tcPr>
            <w:tcW w:w="2977" w:type="dxa"/>
            <w:vAlign w:val="center"/>
          </w:tcPr>
          <w:p w14:paraId="4317F133"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88D0440" w14:textId="1368CE9E" w:rsidR="00FE3D2C" w:rsidRPr="00F2299A" w:rsidRDefault="006B6063" w:rsidP="006B6063">
            <w:pPr>
              <w:rPr>
                <w:lang w:val="en-US"/>
              </w:rPr>
            </w:pPr>
            <w:r>
              <w:t>ImagingOutcome</w:t>
            </w:r>
            <w:r w:rsidR="00FE3D2C">
              <w:t>/</w:t>
            </w:r>
            <w:r>
              <w:t>ImagingOutcomeHeader</w:t>
            </w:r>
            <w:r w:rsidR="00FE3D2C">
              <w:t>/</w:t>
            </w:r>
            <w:r w:rsidR="00FB7B9E">
              <w:t>LegalAuthenticator</w:t>
            </w:r>
            <w:r w:rsidR="00FE3D2C">
              <w:t>/legalAuthenticatorRoleCode</w:t>
            </w:r>
          </w:p>
        </w:tc>
      </w:tr>
      <w:tr w:rsidR="00FE3D2C" w:rsidRPr="00F2299A" w14:paraId="1639AEEB" w14:textId="77777777" w:rsidTr="006B6063">
        <w:trPr>
          <w:trHeight w:val="397"/>
        </w:trPr>
        <w:tc>
          <w:tcPr>
            <w:tcW w:w="1809" w:type="dxa"/>
            <w:vAlign w:val="center"/>
          </w:tcPr>
          <w:p w14:paraId="12F79412" w14:textId="0812F20A" w:rsidR="00FE3D2C" w:rsidRPr="0038751E" w:rsidRDefault="00FB7B9E" w:rsidP="006B6063">
            <w:r>
              <w:t>ImageBodyType.examinationSpeciality</w:t>
            </w:r>
          </w:p>
        </w:tc>
        <w:tc>
          <w:tcPr>
            <w:tcW w:w="2977" w:type="dxa"/>
            <w:vAlign w:val="center"/>
          </w:tcPr>
          <w:p w14:paraId="3EF8212C" w14:textId="77777777" w:rsidR="00FE3D2C" w:rsidRPr="0038751E" w:rsidRDefault="00FE3D2C" w:rsidP="006B6063">
            <w:pPr>
              <w:rPr>
                <w:szCs w:val="20"/>
              </w:rPr>
            </w:pPr>
            <w:r w:rsidRPr="0038751E">
              <w:rPr>
                <w:rFonts w:cs="Arial"/>
                <w:i/>
                <w:color w:val="FF0000"/>
              </w:rPr>
              <w:t>Saknar motsvarighet i V-TIM 2.2</w:t>
            </w:r>
          </w:p>
        </w:tc>
        <w:tc>
          <w:tcPr>
            <w:tcW w:w="4111" w:type="dxa"/>
            <w:vAlign w:val="center"/>
          </w:tcPr>
          <w:p w14:paraId="501D7C62" w14:textId="46FE8DAE" w:rsidR="00FE3D2C" w:rsidRPr="00F2299A" w:rsidRDefault="006B6063" w:rsidP="006B6063">
            <w:r>
              <w:t>ImagingOutcome</w:t>
            </w:r>
            <w:r w:rsidR="00FE3D2C" w:rsidRPr="0038751E">
              <w:t>/</w:t>
            </w:r>
            <w:r w:rsidR="00FB7B9E">
              <w:t>ImagingOutcomeBody/examinationSpeciality</w:t>
            </w:r>
          </w:p>
        </w:tc>
      </w:tr>
      <w:tr w:rsidR="00FE3D2C" w:rsidRPr="00F2299A" w14:paraId="3CB5D069" w14:textId="77777777" w:rsidTr="006B6063">
        <w:trPr>
          <w:trHeight w:val="397"/>
        </w:trPr>
        <w:tc>
          <w:tcPr>
            <w:tcW w:w="1809" w:type="dxa"/>
            <w:vAlign w:val="center"/>
          </w:tcPr>
          <w:p w14:paraId="3DF835C1" w14:textId="4F32D292" w:rsidR="00FE3D2C" w:rsidRPr="00F2299A" w:rsidRDefault="00FE3D2C" w:rsidP="006B6063">
            <w:r>
              <w:t>ImageBodyType.</w:t>
            </w:r>
            <w:r w:rsidR="00FA52CF">
              <w:t>patientData</w:t>
            </w:r>
          </w:p>
        </w:tc>
        <w:tc>
          <w:tcPr>
            <w:tcW w:w="2977" w:type="dxa"/>
            <w:vAlign w:val="center"/>
          </w:tcPr>
          <w:p w14:paraId="7632F26B" w14:textId="77777777" w:rsidR="00FE3D2C" w:rsidRPr="00F2299A" w:rsidRDefault="00FE3D2C" w:rsidP="006B6063">
            <w:pPr>
              <w:rPr>
                <w:szCs w:val="20"/>
              </w:rPr>
            </w:pPr>
            <w:r w:rsidRPr="00583D92">
              <w:rPr>
                <w:szCs w:val="20"/>
              </w:rPr>
              <w:t>Sammanhang identifierare</w:t>
            </w:r>
            <w:r>
              <w:rPr>
                <w:szCs w:val="20"/>
              </w:rPr>
              <w:t>.</w:t>
            </w:r>
            <w:r w:rsidRPr="00583D92">
              <w:rPr>
                <w:szCs w:val="20"/>
              </w:rPr>
              <w:t>vårdenhet namn</w:t>
            </w:r>
          </w:p>
        </w:tc>
        <w:tc>
          <w:tcPr>
            <w:tcW w:w="4111" w:type="dxa"/>
            <w:vAlign w:val="center"/>
          </w:tcPr>
          <w:p w14:paraId="1B8AF3C0" w14:textId="01C60CFD" w:rsidR="00FE3D2C" w:rsidRPr="00F2299A" w:rsidRDefault="006B6063" w:rsidP="006B6063">
            <w:r>
              <w:t>ImagingOutcome</w:t>
            </w:r>
            <w:r w:rsidR="00FE3D2C">
              <w:t>/</w:t>
            </w:r>
            <w:r w:rsidR="00FB7B9E">
              <w:t>ImagingOutcomeBody</w:t>
            </w:r>
            <w:r w:rsidR="00FE3D2C">
              <w:t>/</w:t>
            </w:r>
            <w:r w:rsidR="00FA52CF">
              <w:t>patientData</w:t>
            </w:r>
          </w:p>
        </w:tc>
      </w:tr>
      <w:tr w:rsidR="00FE3D2C" w:rsidRPr="00F2299A" w14:paraId="7D034BC0" w14:textId="77777777" w:rsidTr="006B6063">
        <w:trPr>
          <w:trHeight w:val="397"/>
        </w:trPr>
        <w:tc>
          <w:tcPr>
            <w:tcW w:w="1809" w:type="dxa"/>
            <w:vAlign w:val="center"/>
          </w:tcPr>
          <w:p w14:paraId="260926CF" w14:textId="521D8CF8" w:rsidR="00FE3D2C" w:rsidRPr="00F2299A" w:rsidRDefault="00FE3D2C" w:rsidP="00FB7B9E">
            <w:pPr>
              <w:rPr>
                <w:szCs w:val="20"/>
              </w:rPr>
            </w:pPr>
            <w:r>
              <w:t>ImageBodyType.</w:t>
            </w:r>
            <w:r w:rsidR="00FB7B9E">
              <w:t>typeOfResult</w:t>
            </w:r>
          </w:p>
        </w:tc>
        <w:tc>
          <w:tcPr>
            <w:tcW w:w="2977" w:type="dxa"/>
            <w:vAlign w:val="center"/>
          </w:tcPr>
          <w:p w14:paraId="4822A4CC"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7418F887" w14:textId="27CC94F2" w:rsidR="00FE3D2C" w:rsidRPr="00F2299A" w:rsidRDefault="006B6063" w:rsidP="00FB7B9E">
            <w:pPr>
              <w:rPr>
                <w:lang w:val="en-US"/>
              </w:rPr>
            </w:pPr>
            <w:r>
              <w:t>ImagingOutcome</w:t>
            </w:r>
            <w:r w:rsidR="00FE3D2C">
              <w:t>/</w:t>
            </w:r>
            <w:r w:rsidR="00FB7B9E">
              <w:t>ImagingOutcomeBody</w:t>
            </w:r>
            <w:r w:rsidR="00FE3D2C">
              <w:t>/</w:t>
            </w:r>
            <w:r w:rsidR="00FB7B9E">
              <w:t>typeOfResult</w:t>
            </w:r>
          </w:p>
        </w:tc>
      </w:tr>
      <w:tr w:rsidR="00FE3D2C" w:rsidRPr="00F2299A" w14:paraId="50A84E54" w14:textId="77777777" w:rsidTr="006B6063">
        <w:trPr>
          <w:trHeight w:val="397"/>
        </w:trPr>
        <w:tc>
          <w:tcPr>
            <w:tcW w:w="1809" w:type="dxa"/>
            <w:vAlign w:val="center"/>
          </w:tcPr>
          <w:p w14:paraId="027DF692" w14:textId="77777777" w:rsidR="00FE3D2C" w:rsidRPr="00F2299A" w:rsidRDefault="00FE3D2C" w:rsidP="006B6063">
            <w:pPr>
              <w:rPr>
                <w:szCs w:val="20"/>
              </w:rPr>
            </w:pPr>
            <w:r>
              <w:t>ImageBodyType.resultTime</w:t>
            </w:r>
          </w:p>
        </w:tc>
        <w:tc>
          <w:tcPr>
            <w:tcW w:w="2977" w:type="dxa"/>
            <w:vAlign w:val="center"/>
          </w:tcPr>
          <w:p w14:paraId="3568EF38" w14:textId="77777777" w:rsidR="00FE3D2C" w:rsidRPr="00F2299A" w:rsidRDefault="00FE3D2C" w:rsidP="006B6063">
            <w:pPr>
              <w:rPr>
                <w:szCs w:val="20"/>
              </w:rPr>
            </w:pPr>
            <w:r w:rsidRPr="00DD18CB">
              <w:rPr>
                <w:szCs w:val="20"/>
              </w:rPr>
              <w:t>Framställan resultat.svar inkommit tidpunkt</w:t>
            </w:r>
          </w:p>
        </w:tc>
        <w:tc>
          <w:tcPr>
            <w:tcW w:w="4111" w:type="dxa"/>
            <w:vAlign w:val="center"/>
          </w:tcPr>
          <w:p w14:paraId="15AE0952" w14:textId="1775264A" w:rsidR="00FE3D2C" w:rsidRPr="00F2299A" w:rsidRDefault="006B6063" w:rsidP="006B6063">
            <w:pPr>
              <w:rPr>
                <w:lang w:val="en-US"/>
              </w:rPr>
            </w:pPr>
            <w:r>
              <w:t>ImagingOutcome</w:t>
            </w:r>
            <w:r w:rsidR="00FE3D2C">
              <w:t>/</w:t>
            </w:r>
            <w:r w:rsidR="00FB7B9E">
              <w:t>ImagingOutcomeBody</w:t>
            </w:r>
            <w:r w:rsidR="00FE3D2C">
              <w:t>/resultTime</w:t>
            </w:r>
          </w:p>
        </w:tc>
      </w:tr>
      <w:tr w:rsidR="00FE3D2C" w:rsidRPr="00F2299A" w14:paraId="220336A0" w14:textId="77777777" w:rsidTr="006B6063">
        <w:trPr>
          <w:trHeight w:val="397"/>
        </w:trPr>
        <w:tc>
          <w:tcPr>
            <w:tcW w:w="1809" w:type="dxa"/>
            <w:vAlign w:val="center"/>
          </w:tcPr>
          <w:p w14:paraId="63D1C78D" w14:textId="1ADBC5B3" w:rsidR="00FE3D2C" w:rsidRPr="00F2299A" w:rsidRDefault="00FE3D2C" w:rsidP="006B6063">
            <w:r>
              <w:t>ImageBodyType.</w:t>
            </w:r>
            <w:r w:rsidR="004C66FC">
              <w:t>resultReport</w:t>
            </w:r>
          </w:p>
        </w:tc>
        <w:tc>
          <w:tcPr>
            <w:tcW w:w="2977" w:type="dxa"/>
            <w:vAlign w:val="center"/>
          </w:tcPr>
          <w:p w14:paraId="01E160AA" w14:textId="77777777" w:rsidR="00FE3D2C" w:rsidRPr="00F2299A" w:rsidRDefault="00FE3D2C" w:rsidP="006B6063">
            <w:pPr>
              <w:rPr>
                <w:rFonts w:cs="Arial"/>
                <w:szCs w:val="20"/>
              </w:rPr>
            </w:pPr>
            <w:r w:rsidRPr="009D36DB">
              <w:rPr>
                <w:rFonts w:cs="Arial"/>
                <w:szCs w:val="20"/>
              </w:rPr>
              <w:t>Bedömt tillstånd.bedömning</w:t>
            </w:r>
          </w:p>
        </w:tc>
        <w:tc>
          <w:tcPr>
            <w:tcW w:w="4111" w:type="dxa"/>
            <w:vAlign w:val="center"/>
          </w:tcPr>
          <w:p w14:paraId="3E461793" w14:textId="29E84FD2" w:rsidR="00FE3D2C" w:rsidRPr="00F2299A" w:rsidRDefault="006B6063" w:rsidP="006B6063">
            <w:r>
              <w:t>ImagingOutcome</w:t>
            </w:r>
            <w:r w:rsidR="00FE3D2C">
              <w:t>/</w:t>
            </w:r>
            <w:r w:rsidR="00FB7B9E">
              <w:t>ImagingOutcomeBody</w:t>
            </w:r>
            <w:r w:rsidR="00FE3D2C">
              <w:t>/</w:t>
            </w:r>
            <w:r w:rsidR="004C66FC">
              <w:t>resultReport</w:t>
            </w:r>
          </w:p>
        </w:tc>
      </w:tr>
      <w:tr w:rsidR="00FE3D2C" w:rsidRPr="00F2299A" w14:paraId="2C5D64C3" w14:textId="77777777" w:rsidTr="006B6063">
        <w:trPr>
          <w:trHeight w:val="397"/>
        </w:trPr>
        <w:tc>
          <w:tcPr>
            <w:tcW w:w="1809" w:type="dxa"/>
            <w:vAlign w:val="center"/>
          </w:tcPr>
          <w:p w14:paraId="705368E5" w14:textId="77777777" w:rsidR="00FE3D2C" w:rsidRPr="00F2299A" w:rsidRDefault="00FE3D2C" w:rsidP="006B6063">
            <w:r>
              <w:t>ImageBodyType.resultComment</w:t>
            </w:r>
          </w:p>
        </w:tc>
        <w:tc>
          <w:tcPr>
            <w:tcW w:w="2977" w:type="dxa"/>
            <w:vAlign w:val="center"/>
          </w:tcPr>
          <w:p w14:paraId="4AEC120D" w14:textId="77777777" w:rsidR="00FE3D2C" w:rsidRPr="00F2299A" w:rsidRDefault="00FE3D2C" w:rsidP="006B6063">
            <w:pPr>
              <w:rPr>
                <w:rFonts w:eastAsia="Arial Unicode MS" w:cs="Arial"/>
                <w:szCs w:val="20"/>
              </w:rPr>
            </w:pPr>
            <w:r w:rsidRPr="009D36DB">
              <w:rPr>
                <w:rFonts w:eastAsia="Arial Unicode MS" w:cs="Arial"/>
                <w:szCs w:val="20"/>
              </w:rPr>
              <w:t>Framställan resultat.kommentar</w:t>
            </w:r>
          </w:p>
        </w:tc>
        <w:tc>
          <w:tcPr>
            <w:tcW w:w="4111" w:type="dxa"/>
            <w:vAlign w:val="center"/>
          </w:tcPr>
          <w:p w14:paraId="5D7D561C" w14:textId="78A40AE8" w:rsidR="00FE3D2C" w:rsidRPr="00F2299A" w:rsidRDefault="006B6063" w:rsidP="006B6063">
            <w:r>
              <w:t>ImagingOutcome</w:t>
            </w:r>
            <w:r w:rsidR="00FE3D2C">
              <w:t>/</w:t>
            </w:r>
            <w:r w:rsidR="00FB7B9E">
              <w:t>ImagingOutcomeBody</w:t>
            </w:r>
            <w:r w:rsidR="00FE3D2C">
              <w:t>/resultComment</w:t>
            </w:r>
          </w:p>
        </w:tc>
      </w:tr>
      <w:tr w:rsidR="00FE3D2C" w:rsidRPr="00F2299A" w14:paraId="297146E1" w14:textId="77777777" w:rsidTr="006B6063">
        <w:trPr>
          <w:trHeight w:val="397"/>
        </w:trPr>
        <w:tc>
          <w:tcPr>
            <w:tcW w:w="1809" w:type="dxa"/>
            <w:vAlign w:val="center"/>
          </w:tcPr>
          <w:p w14:paraId="15EF5898" w14:textId="77777777" w:rsidR="00FE3D2C" w:rsidRPr="00F2299A" w:rsidRDefault="00FE3D2C" w:rsidP="006B6063">
            <w:r>
              <w:t>ImageBodyType.radiationDose</w:t>
            </w:r>
          </w:p>
        </w:tc>
        <w:tc>
          <w:tcPr>
            <w:tcW w:w="2977" w:type="dxa"/>
            <w:vAlign w:val="center"/>
          </w:tcPr>
          <w:p w14:paraId="1A268B33" w14:textId="77777777" w:rsidR="00FE3D2C" w:rsidRPr="00F2299A" w:rsidRDefault="00FE3D2C" w:rsidP="006B6063">
            <w:pPr>
              <w:rPr>
                <w:rFonts w:cs="Arial"/>
                <w:spacing w:val="-1"/>
                <w:szCs w:val="20"/>
              </w:rPr>
            </w:pPr>
            <w:r w:rsidRPr="00CC412F">
              <w:rPr>
                <w:rFonts w:cs="Arial"/>
                <w:i/>
                <w:color w:val="FF0000"/>
              </w:rPr>
              <w:t>Saknar motsvarighet i V-TIM 2.2</w:t>
            </w:r>
          </w:p>
        </w:tc>
        <w:tc>
          <w:tcPr>
            <w:tcW w:w="4111" w:type="dxa"/>
            <w:vAlign w:val="center"/>
          </w:tcPr>
          <w:p w14:paraId="53B6DE0C" w14:textId="5ABFCBD0" w:rsidR="00FE3D2C" w:rsidRPr="00F2299A" w:rsidRDefault="006B6063" w:rsidP="006B6063">
            <w:r>
              <w:t>ImagingOutcome</w:t>
            </w:r>
            <w:r w:rsidR="00FE3D2C">
              <w:t>/</w:t>
            </w:r>
            <w:r w:rsidR="00FB7B9E">
              <w:t>ImagingOutcomeBody</w:t>
            </w:r>
            <w:r w:rsidR="00FE3D2C">
              <w:t>/radiationDose</w:t>
            </w:r>
          </w:p>
        </w:tc>
      </w:tr>
      <w:tr w:rsidR="00FE3D2C" w:rsidRPr="00F2299A" w14:paraId="1CC60DE1" w14:textId="77777777" w:rsidTr="006B6063">
        <w:trPr>
          <w:trHeight w:val="397"/>
        </w:trPr>
        <w:tc>
          <w:tcPr>
            <w:tcW w:w="1809" w:type="dxa"/>
            <w:vAlign w:val="center"/>
          </w:tcPr>
          <w:p w14:paraId="79B8FB61" w14:textId="77777777" w:rsidR="00FE3D2C" w:rsidRPr="00F2299A" w:rsidRDefault="00FE3D2C" w:rsidP="006B6063">
            <w:r>
              <w:t>ReferralType.referralId</w:t>
            </w:r>
          </w:p>
        </w:tc>
        <w:tc>
          <w:tcPr>
            <w:tcW w:w="2977" w:type="dxa"/>
            <w:vAlign w:val="center"/>
          </w:tcPr>
          <w:p w14:paraId="4890A9AE" w14:textId="77777777" w:rsidR="00FE3D2C" w:rsidRPr="00F2299A" w:rsidRDefault="00FE3D2C" w:rsidP="006B6063">
            <w:pPr>
              <w:rPr>
                <w:rFonts w:cs="Arial"/>
                <w:szCs w:val="20"/>
              </w:rPr>
            </w:pPr>
            <w:r w:rsidRPr="000C2578">
              <w:rPr>
                <w:rFonts w:cs="Arial"/>
                <w:szCs w:val="20"/>
              </w:rPr>
              <w:t>Framställan resultat.framställan_id</w:t>
            </w:r>
          </w:p>
        </w:tc>
        <w:tc>
          <w:tcPr>
            <w:tcW w:w="4111" w:type="dxa"/>
            <w:vAlign w:val="center"/>
          </w:tcPr>
          <w:p w14:paraId="70CA5259" w14:textId="15EBE15D" w:rsidR="00FE3D2C" w:rsidRPr="00F2299A" w:rsidRDefault="006B6063" w:rsidP="006B6063">
            <w:r>
              <w:t>ImagingOutcome</w:t>
            </w:r>
            <w:r w:rsidR="00FE3D2C">
              <w:t>/</w:t>
            </w:r>
            <w:r w:rsidR="00FB7B9E">
              <w:t>ImagingOutcomeBody</w:t>
            </w:r>
            <w:r w:rsidR="00FE3D2C">
              <w:t>/</w:t>
            </w:r>
            <w:r w:rsidR="006736AE">
              <w:t>Referral</w:t>
            </w:r>
            <w:r w:rsidR="00FE3D2C">
              <w:t>/referralId</w:t>
            </w:r>
          </w:p>
        </w:tc>
      </w:tr>
      <w:tr w:rsidR="00FE3D2C" w:rsidRPr="00F2299A" w14:paraId="16F8E2D1" w14:textId="77777777" w:rsidTr="006B6063">
        <w:trPr>
          <w:trHeight w:val="397"/>
        </w:trPr>
        <w:tc>
          <w:tcPr>
            <w:tcW w:w="1809" w:type="dxa"/>
            <w:vAlign w:val="center"/>
          </w:tcPr>
          <w:p w14:paraId="750F39CA" w14:textId="17B515F8" w:rsidR="00FE3D2C" w:rsidRPr="00F2299A" w:rsidRDefault="00FE3D2C" w:rsidP="006B6063">
            <w:r>
              <w:t>ReferralType.</w:t>
            </w:r>
            <w:r w:rsidR="004C66FC">
              <w:t>referralReason</w:t>
            </w:r>
          </w:p>
        </w:tc>
        <w:tc>
          <w:tcPr>
            <w:tcW w:w="2977" w:type="dxa"/>
            <w:vAlign w:val="center"/>
          </w:tcPr>
          <w:p w14:paraId="6428FE68" w14:textId="77777777" w:rsidR="00FE3D2C" w:rsidRPr="00F2299A" w:rsidRDefault="00FE3D2C" w:rsidP="006B6063">
            <w:pPr>
              <w:rPr>
                <w:rFonts w:cs="Arial"/>
                <w:szCs w:val="20"/>
              </w:rPr>
            </w:pPr>
            <w:r w:rsidRPr="000C2578">
              <w:rPr>
                <w:rFonts w:cs="Arial"/>
                <w:szCs w:val="20"/>
              </w:rPr>
              <w:t>Hälsofråga.fråga</w:t>
            </w:r>
          </w:p>
        </w:tc>
        <w:tc>
          <w:tcPr>
            <w:tcW w:w="4111" w:type="dxa"/>
            <w:vAlign w:val="center"/>
          </w:tcPr>
          <w:p w14:paraId="13B4B7B9" w14:textId="5F4A3FC7" w:rsidR="00FE3D2C" w:rsidRPr="00F2299A" w:rsidRDefault="006B6063" w:rsidP="006B6063">
            <w:r>
              <w:t>ImagingOutcome</w:t>
            </w:r>
            <w:r w:rsidR="00FE3D2C">
              <w:t>/</w:t>
            </w:r>
            <w:r w:rsidR="00FB7B9E">
              <w:t>ImagingOutcomeBody</w:t>
            </w:r>
            <w:r w:rsidR="00FE3D2C">
              <w:t>/</w:t>
            </w:r>
            <w:r w:rsidR="006736AE">
              <w:t>Referral</w:t>
            </w:r>
            <w:r w:rsidR="00FE3D2C">
              <w:t>/</w:t>
            </w:r>
            <w:r w:rsidR="004C66FC">
              <w:t>referralReason</w:t>
            </w:r>
          </w:p>
        </w:tc>
      </w:tr>
      <w:tr w:rsidR="00FE3D2C" w:rsidRPr="00F2299A" w14:paraId="0D4A2E96" w14:textId="77777777" w:rsidTr="006B6063">
        <w:trPr>
          <w:trHeight w:val="397"/>
        </w:trPr>
        <w:tc>
          <w:tcPr>
            <w:tcW w:w="1809" w:type="dxa"/>
            <w:vAlign w:val="center"/>
          </w:tcPr>
          <w:p w14:paraId="65221EA6" w14:textId="77777777" w:rsidR="00FE3D2C" w:rsidRPr="00F2299A" w:rsidRDefault="00FE3D2C" w:rsidP="006B6063">
            <w:r>
              <w:t>ReferralType.anamnesis</w:t>
            </w:r>
          </w:p>
        </w:tc>
        <w:tc>
          <w:tcPr>
            <w:tcW w:w="2977" w:type="dxa"/>
            <w:vAlign w:val="center"/>
          </w:tcPr>
          <w:p w14:paraId="68FEC562" w14:textId="77777777" w:rsidR="00FE3D2C" w:rsidRPr="00F2299A" w:rsidRDefault="00FE3D2C" w:rsidP="006B6063">
            <w:pPr>
              <w:rPr>
                <w:szCs w:val="20"/>
              </w:rPr>
            </w:pPr>
            <w:r>
              <w:rPr>
                <w:szCs w:val="20"/>
              </w:rPr>
              <w:t>Patientens hälsoöversikt.</w:t>
            </w:r>
            <w:r w:rsidRPr="000C2578">
              <w:rPr>
                <w:szCs w:val="20"/>
              </w:rPr>
              <w:t>aktuell tidigare</w:t>
            </w:r>
          </w:p>
        </w:tc>
        <w:tc>
          <w:tcPr>
            <w:tcW w:w="4111" w:type="dxa"/>
            <w:vAlign w:val="center"/>
          </w:tcPr>
          <w:p w14:paraId="10E71CD7" w14:textId="3C080382" w:rsidR="00FE3D2C" w:rsidRPr="00F2299A" w:rsidRDefault="006B6063" w:rsidP="006B6063">
            <w:r>
              <w:t>ImagingOutcome</w:t>
            </w:r>
            <w:r w:rsidR="00FE3D2C">
              <w:t>/</w:t>
            </w:r>
            <w:r w:rsidR="00FB7B9E">
              <w:t>ImagingOutcomeBody</w:t>
            </w:r>
            <w:r w:rsidR="00FE3D2C">
              <w:t>/</w:t>
            </w:r>
            <w:r w:rsidR="006736AE">
              <w:t>Referral</w:t>
            </w:r>
            <w:r w:rsidR="00FE3D2C">
              <w:t>/anamnesis</w:t>
            </w:r>
          </w:p>
        </w:tc>
      </w:tr>
      <w:tr w:rsidR="00FE3D2C" w:rsidRPr="00F2299A" w14:paraId="7150C89F" w14:textId="77777777" w:rsidTr="006B6063">
        <w:trPr>
          <w:trHeight w:val="397"/>
        </w:trPr>
        <w:tc>
          <w:tcPr>
            <w:tcW w:w="1809" w:type="dxa"/>
            <w:vAlign w:val="center"/>
          </w:tcPr>
          <w:p w14:paraId="71E9F918" w14:textId="77777777" w:rsidR="00FE3D2C" w:rsidRPr="00F2299A" w:rsidRDefault="00FE3D2C" w:rsidP="006B6063">
            <w:r>
              <w:t>ReferralType.careContactId</w:t>
            </w:r>
          </w:p>
        </w:tc>
        <w:tc>
          <w:tcPr>
            <w:tcW w:w="2977" w:type="dxa"/>
            <w:vAlign w:val="center"/>
          </w:tcPr>
          <w:p w14:paraId="38060E4C" w14:textId="77777777" w:rsidR="00FE3D2C" w:rsidRPr="00F2299A" w:rsidRDefault="00FE3D2C" w:rsidP="006B6063">
            <w:pPr>
              <w:rPr>
                <w:szCs w:val="20"/>
              </w:rPr>
            </w:pPr>
            <w:r>
              <w:rPr>
                <w:szCs w:val="20"/>
              </w:rPr>
              <w:t>Kontakt.kontakt_id</w:t>
            </w:r>
          </w:p>
        </w:tc>
        <w:tc>
          <w:tcPr>
            <w:tcW w:w="4111" w:type="dxa"/>
            <w:vAlign w:val="center"/>
          </w:tcPr>
          <w:p w14:paraId="5B5F47C2" w14:textId="0C10184D" w:rsidR="00FE3D2C" w:rsidRPr="00F2299A" w:rsidRDefault="006B6063" w:rsidP="006B6063">
            <w:r>
              <w:t>ImagingOutcome</w:t>
            </w:r>
            <w:r w:rsidR="00FE3D2C">
              <w:t>/</w:t>
            </w:r>
            <w:r w:rsidR="00FB7B9E">
              <w:t>ImagingOutcomeBody</w:t>
            </w:r>
            <w:r w:rsidR="00FE3D2C">
              <w:t>/</w:t>
            </w:r>
            <w:r w:rsidR="006736AE">
              <w:t>Referral</w:t>
            </w:r>
            <w:r w:rsidR="00FE3D2C">
              <w:t>/careContactId</w:t>
            </w:r>
          </w:p>
        </w:tc>
      </w:tr>
      <w:tr w:rsidR="00FE3D2C" w:rsidRPr="000B0F50" w14:paraId="31044EF5" w14:textId="77777777" w:rsidTr="006B6063">
        <w:trPr>
          <w:trHeight w:val="397"/>
        </w:trPr>
        <w:tc>
          <w:tcPr>
            <w:tcW w:w="1809" w:type="dxa"/>
            <w:vAlign w:val="center"/>
          </w:tcPr>
          <w:p w14:paraId="432D7239" w14:textId="77777777" w:rsidR="00FE3D2C" w:rsidRPr="00F2299A" w:rsidRDefault="00FE3D2C" w:rsidP="006B6063">
            <w:r>
              <w:t>HealthcareProfessionalType.autho</w:t>
            </w:r>
            <w:r>
              <w:lastRenderedPageBreak/>
              <w:t>rTime</w:t>
            </w:r>
          </w:p>
        </w:tc>
        <w:tc>
          <w:tcPr>
            <w:tcW w:w="2977" w:type="dxa"/>
            <w:vAlign w:val="center"/>
          </w:tcPr>
          <w:p w14:paraId="4183D54A" w14:textId="77777777" w:rsidR="00FE3D2C" w:rsidRPr="00F2299A" w:rsidRDefault="00FE3D2C" w:rsidP="006B6063">
            <w:pPr>
              <w:rPr>
                <w:rFonts w:cs="Arial"/>
                <w:szCs w:val="20"/>
              </w:rPr>
            </w:pPr>
            <w:r w:rsidRPr="00CC412F">
              <w:rPr>
                <w:rFonts w:cs="Arial"/>
                <w:i/>
                <w:color w:val="FF0000"/>
              </w:rPr>
              <w:lastRenderedPageBreak/>
              <w:t>Saknar motsvarighet i V-TIM 2.2</w:t>
            </w:r>
          </w:p>
        </w:tc>
        <w:tc>
          <w:tcPr>
            <w:tcW w:w="4111" w:type="dxa"/>
            <w:vAlign w:val="center"/>
          </w:tcPr>
          <w:p w14:paraId="799A56E4" w14:textId="4C9A625D"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lastRenderedPageBreak/>
              <w:t>/authorTime</w:t>
            </w:r>
          </w:p>
        </w:tc>
      </w:tr>
      <w:tr w:rsidR="00FE3D2C" w:rsidRPr="000B0F50" w14:paraId="50D7D205" w14:textId="77777777" w:rsidTr="006B6063">
        <w:trPr>
          <w:trHeight w:val="397"/>
        </w:trPr>
        <w:tc>
          <w:tcPr>
            <w:tcW w:w="1809" w:type="dxa"/>
            <w:vAlign w:val="center"/>
          </w:tcPr>
          <w:p w14:paraId="0D55D6A9" w14:textId="77777777" w:rsidR="00FE3D2C" w:rsidRPr="00F2299A" w:rsidRDefault="00FE3D2C" w:rsidP="006B6063">
            <w:r>
              <w:lastRenderedPageBreak/>
              <w:t>HealthcareProfessionalType.healthcareProfessionalHSAId</w:t>
            </w:r>
          </w:p>
        </w:tc>
        <w:tc>
          <w:tcPr>
            <w:tcW w:w="2977" w:type="dxa"/>
            <w:vAlign w:val="center"/>
          </w:tcPr>
          <w:p w14:paraId="3118DA14" w14:textId="77777777" w:rsidR="00FE3D2C" w:rsidRPr="00F2299A" w:rsidRDefault="00FE3D2C" w:rsidP="006B6063">
            <w:pPr>
              <w:rPr>
                <w:rFonts w:cs="Arial"/>
                <w:szCs w:val="20"/>
              </w:rPr>
            </w:pPr>
            <w:r w:rsidRPr="00CC412F">
              <w:rPr>
                <w:rFonts w:cs="Arial"/>
                <w:spacing w:val="-1"/>
              </w:rPr>
              <w:t>Vård- och omsorgsutövare.personal id</w:t>
            </w:r>
          </w:p>
        </w:tc>
        <w:tc>
          <w:tcPr>
            <w:tcW w:w="4111" w:type="dxa"/>
            <w:vAlign w:val="center"/>
          </w:tcPr>
          <w:p w14:paraId="2172EC16" w14:textId="2E549F9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/healthcareProfessionalHSAId</w:t>
            </w:r>
          </w:p>
        </w:tc>
      </w:tr>
      <w:tr w:rsidR="00FE3D2C" w:rsidRPr="000B0F50" w14:paraId="22FEF4BD" w14:textId="77777777" w:rsidTr="006B6063">
        <w:trPr>
          <w:trHeight w:val="397"/>
        </w:trPr>
        <w:tc>
          <w:tcPr>
            <w:tcW w:w="1809" w:type="dxa"/>
            <w:vAlign w:val="center"/>
          </w:tcPr>
          <w:p w14:paraId="02A0F558" w14:textId="77777777" w:rsidR="00FE3D2C" w:rsidRPr="00F2299A" w:rsidRDefault="00FE3D2C" w:rsidP="006B6063">
            <w:r>
              <w:t>HealthcareProfessionalType.healthcareProfessionalName</w:t>
            </w:r>
          </w:p>
        </w:tc>
        <w:tc>
          <w:tcPr>
            <w:tcW w:w="2977" w:type="dxa"/>
            <w:vAlign w:val="center"/>
          </w:tcPr>
          <w:p w14:paraId="73F0D72E"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797BF1FA" w14:textId="62A564E0"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/healthcareProfessionalName</w:t>
            </w:r>
          </w:p>
        </w:tc>
      </w:tr>
      <w:tr w:rsidR="00FE3D2C" w:rsidRPr="000B0F50" w14:paraId="1C05B287" w14:textId="77777777" w:rsidTr="006B6063">
        <w:trPr>
          <w:trHeight w:val="397"/>
        </w:trPr>
        <w:tc>
          <w:tcPr>
            <w:tcW w:w="1809" w:type="dxa"/>
            <w:vAlign w:val="center"/>
          </w:tcPr>
          <w:p w14:paraId="29FFC650" w14:textId="77777777" w:rsidR="00FE3D2C" w:rsidRPr="00F2299A" w:rsidRDefault="00FE3D2C" w:rsidP="006B6063">
            <w:r>
              <w:t>HealthcareProfessionalType.healthcareProfessionalRoleCode</w:t>
            </w:r>
          </w:p>
        </w:tc>
        <w:tc>
          <w:tcPr>
            <w:tcW w:w="2977" w:type="dxa"/>
            <w:vAlign w:val="center"/>
          </w:tcPr>
          <w:p w14:paraId="5467A1C2"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26B5803F" w14:textId="0D54C6A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/healthcareProfessionalRoleCode</w:t>
            </w:r>
          </w:p>
        </w:tc>
      </w:tr>
      <w:tr w:rsidR="00FE3D2C" w:rsidRPr="000B0F50" w14:paraId="1CEFEA5E" w14:textId="77777777" w:rsidTr="006B6063">
        <w:trPr>
          <w:trHeight w:val="397"/>
        </w:trPr>
        <w:tc>
          <w:tcPr>
            <w:tcW w:w="1809" w:type="dxa"/>
            <w:vAlign w:val="center"/>
          </w:tcPr>
          <w:p w14:paraId="219E9D04" w14:textId="77777777" w:rsidR="00FE3D2C" w:rsidRPr="00F2299A" w:rsidRDefault="00FE3D2C" w:rsidP="006B6063">
            <w:r>
              <w:t>HealthcareProfessionalType.healthcareProfessionalCareUnitHSAId</w:t>
            </w:r>
          </w:p>
        </w:tc>
        <w:tc>
          <w:tcPr>
            <w:tcW w:w="2977" w:type="dxa"/>
            <w:vAlign w:val="center"/>
          </w:tcPr>
          <w:p w14:paraId="5CFA703A"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EB04FBE" w14:textId="09D0345C"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/healthcareProfessionalCareUnitHSAId</w:t>
            </w:r>
          </w:p>
        </w:tc>
      </w:tr>
      <w:tr w:rsidR="00FE3D2C" w:rsidRPr="000B0F50" w14:paraId="343042B4" w14:textId="77777777" w:rsidTr="006B6063">
        <w:trPr>
          <w:trHeight w:val="397"/>
        </w:trPr>
        <w:tc>
          <w:tcPr>
            <w:tcW w:w="1809" w:type="dxa"/>
            <w:vAlign w:val="center"/>
          </w:tcPr>
          <w:p w14:paraId="3AFED06C" w14:textId="77777777" w:rsidR="00FE3D2C" w:rsidRPr="00F2299A" w:rsidRDefault="00FE3D2C" w:rsidP="006B6063">
            <w:r>
              <w:t>HealthcareProfessionalType.healthcareProfessionalCareGiverHSAId</w:t>
            </w:r>
          </w:p>
        </w:tc>
        <w:tc>
          <w:tcPr>
            <w:tcW w:w="2977" w:type="dxa"/>
            <w:vAlign w:val="center"/>
          </w:tcPr>
          <w:p w14:paraId="5C8E8285" w14:textId="77777777" w:rsidR="00FE3D2C" w:rsidRPr="00F2299A" w:rsidRDefault="00FE3D2C" w:rsidP="006B6063">
            <w:pPr>
              <w:rPr>
                <w:rFonts w:cs="Arial"/>
                <w:spacing w:val="-1"/>
                <w:szCs w:val="20"/>
              </w:rPr>
            </w:pPr>
            <w:r w:rsidRPr="00FE4868">
              <w:rPr>
                <w:rFonts w:cs="Arial"/>
                <w:spacing w:val="-1"/>
                <w:szCs w:val="20"/>
              </w:rPr>
              <w:t>Informationsresurs.vårdgivare id</w:t>
            </w:r>
          </w:p>
        </w:tc>
        <w:tc>
          <w:tcPr>
            <w:tcW w:w="4111" w:type="dxa"/>
            <w:vAlign w:val="center"/>
          </w:tcPr>
          <w:p w14:paraId="62320680" w14:textId="1A43DB85"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/healthcareProfessionalCareGiverHSAId</w:t>
            </w:r>
          </w:p>
        </w:tc>
      </w:tr>
      <w:tr w:rsidR="00FE3D2C" w:rsidRPr="000B0F50" w14:paraId="05987C9D" w14:textId="77777777" w:rsidTr="006B6063">
        <w:trPr>
          <w:trHeight w:val="397"/>
        </w:trPr>
        <w:tc>
          <w:tcPr>
            <w:tcW w:w="1809" w:type="dxa"/>
            <w:vAlign w:val="center"/>
          </w:tcPr>
          <w:p w14:paraId="3A7BC3F0" w14:textId="77777777" w:rsidR="00FE3D2C" w:rsidRPr="00F2299A" w:rsidRDefault="00FE3D2C" w:rsidP="006B6063">
            <w:r>
              <w:t>OrgUnitType.orgUnitHSAId</w:t>
            </w:r>
          </w:p>
        </w:tc>
        <w:tc>
          <w:tcPr>
            <w:tcW w:w="2977" w:type="dxa"/>
            <w:vAlign w:val="center"/>
          </w:tcPr>
          <w:p w14:paraId="3918B225"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376F4C3" w14:textId="6E570595"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/orgUnitHSAId</w:t>
            </w:r>
          </w:p>
        </w:tc>
      </w:tr>
      <w:tr w:rsidR="00FE3D2C" w:rsidRPr="000B0F50" w14:paraId="0F5575C9" w14:textId="77777777" w:rsidTr="006B6063">
        <w:trPr>
          <w:trHeight w:val="397"/>
        </w:trPr>
        <w:tc>
          <w:tcPr>
            <w:tcW w:w="1809" w:type="dxa"/>
            <w:vAlign w:val="center"/>
          </w:tcPr>
          <w:p w14:paraId="45F1471C" w14:textId="77777777" w:rsidR="00FE3D2C" w:rsidRPr="00F2299A" w:rsidRDefault="00FE3D2C" w:rsidP="006B6063">
            <w:r>
              <w:t>OrgUnitType.orgUnitName</w:t>
            </w:r>
          </w:p>
        </w:tc>
        <w:tc>
          <w:tcPr>
            <w:tcW w:w="2977" w:type="dxa"/>
            <w:vAlign w:val="center"/>
          </w:tcPr>
          <w:p w14:paraId="5441E03A" w14:textId="77777777" w:rsidR="00FE3D2C" w:rsidRPr="00F2299A" w:rsidRDefault="00FE3D2C" w:rsidP="006B6063">
            <w:pPr>
              <w:rPr>
                <w:rFonts w:cs="Arial"/>
                <w:spacing w:val="-1"/>
                <w:szCs w:val="20"/>
              </w:rPr>
            </w:pPr>
            <w:r w:rsidRPr="00CC412F">
              <w:rPr>
                <w:rFonts w:cs="Arial"/>
                <w:spacing w:val="-1"/>
              </w:rPr>
              <w:t>Vård- och omsorgsutövare.enhet namn</w:t>
            </w:r>
          </w:p>
        </w:tc>
        <w:tc>
          <w:tcPr>
            <w:tcW w:w="4111" w:type="dxa"/>
            <w:vAlign w:val="center"/>
          </w:tcPr>
          <w:p w14:paraId="7E43EFDA" w14:textId="50DB4617"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/orgUnitName</w:t>
            </w:r>
          </w:p>
        </w:tc>
      </w:tr>
      <w:tr w:rsidR="00FE3D2C" w:rsidRPr="000B0F50" w14:paraId="207ACA8A" w14:textId="77777777" w:rsidTr="006B6063">
        <w:trPr>
          <w:trHeight w:val="397"/>
        </w:trPr>
        <w:tc>
          <w:tcPr>
            <w:tcW w:w="1809" w:type="dxa"/>
            <w:vAlign w:val="center"/>
          </w:tcPr>
          <w:p w14:paraId="5C944F99" w14:textId="77777777" w:rsidR="00FE3D2C" w:rsidRPr="00F2299A" w:rsidRDefault="00FE3D2C" w:rsidP="006B6063">
            <w:r>
              <w:t>OrgUnitType.orgUnitTelecom</w:t>
            </w:r>
          </w:p>
        </w:tc>
        <w:tc>
          <w:tcPr>
            <w:tcW w:w="2977" w:type="dxa"/>
            <w:vAlign w:val="center"/>
          </w:tcPr>
          <w:p w14:paraId="40BE8789" w14:textId="77777777" w:rsidR="00FE3D2C" w:rsidRPr="00F2299A" w:rsidRDefault="00FE3D2C" w:rsidP="006B6063">
            <w:pPr>
              <w:rPr>
                <w:rFonts w:cs="Arial"/>
                <w:spacing w:val="-1"/>
                <w:szCs w:val="20"/>
              </w:rPr>
            </w:pPr>
            <w:r w:rsidRPr="00CC412F">
              <w:rPr>
                <w:rFonts w:cs="Arial"/>
              </w:rPr>
              <w:t>Tele och eKommunikation.tele ekom adress</w:t>
            </w:r>
          </w:p>
        </w:tc>
        <w:tc>
          <w:tcPr>
            <w:tcW w:w="4111" w:type="dxa"/>
            <w:vAlign w:val="center"/>
          </w:tcPr>
          <w:p w14:paraId="68625C46" w14:textId="773C1E02"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/orgUnitTelecom</w:t>
            </w:r>
          </w:p>
        </w:tc>
      </w:tr>
      <w:tr w:rsidR="00FE3D2C" w:rsidRPr="000B0F50" w14:paraId="0F3017D3" w14:textId="77777777" w:rsidTr="006B6063">
        <w:trPr>
          <w:trHeight w:val="397"/>
        </w:trPr>
        <w:tc>
          <w:tcPr>
            <w:tcW w:w="1809" w:type="dxa"/>
            <w:vAlign w:val="center"/>
          </w:tcPr>
          <w:p w14:paraId="21B8D332" w14:textId="77777777" w:rsidR="00FE3D2C" w:rsidRPr="00F2299A" w:rsidRDefault="00FE3D2C" w:rsidP="006B6063">
            <w:r>
              <w:t>OrgUnitType.orgUnitEmail</w:t>
            </w:r>
          </w:p>
        </w:tc>
        <w:tc>
          <w:tcPr>
            <w:tcW w:w="2977" w:type="dxa"/>
            <w:vAlign w:val="center"/>
          </w:tcPr>
          <w:p w14:paraId="4A8AEE72" w14:textId="77777777" w:rsidR="00FE3D2C" w:rsidRPr="00F2299A" w:rsidRDefault="00FE3D2C" w:rsidP="006B6063">
            <w:pPr>
              <w:rPr>
                <w:rFonts w:cs="Arial"/>
                <w:szCs w:val="20"/>
              </w:rPr>
            </w:pPr>
            <w:r w:rsidRPr="00CC412F">
              <w:rPr>
                <w:rFonts w:cs="Arial"/>
              </w:rPr>
              <w:t>Tele och eKommunikation.tele ekom adress</w:t>
            </w:r>
          </w:p>
        </w:tc>
        <w:tc>
          <w:tcPr>
            <w:tcW w:w="4111" w:type="dxa"/>
            <w:vAlign w:val="center"/>
          </w:tcPr>
          <w:p w14:paraId="4EEA579E" w14:textId="4BFCB6E4"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/orgUnitEmail</w:t>
            </w:r>
          </w:p>
        </w:tc>
      </w:tr>
      <w:tr w:rsidR="00FE3D2C" w:rsidRPr="000B0F50" w14:paraId="54C49ABB" w14:textId="77777777" w:rsidTr="006B6063">
        <w:trPr>
          <w:trHeight w:val="397"/>
        </w:trPr>
        <w:tc>
          <w:tcPr>
            <w:tcW w:w="1809" w:type="dxa"/>
            <w:vAlign w:val="center"/>
          </w:tcPr>
          <w:p w14:paraId="430EC1CF" w14:textId="77777777" w:rsidR="00FE3D2C" w:rsidRPr="00F2299A" w:rsidRDefault="00FE3D2C" w:rsidP="006B6063">
            <w:r>
              <w:t>OrgUnitType.orgUnitAddress</w:t>
            </w:r>
          </w:p>
        </w:tc>
        <w:tc>
          <w:tcPr>
            <w:tcW w:w="2977" w:type="dxa"/>
            <w:vAlign w:val="center"/>
          </w:tcPr>
          <w:p w14:paraId="282DF8F8" w14:textId="77777777" w:rsidR="00FE3D2C" w:rsidRPr="00CC412F" w:rsidRDefault="00FE3D2C" w:rsidP="006B6063">
            <w:pPr>
              <w:rPr>
                <w:rFonts w:cs="Arial"/>
                <w:spacing w:val="-1"/>
              </w:rPr>
            </w:pPr>
            <w:r w:rsidRPr="00CC412F">
              <w:rPr>
                <w:rFonts w:cs="Arial"/>
                <w:spacing w:val="-1"/>
              </w:rPr>
              <w:t>Adress.adress 1,</w:t>
            </w:r>
          </w:p>
          <w:p w14:paraId="06B5029C" w14:textId="77777777" w:rsidR="00FE3D2C" w:rsidRPr="00CC412F" w:rsidRDefault="00FE3D2C" w:rsidP="006B6063">
            <w:pPr>
              <w:rPr>
                <w:rFonts w:cs="Arial"/>
                <w:spacing w:val="-1"/>
              </w:rPr>
            </w:pPr>
            <w:r w:rsidRPr="00CC412F">
              <w:rPr>
                <w:rFonts w:cs="Arial"/>
                <w:spacing w:val="-1"/>
              </w:rPr>
              <w:t>Adress.postnummer &amp;</w:t>
            </w:r>
          </w:p>
          <w:p w14:paraId="6931DD35" w14:textId="77777777" w:rsidR="00FE3D2C" w:rsidRPr="00F2299A" w:rsidRDefault="00FE3D2C" w:rsidP="006B6063">
            <w:pPr>
              <w:rPr>
                <w:rFonts w:cs="Arial"/>
                <w:spacing w:val="-1"/>
                <w:szCs w:val="20"/>
              </w:rPr>
            </w:pPr>
            <w:r w:rsidRPr="00CC412F">
              <w:rPr>
                <w:rFonts w:cs="Arial"/>
                <w:spacing w:val="-1"/>
              </w:rPr>
              <w:t>Adress.postort</w:t>
            </w:r>
          </w:p>
        </w:tc>
        <w:tc>
          <w:tcPr>
            <w:tcW w:w="4111" w:type="dxa"/>
            <w:vAlign w:val="center"/>
          </w:tcPr>
          <w:p w14:paraId="39001F7C" w14:textId="7EE04628"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/orgUnitAddress</w:t>
            </w:r>
          </w:p>
        </w:tc>
      </w:tr>
      <w:tr w:rsidR="00FE3D2C" w:rsidRPr="000B0F50" w14:paraId="6E37E900" w14:textId="77777777" w:rsidTr="006B6063">
        <w:trPr>
          <w:trHeight w:val="397"/>
        </w:trPr>
        <w:tc>
          <w:tcPr>
            <w:tcW w:w="1809" w:type="dxa"/>
            <w:vAlign w:val="center"/>
          </w:tcPr>
          <w:p w14:paraId="1570EB1A" w14:textId="77777777" w:rsidR="00FE3D2C" w:rsidRPr="00F2299A" w:rsidRDefault="00FE3D2C" w:rsidP="006B6063">
            <w:r>
              <w:t>OrgUnitType.orgUnitLocation</w:t>
            </w:r>
          </w:p>
        </w:tc>
        <w:tc>
          <w:tcPr>
            <w:tcW w:w="2977" w:type="dxa"/>
            <w:vAlign w:val="center"/>
          </w:tcPr>
          <w:p w14:paraId="27F7FEE4"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6FFA3E60" w14:textId="2CF8ABF2"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/orgUnitL</w:t>
            </w:r>
            <w:r w:rsidR="00FE3D2C" w:rsidRPr="00100F5C">
              <w:rPr>
                <w:lang w:val="en-US"/>
              </w:rPr>
              <w:lastRenderedPageBreak/>
              <w:t>ocation</w:t>
            </w:r>
          </w:p>
        </w:tc>
      </w:tr>
      <w:tr w:rsidR="00FE3D2C" w:rsidRPr="000B0F50" w14:paraId="1581B6D4" w14:textId="77777777" w:rsidTr="006B6063">
        <w:trPr>
          <w:trHeight w:val="397"/>
        </w:trPr>
        <w:tc>
          <w:tcPr>
            <w:tcW w:w="1809" w:type="dxa"/>
            <w:vAlign w:val="center"/>
          </w:tcPr>
          <w:p w14:paraId="71F29637" w14:textId="77777777" w:rsidR="00FE3D2C" w:rsidRPr="00296E5F" w:rsidRDefault="00FE3D2C" w:rsidP="006B6063">
            <w:r w:rsidRPr="00296E5F">
              <w:lastRenderedPageBreak/>
              <w:t>LegalAuthenticatorType.signatureTime</w:t>
            </w:r>
          </w:p>
        </w:tc>
        <w:tc>
          <w:tcPr>
            <w:tcW w:w="2977" w:type="dxa"/>
            <w:vAlign w:val="center"/>
          </w:tcPr>
          <w:p w14:paraId="0279A782" w14:textId="77777777" w:rsidR="00FE3D2C" w:rsidRPr="00296E5F" w:rsidRDefault="00FE3D2C" w:rsidP="006B6063">
            <w:pPr>
              <w:rPr>
                <w:rFonts w:cs="Arial"/>
                <w:szCs w:val="20"/>
              </w:rPr>
            </w:pPr>
            <w:r w:rsidRPr="00296E5F">
              <w:rPr>
                <w:rFonts w:cs="Arial"/>
                <w:i/>
                <w:color w:val="FF0000"/>
              </w:rPr>
              <w:t>Saknar motsvarighet i V-TIM 2.2</w:t>
            </w:r>
          </w:p>
        </w:tc>
        <w:tc>
          <w:tcPr>
            <w:tcW w:w="4111" w:type="dxa"/>
            <w:vAlign w:val="center"/>
          </w:tcPr>
          <w:p w14:paraId="101BCC85" w14:textId="5A610957" w:rsidR="00FE3D2C" w:rsidRPr="00100F5C" w:rsidRDefault="006B6063" w:rsidP="00706EFF">
            <w:pPr>
              <w:rPr>
                <w:lang w:val="en-US"/>
              </w:rPr>
            </w:pPr>
            <w:r>
              <w:rPr>
                <w:lang w:val="en-US"/>
              </w:rPr>
              <w:t>ImagingOutcome</w:t>
            </w:r>
            <w:r w:rsidR="00FE3D2C" w:rsidRPr="00296E5F">
              <w:rPr>
                <w:lang w:val="en-US"/>
              </w:rPr>
              <w:t>/</w:t>
            </w:r>
            <w:r w:rsidR="00FB7B9E">
              <w:rPr>
                <w:lang w:val="en-US"/>
              </w:rPr>
              <w:t>ImagingOutcomeBody</w:t>
            </w:r>
            <w:r w:rsidR="00FE3D2C" w:rsidRPr="00296E5F">
              <w:rPr>
                <w:lang w:val="en-US"/>
              </w:rPr>
              <w:t>/</w:t>
            </w:r>
            <w:r w:rsidR="006736AE">
              <w:rPr>
                <w:lang w:val="en-US"/>
              </w:rPr>
              <w:t>Referral</w:t>
            </w:r>
            <w:r w:rsidR="00FE3D2C" w:rsidRPr="00296E5F">
              <w:rPr>
                <w:lang w:val="en-US"/>
              </w:rPr>
              <w:t>/</w:t>
            </w:r>
            <w:r w:rsidR="00706EFF">
              <w:rPr>
                <w:lang w:val="en-US"/>
              </w:rPr>
              <w:t>Attested</w:t>
            </w:r>
            <w:r w:rsidR="00FE3D2C" w:rsidRPr="00296E5F">
              <w:rPr>
                <w:lang w:val="en-US"/>
              </w:rPr>
              <w:t>/signatureTime</w:t>
            </w:r>
          </w:p>
        </w:tc>
      </w:tr>
      <w:tr w:rsidR="00FE3D2C" w:rsidRPr="000B0F50" w14:paraId="1592DF5D" w14:textId="77777777" w:rsidTr="006B6063">
        <w:trPr>
          <w:trHeight w:val="397"/>
        </w:trPr>
        <w:tc>
          <w:tcPr>
            <w:tcW w:w="1809" w:type="dxa"/>
            <w:vAlign w:val="center"/>
          </w:tcPr>
          <w:p w14:paraId="2C4FA973" w14:textId="77777777" w:rsidR="00FE3D2C" w:rsidRPr="00F2299A" w:rsidRDefault="00FE3D2C" w:rsidP="006B6063">
            <w:r>
              <w:t>LegalAuthenticatorType.legalAuthenticatorHSAId</w:t>
            </w:r>
          </w:p>
        </w:tc>
        <w:tc>
          <w:tcPr>
            <w:tcW w:w="2977" w:type="dxa"/>
            <w:vAlign w:val="center"/>
          </w:tcPr>
          <w:p w14:paraId="072470BB" w14:textId="77777777" w:rsidR="00FE3D2C" w:rsidRPr="00F2299A" w:rsidRDefault="00FE3D2C" w:rsidP="006B6063">
            <w:pPr>
              <w:rPr>
                <w:rFonts w:eastAsia="Arial Unicode MS" w:cs="Arial"/>
                <w:szCs w:val="20"/>
              </w:rPr>
            </w:pPr>
            <w:r w:rsidRPr="00CC412F">
              <w:rPr>
                <w:rFonts w:cs="Arial"/>
                <w:spacing w:val="-1"/>
              </w:rPr>
              <w:t>Vård- och omsorgsutövare.personal id</w:t>
            </w:r>
          </w:p>
        </w:tc>
        <w:tc>
          <w:tcPr>
            <w:tcW w:w="4111" w:type="dxa"/>
            <w:vAlign w:val="center"/>
          </w:tcPr>
          <w:p w14:paraId="1C056225" w14:textId="7822DD60"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/legalAuthenticatorHSAId</w:t>
            </w:r>
          </w:p>
        </w:tc>
      </w:tr>
      <w:tr w:rsidR="00FE3D2C" w:rsidRPr="000B0F50" w14:paraId="27664D4A" w14:textId="77777777" w:rsidTr="006B6063">
        <w:trPr>
          <w:trHeight w:val="397"/>
        </w:trPr>
        <w:tc>
          <w:tcPr>
            <w:tcW w:w="1809" w:type="dxa"/>
            <w:vAlign w:val="center"/>
          </w:tcPr>
          <w:p w14:paraId="3E8FB5EC" w14:textId="77777777" w:rsidR="00FE3D2C" w:rsidRPr="00F2299A" w:rsidRDefault="00FE3D2C" w:rsidP="006B6063">
            <w:r>
              <w:t>LegalAuthenticatorType.legalAuthenticatorName</w:t>
            </w:r>
          </w:p>
        </w:tc>
        <w:tc>
          <w:tcPr>
            <w:tcW w:w="2977" w:type="dxa"/>
            <w:vAlign w:val="center"/>
          </w:tcPr>
          <w:p w14:paraId="2A42EEFC" w14:textId="77777777" w:rsidR="00FE3D2C" w:rsidRPr="00F2299A" w:rsidRDefault="00FE3D2C" w:rsidP="006B6063">
            <w:pPr>
              <w:rPr>
                <w:rFonts w:cs="Arial"/>
                <w:spacing w:val="-1"/>
                <w:szCs w:val="20"/>
              </w:rPr>
            </w:pPr>
            <w:r w:rsidRPr="00CC412F">
              <w:rPr>
                <w:rFonts w:cs="Arial"/>
                <w:spacing w:val="-1"/>
              </w:rPr>
              <w:t>Vård- och omsorgsutövare.personal namn</w:t>
            </w:r>
          </w:p>
        </w:tc>
        <w:tc>
          <w:tcPr>
            <w:tcW w:w="4111" w:type="dxa"/>
            <w:vAlign w:val="center"/>
          </w:tcPr>
          <w:p w14:paraId="64D701A0" w14:textId="747498AB" w:rsidR="00FE3D2C" w:rsidRPr="00100F5C" w:rsidRDefault="006B6063" w:rsidP="00706EFF">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/legalAuthenticatorName</w:t>
            </w:r>
          </w:p>
        </w:tc>
      </w:tr>
      <w:tr w:rsidR="00FE3D2C" w:rsidRPr="000B0F50" w14:paraId="7453AAD4" w14:textId="77777777" w:rsidTr="006B6063">
        <w:trPr>
          <w:trHeight w:val="397"/>
        </w:trPr>
        <w:tc>
          <w:tcPr>
            <w:tcW w:w="1809" w:type="dxa"/>
            <w:vAlign w:val="center"/>
          </w:tcPr>
          <w:p w14:paraId="1AAFD485" w14:textId="77777777" w:rsidR="00FE3D2C" w:rsidRPr="00F2299A" w:rsidRDefault="00FE3D2C" w:rsidP="006B6063">
            <w:r>
              <w:t>LegalAuthenticatorType.legalAuthenticatorRoleCode</w:t>
            </w:r>
          </w:p>
        </w:tc>
        <w:tc>
          <w:tcPr>
            <w:tcW w:w="2977" w:type="dxa"/>
            <w:vAlign w:val="center"/>
          </w:tcPr>
          <w:p w14:paraId="6678B47A"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3FB09512" w14:textId="1D155763" w:rsidR="00FE3D2C" w:rsidRPr="00F2299A" w:rsidRDefault="006B6063" w:rsidP="00706EFF">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/legalAuthenticatorRoleCode</w:t>
            </w:r>
          </w:p>
        </w:tc>
      </w:tr>
      <w:tr w:rsidR="00FE3D2C" w:rsidRPr="00F2299A" w14:paraId="56AA4758" w14:textId="77777777" w:rsidTr="006B6063">
        <w:trPr>
          <w:trHeight w:val="397"/>
        </w:trPr>
        <w:tc>
          <w:tcPr>
            <w:tcW w:w="1809" w:type="dxa"/>
            <w:vAlign w:val="center"/>
          </w:tcPr>
          <w:p w14:paraId="48CD784F" w14:textId="77777777" w:rsidR="00FE3D2C" w:rsidRPr="00F2299A" w:rsidRDefault="00FE3D2C" w:rsidP="006B6063">
            <w:r>
              <w:t>PatientDataType.patientWeight</w:t>
            </w:r>
          </w:p>
        </w:tc>
        <w:tc>
          <w:tcPr>
            <w:tcW w:w="2977" w:type="dxa"/>
            <w:vAlign w:val="center"/>
          </w:tcPr>
          <w:p w14:paraId="0D8D3AC1" w14:textId="77777777" w:rsidR="00FE3D2C" w:rsidRPr="00F2299A" w:rsidRDefault="00FE3D2C" w:rsidP="006B6063">
            <w:pPr>
              <w:rPr>
                <w:szCs w:val="20"/>
              </w:rPr>
            </w:pPr>
            <w:r w:rsidRPr="00595D70">
              <w:rPr>
                <w:szCs w:val="20"/>
              </w:rPr>
              <w:t>Observerat uppfattat tillstånd Värde</w:t>
            </w:r>
            <w:r>
              <w:rPr>
                <w:szCs w:val="20"/>
              </w:rPr>
              <w:t>.värde</w:t>
            </w:r>
          </w:p>
        </w:tc>
        <w:tc>
          <w:tcPr>
            <w:tcW w:w="4111" w:type="dxa"/>
            <w:vAlign w:val="center"/>
          </w:tcPr>
          <w:p w14:paraId="7E13BF99" w14:textId="314C5B83" w:rsidR="00FE3D2C" w:rsidRPr="00F2299A" w:rsidRDefault="006B6063" w:rsidP="006B6063">
            <w:pPr>
              <w:rPr>
                <w:lang w:val="en-US"/>
              </w:rPr>
            </w:pPr>
            <w:r>
              <w:t>ImagingOutcome</w:t>
            </w:r>
            <w:r w:rsidR="00FE3D2C">
              <w:t>/</w:t>
            </w:r>
            <w:r w:rsidR="00FB7B9E">
              <w:t>ImagingOutcomeBody</w:t>
            </w:r>
            <w:r w:rsidR="00FE3D2C">
              <w:t>/</w:t>
            </w:r>
            <w:r w:rsidR="006736AE">
              <w:t>PatientData</w:t>
            </w:r>
            <w:r w:rsidR="00FE3D2C">
              <w:t>/patientWeight</w:t>
            </w:r>
          </w:p>
        </w:tc>
      </w:tr>
      <w:tr w:rsidR="00FE3D2C" w:rsidRPr="00F2299A" w14:paraId="7DA37180" w14:textId="77777777" w:rsidTr="006B6063">
        <w:trPr>
          <w:trHeight w:val="397"/>
        </w:trPr>
        <w:tc>
          <w:tcPr>
            <w:tcW w:w="1809" w:type="dxa"/>
            <w:vAlign w:val="center"/>
          </w:tcPr>
          <w:p w14:paraId="5D7FD10F" w14:textId="77777777" w:rsidR="00FE3D2C" w:rsidRPr="00F2299A" w:rsidRDefault="00FE3D2C" w:rsidP="006B6063">
            <w:r>
              <w:t>PatientDataType.patientLength</w:t>
            </w:r>
          </w:p>
        </w:tc>
        <w:tc>
          <w:tcPr>
            <w:tcW w:w="2977" w:type="dxa"/>
            <w:vAlign w:val="center"/>
          </w:tcPr>
          <w:p w14:paraId="0B842157" w14:textId="77777777" w:rsidR="00FE3D2C" w:rsidRPr="00F2299A" w:rsidRDefault="00FE3D2C" w:rsidP="006B6063">
            <w:pPr>
              <w:rPr>
                <w:rFonts w:cs="Arial"/>
                <w:szCs w:val="20"/>
              </w:rPr>
            </w:pPr>
            <w:r w:rsidRPr="00595D70">
              <w:rPr>
                <w:szCs w:val="20"/>
              </w:rPr>
              <w:t>Observerat uppfattat tillstånd Värde</w:t>
            </w:r>
            <w:r>
              <w:rPr>
                <w:szCs w:val="20"/>
              </w:rPr>
              <w:t>.värde</w:t>
            </w:r>
          </w:p>
        </w:tc>
        <w:tc>
          <w:tcPr>
            <w:tcW w:w="4111" w:type="dxa"/>
            <w:vAlign w:val="center"/>
          </w:tcPr>
          <w:p w14:paraId="66FFC7DE" w14:textId="424E441F" w:rsidR="00FE3D2C" w:rsidRPr="00F2299A" w:rsidRDefault="006B6063" w:rsidP="006B6063">
            <w:r>
              <w:t>ImagingOutcome</w:t>
            </w:r>
            <w:r w:rsidR="00FE3D2C">
              <w:t>/</w:t>
            </w:r>
            <w:r w:rsidR="00FB7B9E">
              <w:t>ImagingOutcomeBody</w:t>
            </w:r>
            <w:r w:rsidR="00FE3D2C">
              <w:t>/</w:t>
            </w:r>
            <w:r w:rsidR="006736AE">
              <w:t>PatientData</w:t>
            </w:r>
            <w:r w:rsidR="00FE3D2C">
              <w:t>/patientLength</w:t>
            </w:r>
          </w:p>
        </w:tc>
      </w:tr>
      <w:tr w:rsidR="00FE3D2C" w:rsidRPr="00F2299A" w14:paraId="4BCF3E20" w14:textId="77777777" w:rsidTr="006B6063">
        <w:trPr>
          <w:trHeight w:val="397"/>
        </w:trPr>
        <w:tc>
          <w:tcPr>
            <w:tcW w:w="1809" w:type="dxa"/>
            <w:vAlign w:val="center"/>
          </w:tcPr>
          <w:p w14:paraId="02464440" w14:textId="77777777" w:rsidR="00FE3D2C" w:rsidRPr="00F2299A" w:rsidRDefault="00FE3D2C" w:rsidP="006B6063">
            <w:r>
              <w:t>ImageRecordingType.id</w:t>
            </w:r>
          </w:p>
        </w:tc>
        <w:tc>
          <w:tcPr>
            <w:tcW w:w="2977" w:type="dxa"/>
            <w:vAlign w:val="center"/>
          </w:tcPr>
          <w:p w14:paraId="5CB4EB65" w14:textId="77777777" w:rsidR="00FE3D2C" w:rsidRPr="00F2299A" w:rsidRDefault="00FE3D2C" w:rsidP="006B6063">
            <w:pPr>
              <w:rPr>
                <w:rFonts w:cs="Arial"/>
                <w:szCs w:val="20"/>
              </w:rPr>
            </w:pPr>
            <w:r>
              <w:rPr>
                <w:rFonts w:cs="Arial"/>
                <w:szCs w:val="20"/>
              </w:rPr>
              <w:t>Aktivitet.aktivitet_id</w:t>
            </w:r>
          </w:p>
        </w:tc>
        <w:tc>
          <w:tcPr>
            <w:tcW w:w="4111" w:type="dxa"/>
            <w:vAlign w:val="center"/>
          </w:tcPr>
          <w:p w14:paraId="23B7589D" w14:textId="7B8EE9B5" w:rsidR="00FE3D2C" w:rsidRPr="00F2299A" w:rsidRDefault="006B6063" w:rsidP="006B6063">
            <w:r>
              <w:t>ImagingOutcome</w:t>
            </w:r>
            <w:r w:rsidR="00FE3D2C">
              <w:t>/</w:t>
            </w:r>
            <w:r w:rsidR="00FB7B9E">
              <w:t>ImagingOutcomeBody</w:t>
            </w:r>
            <w:r w:rsidR="00FE3D2C">
              <w:t>/</w:t>
            </w:r>
            <w:r w:rsidR="006736AE">
              <w:t>ImageRecording</w:t>
            </w:r>
            <w:r w:rsidR="00FE3D2C">
              <w:t>/id</w:t>
            </w:r>
          </w:p>
        </w:tc>
      </w:tr>
      <w:tr w:rsidR="00FE3D2C" w:rsidRPr="00F2299A" w14:paraId="3F11A6D7" w14:textId="77777777" w:rsidTr="006B6063">
        <w:trPr>
          <w:trHeight w:val="397"/>
        </w:trPr>
        <w:tc>
          <w:tcPr>
            <w:tcW w:w="1809" w:type="dxa"/>
            <w:vAlign w:val="center"/>
          </w:tcPr>
          <w:p w14:paraId="688F2937" w14:textId="77777777" w:rsidR="00FE3D2C" w:rsidRPr="00F2299A" w:rsidRDefault="00FE3D2C" w:rsidP="006B6063">
            <w:r>
              <w:t>ImageRecordingType.examinationActivity</w:t>
            </w:r>
          </w:p>
        </w:tc>
        <w:tc>
          <w:tcPr>
            <w:tcW w:w="2977" w:type="dxa"/>
            <w:vAlign w:val="center"/>
          </w:tcPr>
          <w:p w14:paraId="572D09C8" w14:textId="77777777" w:rsidR="00FE3D2C" w:rsidRPr="00F2299A" w:rsidRDefault="00FE3D2C" w:rsidP="006B6063">
            <w:pPr>
              <w:rPr>
                <w:szCs w:val="20"/>
              </w:rPr>
            </w:pPr>
            <w:r>
              <w:rPr>
                <w:szCs w:val="20"/>
              </w:rPr>
              <w:t>Aktivitet.</w:t>
            </w:r>
            <w:r w:rsidRPr="0004532C">
              <w:rPr>
                <w:szCs w:val="20"/>
              </w:rPr>
              <w:t>aktivitetskod</w:t>
            </w:r>
          </w:p>
        </w:tc>
        <w:tc>
          <w:tcPr>
            <w:tcW w:w="4111" w:type="dxa"/>
            <w:vAlign w:val="center"/>
          </w:tcPr>
          <w:p w14:paraId="75DD1F96" w14:textId="46A4BEB0" w:rsidR="00FE3D2C" w:rsidRPr="00F2299A" w:rsidRDefault="006B6063" w:rsidP="006B6063">
            <w:r>
              <w:t>ImagingOutcome</w:t>
            </w:r>
            <w:r w:rsidR="00FE3D2C">
              <w:t>/</w:t>
            </w:r>
            <w:r w:rsidR="00FB7B9E">
              <w:t>ImagingOutcomeBody</w:t>
            </w:r>
            <w:r w:rsidR="00FE3D2C">
              <w:t>/</w:t>
            </w:r>
            <w:r w:rsidR="006736AE">
              <w:t>ImageRecording</w:t>
            </w:r>
            <w:r w:rsidR="00FE3D2C">
              <w:t>/examinationActivity</w:t>
            </w:r>
          </w:p>
        </w:tc>
      </w:tr>
      <w:tr w:rsidR="00FE3D2C" w:rsidRPr="00F2299A" w14:paraId="215AD3E2" w14:textId="77777777" w:rsidTr="006B6063">
        <w:trPr>
          <w:trHeight w:val="397"/>
        </w:trPr>
        <w:tc>
          <w:tcPr>
            <w:tcW w:w="1809" w:type="dxa"/>
            <w:vAlign w:val="center"/>
          </w:tcPr>
          <w:p w14:paraId="233A6EEF" w14:textId="33796290" w:rsidR="00FE3D2C" w:rsidRPr="00F2299A" w:rsidRDefault="00FE3D2C" w:rsidP="006B6063">
            <w:r>
              <w:t>ImageRecordingType.</w:t>
            </w:r>
            <w:r w:rsidR="006A1DB6">
              <w:t>examination</w:t>
            </w:r>
            <w:r>
              <w:t>TimePeriod</w:t>
            </w:r>
          </w:p>
        </w:tc>
        <w:tc>
          <w:tcPr>
            <w:tcW w:w="2977" w:type="dxa"/>
            <w:vAlign w:val="center"/>
          </w:tcPr>
          <w:p w14:paraId="13BE7EB9" w14:textId="77777777" w:rsidR="00FE3D2C" w:rsidRPr="00F2299A" w:rsidRDefault="00FE3D2C" w:rsidP="006B6063">
            <w:pPr>
              <w:rPr>
                <w:szCs w:val="20"/>
              </w:rPr>
            </w:pPr>
            <w:r>
              <w:rPr>
                <w:szCs w:val="20"/>
              </w:rPr>
              <w:t>Aktivitet.</w:t>
            </w:r>
            <w:r w:rsidRPr="0004532C">
              <w:rPr>
                <w:szCs w:val="20"/>
              </w:rPr>
              <w:t>aktivitet tid</w:t>
            </w:r>
          </w:p>
        </w:tc>
        <w:tc>
          <w:tcPr>
            <w:tcW w:w="4111" w:type="dxa"/>
            <w:vAlign w:val="center"/>
          </w:tcPr>
          <w:p w14:paraId="0E104605" w14:textId="34C21DAF" w:rsidR="00FE3D2C" w:rsidRPr="00F2299A" w:rsidRDefault="006B6063" w:rsidP="006B6063">
            <w:r>
              <w:t>ImagingOutcome</w:t>
            </w:r>
            <w:r w:rsidR="00FE3D2C">
              <w:t>/</w:t>
            </w:r>
            <w:r w:rsidR="00FB7B9E">
              <w:t>ImagingOutcomeBody</w:t>
            </w:r>
            <w:r w:rsidR="00FE3D2C">
              <w:t>/</w:t>
            </w:r>
            <w:r w:rsidR="006736AE">
              <w:t>ImageRecording</w:t>
            </w:r>
            <w:r w:rsidR="00FE3D2C">
              <w:t>/</w:t>
            </w:r>
            <w:r w:rsidR="006A1DB6">
              <w:t>examination</w:t>
            </w:r>
            <w:r w:rsidR="00FE3D2C">
              <w:t>TimePeriod</w:t>
            </w:r>
          </w:p>
        </w:tc>
      </w:tr>
      <w:tr w:rsidR="00FE3D2C" w:rsidRPr="00F2299A" w14:paraId="2094D2E1" w14:textId="77777777" w:rsidTr="006B6063">
        <w:trPr>
          <w:trHeight w:val="397"/>
        </w:trPr>
        <w:tc>
          <w:tcPr>
            <w:tcW w:w="1809" w:type="dxa"/>
            <w:vAlign w:val="center"/>
          </w:tcPr>
          <w:p w14:paraId="347F4311" w14:textId="2085A7A0" w:rsidR="00FE3D2C" w:rsidRPr="00F2299A" w:rsidRDefault="00FE3D2C" w:rsidP="006B6063">
            <w:r>
              <w:t>ImageRecordingType.</w:t>
            </w:r>
            <w:r w:rsidR="006A1DB6">
              <w:t>examination</w:t>
            </w:r>
            <w:r>
              <w:t>Status</w:t>
            </w:r>
          </w:p>
        </w:tc>
        <w:tc>
          <w:tcPr>
            <w:tcW w:w="2977" w:type="dxa"/>
            <w:vAlign w:val="center"/>
          </w:tcPr>
          <w:p w14:paraId="113CC556" w14:textId="77777777" w:rsidR="00FE3D2C" w:rsidRPr="00F2299A" w:rsidRDefault="00FE3D2C" w:rsidP="006B6063">
            <w:pPr>
              <w:rPr>
                <w:szCs w:val="20"/>
              </w:rPr>
            </w:pPr>
            <w:r>
              <w:rPr>
                <w:szCs w:val="20"/>
              </w:rPr>
              <w:t>Aktivitet.</w:t>
            </w:r>
            <w:r w:rsidRPr="00CE434D">
              <w:rPr>
                <w:szCs w:val="20"/>
              </w:rPr>
              <w:t>aktivitet typ</w:t>
            </w:r>
          </w:p>
        </w:tc>
        <w:tc>
          <w:tcPr>
            <w:tcW w:w="4111" w:type="dxa"/>
            <w:vAlign w:val="center"/>
          </w:tcPr>
          <w:p w14:paraId="636B25C5" w14:textId="3BB28BD4" w:rsidR="00FE3D2C" w:rsidRPr="00F2299A" w:rsidRDefault="006B6063" w:rsidP="006B6063">
            <w:r>
              <w:t>ImagingOutcome</w:t>
            </w:r>
            <w:r w:rsidR="00FE3D2C">
              <w:t>/</w:t>
            </w:r>
            <w:r w:rsidR="00FB7B9E">
              <w:t>ImagingOutcomeBody</w:t>
            </w:r>
            <w:r w:rsidR="00FE3D2C">
              <w:t>/</w:t>
            </w:r>
            <w:r w:rsidR="006736AE">
              <w:t>ImageRecording</w:t>
            </w:r>
            <w:r w:rsidR="00FE3D2C">
              <w:t>/</w:t>
            </w:r>
            <w:r w:rsidR="006A1DB6">
              <w:t>examination</w:t>
            </w:r>
            <w:r w:rsidR="00FE3D2C">
              <w:t>Status</w:t>
            </w:r>
          </w:p>
        </w:tc>
      </w:tr>
      <w:tr w:rsidR="00FE3D2C" w:rsidRPr="00F2299A" w14:paraId="75680EC7" w14:textId="77777777" w:rsidTr="006B6063">
        <w:trPr>
          <w:trHeight w:val="397"/>
        </w:trPr>
        <w:tc>
          <w:tcPr>
            <w:tcW w:w="1809" w:type="dxa"/>
            <w:vAlign w:val="center"/>
          </w:tcPr>
          <w:p w14:paraId="086AD330" w14:textId="7C85E4AB" w:rsidR="00FE3D2C" w:rsidRPr="00F2299A" w:rsidRDefault="00FE3D2C" w:rsidP="006B6063">
            <w:r>
              <w:t>ImageRecordingType.</w:t>
            </w:r>
            <w:r w:rsidR="006A1DB6">
              <w:t>numberOfImages</w:t>
            </w:r>
          </w:p>
        </w:tc>
        <w:tc>
          <w:tcPr>
            <w:tcW w:w="2977" w:type="dxa"/>
            <w:vAlign w:val="center"/>
          </w:tcPr>
          <w:p w14:paraId="05349CED" w14:textId="77777777" w:rsidR="00FE3D2C" w:rsidRPr="00F2299A" w:rsidRDefault="00FE3D2C" w:rsidP="006B6063">
            <w:pPr>
              <w:rPr>
                <w:szCs w:val="20"/>
              </w:rPr>
            </w:pPr>
            <w:r w:rsidRPr="00043442">
              <w:rPr>
                <w:szCs w:val="20"/>
              </w:rPr>
              <w:t>Analysspecifikation</w:t>
            </w:r>
            <w:r>
              <w:rPr>
                <w:szCs w:val="20"/>
              </w:rPr>
              <w:t>.kvantitet</w:t>
            </w:r>
          </w:p>
        </w:tc>
        <w:tc>
          <w:tcPr>
            <w:tcW w:w="4111" w:type="dxa"/>
            <w:vAlign w:val="center"/>
          </w:tcPr>
          <w:p w14:paraId="4E74E452" w14:textId="7001B28D" w:rsidR="00FE3D2C" w:rsidRPr="00F2299A" w:rsidRDefault="006B6063" w:rsidP="006B6063">
            <w:r>
              <w:t>ImagingOutcome</w:t>
            </w:r>
            <w:r w:rsidR="00FE3D2C">
              <w:t>/</w:t>
            </w:r>
            <w:r w:rsidR="00FB7B9E">
              <w:t>ImagingOutcomeBody</w:t>
            </w:r>
            <w:r w:rsidR="00FE3D2C">
              <w:t>/</w:t>
            </w:r>
            <w:r w:rsidR="006736AE">
              <w:t>ImageRecording</w:t>
            </w:r>
            <w:r w:rsidR="00FE3D2C">
              <w:t>/</w:t>
            </w:r>
            <w:r w:rsidR="006A1DB6">
              <w:t>numberOfImages</w:t>
            </w:r>
          </w:p>
        </w:tc>
      </w:tr>
      <w:tr w:rsidR="00FE3D2C" w:rsidRPr="000B0F50" w14:paraId="19E19F0D" w14:textId="77777777" w:rsidTr="006B6063">
        <w:trPr>
          <w:trHeight w:val="397"/>
        </w:trPr>
        <w:tc>
          <w:tcPr>
            <w:tcW w:w="1809" w:type="dxa"/>
            <w:vAlign w:val="center"/>
          </w:tcPr>
          <w:p w14:paraId="340BE533" w14:textId="283CFDE9" w:rsidR="00FE3D2C" w:rsidRPr="00F2299A" w:rsidRDefault="00FE3D2C" w:rsidP="006B6063">
            <w:pPr>
              <w:rPr>
                <w:szCs w:val="20"/>
              </w:rPr>
            </w:pPr>
            <w:r>
              <w:rPr>
                <w:szCs w:val="20"/>
              </w:rPr>
              <w:t>ImageDicomDataType.</w:t>
            </w:r>
            <w:r w:rsidR="006A1DB6">
              <w:rPr>
                <w:szCs w:val="20"/>
              </w:rPr>
              <w:t>dicom</w:t>
            </w:r>
            <w:r>
              <w:rPr>
                <w:szCs w:val="20"/>
              </w:rPr>
              <w:t>SOP</w:t>
            </w:r>
          </w:p>
        </w:tc>
        <w:tc>
          <w:tcPr>
            <w:tcW w:w="2977" w:type="dxa"/>
            <w:vAlign w:val="center"/>
          </w:tcPr>
          <w:p w14:paraId="4764A793" w14:textId="77777777" w:rsidR="00FE3D2C" w:rsidRPr="00F2299A" w:rsidRDefault="00FE3D2C" w:rsidP="006B6063">
            <w:pPr>
              <w:rPr>
                <w:szCs w:val="20"/>
              </w:rPr>
            </w:pPr>
            <w:r>
              <w:rPr>
                <w:szCs w:val="20"/>
              </w:rPr>
              <w:t>Analysspecifikation.</w:t>
            </w:r>
            <w:r w:rsidRPr="00D160E4">
              <w:rPr>
                <w:szCs w:val="20"/>
              </w:rPr>
              <w:t>analysunderlag typ</w:t>
            </w:r>
          </w:p>
        </w:tc>
        <w:tc>
          <w:tcPr>
            <w:tcW w:w="4111" w:type="dxa"/>
            <w:vAlign w:val="center"/>
          </w:tcPr>
          <w:p w14:paraId="7B7D8844" w14:textId="72CD5045" w:rsidR="00FE3D2C" w:rsidRPr="00F2299A" w:rsidRDefault="006B6063" w:rsidP="006B6063">
            <w:pPr>
              <w:rPr>
                <w:lang w:val="en-US"/>
              </w:rPr>
            </w:pPr>
            <w:r w:rsidRPr="000B0F50">
              <w:rPr>
                <w:lang w:val="en-US"/>
                <w:rPrChange w:id="777" w:author="Björn Genfors" w:date="2014-03-28T13:02:00Z">
                  <w:rPr/>
                </w:rPrChange>
              </w:rPr>
              <w:t>ImagingOutcome</w:t>
            </w:r>
            <w:r w:rsidR="00FE3D2C" w:rsidRPr="000B0F50">
              <w:rPr>
                <w:lang w:val="en-US"/>
                <w:rPrChange w:id="778" w:author="Björn Genfors" w:date="2014-03-28T13:02:00Z">
                  <w:rPr/>
                </w:rPrChange>
              </w:rPr>
              <w:t>/</w:t>
            </w:r>
            <w:r w:rsidR="00FB7B9E" w:rsidRPr="000B0F50">
              <w:rPr>
                <w:lang w:val="en-US"/>
                <w:rPrChange w:id="779" w:author="Björn Genfors" w:date="2014-03-28T13:02:00Z">
                  <w:rPr/>
                </w:rPrChange>
              </w:rPr>
              <w:t>ImagingOutcomeBody</w:t>
            </w:r>
            <w:r w:rsidR="00FE3D2C" w:rsidRPr="000B0F50">
              <w:rPr>
                <w:lang w:val="en-US"/>
                <w:rPrChange w:id="780" w:author="Björn Genfors" w:date="2014-03-28T13:02:00Z">
                  <w:rPr/>
                </w:rPrChange>
              </w:rPr>
              <w:t>/</w:t>
            </w:r>
            <w:r w:rsidR="006736AE" w:rsidRPr="000B0F50">
              <w:rPr>
                <w:lang w:val="en-US"/>
                <w:rPrChange w:id="781" w:author="Björn Genfors" w:date="2014-03-28T13:02:00Z">
                  <w:rPr/>
                </w:rPrChange>
              </w:rPr>
              <w:t>ImageRecording</w:t>
            </w:r>
            <w:r w:rsidR="00FE3D2C" w:rsidRPr="000B0F50">
              <w:rPr>
                <w:lang w:val="en-US"/>
                <w:rPrChange w:id="782" w:author="Björn Genfors" w:date="2014-03-28T13:02:00Z">
                  <w:rPr/>
                </w:rPrChange>
              </w:rPr>
              <w:t>/</w:t>
            </w:r>
            <w:r w:rsidR="006736AE" w:rsidRPr="000B0F50">
              <w:rPr>
                <w:szCs w:val="20"/>
                <w:lang w:val="en-US"/>
                <w:rPrChange w:id="783" w:author="Björn Genfors" w:date="2014-03-28T13:02:00Z">
                  <w:rPr>
                    <w:szCs w:val="20"/>
                  </w:rPr>
                </w:rPrChange>
              </w:rPr>
              <w:t>ImageDicomData</w:t>
            </w:r>
            <w:r w:rsidR="00FE3D2C" w:rsidRPr="000B0F50">
              <w:rPr>
                <w:szCs w:val="20"/>
                <w:lang w:val="en-US"/>
                <w:rPrChange w:id="784" w:author="Björn Genfors" w:date="2014-03-28T13:02:00Z">
                  <w:rPr>
                    <w:szCs w:val="20"/>
                  </w:rPr>
                </w:rPrChange>
              </w:rPr>
              <w:t>/</w:t>
            </w:r>
            <w:r w:rsidR="006A1DB6" w:rsidRPr="000B0F50">
              <w:rPr>
                <w:szCs w:val="20"/>
                <w:lang w:val="en-US"/>
                <w:rPrChange w:id="785" w:author="Björn Genfors" w:date="2014-03-28T13:02:00Z">
                  <w:rPr>
                    <w:szCs w:val="20"/>
                  </w:rPr>
                </w:rPrChange>
              </w:rPr>
              <w:t>dicom</w:t>
            </w:r>
            <w:r w:rsidR="00FE3D2C" w:rsidRPr="000B0F50">
              <w:rPr>
                <w:szCs w:val="20"/>
                <w:lang w:val="en-US"/>
                <w:rPrChange w:id="786" w:author="Björn Genfors" w:date="2014-03-28T13:02:00Z">
                  <w:rPr>
                    <w:szCs w:val="20"/>
                  </w:rPr>
                </w:rPrChange>
              </w:rPr>
              <w:t>SOP</w:t>
            </w:r>
          </w:p>
        </w:tc>
      </w:tr>
      <w:tr w:rsidR="00FE3D2C" w:rsidRPr="000B0F50" w14:paraId="79D8C890" w14:textId="77777777" w:rsidTr="006B6063">
        <w:trPr>
          <w:trHeight w:val="397"/>
        </w:trPr>
        <w:tc>
          <w:tcPr>
            <w:tcW w:w="1809" w:type="dxa"/>
            <w:vAlign w:val="center"/>
          </w:tcPr>
          <w:p w14:paraId="7F9F836B" w14:textId="4F3E6524" w:rsidR="00FE3D2C" w:rsidRPr="00F2299A" w:rsidRDefault="006736AE" w:rsidP="006B6063">
            <w:pPr>
              <w:rPr>
                <w:szCs w:val="20"/>
              </w:rPr>
            </w:pPr>
            <w:r>
              <w:rPr>
                <w:szCs w:val="20"/>
              </w:rPr>
              <w:t>ImageDicomData</w:t>
            </w:r>
            <w:r w:rsidR="00FE3D2C">
              <w:rPr>
                <w:szCs w:val="20"/>
              </w:rPr>
              <w:t>.</w:t>
            </w:r>
            <w:r w:rsidR="006A1DB6">
              <w:rPr>
                <w:szCs w:val="20"/>
              </w:rPr>
              <w:t>dicom</w:t>
            </w:r>
            <w:r w:rsidR="00FE3D2C">
              <w:rPr>
                <w:szCs w:val="20"/>
              </w:rPr>
              <w:t>Value</w:t>
            </w:r>
          </w:p>
        </w:tc>
        <w:tc>
          <w:tcPr>
            <w:tcW w:w="2977" w:type="dxa"/>
            <w:vAlign w:val="center"/>
          </w:tcPr>
          <w:p w14:paraId="2581ADF0" w14:textId="77777777" w:rsidR="00FE3D2C" w:rsidRPr="00F2299A" w:rsidRDefault="00FE3D2C" w:rsidP="006B6063">
            <w:pPr>
              <w:rPr>
                <w:szCs w:val="20"/>
              </w:rPr>
            </w:pPr>
            <w:r>
              <w:rPr>
                <w:szCs w:val="20"/>
              </w:rPr>
              <w:t>Observerat uppfattat tillstånd Värde.värde</w:t>
            </w:r>
          </w:p>
        </w:tc>
        <w:tc>
          <w:tcPr>
            <w:tcW w:w="4111" w:type="dxa"/>
            <w:vAlign w:val="center"/>
          </w:tcPr>
          <w:p w14:paraId="7AFA92A5" w14:textId="4CD196AB"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sidRPr="006736AE">
              <w:rPr>
                <w:lang w:val="en-US"/>
              </w:rPr>
              <w:t>ImageRecording</w:t>
            </w:r>
            <w:r w:rsidR="00FE3D2C" w:rsidRPr="00100F5C">
              <w:rPr>
                <w:lang w:val="en-US"/>
              </w:rPr>
              <w:t>/</w:t>
            </w:r>
            <w:r w:rsidR="006736AE">
              <w:rPr>
                <w:szCs w:val="20"/>
                <w:lang w:val="en-US"/>
              </w:rPr>
              <w:t>ImageDicomData</w:t>
            </w:r>
            <w:r w:rsidR="00FE3D2C" w:rsidRPr="00100F5C">
              <w:rPr>
                <w:szCs w:val="20"/>
                <w:lang w:val="en-US"/>
              </w:rPr>
              <w:t>/</w:t>
            </w:r>
            <w:r w:rsidR="006A1DB6">
              <w:rPr>
                <w:szCs w:val="20"/>
                <w:lang w:val="en-US"/>
              </w:rPr>
              <w:t>dicom</w:t>
            </w:r>
            <w:r w:rsidR="00FE3D2C" w:rsidRPr="00100F5C">
              <w:rPr>
                <w:szCs w:val="20"/>
                <w:lang w:val="en-US"/>
              </w:rPr>
              <w:t>Value</w:t>
            </w:r>
          </w:p>
        </w:tc>
      </w:tr>
      <w:tr w:rsidR="00FE3D2C" w:rsidRPr="000B0F50" w14:paraId="5C4800F8" w14:textId="77777777" w:rsidTr="006B6063">
        <w:trPr>
          <w:trHeight w:val="397"/>
        </w:trPr>
        <w:tc>
          <w:tcPr>
            <w:tcW w:w="1809" w:type="dxa"/>
            <w:vAlign w:val="center"/>
          </w:tcPr>
          <w:p w14:paraId="0C9329A3" w14:textId="241B0DCB" w:rsidR="00FE3D2C" w:rsidRPr="00F2299A" w:rsidRDefault="006736AE" w:rsidP="006B6063">
            <w:r>
              <w:rPr>
                <w:szCs w:val="20"/>
              </w:rPr>
              <w:t>ImageDicomData</w:t>
            </w:r>
            <w:r w:rsidR="00FE3D2C">
              <w:rPr>
                <w:szCs w:val="20"/>
              </w:rPr>
              <w:t>.</w:t>
            </w:r>
            <w:r w:rsidR="006A1DB6">
              <w:rPr>
                <w:szCs w:val="20"/>
              </w:rPr>
              <w:t>dicom</w:t>
            </w:r>
            <w:r w:rsidR="00FE3D2C">
              <w:rPr>
                <w:szCs w:val="20"/>
              </w:rPr>
              <w:t>Reference</w:t>
            </w:r>
          </w:p>
        </w:tc>
        <w:tc>
          <w:tcPr>
            <w:tcW w:w="2977" w:type="dxa"/>
            <w:vAlign w:val="center"/>
          </w:tcPr>
          <w:p w14:paraId="04B1064B" w14:textId="77777777" w:rsidR="00FE3D2C" w:rsidRPr="00F2299A" w:rsidRDefault="00FE3D2C" w:rsidP="006B6063">
            <w:pPr>
              <w:rPr>
                <w:rFonts w:cs="Arial"/>
                <w:szCs w:val="20"/>
              </w:rPr>
            </w:pPr>
            <w:r w:rsidRPr="00D160E4">
              <w:rPr>
                <w:rFonts w:cs="Arial"/>
                <w:szCs w:val="20"/>
              </w:rPr>
              <w:t>Relaterad information</w:t>
            </w:r>
            <w:r>
              <w:rPr>
                <w:rFonts w:cs="Arial"/>
                <w:szCs w:val="20"/>
              </w:rPr>
              <w:t>.</w:t>
            </w:r>
            <w:r w:rsidRPr="00D160E4">
              <w:rPr>
                <w:rFonts w:cs="Arial"/>
                <w:szCs w:val="20"/>
              </w:rPr>
              <w:t>åtkomst relaterad information</w:t>
            </w:r>
          </w:p>
        </w:tc>
        <w:tc>
          <w:tcPr>
            <w:tcW w:w="4111" w:type="dxa"/>
            <w:vAlign w:val="center"/>
          </w:tcPr>
          <w:p w14:paraId="164B27F1" w14:textId="65C82D86"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szCs w:val="20"/>
                <w:lang w:val="en-US"/>
              </w:rPr>
              <w:t>ImageDicomData</w:t>
            </w:r>
            <w:r w:rsidR="00FE3D2C" w:rsidRPr="00100F5C">
              <w:rPr>
                <w:szCs w:val="20"/>
                <w:lang w:val="en-US"/>
              </w:rPr>
              <w:t>/</w:t>
            </w:r>
            <w:r w:rsidR="006A1DB6">
              <w:rPr>
                <w:szCs w:val="20"/>
                <w:lang w:val="en-US"/>
              </w:rPr>
              <w:t>dicom</w:t>
            </w:r>
            <w:r w:rsidR="00FE3D2C" w:rsidRPr="00100F5C">
              <w:rPr>
                <w:szCs w:val="20"/>
                <w:lang w:val="en-US"/>
              </w:rPr>
              <w:t>Reference</w:t>
            </w:r>
          </w:p>
        </w:tc>
      </w:tr>
      <w:tr w:rsidR="00620133" w:rsidRPr="000B0F50" w14:paraId="4F5767C4" w14:textId="77777777" w:rsidTr="006B6063">
        <w:trPr>
          <w:trHeight w:val="397"/>
        </w:trPr>
        <w:tc>
          <w:tcPr>
            <w:tcW w:w="1809" w:type="dxa"/>
            <w:vAlign w:val="center"/>
          </w:tcPr>
          <w:p w14:paraId="515A21AE" w14:textId="6EEA5AB9" w:rsidR="00FE3D2C" w:rsidRPr="00620133" w:rsidRDefault="00620133" w:rsidP="006B6063">
            <w:r>
              <w:t>Modali</w:t>
            </w:r>
            <w:r w:rsidR="00FE3D2C" w:rsidRPr="00620133">
              <w:t>tyDataType.typeOfModality</w:t>
            </w:r>
          </w:p>
        </w:tc>
        <w:tc>
          <w:tcPr>
            <w:tcW w:w="2977" w:type="dxa"/>
            <w:vAlign w:val="center"/>
          </w:tcPr>
          <w:p w14:paraId="09CAE628" w14:textId="77777777" w:rsidR="00FE3D2C" w:rsidRPr="00620133" w:rsidRDefault="00FE3D2C" w:rsidP="006B6063">
            <w:pPr>
              <w:rPr>
                <w:rFonts w:eastAsia="Arial Unicode MS" w:cs="Arial"/>
                <w:szCs w:val="20"/>
              </w:rPr>
            </w:pPr>
            <w:r w:rsidRPr="00620133">
              <w:rPr>
                <w:rFonts w:eastAsia="Arial Unicode MS" w:cs="Arial"/>
                <w:szCs w:val="20"/>
              </w:rPr>
              <w:t>Metodspecifikation.direkt använd utrustning</w:t>
            </w:r>
          </w:p>
        </w:tc>
        <w:tc>
          <w:tcPr>
            <w:tcW w:w="4111" w:type="dxa"/>
            <w:vAlign w:val="center"/>
          </w:tcPr>
          <w:p w14:paraId="47EC4D1F" w14:textId="656D5945" w:rsidR="00FE3D2C" w:rsidRPr="00620133" w:rsidRDefault="006B6063" w:rsidP="006736AE">
            <w:pPr>
              <w:rPr>
                <w:lang w:val="en-US"/>
              </w:rPr>
            </w:pPr>
            <w:r w:rsidRPr="00620133">
              <w:rPr>
                <w:lang w:val="en-US"/>
              </w:rPr>
              <w:t>ImagingOutcome</w:t>
            </w:r>
            <w:r w:rsidR="00FE3D2C" w:rsidRPr="00620133">
              <w:rPr>
                <w:lang w:val="en-US"/>
              </w:rPr>
              <w:t>/</w:t>
            </w:r>
            <w:r w:rsidR="00FB7B9E" w:rsidRPr="00620133">
              <w:rPr>
                <w:lang w:val="en-US"/>
              </w:rPr>
              <w:t>ImagingOutcomeBody</w:t>
            </w:r>
            <w:r w:rsidR="00FE3D2C" w:rsidRPr="00620133">
              <w:rPr>
                <w:lang w:val="en-US"/>
              </w:rPr>
              <w:t>/</w:t>
            </w:r>
            <w:r w:rsidR="006736AE" w:rsidRPr="00620133">
              <w:rPr>
                <w:lang w:val="en-US"/>
              </w:rPr>
              <w:t>ImageRecording</w:t>
            </w:r>
            <w:r w:rsidR="00FE3D2C" w:rsidRPr="00620133">
              <w:rPr>
                <w:lang w:val="en-US"/>
              </w:rPr>
              <w:t>/</w:t>
            </w:r>
            <w:r w:rsidR="006736AE" w:rsidRPr="00620133">
              <w:rPr>
                <w:lang w:val="en-US"/>
              </w:rPr>
              <w:t>ModalityData</w:t>
            </w:r>
            <w:r w:rsidR="00FE3D2C" w:rsidRPr="00620133">
              <w:rPr>
                <w:lang w:val="en-US"/>
              </w:rPr>
              <w:t>/</w:t>
            </w:r>
            <w:r w:rsidR="006736AE" w:rsidRPr="00620133">
              <w:rPr>
                <w:lang w:val="en-US"/>
              </w:rPr>
              <w:t>typeOfModality</w:t>
            </w:r>
          </w:p>
        </w:tc>
      </w:tr>
      <w:tr w:rsidR="00FE3D2C" w:rsidRPr="000B0F50" w14:paraId="73586B7B" w14:textId="77777777" w:rsidTr="006B6063">
        <w:trPr>
          <w:trHeight w:val="397"/>
        </w:trPr>
        <w:tc>
          <w:tcPr>
            <w:tcW w:w="1809" w:type="dxa"/>
            <w:vAlign w:val="center"/>
          </w:tcPr>
          <w:p w14:paraId="6734AB4F" w14:textId="4925D006" w:rsidR="00FE3D2C" w:rsidRPr="00296E5F" w:rsidRDefault="006736AE" w:rsidP="006B6063">
            <w:r>
              <w:lastRenderedPageBreak/>
              <w:t>ModalityData</w:t>
            </w:r>
            <w:r w:rsidR="00FE3D2C" w:rsidRPr="00296E5F">
              <w:t>.manufacturer</w:t>
            </w:r>
          </w:p>
        </w:tc>
        <w:tc>
          <w:tcPr>
            <w:tcW w:w="2977" w:type="dxa"/>
            <w:vAlign w:val="center"/>
          </w:tcPr>
          <w:p w14:paraId="6A9CDF1F" w14:textId="77777777" w:rsidR="00FE3D2C" w:rsidRPr="00296E5F" w:rsidRDefault="00FE3D2C" w:rsidP="006B6063">
            <w:pPr>
              <w:rPr>
                <w:rFonts w:cs="Arial"/>
                <w:spacing w:val="-1"/>
                <w:szCs w:val="20"/>
              </w:rPr>
            </w:pPr>
            <w:r w:rsidRPr="00296E5F">
              <w:rPr>
                <w:rFonts w:cs="Arial"/>
                <w:i/>
                <w:color w:val="FF0000"/>
              </w:rPr>
              <w:t>Saknar motsvarighet i V-TIM 2.2</w:t>
            </w:r>
          </w:p>
        </w:tc>
        <w:tc>
          <w:tcPr>
            <w:tcW w:w="4111" w:type="dxa"/>
            <w:vAlign w:val="center"/>
          </w:tcPr>
          <w:p w14:paraId="1F2897E8" w14:textId="036D9A40" w:rsidR="00FE3D2C" w:rsidRPr="00100F5C" w:rsidRDefault="006B6063" w:rsidP="006B6063">
            <w:pPr>
              <w:rPr>
                <w:lang w:val="en-US"/>
              </w:rPr>
            </w:pPr>
            <w:r>
              <w:rPr>
                <w:lang w:val="en-US"/>
              </w:rPr>
              <w:t>ImagingOutcome</w:t>
            </w:r>
            <w:r w:rsidR="00FE3D2C" w:rsidRPr="00296E5F">
              <w:rPr>
                <w:lang w:val="en-US"/>
              </w:rPr>
              <w:t>/</w:t>
            </w:r>
            <w:r w:rsidR="00FB7B9E">
              <w:rPr>
                <w:lang w:val="en-US"/>
              </w:rPr>
              <w:t>ImagingOutcomeBody</w:t>
            </w:r>
            <w:r w:rsidR="00FE3D2C" w:rsidRPr="00296E5F">
              <w:rPr>
                <w:lang w:val="en-US"/>
              </w:rPr>
              <w:t>/</w:t>
            </w:r>
            <w:r w:rsidR="006736AE">
              <w:rPr>
                <w:lang w:val="en-US"/>
              </w:rPr>
              <w:t>ImageRecording</w:t>
            </w:r>
            <w:r w:rsidR="00FE3D2C" w:rsidRPr="00296E5F">
              <w:rPr>
                <w:lang w:val="en-US"/>
              </w:rPr>
              <w:t>/</w:t>
            </w:r>
            <w:r w:rsidR="006736AE">
              <w:rPr>
                <w:lang w:val="en-US"/>
              </w:rPr>
              <w:t>ModalityData</w:t>
            </w:r>
            <w:r w:rsidR="00FE3D2C" w:rsidRPr="00296E5F">
              <w:rPr>
                <w:lang w:val="en-US"/>
              </w:rPr>
              <w:t>/manufacturer</w:t>
            </w:r>
          </w:p>
        </w:tc>
      </w:tr>
      <w:tr w:rsidR="00FE3D2C" w:rsidRPr="000B0F50" w14:paraId="49518CD9" w14:textId="77777777" w:rsidTr="006B6063">
        <w:trPr>
          <w:trHeight w:val="397"/>
        </w:trPr>
        <w:tc>
          <w:tcPr>
            <w:tcW w:w="1809" w:type="dxa"/>
            <w:vAlign w:val="center"/>
          </w:tcPr>
          <w:p w14:paraId="22204379" w14:textId="42D53F0E" w:rsidR="00FE3D2C" w:rsidRPr="00F2299A" w:rsidRDefault="006736AE" w:rsidP="006B6063">
            <w:r>
              <w:t>ModalityData</w:t>
            </w:r>
            <w:r w:rsidR="00FE3D2C">
              <w:t>.modelName</w:t>
            </w:r>
          </w:p>
        </w:tc>
        <w:tc>
          <w:tcPr>
            <w:tcW w:w="2977" w:type="dxa"/>
            <w:vAlign w:val="center"/>
          </w:tcPr>
          <w:p w14:paraId="4AC9411D" w14:textId="77777777" w:rsidR="00FE3D2C" w:rsidRPr="00F2299A" w:rsidRDefault="00FE3D2C" w:rsidP="006B6063">
            <w:pPr>
              <w:rPr>
                <w:szCs w:val="20"/>
              </w:rPr>
            </w:pPr>
            <w:r w:rsidRPr="00CC412F">
              <w:rPr>
                <w:rFonts w:cs="Arial"/>
                <w:spacing w:val="-1"/>
              </w:rPr>
              <w:t>Vård- och omsorgsutövare.personal id</w:t>
            </w:r>
          </w:p>
        </w:tc>
        <w:tc>
          <w:tcPr>
            <w:tcW w:w="4111" w:type="dxa"/>
            <w:vAlign w:val="center"/>
          </w:tcPr>
          <w:p w14:paraId="25D3CC4E" w14:textId="0E905866" w:rsidR="00FE3D2C" w:rsidRPr="00F2299A" w:rsidRDefault="006B6063" w:rsidP="006B6063">
            <w:pPr>
              <w:rPr>
                <w:lang w:val="en-US"/>
              </w:rPr>
            </w:pPr>
            <w:r w:rsidRPr="000B0F50">
              <w:rPr>
                <w:lang w:val="en-US"/>
                <w:rPrChange w:id="787" w:author="Björn Genfors" w:date="2014-03-28T13:02:00Z">
                  <w:rPr/>
                </w:rPrChange>
              </w:rPr>
              <w:t>ImagingOutcome</w:t>
            </w:r>
            <w:r w:rsidR="00FE3D2C" w:rsidRPr="000B0F50">
              <w:rPr>
                <w:lang w:val="en-US"/>
                <w:rPrChange w:id="788" w:author="Björn Genfors" w:date="2014-03-28T13:02:00Z">
                  <w:rPr/>
                </w:rPrChange>
              </w:rPr>
              <w:t>/</w:t>
            </w:r>
            <w:r w:rsidR="00FB7B9E" w:rsidRPr="000B0F50">
              <w:rPr>
                <w:lang w:val="en-US"/>
                <w:rPrChange w:id="789" w:author="Björn Genfors" w:date="2014-03-28T13:02:00Z">
                  <w:rPr/>
                </w:rPrChange>
              </w:rPr>
              <w:t>ImagingOutcomeBody</w:t>
            </w:r>
            <w:r w:rsidR="00FE3D2C" w:rsidRPr="000B0F50">
              <w:rPr>
                <w:lang w:val="en-US"/>
                <w:rPrChange w:id="790" w:author="Björn Genfors" w:date="2014-03-28T13:02:00Z">
                  <w:rPr/>
                </w:rPrChange>
              </w:rPr>
              <w:t>/</w:t>
            </w:r>
            <w:r w:rsidR="006736AE" w:rsidRPr="000B0F50">
              <w:rPr>
                <w:lang w:val="en-US"/>
                <w:rPrChange w:id="791" w:author="Björn Genfors" w:date="2014-03-28T13:02:00Z">
                  <w:rPr/>
                </w:rPrChange>
              </w:rPr>
              <w:t>ImageRecording</w:t>
            </w:r>
            <w:r w:rsidR="00FE3D2C" w:rsidRPr="000B0F50">
              <w:rPr>
                <w:lang w:val="en-US"/>
                <w:rPrChange w:id="792" w:author="Björn Genfors" w:date="2014-03-28T13:02:00Z">
                  <w:rPr/>
                </w:rPrChange>
              </w:rPr>
              <w:t xml:space="preserve"> </w:t>
            </w:r>
            <w:r w:rsidR="006736AE" w:rsidRPr="000B0F50">
              <w:rPr>
                <w:lang w:val="en-US"/>
                <w:rPrChange w:id="793" w:author="Björn Genfors" w:date="2014-03-28T13:02:00Z">
                  <w:rPr/>
                </w:rPrChange>
              </w:rPr>
              <w:t>ModalityData</w:t>
            </w:r>
            <w:r w:rsidR="00FE3D2C" w:rsidRPr="000B0F50">
              <w:rPr>
                <w:lang w:val="en-US"/>
                <w:rPrChange w:id="794" w:author="Björn Genfors" w:date="2014-03-28T13:02:00Z">
                  <w:rPr/>
                </w:rPrChange>
              </w:rPr>
              <w:t>/modelName</w:t>
            </w:r>
          </w:p>
        </w:tc>
      </w:tr>
      <w:tr w:rsidR="00FE3D2C" w:rsidRPr="000B0F50" w14:paraId="299CB9DE" w14:textId="77777777" w:rsidTr="006B6063">
        <w:trPr>
          <w:trHeight w:val="397"/>
        </w:trPr>
        <w:tc>
          <w:tcPr>
            <w:tcW w:w="1809" w:type="dxa"/>
            <w:vAlign w:val="center"/>
          </w:tcPr>
          <w:p w14:paraId="589549BB" w14:textId="43881C83" w:rsidR="00FE3D2C" w:rsidRPr="00F2299A" w:rsidRDefault="006736AE" w:rsidP="006B6063">
            <w:r>
              <w:t>ModalityData</w:t>
            </w:r>
            <w:r w:rsidR="00FE3D2C">
              <w:t>.equipmentId</w:t>
            </w:r>
          </w:p>
        </w:tc>
        <w:tc>
          <w:tcPr>
            <w:tcW w:w="2977" w:type="dxa"/>
            <w:vAlign w:val="center"/>
          </w:tcPr>
          <w:p w14:paraId="723A7029"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46EDBDF2" w14:textId="2BD619BE"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ModalityData</w:t>
            </w:r>
            <w:r w:rsidR="00FE3D2C" w:rsidRPr="00100F5C">
              <w:rPr>
                <w:lang w:val="en-US"/>
              </w:rPr>
              <w:t>/equipmentId</w:t>
            </w:r>
          </w:p>
        </w:tc>
      </w:tr>
      <w:tr w:rsidR="00FE3D2C" w:rsidRPr="000B0F50" w14:paraId="09DC65AC" w14:textId="77777777" w:rsidTr="006B6063">
        <w:trPr>
          <w:trHeight w:val="397"/>
        </w:trPr>
        <w:tc>
          <w:tcPr>
            <w:tcW w:w="1809" w:type="dxa"/>
            <w:vAlign w:val="center"/>
          </w:tcPr>
          <w:p w14:paraId="7C934207" w14:textId="3AFA3CD7" w:rsidR="00FE3D2C" w:rsidRPr="00F2299A" w:rsidRDefault="006736AE" w:rsidP="006B6063">
            <w:r>
              <w:t>ModalityData</w:t>
            </w:r>
            <w:r w:rsidR="00FE3D2C">
              <w:t>.softwareVersion</w:t>
            </w:r>
          </w:p>
        </w:tc>
        <w:tc>
          <w:tcPr>
            <w:tcW w:w="2977" w:type="dxa"/>
            <w:vAlign w:val="center"/>
          </w:tcPr>
          <w:p w14:paraId="3858F237"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47510292" w14:textId="7C9ED5CA" w:rsidR="00FE3D2C" w:rsidRPr="000B0F50" w:rsidRDefault="006B6063" w:rsidP="006B6063">
            <w:pPr>
              <w:rPr>
                <w:lang w:val="en-US"/>
                <w:rPrChange w:id="795" w:author="Björn Genfors" w:date="2014-03-28T13:02:00Z">
                  <w:rPr/>
                </w:rPrChange>
              </w:rPr>
            </w:pPr>
            <w:r w:rsidRPr="000B0F50">
              <w:rPr>
                <w:lang w:val="en-US"/>
                <w:rPrChange w:id="796" w:author="Björn Genfors" w:date="2014-03-28T13:02:00Z">
                  <w:rPr/>
                </w:rPrChange>
              </w:rPr>
              <w:t>ImagingOutcome</w:t>
            </w:r>
            <w:r w:rsidR="00FE3D2C" w:rsidRPr="000B0F50">
              <w:rPr>
                <w:lang w:val="en-US"/>
                <w:rPrChange w:id="797" w:author="Björn Genfors" w:date="2014-03-28T13:02:00Z">
                  <w:rPr/>
                </w:rPrChange>
              </w:rPr>
              <w:t>/</w:t>
            </w:r>
            <w:r w:rsidR="00FB7B9E" w:rsidRPr="000B0F50">
              <w:rPr>
                <w:lang w:val="en-US"/>
                <w:rPrChange w:id="798" w:author="Björn Genfors" w:date="2014-03-28T13:02:00Z">
                  <w:rPr/>
                </w:rPrChange>
              </w:rPr>
              <w:t>ImagingOutcomeBody</w:t>
            </w:r>
            <w:r w:rsidR="00FE3D2C" w:rsidRPr="000B0F50">
              <w:rPr>
                <w:lang w:val="en-US"/>
                <w:rPrChange w:id="799" w:author="Björn Genfors" w:date="2014-03-28T13:02:00Z">
                  <w:rPr/>
                </w:rPrChange>
              </w:rPr>
              <w:t>/</w:t>
            </w:r>
            <w:r w:rsidR="006736AE" w:rsidRPr="000B0F50">
              <w:rPr>
                <w:lang w:val="en-US"/>
                <w:rPrChange w:id="800" w:author="Björn Genfors" w:date="2014-03-28T13:02:00Z">
                  <w:rPr/>
                </w:rPrChange>
              </w:rPr>
              <w:t>ImageRecording</w:t>
            </w:r>
            <w:r w:rsidR="00FE3D2C" w:rsidRPr="000B0F50">
              <w:rPr>
                <w:lang w:val="en-US"/>
                <w:rPrChange w:id="801" w:author="Björn Genfors" w:date="2014-03-28T13:02:00Z">
                  <w:rPr/>
                </w:rPrChange>
              </w:rPr>
              <w:t>/</w:t>
            </w:r>
            <w:r w:rsidR="006736AE" w:rsidRPr="000B0F50">
              <w:rPr>
                <w:lang w:val="en-US"/>
                <w:rPrChange w:id="802" w:author="Björn Genfors" w:date="2014-03-28T13:02:00Z">
                  <w:rPr/>
                </w:rPrChange>
              </w:rPr>
              <w:t>ModalityData</w:t>
            </w:r>
            <w:r w:rsidR="00FE3D2C" w:rsidRPr="000B0F50">
              <w:rPr>
                <w:lang w:val="en-US"/>
                <w:rPrChange w:id="803" w:author="Björn Genfors" w:date="2014-03-28T13:02:00Z">
                  <w:rPr/>
                </w:rPrChange>
              </w:rPr>
              <w:t>/softwareVersion</w:t>
            </w:r>
          </w:p>
        </w:tc>
      </w:tr>
      <w:tr w:rsidR="00FE3D2C" w:rsidRPr="000B0F50" w14:paraId="436B798F" w14:textId="77777777" w:rsidTr="006B6063">
        <w:trPr>
          <w:trHeight w:val="397"/>
        </w:trPr>
        <w:tc>
          <w:tcPr>
            <w:tcW w:w="1809" w:type="dxa"/>
            <w:vAlign w:val="center"/>
          </w:tcPr>
          <w:p w14:paraId="673527A9" w14:textId="77777777" w:rsidR="00FE3D2C" w:rsidRPr="00F2299A" w:rsidRDefault="00FE3D2C" w:rsidP="006B6063">
            <w:r>
              <w:t>ImageStaticDataType.aperture</w:t>
            </w:r>
          </w:p>
        </w:tc>
        <w:tc>
          <w:tcPr>
            <w:tcW w:w="2977" w:type="dxa"/>
            <w:vAlign w:val="center"/>
          </w:tcPr>
          <w:p w14:paraId="7D3F76BA"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6BAB2D6" w14:textId="587C27AD"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/aperture</w:t>
            </w:r>
          </w:p>
        </w:tc>
      </w:tr>
      <w:tr w:rsidR="00FE3D2C" w:rsidRPr="000B0F50" w14:paraId="3A7DBC57" w14:textId="77777777" w:rsidTr="006B6063">
        <w:trPr>
          <w:trHeight w:val="397"/>
        </w:trPr>
        <w:tc>
          <w:tcPr>
            <w:tcW w:w="1809" w:type="dxa"/>
            <w:vAlign w:val="center"/>
          </w:tcPr>
          <w:p w14:paraId="0D23372C" w14:textId="77777777" w:rsidR="00FE3D2C" w:rsidRPr="00F2299A" w:rsidRDefault="00FE3D2C" w:rsidP="006B6063">
            <w:r>
              <w:t>ImageStaticDataType.exposureTime</w:t>
            </w:r>
          </w:p>
        </w:tc>
        <w:tc>
          <w:tcPr>
            <w:tcW w:w="2977" w:type="dxa"/>
            <w:vAlign w:val="center"/>
          </w:tcPr>
          <w:p w14:paraId="1B084CC2"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287563AD" w14:textId="78F74FCA"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/exposureTime</w:t>
            </w:r>
          </w:p>
        </w:tc>
      </w:tr>
      <w:tr w:rsidR="00FE3D2C" w:rsidRPr="000B0F50" w14:paraId="0EFED6BF" w14:textId="77777777" w:rsidTr="006B6063">
        <w:trPr>
          <w:trHeight w:val="397"/>
        </w:trPr>
        <w:tc>
          <w:tcPr>
            <w:tcW w:w="1809" w:type="dxa"/>
            <w:vAlign w:val="center"/>
          </w:tcPr>
          <w:p w14:paraId="04AF1CF1" w14:textId="77777777" w:rsidR="00FE3D2C" w:rsidRPr="00F2299A" w:rsidRDefault="00FE3D2C" w:rsidP="006B6063">
            <w:r>
              <w:t>ImageStaticDataType.imageCreationTime</w:t>
            </w:r>
          </w:p>
        </w:tc>
        <w:tc>
          <w:tcPr>
            <w:tcW w:w="2977" w:type="dxa"/>
            <w:vAlign w:val="center"/>
          </w:tcPr>
          <w:p w14:paraId="4CF5FA07" w14:textId="77777777" w:rsidR="00FE3D2C" w:rsidRPr="00F2299A" w:rsidRDefault="00FE3D2C" w:rsidP="006B6063">
            <w:pPr>
              <w:rPr>
                <w:szCs w:val="20"/>
              </w:rPr>
            </w:pPr>
            <w:r>
              <w:rPr>
                <w:szCs w:val="20"/>
              </w:rPr>
              <w:t>Analysspecifikation.</w:t>
            </w:r>
            <w:r w:rsidRPr="00C52192">
              <w:rPr>
                <w:szCs w:val="20"/>
              </w:rPr>
              <w:t>insamlingsintervall</w:t>
            </w:r>
          </w:p>
        </w:tc>
        <w:tc>
          <w:tcPr>
            <w:tcW w:w="4111" w:type="dxa"/>
            <w:vAlign w:val="center"/>
          </w:tcPr>
          <w:p w14:paraId="1385CC64" w14:textId="672EDD8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/imageCreationTime</w:t>
            </w:r>
          </w:p>
        </w:tc>
      </w:tr>
      <w:tr w:rsidR="00FE3D2C" w:rsidRPr="000B0F50" w14:paraId="5AD367C0" w14:textId="77777777" w:rsidTr="006B6063">
        <w:trPr>
          <w:trHeight w:val="397"/>
        </w:trPr>
        <w:tc>
          <w:tcPr>
            <w:tcW w:w="1809" w:type="dxa"/>
            <w:vAlign w:val="center"/>
          </w:tcPr>
          <w:p w14:paraId="61811CA0" w14:textId="77777777" w:rsidR="00FE3D2C" w:rsidRPr="00F2299A" w:rsidRDefault="00FE3D2C" w:rsidP="006B6063">
            <w:r>
              <w:t>ImageStaticDataType.bodyPartExamined</w:t>
            </w:r>
          </w:p>
        </w:tc>
        <w:tc>
          <w:tcPr>
            <w:tcW w:w="2977" w:type="dxa"/>
            <w:vAlign w:val="center"/>
          </w:tcPr>
          <w:p w14:paraId="31340BA7" w14:textId="77777777" w:rsidR="00FE3D2C" w:rsidRPr="00F2299A" w:rsidRDefault="00FE3D2C" w:rsidP="006B6063">
            <w:pPr>
              <w:rPr>
                <w:szCs w:val="20"/>
              </w:rPr>
            </w:pPr>
            <w:r>
              <w:rPr>
                <w:szCs w:val="20"/>
              </w:rPr>
              <w:t>Metodspecifikation.</w:t>
            </w:r>
            <w:r w:rsidRPr="00A30933">
              <w:rPr>
                <w:szCs w:val="20"/>
              </w:rPr>
              <w:t>direkt plats lokalisation för åtgärd</w:t>
            </w:r>
          </w:p>
        </w:tc>
        <w:tc>
          <w:tcPr>
            <w:tcW w:w="4111" w:type="dxa"/>
            <w:vAlign w:val="center"/>
          </w:tcPr>
          <w:p w14:paraId="34AFE43A" w14:textId="4B7BFAF7"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/bodyPartExamined</w:t>
            </w:r>
          </w:p>
        </w:tc>
      </w:tr>
      <w:tr w:rsidR="00FE3D2C" w:rsidRPr="000B0F50" w14:paraId="09DAAF56" w14:textId="77777777" w:rsidTr="006B6063">
        <w:trPr>
          <w:trHeight w:val="397"/>
        </w:trPr>
        <w:tc>
          <w:tcPr>
            <w:tcW w:w="1809" w:type="dxa"/>
            <w:vAlign w:val="center"/>
          </w:tcPr>
          <w:p w14:paraId="7B40130D" w14:textId="77777777" w:rsidR="00FE3D2C" w:rsidRPr="00F2299A" w:rsidRDefault="00FE3D2C" w:rsidP="006B6063">
            <w:pPr>
              <w:rPr>
                <w:szCs w:val="20"/>
              </w:rPr>
            </w:pPr>
            <w:r>
              <w:t>ImageStaticDataType.contrastAgentUsed</w:t>
            </w:r>
          </w:p>
        </w:tc>
        <w:tc>
          <w:tcPr>
            <w:tcW w:w="2977" w:type="dxa"/>
            <w:vAlign w:val="center"/>
          </w:tcPr>
          <w:p w14:paraId="6427E5E9" w14:textId="77777777" w:rsidR="00FE3D2C" w:rsidRPr="00F2299A" w:rsidRDefault="00FE3D2C" w:rsidP="006B6063">
            <w:pPr>
              <w:rPr>
                <w:szCs w:val="20"/>
              </w:rPr>
            </w:pPr>
            <w:r>
              <w:rPr>
                <w:szCs w:val="20"/>
              </w:rPr>
              <w:t>Metodspecifikation.använd substans</w:t>
            </w:r>
          </w:p>
        </w:tc>
        <w:tc>
          <w:tcPr>
            <w:tcW w:w="4111" w:type="dxa"/>
            <w:vAlign w:val="center"/>
          </w:tcPr>
          <w:p w14:paraId="69AC1626" w14:textId="3436AE60"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/contrastAgentUsed</w:t>
            </w:r>
          </w:p>
        </w:tc>
      </w:tr>
      <w:tr w:rsidR="00FE3D2C" w:rsidRPr="000B0F50" w14:paraId="1E473C03" w14:textId="77777777" w:rsidTr="006B6063">
        <w:trPr>
          <w:trHeight w:val="397"/>
        </w:trPr>
        <w:tc>
          <w:tcPr>
            <w:tcW w:w="1809" w:type="dxa"/>
            <w:vAlign w:val="center"/>
          </w:tcPr>
          <w:p w14:paraId="25852F90" w14:textId="77777777" w:rsidR="00FE3D2C" w:rsidRPr="00F2299A" w:rsidRDefault="00FE3D2C" w:rsidP="006B6063">
            <w:pPr>
              <w:rPr>
                <w:szCs w:val="20"/>
              </w:rPr>
            </w:pPr>
            <w:r>
              <w:t>ImageStaticDataType.magneticFieldStrength</w:t>
            </w:r>
          </w:p>
        </w:tc>
        <w:tc>
          <w:tcPr>
            <w:tcW w:w="2977" w:type="dxa"/>
            <w:vAlign w:val="center"/>
          </w:tcPr>
          <w:p w14:paraId="017E7F6F"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6CEB69D0" w14:textId="2F6D9BBD"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/magneticFieldStrength</w:t>
            </w:r>
          </w:p>
        </w:tc>
      </w:tr>
      <w:tr w:rsidR="00FE3D2C" w:rsidRPr="000B0F50" w14:paraId="346B50BB" w14:textId="77777777" w:rsidTr="006B6063">
        <w:trPr>
          <w:trHeight w:val="397"/>
        </w:trPr>
        <w:tc>
          <w:tcPr>
            <w:tcW w:w="1809" w:type="dxa"/>
            <w:vAlign w:val="center"/>
          </w:tcPr>
          <w:p w14:paraId="2DD6103D" w14:textId="77777777" w:rsidR="00FE3D2C" w:rsidRPr="00F2299A" w:rsidRDefault="00FE3D2C" w:rsidP="006B6063">
            <w:r>
              <w:t>ImageStaticDataType.copyRight</w:t>
            </w:r>
          </w:p>
        </w:tc>
        <w:tc>
          <w:tcPr>
            <w:tcW w:w="2977" w:type="dxa"/>
            <w:vAlign w:val="center"/>
          </w:tcPr>
          <w:p w14:paraId="0839C323"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2AFFDA6D" w14:textId="613D84A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/copyRight</w:t>
            </w:r>
          </w:p>
        </w:tc>
      </w:tr>
      <w:tr w:rsidR="00FE3D2C" w:rsidRPr="000B0F50" w14:paraId="40174FD9" w14:textId="77777777" w:rsidTr="006B6063">
        <w:trPr>
          <w:trHeight w:val="397"/>
        </w:trPr>
        <w:tc>
          <w:tcPr>
            <w:tcW w:w="1809" w:type="dxa"/>
            <w:vAlign w:val="center"/>
          </w:tcPr>
          <w:p w14:paraId="1404D434" w14:textId="77777777" w:rsidR="00FE3D2C" w:rsidRPr="00F2299A" w:rsidRDefault="00FE3D2C" w:rsidP="006B6063">
            <w:r>
              <w:t>ImageDataType.mediaType</w:t>
            </w:r>
          </w:p>
        </w:tc>
        <w:tc>
          <w:tcPr>
            <w:tcW w:w="2977" w:type="dxa"/>
            <w:vAlign w:val="center"/>
          </w:tcPr>
          <w:p w14:paraId="184D8032" w14:textId="77777777" w:rsidR="00FE3D2C" w:rsidRPr="006F2DD6" w:rsidRDefault="00FE3D2C" w:rsidP="006B6063">
            <w:pPr>
              <w:rPr>
                <w:rFonts w:eastAsia="Arial Unicode MS" w:cs="Arial"/>
                <w:szCs w:val="20"/>
              </w:rPr>
            </w:pPr>
            <w:r>
              <w:rPr>
                <w:rFonts w:cs="Arial"/>
              </w:rPr>
              <w:t>Relaterad information.</w:t>
            </w:r>
            <w:r w:rsidRPr="006F2DD6">
              <w:rPr>
                <w:rFonts w:cs="Arial"/>
              </w:rPr>
              <w:t>relaterad information typ</w:t>
            </w:r>
          </w:p>
        </w:tc>
        <w:tc>
          <w:tcPr>
            <w:tcW w:w="4111" w:type="dxa"/>
            <w:vAlign w:val="center"/>
          </w:tcPr>
          <w:p w14:paraId="703BC591" w14:textId="02E767E5" w:rsidR="00FE3D2C" w:rsidRPr="000B0F50" w:rsidRDefault="006B6063" w:rsidP="006B6063">
            <w:pPr>
              <w:rPr>
                <w:lang w:val="en-US"/>
                <w:rPrChange w:id="804" w:author="Björn Genfors" w:date="2014-03-28T13:02:00Z">
                  <w:rPr/>
                </w:rPrChange>
              </w:rPr>
            </w:pPr>
            <w:r w:rsidRPr="000B0F50">
              <w:rPr>
                <w:lang w:val="en-US"/>
                <w:rPrChange w:id="805" w:author="Björn Genfors" w:date="2014-03-28T13:02:00Z">
                  <w:rPr/>
                </w:rPrChange>
              </w:rPr>
              <w:t>ImagingOutcome</w:t>
            </w:r>
            <w:r w:rsidR="00FE3D2C" w:rsidRPr="000B0F50">
              <w:rPr>
                <w:lang w:val="en-US"/>
                <w:rPrChange w:id="806" w:author="Björn Genfors" w:date="2014-03-28T13:02:00Z">
                  <w:rPr/>
                </w:rPrChange>
              </w:rPr>
              <w:t>/</w:t>
            </w:r>
            <w:r w:rsidR="00FB7B9E" w:rsidRPr="000B0F50">
              <w:rPr>
                <w:lang w:val="en-US"/>
                <w:rPrChange w:id="807" w:author="Björn Genfors" w:date="2014-03-28T13:02:00Z">
                  <w:rPr/>
                </w:rPrChange>
              </w:rPr>
              <w:t>ImagingOutcomeBody</w:t>
            </w:r>
            <w:r w:rsidR="00FE3D2C" w:rsidRPr="000B0F50">
              <w:rPr>
                <w:lang w:val="en-US"/>
                <w:rPrChange w:id="808" w:author="Björn Genfors" w:date="2014-03-28T13:02:00Z">
                  <w:rPr/>
                </w:rPrChange>
              </w:rPr>
              <w:t>/</w:t>
            </w:r>
            <w:r w:rsidR="006736AE" w:rsidRPr="000B0F50">
              <w:rPr>
                <w:lang w:val="en-US"/>
                <w:rPrChange w:id="809" w:author="Björn Genfors" w:date="2014-03-28T13:02:00Z">
                  <w:rPr/>
                </w:rPrChange>
              </w:rPr>
              <w:t>ImageRecording</w:t>
            </w:r>
            <w:r w:rsidR="00FE3D2C" w:rsidRPr="000B0F50">
              <w:rPr>
                <w:lang w:val="en-US"/>
                <w:rPrChange w:id="810" w:author="Björn Genfors" w:date="2014-03-28T13:02:00Z">
                  <w:rPr/>
                </w:rPrChange>
              </w:rPr>
              <w:t>/</w:t>
            </w:r>
            <w:r w:rsidR="006736AE" w:rsidRPr="000B0F50">
              <w:rPr>
                <w:lang w:val="en-US"/>
                <w:rPrChange w:id="811" w:author="Björn Genfors" w:date="2014-03-28T13:02:00Z">
                  <w:rPr/>
                </w:rPrChange>
              </w:rPr>
              <w:t>ImageStructuredData</w:t>
            </w:r>
            <w:r w:rsidR="00FE3D2C" w:rsidRPr="000B0F50">
              <w:rPr>
                <w:lang w:val="en-US"/>
                <w:rPrChange w:id="812" w:author="Björn Genfors" w:date="2014-03-28T13:02:00Z">
                  <w:rPr/>
                </w:rPrChange>
              </w:rPr>
              <w:t>/</w:t>
            </w:r>
            <w:r w:rsidR="006736AE" w:rsidRPr="000B0F50">
              <w:rPr>
                <w:lang w:val="en-US"/>
                <w:rPrChange w:id="813" w:author="Björn Genfors" w:date="2014-03-28T13:02:00Z">
                  <w:rPr/>
                </w:rPrChange>
              </w:rPr>
              <w:t>ImageData</w:t>
            </w:r>
            <w:r w:rsidR="00FE3D2C" w:rsidRPr="000B0F50">
              <w:rPr>
                <w:lang w:val="en-US"/>
                <w:rPrChange w:id="814" w:author="Björn Genfors" w:date="2014-03-28T13:02:00Z">
                  <w:rPr/>
                </w:rPrChange>
              </w:rPr>
              <w:t>/mediaType</w:t>
            </w:r>
          </w:p>
        </w:tc>
      </w:tr>
      <w:tr w:rsidR="00FE3D2C" w:rsidRPr="000B0F50" w14:paraId="36CD5EF2" w14:textId="77777777" w:rsidTr="006B6063">
        <w:trPr>
          <w:trHeight w:val="397"/>
        </w:trPr>
        <w:tc>
          <w:tcPr>
            <w:tcW w:w="1809" w:type="dxa"/>
            <w:vAlign w:val="center"/>
          </w:tcPr>
          <w:p w14:paraId="595F218E" w14:textId="77777777" w:rsidR="00FE3D2C" w:rsidRPr="00F2299A" w:rsidRDefault="00FE3D2C" w:rsidP="006B6063">
            <w:r>
              <w:t>ImageDataType.value</w:t>
            </w:r>
          </w:p>
        </w:tc>
        <w:tc>
          <w:tcPr>
            <w:tcW w:w="2977" w:type="dxa"/>
            <w:vAlign w:val="center"/>
          </w:tcPr>
          <w:p w14:paraId="319729BE" w14:textId="77777777" w:rsidR="00FE3D2C" w:rsidRPr="00F2299A" w:rsidRDefault="00FE3D2C" w:rsidP="006B6063">
            <w:pPr>
              <w:rPr>
                <w:rFonts w:cs="Arial"/>
                <w:spacing w:val="-1"/>
                <w:szCs w:val="20"/>
              </w:rPr>
            </w:pPr>
            <w:r>
              <w:rPr>
                <w:rFonts w:cs="Arial"/>
                <w:spacing w:val="-1"/>
                <w:szCs w:val="20"/>
              </w:rPr>
              <w:t>Relaterad information.</w:t>
            </w:r>
            <w:r w:rsidRPr="00BE7683">
              <w:rPr>
                <w:rFonts w:cs="Arial"/>
                <w:spacing w:val="-1"/>
                <w:szCs w:val="20"/>
              </w:rPr>
              <w:t>relaterat värde</w:t>
            </w:r>
          </w:p>
        </w:tc>
        <w:tc>
          <w:tcPr>
            <w:tcW w:w="4111" w:type="dxa"/>
            <w:vAlign w:val="center"/>
          </w:tcPr>
          <w:p w14:paraId="0F2919BF" w14:textId="6F9EACF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w:t>
            </w:r>
            <w:r w:rsidR="006736AE">
              <w:rPr>
                <w:lang w:val="en-US"/>
              </w:rPr>
              <w:t>ImageData</w:t>
            </w:r>
            <w:r w:rsidR="00FE3D2C" w:rsidRPr="00100F5C">
              <w:rPr>
                <w:lang w:val="en-US"/>
              </w:rPr>
              <w:t>/value</w:t>
            </w:r>
          </w:p>
        </w:tc>
      </w:tr>
      <w:tr w:rsidR="00FE3D2C" w:rsidRPr="000B0F50" w14:paraId="1031A7F5" w14:textId="77777777" w:rsidTr="006B6063">
        <w:trPr>
          <w:trHeight w:val="397"/>
        </w:trPr>
        <w:tc>
          <w:tcPr>
            <w:tcW w:w="1809" w:type="dxa"/>
            <w:vAlign w:val="center"/>
          </w:tcPr>
          <w:p w14:paraId="7FC04A58" w14:textId="77777777" w:rsidR="00FE3D2C" w:rsidRPr="00F2299A" w:rsidRDefault="00FE3D2C" w:rsidP="006B6063">
            <w:r>
              <w:t>ImageDataType.reference</w:t>
            </w:r>
          </w:p>
        </w:tc>
        <w:tc>
          <w:tcPr>
            <w:tcW w:w="2977" w:type="dxa"/>
            <w:vAlign w:val="center"/>
          </w:tcPr>
          <w:p w14:paraId="0EF10968" w14:textId="77777777" w:rsidR="00FE3D2C" w:rsidRPr="00F2299A" w:rsidRDefault="00FE3D2C" w:rsidP="006B6063">
            <w:pPr>
              <w:rPr>
                <w:szCs w:val="20"/>
              </w:rPr>
            </w:pPr>
            <w:r>
              <w:rPr>
                <w:szCs w:val="20"/>
              </w:rPr>
              <w:t>Relaterad information.</w:t>
            </w:r>
            <w:r w:rsidRPr="00C71BFF">
              <w:rPr>
                <w:szCs w:val="20"/>
              </w:rPr>
              <w:t>åtkomst relaterad information</w:t>
            </w:r>
          </w:p>
        </w:tc>
        <w:tc>
          <w:tcPr>
            <w:tcW w:w="4111" w:type="dxa"/>
            <w:vAlign w:val="center"/>
          </w:tcPr>
          <w:p w14:paraId="5002A2F0" w14:textId="3256F1B1" w:rsidR="00FE3D2C" w:rsidRPr="00F2299A" w:rsidRDefault="006B6063" w:rsidP="006B6063">
            <w:pPr>
              <w:rPr>
                <w:lang w:val="en-US"/>
              </w:rPr>
            </w:pPr>
            <w:r w:rsidRPr="000B0F50">
              <w:rPr>
                <w:lang w:val="en-US"/>
                <w:rPrChange w:id="815" w:author="Björn Genfors" w:date="2014-03-28T13:02:00Z">
                  <w:rPr/>
                </w:rPrChange>
              </w:rPr>
              <w:t>ImagingOutcome</w:t>
            </w:r>
            <w:r w:rsidR="00FE3D2C" w:rsidRPr="000B0F50">
              <w:rPr>
                <w:lang w:val="en-US"/>
                <w:rPrChange w:id="816" w:author="Björn Genfors" w:date="2014-03-28T13:02:00Z">
                  <w:rPr/>
                </w:rPrChange>
              </w:rPr>
              <w:t>/</w:t>
            </w:r>
            <w:r w:rsidR="00FB7B9E" w:rsidRPr="000B0F50">
              <w:rPr>
                <w:lang w:val="en-US"/>
                <w:rPrChange w:id="817" w:author="Björn Genfors" w:date="2014-03-28T13:02:00Z">
                  <w:rPr/>
                </w:rPrChange>
              </w:rPr>
              <w:t>ImagingOutcomeBody</w:t>
            </w:r>
            <w:r w:rsidR="00FE3D2C" w:rsidRPr="000B0F50">
              <w:rPr>
                <w:lang w:val="en-US"/>
                <w:rPrChange w:id="818" w:author="Björn Genfors" w:date="2014-03-28T13:02:00Z">
                  <w:rPr/>
                </w:rPrChange>
              </w:rPr>
              <w:t>/</w:t>
            </w:r>
            <w:r w:rsidR="006736AE" w:rsidRPr="000B0F50">
              <w:rPr>
                <w:lang w:val="en-US"/>
                <w:rPrChange w:id="819" w:author="Björn Genfors" w:date="2014-03-28T13:02:00Z">
                  <w:rPr/>
                </w:rPrChange>
              </w:rPr>
              <w:t>ImageRecording</w:t>
            </w:r>
            <w:r w:rsidR="00FE3D2C" w:rsidRPr="000B0F50">
              <w:rPr>
                <w:lang w:val="en-US"/>
                <w:rPrChange w:id="820" w:author="Björn Genfors" w:date="2014-03-28T13:02:00Z">
                  <w:rPr/>
                </w:rPrChange>
              </w:rPr>
              <w:t>/</w:t>
            </w:r>
            <w:r w:rsidR="006736AE" w:rsidRPr="000B0F50">
              <w:rPr>
                <w:lang w:val="en-US"/>
                <w:rPrChange w:id="821" w:author="Björn Genfors" w:date="2014-03-28T13:02:00Z">
                  <w:rPr/>
                </w:rPrChange>
              </w:rPr>
              <w:t>ImageStructuredData</w:t>
            </w:r>
            <w:r w:rsidR="00FE3D2C" w:rsidRPr="000B0F50">
              <w:rPr>
                <w:lang w:val="en-US"/>
                <w:rPrChange w:id="822" w:author="Björn Genfors" w:date="2014-03-28T13:02:00Z">
                  <w:rPr/>
                </w:rPrChange>
              </w:rPr>
              <w:t>/</w:t>
            </w:r>
            <w:r w:rsidR="006736AE" w:rsidRPr="000B0F50">
              <w:rPr>
                <w:lang w:val="en-US"/>
                <w:rPrChange w:id="823" w:author="Björn Genfors" w:date="2014-03-28T13:02:00Z">
                  <w:rPr/>
                </w:rPrChange>
              </w:rPr>
              <w:t>ImageData</w:t>
            </w:r>
            <w:r w:rsidR="00FE3D2C" w:rsidRPr="000B0F50">
              <w:rPr>
                <w:lang w:val="en-US"/>
                <w:rPrChange w:id="824" w:author="Björn Genfors" w:date="2014-03-28T13:02:00Z">
                  <w:rPr/>
                </w:rPrChange>
              </w:rPr>
              <w:t>/reference</w:t>
            </w:r>
          </w:p>
        </w:tc>
      </w:tr>
      <w:tr w:rsidR="00FE3D2C" w:rsidRPr="000B0F50" w14:paraId="514E4248" w14:textId="77777777" w:rsidTr="006B6063">
        <w:trPr>
          <w:trHeight w:val="397"/>
        </w:trPr>
        <w:tc>
          <w:tcPr>
            <w:tcW w:w="1809" w:type="dxa"/>
            <w:vAlign w:val="center"/>
          </w:tcPr>
          <w:p w14:paraId="5C052284" w14:textId="77777777" w:rsidR="00FE3D2C" w:rsidRPr="00F2299A" w:rsidRDefault="00FE3D2C" w:rsidP="006B6063">
            <w:r>
              <w:t>ImageDataType.burnedInAnnotations</w:t>
            </w:r>
          </w:p>
        </w:tc>
        <w:tc>
          <w:tcPr>
            <w:tcW w:w="2977" w:type="dxa"/>
            <w:vAlign w:val="center"/>
          </w:tcPr>
          <w:p w14:paraId="4C0A0ADA"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384F326D" w14:textId="53830A4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w:t>
            </w:r>
            <w:r w:rsidR="006736AE">
              <w:rPr>
                <w:lang w:val="en-US"/>
              </w:rPr>
              <w:t>ImageData</w:t>
            </w:r>
            <w:r w:rsidR="00FE3D2C" w:rsidRPr="00100F5C">
              <w:rPr>
                <w:lang w:val="en-US"/>
              </w:rPr>
              <w:t>/burnedInAnnotations</w:t>
            </w:r>
          </w:p>
        </w:tc>
      </w:tr>
      <w:tr w:rsidR="006816AF" w:rsidRPr="00A214E4" w14:paraId="0F9E8F80" w14:textId="77777777" w:rsidTr="006816AF">
        <w:trPr>
          <w:trHeight w:val="397"/>
        </w:trPr>
        <w:tc>
          <w:tcPr>
            <w:tcW w:w="1809" w:type="dxa"/>
          </w:tcPr>
          <w:p w14:paraId="166CD748" w14:textId="3EF63261" w:rsidR="006816AF" w:rsidRDefault="006816AF" w:rsidP="002F51F9">
            <w:pPr>
              <w:rPr>
                <w:szCs w:val="20"/>
              </w:rPr>
            </w:pPr>
            <w:r>
              <w:rPr>
                <w:rFonts w:cs="Arial"/>
                <w:szCs w:val="20"/>
              </w:rPr>
              <w:lastRenderedPageBreak/>
              <w:t>R</w:t>
            </w:r>
            <w:r w:rsidRPr="004F7E80">
              <w:rPr>
                <w:rFonts w:cs="Arial"/>
                <w:szCs w:val="20"/>
              </w:rPr>
              <w:t>esult</w:t>
            </w:r>
            <w:r w:rsidR="00757546">
              <w:rPr>
                <w:rFonts w:cs="Arial"/>
                <w:szCs w:val="20"/>
              </w:rPr>
              <w:t>Type</w:t>
            </w:r>
          </w:p>
        </w:tc>
        <w:tc>
          <w:tcPr>
            <w:tcW w:w="2977" w:type="dxa"/>
          </w:tcPr>
          <w:p w14:paraId="688BA13F"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4FB5E1A6" w14:textId="77777777" w:rsidR="006816AF" w:rsidRPr="00E14FB7" w:rsidRDefault="006816AF" w:rsidP="002F51F9">
            <w:pPr>
              <w:rPr>
                <w:szCs w:val="20"/>
                <w:lang w:val="en-US"/>
              </w:rPr>
            </w:pPr>
            <w:r>
              <w:rPr>
                <w:szCs w:val="20"/>
                <w:lang w:val="en-US"/>
              </w:rPr>
              <w:t>result</w:t>
            </w:r>
          </w:p>
        </w:tc>
      </w:tr>
      <w:tr w:rsidR="006816AF" w:rsidRPr="00A214E4" w14:paraId="7BF4E1D3" w14:textId="77777777" w:rsidTr="006816AF">
        <w:trPr>
          <w:trHeight w:val="397"/>
        </w:trPr>
        <w:tc>
          <w:tcPr>
            <w:tcW w:w="1809" w:type="dxa"/>
          </w:tcPr>
          <w:p w14:paraId="50F3CE15" w14:textId="05F79938"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resultCode</w:t>
            </w:r>
          </w:p>
        </w:tc>
        <w:tc>
          <w:tcPr>
            <w:tcW w:w="2977" w:type="dxa"/>
          </w:tcPr>
          <w:p w14:paraId="3435D864"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10BB493A" w14:textId="77777777" w:rsidR="006816AF" w:rsidRPr="00E14FB7" w:rsidRDefault="006816AF" w:rsidP="002F51F9">
            <w:pPr>
              <w:rPr>
                <w:szCs w:val="20"/>
                <w:lang w:val="en-US"/>
              </w:rPr>
            </w:pPr>
            <w:r>
              <w:rPr>
                <w:rFonts w:cs="Arial"/>
                <w:szCs w:val="20"/>
              </w:rPr>
              <w:t>result/</w:t>
            </w:r>
            <w:r w:rsidRPr="004F7E80">
              <w:rPr>
                <w:rFonts w:cs="Arial"/>
                <w:szCs w:val="20"/>
              </w:rPr>
              <w:t>resultCode</w:t>
            </w:r>
          </w:p>
        </w:tc>
      </w:tr>
      <w:tr w:rsidR="006816AF" w:rsidRPr="00A214E4" w14:paraId="3850F0C0" w14:textId="77777777" w:rsidTr="006816AF">
        <w:trPr>
          <w:trHeight w:val="397"/>
        </w:trPr>
        <w:tc>
          <w:tcPr>
            <w:tcW w:w="1809" w:type="dxa"/>
          </w:tcPr>
          <w:p w14:paraId="7C885ED9" w14:textId="06BDB4FE"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errorCode</w:t>
            </w:r>
          </w:p>
        </w:tc>
        <w:tc>
          <w:tcPr>
            <w:tcW w:w="2977" w:type="dxa"/>
          </w:tcPr>
          <w:p w14:paraId="16ABAD23"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531DC665" w14:textId="77777777" w:rsidR="006816AF" w:rsidRPr="00E14FB7" w:rsidRDefault="006816AF" w:rsidP="002F51F9">
            <w:pPr>
              <w:rPr>
                <w:szCs w:val="20"/>
                <w:lang w:val="en-US"/>
              </w:rPr>
            </w:pPr>
            <w:r>
              <w:rPr>
                <w:rFonts w:cs="Arial"/>
                <w:szCs w:val="20"/>
              </w:rPr>
              <w:t>result/</w:t>
            </w:r>
            <w:r w:rsidRPr="004F7E80">
              <w:rPr>
                <w:rFonts w:cs="Arial"/>
                <w:szCs w:val="20"/>
              </w:rPr>
              <w:t>errorCode</w:t>
            </w:r>
          </w:p>
        </w:tc>
      </w:tr>
      <w:tr w:rsidR="006816AF" w:rsidRPr="00A214E4" w14:paraId="23E6535C" w14:textId="77777777" w:rsidTr="006816AF">
        <w:trPr>
          <w:trHeight w:val="397"/>
        </w:trPr>
        <w:tc>
          <w:tcPr>
            <w:tcW w:w="1809" w:type="dxa"/>
          </w:tcPr>
          <w:p w14:paraId="1430CA59" w14:textId="36D517DE"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subcode</w:t>
            </w:r>
          </w:p>
        </w:tc>
        <w:tc>
          <w:tcPr>
            <w:tcW w:w="2977" w:type="dxa"/>
          </w:tcPr>
          <w:p w14:paraId="2ECF6E95"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66D21115" w14:textId="77777777" w:rsidR="006816AF" w:rsidRPr="00A214E4" w:rsidRDefault="006816AF" w:rsidP="002F51F9">
            <w:pPr>
              <w:rPr>
                <w:szCs w:val="20"/>
              </w:rPr>
            </w:pPr>
            <w:r>
              <w:rPr>
                <w:rFonts w:cs="Arial"/>
                <w:szCs w:val="20"/>
              </w:rPr>
              <w:t>result/</w:t>
            </w:r>
            <w:r w:rsidRPr="004F7E80">
              <w:rPr>
                <w:rFonts w:cs="Arial"/>
                <w:szCs w:val="20"/>
              </w:rPr>
              <w:t>subcode</w:t>
            </w:r>
          </w:p>
        </w:tc>
      </w:tr>
      <w:tr w:rsidR="006816AF" w:rsidRPr="00A214E4" w14:paraId="0637852E" w14:textId="77777777" w:rsidTr="006816AF">
        <w:trPr>
          <w:trHeight w:val="397"/>
        </w:trPr>
        <w:tc>
          <w:tcPr>
            <w:tcW w:w="1809" w:type="dxa"/>
          </w:tcPr>
          <w:p w14:paraId="5618A625" w14:textId="28015DD7"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logId</w:t>
            </w:r>
          </w:p>
        </w:tc>
        <w:tc>
          <w:tcPr>
            <w:tcW w:w="2977" w:type="dxa"/>
          </w:tcPr>
          <w:p w14:paraId="0AAABC5A"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5308732E" w14:textId="77777777" w:rsidR="006816AF" w:rsidRPr="00A214E4" w:rsidRDefault="006816AF" w:rsidP="002F51F9">
            <w:pPr>
              <w:rPr>
                <w:szCs w:val="20"/>
              </w:rPr>
            </w:pPr>
            <w:r>
              <w:rPr>
                <w:rFonts w:cs="Arial"/>
                <w:szCs w:val="20"/>
              </w:rPr>
              <w:t>result/</w:t>
            </w:r>
            <w:r w:rsidRPr="004F7E80">
              <w:rPr>
                <w:rFonts w:cs="Arial"/>
                <w:szCs w:val="20"/>
              </w:rPr>
              <w:t>logId</w:t>
            </w:r>
          </w:p>
        </w:tc>
      </w:tr>
      <w:tr w:rsidR="006816AF" w:rsidRPr="00A214E4" w14:paraId="195FDD0B" w14:textId="77777777" w:rsidTr="006816AF">
        <w:trPr>
          <w:trHeight w:val="397"/>
        </w:trPr>
        <w:tc>
          <w:tcPr>
            <w:tcW w:w="1809" w:type="dxa"/>
          </w:tcPr>
          <w:p w14:paraId="1AFCE48B" w14:textId="5779D1CD"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message</w:t>
            </w:r>
          </w:p>
        </w:tc>
        <w:tc>
          <w:tcPr>
            <w:tcW w:w="2977" w:type="dxa"/>
          </w:tcPr>
          <w:p w14:paraId="72D87020"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74526E56" w14:textId="77777777" w:rsidR="006816AF" w:rsidRPr="00A214E4" w:rsidRDefault="006816AF" w:rsidP="002F51F9">
            <w:pPr>
              <w:rPr>
                <w:szCs w:val="20"/>
              </w:rPr>
            </w:pPr>
            <w:r>
              <w:rPr>
                <w:rFonts w:cs="Arial"/>
                <w:szCs w:val="20"/>
              </w:rPr>
              <w:t>result/</w:t>
            </w:r>
            <w:r w:rsidRPr="004F7E80">
              <w:rPr>
                <w:rFonts w:cs="Arial"/>
                <w:szCs w:val="20"/>
              </w:rPr>
              <w:t>message</w:t>
            </w:r>
          </w:p>
        </w:tc>
      </w:tr>
    </w:tbl>
    <w:p w14:paraId="44CA0D4B" w14:textId="77777777" w:rsidR="006816AF" w:rsidRDefault="006816AF">
      <w:pPr>
        <w:spacing w:line="240" w:lineRule="auto"/>
      </w:pPr>
    </w:p>
    <w:p w14:paraId="045C16C7" w14:textId="77777777" w:rsidR="00265F33" w:rsidRPr="00CC412F" w:rsidRDefault="00265F33">
      <w:pPr>
        <w:spacing w:line="240" w:lineRule="auto"/>
        <w:rPr>
          <w:rFonts w:eastAsia="Times New Roman"/>
          <w:bCs/>
          <w:sz w:val="30"/>
          <w:szCs w:val="28"/>
        </w:rPr>
      </w:pPr>
      <w:r w:rsidRPr="00CC412F">
        <w:br w:type="page"/>
      </w:r>
    </w:p>
    <w:p w14:paraId="5BE29586" w14:textId="77777777" w:rsidR="007E47C0" w:rsidRPr="00CC412F" w:rsidRDefault="007E47C0" w:rsidP="007E47C0">
      <w:pPr>
        <w:pStyle w:val="Rubrik1"/>
      </w:pPr>
      <w:bookmarkStart w:id="825" w:name="_Toc357754858"/>
      <w:bookmarkStart w:id="826" w:name="_Toc383102087"/>
      <w:r w:rsidRPr="00CC412F">
        <w:lastRenderedPageBreak/>
        <w:t>Tjänstekontrakt</w:t>
      </w:r>
      <w:bookmarkEnd w:id="209"/>
      <w:bookmarkEnd w:id="825"/>
      <w:bookmarkEnd w:id="826"/>
    </w:p>
    <w:p w14:paraId="0A48ED19" w14:textId="652CA76E" w:rsidR="00F27703" w:rsidRPr="00CC412F" w:rsidRDefault="00F27703" w:rsidP="00F27703">
      <w:pPr>
        <w:pStyle w:val="Rubrik2"/>
      </w:pPr>
      <w:bookmarkStart w:id="827" w:name="_Toc248640905"/>
      <w:bookmarkStart w:id="828" w:name="_Toc383102088"/>
      <w:r w:rsidRPr="00CC412F">
        <w:t>GetReferralOutcome</w:t>
      </w:r>
      <w:bookmarkEnd w:id="827"/>
      <w:bookmarkEnd w:id="828"/>
    </w:p>
    <w:p w14:paraId="6364FBD9" w14:textId="77777777" w:rsidR="00F27703" w:rsidRPr="00CC412F" w:rsidRDefault="00F27703" w:rsidP="00F27703">
      <w:pPr>
        <w:spacing w:line="239" w:lineRule="auto"/>
        <w:ind w:right="145"/>
        <w:rPr>
          <w:spacing w:val="-1"/>
        </w:rPr>
      </w:pPr>
      <w:r w:rsidRPr="00CC412F">
        <w:rPr>
          <w:spacing w:val="-1"/>
        </w:rPr>
        <w:t>GetReferralOutcome returnerar svar på en konsultationsremiss. Svarsposterna är sorterade fallande i datumordning.</w:t>
      </w:r>
    </w:p>
    <w:p w14:paraId="64C85207" w14:textId="77777777" w:rsidR="001D061B" w:rsidRPr="00CC412F" w:rsidRDefault="001D061B" w:rsidP="00F27703">
      <w:pPr>
        <w:spacing w:line="239" w:lineRule="auto"/>
        <w:ind w:right="145"/>
        <w:rPr>
          <w:spacing w:val="-1"/>
        </w:rPr>
      </w:pPr>
    </w:p>
    <w:p w14:paraId="15B7709D" w14:textId="77777777" w:rsidR="001D061B" w:rsidRPr="00CC412F" w:rsidRDefault="001D061B" w:rsidP="0046387E">
      <w:pPr>
        <w:pStyle w:val="Rubrik3"/>
        <w:pPrChange w:id="829" w:author="Björn Genfors" w:date="2014-03-28T14:45:00Z">
          <w:pPr/>
        </w:pPrChange>
      </w:pPr>
      <w:bookmarkStart w:id="830" w:name="_Toc379448266"/>
      <w:r w:rsidRPr="00CC412F">
        <w:t>Gemensamma informationskomponenter</w:t>
      </w:r>
      <w:bookmarkEnd w:id="830"/>
    </w:p>
    <w:p w14:paraId="36F2A52D" w14:textId="28DEA96A" w:rsidR="001D061B" w:rsidRPr="002138EC" w:rsidRDefault="001D061B" w:rsidP="002138EC">
      <w:r w:rsidRPr="00CC412F">
        <w:t xml:space="preserve">De gemensamma informationskomponenter som används i detta kontrakt beskrivs i bilagan </w:t>
      </w:r>
      <w:r w:rsidR="002138EC">
        <w:t>”Bilaga_Gemensamma_typer_4.pdf”</w:t>
      </w:r>
    </w:p>
    <w:p w14:paraId="73FFC9EE" w14:textId="77777777" w:rsidR="001D061B" w:rsidRPr="00CC412F" w:rsidRDefault="001D061B" w:rsidP="00F27703">
      <w:pPr>
        <w:spacing w:line="239" w:lineRule="auto"/>
        <w:ind w:right="145"/>
        <w:rPr>
          <w:spacing w:val="-1"/>
        </w:rPr>
      </w:pPr>
    </w:p>
    <w:p w14:paraId="7D90F680" w14:textId="77777777" w:rsidR="007E47C0" w:rsidRPr="00CC412F" w:rsidRDefault="007E47C0" w:rsidP="007E47C0">
      <w:pPr>
        <w:pStyle w:val="Rubrik3"/>
      </w:pPr>
      <w:bookmarkStart w:id="831" w:name="_Toc383102089"/>
      <w:r w:rsidRPr="00CC412F">
        <w:t>Version</w:t>
      </w:r>
      <w:bookmarkEnd w:id="831"/>
    </w:p>
    <w:p w14:paraId="62696F27" w14:textId="418E8125" w:rsidR="007E47C0" w:rsidRPr="00CC412F" w:rsidRDefault="002138EC" w:rsidP="007E47C0">
      <w:r>
        <w:t>2.1</w:t>
      </w:r>
    </w:p>
    <w:p w14:paraId="01DA24DB" w14:textId="77777777" w:rsidR="007E47C0" w:rsidRPr="00CC412F" w:rsidRDefault="007E47C0" w:rsidP="007E47C0"/>
    <w:p w14:paraId="28C49870" w14:textId="77777777" w:rsidR="007E47C0" w:rsidRPr="00CC412F" w:rsidRDefault="007E47C0" w:rsidP="007E47C0">
      <w:pPr>
        <w:pStyle w:val="Rubrik3"/>
      </w:pPr>
      <w:bookmarkStart w:id="832" w:name="_Toc383102090"/>
      <w:r w:rsidRPr="00CC412F">
        <w:t>Fältregler</w:t>
      </w:r>
      <w:bookmarkEnd w:id="832"/>
    </w:p>
    <w:p w14:paraId="1918C0FB" w14:textId="6E5C9284" w:rsidR="007E47C0" w:rsidRPr="00CC412F" w:rsidRDefault="007E47C0" w:rsidP="007E47C0">
      <w:r w:rsidRPr="00CC412F">
        <w:t xml:space="preserve">Nedanstående tabell beskriver varje element i begäran och svar. Har namnet en * finns </w:t>
      </w:r>
      <w:r w:rsidR="00030D6C" w:rsidRPr="00CC412F">
        <w:t>ytterligare</w:t>
      </w:r>
      <w:r w:rsidRPr="00CC412F">
        <w:t xml:space="preserve"> regler för detta element och beskrivs mer i detalj i stycket Regler. </w:t>
      </w:r>
    </w:p>
    <w:p w14:paraId="65B021D1" w14:textId="77777777" w:rsidR="007E47C0" w:rsidRPr="00CC412F" w:rsidRDefault="007E47C0" w:rsidP="007E47C0"/>
    <w:tbl>
      <w:tblPr>
        <w:tblStyle w:val="Tabellrutnt"/>
        <w:tblW w:w="9606" w:type="dxa"/>
        <w:tblLayout w:type="fixed"/>
        <w:tblLook w:val="04A0" w:firstRow="1" w:lastRow="0" w:firstColumn="1" w:lastColumn="0" w:noHBand="0" w:noVBand="1"/>
      </w:tblPr>
      <w:tblGrid>
        <w:gridCol w:w="2660"/>
        <w:gridCol w:w="1417"/>
        <w:gridCol w:w="4111"/>
        <w:gridCol w:w="1418"/>
      </w:tblGrid>
      <w:tr w:rsidR="007E47C0" w:rsidRPr="006B6063" w14:paraId="4CEF5709" w14:textId="77777777" w:rsidTr="008E0B87">
        <w:trPr>
          <w:trHeight w:val="384"/>
        </w:trPr>
        <w:tc>
          <w:tcPr>
            <w:tcW w:w="2660" w:type="dxa"/>
            <w:shd w:val="clear" w:color="auto" w:fill="BFBFBF" w:themeFill="background1" w:themeFillShade="BF"/>
            <w:vAlign w:val="bottom"/>
          </w:tcPr>
          <w:p w14:paraId="310E3774" w14:textId="77777777" w:rsidR="007E47C0" w:rsidRPr="006B6063" w:rsidRDefault="007E47C0" w:rsidP="00514BAB">
            <w:pPr>
              <w:rPr>
                <w:b/>
                <w:szCs w:val="20"/>
              </w:rPr>
            </w:pPr>
            <w:r w:rsidRPr="006B6063">
              <w:rPr>
                <w:b/>
                <w:szCs w:val="20"/>
              </w:rPr>
              <w:t>Namn</w:t>
            </w:r>
          </w:p>
        </w:tc>
        <w:tc>
          <w:tcPr>
            <w:tcW w:w="1417" w:type="dxa"/>
            <w:shd w:val="clear" w:color="auto" w:fill="BFBFBF" w:themeFill="background1" w:themeFillShade="BF"/>
            <w:vAlign w:val="bottom"/>
          </w:tcPr>
          <w:p w14:paraId="09721F88" w14:textId="77777777" w:rsidR="007E47C0" w:rsidRPr="006B6063" w:rsidRDefault="007E47C0" w:rsidP="00514BAB">
            <w:pPr>
              <w:rPr>
                <w:b/>
                <w:szCs w:val="20"/>
              </w:rPr>
            </w:pPr>
            <w:r w:rsidRPr="006B6063">
              <w:rPr>
                <w:b/>
                <w:szCs w:val="20"/>
              </w:rPr>
              <w:t>Typ</w:t>
            </w:r>
          </w:p>
        </w:tc>
        <w:tc>
          <w:tcPr>
            <w:tcW w:w="4111" w:type="dxa"/>
            <w:shd w:val="clear" w:color="auto" w:fill="BFBFBF" w:themeFill="background1" w:themeFillShade="BF"/>
            <w:vAlign w:val="bottom"/>
          </w:tcPr>
          <w:p w14:paraId="7A305555" w14:textId="77777777" w:rsidR="007E47C0" w:rsidRPr="006B6063" w:rsidRDefault="007E47C0" w:rsidP="008E0B87">
            <w:pPr>
              <w:rPr>
                <w:b/>
                <w:szCs w:val="20"/>
              </w:rPr>
            </w:pPr>
            <w:r w:rsidRPr="006B6063">
              <w:rPr>
                <w:b/>
                <w:szCs w:val="20"/>
              </w:rPr>
              <w:t>Beskrivning</w:t>
            </w:r>
          </w:p>
        </w:tc>
        <w:tc>
          <w:tcPr>
            <w:tcW w:w="1418" w:type="dxa"/>
            <w:shd w:val="clear" w:color="auto" w:fill="BFBFBF" w:themeFill="background1" w:themeFillShade="BF"/>
            <w:vAlign w:val="bottom"/>
          </w:tcPr>
          <w:p w14:paraId="2B468F2C" w14:textId="47076361" w:rsidR="007E47C0" w:rsidRPr="006B6063" w:rsidRDefault="007E47C0" w:rsidP="003A6D72">
            <w:pPr>
              <w:jc w:val="center"/>
              <w:rPr>
                <w:b/>
                <w:szCs w:val="20"/>
              </w:rPr>
            </w:pPr>
            <w:r w:rsidRPr="006B6063">
              <w:rPr>
                <w:b/>
                <w:szCs w:val="20"/>
              </w:rPr>
              <w:t>Kardi</w:t>
            </w:r>
            <w:r w:rsidR="0027683A" w:rsidRPr="006B6063">
              <w:rPr>
                <w:b/>
                <w:szCs w:val="20"/>
              </w:rPr>
              <w:t>-</w:t>
            </w:r>
            <w:r w:rsidRPr="006B6063">
              <w:rPr>
                <w:b/>
                <w:szCs w:val="20"/>
              </w:rPr>
              <w:t>nalitet</w:t>
            </w:r>
          </w:p>
        </w:tc>
      </w:tr>
      <w:tr w:rsidR="001D061B" w:rsidRPr="006B6063" w14:paraId="75F129A2" w14:textId="77777777" w:rsidTr="008E0B87">
        <w:tc>
          <w:tcPr>
            <w:tcW w:w="2660" w:type="dxa"/>
            <w:shd w:val="clear" w:color="auto" w:fill="D9D9D9" w:themeFill="background1" w:themeFillShade="D9"/>
          </w:tcPr>
          <w:p w14:paraId="14EADC20" w14:textId="1528C327" w:rsidR="001D061B" w:rsidRPr="006B6063" w:rsidRDefault="001D061B" w:rsidP="00514BAB">
            <w:pPr>
              <w:pStyle w:val="TableParagraph"/>
              <w:spacing w:line="229" w:lineRule="exact"/>
              <w:ind w:left="102"/>
              <w:rPr>
                <w:rFonts w:ascii="Georgia" w:eastAsia="Times New Roman" w:hAnsi="Georgia" w:cs="Times New Roman"/>
                <w:b/>
                <w:spacing w:val="-1"/>
                <w:sz w:val="20"/>
                <w:szCs w:val="20"/>
              </w:rPr>
            </w:pPr>
            <w:r w:rsidRPr="006B6063">
              <w:rPr>
                <w:rFonts w:ascii="Georgia" w:hAnsi="Georgia"/>
                <w:b/>
                <w:spacing w:val="-1"/>
                <w:sz w:val="20"/>
                <w:szCs w:val="20"/>
              </w:rPr>
              <w:t>Beg</w:t>
            </w:r>
            <w:r w:rsidRPr="006B6063">
              <w:rPr>
                <w:rFonts w:ascii="Georgia" w:hAnsi="Georgia"/>
                <w:b/>
                <w:sz w:val="20"/>
                <w:szCs w:val="20"/>
              </w:rPr>
              <w:t>ä</w:t>
            </w:r>
            <w:r w:rsidRPr="006B6063">
              <w:rPr>
                <w:rFonts w:ascii="Georgia" w:hAnsi="Georgia"/>
                <w:b/>
                <w:spacing w:val="-1"/>
                <w:sz w:val="20"/>
                <w:szCs w:val="20"/>
              </w:rPr>
              <w:t>ran</w:t>
            </w:r>
          </w:p>
        </w:tc>
        <w:tc>
          <w:tcPr>
            <w:tcW w:w="1417" w:type="dxa"/>
            <w:shd w:val="clear" w:color="auto" w:fill="D9D9D9" w:themeFill="background1" w:themeFillShade="D9"/>
          </w:tcPr>
          <w:p w14:paraId="110B61AA" w14:textId="77777777" w:rsidR="001D061B" w:rsidRPr="006B6063" w:rsidRDefault="001D061B" w:rsidP="00514BAB">
            <w:pPr>
              <w:pStyle w:val="TableParagraph"/>
              <w:spacing w:line="226" w:lineRule="exact"/>
              <w:ind w:left="102"/>
              <w:rPr>
                <w:rFonts w:ascii="Georgia" w:eastAsia="Times New Roman" w:hAnsi="Georgia" w:cs="Times New Roman"/>
                <w:spacing w:val="-1"/>
                <w:sz w:val="20"/>
                <w:szCs w:val="20"/>
              </w:rPr>
            </w:pPr>
          </w:p>
        </w:tc>
        <w:tc>
          <w:tcPr>
            <w:tcW w:w="4111" w:type="dxa"/>
            <w:shd w:val="clear" w:color="auto" w:fill="D9D9D9" w:themeFill="background1" w:themeFillShade="D9"/>
          </w:tcPr>
          <w:p w14:paraId="7CAE6669" w14:textId="77777777" w:rsidR="001D061B" w:rsidRPr="006B6063" w:rsidRDefault="001D061B" w:rsidP="008E0B87">
            <w:pPr>
              <w:pStyle w:val="TableParagraph"/>
              <w:spacing w:line="226" w:lineRule="exact"/>
              <w:ind w:left="102"/>
              <w:rPr>
                <w:rFonts w:ascii="Georgia" w:eastAsia="Times New Roman" w:hAnsi="Georgia" w:cs="Times New Roman"/>
                <w:spacing w:val="-1"/>
                <w:sz w:val="20"/>
                <w:szCs w:val="20"/>
              </w:rPr>
            </w:pPr>
          </w:p>
        </w:tc>
        <w:tc>
          <w:tcPr>
            <w:tcW w:w="1418" w:type="dxa"/>
            <w:shd w:val="clear" w:color="auto" w:fill="D9D9D9" w:themeFill="background1" w:themeFillShade="D9"/>
          </w:tcPr>
          <w:p w14:paraId="499BB810" w14:textId="77777777" w:rsidR="001D061B" w:rsidRPr="006B6063" w:rsidRDefault="001D061B" w:rsidP="003A6D72">
            <w:pPr>
              <w:pStyle w:val="TableParagraph"/>
              <w:spacing w:line="226" w:lineRule="exact"/>
              <w:ind w:left="102"/>
              <w:jc w:val="center"/>
              <w:rPr>
                <w:rFonts w:ascii="Georgia" w:eastAsia="Times New Roman" w:hAnsi="Georgia" w:cs="Times New Roman"/>
                <w:spacing w:val="-1"/>
                <w:sz w:val="20"/>
                <w:szCs w:val="20"/>
              </w:rPr>
            </w:pPr>
          </w:p>
        </w:tc>
      </w:tr>
      <w:tr w:rsidR="001D061B" w:rsidRPr="006B6063" w14:paraId="14058A2F" w14:textId="77777777" w:rsidTr="00514BAB">
        <w:tc>
          <w:tcPr>
            <w:tcW w:w="2660" w:type="dxa"/>
          </w:tcPr>
          <w:p w14:paraId="3BF48D26" w14:textId="3392E100" w:rsidR="001D061B" w:rsidRPr="006B6063" w:rsidRDefault="001D061B" w:rsidP="00514BAB">
            <w:pPr>
              <w:pStyle w:val="TableParagraph"/>
              <w:spacing w:line="229" w:lineRule="exact"/>
              <w:ind w:left="102"/>
              <w:rPr>
                <w:rFonts w:ascii="Georgia" w:hAnsi="Georgia"/>
                <w:b/>
                <w:spacing w:val="-1"/>
                <w:sz w:val="20"/>
                <w:szCs w:val="20"/>
              </w:rPr>
            </w:pPr>
            <w:r w:rsidRPr="006B6063">
              <w:rPr>
                <w:rFonts w:ascii="Georgia" w:hAnsi="Georgia"/>
                <w:sz w:val="20"/>
                <w:szCs w:val="20"/>
              </w:rPr>
              <w:t xml:space="preserve">careUnitHSAid </w:t>
            </w:r>
          </w:p>
        </w:tc>
        <w:tc>
          <w:tcPr>
            <w:tcW w:w="1417" w:type="dxa"/>
          </w:tcPr>
          <w:p w14:paraId="2FD7B895" w14:textId="0B501569" w:rsidR="001D061B" w:rsidRPr="006B6063" w:rsidRDefault="001D061B" w:rsidP="00514BAB">
            <w:pPr>
              <w:pStyle w:val="TableParagraph"/>
              <w:spacing w:line="226" w:lineRule="exact"/>
              <w:ind w:left="102"/>
              <w:rPr>
                <w:rFonts w:ascii="Georgia" w:eastAsia="Times New Roman" w:hAnsi="Georgia" w:cs="Times New Roman"/>
                <w:spacing w:val="-1"/>
                <w:sz w:val="20"/>
                <w:szCs w:val="20"/>
              </w:rPr>
            </w:pPr>
            <w:r w:rsidRPr="006B6063">
              <w:rPr>
                <w:rFonts w:ascii="Georgia" w:hAnsi="Georgia"/>
                <w:spacing w:val="-1"/>
                <w:sz w:val="20"/>
                <w:szCs w:val="20"/>
              </w:rPr>
              <w:t>HSA</w:t>
            </w:r>
            <w:ins w:id="833" w:author="Björn Genfors" w:date="2014-03-28T14:22:00Z">
              <w:r w:rsidR="00FB173C">
                <w:rPr>
                  <w:rFonts w:ascii="Georgia" w:hAnsi="Georgia"/>
                  <w:spacing w:val="-1"/>
                  <w:sz w:val="20"/>
                  <w:szCs w:val="20"/>
                </w:rPr>
                <w:t>I</w:t>
              </w:r>
            </w:ins>
            <w:del w:id="834" w:author="Björn Genfors" w:date="2014-03-28T14:22:00Z">
              <w:r w:rsidRPr="006B6063" w:rsidDel="00FB173C">
                <w:rPr>
                  <w:rFonts w:ascii="Georgia" w:hAnsi="Georgia"/>
                  <w:spacing w:val="-1"/>
                  <w:sz w:val="20"/>
                  <w:szCs w:val="20"/>
                </w:rPr>
                <w:delText>i</w:delText>
              </w:r>
            </w:del>
            <w:r w:rsidRPr="006B6063">
              <w:rPr>
                <w:rFonts w:ascii="Georgia" w:hAnsi="Georgia"/>
                <w:spacing w:val="-1"/>
                <w:sz w:val="20"/>
                <w:szCs w:val="20"/>
              </w:rPr>
              <w:t>dType</w:t>
            </w:r>
          </w:p>
        </w:tc>
        <w:tc>
          <w:tcPr>
            <w:tcW w:w="4111" w:type="dxa"/>
          </w:tcPr>
          <w:p w14:paraId="01D0F470" w14:textId="23C86FED" w:rsidR="001D061B" w:rsidRPr="006B6063" w:rsidRDefault="001D061B" w:rsidP="008E0B87">
            <w:pPr>
              <w:pStyle w:val="TableParagraph"/>
              <w:spacing w:line="226" w:lineRule="exact"/>
              <w:ind w:left="102"/>
              <w:rPr>
                <w:rFonts w:ascii="Georgia" w:eastAsia="Times New Roman" w:hAnsi="Georgia" w:cs="Times New Roman"/>
                <w:spacing w:val="-1"/>
                <w:sz w:val="20"/>
                <w:szCs w:val="20"/>
              </w:rPr>
            </w:pPr>
            <w:r w:rsidRPr="006B6063">
              <w:rPr>
                <w:rFonts w:ascii="Georgia" w:hAnsi="Georgia"/>
                <w:spacing w:val="-1"/>
                <w:sz w:val="20"/>
                <w:szCs w:val="20"/>
              </w:rPr>
              <w:t>Filtrering på Vårdenhet vilket motsvarar healthcareProfessionalCareUnitHSAId i accountableHealthcareProfessional.</w:t>
            </w:r>
          </w:p>
        </w:tc>
        <w:tc>
          <w:tcPr>
            <w:tcW w:w="1418" w:type="dxa"/>
          </w:tcPr>
          <w:p w14:paraId="5B7AA792" w14:textId="77777777" w:rsidR="001D061B" w:rsidRPr="006B6063" w:rsidRDefault="001D061B" w:rsidP="003A6D72">
            <w:pPr>
              <w:spacing w:line="229" w:lineRule="exact"/>
              <w:ind w:left="102"/>
              <w:jc w:val="center"/>
              <w:rPr>
                <w:szCs w:val="20"/>
              </w:rPr>
            </w:pPr>
            <w:r w:rsidRPr="006B6063">
              <w:rPr>
                <w:szCs w:val="20"/>
              </w:rPr>
              <w:t>0.</w:t>
            </w:r>
            <w:r w:rsidRPr="006B6063">
              <w:rPr>
                <w:spacing w:val="-1"/>
                <w:szCs w:val="20"/>
              </w:rPr>
              <w:t>.</w:t>
            </w:r>
            <w:r w:rsidRPr="006B6063">
              <w:rPr>
                <w:szCs w:val="20"/>
              </w:rPr>
              <w:t>*</w:t>
            </w:r>
          </w:p>
          <w:p w14:paraId="483E2B07" w14:textId="77777777" w:rsidR="001D061B" w:rsidRPr="006B6063" w:rsidRDefault="001D061B" w:rsidP="003A6D72">
            <w:pPr>
              <w:pStyle w:val="TableParagraph"/>
              <w:spacing w:line="226" w:lineRule="exact"/>
              <w:ind w:left="102"/>
              <w:jc w:val="center"/>
              <w:rPr>
                <w:rFonts w:ascii="Georgia" w:eastAsia="Times New Roman" w:hAnsi="Georgia" w:cs="Times New Roman"/>
                <w:spacing w:val="-1"/>
                <w:sz w:val="20"/>
                <w:szCs w:val="20"/>
              </w:rPr>
            </w:pPr>
          </w:p>
        </w:tc>
      </w:tr>
      <w:tr w:rsidR="001D061B" w:rsidRPr="006B6063" w14:paraId="7D0BDD62" w14:textId="77777777" w:rsidTr="00514BAB">
        <w:tc>
          <w:tcPr>
            <w:tcW w:w="2660" w:type="dxa"/>
          </w:tcPr>
          <w:p w14:paraId="0113580B" w14:textId="4B390697"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patientId</w:t>
            </w:r>
          </w:p>
        </w:tc>
        <w:tc>
          <w:tcPr>
            <w:tcW w:w="1417" w:type="dxa"/>
          </w:tcPr>
          <w:p w14:paraId="5E253C1E" w14:textId="65BEB0C9"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PersonIdType</w:t>
            </w:r>
          </w:p>
        </w:tc>
        <w:tc>
          <w:tcPr>
            <w:tcW w:w="4111" w:type="dxa"/>
          </w:tcPr>
          <w:p w14:paraId="5580257D" w14:textId="5F90F85E"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 xml:space="preserve">Id för patienten. </w:t>
            </w:r>
            <w:r w:rsidRPr="006B6063">
              <w:rPr>
                <w:rFonts w:ascii="Georgia" w:hAnsi="Georgia"/>
                <w:spacing w:val="-1"/>
                <w:sz w:val="20"/>
                <w:szCs w:val="20"/>
              </w:rPr>
              <w:br/>
              <w:t>value sätts till patientens identifierare. Anges med 12 tecken utan avskiljare.</w:t>
            </w:r>
            <w:r w:rsidRPr="006B6063">
              <w:rPr>
                <w:rFonts w:ascii="Georgia" w:hAnsi="Georgia"/>
                <w:spacing w:val="-1"/>
                <w:sz w:val="20"/>
                <w:szCs w:val="20"/>
              </w:rPr>
              <w:br/>
              <w:t xml:space="preserve">Type sätts till OID för typ av identifierare. </w:t>
            </w:r>
            <w:r w:rsidRPr="006B6063">
              <w:rPr>
                <w:rFonts w:ascii="Georgia" w:hAnsi="Georgia"/>
                <w:spacing w:val="-1"/>
                <w:sz w:val="20"/>
                <w:szCs w:val="20"/>
              </w:rPr>
              <w:br/>
              <w:t>För personnummer ska Skatteverkets personnummer (1.2.752.129.2.1.3.1).</w:t>
            </w:r>
            <w:r w:rsidRPr="006B6063">
              <w:rPr>
                <w:rFonts w:ascii="Georgia" w:hAnsi="Georgia"/>
                <w:spacing w:val="-1"/>
                <w:sz w:val="20"/>
                <w:szCs w:val="20"/>
              </w:rPr>
              <w:br/>
              <w:t>För samordningsnummer ska Skatteverkets samordningsnummer (1.2.752.129.2.1.3.3).</w:t>
            </w:r>
            <w:r w:rsidRPr="006B6063">
              <w:rPr>
                <w:rFonts w:ascii="Georgia" w:hAnsi="Georgia"/>
                <w:spacing w:val="-1"/>
                <w:sz w:val="20"/>
                <w:szCs w:val="20"/>
              </w:rPr>
              <w:br/>
              <w:t>För reservnummer används lokalt definierade reservnummet, exempelvis SLL reservnummer (1.2.752.97.3.1.3)</w:t>
            </w:r>
          </w:p>
        </w:tc>
        <w:tc>
          <w:tcPr>
            <w:tcW w:w="1418" w:type="dxa"/>
          </w:tcPr>
          <w:p w14:paraId="302B0281" w14:textId="579516D2" w:rsidR="001D061B" w:rsidRPr="006B6063" w:rsidRDefault="001D061B" w:rsidP="003A6D72">
            <w:pPr>
              <w:spacing w:line="229" w:lineRule="exact"/>
              <w:ind w:left="102"/>
              <w:jc w:val="center"/>
              <w:rPr>
                <w:szCs w:val="20"/>
              </w:rPr>
            </w:pPr>
            <w:r w:rsidRPr="006B6063">
              <w:rPr>
                <w:szCs w:val="20"/>
              </w:rPr>
              <w:t>1..1</w:t>
            </w:r>
          </w:p>
        </w:tc>
      </w:tr>
      <w:tr w:rsidR="001D061B" w:rsidRPr="006B6063" w14:paraId="5F2DC0EA" w14:textId="77777777" w:rsidTr="00514BAB">
        <w:tc>
          <w:tcPr>
            <w:tcW w:w="2660" w:type="dxa"/>
          </w:tcPr>
          <w:p w14:paraId="0E3FE5C8" w14:textId="2402691F" w:rsidR="001D061B" w:rsidRPr="006B6063" w:rsidRDefault="00817C37" w:rsidP="00514BAB">
            <w:pPr>
              <w:pStyle w:val="TableParagraph"/>
              <w:spacing w:line="229" w:lineRule="exact"/>
              <w:ind w:left="102"/>
              <w:rPr>
                <w:rFonts w:ascii="Georgia" w:hAnsi="Georgia"/>
                <w:sz w:val="20"/>
                <w:szCs w:val="20"/>
              </w:rPr>
            </w:pPr>
            <w:ins w:id="835" w:author="Björn Genfors" w:date="2014-03-28T14:31:00Z">
              <w:r>
                <w:rPr>
                  <w:rFonts w:ascii="Georgia" w:hAnsi="Georgia"/>
                  <w:sz w:val="20"/>
                  <w:szCs w:val="20"/>
                </w:rPr>
                <w:t>date</w:t>
              </w:r>
            </w:ins>
            <w:del w:id="836" w:author="Björn Genfors" w:date="2014-03-28T14:31:00Z">
              <w:r w:rsidR="001D061B" w:rsidRPr="006B6063" w:rsidDel="00817C37">
                <w:rPr>
                  <w:rFonts w:ascii="Georgia" w:hAnsi="Georgia"/>
                  <w:sz w:val="20"/>
                  <w:szCs w:val="20"/>
                </w:rPr>
                <w:delText>time</w:delText>
              </w:r>
            </w:del>
            <w:r w:rsidR="001D061B" w:rsidRPr="006B6063">
              <w:rPr>
                <w:rFonts w:ascii="Georgia" w:hAnsi="Georgia"/>
                <w:sz w:val="20"/>
                <w:szCs w:val="20"/>
              </w:rPr>
              <w:t>Period</w:t>
            </w:r>
          </w:p>
        </w:tc>
        <w:tc>
          <w:tcPr>
            <w:tcW w:w="1417" w:type="dxa"/>
          </w:tcPr>
          <w:p w14:paraId="445EDE7B" w14:textId="59E6198A"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DatePeriodType</w:t>
            </w:r>
          </w:p>
        </w:tc>
        <w:tc>
          <w:tcPr>
            <w:tcW w:w="4111" w:type="dxa"/>
          </w:tcPr>
          <w:p w14:paraId="02A5B1E1" w14:textId="0C76D20C" w:rsidR="00FB173C" w:rsidRDefault="001D061B" w:rsidP="008E0B87">
            <w:pPr>
              <w:pStyle w:val="TableParagraph"/>
              <w:spacing w:line="226" w:lineRule="exact"/>
              <w:ind w:left="102"/>
              <w:rPr>
                <w:ins w:id="837" w:author="Björn Genfors" w:date="2014-03-28T14:24:00Z"/>
                <w:rFonts w:ascii="Georgia" w:hAnsi="Georgia"/>
                <w:spacing w:val="-1"/>
                <w:sz w:val="20"/>
                <w:szCs w:val="20"/>
              </w:rPr>
            </w:pPr>
            <w:commentRangeStart w:id="838"/>
            <w:del w:id="839" w:author="Björn Genfors" w:date="2014-03-28T14:25:00Z">
              <w:r w:rsidRPr="006B6063" w:rsidDel="00FB173C">
                <w:rPr>
                  <w:rFonts w:ascii="Georgia" w:hAnsi="Georgia"/>
                  <w:spacing w:val="-1"/>
                  <w:sz w:val="20"/>
                  <w:szCs w:val="20"/>
                </w:rPr>
                <w:delText>Begränsning av sökningen i tid. Begränsningen sker genom att resultatet innehåller de poster som i något av de tidsfält som ingår i svarsmeddelandet anger en tidpunkt som ligger inom det sökta tidsintervallet (start- och slutpunkt inkluderas i intervallet).</w:delText>
              </w:r>
              <w:commentRangeEnd w:id="838"/>
              <w:r w:rsidR="002138EC" w:rsidRPr="006B6063" w:rsidDel="00FB173C">
                <w:rPr>
                  <w:rStyle w:val="Kommentarsreferens"/>
                  <w:rFonts w:ascii="Georgia" w:eastAsia="ヒラギノ角ゴ Pro W3" w:hAnsi="Georgia" w:cs="Times New Roman"/>
                  <w:i/>
                  <w:color w:val="000000"/>
                  <w:sz w:val="20"/>
                  <w:szCs w:val="20"/>
                  <w:lang w:val="en-GB"/>
                </w:rPr>
                <w:commentReference w:id="838"/>
              </w:r>
            </w:del>
          </w:p>
          <w:p w14:paraId="0689F0B3" w14:textId="35842F64" w:rsidR="00FB173C" w:rsidRPr="006B6063" w:rsidRDefault="00FB173C" w:rsidP="00FB173C">
            <w:pPr>
              <w:pStyle w:val="TableParagraph"/>
              <w:spacing w:line="226" w:lineRule="exact"/>
              <w:ind w:left="102"/>
              <w:rPr>
                <w:rFonts w:ascii="Georgia" w:hAnsi="Georgia"/>
                <w:spacing w:val="-1"/>
                <w:sz w:val="20"/>
                <w:szCs w:val="20"/>
              </w:rPr>
              <w:pPrChange w:id="840" w:author="Björn Genfors" w:date="2014-03-28T14:24:00Z">
                <w:pPr>
                  <w:pStyle w:val="TableParagraph"/>
                  <w:spacing w:line="226" w:lineRule="exact"/>
                  <w:ind w:left="102"/>
                </w:pPr>
              </w:pPrChange>
            </w:pPr>
            <w:ins w:id="841" w:author="Björn Genfors" w:date="2014-03-28T14:24:00Z">
              <w:r w:rsidRPr="00FB173C">
                <w:rPr>
                  <w:rFonts w:ascii="Georgia" w:hAnsi="Georgia"/>
                  <w:spacing w:val="-1"/>
                  <w:sz w:val="20"/>
                  <w:szCs w:val="20"/>
                  <w:highlight w:val="yellow"/>
                  <w:rPrChange w:id="842" w:author="Björn Genfors" w:date="2014-03-28T14:25:00Z">
                    <w:rPr>
                      <w:rFonts w:ascii="Georgia" w:hAnsi="Georgia"/>
                      <w:spacing w:val="-1"/>
                      <w:sz w:val="20"/>
                      <w:szCs w:val="20"/>
                    </w:rPr>
                  </w:rPrChange>
                </w:rPr>
                <w:t>Begränsning av sökningen i tid. Begränsningen sker genom att resultatet innehåller de poster vars, av tidsfälten authorTime och signatureTime, bildade tidsintervall till någon del överlappar med det tidsintervall som anges i begäran. Ändpunkterna inkluderas i respektive intervall.</w:t>
              </w:r>
            </w:ins>
          </w:p>
        </w:tc>
        <w:tc>
          <w:tcPr>
            <w:tcW w:w="1418" w:type="dxa"/>
          </w:tcPr>
          <w:p w14:paraId="74E3B899" w14:textId="0CAE57F6" w:rsidR="001D061B" w:rsidRPr="006B6063" w:rsidRDefault="001D061B" w:rsidP="003A6D72">
            <w:pPr>
              <w:spacing w:line="229" w:lineRule="exact"/>
              <w:ind w:left="102"/>
              <w:jc w:val="center"/>
              <w:rPr>
                <w:szCs w:val="20"/>
              </w:rPr>
            </w:pPr>
            <w:r w:rsidRPr="006B6063">
              <w:rPr>
                <w:szCs w:val="20"/>
              </w:rPr>
              <w:t>0..1</w:t>
            </w:r>
          </w:p>
        </w:tc>
      </w:tr>
      <w:tr w:rsidR="001D061B" w:rsidRPr="006B6063" w14:paraId="0D10A790" w14:textId="77777777" w:rsidTr="00514BAB">
        <w:tc>
          <w:tcPr>
            <w:tcW w:w="2660" w:type="dxa"/>
          </w:tcPr>
          <w:p w14:paraId="05A32F70" w14:textId="52F8F689"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lastRenderedPageBreak/>
              <w:t>../start</w:t>
            </w:r>
          </w:p>
        </w:tc>
        <w:tc>
          <w:tcPr>
            <w:tcW w:w="1417" w:type="dxa"/>
          </w:tcPr>
          <w:p w14:paraId="605F7E61" w14:textId="3416BA97"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4A803865" w14:textId="6700FE02"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Startdatum. Format ÅÅÅÅMMDD.</w:t>
            </w:r>
          </w:p>
        </w:tc>
        <w:tc>
          <w:tcPr>
            <w:tcW w:w="1418" w:type="dxa"/>
          </w:tcPr>
          <w:p w14:paraId="34005D86" w14:textId="2C1D73AF" w:rsidR="001D061B" w:rsidRPr="006B6063" w:rsidRDefault="001D061B" w:rsidP="003A6D72">
            <w:pPr>
              <w:spacing w:line="229" w:lineRule="exact"/>
              <w:ind w:left="102"/>
              <w:jc w:val="center"/>
              <w:rPr>
                <w:szCs w:val="20"/>
              </w:rPr>
            </w:pPr>
            <w:r w:rsidRPr="006B6063">
              <w:rPr>
                <w:szCs w:val="20"/>
              </w:rPr>
              <w:t>1..1</w:t>
            </w:r>
          </w:p>
        </w:tc>
      </w:tr>
      <w:tr w:rsidR="001D061B" w:rsidRPr="006B6063" w14:paraId="3568D324" w14:textId="77777777" w:rsidTr="00514BAB">
        <w:tc>
          <w:tcPr>
            <w:tcW w:w="2660" w:type="dxa"/>
          </w:tcPr>
          <w:p w14:paraId="4B92534F" w14:textId="1178D4D6"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../end</w:t>
            </w:r>
          </w:p>
        </w:tc>
        <w:tc>
          <w:tcPr>
            <w:tcW w:w="1417" w:type="dxa"/>
          </w:tcPr>
          <w:p w14:paraId="4792DE22" w14:textId="6389D787"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68608F6C" w14:textId="3A1E4251"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Slutdatum. Format ÅÅÅÅMMDD.</w:t>
            </w:r>
          </w:p>
        </w:tc>
        <w:tc>
          <w:tcPr>
            <w:tcW w:w="1418" w:type="dxa"/>
          </w:tcPr>
          <w:p w14:paraId="5B6B109A" w14:textId="35E2E2F6" w:rsidR="001D061B" w:rsidRPr="006B6063" w:rsidRDefault="001D061B" w:rsidP="003A6D72">
            <w:pPr>
              <w:spacing w:line="229" w:lineRule="exact"/>
              <w:ind w:left="102"/>
              <w:jc w:val="center"/>
              <w:rPr>
                <w:szCs w:val="20"/>
              </w:rPr>
            </w:pPr>
            <w:r w:rsidRPr="006B6063">
              <w:rPr>
                <w:szCs w:val="20"/>
              </w:rPr>
              <w:t>1..1</w:t>
            </w:r>
          </w:p>
        </w:tc>
      </w:tr>
      <w:tr w:rsidR="001D061B" w:rsidRPr="006B6063" w14:paraId="01FFFC0C" w14:textId="77777777" w:rsidTr="00514BAB">
        <w:tc>
          <w:tcPr>
            <w:tcW w:w="2660" w:type="dxa"/>
          </w:tcPr>
          <w:p w14:paraId="1E07FB51" w14:textId="54750910"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sourceSystemHSAId</w:t>
            </w:r>
          </w:p>
        </w:tc>
        <w:tc>
          <w:tcPr>
            <w:tcW w:w="1417" w:type="dxa"/>
          </w:tcPr>
          <w:p w14:paraId="33410408" w14:textId="07C0D24A"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HSA</w:t>
            </w:r>
            <w:ins w:id="843" w:author="Björn Genfors" w:date="2014-03-28T14:22:00Z">
              <w:r w:rsidR="00FB173C">
                <w:rPr>
                  <w:rFonts w:ascii="Georgia" w:hAnsi="Georgia"/>
                  <w:spacing w:val="-1"/>
                  <w:sz w:val="20"/>
                  <w:szCs w:val="20"/>
                </w:rPr>
                <w:t>I</w:t>
              </w:r>
            </w:ins>
            <w:del w:id="844" w:author="Björn Genfors" w:date="2014-03-28T14:22:00Z">
              <w:r w:rsidRPr="006B6063" w:rsidDel="00FB173C">
                <w:rPr>
                  <w:rFonts w:ascii="Georgia" w:hAnsi="Georgia"/>
                  <w:spacing w:val="-1"/>
                  <w:sz w:val="20"/>
                  <w:szCs w:val="20"/>
                </w:rPr>
                <w:delText>i</w:delText>
              </w:r>
            </w:del>
            <w:r w:rsidRPr="006B6063">
              <w:rPr>
                <w:rFonts w:ascii="Georgia" w:hAnsi="Georgia"/>
                <w:spacing w:val="-1"/>
                <w:sz w:val="20"/>
                <w:szCs w:val="20"/>
              </w:rPr>
              <w:t>dType</w:t>
            </w:r>
          </w:p>
        </w:tc>
        <w:tc>
          <w:tcPr>
            <w:tcW w:w="4111" w:type="dxa"/>
          </w:tcPr>
          <w:p w14:paraId="21F49EF3" w14:textId="77777777" w:rsidR="001D061B" w:rsidRPr="006B6063" w:rsidRDefault="001D061B" w:rsidP="008E0B87">
            <w:pPr>
              <w:spacing w:line="226" w:lineRule="exact"/>
              <w:ind w:left="102"/>
              <w:rPr>
                <w:szCs w:val="20"/>
              </w:rPr>
            </w:pPr>
            <w:commentRangeStart w:id="845"/>
            <w:r w:rsidRPr="006B6063">
              <w:rPr>
                <w:szCs w:val="20"/>
              </w:rPr>
              <w:t xml:space="preserve">Begränsar sökningen till dokument som är skapade i angivet system. </w:t>
            </w:r>
          </w:p>
          <w:p w14:paraId="40828793" w14:textId="77777777" w:rsidR="001D061B" w:rsidRPr="006B6063" w:rsidRDefault="001D061B" w:rsidP="008E0B87">
            <w:pPr>
              <w:spacing w:line="226" w:lineRule="exact"/>
              <w:ind w:left="102"/>
              <w:rPr>
                <w:szCs w:val="20"/>
              </w:rPr>
            </w:pPr>
          </w:p>
          <w:p w14:paraId="6A97EE30" w14:textId="77777777" w:rsidR="001D061B" w:rsidRPr="006B6063" w:rsidRDefault="001D061B" w:rsidP="008E0B87">
            <w:pPr>
              <w:spacing w:line="226" w:lineRule="exact"/>
              <w:ind w:left="102"/>
              <w:rPr>
                <w:szCs w:val="20"/>
              </w:rPr>
            </w:pPr>
            <w:r w:rsidRPr="006B6063">
              <w:rPr>
                <w:szCs w:val="20"/>
              </w:rPr>
              <w:t>Värdet på detta fält måste överensstämma med värdet på logicalAddress i anropets tekniska kuvertering (ex. SOAP-header).</w:t>
            </w:r>
          </w:p>
          <w:p w14:paraId="619994D5" w14:textId="77777777" w:rsidR="001D061B" w:rsidRPr="006B6063" w:rsidRDefault="001D061B" w:rsidP="008E0B87">
            <w:pPr>
              <w:spacing w:line="226" w:lineRule="exact"/>
              <w:ind w:left="102"/>
              <w:rPr>
                <w:spacing w:val="-1"/>
                <w:szCs w:val="20"/>
              </w:rPr>
            </w:pPr>
          </w:p>
          <w:p w14:paraId="5BEF90B6" w14:textId="77777777" w:rsidR="001D061B" w:rsidRPr="006B6063" w:rsidRDefault="001D061B" w:rsidP="008E0B87">
            <w:pPr>
              <w:spacing w:line="226" w:lineRule="exact"/>
              <w:ind w:left="102"/>
              <w:rPr>
                <w:szCs w:val="20"/>
              </w:rPr>
            </w:pPr>
            <w:r w:rsidRPr="006B6063">
              <w:rPr>
                <w:szCs w:val="20"/>
              </w:rPr>
              <w:t>Det innebär i praktiken att aggregerande tjänster inte används när detta fält anges.</w:t>
            </w:r>
          </w:p>
          <w:p w14:paraId="108F6E16" w14:textId="77777777" w:rsidR="001D061B" w:rsidRPr="006B6063" w:rsidRDefault="001D061B" w:rsidP="008E0B87">
            <w:pPr>
              <w:spacing w:line="226" w:lineRule="exact"/>
              <w:ind w:left="102"/>
              <w:rPr>
                <w:szCs w:val="20"/>
              </w:rPr>
            </w:pPr>
          </w:p>
          <w:p w14:paraId="604463D2" w14:textId="697EFEE8"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z w:val="20"/>
                <w:szCs w:val="20"/>
              </w:rPr>
              <w:t>Fältet är tvingande om careContactId angivits.</w:t>
            </w:r>
            <w:commentRangeEnd w:id="845"/>
            <w:r w:rsidR="008E0B87" w:rsidRPr="006B6063">
              <w:rPr>
                <w:rStyle w:val="Kommentarsreferens"/>
                <w:rFonts w:ascii="Georgia" w:eastAsia="ヒラギノ角ゴ Pro W3" w:hAnsi="Georgia" w:cs="Times New Roman"/>
                <w:i/>
                <w:color w:val="000000"/>
                <w:sz w:val="20"/>
                <w:szCs w:val="20"/>
                <w:lang w:val="en-GB"/>
              </w:rPr>
              <w:commentReference w:id="845"/>
            </w:r>
          </w:p>
        </w:tc>
        <w:tc>
          <w:tcPr>
            <w:tcW w:w="1418" w:type="dxa"/>
          </w:tcPr>
          <w:p w14:paraId="4805FDF8" w14:textId="77777777" w:rsidR="001D061B" w:rsidRPr="006B6063" w:rsidRDefault="001D061B" w:rsidP="003A6D72">
            <w:pPr>
              <w:spacing w:line="229" w:lineRule="exact"/>
              <w:ind w:left="102"/>
              <w:jc w:val="center"/>
              <w:rPr>
                <w:szCs w:val="20"/>
              </w:rPr>
            </w:pPr>
            <w:r w:rsidRPr="006B6063">
              <w:rPr>
                <w:szCs w:val="20"/>
              </w:rPr>
              <w:t>0..1</w:t>
            </w:r>
          </w:p>
          <w:p w14:paraId="28ECFE51" w14:textId="77777777" w:rsidR="001D061B" w:rsidRPr="006B6063" w:rsidRDefault="001D061B" w:rsidP="003A6D72">
            <w:pPr>
              <w:spacing w:line="229" w:lineRule="exact"/>
              <w:ind w:left="102"/>
              <w:jc w:val="center"/>
              <w:rPr>
                <w:szCs w:val="20"/>
              </w:rPr>
            </w:pPr>
          </w:p>
          <w:p w14:paraId="26E5407F" w14:textId="77777777" w:rsidR="001D061B" w:rsidRPr="006B6063" w:rsidRDefault="001D061B" w:rsidP="003A6D72">
            <w:pPr>
              <w:spacing w:line="229" w:lineRule="exact"/>
              <w:ind w:left="102"/>
              <w:jc w:val="center"/>
              <w:rPr>
                <w:szCs w:val="20"/>
              </w:rPr>
            </w:pPr>
          </w:p>
          <w:p w14:paraId="3AB662FB" w14:textId="77777777" w:rsidR="001D061B" w:rsidRPr="006B6063" w:rsidRDefault="001D061B" w:rsidP="003A6D72">
            <w:pPr>
              <w:spacing w:line="229" w:lineRule="exact"/>
              <w:ind w:left="102"/>
              <w:jc w:val="center"/>
              <w:rPr>
                <w:szCs w:val="20"/>
              </w:rPr>
            </w:pPr>
          </w:p>
        </w:tc>
      </w:tr>
      <w:tr w:rsidR="001D061B" w:rsidRPr="006B6063" w14:paraId="1827FF71" w14:textId="77777777" w:rsidTr="00514BAB">
        <w:tc>
          <w:tcPr>
            <w:tcW w:w="2660" w:type="dxa"/>
          </w:tcPr>
          <w:p w14:paraId="42717F6B" w14:textId="517F5051"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careContactId</w:t>
            </w:r>
          </w:p>
        </w:tc>
        <w:tc>
          <w:tcPr>
            <w:tcW w:w="1417" w:type="dxa"/>
          </w:tcPr>
          <w:p w14:paraId="1732142D" w14:textId="1C390B18"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773CAFD3" w14:textId="536B5F20" w:rsidR="001D061B" w:rsidRPr="006B6063" w:rsidRDefault="001D061B" w:rsidP="008E0B87">
            <w:pPr>
              <w:spacing w:line="226" w:lineRule="exact"/>
              <w:ind w:left="102"/>
              <w:rPr>
                <w:szCs w:val="20"/>
              </w:rPr>
            </w:pPr>
            <w:r w:rsidRPr="006B6063">
              <w:rPr>
                <w:spacing w:val="-1"/>
                <w:szCs w:val="20"/>
              </w:rPr>
              <w:t>Begränsar sökningen till den vård- och omsorgskontakt som föranlett den information som omfattas av dokumentet. Identiteten är unik inom källsystemet</w:t>
            </w:r>
          </w:p>
        </w:tc>
        <w:tc>
          <w:tcPr>
            <w:tcW w:w="1418" w:type="dxa"/>
          </w:tcPr>
          <w:p w14:paraId="6E323BAB" w14:textId="592D2C6F" w:rsidR="001D061B" w:rsidRPr="006B6063" w:rsidRDefault="001D061B" w:rsidP="003A6D72">
            <w:pPr>
              <w:spacing w:line="229" w:lineRule="exact"/>
              <w:ind w:left="102"/>
              <w:jc w:val="center"/>
              <w:rPr>
                <w:szCs w:val="20"/>
              </w:rPr>
            </w:pPr>
            <w:r w:rsidRPr="006B6063">
              <w:rPr>
                <w:szCs w:val="20"/>
              </w:rPr>
              <w:t>0..*</w:t>
            </w:r>
          </w:p>
        </w:tc>
      </w:tr>
      <w:tr w:rsidR="001D061B" w:rsidRPr="006B6063" w14:paraId="72DB7689" w14:textId="77777777" w:rsidTr="008E0B87">
        <w:tc>
          <w:tcPr>
            <w:tcW w:w="2660" w:type="dxa"/>
            <w:shd w:val="clear" w:color="auto" w:fill="D9D9D9" w:themeFill="background1" w:themeFillShade="D9"/>
          </w:tcPr>
          <w:p w14:paraId="1D1596DB" w14:textId="685F58DB"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b/>
                <w:sz w:val="20"/>
                <w:szCs w:val="20"/>
              </w:rPr>
              <w:t>Sv</w:t>
            </w:r>
            <w:r w:rsidRPr="006B6063">
              <w:rPr>
                <w:rFonts w:ascii="Georgia" w:hAnsi="Georgia"/>
                <w:b/>
                <w:spacing w:val="-1"/>
                <w:sz w:val="20"/>
                <w:szCs w:val="20"/>
              </w:rPr>
              <w:t>a</w:t>
            </w:r>
            <w:r w:rsidRPr="006B6063">
              <w:rPr>
                <w:rFonts w:ascii="Georgia" w:hAnsi="Georgia"/>
                <w:b/>
                <w:sz w:val="20"/>
                <w:szCs w:val="20"/>
              </w:rPr>
              <w:t>r</w:t>
            </w:r>
          </w:p>
        </w:tc>
        <w:tc>
          <w:tcPr>
            <w:tcW w:w="1417" w:type="dxa"/>
            <w:shd w:val="clear" w:color="auto" w:fill="D9D9D9" w:themeFill="background1" w:themeFillShade="D9"/>
          </w:tcPr>
          <w:p w14:paraId="60491038" w14:textId="77777777" w:rsidR="001D061B" w:rsidRPr="006B6063" w:rsidRDefault="001D061B" w:rsidP="00514BAB">
            <w:pPr>
              <w:pStyle w:val="TableParagraph"/>
              <w:spacing w:line="226" w:lineRule="exact"/>
              <w:ind w:left="102"/>
              <w:rPr>
                <w:rFonts w:ascii="Georgia" w:hAnsi="Georgia"/>
                <w:spacing w:val="-1"/>
                <w:sz w:val="20"/>
                <w:szCs w:val="20"/>
              </w:rPr>
            </w:pPr>
          </w:p>
        </w:tc>
        <w:tc>
          <w:tcPr>
            <w:tcW w:w="4111" w:type="dxa"/>
            <w:shd w:val="clear" w:color="auto" w:fill="D9D9D9" w:themeFill="background1" w:themeFillShade="D9"/>
          </w:tcPr>
          <w:p w14:paraId="6E002B2D" w14:textId="77777777" w:rsidR="001D061B" w:rsidRPr="006B6063" w:rsidRDefault="001D061B" w:rsidP="008E0B87">
            <w:pPr>
              <w:spacing w:line="226" w:lineRule="exact"/>
              <w:ind w:left="102"/>
              <w:rPr>
                <w:spacing w:val="-1"/>
                <w:szCs w:val="20"/>
              </w:rPr>
            </w:pPr>
          </w:p>
        </w:tc>
        <w:tc>
          <w:tcPr>
            <w:tcW w:w="1418" w:type="dxa"/>
            <w:shd w:val="clear" w:color="auto" w:fill="D9D9D9" w:themeFill="background1" w:themeFillShade="D9"/>
          </w:tcPr>
          <w:p w14:paraId="178560B3" w14:textId="77777777" w:rsidR="001D061B" w:rsidRPr="006B6063" w:rsidRDefault="001D061B" w:rsidP="003A6D72">
            <w:pPr>
              <w:spacing w:line="229" w:lineRule="exact"/>
              <w:ind w:left="102"/>
              <w:jc w:val="center"/>
              <w:rPr>
                <w:szCs w:val="20"/>
              </w:rPr>
            </w:pPr>
          </w:p>
        </w:tc>
      </w:tr>
      <w:tr w:rsidR="001D061B" w:rsidRPr="006B6063" w14:paraId="13713010" w14:textId="77777777" w:rsidTr="00514BAB">
        <w:tc>
          <w:tcPr>
            <w:tcW w:w="2660" w:type="dxa"/>
          </w:tcPr>
          <w:p w14:paraId="16E67BE6" w14:textId="784DA0E4" w:rsidR="001D061B" w:rsidRPr="006B6063" w:rsidRDefault="001D061B" w:rsidP="00514BAB">
            <w:pPr>
              <w:pStyle w:val="TableParagraph"/>
              <w:spacing w:line="229" w:lineRule="exact"/>
              <w:ind w:left="102"/>
              <w:rPr>
                <w:rFonts w:ascii="Georgia" w:hAnsi="Georgia"/>
                <w:b/>
                <w:sz w:val="20"/>
                <w:szCs w:val="20"/>
              </w:rPr>
            </w:pPr>
            <w:r w:rsidRPr="006B6063">
              <w:rPr>
                <w:rFonts w:ascii="Georgia" w:hAnsi="Georgia"/>
                <w:sz w:val="20"/>
                <w:szCs w:val="20"/>
              </w:rPr>
              <w:t>referralOutcome</w:t>
            </w:r>
          </w:p>
        </w:tc>
        <w:tc>
          <w:tcPr>
            <w:tcW w:w="1417" w:type="dxa"/>
          </w:tcPr>
          <w:p w14:paraId="232BF289" w14:textId="55223BD2"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z w:val="20"/>
                <w:szCs w:val="20"/>
              </w:rPr>
              <w:t xml:space="preserve">ReferralOutcomeType </w:t>
            </w:r>
          </w:p>
        </w:tc>
        <w:tc>
          <w:tcPr>
            <w:tcW w:w="4111" w:type="dxa"/>
          </w:tcPr>
          <w:p w14:paraId="1D5DBDD5" w14:textId="77777777" w:rsidR="001D061B" w:rsidRPr="006B6063" w:rsidRDefault="001D061B" w:rsidP="008E0B87">
            <w:pPr>
              <w:spacing w:line="229" w:lineRule="exact"/>
              <w:ind w:left="102"/>
              <w:rPr>
                <w:spacing w:val="-1"/>
                <w:szCs w:val="20"/>
              </w:rPr>
            </w:pPr>
            <w:r w:rsidRPr="006B6063">
              <w:rPr>
                <w:szCs w:val="20"/>
              </w:rPr>
              <w:t>Returnerar en patients konsultationsremissvar.</w:t>
            </w:r>
          </w:p>
          <w:p w14:paraId="3048665A" w14:textId="77777777" w:rsidR="001D061B" w:rsidRPr="006B6063" w:rsidRDefault="001D061B" w:rsidP="008E0B87">
            <w:pPr>
              <w:rPr>
                <w:rFonts w:cs="Arial"/>
                <w:b/>
                <w:bCs/>
                <w:szCs w:val="20"/>
              </w:rPr>
            </w:pPr>
          </w:p>
          <w:p w14:paraId="68042C49" w14:textId="77777777" w:rsidR="001D061B" w:rsidRPr="006B6063" w:rsidRDefault="001D061B" w:rsidP="008E0B87">
            <w:pPr>
              <w:spacing w:line="226" w:lineRule="exact"/>
              <w:ind w:left="102"/>
              <w:rPr>
                <w:spacing w:val="-1"/>
                <w:szCs w:val="20"/>
              </w:rPr>
            </w:pPr>
          </w:p>
        </w:tc>
        <w:tc>
          <w:tcPr>
            <w:tcW w:w="1418" w:type="dxa"/>
          </w:tcPr>
          <w:p w14:paraId="0323E768" w14:textId="648B5998" w:rsidR="001D061B" w:rsidRPr="006B6063" w:rsidRDefault="001D061B" w:rsidP="003A6D72">
            <w:pPr>
              <w:spacing w:line="229" w:lineRule="exact"/>
              <w:ind w:left="102"/>
              <w:jc w:val="center"/>
              <w:rPr>
                <w:szCs w:val="20"/>
              </w:rPr>
            </w:pPr>
            <w:r w:rsidRPr="006B6063">
              <w:rPr>
                <w:szCs w:val="20"/>
              </w:rPr>
              <w:t>0.</w:t>
            </w:r>
            <w:r w:rsidRPr="006B6063">
              <w:rPr>
                <w:spacing w:val="-1"/>
                <w:szCs w:val="20"/>
              </w:rPr>
              <w:t>.</w:t>
            </w:r>
            <w:r w:rsidRPr="006B6063">
              <w:rPr>
                <w:szCs w:val="20"/>
              </w:rPr>
              <w:t>*</w:t>
            </w:r>
          </w:p>
        </w:tc>
      </w:tr>
      <w:tr w:rsidR="001D061B" w:rsidRPr="006B6063" w14:paraId="60F4ABF9" w14:textId="77777777" w:rsidTr="00514BAB">
        <w:tc>
          <w:tcPr>
            <w:tcW w:w="2660" w:type="dxa"/>
          </w:tcPr>
          <w:p w14:paraId="240E3B3D" w14:textId="25764F98"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../referralOutcomeHeader</w:t>
            </w:r>
          </w:p>
        </w:tc>
        <w:tc>
          <w:tcPr>
            <w:tcW w:w="1417" w:type="dxa"/>
          </w:tcPr>
          <w:p w14:paraId="510366DB" w14:textId="46D82F6B"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PatientSummaryHeaderType</w:t>
            </w:r>
          </w:p>
        </w:tc>
        <w:tc>
          <w:tcPr>
            <w:tcW w:w="4111" w:type="dxa"/>
          </w:tcPr>
          <w:p w14:paraId="0A8DB548" w14:textId="6E9FF45C" w:rsidR="001D061B" w:rsidRPr="006B6063" w:rsidRDefault="001D061B" w:rsidP="008E0B87">
            <w:pPr>
              <w:spacing w:line="229" w:lineRule="exact"/>
              <w:ind w:left="102"/>
              <w:rPr>
                <w:szCs w:val="20"/>
              </w:rPr>
            </w:pPr>
            <w:r w:rsidRPr="006B6063">
              <w:rPr>
                <w:szCs w:val="20"/>
              </w:rPr>
              <w:t>Innehåller basinformation om dokumentet</w:t>
            </w:r>
          </w:p>
        </w:tc>
        <w:tc>
          <w:tcPr>
            <w:tcW w:w="1418" w:type="dxa"/>
          </w:tcPr>
          <w:p w14:paraId="797036D6" w14:textId="096E5B1F" w:rsidR="001D061B" w:rsidRPr="006B6063" w:rsidRDefault="001D061B" w:rsidP="003A6D72">
            <w:pPr>
              <w:spacing w:line="229" w:lineRule="exact"/>
              <w:ind w:left="102"/>
              <w:jc w:val="center"/>
              <w:rPr>
                <w:szCs w:val="20"/>
              </w:rPr>
            </w:pPr>
            <w:r w:rsidRPr="006B6063">
              <w:rPr>
                <w:szCs w:val="20"/>
              </w:rPr>
              <w:t>1..1</w:t>
            </w:r>
          </w:p>
        </w:tc>
      </w:tr>
      <w:tr w:rsidR="001D061B" w:rsidRPr="006B6063" w14:paraId="2B7B6628" w14:textId="77777777" w:rsidTr="00514BAB">
        <w:tc>
          <w:tcPr>
            <w:tcW w:w="2660" w:type="dxa"/>
          </w:tcPr>
          <w:p w14:paraId="792E643C" w14:textId="380AE15A"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../../documentId</w:t>
            </w:r>
          </w:p>
        </w:tc>
        <w:tc>
          <w:tcPr>
            <w:tcW w:w="1417" w:type="dxa"/>
          </w:tcPr>
          <w:p w14:paraId="03C856B9" w14:textId="147404DA"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string</w:t>
            </w:r>
          </w:p>
        </w:tc>
        <w:tc>
          <w:tcPr>
            <w:tcW w:w="4111" w:type="dxa"/>
          </w:tcPr>
          <w:p w14:paraId="41EAD9CA" w14:textId="77777777" w:rsidR="001D061B" w:rsidRPr="006B6063" w:rsidRDefault="001D061B" w:rsidP="008E0B87">
            <w:pPr>
              <w:spacing w:line="229" w:lineRule="exact"/>
              <w:ind w:left="102"/>
              <w:rPr>
                <w:szCs w:val="20"/>
              </w:rPr>
            </w:pPr>
            <w:r w:rsidRPr="006B6063">
              <w:rPr>
                <w:szCs w:val="20"/>
              </w:rPr>
              <w:t>Dokumentets identitet som är unik inom källsystemet</w:t>
            </w:r>
          </w:p>
          <w:p w14:paraId="37B3B3AD" w14:textId="77777777" w:rsidR="001D061B" w:rsidRPr="006B6063" w:rsidRDefault="001D061B" w:rsidP="008E0B87">
            <w:pPr>
              <w:spacing w:line="229" w:lineRule="exact"/>
              <w:ind w:left="102"/>
              <w:rPr>
                <w:szCs w:val="20"/>
              </w:rPr>
            </w:pPr>
          </w:p>
        </w:tc>
        <w:tc>
          <w:tcPr>
            <w:tcW w:w="1418" w:type="dxa"/>
          </w:tcPr>
          <w:p w14:paraId="0400BDBB" w14:textId="69B1F5DE" w:rsidR="001D061B" w:rsidRPr="006B6063" w:rsidRDefault="001D061B" w:rsidP="003A6D72">
            <w:pPr>
              <w:spacing w:line="229" w:lineRule="exact"/>
              <w:ind w:left="102"/>
              <w:jc w:val="center"/>
              <w:rPr>
                <w:szCs w:val="20"/>
              </w:rPr>
            </w:pPr>
            <w:r w:rsidRPr="006B6063">
              <w:rPr>
                <w:szCs w:val="20"/>
              </w:rPr>
              <w:t>1..1</w:t>
            </w:r>
          </w:p>
        </w:tc>
      </w:tr>
      <w:tr w:rsidR="001D061B" w:rsidRPr="006B6063" w14:paraId="56A53211" w14:textId="77777777" w:rsidTr="00514BAB">
        <w:tc>
          <w:tcPr>
            <w:tcW w:w="2660" w:type="dxa"/>
          </w:tcPr>
          <w:p w14:paraId="05431F1D" w14:textId="1A7EA167"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../../sourceSystemHSAId</w:t>
            </w:r>
          </w:p>
        </w:tc>
        <w:tc>
          <w:tcPr>
            <w:tcW w:w="1417" w:type="dxa"/>
          </w:tcPr>
          <w:p w14:paraId="7B0D418F" w14:textId="79E600FD"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HSA</w:t>
            </w:r>
            <w:ins w:id="846" w:author="Björn Genfors" w:date="2014-03-28T14:22:00Z">
              <w:r w:rsidR="00FB173C">
                <w:rPr>
                  <w:rFonts w:ascii="Georgia" w:hAnsi="Georgia"/>
                  <w:sz w:val="20"/>
                  <w:szCs w:val="20"/>
                </w:rPr>
                <w:t>I</w:t>
              </w:r>
            </w:ins>
            <w:del w:id="847" w:author="Björn Genfors" w:date="2014-03-28T14:22:00Z">
              <w:r w:rsidRPr="006B6063" w:rsidDel="00FB173C">
                <w:rPr>
                  <w:rFonts w:ascii="Georgia" w:hAnsi="Georgia"/>
                  <w:sz w:val="20"/>
                  <w:szCs w:val="20"/>
                </w:rPr>
                <w:delText>i</w:delText>
              </w:r>
            </w:del>
            <w:r w:rsidRPr="006B6063">
              <w:rPr>
                <w:rFonts w:ascii="Georgia" w:hAnsi="Georgia"/>
                <w:sz w:val="20"/>
                <w:szCs w:val="20"/>
              </w:rPr>
              <w:t>dType</w:t>
            </w:r>
          </w:p>
        </w:tc>
        <w:tc>
          <w:tcPr>
            <w:tcW w:w="4111" w:type="dxa"/>
          </w:tcPr>
          <w:p w14:paraId="4698FEFA" w14:textId="0A528AA7" w:rsidR="001D061B" w:rsidRPr="006B6063" w:rsidRDefault="001D061B" w:rsidP="008E0B87">
            <w:pPr>
              <w:spacing w:line="229" w:lineRule="exact"/>
              <w:ind w:left="102"/>
              <w:rPr>
                <w:szCs w:val="20"/>
              </w:rPr>
            </w:pPr>
            <w:r w:rsidRPr="006B6063">
              <w:rPr>
                <w:szCs w:val="20"/>
              </w:rPr>
              <w:t>HSAid för det system som dokumentet är skapat i.</w:t>
            </w:r>
          </w:p>
        </w:tc>
        <w:tc>
          <w:tcPr>
            <w:tcW w:w="1418" w:type="dxa"/>
          </w:tcPr>
          <w:p w14:paraId="767A8DF7" w14:textId="1B9DDAB9" w:rsidR="001D061B" w:rsidRPr="006B6063" w:rsidRDefault="001D061B" w:rsidP="003A6D72">
            <w:pPr>
              <w:spacing w:line="229" w:lineRule="exact"/>
              <w:ind w:left="102"/>
              <w:jc w:val="center"/>
              <w:rPr>
                <w:szCs w:val="20"/>
              </w:rPr>
            </w:pPr>
            <w:r w:rsidRPr="006B6063">
              <w:rPr>
                <w:szCs w:val="20"/>
              </w:rPr>
              <w:t>1..1</w:t>
            </w:r>
          </w:p>
        </w:tc>
      </w:tr>
      <w:tr w:rsidR="001D061B" w:rsidRPr="006B6063" w14:paraId="0D621603" w14:textId="77777777" w:rsidTr="00514BAB">
        <w:tc>
          <w:tcPr>
            <w:tcW w:w="2660" w:type="dxa"/>
          </w:tcPr>
          <w:p w14:paraId="06F31655" w14:textId="77777777" w:rsidR="001D061B" w:rsidRPr="006B6063" w:rsidRDefault="001D061B" w:rsidP="008A6494">
            <w:pPr>
              <w:spacing w:line="229" w:lineRule="exact"/>
              <w:ind w:left="102"/>
              <w:rPr>
                <w:szCs w:val="20"/>
              </w:rPr>
            </w:pPr>
            <w:r w:rsidRPr="006B6063">
              <w:rPr>
                <w:szCs w:val="20"/>
              </w:rPr>
              <w:t>../../documentTitle</w:t>
            </w:r>
          </w:p>
          <w:p w14:paraId="02BAF80A" w14:textId="77777777" w:rsidR="001D061B" w:rsidRPr="006B6063" w:rsidRDefault="001D061B" w:rsidP="00514BAB">
            <w:pPr>
              <w:pStyle w:val="TableParagraph"/>
              <w:spacing w:line="229" w:lineRule="exact"/>
              <w:ind w:left="102"/>
              <w:rPr>
                <w:rFonts w:ascii="Georgia" w:hAnsi="Georgia"/>
                <w:sz w:val="20"/>
                <w:szCs w:val="20"/>
              </w:rPr>
            </w:pPr>
          </w:p>
        </w:tc>
        <w:tc>
          <w:tcPr>
            <w:tcW w:w="1417" w:type="dxa"/>
          </w:tcPr>
          <w:p w14:paraId="59CA54EC" w14:textId="36AC78EC"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string</w:t>
            </w:r>
          </w:p>
        </w:tc>
        <w:tc>
          <w:tcPr>
            <w:tcW w:w="4111" w:type="dxa"/>
          </w:tcPr>
          <w:p w14:paraId="11A7B880" w14:textId="77777777" w:rsidR="001D061B" w:rsidRPr="006B6063" w:rsidRDefault="001D061B" w:rsidP="008E0B87">
            <w:pPr>
              <w:spacing w:line="229" w:lineRule="exact"/>
              <w:ind w:left="102"/>
              <w:rPr>
                <w:szCs w:val="20"/>
              </w:rPr>
            </w:pPr>
            <w:r w:rsidRPr="006B6063">
              <w:rPr>
                <w:szCs w:val="20"/>
              </w:rPr>
              <w:t>Titel som beskriver den information som sänds i dokumentet.</w:t>
            </w:r>
          </w:p>
          <w:p w14:paraId="4228D1E8" w14:textId="77777777" w:rsidR="001D061B" w:rsidRPr="006B6063" w:rsidRDefault="001D061B" w:rsidP="008E0B87">
            <w:pPr>
              <w:spacing w:line="229" w:lineRule="exact"/>
              <w:ind w:left="102"/>
              <w:rPr>
                <w:szCs w:val="20"/>
              </w:rPr>
            </w:pPr>
          </w:p>
        </w:tc>
        <w:tc>
          <w:tcPr>
            <w:tcW w:w="1418" w:type="dxa"/>
          </w:tcPr>
          <w:p w14:paraId="3309788A" w14:textId="6A5DB3E7" w:rsidR="001D061B" w:rsidRPr="006B6063" w:rsidRDefault="001D061B" w:rsidP="003A6D72">
            <w:pPr>
              <w:spacing w:line="229" w:lineRule="exact"/>
              <w:ind w:left="102"/>
              <w:jc w:val="center"/>
              <w:rPr>
                <w:szCs w:val="20"/>
              </w:rPr>
            </w:pPr>
            <w:r w:rsidRPr="006B6063">
              <w:rPr>
                <w:szCs w:val="20"/>
              </w:rPr>
              <w:t>0..1</w:t>
            </w:r>
          </w:p>
        </w:tc>
      </w:tr>
      <w:tr w:rsidR="001D061B" w:rsidRPr="006B6063" w14:paraId="0F00E13E" w14:textId="77777777" w:rsidTr="00514BAB">
        <w:tc>
          <w:tcPr>
            <w:tcW w:w="2660" w:type="dxa"/>
          </w:tcPr>
          <w:p w14:paraId="2FCDB6E1" w14:textId="77777777" w:rsidR="001D061B" w:rsidRPr="006B6063" w:rsidRDefault="001D061B" w:rsidP="008A6494">
            <w:pPr>
              <w:spacing w:line="229" w:lineRule="exact"/>
              <w:ind w:left="102"/>
              <w:rPr>
                <w:szCs w:val="20"/>
              </w:rPr>
            </w:pPr>
            <w:r w:rsidRPr="006B6063">
              <w:rPr>
                <w:szCs w:val="20"/>
              </w:rPr>
              <w:t>../../documentTime</w:t>
            </w:r>
          </w:p>
          <w:p w14:paraId="24458E08" w14:textId="77777777" w:rsidR="001D061B" w:rsidRPr="006B6063" w:rsidRDefault="001D061B" w:rsidP="008A6494">
            <w:pPr>
              <w:spacing w:line="229" w:lineRule="exact"/>
              <w:ind w:left="102"/>
              <w:rPr>
                <w:szCs w:val="20"/>
              </w:rPr>
            </w:pPr>
          </w:p>
        </w:tc>
        <w:tc>
          <w:tcPr>
            <w:tcW w:w="1417" w:type="dxa"/>
          </w:tcPr>
          <w:p w14:paraId="01EDA7CA" w14:textId="77777777" w:rsidR="001D061B" w:rsidRPr="006B6063" w:rsidRDefault="001D061B" w:rsidP="008A6494">
            <w:pPr>
              <w:spacing w:line="229" w:lineRule="exact"/>
              <w:ind w:left="102"/>
              <w:rPr>
                <w:szCs w:val="20"/>
              </w:rPr>
            </w:pPr>
            <w:r w:rsidRPr="006B6063">
              <w:rPr>
                <w:szCs w:val="20"/>
              </w:rPr>
              <w:t>TimeStampType</w:t>
            </w:r>
          </w:p>
          <w:p w14:paraId="1B668527" w14:textId="77777777" w:rsidR="001D061B" w:rsidRPr="006B6063" w:rsidRDefault="001D061B" w:rsidP="00514BAB">
            <w:pPr>
              <w:pStyle w:val="TableParagraph"/>
              <w:spacing w:line="226" w:lineRule="exact"/>
              <w:ind w:left="102"/>
              <w:rPr>
                <w:rFonts w:ascii="Georgia" w:hAnsi="Georgia"/>
                <w:sz w:val="20"/>
                <w:szCs w:val="20"/>
              </w:rPr>
            </w:pPr>
          </w:p>
        </w:tc>
        <w:tc>
          <w:tcPr>
            <w:tcW w:w="4111" w:type="dxa"/>
          </w:tcPr>
          <w:p w14:paraId="470EDE24" w14:textId="154A9FE4" w:rsidR="001D061B" w:rsidRPr="006B6063" w:rsidRDefault="001D061B" w:rsidP="008E0B87">
            <w:pPr>
              <w:spacing w:line="229" w:lineRule="exact"/>
              <w:ind w:left="102"/>
              <w:rPr>
                <w:szCs w:val="20"/>
              </w:rPr>
            </w:pPr>
            <w:r w:rsidRPr="006B6063">
              <w:rPr>
                <w:szCs w:val="20"/>
              </w:rPr>
              <w:t>Tidpunkt då dokument skapades</w:t>
            </w:r>
          </w:p>
        </w:tc>
        <w:tc>
          <w:tcPr>
            <w:tcW w:w="1418" w:type="dxa"/>
          </w:tcPr>
          <w:p w14:paraId="206CF507" w14:textId="6AE4A773" w:rsidR="001D061B" w:rsidRPr="006B6063" w:rsidRDefault="001D061B" w:rsidP="003A6D72">
            <w:pPr>
              <w:spacing w:line="229" w:lineRule="exact"/>
              <w:ind w:left="102"/>
              <w:jc w:val="center"/>
              <w:rPr>
                <w:szCs w:val="20"/>
              </w:rPr>
            </w:pPr>
            <w:r w:rsidRPr="006B6063">
              <w:rPr>
                <w:szCs w:val="20"/>
              </w:rPr>
              <w:t>1..1</w:t>
            </w:r>
          </w:p>
        </w:tc>
      </w:tr>
      <w:tr w:rsidR="001D061B" w:rsidRPr="006B6063" w14:paraId="6BE0FEF8" w14:textId="77777777" w:rsidTr="00514BAB">
        <w:tc>
          <w:tcPr>
            <w:tcW w:w="2660" w:type="dxa"/>
          </w:tcPr>
          <w:p w14:paraId="516E971A" w14:textId="31A25EFD" w:rsidR="001D061B" w:rsidRPr="006B6063" w:rsidRDefault="001D061B" w:rsidP="008A6494">
            <w:pPr>
              <w:spacing w:line="229" w:lineRule="exact"/>
              <w:ind w:left="102"/>
              <w:rPr>
                <w:szCs w:val="20"/>
              </w:rPr>
            </w:pPr>
            <w:r w:rsidRPr="006B6063">
              <w:rPr>
                <w:szCs w:val="20"/>
              </w:rPr>
              <w:t>../../patientId</w:t>
            </w:r>
          </w:p>
        </w:tc>
        <w:tc>
          <w:tcPr>
            <w:tcW w:w="1417" w:type="dxa"/>
          </w:tcPr>
          <w:p w14:paraId="1AA7A90C" w14:textId="3D22E328" w:rsidR="001D061B" w:rsidRPr="006B6063" w:rsidRDefault="001D061B" w:rsidP="008A6494">
            <w:pPr>
              <w:spacing w:line="229" w:lineRule="exact"/>
              <w:ind w:left="102"/>
              <w:rPr>
                <w:szCs w:val="20"/>
              </w:rPr>
            </w:pPr>
            <w:r w:rsidRPr="006B6063">
              <w:rPr>
                <w:spacing w:val="-1"/>
                <w:szCs w:val="20"/>
              </w:rPr>
              <w:t>PersonIdType</w:t>
            </w:r>
          </w:p>
        </w:tc>
        <w:tc>
          <w:tcPr>
            <w:tcW w:w="4111" w:type="dxa"/>
          </w:tcPr>
          <w:p w14:paraId="7E7147CD" w14:textId="77777777" w:rsidR="001D061B" w:rsidRPr="006B6063" w:rsidRDefault="001D061B" w:rsidP="008E0B87">
            <w:pPr>
              <w:spacing w:line="229" w:lineRule="exact"/>
              <w:ind w:left="102"/>
              <w:rPr>
                <w:szCs w:val="20"/>
              </w:rPr>
            </w:pPr>
            <w:r w:rsidRPr="006B6063">
              <w:rPr>
                <w:szCs w:val="20"/>
              </w:rPr>
              <w:t>Identifierare för patient.</w:t>
            </w:r>
          </w:p>
          <w:p w14:paraId="5ADC6E3F" w14:textId="77777777" w:rsidR="001D061B" w:rsidRPr="006B6063" w:rsidRDefault="001D061B" w:rsidP="008E0B87">
            <w:pPr>
              <w:spacing w:line="226" w:lineRule="exact"/>
              <w:ind w:left="102"/>
              <w:rPr>
                <w:spacing w:val="-1"/>
                <w:szCs w:val="20"/>
              </w:rPr>
            </w:pPr>
          </w:p>
          <w:p w14:paraId="2D0CFAB7" w14:textId="77777777" w:rsidR="001D061B" w:rsidRPr="006B6063" w:rsidRDefault="001D061B" w:rsidP="008E0B87">
            <w:pPr>
              <w:spacing w:line="229" w:lineRule="exact"/>
              <w:ind w:left="102"/>
              <w:rPr>
                <w:szCs w:val="20"/>
              </w:rPr>
            </w:pPr>
          </w:p>
        </w:tc>
        <w:tc>
          <w:tcPr>
            <w:tcW w:w="1418" w:type="dxa"/>
          </w:tcPr>
          <w:p w14:paraId="65FB11A6" w14:textId="557E3A95" w:rsidR="001D061B" w:rsidRPr="006B6063" w:rsidRDefault="001D061B" w:rsidP="003A6D72">
            <w:pPr>
              <w:spacing w:line="229" w:lineRule="exact"/>
              <w:ind w:left="102"/>
              <w:jc w:val="center"/>
              <w:rPr>
                <w:szCs w:val="20"/>
              </w:rPr>
            </w:pPr>
            <w:r w:rsidRPr="006B6063">
              <w:rPr>
                <w:szCs w:val="20"/>
              </w:rPr>
              <w:t>1..1</w:t>
            </w:r>
          </w:p>
        </w:tc>
      </w:tr>
      <w:tr w:rsidR="001D061B" w:rsidRPr="006B6063" w14:paraId="2448E097" w14:textId="77777777" w:rsidTr="00514BAB">
        <w:tc>
          <w:tcPr>
            <w:tcW w:w="2660" w:type="dxa"/>
          </w:tcPr>
          <w:p w14:paraId="42710ADF" w14:textId="1ADCC292" w:rsidR="001D061B" w:rsidRPr="006B6063" w:rsidRDefault="001D061B" w:rsidP="008A6494">
            <w:pPr>
              <w:spacing w:line="229" w:lineRule="exact"/>
              <w:ind w:left="102"/>
              <w:rPr>
                <w:szCs w:val="20"/>
              </w:rPr>
            </w:pPr>
            <w:r w:rsidRPr="006B6063">
              <w:rPr>
                <w:szCs w:val="20"/>
              </w:rPr>
              <w:t>../../../id</w:t>
            </w:r>
          </w:p>
        </w:tc>
        <w:tc>
          <w:tcPr>
            <w:tcW w:w="1417" w:type="dxa"/>
          </w:tcPr>
          <w:p w14:paraId="05BAEDBF" w14:textId="222119FB" w:rsidR="001D061B" w:rsidRPr="006B6063" w:rsidRDefault="001D061B" w:rsidP="008A6494">
            <w:pPr>
              <w:spacing w:line="229" w:lineRule="exact"/>
              <w:ind w:left="102"/>
              <w:rPr>
                <w:spacing w:val="-1"/>
                <w:szCs w:val="20"/>
              </w:rPr>
            </w:pPr>
            <w:r w:rsidRPr="006B6063">
              <w:rPr>
                <w:szCs w:val="20"/>
              </w:rPr>
              <w:t>string</w:t>
            </w:r>
          </w:p>
        </w:tc>
        <w:tc>
          <w:tcPr>
            <w:tcW w:w="4111" w:type="dxa"/>
          </w:tcPr>
          <w:p w14:paraId="6F3F7EF7" w14:textId="6AEE7BD6" w:rsidR="001D061B" w:rsidRPr="006B6063" w:rsidRDefault="001D061B" w:rsidP="008E0B87">
            <w:pPr>
              <w:spacing w:line="229" w:lineRule="exact"/>
              <w:ind w:left="102"/>
              <w:rPr>
                <w:szCs w:val="20"/>
              </w:rPr>
            </w:pPr>
            <w:r w:rsidRPr="006B6063">
              <w:rPr>
                <w:szCs w:val="20"/>
              </w:rPr>
              <w:t>Identiteten enligt den identitetstyp (type) som angivits. Anges med 12 tecken utan bindestreck.</w:t>
            </w:r>
          </w:p>
        </w:tc>
        <w:tc>
          <w:tcPr>
            <w:tcW w:w="1418" w:type="dxa"/>
          </w:tcPr>
          <w:p w14:paraId="71F6CDFA" w14:textId="5A11AFC9" w:rsidR="001D061B" w:rsidRPr="006B6063" w:rsidRDefault="001D061B" w:rsidP="003A6D72">
            <w:pPr>
              <w:spacing w:line="229" w:lineRule="exact"/>
              <w:ind w:left="102"/>
              <w:jc w:val="center"/>
              <w:rPr>
                <w:szCs w:val="20"/>
              </w:rPr>
            </w:pPr>
            <w:r w:rsidRPr="006B6063">
              <w:rPr>
                <w:szCs w:val="20"/>
              </w:rPr>
              <w:t>1..1</w:t>
            </w:r>
          </w:p>
        </w:tc>
      </w:tr>
      <w:tr w:rsidR="001D061B" w:rsidRPr="006B6063" w14:paraId="28877DBF" w14:textId="77777777" w:rsidTr="00514BAB">
        <w:tc>
          <w:tcPr>
            <w:tcW w:w="2660" w:type="dxa"/>
          </w:tcPr>
          <w:p w14:paraId="064DF5FE" w14:textId="70EFE25F" w:rsidR="001D061B" w:rsidRPr="006B6063" w:rsidRDefault="001D061B" w:rsidP="008A6494">
            <w:pPr>
              <w:spacing w:line="229" w:lineRule="exact"/>
              <w:ind w:left="102"/>
              <w:rPr>
                <w:szCs w:val="20"/>
              </w:rPr>
            </w:pPr>
            <w:r w:rsidRPr="006B6063">
              <w:rPr>
                <w:szCs w:val="20"/>
              </w:rPr>
              <w:t>../../../type</w:t>
            </w:r>
          </w:p>
        </w:tc>
        <w:tc>
          <w:tcPr>
            <w:tcW w:w="1417" w:type="dxa"/>
          </w:tcPr>
          <w:p w14:paraId="77E2C2B9" w14:textId="3DCC5C7C" w:rsidR="001D061B" w:rsidRPr="006B6063" w:rsidRDefault="001D061B" w:rsidP="008A6494">
            <w:pPr>
              <w:spacing w:line="229" w:lineRule="exact"/>
              <w:ind w:left="102"/>
              <w:rPr>
                <w:szCs w:val="20"/>
              </w:rPr>
            </w:pPr>
            <w:r w:rsidRPr="006B6063">
              <w:rPr>
                <w:szCs w:val="20"/>
              </w:rPr>
              <w:t>string</w:t>
            </w:r>
          </w:p>
        </w:tc>
        <w:tc>
          <w:tcPr>
            <w:tcW w:w="4111" w:type="dxa"/>
          </w:tcPr>
          <w:p w14:paraId="6404D231" w14:textId="77777777" w:rsidR="001D061B" w:rsidRPr="006B6063" w:rsidRDefault="001D061B" w:rsidP="008E0B87">
            <w:pPr>
              <w:spacing w:line="226" w:lineRule="exact"/>
              <w:ind w:left="102"/>
              <w:rPr>
                <w:szCs w:val="20"/>
              </w:rPr>
            </w:pPr>
            <w:r w:rsidRPr="006B6063">
              <w:rPr>
                <w:szCs w:val="20"/>
              </w:rPr>
              <w:t xml:space="preserve">OID för typ av identifierare. </w:t>
            </w:r>
          </w:p>
          <w:p w14:paraId="28009724" w14:textId="77777777" w:rsidR="001D061B" w:rsidRPr="006B6063" w:rsidRDefault="001D061B" w:rsidP="008E0B87">
            <w:pPr>
              <w:spacing w:line="226" w:lineRule="exact"/>
              <w:ind w:left="102"/>
              <w:rPr>
                <w:szCs w:val="20"/>
              </w:rPr>
            </w:pPr>
            <w:r w:rsidRPr="006B6063">
              <w:rPr>
                <w:szCs w:val="20"/>
              </w:rPr>
              <w:t>För personnummer ska Skatteverkets personnummer (1.2.752.129.2.1.3.1).</w:t>
            </w:r>
          </w:p>
          <w:p w14:paraId="39B304CA" w14:textId="77777777" w:rsidR="001D061B" w:rsidRPr="006B6063" w:rsidRDefault="001D061B" w:rsidP="008E0B87">
            <w:pPr>
              <w:spacing w:line="226" w:lineRule="exact"/>
              <w:ind w:left="102"/>
              <w:rPr>
                <w:szCs w:val="20"/>
              </w:rPr>
            </w:pPr>
            <w:r w:rsidRPr="006B6063">
              <w:rPr>
                <w:szCs w:val="20"/>
              </w:rPr>
              <w:t>För samordningsnummer ska Skatteverkets samordningsnummer (1.2.752.129.2.1.3.3).</w:t>
            </w:r>
          </w:p>
          <w:p w14:paraId="51552EEA" w14:textId="23CB8284" w:rsidR="001D061B" w:rsidRPr="006B6063" w:rsidRDefault="001D061B" w:rsidP="008E0B87">
            <w:pPr>
              <w:spacing w:line="229" w:lineRule="exact"/>
              <w:ind w:left="102"/>
              <w:rPr>
                <w:szCs w:val="20"/>
              </w:rPr>
            </w:pPr>
            <w:r w:rsidRPr="006B6063">
              <w:rPr>
                <w:szCs w:val="20"/>
              </w:rPr>
              <w:t>För reservnummer används lokalt definierade reservnummer, exempelvis SLL reservnummer (1.2.752.97.3.1.3)</w:t>
            </w:r>
          </w:p>
        </w:tc>
        <w:tc>
          <w:tcPr>
            <w:tcW w:w="1418" w:type="dxa"/>
          </w:tcPr>
          <w:p w14:paraId="4BF59CA7" w14:textId="515AC038" w:rsidR="001D061B" w:rsidRPr="006B6063" w:rsidRDefault="001D061B" w:rsidP="003A6D72">
            <w:pPr>
              <w:spacing w:line="229" w:lineRule="exact"/>
              <w:ind w:left="102"/>
              <w:jc w:val="center"/>
              <w:rPr>
                <w:szCs w:val="20"/>
              </w:rPr>
            </w:pPr>
            <w:r w:rsidRPr="006B6063">
              <w:rPr>
                <w:szCs w:val="20"/>
              </w:rPr>
              <w:t>1..1</w:t>
            </w:r>
          </w:p>
        </w:tc>
      </w:tr>
      <w:tr w:rsidR="001D061B" w:rsidRPr="006B6063" w14:paraId="519D9FFE" w14:textId="77777777" w:rsidTr="00514BAB">
        <w:tc>
          <w:tcPr>
            <w:tcW w:w="2660" w:type="dxa"/>
          </w:tcPr>
          <w:p w14:paraId="270FB25C" w14:textId="77777777" w:rsidR="001D061B" w:rsidRPr="006B6063" w:rsidRDefault="001D061B" w:rsidP="008A6494">
            <w:pPr>
              <w:spacing w:line="229" w:lineRule="exact"/>
              <w:ind w:left="102"/>
              <w:rPr>
                <w:szCs w:val="20"/>
              </w:rPr>
            </w:pPr>
            <w:r w:rsidRPr="006B6063">
              <w:rPr>
                <w:szCs w:val="20"/>
              </w:rPr>
              <w:t>../../accountableHealthcareProfessional</w:t>
            </w:r>
          </w:p>
          <w:p w14:paraId="43DC565E" w14:textId="77777777" w:rsidR="001D061B" w:rsidRPr="006B6063" w:rsidRDefault="001D061B" w:rsidP="008A6494">
            <w:pPr>
              <w:spacing w:line="229" w:lineRule="exact"/>
              <w:ind w:left="102"/>
              <w:rPr>
                <w:szCs w:val="20"/>
              </w:rPr>
            </w:pPr>
          </w:p>
        </w:tc>
        <w:tc>
          <w:tcPr>
            <w:tcW w:w="1417" w:type="dxa"/>
          </w:tcPr>
          <w:p w14:paraId="76EA3660" w14:textId="203A3A28" w:rsidR="001D061B" w:rsidRPr="006B6063" w:rsidRDefault="001D061B" w:rsidP="008A6494">
            <w:pPr>
              <w:spacing w:line="229" w:lineRule="exact"/>
              <w:ind w:left="102"/>
              <w:rPr>
                <w:szCs w:val="20"/>
              </w:rPr>
            </w:pPr>
            <w:r w:rsidRPr="006B6063">
              <w:rPr>
                <w:szCs w:val="20"/>
              </w:rPr>
              <w:lastRenderedPageBreak/>
              <w:t>HealthcareProfessionalT</w:t>
            </w:r>
            <w:r w:rsidRPr="006B6063">
              <w:rPr>
                <w:szCs w:val="20"/>
              </w:rPr>
              <w:lastRenderedPageBreak/>
              <w:t>ype</w:t>
            </w:r>
          </w:p>
        </w:tc>
        <w:tc>
          <w:tcPr>
            <w:tcW w:w="4111" w:type="dxa"/>
          </w:tcPr>
          <w:p w14:paraId="74D5D5FD" w14:textId="77777777" w:rsidR="001D061B" w:rsidRPr="006B6063" w:rsidRDefault="001D061B" w:rsidP="008E0B87">
            <w:pPr>
              <w:spacing w:line="226" w:lineRule="exact"/>
              <w:ind w:left="102"/>
              <w:rPr>
                <w:spacing w:val="-1"/>
                <w:szCs w:val="20"/>
              </w:rPr>
            </w:pPr>
            <w:r w:rsidRPr="006B6063">
              <w:rPr>
                <w:spacing w:val="-1"/>
                <w:szCs w:val="20"/>
              </w:rPr>
              <w:lastRenderedPageBreak/>
              <w:t xml:space="preserve">Information om den hälso- och sjukvårdsperson som skapat informationen </w:t>
            </w:r>
            <w:r w:rsidRPr="006B6063">
              <w:rPr>
                <w:spacing w:val="-1"/>
                <w:szCs w:val="20"/>
              </w:rPr>
              <w:lastRenderedPageBreak/>
              <w:t>i dokumentet, nedan kallas författare. Vid uppdatering av tidigare skapade dokument avses den hälso- och sjukvårdsperson som senast uppdaterade informationen</w:t>
            </w:r>
          </w:p>
          <w:p w14:paraId="1235061A" w14:textId="77777777" w:rsidR="001D061B" w:rsidRPr="006B6063" w:rsidRDefault="001D061B" w:rsidP="008E0B87">
            <w:pPr>
              <w:spacing w:line="226" w:lineRule="exact"/>
              <w:ind w:left="102"/>
              <w:rPr>
                <w:szCs w:val="20"/>
              </w:rPr>
            </w:pPr>
          </w:p>
        </w:tc>
        <w:tc>
          <w:tcPr>
            <w:tcW w:w="1418" w:type="dxa"/>
          </w:tcPr>
          <w:p w14:paraId="1737C56D" w14:textId="4A7F335C" w:rsidR="001D061B" w:rsidRPr="006B6063" w:rsidRDefault="001D061B" w:rsidP="003A6D72">
            <w:pPr>
              <w:spacing w:line="229" w:lineRule="exact"/>
              <w:ind w:left="102"/>
              <w:jc w:val="center"/>
              <w:rPr>
                <w:szCs w:val="20"/>
              </w:rPr>
            </w:pPr>
            <w:r w:rsidRPr="006B6063">
              <w:rPr>
                <w:szCs w:val="20"/>
              </w:rPr>
              <w:lastRenderedPageBreak/>
              <w:t>1..1</w:t>
            </w:r>
          </w:p>
        </w:tc>
      </w:tr>
      <w:tr w:rsidR="001D061B" w:rsidRPr="006B6063" w14:paraId="716BD2B9" w14:textId="77777777" w:rsidTr="00514BAB">
        <w:tc>
          <w:tcPr>
            <w:tcW w:w="2660" w:type="dxa"/>
          </w:tcPr>
          <w:p w14:paraId="508002BC" w14:textId="77777777" w:rsidR="001D061B" w:rsidRPr="006B6063" w:rsidRDefault="001D061B" w:rsidP="008A6494">
            <w:pPr>
              <w:spacing w:line="229" w:lineRule="exact"/>
              <w:ind w:left="102"/>
              <w:rPr>
                <w:szCs w:val="20"/>
              </w:rPr>
            </w:pPr>
            <w:r w:rsidRPr="006B6063">
              <w:rPr>
                <w:szCs w:val="20"/>
              </w:rPr>
              <w:lastRenderedPageBreak/>
              <w:t>../../../a</w:t>
            </w:r>
            <w:r w:rsidRPr="006B6063">
              <w:rPr>
                <w:spacing w:val="-1"/>
                <w:szCs w:val="20"/>
              </w:rPr>
              <w:t>uthorTime</w:t>
            </w:r>
          </w:p>
          <w:p w14:paraId="21B4A040" w14:textId="77777777" w:rsidR="001D061B" w:rsidRPr="006B6063" w:rsidRDefault="001D061B" w:rsidP="008A6494">
            <w:pPr>
              <w:spacing w:line="229" w:lineRule="exact"/>
              <w:ind w:left="102"/>
              <w:rPr>
                <w:szCs w:val="20"/>
              </w:rPr>
            </w:pPr>
          </w:p>
        </w:tc>
        <w:tc>
          <w:tcPr>
            <w:tcW w:w="1417" w:type="dxa"/>
          </w:tcPr>
          <w:p w14:paraId="59F5C621" w14:textId="77777777" w:rsidR="001D061B" w:rsidRPr="006B6063" w:rsidRDefault="001D061B" w:rsidP="008A6494">
            <w:pPr>
              <w:spacing w:line="229" w:lineRule="exact"/>
              <w:ind w:left="102"/>
              <w:rPr>
                <w:rFonts w:cs="Arial"/>
                <w:color w:val="FF0000"/>
                <w:szCs w:val="20"/>
              </w:rPr>
            </w:pPr>
            <w:r w:rsidRPr="006B6063">
              <w:rPr>
                <w:szCs w:val="20"/>
              </w:rPr>
              <w:t>TimeStampType</w:t>
            </w:r>
          </w:p>
          <w:p w14:paraId="297482EE" w14:textId="77777777" w:rsidR="001D061B" w:rsidRPr="006B6063" w:rsidRDefault="001D061B" w:rsidP="008A6494">
            <w:pPr>
              <w:spacing w:line="229" w:lineRule="exact"/>
              <w:ind w:left="102"/>
              <w:rPr>
                <w:szCs w:val="20"/>
              </w:rPr>
            </w:pPr>
          </w:p>
        </w:tc>
        <w:tc>
          <w:tcPr>
            <w:tcW w:w="4111" w:type="dxa"/>
          </w:tcPr>
          <w:p w14:paraId="44BEC60A" w14:textId="77777777" w:rsidR="001D061B" w:rsidRPr="006B6063" w:rsidRDefault="001D061B" w:rsidP="008E0B87">
            <w:pPr>
              <w:spacing w:line="226" w:lineRule="exact"/>
              <w:ind w:left="102"/>
              <w:rPr>
                <w:spacing w:val="-1"/>
                <w:szCs w:val="20"/>
              </w:rPr>
            </w:pPr>
            <w:r w:rsidRPr="006B6063">
              <w:rPr>
                <w:spacing w:val="-1"/>
                <w:szCs w:val="20"/>
              </w:rPr>
              <w:t>Tidpunkt då dokumentet skapades</w:t>
            </w:r>
          </w:p>
          <w:p w14:paraId="75CFA978" w14:textId="77777777" w:rsidR="001D061B" w:rsidRPr="006B6063" w:rsidRDefault="001D061B" w:rsidP="008E0B87">
            <w:pPr>
              <w:spacing w:line="226" w:lineRule="exact"/>
              <w:ind w:left="102"/>
              <w:rPr>
                <w:spacing w:val="-1"/>
                <w:szCs w:val="20"/>
              </w:rPr>
            </w:pPr>
          </w:p>
        </w:tc>
        <w:tc>
          <w:tcPr>
            <w:tcW w:w="1418" w:type="dxa"/>
          </w:tcPr>
          <w:p w14:paraId="3AA54599" w14:textId="65C0569B" w:rsidR="001D061B" w:rsidRPr="006B6063" w:rsidRDefault="001D061B" w:rsidP="003A6D72">
            <w:pPr>
              <w:spacing w:line="229" w:lineRule="exact"/>
              <w:ind w:left="102"/>
              <w:jc w:val="center"/>
              <w:rPr>
                <w:szCs w:val="20"/>
              </w:rPr>
            </w:pPr>
            <w:r w:rsidRPr="006B6063">
              <w:rPr>
                <w:spacing w:val="-1"/>
                <w:szCs w:val="20"/>
              </w:rPr>
              <w:t>1..1</w:t>
            </w:r>
          </w:p>
        </w:tc>
      </w:tr>
      <w:tr w:rsidR="001D061B" w:rsidRPr="006B6063" w14:paraId="70D381CB" w14:textId="77777777" w:rsidTr="00514BAB">
        <w:tc>
          <w:tcPr>
            <w:tcW w:w="2660" w:type="dxa"/>
          </w:tcPr>
          <w:p w14:paraId="7D272A00" w14:textId="77777777"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healthcareProfessionalHSAId</w:t>
            </w:r>
          </w:p>
          <w:p w14:paraId="32C9C720" w14:textId="77777777" w:rsidR="001D061B" w:rsidRPr="006B6063" w:rsidRDefault="001D061B" w:rsidP="008A6494">
            <w:pPr>
              <w:spacing w:line="229" w:lineRule="exact"/>
              <w:ind w:left="102"/>
              <w:rPr>
                <w:szCs w:val="20"/>
              </w:rPr>
            </w:pPr>
          </w:p>
        </w:tc>
        <w:tc>
          <w:tcPr>
            <w:tcW w:w="1417" w:type="dxa"/>
          </w:tcPr>
          <w:p w14:paraId="62833982" w14:textId="727E7F49" w:rsidR="001D061B" w:rsidRPr="006B6063" w:rsidRDefault="001D061B" w:rsidP="008A6494">
            <w:pPr>
              <w:spacing w:line="229" w:lineRule="exact"/>
              <w:ind w:left="102"/>
              <w:rPr>
                <w:rFonts w:cs="Arial"/>
                <w:szCs w:val="20"/>
              </w:rPr>
            </w:pPr>
            <w:r w:rsidRPr="006B6063">
              <w:rPr>
                <w:szCs w:val="20"/>
              </w:rPr>
              <w:t>HSA</w:t>
            </w:r>
            <w:ins w:id="848" w:author="Björn Genfors" w:date="2014-03-28T14:22:00Z">
              <w:r w:rsidR="00FB173C">
                <w:rPr>
                  <w:szCs w:val="20"/>
                </w:rPr>
                <w:t>I</w:t>
              </w:r>
            </w:ins>
            <w:del w:id="849" w:author="Björn Genfors" w:date="2014-03-28T14:22:00Z">
              <w:r w:rsidRPr="006B6063" w:rsidDel="00FB173C">
                <w:rPr>
                  <w:szCs w:val="20"/>
                </w:rPr>
                <w:delText>i</w:delText>
              </w:r>
            </w:del>
            <w:r w:rsidRPr="006B6063">
              <w:rPr>
                <w:szCs w:val="20"/>
              </w:rPr>
              <w:t>dType</w:t>
            </w:r>
          </w:p>
          <w:p w14:paraId="01E8F244" w14:textId="77777777" w:rsidR="001D061B" w:rsidRPr="006B6063" w:rsidRDefault="001D061B" w:rsidP="008A6494">
            <w:pPr>
              <w:spacing w:line="229" w:lineRule="exact"/>
              <w:ind w:left="102"/>
              <w:rPr>
                <w:szCs w:val="20"/>
              </w:rPr>
            </w:pPr>
          </w:p>
        </w:tc>
        <w:tc>
          <w:tcPr>
            <w:tcW w:w="4111" w:type="dxa"/>
          </w:tcPr>
          <w:p w14:paraId="60A2D3CC" w14:textId="5F4225A3" w:rsidR="001D061B" w:rsidRPr="006B6063" w:rsidRDefault="001D061B" w:rsidP="008E0B87">
            <w:pPr>
              <w:spacing w:line="226" w:lineRule="exact"/>
              <w:ind w:left="102"/>
              <w:rPr>
                <w:spacing w:val="-1"/>
                <w:szCs w:val="20"/>
              </w:rPr>
            </w:pPr>
            <w:r w:rsidRPr="006B6063">
              <w:rPr>
                <w:spacing w:val="-1"/>
                <w:szCs w:val="20"/>
              </w:rPr>
              <w:t>HSA-id för vård- och omsorgspersonal. Skall anges om tillgänglig.</w:t>
            </w:r>
          </w:p>
        </w:tc>
        <w:tc>
          <w:tcPr>
            <w:tcW w:w="1418" w:type="dxa"/>
          </w:tcPr>
          <w:p w14:paraId="61A422AF" w14:textId="07AAD042"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192F8112" w14:textId="77777777" w:rsidTr="00514BAB">
        <w:tc>
          <w:tcPr>
            <w:tcW w:w="2660" w:type="dxa"/>
          </w:tcPr>
          <w:p w14:paraId="561D0CBF" w14:textId="4E775F90" w:rsidR="001D061B" w:rsidRPr="006B6063" w:rsidRDefault="001D061B" w:rsidP="008A6494">
            <w:pPr>
              <w:spacing w:line="229" w:lineRule="exact"/>
              <w:ind w:left="102"/>
              <w:rPr>
                <w:szCs w:val="20"/>
              </w:rPr>
            </w:pPr>
            <w:r w:rsidRPr="006B6063">
              <w:rPr>
                <w:szCs w:val="20"/>
              </w:rPr>
              <w:t>../../../healthcareProfessionalName</w:t>
            </w:r>
          </w:p>
        </w:tc>
        <w:tc>
          <w:tcPr>
            <w:tcW w:w="1417" w:type="dxa"/>
          </w:tcPr>
          <w:p w14:paraId="337ED381" w14:textId="5499F0DA" w:rsidR="001D061B" w:rsidRPr="006B6063" w:rsidRDefault="001D061B" w:rsidP="008A6494">
            <w:pPr>
              <w:spacing w:line="229" w:lineRule="exact"/>
              <w:ind w:left="102"/>
              <w:rPr>
                <w:szCs w:val="20"/>
              </w:rPr>
            </w:pPr>
            <w:r w:rsidRPr="006B6063">
              <w:rPr>
                <w:spacing w:val="-1"/>
                <w:szCs w:val="20"/>
              </w:rPr>
              <w:t>string</w:t>
            </w:r>
          </w:p>
        </w:tc>
        <w:tc>
          <w:tcPr>
            <w:tcW w:w="4111" w:type="dxa"/>
          </w:tcPr>
          <w:p w14:paraId="2384C6B8" w14:textId="30B9B75C" w:rsidR="001D061B" w:rsidRPr="006B6063" w:rsidRDefault="001D061B" w:rsidP="008E0B87">
            <w:pPr>
              <w:spacing w:line="226" w:lineRule="exact"/>
              <w:ind w:left="102"/>
              <w:rPr>
                <w:spacing w:val="-1"/>
                <w:szCs w:val="20"/>
              </w:rPr>
            </w:pPr>
            <w:r w:rsidRPr="006B6063">
              <w:rPr>
                <w:spacing w:val="-1"/>
                <w:szCs w:val="20"/>
              </w:rPr>
              <w:t>Namn på författaren. Om tillgängligt skall detta anges.</w:t>
            </w:r>
          </w:p>
        </w:tc>
        <w:tc>
          <w:tcPr>
            <w:tcW w:w="1418" w:type="dxa"/>
          </w:tcPr>
          <w:p w14:paraId="37C845EE" w14:textId="5FBC07EE"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3696F2E" w14:textId="77777777" w:rsidTr="00514BAB">
        <w:tc>
          <w:tcPr>
            <w:tcW w:w="2660" w:type="dxa"/>
          </w:tcPr>
          <w:p w14:paraId="3EDB1BF7" w14:textId="77777777"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healthcareProfessionalRoleCode</w:t>
            </w:r>
          </w:p>
          <w:p w14:paraId="723D4AFC" w14:textId="77777777" w:rsidR="001D061B" w:rsidRPr="006B6063" w:rsidRDefault="001D061B" w:rsidP="008A6494">
            <w:pPr>
              <w:spacing w:line="229" w:lineRule="exact"/>
              <w:ind w:left="102"/>
              <w:rPr>
                <w:szCs w:val="20"/>
              </w:rPr>
            </w:pPr>
          </w:p>
        </w:tc>
        <w:tc>
          <w:tcPr>
            <w:tcW w:w="1417" w:type="dxa"/>
          </w:tcPr>
          <w:p w14:paraId="76CCADEA" w14:textId="77777777" w:rsidR="001D061B" w:rsidRPr="006B6063" w:rsidRDefault="001D061B" w:rsidP="008A6494">
            <w:pPr>
              <w:spacing w:line="229" w:lineRule="exact"/>
              <w:ind w:left="102"/>
              <w:rPr>
                <w:spacing w:val="-1"/>
                <w:szCs w:val="20"/>
              </w:rPr>
            </w:pPr>
            <w:r w:rsidRPr="006B6063">
              <w:rPr>
                <w:spacing w:val="-1"/>
                <w:szCs w:val="20"/>
              </w:rPr>
              <w:t>CVType</w:t>
            </w:r>
          </w:p>
          <w:p w14:paraId="2538EC63" w14:textId="77777777" w:rsidR="001D061B" w:rsidRPr="006B6063" w:rsidRDefault="001D061B" w:rsidP="008A6494">
            <w:pPr>
              <w:spacing w:line="229" w:lineRule="exact"/>
              <w:ind w:left="102"/>
              <w:rPr>
                <w:rFonts w:cs="Arial"/>
                <w:szCs w:val="20"/>
              </w:rPr>
            </w:pPr>
          </w:p>
          <w:p w14:paraId="13D1478B" w14:textId="77777777" w:rsidR="001D061B" w:rsidRPr="006B6063" w:rsidRDefault="001D061B" w:rsidP="008A6494">
            <w:pPr>
              <w:spacing w:line="226" w:lineRule="exact"/>
              <w:ind w:left="102"/>
              <w:rPr>
                <w:spacing w:val="-1"/>
                <w:szCs w:val="20"/>
              </w:rPr>
            </w:pPr>
          </w:p>
          <w:p w14:paraId="34729EB5" w14:textId="77777777" w:rsidR="001D061B" w:rsidRPr="006B6063" w:rsidRDefault="001D061B" w:rsidP="008A6494">
            <w:pPr>
              <w:spacing w:line="229" w:lineRule="exact"/>
              <w:ind w:left="102"/>
              <w:rPr>
                <w:spacing w:val="-1"/>
                <w:szCs w:val="20"/>
              </w:rPr>
            </w:pPr>
          </w:p>
        </w:tc>
        <w:tc>
          <w:tcPr>
            <w:tcW w:w="4111" w:type="dxa"/>
          </w:tcPr>
          <w:p w14:paraId="2C3F54A8" w14:textId="70132F05" w:rsidR="001D061B" w:rsidRPr="006B6063" w:rsidRDefault="001D061B" w:rsidP="008E0B87">
            <w:pPr>
              <w:spacing w:line="226" w:lineRule="exact"/>
              <w:ind w:left="102"/>
              <w:rPr>
                <w:spacing w:val="-1"/>
                <w:szCs w:val="20"/>
              </w:rPr>
            </w:pPr>
            <w:r w:rsidRPr="006B6063">
              <w:rPr>
                <w:spacing w:val="-1"/>
                <w:szCs w:val="20"/>
              </w:rPr>
              <w:t>Information om personens befattning. Om möjligt skall KV Befattning (OID 1.2.752.129.2.2.1.4) användas</w:t>
            </w:r>
            <w:ins w:id="850" w:author="Björn Genfors" w:date="2014-03-28T14:05:00Z">
              <w:r w:rsidR="00F66D4E">
                <w:rPr>
                  <w:spacing w:val="-1"/>
                  <w:szCs w:val="20"/>
                </w:rPr>
                <w:t>, se referens [</w:t>
              </w:r>
              <w:r w:rsidR="00F66D4E">
                <w:rPr>
                  <w:spacing w:val="-1"/>
                  <w:szCs w:val="20"/>
                </w:rPr>
                <w:fldChar w:fldCharType="begin"/>
              </w:r>
              <w:r w:rsidR="00F66D4E">
                <w:rPr>
                  <w:spacing w:val="-1"/>
                  <w:szCs w:val="20"/>
                </w:rPr>
                <w:instrText xml:space="preserve"> REF _Ref383778264 \h </w:instrText>
              </w:r>
              <w:r w:rsidR="00F66D4E">
                <w:rPr>
                  <w:spacing w:val="-1"/>
                  <w:szCs w:val="20"/>
                </w:rPr>
              </w:r>
            </w:ins>
            <w:r w:rsidR="00F66D4E">
              <w:rPr>
                <w:spacing w:val="-1"/>
                <w:szCs w:val="20"/>
              </w:rPr>
              <w:fldChar w:fldCharType="separate"/>
            </w:r>
            <w:ins w:id="851" w:author="Björn Genfors" w:date="2014-03-28T14:05:00Z">
              <w:r w:rsidR="00F66D4E">
                <w:t xml:space="preserve">R </w:t>
              </w:r>
              <w:r w:rsidR="00F66D4E">
                <w:rPr>
                  <w:noProof/>
                </w:rPr>
                <w:t>5</w:t>
              </w:r>
              <w:r w:rsidR="00F66D4E">
                <w:rPr>
                  <w:spacing w:val="-1"/>
                  <w:szCs w:val="20"/>
                </w:rPr>
                <w:fldChar w:fldCharType="end"/>
              </w:r>
              <w:r w:rsidR="00F66D4E">
                <w:rPr>
                  <w:spacing w:val="-1"/>
                  <w:szCs w:val="20"/>
                </w:rPr>
                <w:t>]</w:t>
              </w:r>
            </w:ins>
            <w:del w:id="852" w:author="Björn Genfors" w:date="2014-03-28T14:05:00Z">
              <w:r w:rsidRPr="006B6063" w:rsidDel="00F66D4E">
                <w:rPr>
                  <w:spacing w:val="-1"/>
                  <w:szCs w:val="20"/>
                </w:rPr>
                <w:delText>.</w:delText>
              </w:r>
            </w:del>
          </w:p>
        </w:tc>
        <w:tc>
          <w:tcPr>
            <w:tcW w:w="1418" w:type="dxa"/>
          </w:tcPr>
          <w:p w14:paraId="149F6EC6" w14:textId="796B1488"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75DD44F" w14:textId="77777777" w:rsidTr="00514BAB">
        <w:tc>
          <w:tcPr>
            <w:tcW w:w="2660" w:type="dxa"/>
          </w:tcPr>
          <w:p w14:paraId="15BFA886" w14:textId="75A6AAA5" w:rsidR="001D061B" w:rsidRPr="006B6063" w:rsidRDefault="001D061B" w:rsidP="008A6494">
            <w:pPr>
              <w:spacing w:line="229" w:lineRule="exact"/>
              <w:ind w:left="102"/>
              <w:rPr>
                <w:szCs w:val="20"/>
              </w:rPr>
            </w:pPr>
            <w:r w:rsidRPr="006B6063">
              <w:rPr>
                <w:szCs w:val="20"/>
              </w:rPr>
              <w:t>../../../../code</w:t>
            </w:r>
          </w:p>
        </w:tc>
        <w:tc>
          <w:tcPr>
            <w:tcW w:w="1417" w:type="dxa"/>
          </w:tcPr>
          <w:p w14:paraId="74B0EAD4" w14:textId="15ED74E1"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422DB22A" w14:textId="51A995CF" w:rsidR="001D061B" w:rsidRPr="006B6063" w:rsidRDefault="001D061B" w:rsidP="008E0B87">
            <w:pPr>
              <w:spacing w:line="226" w:lineRule="exact"/>
              <w:ind w:left="102"/>
              <w:rPr>
                <w:spacing w:val="-1"/>
                <w:szCs w:val="20"/>
              </w:rPr>
            </w:pPr>
            <w:r w:rsidRPr="006B6063">
              <w:rPr>
                <w:spacing w:val="-1"/>
                <w:szCs w:val="20"/>
              </w:rPr>
              <w:t>Befattningskod. Om code anges skall också codeSystem  samt displayName anges.</w:t>
            </w:r>
          </w:p>
        </w:tc>
        <w:tc>
          <w:tcPr>
            <w:tcW w:w="1418" w:type="dxa"/>
          </w:tcPr>
          <w:p w14:paraId="6E18C581" w14:textId="71E4F745"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67934303" w14:textId="77777777" w:rsidTr="00514BAB">
        <w:tc>
          <w:tcPr>
            <w:tcW w:w="2660" w:type="dxa"/>
          </w:tcPr>
          <w:p w14:paraId="66067C4D" w14:textId="177EB1F1" w:rsidR="001D061B" w:rsidRPr="006B6063" w:rsidRDefault="001D061B" w:rsidP="008A6494">
            <w:pPr>
              <w:spacing w:line="229" w:lineRule="exact"/>
              <w:ind w:left="102"/>
              <w:rPr>
                <w:szCs w:val="20"/>
              </w:rPr>
            </w:pPr>
            <w:r w:rsidRPr="006B6063">
              <w:rPr>
                <w:szCs w:val="20"/>
              </w:rPr>
              <w:t>../../../../codeSystem</w:t>
            </w:r>
          </w:p>
        </w:tc>
        <w:tc>
          <w:tcPr>
            <w:tcW w:w="1417" w:type="dxa"/>
          </w:tcPr>
          <w:p w14:paraId="21DB7EB9" w14:textId="727D3AF2"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7C99567F" w14:textId="494B524B" w:rsidR="001D061B" w:rsidRPr="006B6063" w:rsidRDefault="001D061B" w:rsidP="008E0B87">
            <w:pPr>
              <w:spacing w:line="226" w:lineRule="exact"/>
              <w:ind w:left="102"/>
              <w:rPr>
                <w:spacing w:val="-1"/>
                <w:szCs w:val="20"/>
              </w:rPr>
            </w:pPr>
            <w:r w:rsidRPr="006B6063">
              <w:rPr>
                <w:spacing w:val="-1"/>
                <w:szCs w:val="20"/>
              </w:rPr>
              <w:t>Kodsystem för befattningskod. Om codeSystem anges skall också code samt displayName anges.</w:t>
            </w:r>
          </w:p>
        </w:tc>
        <w:tc>
          <w:tcPr>
            <w:tcW w:w="1418" w:type="dxa"/>
          </w:tcPr>
          <w:p w14:paraId="2198376E" w14:textId="69A0F52A"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3DD5BD4" w14:textId="77777777" w:rsidTr="00514BAB">
        <w:tc>
          <w:tcPr>
            <w:tcW w:w="2660" w:type="dxa"/>
          </w:tcPr>
          <w:p w14:paraId="2A9A894D" w14:textId="4E18AC81" w:rsidR="001D061B" w:rsidRPr="006B6063" w:rsidRDefault="001D061B" w:rsidP="008A6494">
            <w:pPr>
              <w:spacing w:line="229" w:lineRule="exact"/>
              <w:ind w:left="102"/>
              <w:rPr>
                <w:szCs w:val="20"/>
              </w:rPr>
            </w:pPr>
            <w:r w:rsidRPr="006B6063">
              <w:rPr>
                <w:szCs w:val="20"/>
              </w:rPr>
              <w:t>../../../../codeSystemName</w:t>
            </w:r>
          </w:p>
        </w:tc>
        <w:tc>
          <w:tcPr>
            <w:tcW w:w="1417" w:type="dxa"/>
          </w:tcPr>
          <w:p w14:paraId="05920CCB" w14:textId="239EBE8F"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4F01759A" w14:textId="1C014ACB" w:rsidR="001D061B" w:rsidRPr="006B6063" w:rsidRDefault="001D061B" w:rsidP="008E0B87">
            <w:pPr>
              <w:spacing w:line="226" w:lineRule="exact"/>
              <w:ind w:left="102"/>
              <w:rPr>
                <w:spacing w:val="-1"/>
                <w:szCs w:val="20"/>
              </w:rPr>
            </w:pPr>
            <w:r w:rsidRPr="006B6063">
              <w:rPr>
                <w:spacing w:val="-1"/>
                <w:szCs w:val="20"/>
              </w:rPr>
              <w:t>Namn på kodsystem för befattningskod.</w:t>
            </w:r>
          </w:p>
        </w:tc>
        <w:tc>
          <w:tcPr>
            <w:tcW w:w="1418" w:type="dxa"/>
          </w:tcPr>
          <w:p w14:paraId="06097515" w14:textId="789F1539"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56FCB55D" w14:textId="77777777" w:rsidTr="00514BAB">
        <w:tc>
          <w:tcPr>
            <w:tcW w:w="2660" w:type="dxa"/>
          </w:tcPr>
          <w:p w14:paraId="21280B00" w14:textId="37C6A0A7" w:rsidR="001D061B" w:rsidRPr="006B6063" w:rsidRDefault="001D061B" w:rsidP="008A6494">
            <w:pPr>
              <w:spacing w:line="229" w:lineRule="exact"/>
              <w:ind w:left="102"/>
              <w:rPr>
                <w:szCs w:val="20"/>
              </w:rPr>
            </w:pPr>
            <w:r w:rsidRPr="006B6063">
              <w:rPr>
                <w:szCs w:val="20"/>
              </w:rPr>
              <w:t>../../../../codeSystemVersion</w:t>
            </w:r>
          </w:p>
        </w:tc>
        <w:tc>
          <w:tcPr>
            <w:tcW w:w="1417" w:type="dxa"/>
          </w:tcPr>
          <w:p w14:paraId="183AB76C" w14:textId="5A0E07C6"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1F9B7B75" w14:textId="674D205A" w:rsidR="001D061B" w:rsidRPr="006B6063" w:rsidRDefault="001D061B" w:rsidP="008E0B87">
            <w:pPr>
              <w:spacing w:line="226" w:lineRule="exact"/>
              <w:ind w:left="102"/>
              <w:rPr>
                <w:spacing w:val="-1"/>
                <w:szCs w:val="20"/>
              </w:rPr>
            </w:pPr>
            <w:r w:rsidRPr="006B6063">
              <w:rPr>
                <w:spacing w:val="-1"/>
                <w:szCs w:val="20"/>
              </w:rPr>
              <w:t>Version på kodsystem för befattningskod.</w:t>
            </w:r>
          </w:p>
        </w:tc>
        <w:tc>
          <w:tcPr>
            <w:tcW w:w="1418" w:type="dxa"/>
          </w:tcPr>
          <w:p w14:paraId="2ADC0D73" w14:textId="14DF0C57"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03DA7BEB" w14:textId="77777777" w:rsidTr="00514BAB">
        <w:tc>
          <w:tcPr>
            <w:tcW w:w="2660" w:type="dxa"/>
          </w:tcPr>
          <w:p w14:paraId="132EDB9D" w14:textId="6FD0A0D0" w:rsidR="001D061B" w:rsidRPr="006B6063" w:rsidRDefault="001D061B" w:rsidP="008A6494">
            <w:pPr>
              <w:spacing w:line="229" w:lineRule="exact"/>
              <w:ind w:left="102"/>
              <w:rPr>
                <w:szCs w:val="20"/>
              </w:rPr>
            </w:pPr>
            <w:r w:rsidRPr="006B6063">
              <w:rPr>
                <w:szCs w:val="20"/>
              </w:rPr>
              <w:t>../../../../displayName</w:t>
            </w:r>
          </w:p>
        </w:tc>
        <w:tc>
          <w:tcPr>
            <w:tcW w:w="1417" w:type="dxa"/>
          </w:tcPr>
          <w:p w14:paraId="07ABD893" w14:textId="31B63F7A"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66A03E44" w14:textId="37AE0529" w:rsidR="001D061B" w:rsidRPr="006B6063" w:rsidRDefault="001D061B" w:rsidP="008E0B87">
            <w:pPr>
              <w:spacing w:line="226" w:lineRule="exact"/>
              <w:ind w:left="102"/>
              <w:rPr>
                <w:spacing w:val="-1"/>
                <w:szCs w:val="20"/>
              </w:rPr>
            </w:pPr>
            <w:r w:rsidRPr="006B6063">
              <w:rPr>
                <w:spacing w:val="-1"/>
                <w:szCs w:val="20"/>
              </w:rPr>
              <w:t>Befattningskoden i klartext. Om separat displayName inte finns i producerande system skall samma värde som i code anges.</w:t>
            </w:r>
          </w:p>
        </w:tc>
        <w:tc>
          <w:tcPr>
            <w:tcW w:w="1418" w:type="dxa"/>
          </w:tcPr>
          <w:p w14:paraId="2C819FC1" w14:textId="2A08C791"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14153A7" w14:textId="77777777" w:rsidTr="00514BAB">
        <w:tc>
          <w:tcPr>
            <w:tcW w:w="2660" w:type="dxa"/>
          </w:tcPr>
          <w:p w14:paraId="5A4FD940" w14:textId="02330D48" w:rsidR="001D061B" w:rsidRPr="006B6063" w:rsidRDefault="001D061B" w:rsidP="008A6494">
            <w:pPr>
              <w:spacing w:line="229" w:lineRule="exact"/>
              <w:ind w:left="102"/>
              <w:rPr>
                <w:szCs w:val="20"/>
              </w:rPr>
            </w:pPr>
            <w:r w:rsidRPr="006B6063">
              <w:rPr>
                <w:szCs w:val="20"/>
              </w:rPr>
              <w:t>../../../../originalText</w:t>
            </w:r>
          </w:p>
        </w:tc>
        <w:tc>
          <w:tcPr>
            <w:tcW w:w="1417" w:type="dxa"/>
          </w:tcPr>
          <w:p w14:paraId="444E40C5" w14:textId="7B912DF0"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09179B37" w14:textId="0B9C4588" w:rsidR="001D061B" w:rsidRPr="006B6063" w:rsidRDefault="001D061B" w:rsidP="008E0B87">
            <w:pPr>
              <w:spacing w:line="226" w:lineRule="exact"/>
              <w:ind w:left="102"/>
              <w:rPr>
                <w:spacing w:val="-1"/>
                <w:szCs w:val="20"/>
              </w:rPr>
            </w:pPr>
            <w:r w:rsidRPr="006B6063">
              <w:rPr>
                <w:spacing w:val="-1"/>
                <w:szCs w:val="20"/>
              </w:rPr>
              <w:t>Om befattning är beskriven i ett lokalt kodverk utan OID, eller när kod helt saknas, kan en beskrivande text anges i originalText. Om originalText anges skall inget annat värde i healthcareProfessionalRoleCode anges.</w:t>
            </w:r>
          </w:p>
        </w:tc>
        <w:tc>
          <w:tcPr>
            <w:tcW w:w="1418" w:type="dxa"/>
          </w:tcPr>
          <w:p w14:paraId="69AA31B1" w14:textId="052427D6"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8984E34" w14:textId="77777777" w:rsidTr="00514BAB">
        <w:tc>
          <w:tcPr>
            <w:tcW w:w="2660" w:type="dxa"/>
          </w:tcPr>
          <w:p w14:paraId="27A98A8B" w14:textId="45FCE500"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healthcareProfessionalOrgUnit</w:t>
            </w:r>
          </w:p>
        </w:tc>
        <w:tc>
          <w:tcPr>
            <w:tcW w:w="1417" w:type="dxa"/>
          </w:tcPr>
          <w:p w14:paraId="2E34B31D" w14:textId="11EA0F1D" w:rsidR="001D061B" w:rsidRPr="006B6063" w:rsidRDefault="001D061B" w:rsidP="008A6494">
            <w:pPr>
              <w:spacing w:line="229" w:lineRule="exact"/>
              <w:ind w:left="102"/>
              <w:rPr>
                <w:spacing w:val="-1"/>
                <w:szCs w:val="20"/>
              </w:rPr>
            </w:pPr>
            <w:r w:rsidRPr="006B6063">
              <w:rPr>
                <w:spacing w:val="-1"/>
                <w:szCs w:val="20"/>
              </w:rPr>
              <w:t>OrgUnitType</w:t>
            </w:r>
          </w:p>
        </w:tc>
        <w:tc>
          <w:tcPr>
            <w:tcW w:w="4111" w:type="dxa"/>
          </w:tcPr>
          <w:p w14:paraId="36C8375A" w14:textId="5B528468" w:rsidR="001D061B" w:rsidRPr="006B6063" w:rsidRDefault="001D061B" w:rsidP="008E0B87">
            <w:pPr>
              <w:spacing w:line="226" w:lineRule="exact"/>
              <w:ind w:left="102"/>
              <w:rPr>
                <w:spacing w:val="-1"/>
                <w:szCs w:val="20"/>
              </w:rPr>
            </w:pPr>
            <w:r w:rsidRPr="006B6063">
              <w:rPr>
                <w:spacing w:val="-1"/>
                <w:szCs w:val="20"/>
              </w:rPr>
              <w:t>Den organisation som angiven vård- och omsorgsperson är uppdragstagare på. Om tillgängligt skall detta anges.</w:t>
            </w:r>
          </w:p>
        </w:tc>
        <w:tc>
          <w:tcPr>
            <w:tcW w:w="1418" w:type="dxa"/>
          </w:tcPr>
          <w:p w14:paraId="3A004D0A" w14:textId="07AE5E74"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88E94B6" w14:textId="77777777" w:rsidTr="00514BAB">
        <w:tc>
          <w:tcPr>
            <w:tcW w:w="2660" w:type="dxa"/>
          </w:tcPr>
          <w:p w14:paraId="1C78EAA9" w14:textId="50EBEDFF" w:rsidR="001D061B" w:rsidRPr="006B6063" w:rsidRDefault="001D061B" w:rsidP="008A6494">
            <w:pPr>
              <w:spacing w:line="229" w:lineRule="exact"/>
              <w:ind w:left="102"/>
              <w:rPr>
                <w:szCs w:val="20"/>
              </w:rPr>
            </w:pPr>
            <w:r w:rsidRPr="006B6063">
              <w:rPr>
                <w:szCs w:val="20"/>
              </w:rPr>
              <w:t>../../../../orgUnitHSAId</w:t>
            </w:r>
          </w:p>
        </w:tc>
        <w:tc>
          <w:tcPr>
            <w:tcW w:w="1417" w:type="dxa"/>
          </w:tcPr>
          <w:p w14:paraId="65CF2830" w14:textId="7D66F97F" w:rsidR="001D061B" w:rsidRPr="006B6063" w:rsidRDefault="001D061B" w:rsidP="008A6494">
            <w:pPr>
              <w:spacing w:line="229" w:lineRule="exact"/>
              <w:ind w:left="102"/>
              <w:rPr>
                <w:spacing w:val="-1"/>
                <w:szCs w:val="20"/>
              </w:rPr>
            </w:pPr>
            <w:r w:rsidRPr="006B6063">
              <w:rPr>
                <w:spacing w:val="-1"/>
                <w:szCs w:val="20"/>
              </w:rPr>
              <w:t>HSA</w:t>
            </w:r>
            <w:ins w:id="853" w:author="Björn Genfors" w:date="2014-03-28T14:22:00Z">
              <w:r w:rsidR="00FB173C">
                <w:rPr>
                  <w:spacing w:val="-1"/>
                  <w:szCs w:val="20"/>
                </w:rPr>
                <w:t>I</w:t>
              </w:r>
            </w:ins>
            <w:del w:id="854" w:author="Björn Genfors" w:date="2014-03-28T14:22:00Z">
              <w:r w:rsidRPr="006B6063" w:rsidDel="00FB173C">
                <w:rPr>
                  <w:spacing w:val="-1"/>
                  <w:szCs w:val="20"/>
                </w:rPr>
                <w:delText>i</w:delText>
              </w:r>
            </w:del>
            <w:r w:rsidRPr="006B6063">
              <w:rPr>
                <w:spacing w:val="-1"/>
                <w:szCs w:val="20"/>
              </w:rPr>
              <w:t>dType</w:t>
            </w:r>
          </w:p>
        </w:tc>
        <w:tc>
          <w:tcPr>
            <w:tcW w:w="4111" w:type="dxa"/>
          </w:tcPr>
          <w:p w14:paraId="5745AEA0" w14:textId="1BFCD697" w:rsidR="001D061B" w:rsidRPr="006B6063" w:rsidRDefault="001D061B" w:rsidP="008E0B87">
            <w:pPr>
              <w:spacing w:line="226" w:lineRule="exact"/>
              <w:ind w:left="102"/>
              <w:rPr>
                <w:spacing w:val="-1"/>
                <w:szCs w:val="20"/>
              </w:rPr>
            </w:pPr>
            <w:r w:rsidRPr="006B6063">
              <w:rPr>
                <w:spacing w:val="-1"/>
                <w:szCs w:val="20"/>
              </w:rPr>
              <w:t>HSA-id för organisationsenhet. Om tillgängligt skall detta anges.</w:t>
            </w:r>
          </w:p>
        </w:tc>
        <w:tc>
          <w:tcPr>
            <w:tcW w:w="1418" w:type="dxa"/>
          </w:tcPr>
          <w:p w14:paraId="27490D43" w14:textId="4DC1128E"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7CE361F4" w14:textId="77777777" w:rsidTr="00514BAB">
        <w:tc>
          <w:tcPr>
            <w:tcW w:w="2660" w:type="dxa"/>
          </w:tcPr>
          <w:p w14:paraId="09FB9AB7" w14:textId="3A31D902" w:rsidR="001D061B" w:rsidRPr="006B6063" w:rsidRDefault="001D061B" w:rsidP="008A6494">
            <w:pPr>
              <w:spacing w:line="229" w:lineRule="exact"/>
              <w:ind w:left="102"/>
              <w:rPr>
                <w:szCs w:val="20"/>
              </w:rPr>
            </w:pPr>
            <w:r w:rsidRPr="006B6063">
              <w:rPr>
                <w:szCs w:val="20"/>
              </w:rPr>
              <w:t>../../../../orgUnitname</w:t>
            </w:r>
          </w:p>
        </w:tc>
        <w:tc>
          <w:tcPr>
            <w:tcW w:w="1417" w:type="dxa"/>
          </w:tcPr>
          <w:p w14:paraId="146B1F72" w14:textId="255EF5DF"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6CA21E65" w14:textId="470B452D" w:rsidR="001D061B" w:rsidRPr="006B6063" w:rsidRDefault="001D061B" w:rsidP="008E0B87">
            <w:pPr>
              <w:spacing w:line="226" w:lineRule="exact"/>
              <w:ind w:left="102"/>
              <w:rPr>
                <w:spacing w:val="-1"/>
                <w:szCs w:val="20"/>
              </w:rPr>
            </w:pPr>
            <w:r w:rsidRPr="006B6063">
              <w:rPr>
                <w:spacing w:val="-1"/>
                <w:szCs w:val="20"/>
              </w:rPr>
              <w:t>Namn på organisationsenhet. Om tillgängligt skall detta anges.</w:t>
            </w:r>
          </w:p>
        </w:tc>
        <w:tc>
          <w:tcPr>
            <w:tcW w:w="1418" w:type="dxa"/>
          </w:tcPr>
          <w:p w14:paraId="1669AF09" w14:textId="77777777" w:rsidR="001D061B" w:rsidRPr="006B6063" w:rsidRDefault="001D061B" w:rsidP="003A6D72">
            <w:pPr>
              <w:spacing w:line="226" w:lineRule="exact"/>
              <w:ind w:left="102"/>
              <w:jc w:val="center"/>
              <w:rPr>
                <w:spacing w:val="-1"/>
                <w:szCs w:val="20"/>
              </w:rPr>
            </w:pPr>
            <w:r w:rsidRPr="006B6063">
              <w:rPr>
                <w:spacing w:val="-1"/>
                <w:szCs w:val="20"/>
              </w:rPr>
              <w:t>0..1</w:t>
            </w:r>
          </w:p>
          <w:p w14:paraId="2274FB8F" w14:textId="77777777" w:rsidR="001D061B" w:rsidRPr="006B6063" w:rsidRDefault="001D061B" w:rsidP="003A6D72">
            <w:pPr>
              <w:spacing w:line="229" w:lineRule="exact"/>
              <w:ind w:left="102"/>
              <w:jc w:val="center"/>
              <w:rPr>
                <w:spacing w:val="-1"/>
                <w:szCs w:val="20"/>
              </w:rPr>
            </w:pPr>
          </w:p>
        </w:tc>
      </w:tr>
      <w:tr w:rsidR="001D061B" w:rsidRPr="006B6063" w14:paraId="1D477E81" w14:textId="77777777" w:rsidTr="00514BAB">
        <w:tc>
          <w:tcPr>
            <w:tcW w:w="2660" w:type="dxa"/>
          </w:tcPr>
          <w:p w14:paraId="617BA309" w14:textId="5ACCCAAB" w:rsidR="001D061B" w:rsidRPr="006B6063" w:rsidRDefault="001D061B" w:rsidP="008A6494">
            <w:pPr>
              <w:spacing w:line="229" w:lineRule="exact"/>
              <w:ind w:left="102"/>
              <w:rPr>
                <w:szCs w:val="20"/>
              </w:rPr>
            </w:pPr>
            <w:r w:rsidRPr="006B6063">
              <w:rPr>
                <w:szCs w:val="20"/>
              </w:rPr>
              <w:t>../../../../orgUnitTelecom</w:t>
            </w:r>
          </w:p>
        </w:tc>
        <w:tc>
          <w:tcPr>
            <w:tcW w:w="1417" w:type="dxa"/>
          </w:tcPr>
          <w:p w14:paraId="5F2A6A2F" w14:textId="7D87D79C"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793865B6" w14:textId="5F67858A" w:rsidR="001D061B" w:rsidRPr="006B6063" w:rsidRDefault="001D061B" w:rsidP="008E0B87">
            <w:pPr>
              <w:spacing w:line="226" w:lineRule="exact"/>
              <w:ind w:left="102"/>
              <w:rPr>
                <w:spacing w:val="-1"/>
                <w:szCs w:val="20"/>
              </w:rPr>
            </w:pPr>
            <w:r w:rsidRPr="006B6063">
              <w:rPr>
                <w:spacing w:val="-1"/>
                <w:szCs w:val="20"/>
              </w:rPr>
              <w:t>Telefon till organisationsenhet</w:t>
            </w:r>
          </w:p>
        </w:tc>
        <w:tc>
          <w:tcPr>
            <w:tcW w:w="1418" w:type="dxa"/>
          </w:tcPr>
          <w:p w14:paraId="03A2F2C1" w14:textId="217AE15E"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792FAFA6" w14:textId="77777777" w:rsidTr="00514BAB">
        <w:tc>
          <w:tcPr>
            <w:tcW w:w="2660" w:type="dxa"/>
          </w:tcPr>
          <w:p w14:paraId="75DB6D57" w14:textId="35726DF7" w:rsidR="001D061B" w:rsidRPr="006B6063" w:rsidRDefault="001D061B" w:rsidP="008A6494">
            <w:pPr>
              <w:spacing w:line="229" w:lineRule="exact"/>
              <w:ind w:left="102"/>
              <w:rPr>
                <w:szCs w:val="20"/>
              </w:rPr>
            </w:pPr>
            <w:r w:rsidRPr="006B6063">
              <w:rPr>
                <w:szCs w:val="20"/>
              </w:rPr>
              <w:t>../../../../orgUnitEmail</w:t>
            </w:r>
          </w:p>
        </w:tc>
        <w:tc>
          <w:tcPr>
            <w:tcW w:w="1417" w:type="dxa"/>
          </w:tcPr>
          <w:p w14:paraId="7DFE964B" w14:textId="01F15D8C"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AD8A678" w14:textId="239E7BE8" w:rsidR="001D061B" w:rsidRPr="006B6063" w:rsidRDefault="001D061B" w:rsidP="008E0B87">
            <w:pPr>
              <w:spacing w:line="226" w:lineRule="exact"/>
              <w:ind w:left="102"/>
              <w:rPr>
                <w:spacing w:val="-1"/>
                <w:szCs w:val="20"/>
              </w:rPr>
            </w:pPr>
            <w:r w:rsidRPr="006B6063">
              <w:rPr>
                <w:spacing w:val="-1"/>
                <w:szCs w:val="20"/>
              </w:rPr>
              <w:t>Epost till organisationsenhet.</w:t>
            </w:r>
          </w:p>
        </w:tc>
        <w:tc>
          <w:tcPr>
            <w:tcW w:w="1418" w:type="dxa"/>
          </w:tcPr>
          <w:p w14:paraId="547720BC" w14:textId="12044808"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54DE5728" w14:textId="77777777" w:rsidTr="00514BAB">
        <w:tc>
          <w:tcPr>
            <w:tcW w:w="2660" w:type="dxa"/>
          </w:tcPr>
          <w:p w14:paraId="35C49F80" w14:textId="70C270E5" w:rsidR="001D061B" w:rsidRPr="006B6063" w:rsidRDefault="001D061B" w:rsidP="008A6494">
            <w:pPr>
              <w:spacing w:line="229" w:lineRule="exact"/>
              <w:ind w:left="102"/>
              <w:rPr>
                <w:szCs w:val="20"/>
              </w:rPr>
            </w:pPr>
            <w:r w:rsidRPr="006B6063">
              <w:rPr>
                <w:szCs w:val="20"/>
              </w:rPr>
              <w:t>../../../../orgUnitAddress</w:t>
            </w:r>
          </w:p>
        </w:tc>
        <w:tc>
          <w:tcPr>
            <w:tcW w:w="1417" w:type="dxa"/>
          </w:tcPr>
          <w:p w14:paraId="5327B1CA" w14:textId="6E71F973"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57B9F26" w14:textId="77777777" w:rsidR="001D061B" w:rsidRPr="006B6063" w:rsidRDefault="001D061B" w:rsidP="008E0B87">
            <w:pPr>
              <w:spacing w:line="226" w:lineRule="exact"/>
              <w:ind w:left="102"/>
              <w:rPr>
                <w:spacing w:val="-1"/>
                <w:szCs w:val="20"/>
              </w:rPr>
            </w:pPr>
            <w:r w:rsidRPr="006B6063">
              <w:rPr>
                <w:spacing w:val="-1"/>
                <w:szCs w:val="20"/>
              </w:rPr>
              <w:t>Postadress till organisationsenhet. Skrivs på ett så naturligt sätt som möjligt, exempelvis:</w:t>
            </w:r>
          </w:p>
          <w:p w14:paraId="12953DB7" w14:textId="77777777" w:rsidR="001D061B" w:rsidRPr="006B6063" w:rsidRDefault="001D061B" w:rsidP="008E0B87">
            <w:pPr>
              <w:spacing w:line="226" w:lineRule="exact"/>
              <w:ind w:left="102"/>
              <w:rPr>
                <w:spacing w:val="-1"/>
                <w:szCs w:val="20"/>
              </w:rPr>
            </w:pPr>
            <w:r w:rsidRPr="006B6063">
              <w:rPr>
                <w:spacing w:val="-1"/>
                <w:szCs w:val="20"/>
              </w:rPr>
              <w:t>”Storgatan 12</w:t>
            </w:r>
          </w:p>
          <w:p w14:paraId="34DC6661" w14:textId="026D3ED8" w:rsidR="001D061B" w:rsidRPr="006B6063" w:rsidRDefault="001D061B" w:rsidP="008E0B87">
            <w:pPr>
              <w:spacing w:line="226" w:lineRule="exact"/>
              <w:ind w:left="102"/>
              <w:rPr>
                <w:spacing w:val="-1"/>
                <w:szCs w:val="20"/>
              </w:rPr>
            </w:pPr>
            <w:r w:rsidRPr="006B6063">
              <w:rPr>
                <w:spacing w:val="-1"/>
                <w:szCs w:val="20"/>
              </w:rPr>
              <w:t>468 91 Lilleby”</w:t>
            </w:r>
          </w:p>
        </w:tc>
        <w:tc>
          <w:tcPr>
            <w:tcW w:w="1418" w:type="dxa"/>
          </w:tcPr>
          <w:p w14:paraId="06506278" w14:textId="3410A223"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63E735E3" w14:textId="77777777" w:rsidTr="00514BAB">
        <w:tc>
          <w:tcPr>
            <w:tcW w:w="2660" w:type="dxa"/>
          </w:tcPr>
          <w:p w14:paraId="63A21191" w14:textId="380B2FDD" w:rsidR="001D061B" w:rsidRPr="006B6063" w:rsidRDefault="001D061B" w:rsidP="008A6494">
            <w:pPr>
              <w:spacing w:line="229" w:lineRule="exact"/>
              <w:ind w:left="102"/>
              <w:rPr>
                <w:szCs w:val="20"/>
              </w:rPr>
            </w:pPr>
            <w:r w:rsidRPr="006B6063">
              <w:rPr>
                <w:szCs w:val="20"/>
              </w:rPr>
              <w:t>../../../../orgUnitLocation</w:t>
            </w:r>
          </w:p>
        </w:tc>
        <w:tc>
          <w:tcPr>
            <w:tcW w:w="1417" w:type="dxa"/>
          </w:tcPr>
          <w:p w14:paraId="5B88DA2A" w14:textId="2038086E"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C266C14" w14:textId="20A820F4" w:rsidR="001D061B" w:rsidRPr="006B6063" w:rsidRDefault="001D061B" w:rsidP="008E0B87">
            <w:pPr>
              <w:spacing w:line="226" w:lineRule="exact"/>
              <w:ind w:left="102"/>
              <w:rPr>
                <w:spacing w:val="-1"/>
                <w:szCs w:val="20"/>
              </w:rPr>
            </w:pPr>
            <w:r w:rsidRPr="006B6063">
              <w:rPr>
                <w:spacing w:val="-1"/>
                <w:szCs w:val="20"/>
              </w:rPr>
              <w:t>Text som anger namnet pa</w:t>
            </w:r>
            <w:r w:rsidRPr="006B6063">
              <w:rPr>
                <w:rFonts w:ascii="Times New Roman" w:hAnsi="Times New Roman"/>
                <w:spacing w:val="-1"/>
                <w:szCs w:val="20"/>
              </w:rPr>
              <w:t>̊</w:t>
            </w:r>
            <w:r w:rsidRPr="006B6063">
              <w:rPr>
                <w:spacing w:val="-1"/>
                <w:szCs w:val="20"/>
              </w:rPr>
              <w:t xml:space="preserve"> plats eller ort fo</w:t>
            </w:r>
            <w:r w:rsidRPr="006B6063">
              <w:rPr>
                <w:rFonts w:cs="Georgia"/>
                <w:spacing w:val="-1"/>
                <w:szCs w:val="20"/>
              </w:rPr>
              <w:t>̈</w:t>
            </w:r>
            <w:r w:rsidRPr="006B6063">
              <w:rPr>
                <w:spacing w:val="-1"/>
                <w:szCs w:val="20"/>
              </w:rPr>
              <w:t>r organisationens fysiska placering</w:t>
            </w:r>
          </w:p>
        </w:tc>
        <w:tc>
          <w:tcPr>
            <w:tcW w:w="1418" w:type="dxa"/>
          </w:tcPr>
          <w:p w14:paraId="590D078B" w14:textId="6D0504EF"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0048629E" w14:textId="77777777" w:rsidTr="00514BAB">
        <w:tc>
          <w:tcPr>
            <w:tcW w:w="2660" w:type="dxa"/>
          </w:tcPr>
          <w:p w14:paraId="73FC0AE8" w14:textId="77777777"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healthcareProfessionalCareUnitHSAId</w:t>
            </w:r>
          </w:p>
          <w:p w14:paraId="5A0CEF8F" w14:textId="77777777" w:rsidR="001D061B" w:rsidRPr="006B6063" w:rsidRDefault="001D061B" w:rsidP="008A6494">
            <w:pPr>
              <w:spacing w:line="229" w:lineRule="exact"/>
              <w:ind w:left="102"/>
              <w:rPr>
                <w:szCs w:val="20"/>
              </w:rPr>
            </w:pPr>
          </w:p>
        </w:tc>
        <w:tc>
          <w:tcPr>
            <w:tcW w:w="1417" w:type="dxa"/>
          </w:tcPr>
          <w:p w14:paraId="273B5960" w14:textId="5B3A3F93" w:rsidR="001D061B" w:rsidRPr="006B6063" w:rsidRDefault="001D061B" w:rsidP="008A6494">
            <w:pPr>
              <w:spacing w:line="229" w:lineRule="exact"/>
              <w:ind w:left="102"/>
              <w:rPr>
                <w:rFonts w:cs="Arial"/>
                <w:szCs w:val="20"/>
              </w:rPr>
            </w:pPr>
            <w:r w:rsidRPr="006B6063">
              <w:rPr>
                <w:spacing w:val="-1"/>
                <w:szCs w:val="20"/>
              </w:rPr>
              <w:lastRenderedPageBreak/>
              <w:t>HSA</w:t>
            </w:r>
            <w:del w:id="855" w:author="Björn Genfors" w:date="2014-03-28T14:22:00Z">
              <w:r w:rsidRPr="006B6063" w:rsidDel="00FB173C">
                <w:rPr>
                  <w:spacing w:val="-1"/>
                  <w:szCs w:val="20"/>
                </w:rPr>
                <w:delText>i</w:delText>
              </w:r>
            </w:del>
            <w:ins w:id="856" w:author="Björn Genfors" w:date="2014-03-28T14:22:00Z">
              <w:r w:rsidR="00FB173C">
                <w:rPr>
                  <w:spacing w:val="-1"/>
                  <w:szCs w:val="20"/>
                </w:rPr>
                <w:t>I</w:t>
              </w:r>
            </w:ins>
            <w:r w:rsidRPr="006B6063">
              <w:rPr>
                <w:spacing w:val="-1"/>
                <w:szCs w:val="20"/>
              </w:rPr>
              <w:t>dType</w:t>
            </w:r>
          </w:p>
          <w:p w14:paraId="2AE079BD" w14:textId="77777777" w:rsidR="001D061B" w:rsidRPr="006B6063" w:rsidRDefault="001D061B" w:rsidP="008A6494">
            <w:pPr>
              <w:spacing w:line="226" w:lineRule="exact"/>
              <w:ind w:left="102"/>
              <w:rPr>
                <w:spacing w:val="-1"/>
                <w:szCs w:val="20"/>
              </w:rPr>
            </w:pPr>
          </w:p>
          <w:p w14:paraId="3D4F2CEC" w14:textId="77777777" w:rsidR="001D061B" w:rsidRPr="006B6063" w:rsidRDefault="001D061B" w:rsidP="008A6494">
            <w:pPr>
              <w:spacing w:line="229" w:lineRule="exact"/>
              <w:ind w:left="102"/>
              <w:rPr>
                <w:spacing w:val="-1"/>
                <w:szCs w:val="20"/>
              </w:rPr>
            </w:pPr>
          </w:p>
        </w:tc>
        <w:tc>
          <w:tcPr>
            <w:tcW w:w="4111" w:type="dxa"/>
          </w:tcPr>
          <w:p w14:paraId="00AB148A" w14:textId="77777777" w:rsidR="001D061B" w:rsidRPr="006B6063" w:rsidRDefault="001D061B" w:rsidP="008E0B87">
            <w:pPr>
              <w:spacing w:line="229" w:lineRule="exact"/>
              <w:ind w:left="102"/>
              <w:rPr>
                <w:szCs w:val="20"/>
              </w:rPr>
            </w:pPr>
            <w:r w:rsidRPr="006B6063">
              <w:rPr>
                <w:szCs w:val="20"/>
              </w:rPr>
              <w:lastRenderedPageBreak/>
              <w:t xml:space="preserve">HSA-id för Vårdenhet som vård- och omsorgspersonen är uppdragstagare för. </w:t>
            </w:r>
            <w:r w:rsidRPr="006B6063">
              <w:rPr>
                <w:szCs w:val="20"/>
              </w:rPr>
              <w:lastRenderedPageBreak/>
              <w:t xml:space="preserve">Skall anges om tillgänglig. </w:t>
            </w:r>
          </w:p>
          <w:p w14:paraId="217B29C3" w14:textId="77777777" w:rsidR="001D061B" w:rsidRPr="006B6063" w:rsidRDefault="001D061B" w:rsidP="008E0B87">
            <w:pPr>
              <w:spacing w:line="226" w:lineRule="exact"/>
              <w:ind w:left="102"/>
              <w:rPr>
                <w:spacing w:val="-1"/>
                <w:szCs w:val="20"/>
              </w:rPr>
            </w:pPr>
          </w:p>
        </w:tc>
        <w:tc>
          <w:tcPr>
            <w:tcW w:w="1418" w:type="dxa"/>
          </w:tcPr>
          <w:p w14:paraId="0CFDD105" w14:textId="3E3FB38C" w:rsidR="001D061B" w:rsidRPr="006B6063" w:rsidRDefault="001D061B" w:rsidP="003A6D72">
            <w:pPr>
              <w:spacing w:line="226" w:lineRule="exact"/>
              <w:ind w:left="102"/>
              <w:jc w:val="center"/>
              <w:rPr>
                <w:spacing w:val="-1"/>
                <w:szCs w:val="20"/>
              </w:rPr>
            </w:pPr>
            <w:r w:rsidRPr="006B6063">
              <w:rPr>
                <w:spacing w:val="-1"/>
                <w:szCs w:val="20"/>
              </w:rPr>
              <w:lastRenderedPageBreak/>
              <w:t>0..1</w:t>
            </w:r>
          </w:p>
        </w:tc>
      </w:tr>
      <w:tr w:rsidR="001D061B" w:rsidRPr="006B6063" w14:paraId="01DFA992" w14:textId="77777777" w:rsidTr="00514BAB">
        <w:tc>
          <w:tcPr>
            <w:tcW w:w="2660" w:type="dxa"/>
          </w:tcPr>
          <w:p w14:paraId="7ADA41FD" w14:textId="7C78F17E" w:rsidR="001D061B" w:rsidRPr="006B6063" w:rsidRDefault="001D061B" w:rsidP="008A6494">
            <w:pPr>
              <w:spacing w:line="229" w:lineRule="exact"/>
              <w:ind w:left="102"/>
              <w:rPr>
                <w:szCs w:val="20"/>
              </w:rPr>
            </w:pPr>
            <w:r w:rsidRPr="006B6063">
              <w:rPr>
                <w:szCs w:val="20"/>
              </w:rPr>
              <w:lastRenderedPageBreak/>
              <w:t>../../../</w:t>
            </w:r>
            <w:r w:rsidRPr="006B6063">
              <w:rPr>
                <w:spacing w:val="-1"/>
                <w:szCs w:val="20"/>
              </w:rPr>
              <w:t>healthcareProfessionalCareGiverHSAId</w:t>
            </w:r>
          </w:p>
        </w:tc>
        <w:tc>
          <w:tcPr>
            <w:tcW w:w="1417" w:type="dxa"/>
          </w:tcPr>
          <w:p w14:paraId="46D57C77" w14:textId="64A5E43C" w:rsidR="001D061B" w:rsidRPr="006B6063" w:rsidRDefault="001D061B" w:rsidP="008A6494">
            <w:pPr>
              <w:spacing w:line="226" w:lineRule="exact"/>
              <w:ind w:left="102"/>
              <w:rPr>
                <w:spacing w:val="-1"/>
                <w:szCs w:val="20"/>
              </w:rPr>
            </w:pPr>
            <w:r w:rsidRPr="006B6063">
              <w:rPr>
                <w:spacing w:val="-1"/>
                <w:szCs w:val="20"/>
              </w:rPr>
              <w:t>HSA</w:t>
            </w:r>
            <w:ins w:id="857" w:author="Björn Genfors" w:date="2014-03-28T14:22:00Z">
              <w:r w:rsidR="00FB173C">
                <w:rPr>
                  <w:spacing w:val="-1"/>
                  <w:szCs w:val="20"/>
                </w:rPr>
                <w:t>I</w:t>
              </w:r>
            </w:ins>
            <w:del w:id="858" w:author="Björn Genfors" w:date="2014-03-28T14:22:00Z">
              <w:r w:rsidRPr="006B6063" w:rsidDel="00FB173C">
                <w:rPr>
                  <w:spacing w:val="-1"/>
                  <w:szCs w:val="20"/>
                </w:rPr>
                <w:delText>i</w:delText>
              </w:r>
            </w:del>
            <w:r w:rsidRPr="006B6063">
              <w:rPr>
                <w:spacing w:val="-1"/>
                <w:szCs w:val="20"/>
              </w:rPr>
              <w:t>dType</w:t>
            </w:r>
          </w:p>
          <w:p w14:paraId="2222926E" w14:textId="77777777" w:rsidR="001D061B" w:rsidRPr="006B6063" w:rsidRDefault="001D061B" w:rsidP="008A6494">
            <w:pPr>
              <w:spacing w:line="229" w:lineRule="exact"/>
              <w:ind w:left="102"/>
              <w:rPr>
                <w:spacing w:val="-1"/>
                <w:szCs w:val="20"/>
              </w:rPr>
            </w:pPr>
          </w:p>
        </w:tc>
        <w:tc>
          <w:tcPr>
            <w:tcW w:w="4111" w:type="dxa"/>
          </w:tcPr>
          <w:p w14:paraId="235841D5" w14:textId="0714BE38" w:rsidR="001D061B" w:rsidRPr="006B6063" w:rsidRDefault="001D061B" w:rsidP="008E0B87">
            <w:pPr>
              <w:spacing w:line="229" w:lineRule="exact"/>
              <w:ind w:left="102"/>
              <w:rPr>
                <w:szCs w:val="20"/>
              </w:rPr>
            </w:pPr>
            <w:r w:rsidRPr="006B6063">
              <w:rPr>
                <w:spacing w:val="-1"/>
                <w:szCs w:val="20"/>
              </w:rPr>
              <w:t>HSA-id för vårdgivaren, som är vårdgivare för den enhet som författaren är uppdragstagare för. Skall anges om tillgänglig.</w:t>
            </w:r>
          </w:p>
        </w:tc>
        <w:tc>
          <w:tcPr>
            <w:tcW w:w="1418" w:type="dxa"/>
          </w:tcPr>
          <w:p w14:paraId="0BE240E1" w14:textId="41D22DC8"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2D5F8943" w14:textId="77777777" w:rsidTr="00514BAB">
        <w:tc>
          <w:tcPr>
            <w:tcW w:w="2660" w:type="dxa"/>
          </w:tcPr>
          <w:p w14:paraId="6E99737D" w14:textId="45218AAF" w:rsidR="001D061B" w:rsidRPr="006B6063" w:rsidRDefault="001D061B" w:rsidP="008A6494">
            <w:pPr>
              <w:spacing w:line="229" w:lineRule="exact"/>
              <w:ind w:left="102"/>
              <w:rPr>
                <w:szCs w:val="20"/>
              </w:rPr>
            </w:pPr>
            <w:r w:rsidRPr="006B6063">
              <w:rPr>
                <w:szCs w:val="20"/>
              </w:rPr>
              <w:t>../../legalAuthenticator</w:t>
            </w:r>
          </w:p>
        </w:tc>
        <w:tc>
          <w:tcPr>
            <w:tcW w:w="1417" w:type="dxa"/>
          </w:tcPr>
          <w:p w14:paraId="0FF072A8" w14:textId="32D23005" w:rsidR="001D061B" w:rsidRPr="006B6063" w:rsidRDefault="001D061B" w:rsidP="008A6494">
            <w:pPr>
              <w:spacing w:line="226" w:lineRule="exact"/>
              <w:ind w:left="102"/>
              <w:rPr>
                <w:spacing w:val="-1"/>
                <w:szCs w:val="20"/>
              </w:rPr>
            </w:pPr>
            <w:r w:rsidRPr="006B6063">
              <w:rPr>
                <w:szCs w:val="20"/>
              </w:rPr>
              <w:t>LegalAuthenticatorType</w:t>
            </w:r>
          </w:p>
        </w:tc>
        <w:tc>
          <w:tcPr>
            <w:tcW w:w="4111" w:type="dxa"/>
          </w:tcPr>
          <w:p w14:paraId="4488FE7E" w14:textId="77777777" w:rsidR="001D061B" w:rsidRPr="006B6063" w:rsidRDefault="001D061B" w:rsidP="008E0B87">
            <w:pPr>
              <w:spacing w:line="229" w:lineRule="exact"/>
              <w:ind w:left="102"/>
              <w:rPr>
                <w:szCs w:val="20"/>
              </w:rPr>
            </w:pPr>
            <w:r w:rsidRPr="006B6063">
              <w:rPr>
                <w:szCs w:val="20"/>
              </w:rPr>
              <w:t>Information om vem som signerat informationen i dokumentet.</w:t>
            </w:r>
          </w:p>
          <w:p w14:paraId="166B4E68" w14:textId="77777777" w:rsidR="001D061B" w:rsidRPr="006B6063" w:rsidRDefault="001D061B" w:rsidP="008E0B87">
            <w:pPr>
              <w:spacing w:line="229" w:lineRule="exact"/>
              <w:ind w:left="102"/>
              <w:rPr>
                <w:spacing w:val="-1"/>
                <w:szCs w:val="20"/>
              </w:rPr>
            </w:pPr>
          </w:p>
        </w:tc>
        <w:tc>
          <w:tcPr>
            <w:tcW w:w="1418" w:type="dxa"/>
          </w:tcPr>
          <w:p w14:paraId="2DABA82D" w14:textId="5697F6F9" w:rsidR="001D061B" w:rsidRPr="006B6063" w:rsidRDefault="001D061B" w:rsidP="003A6D72">
            <w:pPr>
              <w:spacing w:line="226" w:lineRule="exact"/>
              <w:ind w:left="102"/>
              <w:jc w:val="center"/>
              <w:rPr>
                <w:spacing w:val="-1"/>
                <w:szCs w:val="20"/>
              </w:rPr>
            </w:pPr>
            <w:r w:rsidRPr="006B6063">
              <w:rPr>
                <w:szCs w:val="20"/>
              </w:rPr>
              <w:t>0..1</w:t>
            </w:r>
          </w:p>
        </w:tc>
      </w:tr>
      <w:tr w:rsidR="001D061B" w:rsidRPr="006B6063" w14:paraId="7E2654B7" w14:textId="77777777" w:rsidTr="00514BAB">
        <w:tc>
          <w:tcPr>
            <w:tcW w:w="2660" w:type="dxa"/>
          </w:tcPr>
          <w:p w14:paraId="1F8CEC90" w14:textId="77777777" w:rsidR="001D061B" w:rsidRPr="006B6063" w:rsidRDefault="001D061B" w:rsidP="008A6494">
            <w:pPr>
              <w:spacing w:line="229" w:lineRule="exact"/>
              <w:ind w:left="102"/>
              <w:rPr>
                <w:szCs w:val="20"/>
              </w:rPr>
            </w:pPr>
            <w:r w:rsidRPr="006B6063">
              <w:rPr>
                <w:szCs w:val="20"/>
              </w:rPr>
              <w:t>../../../signatureTime</w:t>
            </w:r>
          </w:p>
          <w:p w14:paraId="7641A2A2" w14:textId="77777777" w:rsidR="001D061B" w:rsidRPr="006B6063" w:rsidRDefault="001D061B" w:rsidP="008A6494">
            <w:pPr>
              <w:spacing w:line="229" w:lineRule="exact"/>
              <w:ind w:left="102"/>
              <w:rPr>
                <w:szCs w:val="20"/>
              </w:rPr>
            </w:pPr>
          </w:p>
        </w:tc>
        <w:tc>
          <w:tcPr>
            <w:tcW w:w="1417" w:type="dxa"/>
          </w:tcPr>
          <w:p w14:paraId="7C5C225B" w14:textId="77777777" w:rsidR="001D061B" w:rsidRPr="006B6063" w:rsidRDefault="001D061B" w:rsidP="008A6494">
            <w:pPr>
              <w:spacing w:line="229" w:lineRule="exact"/>
              <w:ind w:left="102"/>
              <w:rPr>
                <w:rFonts w:cs="Arial"/>
                <w:color w:val="FF0000"/>
                <w:szCs w:val="20"/>
              </w:rPr>
            </w:pPr>
            <w:r w:rsidRPr="006B6063">
              <w:rPr>
                <w:szCs w:val="20"/>
              </w:rPr>
              <w:t>TimeStampType</w:t>
            </w:r>
          </w:p>
          <w:p w14:paraId="4F092AA5" w14:textId="77777777" w:rsidR="001D061B" w:rsidRPr="006B6063" w:rsidRDefault="001D061B" w:rsidP="008A6494">
            <w:pPr>
              <w:spacing w:line="226" w:lineRule="exact"/>
              <w:ind w:left="102"/>
              <w:rPr>
                <w:szCs w:val="20"/>
              </w:rPr>
            </w:pPr>
          </w:p>
        </w:tc>
        <w:tc>
          <w:tcPr>
            <w:tcW w:w="4111" w:type="dxa"/>
          </w:tcPr>
          <w:p w14:paraId="759EF949" w14:textId="77777777" w:rsidR="001D061B" w:rsidRPr="006B6063" w:rsidRDefault="001D061B" w:rsidP="008E0B87">
            <w:pPr>
              <w:spacing w:line="229" w:lineRule="exact"/>
              <w:ind w:left="102"/>
              <w:rPr>
                <w:szCs w:val="20"/>
              </w:rPr>
            </w:pPr>
            <w:r w:rsidRPr="006B6063">
              <w:rPr>
                <w:szCs w:val="20"/>
              </w:rPr>
              <w:t>Tidpunkt för signering</w:t>
            </w:r>
          </w:p>
          <w:p w14:paraId="2DB5D748" w14:textId="77777777" w:rsidR="001D061B" w:rsidRPr="006B6063" w:rsidRDefault="001D061B" w:rsidP="008E0B87">
            <w:pPr>
              <w:spacing w:line="229" w:lineRule="exact"/>
              <w:ind w:left="102"/>
              <w:rPr>
                <w:szCs w:val="20"/>
              </w:rPr>
            </w:pPr>
          </w:p>
        </w:tc>
        <w:tc>
          <w:tcPr>
            <w:tcW w:w="1418" w:type="dxa"/>
          </w:tcPr>
          <w:p w14:paraId="3410A8BE" w14:textId="6ECE6C03" w:rsidR="001D061B" w:rsidRPr="006B6063" w:rsidRDefault="001D061B" w:rsidP="003A6D72">
            <w:pPr>
              <w:spacing w:line="226" w:lineRule="exact"/>
              <w:ind w:left="102"/>
              <w:jc w:val="center"/>
              <w:rPr>
                <w:szCs w:val="20"/>
              </w:rPr>
            </w:pPr>
            <w:r w:rsidRPr="006B6063">
              <w:rPr>
                <w:szCs w:val="20"/>
              </w:rPr>
              <w:t>1..1</w:t>
            </w:r>
          </w:p>
        </w:tc>
      </w:tr>
      <w:tr w:rsidR="001D061B" w:rsidRPr="006B6063" w14:paraId="3E847D87" w14:textId="77777777" w:rsidTr="00514BAB">
        <w:tc>
          <w:tcPr>
            <w:tcW w:w="2660" w:type="dxa"/>
          </w:tcPr>
          <w:p w14:paraId="7BD071D1" w14:textId="77777777" w:rsidR="001D061B" w:rsidRPr="006B6063" w:rsidRDefault="001D061B" w:rsidP="008A6494">
            <w:pPr>
              <w:spacing w:line="229" w:lineRule="exact"/>
              <w:ind w:left="102"/>
              <w:rPr>
                <w:szCs w:val="20"/>
              </w:rPr>
            </w:pPr>
            <w:r w:rsidRPr="006B6063">
              <w:rPr>
                <w:szCs w:val="20"/>
              </w:rPr>
              <w:t>../../../legalAuthenticatorHSAid</w:t>
            </w:r>
          </w:p>
          <w:p w14:paraId="6F684172" w14:textId="77777777" w:rsidR="001D061B" w:rsidRPr="006B6063" w:rsidRDefault="001D061B" w:rsidP="008A6494">
            <w:pPr>
              <w:spacing w:line="229" w:lineRule="exact"/>
              <w:ind w:left="102"/>
              <w:rPr>
                <w:szCs w:val="20"/>
              </w:rPr>
            </w:pPr>
          </w:p>
        </w:tc>
        <w:tc>
          <w:tcPr>
            <w:tcW w:w="1417" w:type="dxa"/>
          </w:tcPr>
          <w:p w14:paraId="06AB649A" w14:textId="4B31B8F9" w:rsidR="001D061B" w:rsidRPr="006B6063" w:rsidRDefault="001D061B" w:rsidP="008A6494">
            <w:pPr>
              <w:spacing w:line="229" w:lineRule="exact"/>
              <w:ind w:left="102"/>
              <w:rPr>
                <w:szCs w:val="20"/>
              </w:rPr>
            </w:pPr>
            <w:r w:rsidRPr="006B6063">
              <w:rPr>
                <w:szCs w:val="20"/>
              </w:rPr>
              <w:t>HSAI</w:t>
            </w:r>
            <w:ins w:id="859" w:author="Björn Genfors" w:date="2014-03-28T14:23:00Z">
              <w:r w:rsidR="00FB173C">
                <w:rPr>
                  <w:szCs w:val="20"/>
                </w:rPr>
                <w:t>d</w:t>
              </w:r>
            </w:ins>
            <w:del w:id="860" w:author="Björn Genfors" w:date="2014-03-28T14:23:00Z">
              <w:r w:rsidRPr="006B6063" w:rsidDel="00FB173C">
                <w:rPr>
                  <w:szCs w:val="20"/>
                </w:rPr>
                <w:delText>D</w:delText>
              </w:r>
            </w:del>
            <w:r w:rsidRPr="006B6063">
              <w:rPr>
                <w:szCs w:val="20"/>
              </w:rPr>
              <w:t>Type</w:t>
            </w:r>
          </w:p>
          <w:p w14:paraId="0DA3B6AA" w14:textId="77777777" w:rsidR="001D061B" w:rsidRPr="006B6063" w:rsidRDefault="001D061B" w:rsidP="008A6494">
            <w:pPr>
              <w:spacing w:line="229" w:lineRule="exact"/>
              <w:ind w:left="102"/>
              <w:rPr>
                <w:szCs w:val="20"/>
              </w:rPr>
            </w:pPr>
          </w:p>
        </w:tc>
        <w:tc>
          <w:tcPr>
            <w:tcW w:w="4111" w:type="dxa"/>
          </w:tcPr>
          <w:p w14:paraId="5CA36229" w14:textId="783F1D37" w:rsidR="001D061B" w:rsidRPr="006B6063" w:rsidRDefault="001D061B" w:rsidP="008E0B87">
            <w:pPr>
              <w:spacing w:line="229" w:lineRule="exact"/>
              <w:ind w:left="102"/>
              <w:rPr>
                <w:szCs w:val="20"/>
              </w:rPr>
            </w:pPr>
            <w:r w:rsidRPr="006B6063">
              <w:rPr>
                <w:szCs w:val="20"/>
              </w:rPr>
              <w:t>HSA-id för person som signerat dokumentet</w:t>
            </w:r>
          </w:p>
        </w:tc>
        <w:tc>
          <w:tcPr>
            <w:tcW w:w="1418" w:type="dxa"/>
          </w:tcPr>
          <w:p w14:paraId="02F9A6E6" w14:textId="2850CCCE" w:rsidR="001D061B" w:rsidRPr="006B6063" w:rsidRDefault="001D061B" w:rsidP="003A6D72">
            <w:pPr>
              <w:spacing w:line="226" w:lineRule="exact"/>
              <w:ind w:left="102"/>
              <w:jc w:val="center"/>
              <w:rPr>
                <w:szCs w:val="20"/>
              </w:rPr>
            </w:pPr>
            <w:r w:rsidRPr="006B6063">
              <w:rPr>
                <w:szCs w:val="20"/>
              </w:rPr>
              <w:t>0..1</w:t>
            </w:r>
          </w:p>
        </w:tc>
      </w:tr>
      <w:tr w:rsidR="001D061B" w:rsidRPr="006B6063" w14:paraId="3E3E4C27" w14:textId="77777777" w:rsidTr="00514BAB">
        <w:tc>
          <w:tcPr>
            <w:tcW w:w="2660" w:type="dxa"/>
          </w:tcPr>
          <w:p w14:paraId="16970830" w14:textId="76FC4995" w:rsidR="001D061B" w:rsidRPr="006B6063" w:rsidRDefault="001D061B" w:rsidP="008A6494">
            <w:pPr>
              <w:spacing w:line="229" w:lineRule="exact"/>
              <w:ind w:left="102"/>
              <w:rPr>
                <w:szCs w:val="20"/>
              </w:rPr>
            </w:pPr>
            <w:r w:rsidRPr="006B6063">
              <w:rPr>
                <w:szCs w:val="20"/>
              </w:rPr>
              <w:t>../../../legalAuthenticatorName</w:t>
            </w:r>
          </w:p>
        </w:tc>
        <w:tc>
          <w:tcPr>
            <w:tcW w:w="1417" w:type="dxa"/>
          </w:tcPr>
          <w:p w14:paraId="3B21C6FF" w14:textId="479FDC07" w:rsidR="001D061B" w:rsidRPr="006B6063" w:rsidRDefault="001D061B" w:rsidP="008A6494">
            <w:pPr>
              <w:spacing w:line="229" w:lineRule="exact"/>
              <w:ind w:left="102"/>
              <w:rPr>
                <w:szCs w:val="20"/>
              </w:rPr>
            </w:pPr>
            <w:r w:rsidRPr="006B6063">
              <w:rPr>
                <w:szCs w:val="20"/>
              </w:rPr>
              <w:t>string</w:t>
            </w:r>
          </w:p>
        </w:tc>
        <w:tc>
          <w:tcPr>
            <w:tcW w:w="4111" w:type="dxa"/>
          </w:tcPr>
          <w:p w14:paraId="19DBE8E6" w14:textId="5AC8DEF8" w:rsidR="001D061B" w:rsidRPr="006B6063" w:rsidRDefault="001D061B" w:rsidP="008E0B87">
            <w:pPr>
              <w:spacing w:line="229" w:lineRule="exact"/>
              <w:ind w:left="102"/>
              <w:rPr>
                <w:szCs w:val="20"/>
              </w:rPr>
            </w:pPr>
            <w:r w:rsidRPr="006B6063">
              <w:rPr>
                <w:spacing w:val="-1"/>
                <w:szCs w:val="20"/>
              </w:rPr>
              <w:t>Namnen i klartext för signerande person</w:t>
            </w:r>
          </w:p>
        </w:tc>
        <w:tc>
          <w:tcPr>
            <w:tcW w:w="1418" w:type="dxa"/>
          </w:tcPr>
          <w:p w14:paraId="2482853D" w14:textId="671EB58B" w:rsidR="001D061B" w:rsidRPr="006B6063" w:rsidRDefault="001D061B" w:rsidP="003A6D72">
            <w:pPr>
              <w:spacing w:line="226" w:lineRule="exact"/>
              <w:ind w:left="102"/>
              <w:jc w:val="center"/>
              <w:rPr>
                <w:szCs w:val="20"/>
              </w:rPr>
            </w:pPr>
            <w:r w:rsidRPr="006B6063">
              <w:rPr>
                <w:spacing w:val="-1"/>
                <w:szCs w:val="20"/>
              </w:rPr>
              <w:t>0..1</w:t>
            </w:r>
          </w:p>
        </w:tc>
      </w:tr>
      <w:tr w:rsidR="001D061B" w:rsidRPr="006B6063" w14:paraId="6A970436" w14:textId="77777777" w:rsidTr="00514BAB">
        <w:tc>
          <w:tcPr>
            <w:tcW w:w="2660" w:type="dxa"/>
          </w:tcPr>
          <w:p w14:paraId="3E897EA2" w14:textId="77777777" w:rsidR="001D061B" w:rsidRPr="006B6063" w:rsidRDefault="001D061B" w:rsidP="008A6494">
            <w:pPr>
              <w:spacing w:line="229" w:lineRule="exact"/>
              <w:ind w:left="102"/>
              <w:rPr>
                <w:szCs w:val="20"/>
              </w:rPr>
            </w:pPr>
            <w:r w:rsidRPr="006B6063">
              <w:rPr>
                <w:szCs w:val="20"/>
              </w:rPr>
              <w:t>../../</w:t>
            </w:r>
            <w:r w:rsidRPr="006B6063">
              <w:rPr>
                <w:spacing w:val="-1"/>
                <w:szCs w:val="20"/>
              </w:rPr>
              <w:t>approvedForPatient</w:t>
            </w:r>
          </w:p>
          <w:p w14:paraId="5EE74DC3" w14:textId="77777777" w:rsidR="001D061B" w:rsidRPr="006B6063" w:rsidRDefault="001D061B" w:rsidP="008A6494">
            <w:pPr>
              <w:spacing w:line="229" w:lineRule="exact"/>
              <w:ind w:left="102"/>
              <w:rPr>
                <w:szCs w:val="20"/>
              </w:rPr>
            </w:pPr>
          </w:p>
        </w:tc>
        <w:tc>
          <w:tcPr>
            <w:tcW w:w="1417" w:type="dxa"/>
          </w:tcPr>
          <w:p w14:paraId="3BCBDFB9" w14:textId="77777777" w:rsidR="001D061B" w:rsidRPr="006B6063" w:rsidRDefault="001D061B" w:rsidP="008A6494">
            <w:pPr>
              <w:spacing w:line="229" w:lineRule="exact"/>
              <w:ind w:left="102"/>
              <w:rPr>
                <w:rFonts w:cs="Arial"/>
                <w:color w:val="FF0000"/>
                <w:szCs w:val="20"/>
              </w:rPr>
            </w:pPr>
            <w:r w:rsidRPr="006B6063">
              <w:rPr>
                <w:szCs w:val="20"/>
              </w:rPr>
              <w:t>boolean</w:t>
            </w:r>
          </w:p>
          <w:p w14:paraId="6A9F2886" w14:textId="77777777" w:rsidR="001D061B" w:rsidRPr="006B6063" w:rsidRDefault="001D061B" w:rsidP="008A6494">
            <w:pPr>
              <w:spacing w:line="229" w:lineRule="exact"/>
              <w:ind w:left="102"/>
              <w:rPr>
                <w:szCs w:val="20"/>
              </w:rPr>
            </w:pPr>
          </w:p>
        </w:tc>
        <w:tc>
          <w:tcPr>
            <w:tcW w:w="4111" w:type="dxa"/>
          </w:tcPr>
          <w:p w14:paraId="17529201" w14:textId="77777777" w:rsidR="001D061B" w:rsidRPr="006B6063" w:rsidRDefault="001D061B" w:rsidP="008E0B87">
            <w:pPr>
              <w:spacing w:line="226" w:lineRule="exact"/>
              <w:ind w:left="102"/>
              <w:rPr>
                <w:spacing w:val="-1"/>
                <w:szCs w:val="20"/>
              </w:rPr>
            </w:pPr>
            <w:r w:rsidRPr="006B6063">
              <w:rPr>
                <w:spacing w:val="-1"/>
                <w:szCs w:val="20"/>
              </w:rPr>
              <w:t xml:space="preserve">Anger om information får delas till patient. Värdet sätts i sådant fall till true, i annat fall till false. </w:t>
            </w:r>
          </w:p>
          <w:p w14:paraId="76E29217" w14:textId="77777777" w:rsidR="001D061B" w:rsidRPr="006B6063" w:rsidRDefault="001D061B" w:rsidP="008E0B87">
            <w:pPr>
              <w:spacing w:line="229" w:lineRule="exact"/>
              <w:ind w:left="102"/>
              <w:rPr>
                <w:spacing w:val="-1"/>
                <w:szCs w:val="20"/>
              </w:rPr>
            </w:pPr>
          </w:p>
        </w:tc>
        <w:tc>
          <w:tcPr>
            <w:tcW w:w="1418" w:type="dxa"/>
          </w:tcPr>
          <w:p w14:paraId="6D0B6E65" w14:textId="55B7E304"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83B736D" w14:textId="77777777" w:rsidTr="00514BAB">
        <w:tc>
          <w:tcPr>
            <w:tcW w:w="2660" w:type="dxa"/>
          </w:tcPr>
          <w:p w14:paraId="1AA8E714" w14:textId="5BC7FFF4" w:rsidR="001D061B" w:rsidRPr="006B6063" w:rsidRDefault="001D061B" w:rsidP="008A6494">
            <w:pPr>
              <w:spacing w:line="229" w:lineRule="exact"/>
              <w:ind w:left="102"/>
              <w:rPr>
                <w:szCs w:val="20"/>
              </w:rPr>
            </w:pPr>
            <w:r w:rsidRPr="006B6063">
              <w:rPr>
                <w:szCs w:val="20"/>
              </w:rPr>
              <w:t>../../</w:t>
            </w:r>
            <w:r w:rsidRPr="006B6063">
              <w:rPr>
                <w:spacing w:val="-1"/>
                <w:szCs w:val="20"/>
              </w:rPr>
              <w:t>careContactId</w:t>
            </w:r>
          </w:p>
        </w:tc>
        <w:tc>
          <w:tcPr>
            <w:tcW w:w="1417" w:type="dxa"/>
          </w:tcPr>
          <w:p w14:paraId="5CB5B68B" w14:textId="22B307F0" w:rsidR="001D061B" w:rsidRPr="006B6063" w:rsidRDefault="001D061B" w:rsidP="008A6494">
            <w:pPr>
              <w:spacing w:line="229" w:lineRule="exact"/>
              <w:ind w:left="102"/>
              <w:rPr>
                <w:szCs w:val="20"/>
              </w:rPr>
            </w:pPr>
            <w:r w:rsidRPr="006B6063">
              <w:rPr>
                <w:spacing w:val="-1"/>
                <w:szCs w:val="20"/>
              </w:rPr>
              <w:t>string</w:t>
            </w:r>
          </w:p>
        </w:tc>
        <w:tc>
          <w:tcPr>
            <w:tcW w:w="4111" w:type="dxa"/>
          </w:tcPr>
          <w:p w14:paraId="4228C8E3" w14:textId="494442ED" w:rsidR="001D061B" w:rsidRPr="006B6063" w:rsidRDefault="001D061B" w:rsidP="008E0B87">
            <w:pPr>
              <w:spacing w:line="226" w:lineRule="exact"/>
              <w:ind w:left="102"/>
              <w:rPr>
                <w:spacing w:val="-1"/>
                <w:szCs w:val="20"/>
              </w:rPr>
            </w:pPr>
            <w:r w:rsidRPr="006B6063">
              <w:rPr>
                <w:spacing w:val="-1"/>
                <w:szCs w:val="20"/>
              </w:rPr>
              <w:t>Identitetet för den vård- och omsorgskontakt som föranlett den information som omfattas av dokumentet. Identiteten är unik inom källsystemet.</w:t>
            </w:r>
          </w:p>
        </w:tc>
        <w:tc>
          <w:tcPr>
            <w:tcW w:w="1418" w:type="dxa"/>
          </w:tcPr>
          <w:p w14:paraId="31AF96DD" w14:textId="5AC8558A"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2378DD57" w14:textId="77777777" w:rsidTr="008E0B87">
        <w:tc>
          <w:tcPr>
            <w:tcW w:w="2660" w:type="dxa"/>
            <w:shd w:val="clear" w:color="auto" w:fill="D9D9D9" w:themeFill="background1" w:themeFillShade="D9"/>
          </w:tcPr>
          <w:p w14:paraId="6ED01DFB" w14:textId="77777777" w:rsidR="001D061B" w:rsidRPr="006B6063" w:rsidRDefault="001D061B" w:rsidP="008A6494">
            <w:pPr>
              <w:spacing w:line="229" w:lineRule="exact"/>
              <w:ind w:left="102"/>
              <w:rPr>
                <w:szCs w:val="20"/>
              </w:rPr>
            </w:pPr>
            <w:r w:rsidRPr="006B6063">
              <w:rPr>
                <w:szCs w:val="20"/>
              </w:rPr>
              <w:t>../referralOutcomeBody</w:t>
            </w:r>
          </w:p>
          <w:p w14:paraId="1B2CE25B" w14:textId="77777777" w:rsidR="001D061B" w:rsidRPr="006B6063" w:rsidRDefault="001D061B" w:rsidP="008A6494">
            <w:pPr>
              <w:spacing w:line="229" w:lineRule="exact"/>
              <w:ind w:left="102"/>
              <w:rPr>
                <w:szCs w:val="20"/>
              </w:rPr>
            </w:pPr>
          </w:p>
        </w:tc>
        <w:tc>
          <w:tcPr>
            <w:tcW w:w="1417" w:type="dxa"/>
            <w:shd w:val="clear" w:color="auto" w:fill="D9D9D9" w:themeFill="background1" w:themeFillShade="D9"/>
          </w:tcPr>
          <w:p w14:paraId="411B1C0C" w14:textId="77777777" w:rsidR="001D061B" w:rsidRPr="006B6063" w:rsidRDefault="001D061B" w:rsidP="008A6494">
            <w:pPr>
              <w:spacing w:line="229" w:lineRule="exact"/>
              <w:ind w:left="102"/>
              <w:rPr>
                <w:szCs w:val="20"/>
              </w:rPr>
            </w:pPr>
            <w:r w:rsidRPr="006B6063">
              <w:rPr>
                <w:szCs w:val="20"/>
              </w:rPr>
              <w:t>ReferralOutcomeBodyType</w:t>
            </w:r>
          </w:p>
          <w:p w14:paraId="23F47901" w14:textId="77777777" w:rsidR="001D061B" w:rsidRPr="006B6063" w:rsidRDefault="001D061B" w:rsidP="008A6494">
            <w:pPr>
              <w:spacing w:line="229" w:lineRule="exact"/>
              <w:ind w:left="102"/>
              <w:rPr>
                <w:spacing w:val="-1"/>
                <w:szCs w:val="20"/>
              </w:rPr>
            </w:pPr>
          </w:p>
        </w:tc>
        <w:tc>
          <w:tcPr>
            <w:tcW w:w="4111" w:type="dxa"/>
            <w:shd w:val="clear" w:color="auto" w:fill="D9D9D9" w:themeFill="background1" w:themeFillShade="D9"/>
          </w:tcPr>
          <w:p w14:paraId="74D2DAD3" w14:textId="77777777" w:rsidR="001D061B" w:rsidRPr="006B6063" w:rsidRDefault="001D061B" w:rsidP="008E0B87">
            <w:pPr>
              <w:spacing w:line="226" w:lineRule="exact"/>
              <w:ind w:left="102"/>
              <w:rPr>
                <w:spacing w:val="-1"/>
                <w:szCs w:val="20"/>
              </w:rPr>
            </w:pPr>
          </w:p>
        </w:tc>
        <w:tc>
          <w:tcPr>
            <w:tcW w:w="1418" w:type="dxa"/>
            <w:shd w:val="clear" w:color="auto" w:fill="D9D9D9" w:themeFill="background1" w:themeFillShade="D9"/>
          </w:tcPr>
          <w:p w14:paraId="5821CB16" w14:textId="480FC78F"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682BD411" w14:textId="77777777" w:rsidTr="00514BAB">
        <w:tc>
          <w:tcPr>
            <w:tcW w:w="2660" w:type="dxa"/>
          </w:tcPr>
          <w:p w14:paraId="5B4FE581" w14:textId="74738BE1" w:rsidR="001D061B" w:rsidRPr="006B6063" w:rsidRDefault="001D061B" w:rsidP="008A6494">
            <w:pPr>
              <w:spacing w:line="229" w:lineRule="exact"/>
              <w:ind w:left="102"/>
              <w:rPr>
                <w:szCs w:val="20"/>
              </w:rPr>
            </w:pPr>
            <w:r w:rsidRPr="006B6063">
              <w:rPr>
                <w:szCs w:val="20"/>
              </w:rPr>
              <w:t>../../referralOutcomeTypeCode</w:t>
            </w:r>
          </w:p>
        </w:tc>
        <w:tc>
          <w:tcPr>
            <w:tcW w:w="1417" w:type="dxa"/>
          </w:tcPr>
          <w:p w14:paraId="2324694C" w14:textId="0FCA32AC" w:rsidR="001D061B" w:rsidRPr="006B6063" w:rsidRDefault="001D061B" w:rsidP="008A6494">
            <w:pPr>
              <w:spacing w:line="229" w:lineRule="exact"/>
              <w:ind w:left="102"/>
              <w:rPr>
                <w:szCs w:val="20"/>
              </w:rPr>
            </w:pPr>
            <w:r w:rsidRPr="006B6063">
              <w:rPr>
                <w:szCs w:val="20"/>
              </w:rPr>
              <w:t>referralOutcomeTypeCodeEnum</w:t>
            </w:r>
          </w:p>
        </w:tc>
        <w:tc>
          <w:tcPr>
            <w:tcW w:w="4111" w:type="dxa"/>
          </w:tcPr>
          <w:p w14:paraId="5B06B4BE" w14:textId="77777777" w:rsidR="001D061B" w:rsidRPr="006B6063" w:rsidRDefault="001D061B" w:rsidP="008E0B87">
            <w:pPr>
              <w:spacing w:line="226" w:lineRule="exact"/>
              <w:ind w:left="102"/>
              <w:rPr>
                <w:rFonts w:cs="Arial"/>
                <w:color w:val="FF0000"/>
                <w:szCs w:val="20"/>
              </w:rPr>
            </w:pPr>
            <w:r w:rsidRPr="006B6063">
              <w:rPr>
                <w:spacing w:val="-1"/>
                <w:szCs w:val="20"/>
              </w:rPr>
              <w:t xml:space="preserve">Anger typ av svar. </w:t>
            </w:r>
            <w:r w:rsidRPr="006B6063">
              <w:rPr>
                <w:spacing w:val="-1"/>
                <w:szCs w:val="20"/>
              </w:rPr>
              <w:br/>
              <w:t xml:space="preserve">Giltiga koder: </w:t>
            </w:r>
            <w:r w:rsidRPr="006B6063">
              <w:rPr>
                <w:spacing w:val="-1"/>
                <w:szCs w:val="20"/>
              </w:rPr>
              <w:br/>
              <w:t>SR, svar på remissfråga</w:t>
            </w:r>
            <w:r w:rsidRPr="006B6063">
              <w:rPr>
                <w:spacing w:val="-1"/>
                <w:szCs w:val="20"/>
              </w:rPr>
              <w:br/>
              <w:t xml:space="preserve">SS, slutsvar på remissfråga </w:t>
            </w:r>
          </w:p>
          <w:p w14:paraId="46E83D82" w14:textId="77777777" w:rsidR="001D061B" w:rsidRPr="006B6063" w:rsidRDefault="001D061B" w:rsidP="008E0B87">
            <w:pPr>
              <w:spacing w:line="226" w:lineRule="exact"/>
              <w:ind w:left="102"/>
              <w:rPr>
                <w:spacing w:val="-1"/>
                <w:szCs w:val="20"/>
              </w:rPr>
            </w:pPr>
          </w:p>
        </w:tc>
        <w:tc>
          <w:tcPr>
            <w:tcW w:w="1418" w:type="dxa"/>
          </w:tcPr>
          <w:p w14:paraId="568C8735" w14:textId="2B50C912"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0E417CB9" w14:textId="77777777" w:rsidTr="00514BAB">
        <w:tc>
          <w:tcPr>
            <w:tcW w:w="2660" w:type="dxa"/>
          </w:tcPr>
          <w:p w14:paraId="5DA70E04" w14:textId="015A7EAE" w:rsidR="001D061B" w:rsidRPr="006B6063" w:rsidRDefault="001D061B" w:rsidP="008A6494">
            <w:pPr>
              <w:spacing w:line="229" w:lineRule="exact"/>
              <w:ind w:left="102"/>
              <w:rPr>
                <w:szCs w:val="20"/>
              </w:rPr>
            </w:pPr>
            <w:r w:rsidRPr="006B6063">
              <w:rPr>
                <w:szCs w:val="20"/>
              </w:rPr>
              <w:t>../../referralOutcomeTitle</w:t>
            </w:r>
          </w:p>
        </w:tc>
        <w:tc>
          <w:tcPr>
            <w:tcW w:w="1417" w:type="dxa"/>
          </w:tcPr>
          <w:p w14:paraId="6CD19919" w14:textId="07BA98E7" w:rsidR="001D061B" w:rsidRPr="006B6063" w:rsidRDefault="001D061B" w:rsidP="008A6494">
            <w:pPr>
              <w:spacing w:line="229" w:lineRule="exact"/>
              <w:ind w:left="102"/>
              <w:rPr>
                <w:szCs w:val="20"/>
              </w:rPr>
            </w:pPr>
            <w:r w:rsidRPr="006B6063">
              <w:rPr>
                <w:szCs w:val="20"/>
              </w:rPr>
              <w:t>string</w:t>
            </w:r>
          </w:p>
        </w:tc>
        <w:tc>
          <w:tcPr>
            <w:tcW w:w="4111" w:type="dxa"/>
          </w:tcPr>
          <w:p w14:paraId="1C889888" w14:textId="77777777" w:rsidR="001D061B" w:rsidRPr="006B6063" w:rsidRDefault="001D061B" w:rsidP="008E0B87">
            <w:pPr>
              <w:spacing w:line="226" w:lineRule="exact"/>
              <w:ind w:left="102"/>
              <w:rPr>
                <w:spacing w:val="-1"/>
                <w:szCs w:val="20"/>
              </w:rPr>
            </w:pPr>
            <w:r w:rsidRPr="006B6063">
              <w:rPr>
                <w:spacing w:val="-1"/>
                <w:szCs w:val="20"/>
              </w:rPr>
              <w:t>Text som beskriver vilken specialitet som utlåtandet gäller. Typen av specialitet som anlitats anges i text.</w:t>
            </w:r>
          </w:p>
          <w:p w14:paraId="3F506ABE" w14:textId="77777777" w:rsidR="001D061B" w:rsidRPr="006B6063" w:rsidRDefault="001D061B" w:rsidP="008E0B87">
            <w:pPr>
              <w:spacing w:line="226" w:lineRule="exact"/>
              <w:ind w:left="102"/>
              <w:rPr>
                <w:spacing w:val="-1"/>
                <w:szCs w:val="20"/>
              </w:rPr>
            </w:pPr>
            <w:r w:rsidRPr="006B6063">
              <w:rPr>
                <w:spacing w:val="-1"/>
                <w:szCs w:val="20"/>
              </w:rPr>
              <w:t xml:space="preserve">Exempel: </w:t>
            </w:r>
          </w:p>
          <w:p w14:paraId="0B1BC83E" w14:textId="77777777" w:rsidR="001D061B" w:rsidRPr="006B6063" w:rsidRDefault="001D061B" w:rsidP="008E0B87">
            <w:pPr>
              <w:spacing w:line="226" w:lineRule="exact"/>
              <w:ind w:left="102"/>
              <w:rPr>
                <w:spacing w:val="-1"/>
                <w:szCs w:val="20"/>
              </w:rPr>
            </w:pPr>
            <w:r w:rsidRPr="006B6063">
              <w:rPr>
                <w:spacing w:val="-1"/>
                <w:szCs w:val="20"/>
              </w:rPr>
              <w:t xml:space="preserve"> Patologi</w:t>
            </w:r>
          </w:p>
          <w:p w14:paraId="43DD99C9" w14:textId="77777777" w:rsidR="001D061B" w:rsidRPr="006B6063" w:rsidRDefault="001D061B" w:rsidP="008E0B87">
            <w:pPr>
              <w:spacing w:line="226" w:lineRule="exact"/>
              <w:ind w:left="102"/>
              <w:rPr>
                <w:spacing w:val="-1"/>
                <w:szCs w:val="20"/>
              </w:rPr>
            </w:pPr>
            <w:r w:rsidRPr="006B6063">
              <w:rPr>
                <w:spacing w:val="-1"/>
                <w:szCs w:val="20"/>
              </w:rPr>
              <w:t xml:space="preserve"> Klinisk fysik </w:t>
            </w:r>
          </w:p>
          <w:p w14:paraId="3FEB58A1" w14:textId="276194C1" w:rsidR="001D061B" w:rsidRPr="006B6063" w:rsidRDefault="001D061B" w:rsidP="008E0B87">
            <w:pPr>
              <w:spacing w:line="226" w:lineRule="exact"/>
              <w:ind w:left="102"/>
              <w:rPr>
                <w:spacing w:val="-1"/>
                <w:szCs w:val="20"/>
              </w:rPr>
            </w:pPr>
            <w:r w:rsidRPr="006B6063">
              <w:rPr>
                <w:spacing w:val="-1"/>
                <w:szCs w:val="20"/>
              </w:rPr>
              <w:t xml:space="preserve"> Logopedi </w:t>
            </w:r>
          </w:p>
        </w:tc>
        <w:tc>
          <w:tcPr>
            <w:tcW w:w="1418" w:type="dxa"/>
          </w:tcPr>
          <w:p w14:paraId="42B3FEC4" w14:textId="659476B2"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2624AA3" w14:textId="77777777" w:rsidTr="00514BAB">
        <w:tc>
          <w:tcPr>
            <w:tcW w:w="2660" w:type="dxa"/>
          </w:tcPr>
          <w:p w14:paraId="065DB0F2" w14:textId="7FD62155" w:rsidR="001D061B" w:rsidRPr="006B6063" w:rsidRDefault="001D061B" w:rsidP="008A6494">
            <w:pPr>
              <w:spacing w:line="229" w:lineRule="exact"/>
              <w:ind w:left="102"/>
              <w:rPr>
                <w:szCs w:val="20"/>
              </w:rPr>
            </w:pPr>
            <w:r w:rsidRPr="006B6063">
              <w:rPr>
                <w:szCs w:val="20"/>
              </w:rPr>
              <w:t>../../referralOutcomeText</w:t>
            </w:r>
          </w:p>
        </w:tc>
        <w:tc>
          <w:tcPr>
            <w:tcW w:w="1417" w:type="dxa"/>
          </w:tcPr>
          <w:p w14:paraId="5359D961" w14:textId="54C9BD14" w:rsidR="001D061B" w:rsidRPr="006B6063" w:rsidRDefault="001D061B" w:rsidP="008A6494">
            <w:pPr>
              <w:spacing w:line="229" w:lineRule="exact"/>
              <w:ind w:left="102"/>
              <w:rPr>
                <w:szCs w:val="20"/>
              </w:rPr>
            </w:pPr>
            <w:r w:rsidRPr="006B6063">
              <w:rPr>
                <w:szCs w:val="20"/>
              </w:rPr>
              <w:t>string</w:t>
            </w:r>
          </w:p>
        </w:tc>
        <w:tc>
          <w:tcPr>
            <w:tcW w:w="4111" w:type="dxa"/>
          </w:tcPr>
          <w:p w14:paraId="38F5312F" w14:textId="5A678434" w:rsidR="001D061B" w:rsidRPr="006B6063" w:rsidRDefault="001D061B" w:rsidP="008E0B87">
            <w:pPr>
              <w:spacing w:line="226" w:lineRule="exact"/>
              <w:ind w:left="102"/>
              <w:rPr>
                <w:spacing w:val="-1"/>
                <w:szCs w:val="20"/>
              </w:rPr>
            </w:pPr>
            <w:r w:rsidRPr="006B6063">
              <w:rPr>
                <w:spacing w:val="-1"/>
                <w:szCs w:val="20"/>
              </w:rPr>
              <w:t>Text som beskriver det sammanfattande utlåtandet kring undersökningsresultatet</w:t>
            </w:r>
          </w:p>
        </w:tc>
        <w:tc>
          <w:tcPr>
            <w:tcW w:w="1418" w:type="dxa"/>
          </w:tcPr>
          <w:p w14:paraId="316CB4D6" w14:textId="504793DC"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083D0516" w14:textId="77777777" w:rsidTr="00514BAB">
        <w:tc>
          <w:tcPr>
            <w:tcW w:w="2660" w:type="dxa"/>
          </w:tcPr>
          <w:p w14:paraId="27F8D723" w14:textId="77777777" w:rsidR="001D061B" w:rsidRPr="006B6063" w:rsidRDefault="001D061B" w:rsidP="008A6494">
            <w:pPr>
              <w:spacing w:line="229" w:lineRule="exact"/>
              <w:ind w:left="102"/>
              <w:rPr>
                <w:szCs w:val="20"/>
              </w:rPr>
            </w:pPr>
            <w:r w:rsidRPr="006B6063">
              <w:rPr>
                <w:szCs w:val="20"/>
              </w:rPr>
              <w:t>../../clinicalInformation</w:t>
            </w:r>
          </w:p>
          <w:p w14:paraId="106231C2" w14:textId="77777777" w:rsidR="001D061B" w:rsidRPr="006B6063" w:rsidRDefault="001D061B" w:rsidP="008A6494">
            <w:pPr>
              <w:spacing w:line="229" w:lineRule="exact"/>
              <w:ind w:left="102"/>
              <w:rPr>
                <w:szCs w:val="20"/>
              </w:rPr>
            </w:pPr>
          </w:p>
          <w:p w14:paraId="2BF0B135" w14:textId="77777777" w:rsidR="001D061B" w:rsidRPr="006B6063" w:rsidRDefault="001D061B" w:rsidP="008A6494">
            <w:pPr>
              <w:spacing w:line="229" w:lineRule="exact"/>
              <w:ind w:left="102"/>
              <w:rPr>
                <w:szCs w:val="20"/>
              </w:rPr>
            </w:pPr>
          </w:p>
        </w:tc>
        <w:tc>
          <w:tcPr>
            <w:tcW w:w="1417" w:type="dxa"/>
          </w:tcPr>
          <w:p w14:paraId="221BA35D" w14:textId="77777777" w:rsidR="001D061B" w:rsidRPr="006B6063" w:rsidRDefault="001D061B" w:rsidP="008A6494">
            <w:pPr>
              <w:spacing w:line="229" w:lineRule="exact"/>
              <w:ind w:left="102"/>
              <w:rPr>
                <w:szCs w:val="20"/>
              </w:rPr>
            </w:pPr>
            <w:r w:rsidRPr="006B6063">
              <w:rPr>
                <w:szCs w:val="20"/>
              </w:rPr>
              <w:t>ClinicalInformationType</w:t>
            </w:r>
          </w:p>
          <w:p w14:paraId="4BCB1878" w14:textId="77777777" w:rsidR="001D061B" w:rsidRPr="006B6063" w:rsidRDefault="001D061B" w:rsidP="008A6494">
            <w:pPr>
              <w:spacing w:line="229" w:lineRule="exact"/>
              <w:ind w:left="102"/>
              <w:rPr>
                <w:szCs w:val="20"/>
              </w:rPr>
            </w:pPr>
          </w:p>
        </w:tc>
        <w:tc>
          <w:tcPr>
            <w:tcW w:w="4111" w:type="dxa"/>
          </w:tcPr>
          <w:p w14:paraId="1956EFFE" w14:textId="77777777" w:rsidR="001D061B" w:rsidRPr="006B6063" w:rsidRDefault="001D061B" w:rsidP="008E0B87">
            <w:pPr>
              <w:spacing w:line="226" w:lineRule="exact"/>
              <w:ind w:left="102"/>
              <w:rPr>
                <w:spacing w:val="-1"/>
                <w:szCs w:val="20"/>
              </w:rPr>
            </w:pPr>
            <w:r w:rsidRPr="006B6063">
              <w:rPr>
                <w:spacing w:val="-1"/>
                <w:szCs w:val="20"/>
              </w:rPr>
              <w:t>Klinisk information för remissvaret. Dessa kliniska data är direkt kopplat till svaret.</w:t>
            </w:r>
          </w:p>
          <w:p w14:paraId="497681BE" w14:textId="77777777" w:rsidR="001D061B" w:rsidRPr="006B6063" w:rsidRDefault="001D061B" w:rsidP="008E0B87">
            <w:pPr>
              <w:spacing w:line="226" w:lineRule="exact"/>
              <w:ind w:left="102"/>
              <w:rPr>
                <w:spacing w:val="-1"/>
                <w:szCs w:val="20"/>
              </w:rPr>
            </w:pPr>
          </w:p>
        </w:tc>
        <w:tc>
          <w:tcPr>
            <w:tcW w:w="1418" w:type="dxa"/>
          </w:tcPr>
          <w:p w14:paraId="625C412B" w14:textId="3741A882" w:rsidR="001D061B" w:rsidRPr="006B6063" w:rsidRDefault="001D061B" w:rsidP="003A6D72">
            <w:pPr>
              <w:spacing w:line="226" w:lineRule="exact"/>
              <w:ind w:left="102"/>
              <w:jc w:val="center"/>
              <w:rPr>
                <w:spacing w:val="-1"/>
                <w:szCs w:val="20"/>
              </w:rPr>
            </w:pPr>
            <w:r w:rsidRPr="006B6063">
              <w:rPr>
                <w:spacing w:val="-1"/>
                <w:szCs w:val="20"/>
              </w:rPr>
              <w:t>0..*</w:t>
            </w:r>
          </w:p>
        </w:tc>
      </w:tr>
      <w:tr w:rsidR="001D061B" w:rsidRPr="006B6063" w14:paraId="5FE027E2" w14:textId="77777777" w:rsidTr="00514BAB">
        <w:tc>
          <w:tcPr>
            <w:tcW w:w="2660" w:type="dxa"/>
          </w:tcPr>
          <w:p w14:paraId="3566FA52" w14:textId="77777777" w:rsidR="001D061B" w:rsidRPr="006B6063" w:rsidRDefault="001D061B" w:rsidP="008A6494">
            <w:pPr>
              <w:spacing w:line="229" w:lineRule="exact"/>
              <w:ind w:left="102"/>
              <w:rPr>
                <w:szCs w:val="20"/>
              </w:rPr>
            </w:pPr>
            <w:r w:rsidRPr="006B6063">
              <w:rPr>
                <w:szCs w:val="20"/>
              </w:rPr>
              <w:t>../../../clinicalInformationCode</w:t>
            </w:r>
          </w:p>
          <w:p w14:paraId="4985294F" w14:textId="77777777" w:rsidR="001D061B" w:rsidRPr="006B6063" w:rsidRDefault="001D061B" w:rsidP="008A6494">
            <w:pPr>
              <w:spacing w:line="229" w:lineRule="exact"/>
              <w:ind w:left="102"/>
              <w:rPr>
                <w:szCs w:val="20"/>
              </w:rPr>
            </w:pPr>
          </w:p>
        </w:tc>
        <w:tc>
          <w:tcPr>
            <w:tcW w:w="1417" w:type="dxa"/>
          </w:tcPr>
          <w:p w14:paraId="4A9DE0DF" w14:textId="77777777" w:rsidR="001D061B" w:rsidRPr="006B6063" w:rsidRDefault="001D061B" w:rsidP="008A6494">
            <w:pPr>
              <w:spacing w:line="226" w:lineRule="exact"/>
              <w:ind w:left="102"/>
              <w:rPr>
                <w:rFonts w:cs="Arial"/>
                <w:color w:val="FF0000"/>
                <w:szCs w:val="20"/>
              </w:rPr>
            </w:pPr>
            <w:r w:rsidRPr="006B6063">
              <w:rPr>
                <w:szCs w:val="20"/>
              </w:rPr>
              <w:t>ClinicalInformationCodeType</w:t>
            </w:r>
          </w:p>
          <w:p w14:paraId="25C8B6FC" w14:textId="77777777" w:rsidR="001D061B" w:rsidRPr="006B6063" w:rsidRDefault="001D061B" w:rsidP="008A6494">
            <w:pPr>
              <w:spacing w:line="226" w:lineRule="exact"/>
              <w:ind w:left="102"/>
              <w:rPr>
                <w:rFonts w:cs="Arial"/>
                <w:color w:val="FF0000"/>
                <w:szCs w:val="20"/>
              </w:rPr>
            </w:pPr>
          </w:p>
          <w:p w14:paraId="148E8FD9" w14:textId="77777777" w:rsidR="001D061B" w:rsidRPr="006B6063" w:rsidRDefault="001D061B" w:rsidP="008A6494">
            <w:pPr>
              <w:spacing w:line="229" w:lineRule="exact"/>
              <w:ind w:left="102"/>
              <w:rPr>
                <w:szCs w:val="20"/>
              </w:rPr>
            </w:pPr>
          </w:p>
        </w:tc>
        <w:tc>
          <w:tcPr>
            <w:tcW w:w="4111" w:type="dxa"/>
          </w:tcPr>
          <w:p w14:paraId="2020B193" w14:textId="77777777" w:rsidR="001D061B" w:rsidRPr="006B6063" w:rsidRDefault="001D061B" w:rsidP="008E0B87">
            <w:pPr>
              <w:spacing w:line="226" w:lineRule="exact"/>
              <w:ind w:left="102"/>
              <w:rPr>
                <w:spacing w:val="-1"/>
                <w:szCs w:val="20"/>
              </w:rPr>
            </w:pPr>
            <w:r w:rsidRPr="006B6063">
              <w:rPr>
                <w:spacing w:val="-1"/>
                <w:szCs w:val="20"/>
              </w:rPr>
              <w:t>Kod för åtgärd.</w:t>
            </w:r>
          </w:p>
          <w:p w14:paraId="21490795" w14:textId="77777777" w:rsidR="001D061B" w:rsidRPr="006B6063" w:rsidRDefault="001D061B" w:rsidP="008E0B87">
            <w:pPr>
              <w:spacing w:line="226" w:lineRule="exact"/>
              <w:ind w:left="102"/>
              <w:rPr>
                <w:spacing w:val="-1"/>
                <w:szCs w:val="20"/>
              </w:rPr>
            </w:pPr>
            <w:r w:rsidRPr="006B6063">
              <w:rPr>
                <w:spacing w:val="-1"/>
                <w:szCs w:val="20"/>
              </w:rPr>
              <w:t xml:space="preserve">Koden anges i code. </w:t>
            </w:r>
          </w:p>
          <w:p w14:paraId="3C312AA2" w14:textId="09B494EE" w:rsidR="001D061B" w:rsidRPr="006B6063" w:rsidRDefault="001D061B" w:rsidP="008E0B87">
            <w:pPr>
              <w:spacing w:line="226" w:lineRule="exact"/>
              <w:ind w:left="102"/>
              <w:rPr>
                <w:spacing w:val="-1"/>
                <w:szCs w:val="20"/>
              </w:rPr>
            </w:pPr>
            <w:r w:rsidRPr="006B6063">
              <w:rPr>
                <w:spacing w:val="-1"/>
                <w:szCs w:val="20"/>
              </w:rPr>
              <w:t xml:space="preserve">Kodverkets OID i codeSystem. </w:t>
            </w:r>
          </w:p>
        </w:tc>
        <w:tc>
          <w:tcPr>
            <w:tcW w:w="1418" w:type="dxa"/>
          </w:tcPr>
          <w:p w14:paraId="453D6889" w14:textId="6FC231F8"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4562BE7E" w14:textId="77777777" w:rsidTr="00514BAB">
        <w:tc>
          <w:tcPr>
            <w:tcW w:w="2660" w:type="dxa"/>
          </w:tcPr>
          <w:p w14:paraId="6B9D8E2B" w14:textId="7832BDCA" w:rsidR="001D061B" w:rsidRPr="006B6063" w:rsidRDefault="001D061B" w:rsidP="008A6494">
            <w:pPr>
              <w:spacing w:line="229" w:lineRule="exact"/>
              <w:ind w:left="102"/>
              <w:rPr>
                <w:szCs w:val="20"/>
              </w:rPr>
            </w:pPr>
            <w:r w:rsidRPr="006B6063">
              <w:rPr>
                <w:szCs w:val="20"/>
              </w:rPr>
              <w:t>../../../../code</w:t>
            </w:r>
          </w:p>
        </w:tc>
        <w:tc>
          <w:tcPr>
            <w:tcW w:w="1417" w:type="dxa"/>
          </w:tcPr>
          <w:p w14:paraId="1663F9BD" w14:textId="4DA7DC4D" w:rsidR="001D061B" w:rsidRPr="006B6063" w:rsidRDefault="001D061B" w:rsidP="008A6494">
            <w:pPr>
              <w:spacing w:line="226" w:lineRule="exact"/>
              <w:ind w:left="102"/>
              <w:rPr>
                <w:szCs w:val="20"/>
              </w:rPr>
            </w:pPr>
            <w:r w:rsidRPr="006B6063">
              <w:rPr>
                <w:szCs w:val="20"/>
              </w:rPr>
              <w:t>string</w:t>
            </w:r>
          </w:p>
        </w:tc>
        <w:tc>
          <w:tcPr>
            <w:tcW w:w="4111" w:type="dxa"/>
          </w:tcPr>
          <w:p w14:paraId="147093B7" w14:textId="3BBB61CC" w:rsidR="001D061B" w:rsidRPr="006B6063" w:rsidRDefault="001D061B" w:rsidP="008E0B87">
            <w:pPr>
              <w:spacing w:line="226" w:lineRule="exact"/>
              <w:ind w:left="102"/>
              <w:rPr>
                <w:spacing w:val="-1"/>
                <w:szCs w:val="20"/>
              </w:rPr>
            </w:pPr>
            <w:r w:rsidRPr="006B6063">
              <w:rPr>
                <w:spacing w:val="-1"/>
                <w:szCs w:val="20"/>
              </w:rPr>
              <w:t>Kod.</w:t>
            </w:r>
          </w:p>
        </w:tc>
        <w:tc>
          <w:tcPr>
            <w:tcW w:w="1418" w:type="dxa"/>
          </w:tcPr>
          <w:p w14:paraId="3DDF94F8" w14:textId="1EA39133"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45432B88" w14:textId="77777777" w:rsidTr="00514BAB">
        <w:tc>
          <w:tcPr>
            <w:tcW w:w="2660" w:type="dxa"/>
          </w:tcPr>
          <w:p w14:paraId="4C7DD87F" w14:textId="3CE9C8B6" w:rsidR="001D061B" w:rsidRPr="006B6063" w:rsidRDefault="001D061B" w:rsidP="008A6494">
            <w:pPr>
              <w:spacing w:line="229" w:lineRule="exact"/>
              <w:ind w:left="102"/>
              <w:rPr>
                <w:szCs w:val="20"/>
              </w:rPr>
            </w:pPr>
            <w:r w:rsidRPr="006B6063">
              <w:rPr>
                <w:szCs w:val="20"/>
              </w:rPr>
              <w:t>../../../../codeSystem</w:t>
            </w:r>
          </w:p>
        </w:tc>
        <w:tc>
          <w:tcPr>
            <w:tcW w:w="1417" w:type="dxa"/>
          </w:tcPr>
          <w:p w14:paraId="12E770E8" w14:textId="6FC5D2D1" w:rsidR="001D061B" w:rsidRPr="006B6063" w:rsidRDefault="001D061B" w:rsidP="008A6494">
            <w:pPr>
              <w:spacing w:line="226" w:lineRule="exact"/>
              <w:ind w:left="102"/>
              <w:rPr>
                <w:szCs w:val="20"/>
              </w:rPr>
            </w:pPr>
            <w:r w:rsidRPr="006B6063">
              <w:rPr>
                <w:szCs w:val="20"/>
              </w:rPr>
              <w:t>string</w:t>
            </w:r>
          </w:p>
        </w:tc>
        <w:tc>
          <w:tcPr>
            <w:tcW w:w="4111" w:type="dxa"/>
          </w:tcPr>
          <w:p w14:paraId="53E335EB" w14:textId="1335A0ED" w:rsidR="001D061B" w:rsidRPr="006B6063" w:rsidRDefault="001D061B" w:rsidP="008E0B87">
            <w:pPr>
              <w:spacing w:line="226" w:lineRule="exact"/>
              <w:ind w:left="102"/>
              <w:rPr>
                <w:spacing w:val="-1"/>
                <w:szCs w:val="20"/>
              </w:rPr>
            </w:pPr>
            <w:r w:rsidRPr="006B6063">
              <w:rPr>
                <w:spacing w:val="-1"/>
                <w:szCs w:val="20"/>
              </w:rPr>
              <w:t xml:space="preserve">Kod kan komma från kodverket ICD-10 </w:t>
            </w:r>
            <w:r w:rsidRPr="006B6063">
              <w:rPr>
                <w:spacing w:val="-1"/>
                <w:szCs w:val="20"/>
              </w:rPr>
              <w:lastRenderedPageBreak/>
              <w:t>(1.2.752.116.1.1.1.1.3) men andra kodverk kan  förekomma.</w:t>
            </w:r>
          </w:p>
        </w:tc>
        <w:tc>
          <w:tcPr>
            <w:tcW w:w="1418" w:type="dxa"/>
          </w:tcPr>
          <w:p w14:paraId="4E9856B5" w14:textId="0B6B6776" w:rsidR="001D061B" w:rsidRPr="006B6063" w:rsidRDefault="001D061B" w:rsidP="003A6D72">
            <w:pPr>
              <w:spacing w:line="226" w:lineRule="exact"/>
              <w:ind w:left="102"/>
              <w:jc w:val="center"/>
              <w:rPr>
                <w:spacing w:val="-1"/>
                <w:szCs w:val="20"/>
              </w:rPr>
            </w:pPr>
            <w:r w:rsidRPr="006B6063">
              <w:rPr>
                <w:spacing w:val="-1"/>
                <w:szCs w:val="20"/>
              </w:rPr>
              <w:lastRenderedPageBreak/>
              <w:t>1..1</w:t>
            </w:r>
          </w:p>
        </w:tc>
      </w:tr>
      <w:tr w:rsidR="001D061B" w:rsidRPr="006B6063" w14:paraId="5C1DB43D" w14:textId="77777777" w:rsidTr="00514BAB">
        <w:tc>
          <w:tcPr>
            <w:tcW w:w="2660" w:type="dxa"/>
          </w:tcPr>
          <w:p w14:paraId="7A98746E" w14:textId="77777777" w:rsidR="001D061B" w:rsidRPr="006B6063" w:rsidRDefault="001D061B" w:rsidP="008A6494">
            <w:pPr>
              <w:spacing w:line="229" w:lineRule="exact"/>
              <w:ind w:left="102"/>
              <w:rPr>
                <w:szCs w:val="20"/>
              </w:rPr>
            </w:pPr>
            <w:r w:rsidRPr="006B6063">
              <w:rPr>
                <w:szCs w:val="20"/>
              </w:rPr>
              <w:lastRenderedPageBreak/>
              <w:t>../../../clinicalInformationText</w:t>
            </w:r>
          </w:p>
          <w:p w14:paraId="11A56443" w14:textId="77777777" w:rsidR="001D061B" w:rsidRPr="006B6063" w:rsidRDefault="001D061B" w:rsidP="008A6494">
            <w:pPr>
              <w:spacing w:line="229" w:lineRule="exact"/>
              <w:ind w:left="102"/>
              <w:rPr>
                <w:szCs w:val="20"/>
              </w:rPr>
            </w:pPr>
          </w:p>
        </w:tc>
        <w:tc>
          <w:tcPr>
            <w:tcW w:w="1417" w:type="dxa"/>
          </w:tcPr>
          <w:p w14:paraId="11042659" w14:textId="45B78BDC" w:rsidR="001D061B" w:rsidRPr="006B6063" w:rsidRDefault="001D061B" w:rsidP="008A6494">
            <w:pPr>
              <w:spacing w:line="226" w:lineRule="exact"/>
              <w:ind w:left="102"/>
              <w:rPr>
                <w:szCs w:val="20"/>
              </w:rPr>
            </w:pPr>
            <w:r w:rsidRPr="006B6063">
              <w:rPr>
                <w:szCs w:val="20"/>
              </w:rPr>
              <w:t>string</w:t>
            </w:r>
          </w:p>
        </w:tc>
        <w:tc>
          <w:tcPr>
            <w:tcW w:w="4111" w:type="dxa"/>
          </w:tcPr>
          <w:p w14:paraId="2D7D3FFA" w14:textId="77777777" w:rsidR="001D061B" w:rsidRPr="006B6063" w:rsidRDefault="001D061B" w:rsidP="008E0B87">
            <w:pPr>
              <w:spacing w:line="226" w:lineRule="exact"/>
              <w:ind w:left="102"/>
              <w:rPr>
                <w:spacing w:val="-1"/>
                <w:szCs w:val="20"/>
              </w:rPr>
            </w:pPr>
            <w:r w:rsidRPr="006B6063">
              <w:rPr>
                <w:spacing w:val="-1"/>
                <w:szCs w:val="20"/>
              </w:rPr>
              <w:t>Beskrivning av klinisk information</w:t>
            </w:r>
          </w:p>
          <w:p w14:paraId="673FED29" w14:textId="77777777" w:rsidR="001D061B" w:rsidRPr="006B6063" w:rsidRDefault="001D061B" w:rsidP="008E0B87">
            <w:pPr>
              <w:spacing w:line="226" w:lineRule="exact"/>
              <w:ind w:left="102"/>
              <w:rPr>
                <w:spacing w:val="-1"/>
                <w:szCs w:val="20"/>
              </w:rPr>
            </w:pPr>
          </w:p>
        </w:tc>
        <w:tc>
          <w:tcPr>
            <w:tcW w:w="1418" w:type="dxa"/>
          </w:tcPr>
          <w:p w14:paraId="1A7A2D04" w14:textId="390C377B"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4CF2E559" w14:textId="77777777" w:rsidTr="00514BAB">
        <w:tc>
          <w:tcPr>
            <w:tcW w:w="2660" w:type="dxa"/>
          </w:tcPr>
          <w:p w14:paraId="15D81890" w14:textId="1D5561A0" w:rsidR="001D061B" w:rsidRPr="006B6063" w:rsidRDefault="001D061B" w:rsidP="008A6494">
            <w:pPr>
              <w:spacing w:line="229" w:lineRule="exact"/>
              <w:ind w:left="102"/>
              <w:rPr>
                <w:szCs w:val="20"/>
              </w:rPr>
            </w:pPr>
            <w:r w:rsidRPr="006B6063">
              <w:rPr>
                <w:szCs w:val="20"/>
              </w:rPr>
              <w:t>../../act</w:t>
            </w:r>
          </w:p>
        </w:tc>
        <w:tc>
          <w:tcPr>
            <w:tcW w:w="1417" w:type="dxa"/>
          </w:tcPr>
          <w:p w14:paraId="1E331585" w14:textId="6F8EE5E1" w:rsidR="001D061B" w:rsidRPr="006B6063" w:rsidRDefault="001D061B" w:rsidP="008A6494">
            <w:pPr>
              <w:spacing w:line="226" w:lineRule="exact"/>
              <w:ind w:left="102"/>
              <w:rPr>
                <w:szCs w:val="20"/>
              </w:rPr>
            </w:pPr>
            <w:r w:rsidRPr="006B6063">
              <w:rPr>
                <w:szCs w:val="20"/>
              </w:rPr>
              <w:t>ActType</w:t>
            </w:r>
          </w:p>
        </w:tc>
        <w:tc>
          <w:tcPr>
            <w:tcW w:w="4111" w:type="dxa"/>
          </w:tcPr>
          <w:p w14:paraId="5815CFC3" w14:textId="77777777" w:rsidR="001D061B" w:rsidRPr="006B6063" w:rsidRDefault="001D061B" w:rsidP="008E0B87">
            <w:pPr>
              <w:spacing w:line="226" w:lineRule="exact"/>
              <w:ind w:left="102"/>
              <w:rPr>
                <w:spacing w:val="-1"/>
                <w:szCs w:val="20"/>
              </w:rPr>
            </w:pPr>
            <w:r w:rsidRPr="006B6063">
              <w:rPr>
                <w:spacing w:val="-1"/>
                <w:szCs w:val="20"/>
              </w:rPr>
              <w:t>Utförd åtgärd</w:t>
            </w:r>
          </w:p>
          <w:p w14:paraId="28CD548D" w14:textId="77777777" w:rsidR="001D061B" w:rsidRPr="006B6063" w:rsidRDefault="001D061B" w:rsidP="008E0B87">
            <w:pPr>
              <w:spacing w:line="226" w:lineRule="exact"/>
              <w:ind w:left="102"/>
              <w:rPr>
                <w:spacing w:val="-1"/>
                <w:szCs w:val="20"/>
              </w:rPr>
            </w:pPr>
          </w:p>
        </w:tc>
        <w:tc>
          <w:tcPr>
            <w:tcW w:w="1418" w:type="dxa"/>
          </w:tcPr>
          <w:p w14:paraId="683178C4" w14:textId="57D062C0" w:rsidR="001D061B" w:rsidRPr="006B6063" w:rsidRDefault="001D061B" w:rsidP="003A6D72">
            <w:pPr>
              <w:spacing w:line="226" w:lineRule="exact"/>
              <w:ind w:left="102"/>
              <w:jc w:val="center"/>
              <w:rPr>
                <w:spacing w:val="-1"/>
                <w:szCs w:val="20"/>
              </w:rPr>
            </w:pPr>
            <w:r w:rsidRPr="006B6063">
              <w:rPr>
                <w:spacing w:val="-1"/>
                <w:szCs w:val="20"/>
              </w:rPr>
              <w:t>0..*</w:t>
            </w:r>
          </w:p>
        </w:tc>
      </w:tr>
      <w:tr w:rsidR="001D061B" w:rsidRPr="006B6063" w14:paraId="0B605341" w14:textId="77777777" w:rsidTr="00514BAB">
        <w:tc>
          <w:tcPr>
            <w:tcW w:w="2660" w:type="dxa"/>
          </w:tcPr>
          <w:p w14:paraId="4FE010AE" w14:textId="09669C83" w:rsidR="001D061B" w:rsidRPr="006B6063" w:rsidRDefault="001D061B" w:rsidP="008A6494">
            <w:pPr>
              <w:spacing w:line="229" w:lineRule="exact"/>
              <w:ind w:left="102"/>
              <w:rPr>
                <w:szCs w:val="20"/>
              </w:rPr>
            </w:pPr>
            <w:r w:rsidRPr="006B6063">
              <w:rPr>
                <w:szCs w:val="20"/>
              </w:rPr>
              <w:t>../../../actId</w:t>
            </w:r>
          </w:p>
        </w:tc>
        <w:tc>
          <w:tcPr>
            <w:tcW w:w="1417" w:type="dxa"/>
          </w:tcPr>
          <w:p w14:paraId="408F1466" w14:textId="77777777" w:rsidR="001D061B" w:rsidRPr="006B6063" w:rsidRDefault="001D061B" w:rsidP="008A6494">
            <w:pPr>
              <w:spacing w:line="226" w:lineRule="exact"/>
              <w:ind w:left="102"/>
              <w:rPr>
                <w:rFonts w:cs="Arial"/>
                <w:color w:val="FF0000"/>
                <w:szCs w:val="20"/>
              </w:rPr>
            </w:pPr>
            <w:r w:rsidRPr="006B6063">
              <w:rPr>
                <w:szCs w:val="20"/>
              </w:rPr>
              <w:t>string</w:t>
            </w:r>
          </w:p>
          <w:p w14:paraId="61ECC25E" w14:textId="77777777" w:rsidR="001D061B" w:rsidRPr="006B6063" w:rsidRDefault="001D061B" w:rsidP="008A6494">
            <w:pPr>
              <w:spacing w:line="226" w:lineRule="exact"/>
              <w:ind w:left="102"/>
              <w:rPr>
                <w:szCs w:val="20"/>
              </w:rPr>
            </w:pPr>
          </w:p>
        </w:tc>
        <w:tc>
          <w:tcPr>
            <w:tcW w:w="4111" w:type="dxa"/>
          </w:tcPr>
          <w:p w14:paraId="4C0E597B" w14:textId="77777777" w:rsidR="001D061B" w:rsidRPr="006B6063" w:rsidRDefault="001D061B" w:rsidP="008E0B87">
            <w:pPr>
              <w:spacing w:line="226" w:lineRule="exact"/>
              <w:ind w:left="102"/>
              <w:rPr>
                <w:spacing w:val="-1"/>
                <w:szCs w:val="20"/>
              </w:rPr>
            </w:pPr>
            <w:r w:rsidRPr="006B6063">
              <w:rPr>
                <w:spacing w:val="-1"/>
                <w:szCs w:val="20"/>
              </w:rPr>
              <w:t>Åtgärdens identitet som är unik inom det lokala avsändande systemet</w:t>
            </w:r>
          </w:p>
          <w:p w14:paraId="52E98436" w14:textId="77777777" w:rsidR="001D061B" w:rsidRPr="006B6063" w:rsidRDefault="001D061B" w:rsidP="008E0B87">
            <w:pPr>
              <w:spacing w:line="226" w:lineRule="exact"/>
              <w:ind w:left="102"/>
              <w:rPr>
                <w:spacing w:val="-1"/>
                <w:szCs w:val="20"/>
              </w:rPr>
            </w:pPr>
          </w:p>
        </w:tc>
        <w:tc>
          <w:tcPr>
            <w:tcW w:w="1418" w:type="dxa"/>
          </w:tcPr>
          <w:p w14:paraId="6381F351" w14:textId="5D8BA803"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1C47A1AA" w14:textId="77777777" w:rsidTr="00514BAB">
        <w:tc>
          <w:tcPr>
            <w:tcW w:w="2660" w:type="dxa"/>
          </w:tcPr>
          <w:p w14:paraId="2E4BC8F6" w14:textId="0311C5A9" w:rsidR="001D061B" w:rsidRPr="006B6063" w:rsidRDefault="001D061B" w:rsidP="008A6494">
            <w:pPr>
              <w:spacing w:line="229" w:lineRule="exact"/>
              <w:ind w:left="102"/>
              <w:rPr>
                <w:szCs w:val="20"/>
              </w:rPr>
            </w:pPr>
            <w:r w:rsidRPr="006B6063">
              <w:rPr>
                <w:szCs w:val="20"/>
              </w:rPr>
              <w:t>../../../actCode</w:t>
            </w:r>
          </w:p>
        </w:tc>
        <w:tc>
          <w:tcPr>
            <w:tcW w:w="1417" w:type="dxa"/>
          </w:tcPr>
          <w:p w14:paraId="5BD8A222" w14:textId="77777777" w:rsidR="001D061B" w:rsidRPr="006B6063" w:rsidRDefault="001D061B" w:rsidP="008A6494">
            <w:pPr>
              <w:spacing w:line="226" w:lineRule="exact"/>
              <w:ind w:left="102"/>
              <w:rPr>
                <w:szCs w:val="20"/>
              </w:rPr>
            </w:pPr>
            <w:r w:rsidRPr="006B6063">
              <w:rPr>
                <w:szCs w:val="20"/>
              </w:rPr>
              <w:t>ActCodeType</w:t>
            </w:r>
          </w:p>
          <w:p w14:paraId="20D0E5F8" w14:textId="77777777" w:rsidR="001D061B" w:rsidRPr="006B6063" w:rsidRDefault="001D061B" w:rsidP="008A6494">
            <w:pPr>
              <w:spacing w:line="226" w:lineRule="exact"/>
              <w:ind w:left="102"/>
              <w:rPr>
                <w:szCs w:val="20"/>
              </w:rPr>
            </w:pPr>
          </w:p>
          <w:p w14:paraId="2C695FF5" w14:textId="77777777" w:rsidR="001D061B" w:rsidRPr="006B6063" w:rsidRDefault="001D061B" w:rsidP="008A6494">
            <w:pPr>
              <w:spacing w:line="226" w:lineRule="exact"/>
              <w:ind w:left="102"/>
              <w:rPr>
                <w:szCs w:val="20"/>
              </w:rPr>
            </w:pPr>
          </w:p>
        </w:tc>
        <w:tc>
          <w:tcPr>
            <w:tcW w:w="4111" w:type="dxa"/>
          </w:tcPr>
          <w:p w14:paraId="09132FFE" w14:textId="77777777" w:rsidR="001D061B" w:rsidRPr="006B6063" w:rsidRDefault="001D061B" w:rsidP="008E0B87">
            <w:pPr>
              <w:spacing w:line="226" w:lineRule="exact"/>
              <w:ind w:left="102"/>
              <w:rPr>
                <w:spacing w:val="-1"/>
                <w:szCs w:val="20"/>
              </w:rPr>
            </w:pPr>
            <w:r w:rsidRPr="006B6063">
              <w:rPr>
                <w:spacing w:val="-1"/>
                <w:szCs w:val="20"/>
              </w:rPr>
              <w:t xml:space="preserve">Kod för åtgärd. </w:t>
            </w:r>
          </w:p>
          <w:p w14:paraId="4024CF08" w14:textId="77777777" w:rsidR="001D061B" w:rsidRPr="006B6063" w:rsidRDefault="001D061B" w:rsidP="008E0B87">
            <w:pPr>
              <w:spacing w:line="226" w:lineRule="exact"/>
              <w:ind w:left="102"/>
              <w:rPr>
                <w:spacing w:val="-1"/>
                <w:szCs w:val="20"/>
              </w:rPr>
            </w:pPr>
            <w:r w:rsidRPr="006B6063">
              <w:rPr>
                <w:spacing w:val="-1"/>
                <w:szCs w:val="20"/>
              </w:rPr>
              <w:t xml:space="preserve">Koden anges i code. </w:t>
            </w:r>
          </w:p>
          <w:p w14:paraId="5F2742BE" w14:textId="77777777" w:rsidR="001D061B" w:rsidRPr="006B6063" w:rsidRDefault="001D061B" w:rsidP="008E0B87">
            <w:pPr>
              <w:spacing w:line="226" w:lineRule="exact"/>
              <w:ind w:left="102"/>
              <w:rPr>
                <w:spacing w:val="-1"/>
                <w:szCs w:val="20"/>
              </w:rPr>
            </w:pPr>
            <w:r w:rsidRPr="006B6063">
              <w:rPr>
                <w:spacing w:val="-1"/>
                <w:szCs w:val="20"/>
              </w:rPr>
              <w:t>Kodverkets OID anges i codeSystem.</w:t>
            </w:r>
          </w:p>
          <w:p w14:paraId="00384EE4" w14:textId="77777777" w:rsidR="001D061B" w:rsidRPr="006B6063" w:rsidRDefault="001D061B" w:rsidP="008E0B87">
            <w:pPr>
              <w:spacing w:line="226" w:lineRule="exact"/>
              <w:ind w:left="102"/>
              <w:rPr>
                <w:spacing w:val="-1"/>
                <w:szCs w:val="20"/>
              </w:rPr>
            </w:pPr>
          </w:p>
          <w:p w14:paraId="619304A1" w14:textId="77777777" w:rsidR="001D061B" w:rsidRPr="006B6063" w:rsidRDefault="001D061B" w:rsidP="008E0B87">
            <w:pPr>
              <w:spacing w:line="226" w:lineRule="exact"/>
              <w:ind w:left="102"/>
              <w:rPr>
                <w:spacing w:val="-1"/>
                <w:szCs w:val="20"/>
              </w:rPr>
            </w:pPr>
          </w:p>
        </w:tc>
        <w:tc>
          <w:tcPr>
            <w:tcW w:w="1418" w:type="dxa"/>
          </w:tcPr>
          <w:p w14:paraId="60259164" w14:textId="0B372878"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102BC695" w14:textId="77777777" w:rsidTr="00514BAB">
        <w:tc>
          <w:tcPr>
            <w:tcW w:w="2660" w:type="dxa"/>
          </w:tcPr>
          <w:p w14:paraId="753F9344" w14:textId="7A6DF860" w:rsidR="001D061B" w:rsidRPr="006B6063" w:rsidRDefault="001D061B" w:rsidP="008A6494">
            <w:pPr>
              <w:spacing w:line="229" w:lineRule="exact"/>
              <w:ind w:left="102"/>
              <w:rPr>
                <w:szCs w:val="20"/>
              </w:rPr>
            </w:pPr>
            <w:r w:rsidRPr="006B6063">
              <w:rPr>
                <w:szCs w:val="20"/>
              </w:rPr>
              <w:t>../../../../code</w:t>
            </w:r>
          </w:p>
        </w:tc>
        <w:tc>
          <w:tcPr>
            <w:tcW w:w="1417" w:type="dxa"/>
          </w:tcPr>
          <w:p w14:paraId="2301992E" w14:textId="67DE6831" w:rsidR="001D061B" w:rsidRPr="006B6063" w:rsidRDefault="001D061B" w:rsidP="008A6494">
            <w:pPr>
              <w:spacing w:line="226" w:lineRule="exact"/>
              <w:ind w:left="102"/>
              <w:rPr>
                <w:szCs w:val="20"/>
              </w:rPr>
            </w:pPr>
            <w:r w:rsidRPr="006B6063">
              <w:rPr>
                <w:szCs w:val="20"/>
              </w:rPr>
              <w:t>string</w:t>
            </w:r>
          </w:p>
        </w:tc>
        <w:tc>
          <w:tcPr>
            <w:tcW w:w="4111" w:type="dxa"/>
          </w:tcPr>
          <w:p w14:paraId="0F5E4EC2" w14:textId="5A50209A" w:rsidR="001D061B" w:rsidRPr="006B6063" w:rsidRDefault="001D061B" w:rsidP="008E0B87">
            <w:pPr>
              <w:spacing w:line="226" w:lineRule="exact"/>
              <w:ind w:left="102"/>
              <w:rPr>
                <w:spacing w:val="-1"/>
                <w:szCs w:val="20"/>
              </w:rPr>
            </w:pPr>
            <w:r w:rsidRPr="006B6063">
              <w:rPr>
                <w:spacing w:val="-1"/>
                <w:szCs w:val="20"/>
              </w:rPr>
              <w:t>Nullvärde är tillåtet om kod ej är tillgänglig, och åtgärdskodstext skall då skrivas i &lt;actText&gt;.</w:t>
            </w:r>
          </w:p>
        </w:tc>
        <w:tc>
          <w:tcPr>
            <w:tcW w:w="1418" w:type="dxa"/>
          </w:tcPr>
          <w:p w14:paraId="3000222C" w14:textId="4EFF9700"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6717062A" w14:textId="77777777" w:rsidTr="00514BAB">
        <w:tc>
          <w:tcPr>
            <w:tcW w:w="2660" w:type="dxa"/>
          </w:tcPr>
          <w:p w14:paraId="5CD1F994" w14:textId="79546AEC" w:rsidR="001D061B" w:rsidRPr="006B6063" w:rsidRDefault="001D061B" w:rsidP="008A6494">
            <w:pPr>
              <w:spacing w:line="229" w:lineRule="exact"/>
              <w:ind w:left="102"/>
              <w:rPr>
                <w:szCs w:val="20"/>
              </w:rPr>
            </w:pPr>
            <w:r w:rsidRPr="006B6063">
              <w:rPr>
                <w:szCs w:val="20"/>
              </w:rPr>
              <w:t>../../../../codeSystem</w:t>
            </w:r>
          </w:p>
        </w:tc>
        <w:tc>
          <w:tcPr>
            <w:tcW w:w="1417" w:type="dxa"/>
          </w:tcPr>
          <w:p w14:paraId="7E6083DF" w14:textId="3696CEA1" w:rsidR="001D061B" w:rsidRPr="006B6063" w:rsidRDefault="001D061B" w:rsidP="008A6494">
            <w:pPr>
              <w:spacing w:line="226" w:lineRule="exact"/>
              <w:ind w:left="102"/>
              <w:rPr>
                <w:szCs w:val="20"/>
              </w:rPr>
            </w:pPr>
            <w:r w:rsidRPr="006B6063">
              <w:rPr>
                <w:szCs w:val="20"/>
              </w:rPr>
              <w:t>string</w:t>
            </w:r>
          </w:p>
        </w:tc>
        <w:tc>
          <w:tcPr>
            <w:tcW w:w="4111" w:type="dxa"/>
          </w:tcPr>
          <w:p w14:paraId="57AFEB6F" w14:textId="5281C9BC" w:rsidR="001D061B" w:rsidRPr="006B6063" w:rsidRDefault="001D061B" w:rsidP="008E0B87">
            <w:pPr>
              <w:spacing w:line="226" w:lineRule="exact"/>
              <w:ind w:left="102"/>
              <w:rPr>
                <w:spacing w:val="-1"/>
                <w:szCs w:val="20"/>
              </w:rPr>
            </w:pPr>
            <w:r w:rsidRPr="006B6063">
              <w:rPr>
                <w:spacing w:val="-1"/>
                <w:szCs w:val="20"/>
              </w:rPr>
              <w:t>Lämpliga kodverk kan vara: KVÅ (1.2.752.116.1.3.2.1.4) men andra kodverk kan förekomma.</w:t>
            </w:r>
          </w:p>
        </w:tc>
        <w:tc>
          <w:tcPr>
            <w:tcW w:w="1418" w:type="dxa"/>
          </w:tcPr>
          <w:p w14:paraId="12E7F10C" w14:textId="58250391"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0DDC09F" w14:textId="77777777" w:rsidTr="00514BAB">
        <w:tc>
          <w:tcPr>
            <w:tcW w:w="2660" w:type="dxa"/>
          </w:tcPr>
          <w:p w14:paraId="104692DC" w14:textId="46336176" w:rsidR="001D061B" w:rsidRPr="006B6063" w:rsidRDefault="001D061B" w:rsidP="008A6494">
            <w:pPr>
              <w:spacing w:line="229" w:lineRule="exact"/>
              <w:ind w:left="102"/>
              <w:rPr>
                <w:szCs w:val="20"/>
              </w:rPr>
            </w:pPr>
            <w:r w:rsidRPr="006B6063">
              <w:rPr>
                <w:szCs w:val="20"/>
              </w:rPr>
              <w:t>../../../actText</w:t>
            </w:r>
          </w:p>
        </w:tc>
        <w:tc>
          <w:tcPr>
            <w:tcW w:w="1417" w:type="dxa"/>
          </w:tcPr>
          <w:p w14:paraId="7E7CBF0F" w14:textId="3C2ED392" w:rsidR="001D061B" w:rsidRPr="006B6063" w:rsidRDefault="001D061B" w:rsidP="008A6494">
            <w:pPr>
              <w:spacing w:line="226" w:lineRule="exact"/>
              <w:ind w:left="102"/>
              <w:rPr>
                <w:szCs w:val="20"/>
              </w:rPr>
            </w:pPr>
            <w:r w:rsidRPr="006B6063">
              <w:rPr>
                <w:szCs w:val="20"/>
              </w:rPr>
              <w:t>string</w:t>
            </w:r>
          </w:p>
        </w:tc>
        <w:tc>
          <w:tcPr>
            <w:tcW w:w="4111" w:type="dxa"/>
          </w:tcPr>
          <w:p w14:paraId="12BAAB0C" w14:textId="6B774A80" w:rsidR="001D061B" w:rsidRPr="006B6063" w:rsidRDefault="001D061B" w:rsidP="008E0B87">
            <w:pPr>
              <w:spacing w:line="226" w:lineRule="exact"/>
              <w:ind w:left="102"/>
              <w:rPr>
                <w:spacing w:val="-1"/>
                <w:szCs w:val="20"/>
              </w:rPr>
            </w:pPr>
            <w:r w:rsidRPr="006B6063">
              <w:rPr>
                <w:spacing w:val="-1"/>
                <w:szCs w:val="20"/>
              </w:rPr>
              <w:t>Text som anger namnet på den kod som anges i attributet åtgärdskod. Beskrivning av åtgärd anges här om ingen kod har angetts i attributet åtgärdskod.</w:t>
            </w:r>
          </w:p>
        </w:tc>
        <w:tc>
          <w:tcPr>
            <w:tcW w:w="1418" w:type="dxa"/>
          </w:tcPr>
          <w:p w14:paraId="1E40A3EF" w14:textId="5A71EEC2"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248CA502" w14:textId="77777777" w:rsidTr="00514BAB">
        <w:tc>
          <w:tcPr>
            <w:tcW w:w="2660" w:type="dxa"/>
          </w:tcPr>
          <w:p w14:paraId="5BDEE5C4" w14:textId="42A2F134" w:rsidR="001D061B" w:rsidRPr="006B6063" w:rsidRDefault="001D061B" w:rsidP="008A6494">
            <w:pPr>
              <w:spacing w:line="229" w:lineRule="exact"/>
              <w:ind w:left="102"/>
              <w:rPr>
                <w:szCs w:val="20"/>
              </w:rPr>
            </w:pPr>
            <w:r w:rsidRPr="006B6063">
              <w:rPr>
                <w:szCs w:val="20"/>
              </w:rPr>
              <w:t>../../../actTime</w:t>
            </w:r>
          </w:p>
        </w:tc>
        <w:tc>
          <w:tcPr>
            <w:tcW w:w="1417" w:type="dxa"/>
          </w:tcPr>
          <w:p w14:paraId="000C2991" w14:textId="77777777" w:rsidR="001D061B" w:rsidRPr="006B6063" w:rsidRDefault="001D061B" w:rsidP="008A6494">
            <w:pPr>
              <w:spacing w:line="226" w:lineRule="exact"/>
              <w:ind w:left="102"/>
              <w:rPr>
                <w:szCs w:val="20"/>
              </w:rPr>
            </w:pPr>
            <w:r w:rsidRPr="006B6063">
              <w:rPr>
                <w:szCs w:val="20"/>
              </w:rPr>
              <w:t>TimeStampType</w:t>
            </w:r>
          </w:p>
          <w:p w14:paraId="112169BF" w14:textId="77777777" w:rsidR="001D061B" w:rsidRPr="006B6063" w:rsidRDefault="001D061B" w:rsidP="008A6494">
            <w:pPr>
              <w:spacing w:line="226" w:lineRule="exact"/>
              <w:ind w:left="102"/>
              <w:rPr>
                <w:szCs w:val="20"/>
              </w:rPr>
            </w:pPr>
          </w:p>
        </w:tc>
        <w:tc>
          <w:tcPr>
            <w:tcW w:w="4111" w:type="dxa"/>
          </w:tcPr>
          <w:p w14:paraId="6DA352B3" w14:textId="77777777" w:rsidR="001D061B" w:rsidRPr="006B6063" w:rsidRDefault="001D061B" w:rsidP="008E0B87">
            <w:pPr>
              <w:spacing w:line="226" w:lineRule="exact"/>
              <w:ind w:left="102"/>
              <w:rPr>
                <w:spacing w:val="-1"/>
                <w:szCs w:val="20"/>
              </w:rPr>
            </w:pPr>
            <w:r w:rsidRPr="006B6063">
              <w:rPr>
                <w:spacing w:val="-1"/>
                <w:szCs w:val="20"/>
              </w:rPr>
              <w:t>Tidpunkt då åtgärd genomfördes</w:t>
            </w:r>
          </w:p>
          <w:p w14:paraId="49E27A2F" w14:textId="77777777" w:rsidR="001D061B" w:rsidRPr="006B6063" w:rsidRDefault="001D061B" w:rsidP="008E0B87">
            <w:pPr>
              <w:spacing w:line="226" w:lineRule="exact"/>
              <w:ind w:left="102"/>
              <w:rPr>
                <w:spacing w:val="-1"/>
                <w:szCs w:val="20"/>
              </w:rPr>
            </w:pPr>
          </w:p>
        </w:tc>
        <w:tc>
          <w:tcPr>
            <w:tcW w:w="1418" w:type="dxa"/>
          </w:tcPr>
          <w:p w14:paraId="107646F3" w14:textId="2DA8919E"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34477F99" w14:textId="77777777" w:rsidTr="00514BAB">
        <w:tc>
          <w:tcPr>
            <w:tcW w:w="2660" w:type="dxa"/>
          </w:tcPr>
          <w:p w14:paraId="3CB72206" w14:textId="35F6DCA3" w:rsidR="001D061B" w:rsidRPr="006B6063" w:rsidRDefault="001D061B" w:rsidP="008A6494">
            <w:pPr>
              <w:spacing w:line="229" w:lineRule="exact"/>
              <w:ind w:left="102"/>
              <w:rPr>
                <w:szCs w:val="20"/>
              </w:rPr>
            </w:pPr>
            <w:r w:rsidRPr="006B6063">
              <w:rPr>
                <w:szCs w:val="20"/>
              </w:rPr>
              <w:t>../../../actResult</w:t>
            </w:r>
          </w:p>
        </w:tc>
        <w:tc>
          <w:tcPr>
            <w:tcW w:w="1417" w:type="dxa"/>
          </w:tcPr>
          <w:p w14:paraId="58A111DA" w14:textId="5A7B1AB3" w:rsidR="001D061B" w:rsidRPr="006B6063" w:rsidRDefault="001D061B" w:rsidP="008A6494">
            <w:pPr>
              <w:spacing w:line="226" w:lineRule="exact"/>
              <w:ind w:left="102"/>
              <w:rPr>
                <w:szCs w:val="20"/>
              </w:rPr>
            </w:pPr>
            <w:r w:rsidRPr="006B6063">
              <w:rPr>
                <w:szCs w:val="20"/>
              </w:rPr>
              <w:t>MultimediaType</w:t>
            </w:r>
          </w:p>
        </w:tc>
        <w:tc>
          <w:tcPr>
            <w:tcW w:w="4111" w:type="dxa"/>
          </w:tcPr>
          <w:p w14:paraId="3FBC3BCA" w14:textId="77777777" w:rsidR="001D061B" w:rsidRPr="006B6063" w:rsidRDefault="001D061B" w:rsidP="008E0B87">
            <w:pPr>
              <w:spacing w:line="226" w:lineRule="exact"/>
              <w:ind w:left="102"/>
              <w:rPr>
                <w:spacing w:val="-1"/>
                <w:szCs w:val="20"/>
              </w:rPr>
            </w:pPr>
            <w:r w:rsidRPr="006B6063">
              <w:rPr>
                <w:spacing w:val="-1"/>
                <w:szCs w:val="20"/>
              </w:rPr>
              <w:t>Resultat av åtgärd. Data i form av bifogade bilder eller liknande</w:t>
            </w:r>
          </w:p>
          <w:p w14:paraId="3636B196" w14:textId="77777777" w:rsidR="001D061B" w:rsidRPr="006B6063" w:rsidRDefault="001D061B" w:rsidP="008E0B87">
            <w:pPr>
              <w:spacing w:line="226" w:lineRule="exact"/>
              <w:ind w:left="102"/>
              <w:rPr>
                <w:spacing w:val="-1"/>
                <w:szCs w:val="20"/>
              </w:rPr>
            </w:pPr>
          </w:p>
        </w:tc>
        <w:tc>
          <w:tcPr>
            <w:tcW w:w="1418" w:type="dxa"/>
          </w:tcPr>
          <w:p w14:paraId="6B4795B7" w14:textId="334E8A67" w:rsidR="001D061B" w:rsidRPr="006B6063" w:rsidRDefault="001D061B" w:rsidP="003A6D72">
            <w:pPr>
              <w:spacing w:line="226" w:lineRule="exact"/>
              <w:ind w:left="102"/>
              <w:jc w:val="center"/>
              <w:rPr>
                <w:spacing w:val="-1"/>
                <w:szCs w:val="20"/>
              </w:rPr>
            </w:pPr>
            <w:r w:rsidRPr="006B6063">
              <w:rPr>
                <w:spacing w:val="-1"/>
                <w:szCs w:val="20"/>
              </w:rPr>
              <w:t>0..*</w:t>
            </w:r>
          </w:p>
        </w:tc>
      </w:tr>
      <w:tr w:rsidR="001D061B" w:rsidRPr="006B6063" w14:paraId="3354E243" w14:textId="77777777" w:rsidTr="00514BAB">
        <w:tc>
          <w:tcPr>
            <w:tcW w:w="2660" w:type="dxa"/>
          </w:tcPr>
          <w:p w14:paraId="44E6278C" w14:textId="5A78FFFA" w:rsidR="001D061B" w:rsidRPr="006B6063" w:rsidRDefault="001D061B" w:rsidP="008A6494">
            <w:pPr>
              <w:spacing w:line="229" w:lineRule="exact"/>
              <w:ind w:left="102"/>
              <w:rPr>
                <w:szCs w:val="20"/>
              </w:rPr>
            </w:pPr>
            <w:r w:rsidRPr="006B6063">
              <w:rPr>
                <w:szCs w:val="20"/>
              </w:rPr>
              <w:t>../../../mediaType</w:t>
            </w:r>
          </w:p>
        </w:tc>
        <w:tc>
          <w:tcPr>
            <w:tcW w:w="1417" w:type="dxa"/>
          </w:tcPr>
          <w:p w14:paraId="4C87F3EF" w14:textId="6F00F947" w:rsidR="001D061B" w:rsidRPr="006B6063" w:rsidRDefault="001D061B" w:rsidP="008A6494">
            <w:pPr>
              <w:spacing w:line="226" w:lineRule="exact"/>
              <w:ind w:left="102"/>
              <w:rPr>
                <w:szCs w:val="20"/>
              </w:rPr>
            </w:pPr>
            <w:r w:rsidRPr="006B6063">
              <w:rPr>
                <w:szCs w:val="20"/>
              </w:rPr>
              <w:t>MediaTypeEnum</w:t>
            </w:r>
          </w:p>
        </w:tc>
        <w:tc>
          <w:tcPr>
            <w:tcW w:w="4111" w:type="dxa"/>
          </w:tcPr>
          <w:p w14:paraId="16A5FC02" w14:textId="1368025F" w:rsidR="001D061B" w:rsidRPr="006B6063" w:rsidRDefault="001D061B" w:rsidP="008E0B87">
            <w:pPr>
              <w:spacing w:line="226" w:lineRule="exact"/>
              <w:ind w:left="102"/>
              <w:rPr>
                <w:spacing w:val="-1"/>
                <w:szCs w:val="20"/>
              </w:rPr>
            </w:pPr>
            <w:r w:rsidRPr="006B6063">
              <w:rPr>
                <w:spacing w:val="-1"/>
                <w:szCs w:val="20"/>
              </w:rPr>
              <w:t>Typ av multimedia</w:t>
            </w:r>
          </w:p>
        </w:tc>
        <w:tc>
          <w:tcPr>
            <w:tcW w:w="1418" w:type="dxa"/>
          </w:tcPr>
          <w:p w14:paraId="78C18694" w14:textId="182FA771"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22D52534" w14:textId="77777777" w:rsidTr="00514BAB">
        <w:tc>
          <w:tcPr>
            <w:tcW w:w="2660" w:type="dxa"/>
          </w:tcPr>
          <w:p w14:paraId="59F9A74C" w14:textId="66010551" w:rsidR="001D061B" w:rsidRPr="006B6063" w:rsidRDefault="001D061B" w:rsidP="008A6494">
            <w:pPr>
              <w:spacing w:line="229" w:lineRule="exact"/>
              <w:ind w:left="102"/>
              <w:rPr>
                <w:szCs w:val="20"/>
              </w:rPr>
            </w:pPr>
            <w:r w:rsidRPr="006B6063">
              <w:rPr>
                <w:szCs w:val="20"/>
              </w:rPr>
              <w:t>../../../value</w:t>
            </w:r>
          </w:p>
        </w:tc>
        <w:tc>
          <w:tcPr>
            <w:tcW w:w="1417" w:type="dxa"/>
          </w:tcPr>
          <w:p w14:paraId="5993FCE7" w14:textId="5035F4ED" w:rsidR="001D061B" w:rsidRPr="006B6063" w:rsidRDefault="001D061B" w:rsidP="008A6494">
            <w:pPr>
              <w:spacing w:line="226" w:lineRule="exact"/>
              <w:ind w:left="102"/>
              <w:rPr>
                <w:szCs w:val="20"/>
              </w:rPr>
            </w:pPr>
            <w:r w:rsidRPr="006B6063">
              <w:rPr>
                <w:szCs w:val="20"/>
              </w:rPr>
              <w:t>base64Binary</w:t>
            </w:r>
          </w:p>
        </w:tc>
        <w:tc>
          <w:tcPr>
            <w:tcW w:w="4111" w:type="dxa"/>
          </w:tcPr>
          <w:p w14:paraId="1D5A1225" w14:textId="410215A5" w:rsidR="001D061B" w:rsidRPr="006B6063" w:rsidRDefault="001D061B" w:rsidP="008E0B87">
            <w:pPr>
              <w:spacing w:line="226" w:lineRule="exact"/>
              <w:ind w:left="102"/>
              <w:rPr>
                <w:spacing w:val="-1"/>
                <w:szCs w:val="20"/>
              </w:rPr>
            </w:pPr>
            <w:r w:rsidRPr="006B6063">
              <w:rPr>
                <w:spacing w:val="-1"/>
                <w:szCs w:val="20"/>
              </w:rPr>
              <w:t>Value är binärdata som representerar objektet. Ett och endast ett av value och reference ska anges.</w:t>
            </w:r>
          </w:p>
        </w:tc>
        <w:tc>
          <w:tcPr>
            <w:tcW w:w="1418" w:type="dxa"/>
          </w:tcPr>
          <w:p w14:paraId="2376E252" w14:textId="080523DA"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6A8D56E3" w14:textId="77777777" w:rsidTr="00514BAB">
        <w:tc>
          <w:tcPr>
            <w:tcW w:w="2660" w:type="dxa"/>
          </w:tcPr>
          <w:p w14:paraId="5A99A14E" w14:textId="4B4B357B" w:rsidR="001D061B" w:rsidRPr="006B6063" w:rsidRDefault="001D061B" w:rsidP="008A6494">
            <w:pPr>
              <w:spacing w:line="229" w:lineRule="exact"/>
              <w:ind w:left="102"/>
              <w:rPr>
                <w:szCs w:val="20"/>
              </w:rPr>
            </w:pPr>
            <w:r w:rsidRPr="006B6063">
              <w:rPr>
                <w:szCs w:val="20"/>
              </w:rPr>
              <w:t>../../../reference</w:t>
            </w:r>
          </w:p>
        </w:tc>
        <w:tc>
          <w:tcPr>
            <w:tcW w:w="1417" w:type="dxa"/>
          </w:tcPr>
          <w:p w14:paraId="52CE0CDE" w14:textId="1F4F828E" w:rsidR="001D061B" w:rsidRPr="006B6063" w:rsidRDefault="001D061B" w:rsidP="008A6494">
            <w:pPr>
              <w:spacing w:line="226" w:lineRule="exact"/>
              <w:ind w:left="102"/>
              <w:rPr>
                <w:szCs w:val="20"/>
              </w:rPr>
            </w:pPr>
            <w:r w:rsidRPr="006B6063">
              <w:rPr>
                <w:szCs w:val="20"/>
              </w:rPr>
              <w:t>anyURI</w:t>
            </w:r>
          </w:p>
        </w:tc>
        <w:tc>
          <w:tcPr>
            <w:tcW w:w="4111" w:type="dxa"/>
          </w:tcPr>
          <w:p w14:paraId="45D09131" w14:textId="48505761" w:rsidR="001D061B" w:rsidRPr="006B6063" w:rsidRDefault="001D061B" w:rsidP="008E0B87">
            <w:pPr>
              <w:spacing w:line="226" w:lineRule="exact"/>
              <w:ind w:left="102"/>
              <w:rPr>
                <w:spacing w:val="-1"/>
                <w:szCs w:val="20"/>
              </w:rPr>
            </w:pPr>
            <w:r w:rsidRPr="006B6063">
              <w:rPr>
                <w:spacing w:val="-1"/>
                <w:szCs w:val="20"/>
              </w:rPr>
              <w:t>Referens till extern bild i form av en URL. Ett och endast ett av value och reference ska anges.</w:t>
            </w:r>
          </w:p>
        </w:tc>
        <w:tc>
          <w:tcPr>
            <w:tcW w:w="1418" w:type="dxa"/>
          </w:tcPr>
          <w:p w14:paraId="4D34FD41" w14:textId="77777777" w:rsidR="001D061B" w:rsidRPr="006B6063" w:rsidRDefault="001D061B" w:rsidP="003A6D72">
            <w:pPr>
              <w:spacing w:line="226" w:lineRule="exact"/>
              <w:ind w:left="102"/>
              <w:jc w:val="center"/>
              <w:rPr>
                <w:spacing w:val="-1"/>
                <w:szCs w:val="20"/>
              </w:rPr>
            </w:pPr>
            <w:r w:rsidRPr="006B6063">
              <w:rPr>
                <w:spacing w:val="-1"/>
                <w:szCs w:val="20"/>
              </w:rPr>
              <w:t>0..1</w:t>
            </w:r>
          </w:p>
          <w:p w14:paraId="6D5ED7E5" w14:textId="77777777" w:rsidR="001D061B" w:rsidRPr="006B6063" w:rsidRDefault="001D061B" w:rsidP="003A6D72">
            <w:pPr>
              <w:spacing w:line="226" w:lineRule="exact"/>
              <w:ind w:left="102"/>
              <w:jc w:val="center"/>
              <w:rPr>
                <w:spacing w:val="-1"/>
                <w:szCs w:val="20"/>
              </w:rPr>
            </w:pPr>
          </w:p>
        </w:tc>
      </w:tr>
      <w:tr w:rsidR="001D061B" w:rsidRPr="006B6063" w14:paraId="17D42EDE" w14:textId="77777777" w:rsidTr="00514BAB">
        <w:tc>
          <w:tcPr>
            <w:tcW w:w="2660" w:type="dxa"/>
          </w:tcPr>
          <w:p w14:paraId="6B34FD8C" w14:textId="4216B445" w:rsidR="001D061B" w:rsidRPr="006B6063" w:rsidRDefault="001D061B" w:rsidP="008A6494">
            <w:pPr>
              <w:spacing w:line="229" w:lineRule="exact"/>
              <w:ind w:left="102"/>
              <w:rPr>
                <w:szCs w:val="20"/>
              </w:rPr>
            </w:pPr>
            <w:r w:rsidRPr="006B6063">
              <w:rPr>
                <w:szCs w:val="20"/>
              </w:rPr>
              <w:t>../../referral</w:t>
            </w:r>
          </w:p>
        </w:tc>
        <w:tc>
          <w:tcPr>
            <w:tcW w:w="1417" w:type="dxa"/>
          </w:tcPr>
          <w:p w14:paraId="7C0E88B0" w14:textId="77777777" w:rsidR="001D061B" w:rsidRPr="006B6063" w:rsidRDefault="001D061B" w:rsidP="008A6494">
            <w:pPr>
              <w:spacing w:line="226" w:lineRule="exact"/>
              <w:ind w:left="102"/>
              <w:rPr>
                <w:szCs w:val="20"/>
              </w:rPr>
            </w:pPr>
            <w:r w:rsidRPr="006B6063">
              <w:rPr>
                <w:szCs w:val="20"/>
              </w:rPr>
              <w:t>ReferralType</w:t>
            </w:r>
          </w:p>
          <w:p w14:paraId="6AEFD67F" w14:textId="77777777" w:rsidR="001D061B" w:rsidRPr="006B6063" w:rsidRDefault="001D061B" w:rsidP="008A6494">
            <w:pPr>
              <w:spacing w:line="226" w:lineRule="exact"/>
              <w:ind w:left="102"/>
              <w:rPr>
                <w:szCs w:val="20"/>
              </w:rPr>
            </w:pPr>
          </w:p>
        </w:tc>
        <w:tc>
          <w:tcPr>
            <w:tcW w:w="4111" w:type="dxa"/>
          </w:tcPr>
          <w:p w14:paraId="549ECF08" w14:textId="77777777" w:rsidR="001D061B" w:rsidRPr="006B6063" w:rsidRDefault="001D061B" w:rsidP="008E0B87">
            <w:pPr>
              <w:spacing w:line="226" w:lineRule="exact"/>
              <w:ind w:left="102"/>
              <w:rPr>
                <w:spacing w:val="-1"/>
                <w:szCs w:val="20"/>
              </w:rPr>
            </w:pPr>
            <w:r w:rsidRPr="006B6063">
              <w:rPr>
                <w:spacing w:val="-1"/>
                <w:szCs w:val="20"/>
              </w:rPr>
              <w:t>Information om den vårdbegäran som ligger till grund för svaret</w:t>
            </w:r>
          </w:p>
          <w:p w14:paraId="0E04C30C" w14:textId="77777777" w:rsidR="001D061B" w:rsidRPr="006B6063" w:rsidRDefault="001D061B" w:rsidP="008E0B87">
            <w:pPr>
              <w:spacing w:line="226" w:lineRule="exact"/>
              <w:ind w:left="102"/>
              <w:rPr>
                <w:spacing w:val="-1"/>
                <w:szCs w:val="20"/>
              </w:rPr>
            </w:pPr>
          </w:p>
        </w:tc>
        <w:tc>
          <w:tcPr>
            <w:tcW w:w="1418" w:type="dxa"/>
          </w:tcPr>
          <w:p w14:paraId="67BB4F0A" w14:textId="6B7952ED"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22D87DC" w14:textId="77777777" w:rsidTr="00514BAB">
        <w:tc>
          <w:tcPr>
            <w:tcW w:w="2660" w:type="dxa"/>
          </w:tcPr>
          <w:p w14:paraId="17C1CD54" w14:textId="77777777" w:rsidR="001D061B" w:rsidRPr="006B6063" w:rsidRDefault="001D061B" w:rsidP="008A6494">
            <w:pPr>
              <w:spacing w:line="229" w:lineRule="exact"/>
              <w:ind w:left="102"/>
              <w:rPr>
                <w:szCs w:val="20"/>
              </w:rPr>
            </w:pPr>
            <w:r w:rsidRPr="006B6063">
              <w:rPr>
                <w:szCs w:val="20"/>
              </w:rPr>
              <w:t>../../../referralId</w:t>
            </w:r>
          </w:p>
          <w:p w14:paraId="2719C55C" w14:textId="77777777" w:rsidR="001D061B" w:rsidRPr="006B6063" w:rsidRDefault="001D061B" w:rsidP="008A6494">
            <w:pPr>
              <w:spacing w:line="229" w:lineRule="exact"/>
              <w:ind w:left="102"/>
              <w:rPr>
                <w:szCs w:val="20"/>
              </w:rPr>
            </w:pPr>
          </w:p>
        </w:tc>
        <w:tc>
          <w:tcPr>
            <w:tcW w:w="1417" w:type="dxa"/>
          </w:tcPr>
          <w:p w14:paraId="00EED128" w14:textId="77777777" w:rsidR="001D061B" w:rsidRPr="006B6063" w:rsidRDefault="001D061B" w:rsidP="008A6494">
            <w:pPr>
              <w:spacing w:line="229" w:lineRule="exact"/>
              <w:ind w:left="102"/>
              <w:rPr>
                <w:szCs w:val="20"/>
              </w:rPr>
            </w:pPr>
            <w:r w:rsidRPr="006B6063">
              <w:rPr>
                <w:szCs w:val="20"/>
              </w:rPr>
              <w:t>string</w:t>
            </w:r>
          </w:p>
          <w:p w14:paraId="22B5280D" w14:textId="77777777" w:rsidR="001D061B" w:rsidRPr="006B6063" w:rsidRDefault="001D061B" w:rsidP="008A6494">
            <w:pPr>
              <w:spacing w:line="226" w:lineRule="exact"/>
              <w:ind w:left="102"/>
              <w:rPr>
                <w:szCs w:val="20"/>
              </w:rPr>
            </w:pPr>
          </w:p>
        </w:tc>
        <w:tc>
          <w:tcPr>
            <w:tcW w:w="4111" w:type="dxa"/>
          </w:tcPr>
          <w:p w14:paraId="64DAA380" w14:textId="77777777" w:rsidR="001D061B" w:rsidRPr="006B6063" w:rsidRDefault="001D061B" w:rsidP="008E0B87">
            <w:pPr>
              <w:spacing w:line="226" w:lineRule="exact"/>
              <w:ind w:left="102"/>
              <w:rPr>
                <w:spacing w:val="-1"/>
                <w:szCs w:val="20"/>
              </w:rPr>
            </w:pPr>
            <w:r w:rsidRPr="006B6063">
              <w:rPr>
                <w:spacing w:val="-1"/>
                <w:szCs w:val="20"/>
              </w:rPr>
              <w:t>Remissens identitet som är unik inom det lokala avsändade systemet</w:t>
            </w:r>
          </w:p>
          <w:p w14:paraId="1ACE3518" w14:textId="77777777" w:rsidR="001D061B" w:rsidRPr="006B6063" w:rsidRDefault="001D061B" w:rsidP="008E0B87">
            <w:pPr>
              <w:spacing w:line="226" w:lineRule="exact"/>
              <w:ind w:left="102"/>
              <w:rPr>
                <w:spacing w:val="-1"/>
                <w:szCs w:val="20"/>
              </w:rPr>
            </w:pPr>
          </w:p>
        </w:tc>
        <w:tc>
          <w:tcPr>
            <w:tcW w:w="1418" w:type="dxa"/>
          </w:tcPr>
          <w:p w14:paraId="32BF59A4" w14:textId="77777777" w:rsidR="001D061B" w:rsidRPr="006B6063" w:rsidRDefault="001D061B" w:rsidP="003A6D72">
            <w:pPr>
              <w:spacing w:line="229" w:lineRule="exact"/>
              <w:ind w:left="102"/>
              <w:jc w:val="center"/>
              <w:rPr>
                <w:szCs w:val="20"/>
              </w:rPr>
            </w:pPr>
            <w:r w:rsidRPr="006B6063">
              <w:rPr>
                <w:szCs w:val="20"/>
              </w:rPr>
              <w:t>1..1</w:t>
            </w:r>
          </w:p>
          <w:p w14:paraId="73D7A04C" w14:textId="77777777" w:rsidR="001D061B" w:rsidRPr="006B6063" w:rsidRDefault="001D061B" w:rsidP="003A6D72">
            <w:pPr>
              <w:spacing w:line="226" w:lineRule="exact"/>
              <w:ind w:left="102"/>
              <w:jc w:val="center"/>
              <w:rPr>
                <w:spacing w:val="-1"/>
                <w:szCs w:val="20"/>
              </w:rPr>
            </w:pPr>
          </w:p>
        </w:tc>
      </w:tr>
      <w:tr w:rsidR="001D061B" w:rsidRPr="006B6063" w14:paraId="51105C3F" w14:textId="77777777" w:rsidTr="00514BAB">
        <w:tc>
          <w:tcPr>
            <w:tcW w:w="2660" w:type="dxa"/>
          </w:tcPr>
          <w:p w14:paraId="17AC5A0F" w14:textId="3A8FCE62" w:rsidR="001D061B" w:rsidRPr="006B6063" w:rsidRDefault="001D061B" w:rsidP="008A6494">
            <w:pPr>
              <w:spacing w:line="229" w:lineRule="exact"/>
              <w:ind w:left="102"/>
              <w:rPr>
                <w:szCs w:val="20"/>
              </w:rPr>
            </w:pPr>
            <w:r w:rsidRPr="006B6063">
              <w:rPr>
                <w:szCs w:val="20"/>
              </w:rPr>
              <w:t>../../../</w:t>
            </w:r>
            <w:r w:rsidR="004C66FC">
              <w:rPr>
                <w:szCs w:val="20"/>
              </w:rPr>
              <w:t>referralReason</w:t>
            </w:r>
          </w:p>
        </w:tc>
        <w:tc>
          <w:tcPr>
            <w:tcW w:w="1417" w:type="dxa"/>
          </w:tcPr>
          <w:p w14:paraId="21325607" w14:textId="77777777" w:rsidR="001D061B" w:rsidRPr="006B6063" w:rsidRDefault="001D061B" w:rsidP="008A6494">
            <w:pPr>
              <w:spacing w:line="229" w:lineRule="exact"/>
              <w:ind w:left="102"/>
              <w:rPr>
                <w:szCs w:val="20"/>
              </w:rPr>
            </w:pPr>
            <w:r w:rsidRPr="006B6063">
              <w:rPr>
                <w:szCs w:val="20"/>
              </w:rPr>
              <w:t>string</w:t>
            </w:r>
          </w:p>
          <w:p w14:paraId="4A07AAD8" w14:textId="77777777" w:rsidR="001D061B" w:rsidRPr="006B6063" w:rsidRDefault="001D061B" w:rsidP="008A6494">
            <w:pPr>
              <w:spacing w:line="229" w:lineRule="exact"/>
              <w:ind w:left="102"/>
              <w:rPr>
                <w:szCs w:val="20"/>
              </w:rPr>
            </w:pPr>
          </w:p>
        </w:tc>
        <w:tc>
          <w:tcPr>
            <w:tcW w:w="4111" w:type="dxa"/>
          </w:tcPr>
          <w:p w14:paraId="2331FF8E" w14:textId="231AFFAB" w:rsidR="001D061B" w:rsidRPr="006B6063" w:rsidRDefault="001D061B" w:rsidP="008E0B87">
            <w:pPr>
              <w:spacing w:line="226" w:lineRule="exact"/>
              <w:ind w:left="102"/>
              <w:rPr>
                <w:spacing w:val="-1"/>
                <w:szCs w:val="20"/>
              </w:rPr>
            </w:pPr>
            <w:r w:rsidRPr="006B6063">
              <w:rPr>
                <w:spacing w:val="-1"/>
                <w:szCs w:val="20"/>
              </w:rPr>
              <w:t>Text som anger aktuell frågeställning</w:t>
            </w:r>
          </w:p>
        </w:tc>
        <w:tc>
          <w:tcPr>
            <w:tcW w:w="1418" w:type="dxa"/>
          </w:tcPr>
          <w:p w14:paraId="5DCF14A4" w14:textId="77777777" w:rsidR="001D061B" w:rsidRPr="006B6063" w:rsidRDefault="001D061B" w:rsidP="003A6D72">
            <w:pPr>
              <w:spacing w:line="229" w:lineRule="exact"/>
              <w:ind w:left="102"/>
              <w:jc w:val="center"/>
              <w:rPr>
                <w:szCs w:val="20"/>
              </w:rPr>
            </w:pPr>
            <w:r w:rsidRPr="006B6063">
              <w:rPr>
                <w:szCs w:val="20"/>
              </w:rPr>
              <w:t>1..1</w:t>
            </w:r>
          </w:p>
          <w:p w14:paraId="5025B151" w14:textId="77777777" w:rsidR="001D061B" w:rsidRPr="006B6063" w:rsidRDefault="001D061B" w:rsidP="003A6D72">
            <w:pPr>
              <w:spacing w:line="229" w:lineRule="exact"/>
              <w:ind w:left="102"/>
              <w:jc w:val="center"/>
              <w:rPr>
                <w:szCs w:val="20"/>
              </w:rPr>
            </w:pPr>
          </w:p>
        </w:tc>
      </w:tr>
      <w:tr w:rsidR="001D061B" w:rsidRPr="006B6063" w14:paraId="47F34E63" w14:textId="77777777" w:rsidTr="00514BAB">
        <w:tc>
          <w:tcPr>
            <w:tcW w:w="2660" w:type="dxa"/>
          </w:tcPr>
          <w:p w14:paraId="5C13135D" w14:textId="77777777" w:rsidR="001D061B" w:rsidRPr="006B6063" w:rsidRDefault="001D061B" w:rsidP="008A6494">
            <w:pPr>
              <w:spacing w:line="229" w:lineRule="exact"/>
              <w:ind w:left="102"/>
              <w:rPr>
                <w:rFonts w:cs="Arial"/>
                <w:szCs w:val="20"/>
                <w:highlight w:val="yellow"/>
              </w:rPr>
            </w:pPr>
            <w:r w:rsidRPr="006B6063">
              <w:rPr>
                <w:szCs w:val="20"/>
                <w:highlight w:val="yellow"/>
              </w:rPr>
              <w:t>../../../referralTime</w:t>
            </w:r>
          </w:p>
          <w:p w14:paraId="62DACA19" w14:textId="77777777" w:rsidR="001D061B" w:rsidRPr="006B6063" w:rsidRDefault="001D061B" w:rsidP="008A6494">
            <w:pPr>
              <w:spacing w:line="229" w:lineRule="exact"/>
              <w:ind w:left="102"/>
              <w:rPr>
                <w:b/>
                <w:szCs w:val="20"/>
                <w:highlight w:val="yellow"/>
              </w:rPr>
            </w:pPr>
          </w:p>
          <w:p w14:paraId="6CCB1DDB" w14:textId="77777777" w:rsidR="001D061B" w:rsidRPr="006B6063" w:rsidRDefault="001D061B" w:rsidP="008A6494">
            <w:pPr>
              <w:spacing w:line="229" w:lineRule="exact"/>
              <w:ind w:left="102"/>
              <w:rPr>
                <w:szCs w:val="20"/>
                <w:highlight w:val="yellow"/>
              </w:rPr>
            </w:pPr>
          </w:p>
        </w:tc>
        <w:tc>
          <w:tcPr>
            <w:tcW w:w="1417" w:type="dxa"/>
          </w:tcPr>
          <w:p w14:paraId="7E880FD3" w14:textId="77777777" w:rsidR="001D061B" w:rsidRPr="006B6063" w:rsidRDefault="001D061B" w:rsidP="008A6494">
            <w:pPr>
              <w:spacing w:line="229" w:lineRule="exact"/>
              <w:ind w:left="102"/>
              <w:rPr>
                <w:szCs w:val="20"/>
                <w:highlight w:val="yellow"/>
              </w:rPr>
            </w:pPr>
            <w:r w:rsidRPr="006B6063">
              <w:rPr>
                <w:szCs w:val="20"/>
                <w:highlight w:val="yellow"/>
              </w:rPr>
              <w:t>TimeStampType</w:t>
            </w:r>
          </w:p>
          <w:p w14:paraId="4745554B" w14:textId="77777777" w:rsidR="001D061B" w:rsidRPr="006B6063" w:rsidRDefault="001D061B" w:rsidP="008A6494">
            <w:pPr>
              <w:spacing w:line="229" w:lineRule="exact"/>
              <w:ind w:left="102"/>
              <w:rPr>
                <w:szCs w:val="20"/>
                <w:highlight w:val="yellow"/>
              </w:rPr>
            </w:pPr>
          </w:p>
        </w:tc>
        <w:tc>
          <w:tcPr>
            <w:tcW w:w="4111" w:type="dxa"/>
          </w:tcPr>
          <w:p w14:paraId="44D3FD53" w14:textId="5383EEAA" w:rsidR="001D061B" w:rsidRPr="006B6063" w:rsidRDefault="001D061B" w:rsidP="008E0B87">
            <w:pPr>
              <w:spacing w:line="226" w:lineRule="exact"/>
              <w:ind w:left="102"/>
              <w:rPr>
                <w:spacing w:val="-1"/>
                <w:szCs w:val="20"/>
                <w:highlight w:val="yellow"/>
              </w:rPr>
            </w:pPr>
            <w:r w:rsidRPr="006B6063">
              <w:rPr>
                <w:spacing w:val="-1"/>
                <w:szCs w:val="20"/>
                <w:highlight w:val="yellow"/>
              </w:rPr>
              <w:t xml:space="preserve">Tid då vårdbegäran framställdes. </w:t>
            </w:r>
          </w:p>
          <w:p w14:paraId="49E5E61A" w14:textId="77777777" w:rsidR="001D061B" w:rsidRPr="006B6063" w:rsidRDefault="001D061B" w:rsidP="008E0B87">
            <w:pPr>
              <w:spacing w:line="226" w:lineRule="exact"/>
              <w:ind w:left="102"/>
              <w:rPr>
                <w:spacing w:val="-1"/>
                <w:szCs w:val="20"/>
                <w:highlight w:val="yellow"/>
              </w:rPr>
            </w:pPr>
          </w:p>
        </w:tc>
        <w:tc>
          <w:tcPr>
            <w:tcW w:w="1418" w:type="dxa"/>
          </w:tcPr>
          <w:p w14:paraId="13AA33BE" w14:textId="1F77D71B" w:rsidR="001D061B" w:rsidRPr="006B6063" w:rsidRDefault="008E0B87" w:rsidP="003A6D72">
            <w:pPr>
              <w:spacing w:line="229" w:lineRule="exact"/>
              <w:ind w:left="102"/>
              <w:jc w:val="center"/>
              <w:rPr>
                <w:szCs w:val="20"/>
              </w:rPr>
            </w:pPr>
            <w:r w:rsidRPr="006B6063">
              <w:rPr>
                <w:szCs w:val="20"/>
                <w:highlight w:val="yellow"/>
              </w:rPr>
              <w:t>0</w:t>
            </w:r>
            <w:r w:rsidR="001D061B" w:rsidRPr="006B6063">
              <w:rPr>
                <w:szCs w:val="20"/>
                <w:highlight w:val="yellow"/>
              </w:rPr>
              <w:t>..1</w:t>
            </w:r>
          </w:p>
          <w:p w14:paraId="13B954B5" w14:textId="77777777" w:rsidR="001D061B" w:rsidRPr="006B6063" w:rsidRDefault="001D061B" w:rsidP="003A6D72">
            <w:pPr>
              <w:spacing w:line="229" w:lineRule="exact"/>
              <w:ind w:left="102"/>
              <w:jc w:val="center"/>
              <w:rPr>
                <w:szCs w:val="20"/>
              </w:rPr>
            </w:pPr>
          </w:p>
        </w:tc>
      </w:tr>
      <w:tr w:rsidR="001D061B" w:rsidRPr="006B6063" w14:paraId="3A800774" w14:textId="77777777" w:rsidTr="00514BAB">
        <w:tc>
          <w:tcPr>
            <w:tcW w:w="2660" w:type="dxa"/>
          </w:tcPr>
          <w:p w14:paraId="0A024F39" w14:textId="5CAAC914" w:rsidR="001D061B" w:rsidRPr="006B6063" w:rsidRDefault="001D061B" w:rsidP="008A6494">
            <w:pPr>
              <w:spacing w:line="229" w:lineRule="exact"/>
              <w:ind w:left="102"/>
              <w:rPr>
                <w:szCs w:val="20"/>
              </w:rPr>
            </w:pPr>
            <w:r w:rsidRPr="006B6063">
              <w:rPr>
                <w:szCs w:val="20"/>
              </w:rPr>
              <w:t>../../../referralAuthor</w:t>
            </w:r>
          </w:p>
        </w:tc>
        <w:tc>
          <w:tcPr>
            <w:tcW w:w="1417" w:type="dxa"/>
          </w:tcPr>
          <w:p w14:paraId="15A5E499" w14:textId="1EF0D93D" w:rsidR="001D061B" w:rsidRPr="006B6063" w:rsidRDefault="001D061B" w:rsidP="008A6494">
            <w:pPr>
              <w:spacing w:line="229" w:lineRule="exact"/>
              <w:ind w:left="102"/>
              <w:rPr>
                <w:szCs w:val="20"/>
              </w:rPr>
            </w:pPr>
            <w:r w:rsidRPr="006B6063">
              <w:rPr>
                <w:szCs w:val="20"/>
              </w:rPr>
              <w:t>HealthcareProfessionalType</w:t>
            </w:r>
          </w:p>
        </w:tc>
        <w:tc>
          <w:tcPr>
            <w:tcW w:w="4111" w:type="dxa"/>
          </w:tcPr>
          <w:p w14:paraId="183F7F7A" w14:textId="18CAABE4" w:rsidR="001D061B" w:rsidRPr="006B6063" w:rsidRDefault="001D061B" w:rsidP="008E0B87">
            <w:pPr>
              <w:spacing w:line="226" w:lineRule="exact"/>
              <w:ind w:left="102"/>
              <w:rPr>
                <w:spacing w:val="-1"/>
                <w:szCs w:val="20"/>
              </w:rPr>
            </w:pPr>
            <w:r w:rsidRPr="006B6063">
              <w:rPr>
                <w:spacing w:val="-1"/>
                <w:szCs w:val="20"/>
              </w:rPr>
              <w:t>Information om den hälso- och sjukvårdsperson som framställt vårdbegäran som ligger till grund för svaret, nedan kallas författare.</w:t>
            </w:r>
          </w:p>
        </w:tc>
        <w:tc>
          <w:tcPr>
            <w:tcW w:w="1418" w:type="dxa"/>
          </w:tcPr>
          <w:p w14:paraId="570A2025" w14:textId="3230FC2E" w:rsidR="001D061B" w:rsidRPr="006B6063" w:rsidRDefault="001D061B" w:rsidP="003A6D72">
            <w:pPr>
              <w:spacing w:line="229" w:lineRule="exact"/>
              <w:ind w:left="102"/>
              <w:jc w:val="center"/>
              <w:rPr>
                <w:szCs w:val="20"/>
              </w:rPr>
            </w:pPr>
            <w:r w:rsidRPr="006B6063">
              <w:rPr>
                <w:szCs w:val="20"/>
              </w:rPr>
              <w:t>1..1</w:t>
            </w:r>
          </w:p>
        </w:tc>
      </w:tr>
      <w:tr w:rsidR="001D061B" w:rsidRPr="006B6063" w14:paraId="2FCF9B8A" w14:textId="77777777" w:rsidTr="00514BAB">
        <w:tc>
          <w:tcPr>
            <w:tcW w:w="2660" w:type="dxa"/>
          </w:tcPr>
          <w:p w14:paraId="09C4B27E" w14:textId="4A8EC2E4" w:rsidR="001D061B" w:rsidRPr="006B6063" w:rsidRDefault="001D061B" w:rsidP="008A6494">
            <w:pPr>
              <w:spacing w:line="229" w:lineRule="exact"/>
              <w:ind w:left="102"/>
              <w:rPr>
                <w:szCs w:val="20"/>
              </w:rPr>
            </w:pPr>
            <w:r w:rsidRPr="006B6063">
              <w:rPr>
                <w:szCs w:val="20"/>
              </w:rPr>
              <w:lastRenderedPageBreak/>
              <w:t>../../../../authorTime</w:t>
            </w:r>
          </w:p>
        </w:tc>
        <w:tc>
          <w:tcPr>
            <w:tcW w:w="1417" w:type="dxa"/>
          </w:tcPr>
          <w:p w14:paraId="5A004C6F" w14:textId="61D782C9" w:rsidR="001D061B" w:rsidRPr="006B6063" w:rsidRDefault="001D061B" w:rsidP="008A6494">
            <w:pPr>
              <w:spacing w:line="229" w:lineRule="exact"/>
              <w:ind w:left="102"/>
              <w:rPr>
                <w:szCs w:val="20"/>
              </w:rPr>
            </w:pPr>
            <w:r w:rsidRPr="006B6063">
              <w:rPr>
                <w:szCs w:val="20"/>
              </w:rPr>
              <w:t>TimeStampType</w:t>
            </w:r>
          </w:p>
        </w:tc>
        <w:tc>
          <w:tcPr>
            <w:tcW w:w="4111" w:type="dxa"/>
          </w:tcPr>
          <w:p w14:paraId="58813529" w14:textId="23C150AF" w:rsidR="001D061B" w:rsidRPr="006B6063" w:rsidRDefault="001D061B" w:rsidP="008E0B87">
            <w:pPr>
              <w:spacing w:line="226" w:lineRule="exact"/>
              <w:ind w:left="102"/>
              <w:rPr>
                <w:spacing w:val="-1"/>
                <w:szCs w:val="20"/>
              </w:rPr>
            </w:pPr>
            <w:r w:rsidRPr="006B6063">
              <w:rPr>
                <w:spacing w:val="-1"/>
                <w:szCs w:val="20"/>
              </w:rPr>
              <w:t>Tidpunkt då vårdbegäran registrerades i systemet.</w:t>
            </w:r>
          </w:p>
        </w:tc>
        <w:tc>
          <w:tcPr>
            <w:tcW w:w="1418" w:type="dxa"/>
          </w:tcPr>
          <w:p w14:paraId="6FE142E1" w14:textId="4A41001F" w:rsidR="001D061B" w:rsidRPr="006B6063" w:rsidRDefault="001D061B" w:rsidP="003A6D72">
            <w:pPr>
              <w:spacing w:line="229" w:lineRule="exact"/>
              <w:ind w:left="102"/>
              <w:jc w:val="center"/>
              <w:rPr>
                <w:szCs w:val="20"/>
              </w:rPr>
            </w:pPr>
            <w:r w:rsidRPr="006B6063">
              <w:rPr>
                <w:szCs w:val="20"/>
              </w:rPr>
              <w:t>1..1</w:t>
            </w:r>
          </w:p>
        </w:tc>
      </w:tr>
      <w:tr w:rsidR="001D061B" w:rsidRPr="006B6063" w14:paraId="529C5B84" w14:textId="77777777" w:rsidTr="00514BAB">
        <w:tc>
          <w:tcPr>
            <w:tcW w:w="2660" w:type="dxa"/>
          </w:tcPr>
          <w:p w14:paraId="39927D34" w14:textId="536FAD6B" w:rsidR="001D061B" w:rsidRPr="006B6063" w:rsidRDefault="001D061B" w:rsidP="008A6494">
            <w:pPr>
              <w:spacing w:line="229" w:lineRule="exact"/>
              <w:ind w:left="102"/>
              <w:rPr>
                <w:szCs w:val="20"/>
              </w:rPr>
            </w:pPr>
            <w:r w:rsidRPr="006B6063">
              <w:rPr>
                <w:szCs w:val="20"/>
              </w:rPr>
              <w:t>../../../../healthcareProfessionalHSAId</w:t>
            </w:r>
          </w:p>
        </w:tc>
        <w:tc>
          <w:tcPr>
            <w:tcW w:w="1417" w:type="dxa"/>
          </w:tcPr>
          <w:p w14:paraId="43DA14D9" w14:textId="7E5CD33C" w:rsidR="001D061B" w:rsidRPr="006B6063" w:rsidRDefault="001D061B" w:rsidP="008A6494">
            <w:pPr>
              <w:spacing w:line="229" w:lineRule="exact"/>
              <w:ind w:left="102"/>
              <w:rPr>
                <w:szCs w:val="20"/>
              </w:rPr>
            </w:pPr>
            <w:r w:rsidRPr="006B6063">
              <w:rPr>
                <w:szCs w:val="20"/>
              </w:rPr>
              <w:t>HSAIdType</w:t>
            </w:r>
          </w:p>
        </w:tc>
        <w:tc>
          <w:tcPr>
            <w:tcW w:w="4111" w:type="dxa"/>
          </w:tcPr>
          <w:p w14:paraId="205EA452" w14:textId="4A209E2E" w:rsidR="001D061B" w:rsidRPr="006B6063" w:rsidRDefault="001D061B" w:rsidP="008E0B87">
            <w:pPr>
              <w:spacing w:line="226" w:lineRule="exact"/>
              <w:ind w:left="102"/>
              <w:rPr>
                <w:spacing w:val="-1"/>
                <w:szCs w:val="20"/>
              </w:rPr>
            </w:pPr>
            <w:r w:rsidRPr="006B6063">
              <w:rPr>
                <w:spacing w:val="-1"/>
                <w:szCs w:val="20"/>
              </w:rPr>
              <w:t>HSA-id för vård- och omsorgspersonal. Skall anges om tillgänglig.</w:t>
            </w:r>
          </w:p>
        </w:tc>
        <w:tc>
          <w:tcPr>
            <w:tcW w:w="1418" w:type="dxa"/>
          </w:tcPr>
          <w:p w14:paraId="69D2AF4F" w14:textId="60612E70" w:rsidR="001D061B" w:rsidRPr="006B6063" w:rsidRDefault="001D061B" w:rsidP="003A6D72">
            <w:pPr>
              <w:spacing w:line="229" w:lineRule="exact"/>
              <w:ind w:left="102"/>
              <w:jc w:val="center"/>
              <w:rPr>
                <w:szCs w:val="20"/>
              </w:rPr>
            </w:pPr>
            <w:r w:rsidRPr="006B6063">
              <w:rPr>
                <w:szCs w:val="20"/>
              </w:rPr>
              <w:t>0..1</w:t>
            </w:r>
          </w:p>
        </w:tc>
      </w:tr>
      <w:tr w:rsidR="001D061B" w:rsidRPr="006B6063" w14:paraId="49655447" w14:textId="77777777" w:rsidTr="00514BAB">
        <w:tc>
          <w:tcPr>
            <w:tcW w:w="2660" w:type="dxa"/>
          </w:tcPr>
          <w:p w14:paraId="67B2D730" w14:textId="4F5F047B" w:rsidR="001D061B" w:rsidRPr="006B6063" w:rsidRDefault="001D061B" w:rsidP="008A6494">
            <w:pPr>
              <w:spacing w:line="229" w:lineRule="exact"/>
              <w:ind w:left="102"/>
              <w:rPr>
                <w:szCs w:val="20"/>
              </w:rPr>
            </w:pPr>
            <w:r w:rsidRPr="006B6063">
              <w:rPr>
                <w:szCs w:val="20"/>
              </w:rPr>
              <w:t>../../../../healthcareProfessionalName</w:t>
            </w:r>
          </w:p>
        </w:tc>
        <w:tc>
          <w:tcPr>
            <w:tcW w:w="1417" w:type="dxa"/>
          </w:tcPr>
          <w:p w14:paraId="52F63E67" w14:textId="0B3BB09D" w:rsidR="001D061B" w:rsidRPr="006B6063" w:rsidRDefault="001D061B" w:rsidP="008A6494">
            <w:pPr>
              <w:spacing w:line="229" w:lineRule="exact"/>
              <w:ind w:left="102"/>
              <w:rPr>
                <w:szCs w:val="20"/>
              </w:rPr>
            </w:pPr>
            <w:r w:rsidRPr="006B6063">
              <w:rPr>
                <w:szCs w:val="20"/>
              </w:rPr>
              <w:t>string</w:t>
            </w:r>
          </w:p>
        </w:tc>
        <w:tc>
          <w:tcPr>
            <w:tcW w:w="4111" w:type="dxa"/>
          </w:tcPr>
          <w:p w14:paraId="4BC4D9D2" w14:textId="0BF326EB" w:rsidR="001D061B" w:rsidRPr="006B6063" w:rsidRDefault="001D061B" w:rsidP="008E0B87">
            <w:pPr>
              <w:spacing w:line="226" w:lineRule="exact"/>
              <w:ind w:left="102"/>
              <w:rPr>
                <w:spacing w:val="-1"/>
                <w:szCs w:val="20"/>
              </w:rPr>
            </w:pPr>
            <w:r w:rsidRPr="006B6063">
              <w:rPr>
                <w:spacing w:val="-1"/>
                <w:szCs w:val="20"/>
              </w:rPr>
              <w:t>Namn på författaren. Om tillgängligt skall detta anges.</w:t>
            </w:r>
          </w:p>
        </w:tc>
        <w:tc>
          <w:tcPr>
            <w:tcW w:w="1418" w:type="dxa"/>
          </w:tcPr>
          <w:p w14:paraId="59E5366A" w14:textId="0A28BB79" w:rsidR="001D061B" w:rsidRPr="006B6063" w:rsidRDefault="001D061B" w:rsidP="003A6D72">
            <w:pPr>
              <w:spacing w:line="229" w:lineRule="exact"/>
              <w:ind w:left="102"/>
              <w:jc w:val="center"/>
              <w:rPr>
                <w:szCs w:val="20"/>
              </w:rPr>
            </w:pPr>
            <w:r w:rsidRPr="006B6063">
              <w:rPr>
                <w:szCs w:val="20"/>
              </w:rPr>
              <w:t>0..1</w:t>
            </w:r>
          </w:p>
        </w:tc>
      </w:tr>
      <w:tr w:rsidR="001D061B" w:rsidRPr="006B6063" w14:paraId="1DE16346" w14:textId="77777777" w:rsidTr="00514BAB">
        <w:tc>
          <w:tcPr>
            <w:tcW w:w="2660" w:type="dxa"/>
          </w:tcPr>
          <w:p w14:paraId="4F4797A0" w14:textId="6AAA420E" w:rsidR="001D061B" w:rsidRPr="006B6063" w:rsidRDefault="001D061B" w:rsidP="008A6494">
            <w:pPr>
              <w:spacing w:line="229" w:lineRule="exact"/>
              <w:ind w:left="102"/>
              <w:rPr>
                <w:szCs w:val="20"/>
              </w:rPr>
            </w:pPr>
            <w:r w:rsidRPr="006B6063">
              <w:rPr>
                <w:szCs w:val="20"/>
              </w:rPr>
              <w:t>../../../../healthcareProfessionalRoleCode</w:t>
            </w:r>
          </w:p>
        </w:tc>
        <w:tc>
          <w:tcPr>
            <w:tcW w:w="1417" w:type="dxa"/>
          </w:tcPr>
          <w:p w14:paraId="0890AAD9" w14:textId="20B4F3D2" w:rsidR="001D061B" w:rsidRPr="006B6063" w:rsidRDefault="001D061B" w:rsidP="008A6494">
            <w:pPr>
              <w:spacing w:line="229" w:lineRule="exact"/>
              <w:ind w:left="102"/>
              <w:rPr>
                <w:szCs w:val="20"/>
              </w:rPr>
            </w:pPr>
            <w:r w:rsidRPr="006B6063">
              <w:rPr>
                <w:szCs w:val="20"/>
              </w:rPr>
              <w:t>CVType</w:t>
            </w:r>
          </w:p>
        </w:tc>
        <w:tc>
          <w:tcPr>
            <w:tcW w:w="4111" w:type="dxa"/>
          </w:tcPr>
          <w:p w14:paraId="30F6F284" w14:textId="4B2C64F9" w:rsidR="001D061B" w:rsidRPr="006B6063" w:rsidRDefault="001D061B" w:rsidP="008E0B87">
            <w:pPr>
              <w:spacing w:line="226" w:lineRule="exact"/>
              <w:ind w:left="102"/>
              <w:rPr>
                <w:spacing w:val="-1"/>
                <w:szCs w:val="20"/>
              </w:rPr>
            </w:pPr>
            <w:r w:rsidRPr="006B6063">
              <w:rPr>
                <w:spacing w:val="-1"/>
                <w:szCs w:val="20"/>
              </w:rPr>
              <w:t>Information om personens befattning. Om möjligt skall KV Befattning (OID 1.2.752.129.2.2.1.4) användas.</w:t>
            </w:r>
            <w:ins w:id="861" w:author="Björn Genfors" w:date="2014-03-28T13:58:00Z">
              <w:r w:rsidR="0075374E">
                <w:rPr>
                  <w:spacing w:val="-1"/>
                  <w:szCs w:val="20"/>
                </w:rPr>
                <w:t xml:space="preserve"> Se referens [</w:t>
              </w:r>
              <w:r w:rsidR="0075374E">
                <w:rPr>
                  <w:spacing w:val="-1"/>
                  <w:szCs w:val="20"/>
                </w:rPr>
                <w:fldChar w:fldCharType="begin"/>
              </w:r>
              <w:r w:rsidR="0075374E">
                <w:rPr>
                  <w:spacing w:val="-1"/>
                  <w:szCs w:val="20"/>
                </w:rPr>
                <w:instrText xml:space="preserve"> REF _Ref383778264 \h </w:instrText>
              </w:r>
              <w:r w:rsidR="0075374E">
                <w:rPr>
                  <w:spacing w:val="-1"/>
                  <w:szCs w:val="20"/>
                </w:rPr>
              </w:r>
            </w:ins>
            <w:r w:rsidR="0075374E">
              <w:rPr>
                <w:spacing w:val="-1"/>
                <w:szCs w:val="20"/>
              </w:rPr>
              <w:fldChar w:fldCharType="separate"/>
            </w:r>
            <w:ins w:id="862" w:author="Björn Genfors" w:date="2014-03-28T13:58:00Z">
              <w:r w:rsidR="0075374E">
                <w:t xml:space="preserve">R </w:t>
              </w:r>
              <w:r w:rsidR="0075374E">
                <w:rPr>
                  <w:noProof/>
                </w:rPr>
                <w:t>5</w:t>
              </w:r>
              <w:r w:rsidR="0075374E">
                <w:rPr>
                  <w:spacing w:val="-1"/>
                  <w:szCs w:val="20"/>
                </w:rPr>
                <w:fldChar w:fldCharType="end"/>
              </w:r>
              <w:r w:rsidR="0075374E">
                <w:rPr>
                  <w:spacing w:val="-1"/>
                  <w:szCs w:val="20"/>
                </w:rPr>
                <w:t>].</w:t>
              </w:r>
            </w:ins>
          </w:p>
        </w:tc>
        <w:tc>
          <w:tcPr>
            <w:tcW w:w="1418" w:type="dxa"/>
          </w:tcPr>
          <w:p w14:paraId="0CC287D3" w14:textId="1DEE99E6" w:rsidR="001D061B" w:rsidRPr="006B6063" w:rsidRDefault="001D061B" w:rsidP="003A6D72">
            <w:pPr>
              <w:spacing w:line="229" w:lineRule="exact"/>
              <w:ind w:left="102"/>
              <w:jc w:val="center"/>
              <w:rPr>
                <w:szCs w:val="20"/>
              </w:rPr>
            </w:pPr>
            <w:r w:rsidRPr="006B6063">
              <w:rPr>
                <w:szCs w:val="20"/>
              </w:rPr>
              <w:t>0..1</w:t>
            </w:r>
          </w:p>
        </w:tc>
      </w:tr>
      <w:tr w:rsidR="001D061B" w:rsidRPr="006B6063" w14:paraId="62D7D188" w14:textId="77777777" w:rsidTr="00514BAB">
        <w:tc>
          <w:tcPr>
            <w:tcW w:w="2660" w:type="dxa"/>
          </w:tcPr>
          <w:p w14:paraId="4306E4C6" w14:textId="0C8E495E" w:rsidR="001D061B" w:rsidRPr="006B6063" w:rsidRDefault="001D061B" w:rsidP="008A6494">
            <w:pPr>
              <w:spacing w:line="229" w:lineRule="exact"/>
              <w:ind w:left="102"/>
              <w:rPr>
                <w:szCs w:val="20"/>
              </w:rPr>
            </w:pPr>
            <w:r w:rsidRPr="006B6063">
              <w:rPr>
                <w:szCs w:val="20"/>
              </w:rPr>
              <w:t>../../../../../code</w:t>
            </w:r>
          </w:p>
        </w:tc>
        <w:tc>
          <w:tcPr>
            <w:tcW w:w="1417" w:type="dxa"/>
          </w:tcPr>
          <w:p w14:paraId="7A8352DF" w14:textId="49A15165" w:rsidR="001D061B" w:rsidRPr="006B6063" w:rsidRDefault="001D061B" w:rsidP="008A6494">
            <w:pPr>
              <w:spacing w:line="229" w:lineRule="exact"/>
              <w:ind w:left="102"/>
              <w:rPr>
                <w:szCs w:val="20"/>
              </w:rPr>
            </w:pPr>
            <w:r w:rsidRPr="006B6063">
              <w:rPr>
                <w:szCs w:val="20"/>
              </w:rPr>
              <w:t>string</w:t>
            </w:r>
          </w:p>
        </w:tc>
        <w:tc>
          <w:tcPr>
            <w:tcW w:w="4111" w:type="dxa"/>
          </w:tcPr>
          <w:p w14:paraId="1B0F3824" w14:textId="4CBC7D03" w:rsidR="001D061B" w:rsidRPr="006B6063" w:rsidRDefault="001D061B" w:rsidP="008E0B87">
            <w:pPr>
              <w:spacing w:line="226" w:lineRule="exact"/>
              <w:ind w:left="102"/>
              <w:rPr>
                <w:spacing w:val="-1"/>
                <w:szCs w:val="20"/>
              </w:rPr>
            </w:pPr>
            <w:r w:rsidRPr="006B6063">
              <w:rPr>
                <w:spacing w:val="-1"/>
                <w:szCs w:val="20"/>
              </w:rPr>
              <w:t>Befattningskod. Om code anges skall också codeSystem  samt displayName anges.</w:t>
            </w:r>
          </w:p>
        </w:tc>
        <w:tc>
          <w:tcPr>
            <w:tcW w:w="1418" w:type="dxa"/>
          </w:tcPr>
          <w:p w14:paraId="31E96BC2" w14:textId="7614B673" w:rsidR="001D061B" w:rsidRPr="006B6063" w:rsidRDefault="001D061B" w:rsidP="003A6D72">
            <w:pPr>
              <w:spacing w:line="229" w:lineRule="exact"/>
              <w:ind w:left="102"/>
              <w:jc w:val="center"/>
              <w:rPr>
                <w:szCs w:val="20"/>
              </w:rPr>
            </w:pPr>
            <w:r w:rsidRPr="006B6063">
              <w:rPr>
                <w:szCs w:val="20"/>
              </w:rPr>
              <w:t>0..1</w:t>
            </w:r>
          </w:p>
        </w:tc>
      </w:tr>
      <w:tr w:rsidR="001D061B" w:rsidRPr="006B6063" w14:paraId="1EEBC870" w14:textId="77777777" w:rsidTr="00514BAB">
        <w:tc>
          <w:tcPr>
            <w:tcW w:w="2660" w:type="dxa"/>
          </w:tcPr>
          <w:p w14:paraId="77FF4EE3" w14:textId="5675273C" w:rsidR="001D061B" w:rsidRPr="006B6063" w:rsidRDefault="001D061B" w:rsidP="008A6494">
            <w:pPr>
              <w:spacing w:line="229" w:lineRule="exact"/>
              <w:ind w:left="102"/>
              <w:rPr>
                <w:szCs w:val="20"/>
              </w:rPr>
            </w:pPr>
            <w:r w:rsidRPr="006B6063">
              <w:rPr>
                <w:szCs w:val="20"/>
              </w:rPr>
              <w:t>../../../../../codeSystem</w:t>
            </w:r>
          </w:p>
        </w:tc>
        <w:tc>
          <w:tcPr>
            <w:tcW w:w="1417" w:type="dxa"/>
          </w:tcPr>
          <w:p w14:paraId="18824517" w14:textId="676F0BA0" w:rsidR="001D061B" w:rsidRPr="006B6063" w:rsidRDefault="001D061B" w:rsidP="008A6494">
            <w:pPr>
              <w:spacing w:line="229" w:lineRule="exact"/>
              <w:ind w:left="102"/>
              <w:rPr>
                <w:szCs w:val="20"/>
              </w:rPr>
            </w:pPr>
            <w:r w:rsidRPr="006B6063">
              <w:rPr>
                <w:szCs w:val="20"/>
              </w:rPr>
              <w:t>string</w:t>
            </w:r>
          </w:p>
        </w:tc>
        <w:tc>
          <w:tcPr>
            <w:tcW w:w="4111" w:type="dxa"/>
          </w:tcPr>
          <w:p w14:paraId="58A1491D" w14:textId="2A1DE95F" w:rsidR="001D061B" w:rsidRPr="006B6063" w:rsidRDefault="001D061B" w:rsidP="008E0B87">
            <w:pPr>
              <w:spacing w:line="226" w:lineRule="exact"/>
              <w:ind w:left="102"/>
              <w:rPr>
                <w:spacing w:val="-1"/>
                <w:szCs w:val="20"/>
              </w:rPr>
            </w:pPr>
            <w:r w:rsidRPr="006B6063">
              <w:rPr>
                <w:spacing w:val="-1"/>
                <w:szCs w:val="20"/>
              </w:rPr>
              <w:t>Kodsystem för befattningskod. Om codeSystem anges skall också code samt displayName anges.</w:t>
            </w:r>
          </w:p>
        </w:tc>
        <w:tc>
          <w:tcPr>
            <w:tcW w:w="1418" w:type="dxa"/>
          </w:tcPr>
          <w:p w14:paraId="3E7EBB7F" w14:textId="588E98BC" w:rsidR="001D061B" w:rsidRPr="006B6063" w:rsidRDefault="001D061B" w:rsidP="003A6D72">
            <w:pPr>
              <w:spacing w:line="229" w:lineRule="exact"/>
              <w:ind w:left="102"/>
              <w:jc w:val="center"/>
              <w:rPr>
                <w:szCs w:val="20"/>
              </w:rPr>
            </w:pPr>
            <w:r w:rsidRPr="006B6063">
              <w:rPr>
                <w:szCs w:val="20"/>
              </w:rPr>
              <w:t>0..1</w:t>
            </w:r>
          </w:p>
        </w:tc>
      </w:tr>
      <w:tr w:rsidR="001D061B" w:rsidRPr="006B6063" w14:paraId="0D214C58" w14:textId="77777777" w:rsidTr="00514BAB">
        <w:tc>
          <w:tcPr>
            <w:tcW w:w="2660" w:type="dxa"/>
          </w:tcPr>
          <w:p w14:paraId="21FB2A71" w14:textId="517A7434" w:rsidR="001D061B" w:rsidRPr="006B6063" w:rsidRDefault="001D061B" w:rsidP="008A6494">
            <w:pPr>
              <w:spacing w:line="229" w:lineRule="exact"/>
              <w:ind w:left="102"/>
              <w:rPr>
                <w:szCs w:val="20"/>
              </w:rPr>
            </w:pPr>
            <w:r w:rsidRPr="006B6063">
              <w:rPr>
                <w:szCs w:val="20"/>
              </w:rPr>
              <w:t>../../../../../codeSystemName</w:t>
            </w:r>
          </w:p>
        </w:tc>
        <w:tc>
          <w:tcPr>
            <w:tcW w:w="1417" w:type="dxa"/>
          </w:tcPr>
          <w:p w14:paraId="3B97FCF4" w14:textId="61C8DD7C" w:rsidR="001D061B" w:rsidRPr="006B6063" w:rsidRDefault="001D061B" w:rsidP="008A6494">
            <w:pPr>
              <w:spacing w:line="229" w:lineRule="exact"/>
              <w:ind w:left="102"/>
              <w:rPr>
                <w:szCs w:val="20"/>
              </w:rPr>
            </w:pPr>
            <w:r w:rsidRPr="006B6063">
              <w:rPr>
                <w:szCs w:val="20"/>
              </w:rPr>
              <w:t>string</w:t>
            </w:r>
          </w:p>
        </w:tc>
        <w:tc>
          <w:tcPr>
            <w:tcW w:w="4111" w:type="dxa"/>
          </w:tcPr>
          <w:p w14:paraId="50CFF68E" w14:textId="71E5BBC8" w:rsidR="001D061B" w:rsidRPr="006B6063" w:rsidRDefault="001D061B" w:rsidP="008E0B87">
            <w:pPr>
              <w:spacing w:line="226" w:lineRule="exact"/>
              <w:ind w:left="102"/>
              <w:rPr>
                <w:spacing w:val="-1"/>
                <w:szCs w:val="20"/>
              </w:rPr>
            </w:pPr>
            <w:r w:rsidRPr="006B6063">
              <w:rPr>
                <w:spacing w:val="-1"/>
                <w:szCs w:val="20"/>
              </w:rPr>
              <w:t>Namn på kodsystem för befattningskod.</w:t>
            </w:r>
          </w:p>
        </w:tc>
        <w:tc>
          <w:tcPr>
            <w:tcW w:w="1418" w:type="dxa"/>
          </w:tcPr>
          <w:p w14:paraId="55327E3A" w14:textId="1561CA6A" w:rsidR="001D061B" w:rsidRPr="006B6063" w:rsidRDefault="001D061B" w:rsidP="003A6D72">
            <w:pPr>
              <w:spacing w:line="229" w:lineRule="exact"/>
              <w:ind w:left="102"/>
              <w:jc w:val="center"/>
              <w:rPr>
                <w:szCs w:val="20"/>
              </w:rPr>
            </w:pPr>
            <w:r w:rsidRPr="006B6063">
              <w:rPr>
                <w:szCs w:val="20"/>
              </w:rPr>
              <w:t>0..1</w:t>
            </w:r>
          </w:p>
        </w:tc>
      </w:tr>
      <w:tr w:rsidR="001D061B" w:rsidRPr="006B6063" w14:paraId="18E4E3A4" w14:textId="77777777" w:rsidTr="00514BAB">
        <w:tc>
          <w:tcPr>
            <w:tcW w:w="2660" w:type="dxa"/>
          </w:tcPr>
          <w:p w14:paraId="6B12242E" w14:textId="1FFDCE17" w:rsidR="001D061B" w:rsidRPr="006B6063" w:rsidRDefault="001D061B" w:rsidP="008A6494">
            <w:pPr>
              <w:spacing w:line="229" w:lineRule="exact"/>
              <w:ind w:left="102"/>
              <w:rPr>
                <w:szCs w:val="20"/>
              </w:rPr>
            </w:pPr>
            <w:r w:rsidRPr="006B6063">
              <w:rPr>
                <w:szCs w:val="20"/>
              </w:rPr>
              <w:t>../../../../../codeSystemVersion</w:t>
            </w:r>
          </w:p>
        </w:tc>
        <w:tc>
          <w:tcPr>
            <w:tcW w:w="1417" w:type="dxa"/>
          </w:tcPr>
          <w:p w14:paraId="3202F5D8" w14:textId="66D81514" w:rsidR="001D061B" w:rsidRPr="006B6063" w:rsidRDefault="001D061B" w:rsidP="008A6494">
            <w:pPr>
              <w:spacing w:line="229" w:lineRule="exact"/>
              <w:ind w:left="102"/>
              <w:rPr>
                <w:szCs w:val="20"/>
              </w:rPr>
            </w:pPr>
            <w:r w:rsidRPr="006B6063">
              <w:rPr>
                <w:szCs w:val="20"/>
              </w:rPr>
              <w:t>string</w:t>
            </w:r>
          </w:p>
        </w:tc>
        <w:tc>
          <w:tcPr>
            <w:tcW w:w="4111" w:type="dxa"/>
          </w:tcPr>
          <w:p w14:paraId="369E2022" w14:textId="0AADA079" w:rsidR="001D061B" w:rsidRPr="006B6063" w:rsidRDefault="001D061B" w:rsidP="008E0B87">
            <w:pPr>
              <w:spacing w:line="226" w:lineRule="exact"/>
              <w:ind w:left="102"/>
              <w:rPr>
                <w:spacing w:val="-1"/>
                <w:szCs w:val="20"/>
              </w:rPr>
            </w:pPr>
            <w:r w:rsidRPr="006B6063">
              <w:rPr>
                <w:spacing w:val="-1"/>
                <w:szCs w:val="20"/>
              </w:rPr>
              <w:t>Version på kodsystem för befattningskod.</w:t>
            </w:r>
          </w:p>
        </w:tc>
        <w:tc>
          <w:tcPr>
            <w:tcW w:w="1418" w:type="dxa"/>
          </w:tcPr>
          <w:p w14:paraId="6B4388D2" w14:textId="41F1ED44" w:rsidR="001D061B" w:rsidRPr="006B6063" w:rsidRDefault="001D061B" w:rsidP="003A6D72">
            <w:pPr>
              <w:spacing w:line="229" w:lineRule="exact"/>
              <w:ind w:left="102"/>
              <w:jc w:val="center"/>
              <w:rPr>
                <w:szCs w:val="20"/>
              </w:rPr>
            </w:pPr>
            <w:r w:rsidRPr="006B6063">
              <w:rPr>
                <w:szCs w:val="20"/>
              </w:rPr>
              <w:t>0..1</w:t>
            </w:r>
          </w:p>
        </w:tc>
      </w:tr>
      <w:tr w:rsidR="001D061B" w:rsidRPr="006B6063" w14:paraId="1C6C0435" w14:textId="77777777" w:rsidTr="00514BAB">
        <w:tc>
          <w:tcPr>
            <w:tcW w:w="2660" w:type="dxa"/>
          </w:tcPr>
          <w:p w14:paraId="478133F7" w14:textId="76EA2C82" w:rsidR="001D061B" w:rsidRPr="006B6063" w:rsidRDefault="001D061B" w:rsidP="008A6494">
            <w:pPr>
              <w:spacing w:line="229" w:lineRule="exact"/>
              <w:ind w:left="102"/>
              <w:rPr>
                <w:szCs w:val="20"/>
              </w:rPr>
            </w:pPr>
            <w:r w:rsidRPr="006B6063">
              <w:rPr>
                <w:szCs w:val="20"/>
              </w:rPr>
              <w:t>../../../../../displayName</w:t>
            </w:r>
          </w:p>
        </w:tc>
        <w:tc>
          <w:tcPr>
            <w:tcW w:w="1417" w:type="dxa"/>
          </w:tcPr>
          <w:p w14:paraId="42B35F40" w14:textId="10BA6D77" w:rsidR="001D061B" w:rsidRPr="006B6063" w:rsidRDefault="001D061B" w:rsidP="008A6494">
            <w:pPr>
              <w:spacing w:line="229" w:lineRule="exact"/>
              <w:ind w:left="102"/>
              <w:rPr>
                <w:szCs w:val="20"/>
              </w:rPr>
            </w:pPr>
            <w:r w:rsidRPr="006B6063">
              <w:rPr>
                <w:szCs w:val="20"/>
              </w:rPr>
              <w:t>string</w:t>
            </w:r>
          </w:p>
        </w:tc>
        <w:tc>
          <w:tcPr>
            <w:tcW w:w="4111" w:type="dxa"/>
          </w:tcPr>
          <w:p w14:paraId="7659EFE4" w14:textId="5B0639FB" w:rsidR="001D061B" w:rsidRPr="006B6063" w:rsidRDefault="001D061B" w:rsidP="008E0B87">
            <w:pPr>
              <w:spacing w:line="226" w:lineRule="exact"/>
              <w:ind w:left="102"/>
              <w:rPr>
                <w:spacing w:val="-1"/>
                <w:szCs w:val="20"/>
              </w:rPr>
            </w:pPr>
            <w:r w:rsidRPr="006B6063">
              <w:rPr>
                <w:spacing w:val="-1"/>
                <w:szCs w:val="20"/>
              </w:rPr>
              <w:t>Befattningskoden i klartext. Om separat displayName inte finns i producerande system skall samma värde som i code anges.</w:t>
            </w:r>
          </w:p>
        </w:tc>
        <w:tc>
          <w:tcPr>
            <w:tcW w:w="1418" w:type="dxa"/>
          </w:tcPr>
          <w:p w14:paraId="7354EF44" w14:textId="18EB4487" w:rsidR="001D061B" w:rsidRPr="006B6063" w:rsidRDefault="001D061B" w:rsidP="003A6D72">
            <w:pPr>
              <w:spacing w:line="229" w:lineRule="exact"/>
              <w:ind w:left="102"/>
              <w:jc w:val="center"/>
              <w:rPr>
                <w:szCs w:val="20"/>
              </w:rPr>
            </w:pPr>
            <w:r w:rsidRPr="006B6063">
              <w:rPr>
                <w:szCs w:val="20"/>
              </w:rPr>
              <w:t>0..1</w:t>
            </w:r>
          </w:p>
        </w:tc>
      </w:tr>
      <w:tr w:rsidR="001D061B" w:rsidRPr="006B6063" w14:paraId="079A9312" w14:textId="77777777" w:rsidTr="00514BAB">
        <w:tc>
          <w:tcPr>
            <w:tcW w:w="2660" w:type="dxa"/>
          </w:tcPr>
          <w:p w14:paraId="101B94F8" w14:textId="5008BC4E" w:rsidR="001D061B" w:rsidRPr="006B6063" w:rsidRDefault="001D061B" w:rsidP="008A6494">
            <w:pPr>
              <w:spacing w:line="229" w:lineRule="exact"/>
              <w:ind w:left="102"/>
              <w:rPr>
                <w:szCs w:val="20"/>
              </w:rPr>
            </w:pPr>
            <w:r w:rsidRPr="006B6063">
              <w:rPr>
                <w:szCs w:val="20"/>
              </w:rPr>
              <w:t>../../../../../originalText</w:t>
            </w:r>
          </w:p>
        </w:tc>
        <w:tc>
          <w:tcPr>
            <w:tcW w:w="1417" w:type="dxa"/>
          </w:tcPr>
          <w:p w14:paraId="0D2EA758" w14:textId="7A2CE0F6" w:rsidR="001D061B" w:rsidRPr="006B6063" w:rsidRDefault="001D061B" w:rsidP="008A6494">
            <w:pPr>
              <w:spacing w:line="229" w:lineRule="exact"/>
              <w:ind w:left="102"/>
              <w:rPr>
                <w:szCs w:val="20"/>
              </w:rPr>
            </w:pPr>
            <w:r w:rsidRPr="006B6063">
              <w:rPr>
                <w:szCs w:val="20"/>
              </w:rPr>
              <w:t>string</w:t>
            </w:r>
          </w:p>
        </w:tc>
        <w:tc>
          <w:tcPr>
            <w:tcW w:w="4111" w:type="dxa"/>
          </w:tcPr>
          <w:p w14:paraId="51D685C1" w14:textId="26BF3B66" w:rsidR="001D061B" w:rsidRPr="006B6063" w:rsidRDefault="001D061B" w:rsidP="008E0B87">
            <w:pPr>
              <w:spacing w:line="226" w:lineRule="exact"/>
              <w:ind w:left="102"/>
              <w:rPr>
                <w:spacing w:val="-1"/>
                <w:szCs w:val="20"/>
              </w:rPr>
            </w:pPr>
            <w:r w:rsidRPr="006B6063">
              <w:rPr>
                <w:spacing w:val="-1"/>
                <w:szCs w:val="20"/>
              </w:rPr>
              <w:t>Om befattning är beskriven i ett lokalt kodverk utan OID, eller när kod helt saknas, kan en beskrivande text anges i originalText. Om originalText anges skall inget annat värde i healthcareProfessionalRoleCode anges.</w:t>
            </w:r>
          </w:p>
        </w:tc>
        <w:tc>
          <w:tcPr>
            <w:tcW w:w="1418" w:type="dxa"/>
          </w:tcPr>
          <w:p w14:paraId="2DD60C17" w14:textId="11567F9D" w:rsidR="001D061B" w:rsidRPr="006B6063" w:rsidRDefault="001D061B" w:rsidP="003A6D72">
            <w:pPr>
              <w:spacing w:line="229" w:lineRule="exact"/>
              <w:ind w:left="102"/>
              <w:jc w:val="center"/>
              <w:rPr>
                <w:szCs w:val="20"/>
              </w:rPr>
            </w:pPr>
            <w:r w:rsidRPr="006B6063">
              <w:rPr>
                <w:szCs w:val="20"/>
              </w:rPr>
              <w:t>0..1</w:t>
            </w:r>
          </w:p>
        </w:tc>
      </w:tr>
      <w:tr w:rsidR="001D061B" w:rsidRPr="006B6063" w14:paraId="12B445E7" w14:textId="77777777" w:rsidTr="00514BAB">
        <w:tc>
          <w:tcPr>
            <w:tcW w:w="2660" w:type="dxa"/>
          </w:tcPr>
          <w:p w14:paraId="4AD36CD6" w14:textId="28EA5A01" w:rsidR="001D061B" w:rsidRPr="006B6063" w:rsidRDefault="001D061B" w:rsidP="008A6494">
            <w:pPr>
              <w:spacing w:line="229" w:lineRule="exact"/>
              <w:ind w:left="102"/>
              <w:rPr>
                <w:szCs w:val="20"/>
              </w:rPr>
            </w:pPr>
            <w:r w:rsidRPr="006B6063">
              <w:rPr>
                <w:szCs w:val="20"/>
              </w:rPr>
              <w:t>../../../../healthcareProfessionalOrgUnit</w:t>
            </w:r>
          </w:p>
        </w:tc>
        <w:tc>
          <w:tcPr>
            <w:tcW w:w="1417" w:type="dxa"/>
          </w:tcPr>
          <w:p w14:paraId="2C033213" w14:textId="418B9CD9" w:rsidR="001D061B" w:rsidRPr="006B6063" w:rsidRDefault="001D061B" w:rsidP="008A6494">
            <w:pPr>
              <w:spacing w:line="229" w:lineRule="exact"/>
              <w:ind w:left="102"/>
              <w:rPr>
                <w:szCs w:val="20"/>
              </w:rPr>
            </w:pPr>
            <w:r w:rsidRPr="006B6063">
              <w:rPr>
                <w:szCs w:val="20"/>
              </w:rPr>
              <w:t>OrgUnitType</w:t>
            </w:r>
          </w:p>
        </w:tc>
        <w:tc>
          <w:tcPr>
            <w:tcW w:w="4111" w:type="dxa"/>
          </w:tcPr>
          <w:p w14:paraId="11A4BEB3" w14:textId="240D0B6C" w:rsidR="001D061B" w:rsidRPr="006B6063" w:rsidRDefault="001D061B" w:rsidP="008E0B87">
            <w:pPr>
              <w:spacing w:line="226" w:lineRule="exact"/>
              <w:ind w:left="102"/>
              <w:rPr>
                <w:spacing w:val="-1"/>
                <w:szCs w:val="20"/>
              </w:rPr>
            </w:pPr>
            <w:r w:rsidRPr="006B6063">
              <w:rPr>
                <w:spacing w:val="-1"/>
                <w:szCs w:val="20"/>
              </w:rPr>
              <w:t>Den organisation som angiven vård- och omsorgsperson är uppdragstagare på. Om tillgängligt skall detta anges.</w:t>
            </w:r>
          </w:p>
        </w:tc>
        <w:tc>
          <w:tcPr>
            <w:tcW w:w="1418" w:type="dxa"/>
          </w:tcPr>
          <w:p w14:paraId="78348A8D" w14:textId="237BF8DD" w:rsidR="001D061B" w:rsidRPr="006B6063" w:rsidRDefault="001D061B" w:rsidP="003A6D72">
            <w:pPr>
              <w:spacing w:line="229" w:lineRule="exact"/>
              <w:ind w:left="102"/>
              <w:jc w:val="center"/>
              <w:rPr>
                <w:szCs w:val="20"/>
              </w:rPr>
            </w:pPr>
            <w:r w:rsidRPr="006B6063">
              <w:rPr>
                <w:szCs w:val="20"/>
              </w:rPr>
              <w:t>0..1</w:t>
            </w:r>
          </w:p>
        </w:tc>
      </w:tr>
      <w:tr w:rsidR="001D061B" w:rsidRPr="006B6063" w14:paraId="593F6972" w14:textId="77777777" w:rsidTr="00514BAB">
        <w:tc>
          <w:tcPr>
            <w:tcW w:w="2660" w:type="dxa"/>
          </w:tcPr>
          <w:p w14:paraId="33F05497" w14:textId="70BD0F61" w:rsidR="001D061B" w:rsidRPr="006B6063" w:rsidRDefault="001D061B" w:rsidP="008A6494">
            <w:pPr>
              <w:spacing w:line="229" w:lineRule="exact"/>
              <w:ind w:left="102"/>
              <w:rPr>
                <w:szCs w:val="20"/>
              </w:rPr>
            </w:pPr>
            <w:r w:rsidRPr="006B6063">
              <w:rPr>
                <w:szCs w:val="20"/>
              </w:rPr>
              <w:t>../../../../../orgUnitHSAId</w:t>
            </w:r>
          </w:p>
        </w:tc>
        <w:tc>
          <w:tcPr>
            <w:tcW w:w="1417" w:type="dxa"/>
          </w:tcPr>
          <w:p w14:paraId="25E9E2C0" w14:textId="2003FBB2" w:rsidR="001D061B" w:rsidRPr="006B6063" w:rsidRDefault="001D061B" w:rsidP="008A6494">
            <w:pPr>
              <w:spacing w:line="229" w:lineRule="exact"/>
              <w:ind w:left="102"/>
              <w:rPr>
                <w:szCs w:val="20"/>
              </w:rPr>
            </w:pPr>
            <w:r w:rsidRPr="006B6063">
              <w:rPr>
                <w:szCs w:val="20"/>
              </w:rPr>
              <w:t>HSAIdType</w:t>
            </w:r>
          </w:p>
        </w:tc>
        <w:tc>
          <w:tcPr>
            <w:tcW w:w="4111" w:type="dxa"/>
          </w:tcPr>
          <w:p w14:paraId="18AC9494" w14:textId="53DB8E17" w:rsidR="001D061B" w:rsidRPr="006B6063" w:rsidRDefault="001D061B" w:rsidP="008E0B87">
            <w:pPr>
              <w:spacing w:line="226" w:lineRule="exact"/>
              <w:ind w:left="102"/>
              <w:rPr>
                <w:spacing w:val="-1"/>
                <w:szCs w:val="20"/>
              </w:rPr>
            </w:pPr>
            <w:r w:rsidRPr="006B6063">
              <w:rPr>
                <w:spacing w:val="-1"/>
                <w:szCs w:val="20"/>
              </w:rPr>
              <w:t>HSA-id för organisationsenhet. Om tillgängligt skall detta anges.</w:t>
            </w:r>
          </w:p>
        </w:tc>
        <w:tc>
          <w:tcPr>
            <w:tcW w:w="1418" w:type="dxa"/>
          </w:tcPr>
          <w:p w14:paraId="2FCCA76A" w14:textId="28E6EB90" w:rsidR="001D061B" w:rsidRPr="006B6063" w:rsidRDefault="001D061B" w:rsidP="003A6D72">
            <w:pPr>
              <w:spacing w:line="229" w:lineRule="exact"/>
              <w:ind w:left="102"/>
              <w:jc w:val="center"/>
              <w:rPr>
                <w:szCs w:val="20"/>
              </w:rPr>
            </w:pPr>
            <w:r w:rsidRPr="006B6063">
              <w:rPr>
                <w:szCs w:val="20"/>
              </w:rPr>
              <w:t>0..1</w:t>
            </w:r>
          </w:p>
        </w:tc>
      </w:tr>
      <w:tr w:rsidR="001D061B" w:rsidRPr="006B6063" w14:paraId="0787916D" w14:textId="77777777" w:rsidTr="00514BAB">
        <w:tc>
          <w:tcPr>
            <w:tcW w:w="2660" w:type="dxa"/>
          </w:tcPr>
          <w:p w14:paraId="1325A079" w14:textId="76E2BD43" w:rsidR="001D061B" w:rsidRPr="006B6063" w:rsidRDefault="001D061B" w:rsidP="008A6494">
            <w:pPr>
              <w:spacing w:line="229" w:lineRule="exact"/>
              <w:ind w:left="102"/>
              <w:rPr>
                <w:szCs w:val="20"/>
              </w:rPr>
            </w:pPr>
            <w:r w:rsidRPr="006B6063">
              <w:rPr>
                <w:szCs w:val="20"/>
              </w:rPr>
              <w:t>../../../../../orgUnitname</w:t>
            </w:r>
          </w:p>
        </w:tc>
        <w:tc>
          <w:tcPr>
            <w:tcW w:w="1417" w:type="dxa"/>
          </w:tcPr>
          <w:p w14:paraId="2589FC54" w14:textId="7383BC28" w:rsidR="001D061B" w:rsidRPr="006B6063" w:rsidRDefault="001D061B" w:rsidP="008A6494">
            <w:pPr>
              <w:spacing w:line="229" w:lineRule="exact"/>
              <w:ind w:left="102"/>
              <w:rPr>
                <w:szCs w:val="20"/>
              </w:rPr>
            </w:pPr>
            <w:r w:rsidRPr="006B6063">
              <w:rPr>
                <w:szCs w:val="20"/>
              </w:rPr>
              <w:t>string</w:t>
            </w:r>
          </w:p>
        </w:tc>
        <w:tc>
          <w:tcPr>
            <w:tcW w:w="4111" w:type="dxa"/>
          </w:tcPr>
          <w:p w14:paraId="39A1E919" w14:textId="1FD63E73" w:rsidR="001D061B" w:rsidRPr="006B6063" w:rsidRDefault="001D061B" w:rsidP="008E0B87">
            <w:pPr>
              <w:spacing w:line="226" w:lineRule="exact"/>
              <w:ind w:left="102"/>
              <w:rPr>
                <w:spacing w:val="-1"/>
                <w:szCs w:val="20"/>
              </w:rPr>
            </w:pPr>
            <w:r w:rsidRPr="006B6063">
              <w:rPr>
                <w:spacing w:val="-1"/>
                <w:szCs w:val="20"/>
              </w:rPr>
              <w:t>Namn på organisationsenhet. Om tillgängligt skall detta anges.</w:t>
            </w:r>
          </w:p>
        </w:tc>
        <w:tc>
          <w:tcPr>
            <w:tcW w:w="1418" w:type="dxa"/>
          </w:tcPr>
          <w:p w14:paraId="137841F8" w14:textId="79267540" w:rsidR="001D061B" w:rsidRPr="006B6063" w:rsidRDefault="001D061B" w:rsidP="003A6D72">
            <w:pPr>
              <w:spacing w:line="229" w:lineRule="exact"/>
              <w:ind w:left="102"/>
              <w:jc w:val="center"/>
              <w:rPr>
                <w:szCs w:val="20"/>
              </w:rPr>
            </w:pPr>
            <w:r w:rsidRPr="006B6063">
              <w:rPr>
                <w:szCs w:val="20"/>
              </w:rPr>
              <w:t>0..1</w:t>
            </w:r>
          </w:p>
        </w:tc>
      </w:tr>
      <w:tr w:rsidR="001D061B" w:rsidRPr="006B6063" w14:paraId="3BCF5EA1" w14:textId="77777777" w:rsidTr="00514BAB">
        <w:tc>
          <w:tcPr>
            <w:tcW w:w="2660" w:type="dxa"/>
          </w:tcPr>
          <w:p w14:paraId="7DD8DEA8" w14:textId="1D6E2400" w:rsidR="001D061B" w:rsidRPr="006B6063" w:rsidRDefault="001D061B" w:rsidP="008A6494">
            <w:pPr>
              <w:spacing w:line="229" w:lineRule="exact"/>
              <w:ind w:left="102"/>
              <w:rPr>
                <w:szCs w:val="20"/>
              </w:rPr>
            </w:pPr>
            <w:r w:rsidRPr="006B6063">
              <w:rPr>
                <w:szCs w:val="20"/>
              </w:rPr>
              <w:t>../../../../../orgUnitTelecom</w:t>
            </w:r>
          </w:p>
        </w:tc>
        <w:tc>
          <w:tcPr>
            <w:tcW w:w="1417" w:type="dxa"/>
          </w:tcPr>
          <w:p w14:paraId="03E2DA35" w14:textId="2567E1DA" w:rsidR="001D061B" w:rsidRPr="006B6063" w:rsidRDefault="001D061B" w:rsidP="008A6494">
            <w:pPr>
              <w:spacing w:line="229" w:lineRule="exact"/>
              <w:ind w:left="102"/>
              <w:rPr>
                <w:szCs w:val="20"/>
              </w:rPr>
            </w:pPr>
            <w:r w:rsidRPr="006B6063">
              <w:rPr>
                <w:szCs w:val="20"/>
              </w:rPr>
              <w:t>string</w:t>
            </w:r>
          </w:p>
        </w:tc>
        <w:tc>
          <w:tcPr>
            <w:tcW w:w="4111" w:type="dxa"/>
          </w:tcPr>
          <w:p w14:paraId="30D9CA71" w14:textId="1D503779" w:rsidR="001D061B" w:rsidRPr="006B6063" w:rsidRDefault="001D061B" w:rsidP="008E0B87">
            <w:pPr>
              <w:spacing w:line="226" w:lineRule="exact"/>
              <w:ind w:left="102"/>
              <w:rPr>
                <w:spacing w:val="-1"/>
                <w:szCs w:val="20"/>
              </w:rPr>
            </w:pPr>
            <w:r w:rsidRPr="006B6063">
              <w:rPr>
                <w:spacing w:val="-1"/>
                <w:szCs w:val="20"/>
              </w:rPr>
              <w:t>Telefon till organisationsenhet</w:t>
            </w:r>
          </w:p>
        </w:tc>
        <w:tc>
          <w:tcPr>
            <w:tcW w:w="1418" w:type="dxa"/>
          </w:tcPr>
          <w:p w14:paraId="2E382AD1" w14:textId="296CD72E" w:rsidR="001D061B" w:rsidRPr="006B6063" w:rsidRDefault="001D061B" w:rsidP="003A6D72">
            <w:pPr>
              <w:spacing w:line="229" w:lineRule="exact"/>
              <w:ind w:left="102"/>
              <w:jc w:val="center"/>
              <w:rPr>
                <w:szCs w:val="20"/>
              </w:rPr>
            </w:pPr>
            <w:r w:rsidRPr="006B6063">
              <w:rPr>
                <w:szCs w:val="20"/>
              </w:rPr>
              <w:t>0..1</w:t>
            </w:r>
          </w:p>
        </w:tc>
      </w:tr>
      <w:tr w:rsidR="001D061B" w:rsidRPr="006B6063" w14:paraId="0C934F8E" w14:textId="77777777" w:rsidTr="00514BAB">
        <w:tc>
          <w:tcPr>
            <w:tcW w:w="2660" w:type="dxa"/>
          </w:tcPr>
          <w:p w14:paraId="6E8FF558" w14:textId="0A5FC01F" w:rsidR="001D061B" w:rsidRPr="006B6063" w:rsidRDefault="001D061B" w:rsidP="008A6494">
            <w:pPr>
              <w:spacing w:line="229" w:lineRule="exact"/>
              <w:ind w:left="102"/>
              <w:rPr>
                <w:szCs w:val="20"/>
              </w:rPr>
            </w:pPr>
            <w:r w:rsidRPr="006B6063">
              <w:rPr>
                <w:szCs w:val="20"/>
              </w:rPr>
              <w:t>../../../../../orgUnitEmail</w:t>
            </w:r>
          </w:p>
        </w:tc>
        <w:tc>
          <w:tcPr>
            <w:tcW w:w="1417" w:type="dxa"/>
          </w:tcPr>
          <w:p w14:paraId="23C420FD" w14:textId="165A2E52" w:rsidR="001D061B" w:rsidRPr="006B6063" w:rsidRDefault="001D061B" w:rsidP="008A6494">
            <w:pPr>
              <w:spacing w:line="229" w:lineRule="exact"/>
              <w:ind w:left="102"/>
              <w:rPr>
                <w:szCs w:val="20"/>
              </w:rPr>
            </w:pPr>
            <w:r w:rsidRPr="006B6063">
              <w:rPr>
                <w:szCs w:val="20"/>
              </w:rPr>
              <w:t>string</w:t>
            </w:r>
          </w:p>
        </w:tc>
        <w:tc>
          <w:tcPr>
            <w:tcW w:w="4111" w:type="dxa"/>
          </w:tcPr>
          <w:p w14:paraId="363252AB" w14:textId="1CAFB717" w:rsidR="001D061B" w:rsidRPr="006B6063" w:rsidRDefault="001D061B" w:rsidP="008E0B87">
            <w:pPr>
              <w:spacing w:line="226" w:lineRule="exact"/>
              <w:ind w:left="102"/>
              <w:rPr>
                <w:spacing w:val="-1"/>
                <w:szCs w:val="20"/>
              </w:rPr>
            </w:pPr>
            <w:r w:rsidRPr="006B6063">
              <w:rPr>
                <w:spacing w:val="-1"/>
                <w:szCs w:val="20"/>
              </w:rPr>
              <w:t>Epost till organisationsenhet.</w:t>
            </w:r>
          </w:p>
        </w:tc>
        <w:tc>
          <w:tcPr>
            <w:tcW w:w="1418" w:type="dxa"/>
          </w:tcPr>
          <w:p w14:paraId="439A2BE9" w14:textId="1C0FA2C8" w:rsidR="001D061B" w:rsidRPr="006B6063" w:rsidRDefault="001D061B" w:rsidP="003A6D72">
            <w:pPr>
              <w:spacing w:line="229" w:lineRule="exact"/>
              <w:ind w:left="102"/>
              <w:jc w:val="center"/>
              <w:rPr>
                <w:szCs w:val="20"/>
              </w:rPr>
            </w:pPr>
            <w:r w:rsidRPr="006B6063">
              <w:rPr>
                <w:szCs w:val="20"/>
              </w:rPr>
              <w:t>0..1</w:t>
            </w:r>
          </w:p>
        </w:tc>
      </w:tr>
      <w:tr w:rsidR="001D061B" w:rsidRPr="006B6063" w14:paraId="4D65409D" w14:textId="77777777" w:rsidTr="00514BAB">
        <w:tc>
          <w:tcPr>
            <w:tcW w:w="2660" w:type="dxa"/>
          </w:tcPr>
          <w:p w14:paraId="121911D7" w14:textId="406C95A3" w:rsidR="001D061B" w:rsidRPr="006B6063" w:rsidRDefault="001D061B" w:rsidP="008A6494">
            <w:pPr>
              <w:spacing w:line="229" w:lineRule="exact"/>
              <w:ind w:left="102"/>
              <w:rPr>
                <w:szCs w:val="20"/>
              </w:rPr>
            </w:pPr>
            <w:r w:rsidRPr="006B6063">
              <w:rPr>
                <w:szCs w:val="20"/>
              </w:rPr>
              <w:t>../../../../../orgUnitAddress</w:t>
            </w:r>
          </w:p>
        </w:tc>
        <w:tc>
          <w:tcPr>
            <w:tcW w:w="1417" w:type="dxa"/>
          </w:tcPr>
          <w:p w14:paraId="66CE3101" w14:textId="20B55673" w:rsidR="001D061B" w:rsidRPr="006B6063" w:rsidRDefault="001D061B" w:rsidP="008A6494">
            <w:pPr>
              <w:spacing w:line="229" w:lineRule="exact"/>
              <w:ind w:left="102"/>
              <w:rPr>
                <w:szCs w:val="20"/>
              </w:rPr>
            </w:pPr>
            <w:r w:rsidRPr="006B6063">
              <w:rPr>
                <w:szCs w:val="20"/>
              </w:rPr>
              <w:t>string</w:t>
            </w:r>
          </w:p>
        </w:tc>
        <w:tc>
          <w:tcPr>
            <w:tcW w:w="4111" w:type="dxa"/>
          </w:tcPr>
          <w:p w14:paraId="67C23126" w14:textId="77777777" w:rsidR="001D061B" w:rsidRPr="006B6063" w:rsidRDefault="001D061B" w:rsidP="008E0B87">
            <w:pPr>
              <w:spacing w:line="226" w:lineRule="exact"/>
              <w:ind w:left="102"/>
              <w:rPr>
                <w:spacing w:val="-1"/>
                <w:szCs w:val="20"/>
              </w:rPr>
            </w:pPr>
            <w:r w:rsidRPr="006B6063">
              <w:rPr>
                <w:spacing w:val="-1"/>
                <w:szCs w:val="20"/>
              </w:rPr>
              <w:t>Postadress till organisationsenhet. Skrivs på ett så naturligt sätt som möjligt, exempelvis:</w:t>
            </w:r>
          </w:p>
          <w:p w14:paraId="1FE46190" w14:textId="77777777" w:rsidR="001D061B" w:rsidRPr="006B6063" w:rsidRDefault="001D061B" w:rsidP="008E0B87">
            <w:pPr>
              <w:spacing w:line="226" w:lineRule="exact"/>
              <w:ind w:left="102"/>
              <w:rPr>
                <w:spacing w:val="-1"/>
                <w:szCs w:val="20"/>
              </w:rPr>
            </w:pPr>
            <w:r w:rsidRPr="006B6063">
              <w:rPr>
                <w:spacing w:val="-1"/>
                <w:szCs w:val="20"/>
              </w:rPr>
              <w:t>”Storgatan 12</w:t>
            </w:r>
          </w:p>
          <w:p w14:paraId="0F3AF3A5" w14:textId="177F943A" w:rsidR="001D061B" w:rsidRPr="006B6063" w:rsidRDefault="001D061B" w:rsidP="008E0B87">
            <w:pPr>
              <w:spacing w:line="226" w:lineRule="exact"/>
              <w:ind w:left="102"/>
              <w:rPr>
                <w:spacing w:val="-1"/>
                <w:szCs w:val="20"/>
              </w:rPr>
            </w:pPr>
            <w:r w:rsidRPr="006B6063">
              <w:rPr>
                <w:spacing w:val="-1"/>
                <w:szCs w:val="20"/>
              </w:rPr>
              <w:t>468 91 Lilleby”</w:t>
            </w:r>
          </w:p>
        </w:tc>
        <w:tc>
          <w:tcPr>
            <w:tcW w:w="1418" w:type="dxa"/>
          </w:tcPr>
          <w:p w14:paraId="63A1B337" w14:textId="1466306B" w:rsidR="001D061B" w:rsidRPr="006B6063" w:rsidRDefault="001D061B" w:rsidP="003A6D72">
            <w:pPr>
              <w:spacing w:line="229" w:lineRule="exact"/>
              <w:ind w:left="102"/>
              <w:jc w:val="center"/>
              <w:rPr>
                <w:szCs w:val="20"/>
              </w:rPr>
            </w:pPr>
            <w:r w:rsidRPr="006B6063">
              <w:rPr>
                <w:szCs w:val="20"/>
              </w:rPr>
              <w:t>0..1</w:t>
            </w:r>
          </w:p>
        </w:tc>
      </w:tr>
      <w:tr w:rsidR="001D061B" w:rsidRPr="006B6063" w14:paraId="1CA461DD" w14:textId="77777777" w:rsidTr="00514BAB">
        <w:tc>
          <w:tcPr>
            <w:tcW w:w="2660" w:type="dxa"/>
          </w:tcPr>
          <w:p w14:paraId="12D29FAA" w14:textId="694B120E" w:rsidR="001D061B" w:rsidRPr="006B6063" w:rsidRDefault="001D061B" w:rsidP="008A6494">
            <w:pPr>
              <w:spacing w:line="229" w:lineRule="exact"/>
              <w:ind w:left="102"/>
              <w:rPr>
                <w:szCs w:val="20"/>
              </w:rPr>
            </w:pPr>
            <w:r w:rsidRPr="006B6063">
              <w:rPr>
                <w:szCs w:val="20"/>
              </w:rPr>
              <w:t>../../../../../orgUnitLocation</w:t>
            </w:r>
          </w:p>
        </w:tc>
        <w:tc>
          <w:tcPr>
            <w:tcW w:w="1417" w:type="dxa"/>
          </w:tcPr>
          <w:p w14:paraId="3543F807" w14:textId="00009AD3" w:rsidR="001D061B" w:rsidRPr="006B6063" w:rsidRDefault="001D061B" w:rsidP="008A6494">
            <w:pPr>
              <w:spacing w:line="229" w:lineRule="exact"/>
              <w:ind w:left="102"/>
              <w:rPr>
                <w:szCs w:val="20"/>
              </w:rPr>
            </w:pPr>
            <w:r w:rsidRPr="006B6063">
              <w:rPr>
                <w:szCs w:val="20"/>
              </w:rPr>
              <w:t>string</w:t>
            </w:r>
          </w:p>
        </w:tc>
        <w:tc>
          <w:tcPr>
            <w:tcW w:w="4111" w:type="dxa"/>
          </w:tcPr>
          <w:p w14:paraId="0B8EF206" w14:textId="32404E2B" w:rsidR="001D061B" w:rsidRPr="006B6063" w:rsidRDefault="001D061B" w:rsidP="008E0B87">
            <w:pPr>
              <w:spacing w:line="226" w:lineRule="exact"/>
              <w:ind w:left="102"/>
              <w:rPr>
                <w:spacing w:val="-1"/>
                <w:szCs w:val="20"/>
              </w:rPr>
            </w:pPr>
            <w:r w:rsidRPr="006B6063">
              <w:rPr>
                <w:spacing w:val="-1"/>
                <w:szCs w:val="20"/>
              </w:rPr>
              <w:t>Text som anger namnet pa</w:t>
            </w:r>
            <w:r w:rsidRPr="006B6063">
              <w:rPr>
                <w:rFonts w:ascii="Times New Roman" w:hAnsi="Times New Roman"/>
                <w:spacing w:val="-1"/>
                <w:szCs w:val="20"/>
              </w:rPr>
              <w:t>̊</w:t>
            </w:r>
            <w:r w:rsidRPr="006B6063">
              <w:rPr>
                <w:spacing w:val="-1"/>
                <w:szCs w:val="20"/>
              </w:rPr>
              <w:t xml:space="preserve"> plats eller ort fo</w:t>
            </w:r>
            <w:r w:rsidRPr="006B6063">
              <w:rPr>
                <w:rFonts w:cs="Georgia"/>
                <w:spacing w:val="-1"/>
                <w:szCs w:val="20"/>
              </w:rPr>
              <w:t>̈</w:t>
            </w:r>
            <w:r w:rsidRPr="006B6063">
              <w:rPr>
                <w:spacing w:val="-1"/>
                <w:szCs w:val="20"/>
              </w:rPr>
              <w:t>r organisationens fysiska placering</w:t>
            </w:r>
          </w:p>
        </w:tc>
        <w:tc>
          <w:tcPr>
            <w:tcW w:w="1418" w:type="dxa"/>
          </w:tcPr>
          <w:p w14:paraId="05E77C9E" w14:textId="6803A654" w:rsidR="001D061B" w:rsidRPr="006B6063" w:rsidRDefault="001D061B" w:rsidP="003A6D72">
            <w:pPr>
              <w:spacing w:line="229" w:lineRule="exact"/>
              <w:ind w:left="102"/>
              <w:jc w:val="center"/>
              <w:rPr>
                <w:szCs w:val="20"/>
              </w:rPr>
            </w:pPr>
            <w:r w:rsidRPr="006B6063">
              <w:rPr>
                <w:szCs w:val="20"/>
              </w:rPr>
              <w:t>0..1</w:t>
            </w:r>
          </w:p>
        </w:tc>
      </w:tr>
      <w:tr w:rsidR="001D061B" w:rsidRPr="006B6063" w14:paraId="4A781436" w14:textId="77777777" w:rsidTr="00514BAB">
        <w:tc>
          <w:tcPr>
            <w:tcW w:w="2660" w:type="dxa"/>
          </w:tcPr>
          <w:p w14:paraId="09A093B7" w14:textId="7BAC311B" w:rsidR="001D061B" w:rsidRPr="006B6063" w:rsidRDefault="001D061B" w:rsidP="008A6494">
            <w:pPr>
              <w:spacing w:line="229" w:lineRule="exact"/>
              <w:ind w:left="102"/>
              <w:rPr>
                <w:szCs w:val="20"/>
              </w:rPr>
            </w:pPr>
            <w:r w:rsidRPr="006B6063">
              <w:rPr>
                <w:szCs w:val="20"/>
              </w:rPr>
              <w:t>../../../careContactId</w:t>
            </w:r>
          </w:p>
        </w:tc>
        <w:tc>
          <w:tcPr>
            <w:tcW w:w="1417" w:type="dxa"/>
          </w:tcPr>
          <w:p w14:paraId="17E4E2AE" w14:textId="77777777" w:rsidR="001D061B" w:rsidRPr="006B6063" w:rsidRDefault="001D061B" w:rsidP="008A6494">
            <w:pPr>
              <w:spacing w:line="229" w:lineRule="exact"/>
              <w:ind w:left="102"/>
              <w:rPr>
                <w:szCs w:val="20"/>
              </w:rPr>
            </w:pPr>
            <w:r w:rsidRPr="006B6063">
              <w:rPr>
                <w:szCs w:val="20"/>
              </w:rPr>
              <w:t>string</w:t>
            </w:r>
          </w:p>
          <w:p w14:paraId="704F97E3" w14:textId="77777777" w:rsidR="001D061B" w:rsidRPr="006B6063" w:rsidRDefault="001D061B" w:rsidP="008A6494">
            <w:pPr>
              <w:spacing w:line="229" w:lineRule="exact"/>
              <w:ind w:left="102"/>
              <w:rPr>
                <w:szCs w:val="20"/>
              </w:rPr>
            </w:pPr>
          </w:p>
        </w:tc>
        <w:tc>
          <w:tcPr>
            <w:tcW w:w="4111" w:type="dxa"/>
          </w:tcPr>
          <w:p w14:paraId="42D8E914" w14:textId="77777777" w:rsidR="001D061B" w:rsidRPr="006B6063" w:rsidRDefault="001D061B" w:rsidP="008E0B87">
            <w:pPr>
              <w:spacing w:line="226" w:lineRule="exact"/>
              <w:ind w:left="102"/>
              <w:rPr>
                <w:rFonts w:cs="Arial"/>
                <w:szCs w:val="20"/>
              </w:rPr>
            </w:pPr>
            <w:r w:rsidRPr="006B6063">
              <w:rPr>
                <w:spacing w:val="-1"/>
                <w:szCs w:val="20"/>
              </w:rPr>
              <w:t>Identitet för den vård- och omsorgskontakt som föranlett den information som omfattas av dokumentet. Identiteten är unik inom</w:t>
            </w:r>
            <w:r w:rsidRPr="006B6063">
              <w:rPr>
                <w:rFonts w:cs="Arial"/>
                <w:szCs w:val="20"/>
              </w:rPr>
              <w:t xml:space="preserve"> </w:t>
            </w:r>
            <w:r w:rsidRPr="006B6063">
              <w:rPr>
                <w:spacing w:val="-1"/>
                <w:szCs w:val="20"/>
              </w:rPr>
              <w:t>källsystemet. Detta ID kan användas för att genom tjänstekontaktet GetCareContacts (annan tjänstedomän) hämta kompletterandekontaktinformation.</w:t>
            </w:r>
          </w:p>
          <w:p w14:paraId="3882D973" w14:textId="77777777" w:rsidR="001D061B" w:rsidRPr="006B6063" w:rsidRDefault="001D061B" w:rsidP="008E0B87">
            <w:pPr>
              <w:spacing w:line="226" w:lineRule="exact"/>
              <w:ind w:left="102"/>
              <w:rPr>
                <w:spacing w:val="-1"/>
                <w:szCs w:val="20"/>
              </w:rPr>
            </w:pPr>
          </w:p>
        </w:tc>
        <w:tc>
          <w:tcPr>
            <w:tcW w:w="1418" w:type="dxa"/>
          </w:tcPr>
          <w:p w14:paraId="0EDCDF88" w14:textId="16728321" w:rsidR="001D061B" w:rsidRPr="006B6063" w:rsidRDefault="001D061B" w:rsidP="003A6D72">
            <w:pPr>
              <w:spacing w:line="229" w:lineRule="exact"/>
              <w:ind w:left="102"/>
              <w:jc w:val="center"/>
              <w:rPr>
                <w:szCs w:val="20"/>
              </w:rPr>
            </w:pPr>
            <w:r w:rsidRPr="006B6063">
              <w:rPr>
                <w:szCs w:val="20"/>
              </w:rPr>
              <w:t>0..1</w:t>
            </w:r>
          </w:p>
        </w:tc>
      </w:tr>
      <w:tr w:rsidR="008E0B87" w:rsidRPr="006B6063" w14:paraId="318783B5" w14:textId="77777777" w:rsidTr="00514BAB">
        <w:tc>
          <w:tcPr>
            <w:tcW w:w="2660" w:type="dxa"/>
          </w:tcPr>
          <w:p w14:paraId="55FFBD23" w14:textId="2F3B2DE3" w:rsidR="008E0B87" w:rsidRPr="006B6063" w:rsidRDefault="008E0B87" w:rsidP="008A6494">
            <w:pPr>
              <w:spacing w:line="229" w:lineRule="exact"/>
              <w:ind w:left="102"/>
              <w:rPr>
                <w:szCs w:val="20"/>
              </w:rPr>
            </w:pPr>
            <w:r w:rsidRPr="006B6063">
              <w:rPr>
                <w:rFonts w:cs="Arial"/>
                <w:szCs w:val="20"/>
              </w:rPr>
              <w:lastRenderedPageBreak/>
              <w:t>result</w:t>
            </w:r>
          </w:p>
        </w:tc>
        <w:tc>
          <w:tcPr>
            <w:tcW w:w="1417" w:type="dxa"/>
          </w:tcPr>
          <w:p w14:paraId="4F07D363" w14:textId="0C5C313D" w:rsidR="008E0B87" w:rsidRPr="006B6063" w:rsidRDefault="008E0B87" w:rsidP="008A6494">
            <w:pPr>
              <w:spacing w:line="229" w:lineRule="exact"/>
              <w:ind w:left="102"/>
              <w:rPr>
                <w:szCs w:val="20"/>
              </w:rPr>
            </w:pPr>
            <w:r w:rsidRPr="006B6063">
              <w:rPr>
                <w:spacing w:val="-1"/>
                <w:szCs w:val="20"/>
              </w:rPr>
              <w:t>ResultType</w:t>
            </w:r>
          </w:p>
        </w:tc>
        <w:tc>
          <w:tcPr>
            <w:tcW w:w="4111" w:type="dxa"/>
          </w:tcPr>
          <w:p w14:paraId="7A45577A" w14:textId="47D9A77C" w:rsidR="008E0B87" w:rsidRPr="006B6063" w:rsidRDefault="008E0B87" w:rsidP="008E0B87">
            <w:pPr>
              <w:spacing w:line="226" w:lineRule="exact"/>
              <w:ind w:left="102"/>
              <w:rPr>
                <w:spacing w:val="-1"/>
                <w:szCs w:val="20"/>
              </w:rPr>
            </w:pPr>
            <w:r w:rsidRPr="006B6063">
              <w:rPr>
                <w:szCs w:val="20"/>
              </w:rPr>
              <w:t>Innehåller information om begäran gick bra eller ej.</w:t>
            </w:r>
          </w:p>
        </w:tc>
        <w:tc>
          <w:tcPr>
            <w:tcW w:w="1418" w:type="dxa"/>
          </w:tcPr>
          <w:p w14:paraId="5139CD58" w14:textId="03FB0DFA" w:rsidR="008E0B87" w:rsidRPr="006B6063" w:rsidRDefault="008E0B87" w:rsidP="003A6D72">
            <w:pPr>
              <w:spacing w:line="229" w:lineRule="exact"/>
              <w:ind w:left="102"/>
              <w:jc w:val="center"/>
              <w:rPr>
                <w:szCs w:val="20"/>
              </w:rPr>
            </w:pPr>
            <w:r w:rsidRPr="006B6063">
              <w:rPr>
                <w:szCs w:val="20"/>
              </w:rPr>
              <w:t>1..1</w:t>
            </w:r>
          </w:p>
        </w:tc>
      </w:tr>
      <w:tr w:rsidR="008E0B87" w:rsidRPr="006B6063" w14:paraId="185D3585" w14:textId="77777777" w:rsidTr="00514BAB">
        <w:tc>
          <w:tcPr>
            <w:tcW w:w="2660" w:type="dxa"/>
          </w:tcPr>
          <w:p w14:paraId="36D48F52" w14:textId="5153DFB3" w:rsidR="008E0B87" w:rsidRPr="006B6063" w:rsidRDefault="008E0B87" w:rsidP="008A6494">
            <w:pPr>
              <w:spacing w:line="229" w:lineRule="exact"/>
              <w:ind w:left="102"/>
              <w:rPr>
                <w:szCs w:val="20"/>
              </w:rPr>
            </w:pPr>
            <w:r w:rsidRPr="006B6063">
              <w:rPr>
                <w:rFonts w:cs="Arial"/>
                <w:szCs w:val="20"/>
              </w:rPr>
              <w:t>../resultCode</w:t>
            </w:r>
          </w:p>
        </w:tc>
        <w:tc>
          <w:tcPr>
            <w:tcW w:w="1417" w:type="dxa"/>
          </w:tcPr>
          <w:p w14:paraId="138B0B18" w14:textId="19B9B27E" w:rsidR="008E0B87" w:rsidRPr="006B6063" w:rsidRDefault="008E0B87" w:rsidP="008A6494">
            <w:pPr>
              <w:spacing w:line="229" w:lineRule="exact"/>
              <w:ind w:left="102"/>
              <w:rPr>
                <w:szCs w:val="20"/>
              </w:rPr>
            </w:pPr>
            <w:r w:rsidRPr="006B6063">
              <w:rPr>
                <w:spacing w:val="-1"/>
                <w:szCs w:val="20"/>
              </w:rPr>
              <w:t>ResultCodeEnum</w:t>
            </w:r>
          </w:p>
        </w:tc>
        <w:tc>
          <w:tcPr>
            <w:tcW w:w="4111" w:type="dxa"/>
          </w:tcPr>
          <w:p w14:paraId="58354413" w14:textId="040144CC" w:rsidR="008E0B87" w:rsidRPr="006B6063" w:rsidRDefault="008E0B87" w:rsidP="008E0B87">
            <w:pPr>
              <w:spacing w:line="226" w:lineRule="exact"/>
              <w:ind w:left="102"/>
              <w:rPr>
                <w:spacing w:val="-1"/>
                <w:szCs w:val="20"/>
              </w:rPr>
            </w:pPr>
            <w:r w:rsidRPr="006B6063">
              <w:rPr>
                <w:szCs w:val="20"/>
              </w:rPr>
              <w:t>Kan endast vara OK, INFO eller ERROR</w:t>
            </w:r>
          </w:p>
        </w:tc>
        <w:tc>
          <w:tcPr>
            <w:tcW w:w="1418" w:type="dxa"/>
          </w:tcPr>
          <w:p w14:paraId="0E817B20" w14:textId="3FB9025A" w:rsidR="008E0B87" w:rsidRPr="006B6063" w:rsidRDefault="008E0B87" w:rsidP="003A6D72">
            <w:pPr>
              <w:spacing w:line="229" w:lineRule="exact"/>
              <w:ind w:left="102"/>
              <w:jc w:val="center"/>
              <w:rPr>
                <w:szCs w:val="20"/>
              </w:rPr>
            </w:pPr>
            <w:r w:rsidRPr="006B6063">
              <w:rPr>
                <w:szCs w:val="20"/>
              </w:rPr>
              <w:t>1..1</w:t>
            </w:r>
          </w:p>
        </w:tc>
      </w:tr>
      <w:tr w:rsidR="008E0B87" w:rsidRPr="006B6063" w14:paraId="48B29AD0" w14:textId="77777777" w:rsidTr="00514BAB">
        <w:tc>
          <w:tcPr>
            <w:tcW w:w="2660" w:type="dxa"/>
          </w:tcPr>
          <w:p w14:paraId="4ADB0050" w14:textId="379C1209" w:rsidR="008E0B87" w:rsidRPr="000B0906" w:rsidRDefault="008E0B87" w:rsidP="008A6494">
            <w:pPr>
              <w:spacing w:line="229" w:lineRule="exact"/>
              <w:ind w:left="102"/>
              <w:rPr>
                <w:szCs w:val="20"/>
                <w:rPrChange w:id="863" w:author="Björn Genfors" w:date="2014-03-28T14:26:00Z">
                  <w:rPr>
                    <w:szCs w:val="20"/>
                    <w:highlight w:val="yellow"/>
                  </w:rPr>
                </w:rPrChange>
              </w:rPr>
            </w:pPr>
            <w:r w:rsidRPr="000B0906">
              <w:rPr>
                <w:rFonts w:cs="Arial"/>
                <w:szCs w:val="20"/>
                <w:rPrChange w:id="864" w:author="Björn Genfors" w:date="2014-03-28T14:26:00Z">
                  <w:rPr>
                    <w:rFonts w:cs="Arial"/>
                    <w:szCs w:val="20"/>
                    <w:highlight w:val="yellow"/>
                  </w:rPr>
                </w:rPrChange>
              </w:rPr>
              <w:t>../errorCode</w:t>
            </w:r>
          </w:p>
        </w:tc>
        <w:tc>
          <w:tcPr>
            <w:tcW w:w="1417" w:type="dxa"/>
          </w:tcPr>
          <w:p w14:paraId="4EA7E477" w14:textId="796CA6DA" w:rsidR="008E0B87" w:rsidRPr="000B0906" w:rsidRDefault="008E0B87" w:rsidP="008A6494">
            <w:pPr>
              <w:spacing w:line="229" w:lineRule="exact"/>
              <w:ind w:left="102"/>
              <w:rPr>
                <w:szCs w:val="20"/>
                <w:rPrChange w:id="865" w:author="Björn Genfors" w:date="2014-03-28T14:26:00Z">
                  <w:rPr>
                    <w:szCs w:val="20"/>
                    <w:highlight w:val="yellow"/>
                  </w:rPr>
                </w:rPrChange>
              </w:rPr>
            </w:pPr>
            <w:r w:rsidRPr="000B0906">
              <w:rPr>
                <w:spacing w:val="-1"/>
                <w:szCs w:val="20"/>
                <w:rPrChange w:id="866" w:author="Björn Genfors" w:date="2014-03-28T14:26:00Z">
                  <w:rPr>
                    <w:spacing w:val="-1"/>
                    <w:szCs w:val="20"/>
                    <w:highlight w:val="yellow"/>
                  </w:rPr>
                </w:rPrChange>
              </w:rPr>
              <w:t>ErrorCodeEnum</w:t>
            </w:r>
          </w:p>
        </w:tc>
        <w:tc>
          <w:tcPr>
            <w:tcW w:w="4111" w:type="dxa"/>
          </w:tcPr>
          <w:p w14:paraId="19F4762F" w14:textId="5868DA11" w:rsidR="008E0B87" w:rsidRPr="000B0906" w:rsidRDefault="008E0B87" w:rsidP="000B0906">
            <w:pPr>
              <w:spacing w:line="226" w:lineRule="exact"/>
              <w:ind w:left="102"/>
              <w:rPr>
                <w:spacing w:val="-1"/>
                <w:szCs w:val="20"/>
                <w:rPrChange w:id="867" w:author="Björn Genfors" w:date="2014-03-28T14:26:00Z">
                  <w:rPr>
                    <w:spacing w:val="-1"/>
                    <w:szCs w:val="20"/>
                    <w:highlight w:val="yellow"/>
                  </w:rPr>
                </w:rPrChange>
              </w:rPr>
              <w:pPrChange w:id="868" w:author="Björn Genfors" w:date="2014-03-28T14:26:00Z">
                <w:pPr>
                  <w:spacing w:line="226" w:lineRule="exact"/>
                  <w:ind w:left="102"/>
                </w:pPr>
              </w:pPrChange>
            </w:pPr>
            <w:r w:rsidRPr="000B0906">
              <w:rPr>
                <w:szCs w:val="20"/>
                <w:rPrChange w:id="869" w:author="Björn Genfors" w:date="2014-03-28T14:26:00Z">
                  <w:rPr>
                    <w:szCs w:val="20"/>
                    <w:highlight w:val="yellow"/>
                  </w:rPr>
                </w:rPrChange>
              </w:rPr>
              <w:t xml:space="preserve">Sätts endast om resultCode är ERROR, se kapitel </w:t>
            </w:r>
            <w:ins w:id="870" w:author="Björn Genfors" w:date="2014-03-28T14:26:00Z">
              <w:r w:rsidR="000B0906" w:rsidRPr="000B0906">
                <w:rPr>
                  <w:szCs w:val="20"/>
                  <w:rPrChange w:id="871" w:author="Björn Genfors" w:date="2014-03-28T14:26:00Z">
                    <w:rPr>
                      <w:szCs w:val="20"/>
                      <w:highlight w:val="yellow"/>
                    </w:rPr>
                  </w:rPrChange>
                </w:rPr>
                <w:fldChar w:fldCharType="begin"/>
              </w:r>
              <w:r w:rsidR="000B0906" w:rsidRPr="000B0906">
                <w:rPr>
                  <w:szCs w:val="20"/>
                  <w:rPrChange w:id="872" w:author="Björn Genfors" w:date="2014-03-28T14:26:00Z">
                    <w:rPr>
                      <w:szCs w:val="20"/>
                      <w:highlight w:val="yellow"/>
                    </w:rPr>
                  </w:rPrChange>
                </w:rPr>
                <w:instrText xml:space="preserve"> REF _Ref383780140 \r \h </w:instrText>
              </w:r>
              <w:r w:rsidR="000B0906" w:rsidRPr="000B0906">
                <w:rPr>
                  <w:szCs w:val="20"/>
                  <w:rPrChange w:id="873" w:author="Björn Genfors" w:date="2014-03-28T14:26:00Z">
                    <w:rPr>
                      <w:szCs w:val="20"/>
                      <w:highlight w:val="yellow"/>
                    </w:rPr>
                  </w:rPrChange>
                </w:rPr>
              </w:r>
            </w:ins>
            <w:r w:rsidR="000B0906">
              <w:rPr>
                <w:szCs w:val="20"/>
              </w:rPr>
              <w:instrText xml:space="preserve"> \* MERGEFORMAT </w:instrText>
            </w:r>
            <w:r w:rsidR="000B0906" w:rsidRPr="000B0906">
              <w:rPr>
                <w:szCs w:val="20"/>
                <w:rPrChange w:id="874" w:author="Björn Genfors" w:date="2014-03-28T14:26:00Z">
                  <w:rPr>
                    <w:szCs w:val="20"/>
                    <w:highlight w:val="yellow"/>
                  </w:rPr>
                </w:rPrChange>
              </w:rPr>
              <w:fldChar w:fldCharType="separate"/>
            </w:r>
            <w:ins w:id="875" w:author="Björn Genfors" w:date="2014-03-28T14:26:00Z">
              <w:r w:rsidR="000B0906" w:rsidRPr="000B0906">
                <w:rPr>
                  <w:szCs w:val="20"/>
                  <w:rPrChange w:id="876" w:author="Björn Genfors" w:date="2014-03-28T14:26:00Z">
                    <w:rPr>
                      <w:szCs w:val="20"/>
                      <w:highlight w:val="yellow"/>
                    </w:rPr>
                  </w:rPrChange>
                </w:rPr>
                <w:t>4.3</w:t>
              </w:r>
              <w:r w:rsidR="000B0906" w:rsidRPr="000B0906">
                <w:rPr>
                  <w:szCs w:val="20"/>
                  <w:rPrChange w:id="877" w:author="Björn Genfors" w:date="2014-03-28T14:26:00Z">
                    <w:rPr>
                      <w:szCs w:val="20"/>
                      <w:highlight w:val="yellow"/>
                    </w:rPr>
                  </w:rPrChange>
                </w:rPr>
                <w:fldChar w:fldCharType="end"/>
              </w:r>
            </w:ins>
            <w:del w:id="878" w:author="Björn Genfors" w:date="2014-03-28T14:26:00Z">
              <w:r w:rsidRPr="000B0906" w:rsidDel="000B0906">
                <w:rPr>
                  <w:szCs w:val="20"/>
                  <w:rPrChange w:id="879" w:author="Björn Genfors" w:date="2014-03-28T14:26:00Z">
                    <w:rPr>
                      <w:szCs w:val="20"/>
                      <w:highlight w:val="yellow"/>
                    </w:rPr>
                  </w:rPrChange>
                </w:rPr>
                <w:fldChar w:fldCharType="begin"/>
              </w:r>
              <w:r w:rsidRPr="000B0906" w:rsidDel="000B0906">
                <w:rPr>
                  <w:szCs w:val="20"/>
                  <w:rPrChange w:id="880" w:author="Björn Genfors" w:date="2014-03-28T14:26:00Z">
                    <w:rPr>
                      <w:szCs w:val="20"/>
                      <w:highlight w:val="yellow"/>
                    </w:rPr>
                  </w:rPrChange>
                </w:rPr>
                <w:delInstrText xml:space="preserve"> REF _Ref383164105 \r \h </w:delInstrText>
              </w:r>
              <w:r w:rsidR="003E5620" w:rsidRPr="000B0906" w:rsidDel="000B0906">
                <w:rPr>
                  <w:szCs w:val="20"/>
                  <w:rPrChange w:id="881" w:author="Björn Genfors" w:date="2014-03-28T14:26:00Z">
                    <w:rPr>
                      <w:szCs w:val="20"/>
                      <w:highlight w:val="yellow"/>
                    </w:rPr>
                  </w:rPrChange>
                </w:rPr>
                <w:delInstrText xml:space="preserve"> \* MERGEFORMAT </w:delInstrText>
              </w:r>
              <w:r w:rsidRPr="000B0906" w:rsidDel="000B0906">
                <w:rPr>
                  <w:szCs w:val="20"/>
                  <w:rPrChange w:id="882" w:author="Björn Genfors" w:date="2014-03-28T14:26:00Z">
                    <w:rPr>
                      <w:szCs w:val="20"/>
                      <w:highlight w:val="yellow"/>
                    </w:rPr>
                  </w:rPrChange>
                </w:rPr>
              </w:r>
              <w:r w:rsidRPr="000B0906" w:rsidDel="000B0906">
                <w:rPr>
                  <w:szCs w:val="20"/>
                  <w:rPrChange w:id="883" w:author="Björn Genfors" w:date="2014-03-28T14:26:00Z">
                    <w:rPr>
                      <w:szCs w:val="20"/>
                      <w:highlight w:val="yellow"/>
                    </w:rPr>
                  </w:rPrChange>
                </w:rPr>
                <w:fldChar w:fldCharType="separate"/>
              </w:r>
              <w:r w:rsidRPr="000B0906" w:rsidDel="000B0906">
                <w:rPr>
                  <w:szCs w:val="20"/>
                  <w:rPrChange w:id="884" w:author="Björn Genfors" w:date="2014-03-28T14:26:00Z">
                    <w:rPr>
                      <w:szCs w:val="20"/>
                      <w:highlight w:val="yellow"/>
                    </w:rPr>
                  </w:rPrChange>
                </w:rPr>
                <w:delText>4.</w:delText>
              </w:r>
              <w:r w:rsidRPr="000B0906" w:rsidDel="000B0906">
                <w:rPr>
                  <w:szCs w:val="20"/>
                  <w:rPrChange w:id="885" w:author="Björn Genfors" w:date="2014-03-28T14:26:00Z">
                    <w:rPr>
                      <w:szCs w:val="20"/>
                      <w:highlight w:val="yellow"/>
                    </w:rPr>
                  </w:rPrChange>
                </w:rPr>
                <w:delText>4</w:delText>
              </w:r>
              <w:r w:rsidRPr="000B0906" w:rsidDel="000B0906">
                <w:rPr>
                  <w:szCs w:val="20"/>
                  <w:rPrChange w:id="886" w:author="Björn Genfors" w:date="2014-03-28T14:26:00Z">
                    <w:rPr>
                      <w:szCs w:val="20"/>
                      <w:highlight w:val="yellow"/>
                    </w:rPr>
                  </w:rPrChange>
                </w:rPr>
                <w:fldChar w:fldCharType="end"/>
              </w:r>
            </w:del>
            <w:r w:rsidRPr="000B0906">
              <w:rPr>
                <w:szCs w:val="20"/>
                <w:rPrChange w:id="887" w:author="Björn Genfors" w:date="2014-03-28T14:26:00Z">
                  <w:rPr>
                    <w:szCs w:val="20"/>
                    <w:highlight w:val="yellow"/>
                  </w:rPr>
                </w:rPrChange>
              </w:rPr>
              <w:t xml:space="preserve"> för mer information.</w:t>
            </w:r>
          </w:p>
        </w:tc>
        <w:tc>
          <w:tcPr>
            <w:tcW w:w="1418" w:type="dxa"/>
          </w:tcPr>
          <w:p w14:paraId="5266B174" w14:textId="2805DA68" w:rsidR="008E0B87" w:rsidRPr="006B6063" w:rsidRDefault="008E0B87" w:rsidP="003A6D72">
            <w:pPr>
              <w:spacing w:line="229" w:lineRule="exact"/>
              <w:ind w:left="102"/>
              <w:jc w:val="center"/>
              <w:rPr>
                <w:szCs w:val="20"/>
              </w:rPr>
            </w:pPr>
            <w:r w:rsidRPr="000B0906">
              <w:rPr>
                <w:szCs w:val="20"/>
                <w:rPrChange w:id="888" w:author="Björn Genfors" w:date="2014-03-28T14:26:00Z">
                  <w:rPr>
                    <w:szCs w:val="20"/>
                    <w:highlight w:val="yellow"/>
                  </w:rPr>
                </w:rPrChange>
              </w:rPr>
              <w:t>0..1</w:t>
            </w:r>
          </w:p>
        </w:tc>
      </w:tr>
      <w:tr w:rsidR="008E0B87" w:rsidRPr="006B6063" w14:paraId="6BE94D2E" w14:textId="77777777" w:rsidTr="00514BAB">
        <w:tc>
          <w:tcPr>
            <w:tcW w:w="2660" w:type="dxa"/>
          </w:tcPr>
          <w:p w14:paraId="06E9F814" w14:textId="0398A0CD" w:rsidR="008E0B87" w:rsidRPr="006B6063" w:rsidRDefault="008E0B87" w:rsidP="008A6494">
            <w:pPr>
              <w:spacing w:line="229" w:lineRule="exact"/>
              <w:ind w:left="102"/>
              <w:rPr>
                <w:szCs w:val="20"/>
              </w:rPr>
            </w:pPr>
            <w:r w:rsidRPr="006B6063">
              <w:rPr>
                <w:rFonts w:cs="Arial"/>
                <w:szCs w:val="20"/>
              </w:rPr>
              <w:t>../subcode</w:t>
            </w:r>
          </w:p>
        </w:tc>
        <w:tc>
          <w:tcPr>
            <w:tcW w:w="1417" w:type="dxa"/>
          </w:tcPr>
          <w:p w14:paraId="58DEDAED" w14:textId="115D83DC" w:rsidR="008E0B87" w:rsidRPr="006B6063" w:rsidRDefault="008E0B87" w:rsidP="008A6494">
            <w:pPr>
              <w:spacing w:line="229" w:lineRule="exact"/>
              <w:ind w:left="102"/>
              <w:rPr>
                <w:szCs w:val="20"/>
              </w:rPr>
            </w:pPr>
            <w:r w:rsidRPr="006B6063">
              <w:rPr>
                <w:spacing w:val="-1"/>
                <w:szCs w:val="20"/>
              </w:rPr>
              <w:t>string</w:t>
            </w:r>
          </w:p>
        </w:tc>
        <w:tc>
          <w:tcPr>
            <w:tcW w:w="4111" w:type="dxa"/>
          </w:tcPr>
          <w:p w14:paraId="788190C2" w14:textId="4B9848EA" w:rsidR="008E0B87" w:rsidRPr="006B6063" w:rsidRDefault="008E0B87" w:rsidP="008E0B87">
            <w:pPr>
              <w:spacing w:line="226" w:lineRule="exact"/>
              <w:ind w:left="102"/>
              <w:rPr>
                <w:spacing w:val="-1"/>
                <w:szCs w:val="20"/>
              </w:rPr>
            </w:pPr>
            <w:r w:rsidRPr="006B6063">
              <w:rPr>
                <w:szCs w:val="20"/>
              </w:rPr>
              <w:t>Inga subkoder är specificerade.</w:t>
            </w:r>
          </w:p>
        </w:tc>
        <w:tc>
          <w:tcPr>
            <w:tcW w:w="1418" w:type="dxa"/>
          </w:tcPr>
          <w:p w14:paraId="1D9B5A70" w14:textId="2C32297A" w:rsidR="008E0B87" w:rsidRPr="006B6063" w:rsidRDefault="008E0B87" w:rsidP="003A6D72">
            <w:pPr>
              <w:spacing w:line="229" w:lineRule="exact"/>
              <w:ind w:left="102"/>
              <w:jc w:val="center"/>
              <w:rPr>
                <w:szCs w:val="20"/>
              </w:rPr>
            </w:pPr>
            <w:r w:rsidRPr="006B6063">
              <w:rPr>
                <w:szCs w:val="20"/>
              </w:rPr>
              <w:t>0..1</w:t>
            </w:r>
          </w:p>
        </w:tc>
      </w:tr>
      <w:tr w:rsidR="008E0B87" w:rsidRPr="006B6063" w14:paraId="10552733" w14:textId="77777777" w:rsidTr="00514BAB">
        <w:tc>
          <w:tcPr>
            <w:tcW w:w="2660" w:type="dxa"/>
          </w:tcPr>
          <w:p w14:paraId="7042DD63" w14:textId="1B6DF973" w:rsidR="008E0B87" w:rsidRPr="006B6063" w:rsidRDefault="008E0B87" w:rsidP="008A6494">
            <w:pPr>
              <w:spacing w:line="229" w:lineRule="exact"/>
              <w:ind w:left="102"/>
              <w:rPr>
                <w:szCs w:val="20"/>
              </w:rPr>
            </w:pPr>
            <w:r w:rsidRPr="006B6063">
              <w:rPr>
                <w:rFonts w:cs="Arial"/>
                <w:szCs w:val="20"/>
              </w:rPr>
              <w:t>../logId</w:t>
            </w:r>
          </w:p>
        </w:tc>
        <w:tc>
          <w:tcPr>
            <w:tcW w:w="1417" w:type="dxa"/>
          </w:tcPr>
          <w:p w14:paraId="50340C96" w14:textId="6507793B" w:rsidR="008E0B87" w:rsidRPr="006B6063" w:rsidRDefault="008E0B87" w:rsidP="008A6494">
            <w:pPr>
              <w:spacing w:line="229" w:lineRule="exact"/>
              <w:ind w:left="102"/>
              <w:rPr>
                <w:szCs w:val="20"/>
              </w:rPr>
            </w:pPr>
            <w:r w:rsidRPr="006B6063">
              <w:rPr>
                <w:spacing w:val="-1"/>
                <w:szCs w:val="20"/>
              </w:rPr>
              <w:t>string</w:t>
            </w:r>
          </w:p>
        </w:tc>
        <w:tc>
          <w:tcPr>
            <w:tcW w:w="4111" w:type="dxa"/>
          </w:tcPr>
          <w:p w14:paraId="77D3A670" w14:textId="6AC2BF12" w:rsidR="008E0B87" w:rsidRPr="006B6063" w:rsidRDefault="008E0B87" w:rsidP="008E0B87">
            <w:pPr>
              <w:spacing w:line="226" w:lineRule="exact"/>
              <w:ind w:left="102"/>
              <w:rPr>
                <w:spacing w:val="-1"/>
                <w:szCs w:val="20"/>
              </w:rPr>
            </w:pPr>
            <w:r w:rsidRPr="006B6063">
              <w:rPr>
                <w:szCs w:val="20"/>
              </w:rPr>
              <w:t>En UUID som kan användas vid felanmälan för att användas vid felsökning av producent.</w:t>
            </w:r>
          </w:p>
        </w:tc>
        <w:tc>
          <w:tcPr>
            <w:tcW w:w="1418" w:type="dxa"/>
          </w:tcPr>
          <w:p w14:paraId="0DA50FA0" w14:textId="4C29124B" w:rsidR="008E0B87" w:rsidRPr="006B6063" w:rsidRDefault="008E0B87" w:rsidP="003A6D72">
            <w:pPr>
              <w:spacing w:line="229" w:lineRule="exact"/>
              <w:ind w:left="102"/>
              <w:jc w:val="center"/>
              <w:rPr>
                <w:szCs w:val="20"/>
              </w:rPr>
            </w:pPr>
            <w:r w:rsidRPr="006B6063">
              <w:rPr>
                <w:szCs w:val="20"/>
              </w:rPr>
              <w:t>1..1</w:t>
            </w:r>
          </w:p>
        </w:tc>
      </w:tr>
      <w:tr w:rsidR="008E0B87" w:rsidRPr="006B6063" w14:paraId="25EF3B58" w14:textId="77777777" w:rsidTr="00514BAB">
        <w:tc>
          <w:tcPr>
            <w:tcW w:w="2660" w:type="dxa"/>
          </w:tcPr>
          <w:p w14:paraId="2DCD7A3D" w14:textId="5EAFB1A5" w:rsidR="008E0B87" w:rsidRPr="006B6063" w:rsidRDefault="008E0B87" w:rsidP="008A6494">
            <w:pPr>
              <w:spacing w:line="229" w:lineRule="exact"/>
              <w:ind w:left="102"/>
              <w:rPr>
                <w:szCs w:val="20"/>
              </w:rPr>
            </w:pPr>
            <w:r w:rsidRPr="006B6063">
              <w:rPr>
                <w:rFonts w:cs="Arial"/>
                <w:szCs w:val="20"/>
              </w:rPr>
              <w:t>../message</w:t>
            </w:r>
          </w:p>
        </w:tc>
        <w:tc>
          <w:tcPr>
            <w:tcW w:w="1417" w:type="dxa"/>
          </w:tcPr>
          <w:p w14:paraId="3ED73E2B" w14:textId="153EDE16" w:rsidR="008E0B87" w:rsidRPr="006B6063" w:rsidRDefault="008E0B87" w:rsidP="008A6494">
            <w:pPr>
              <w:spacing w:line="229" w:lineRule="exact"/>
              <w:ind w:left="102"/>
              <w:rPr>
                <w:szCs w:val="20"/>
              </w:rPr>
            </w:pPr>
            <w:r w:rsidRPr="006B6063">
              <w:rPr>
                <w:spacing w:val="-1"/>
                <w:szCs w:val="20"/>
              </w:rPr>
              <w:t>string</w:t>
            </w:r>
          </w:p>
        </w:tc>
        <w:tc>
          <w:tcPr>
            <w:tcW w:w="4111" w:type="dxa"/>
          </w:tcPr>
          <w:p w14:paraId="6278C073" w14:textId="27DAAEFC" w:rsidR="008E0B87" w:rsidRPr="006B6063" w:rsidRDefault="008E0B87" w:rsidP="008E0B87">
            <w:pPr>
              <w:spacing w:line="226" w:lineRule="exact"/>
              <w:ind w:left="102"/>
              <w:rPr>
                <w:spacing w:val="-1"/>
                <w:szCs w:val="20"/>
              </w:rPr>
            </w:pPr>
            <w:r w:rsidRPr="006B6063">
              <w:rPr>
                <w:szCs w:val="20"/>
              </w:rPr>
              <w:t>En beskrivande text som kan visas för användaren.</w:t>
            </w:r>
          </w:p>
        </w:tc>
        <w:tc>
          <w:tcPr>
            <w:tcW w:w="1418" w:type="dxa"/>
          </w:tcPr>
          <w:p w14:paraId="4D7BEAE5" w14:textId="0B77CDD8" w:rsidR="008E0B87" w:rsidRPr="006B6063" w:rsidRDefault="008E0B87" w:rsidP="003A6D72">
            <w:pPr>
              <w:spacing w:line="229" w:lineRule="exact"/>
              <w:ind w:left="102"/>
              <w:jc w:val="center"/>
              <w:rPr>
                <w:szCs w:val="20"/>
              </w:rPr>
            </w:pPr>
            <w:r w:rsidRPr="006B6063">
              <w:rPr>
                <w:szCs w:val="20"/>
              </w:rPr>
              <w:t>0..1</w:t>
            </w:r>
          </w:p>
        </w:tc>
      </w:tr>
    </w:tbl>
    <w:p w14:paraId="0C970D8C" w14:textId="77777777" w:rsidR="007E47C0" w:rsidRPr="00CC412F" w:rsidRDefault="007E47C0" w:rsidP="00C420B9">
      <w:pPr>
        <w:pStyle w:val="Brdtext"/>
      </w:pPr>
    </w:p>
    <w:p w14:paraId="19EF74E6" w14:textId="77777777" w:rsidR="007E47C0" w:rsidRPr="00CC412F" w:rsidRDefault="00776D68" w:rsidP="007E47C0">
      <w:pPr>
        <w:pStyle w:val="Rubrik3"/>
      </w:pPr>
      <w:bookmarkStart w:id="889" w:name="_Toc383102091"/>
      <w:r w:rsidRPr="00CC412F">
        <w:t>Övriga regler</w:t>
      </w:r>
      <w:bookmarkEnd w:id="889"/>
    </w:p>
    <w:p w14:paraId="12646882" w14:textId="0BEB6F5B" w:rsidR="007E47C0" w:rsidRPr="00CC412F" w:rsidRDefault="00424B6F" w:rsidP="007E47C0">
      <w:r w:rsidRPr="00CC412F">
        <w:t>Inga fältregler utöver de som är beskrivna ovan</w:t>
      </w:r>
      <w:r w:rsidR="007E47C0" w:rsidRPr="00CC412F">
        <w:t xml:space="preserve">. </w:t>
      </w:r>
    </w:p>
    <w:p w14:paraId="72A315AF" w14:textId="77777777" w:rsidR="007E47C0" w:rsidRPr="00CC412F" w:rsidRDefault="007E47C0" w:rsidP="007E47C0">
      <w:pPr>
        <w:rPr>
          <w:color w:val="4F81BD" w:themeColor="accent1"/>
        </w:rPr>
      </w:pPr>
    </w:p>
    <w:p w14:paraId="7583DBAC" w14:textId="77777777" w:rsidR="00776D68" w:rsidRPr="00CC412F" w:rsidRDefault="00776D68" w:rsidP="007E47C0">
      <w:pPr>
        <w:pStyle w:val="Rubrik4"/>
      </w:pPr>
      <w:r w:rsidRPr="00CC412F">
        <w:t>Icke funktionella krav</w:t>
      </w:r>
    </w:p>
    <w:p w14:paraId="5BD90C34" w14:textId="77777777" w:rsidR="00424B6F" w:rsidRPr="00CC412F" w:rsidRDefault="00424B6F" w:rsidP="00424B6F">
      <w:r w:rsidRPr="00CC412F">
        <w:t>Inga övriga icke funktionella krav.</w:t>
      </w:r>
    </w:p>
    <w:p w14:paraId="3BA914C1" w14:textId="77777777" w:rsidR="007E47C0" w:rsidRPr="00CC412F" w:rsidRDefault="007E47C0" w:rsidP="00776D68">
      <w:pPr>
        <w:pStyle w:val="Rubrik5"/>
      </w:pPr>
      <w:r w:rsidRPr="00CC412F">
        <w:t>SLA-krav</w:t>
      </w:r>
    </w:p>
    <w:p w14:paraId="07DAEC0B" w14:textId="79E9582F" w:rsidR="00D4194A" w:rsidRPr="00CC412F" w:rsidRDefault="00424B6F" w:rsidP="007E47C0">
      <w:r w:rsidRPr="00CC412F">
        <w:t>Inga avvikande SLA-krav.</w:t>
      </w:r>
      <w:r w:rsidRPr="00CC412F">
        <w:rPr>
          <w:rFonts w:eastAsia="Times New Roman"/>
          <w:bCs/>
          <w:sz w:val="30"/>
          <w:szCs w:val="28"/>
        </w:rPr>
        <w:t xml:space="preserve"> </w:t>
      </w:r>
    </w:p>
    <w:p w14:paraId="6FFB1101" w14:textId="77777777" w:rsidR="00D4194A" w:rsidRPr="00CC412F" w:rsidRDefault="00D4194A" w:rsidP="007E47C0"/>
    <w:p w14:paraId="293D763B" w14:textId="77777777" w:rsidR="007E47C0" w:rsidRPr="00CC412F" w:rsidRDefault="007E47C0" w:rsidP="007E47C0">
      <w:pPr>
        <w:rPr>
          <w:lang w:eastAsia="sv-SE"/>
        </w:rPr>
      </w:pPr>
    </w:p>
    <w:p w14:paraId="35ED7845" w14:textId="5D198EC7" w:rsidR="007E47C0" w:rsidRPr="00CC412F" w:rsidRDefault="007E47C0" w:rsidP="007E47C0">
      <w:pPr>
        <w:pStyle w:val="Rubrik2"/>
      </w:pPr>
      <w:r w:rsidRPr="00CC412F">
        <w:br w:type="page"/>
      </w:r>
      <w:bookmarkStart w:id="890" w:name="_Toc248640910"/>
      <w:bookmarkStart w:id="891" w:name="_Toc383102092"/>
      <w:r w:rsidR="00D4194A" w:rsidRPr="00CC412F">
        <w:lastRenderedPageBreak/>
        <w:t>GetMaternityMedicalHistory</w:t>
      </w:r>
      <w:bookmarkEnd w:id="890"/>
      <w:bookmarkEnd w:id="891"/>
    </w:p>
    <w:p w14:paraId="32381DA1" w14:textId="77777777" w:rsidR="00D4194A" w:rsidRPr="00CC412F" w:rsidRDefault="00D4194A" w:rsidP="00D4194A">
      <w:pPr>
        <w:spacing w:line="239" w:lineRule="auto"/>
        <w:ind w:right="145"/>
        <w:rPr>
          <w:spacing w:val="-1"/>
        </w:rPr>
      </w:pPr>
      <w:r w:rsidRPr="00CC412F">
        <w:rPr>
          <w:spacing w:val="-1"/>
        </w:rPr>
        <w:t xml:space="preserve">Tjänsten returnerar mödravårdsinformation. </w:t>
      </w:r>
    </w:p>
    <w:p w14:paraId="32AB18A6" w14:textId="77777777" w:rsidR="00D4194A" w:rsidRPr="00CC412F" w:rsidRDefault="00D4194A" w:rsidP="00D4194A">
      <w:pPr>
        <w:spacing w:line="239" w:lineRule="auto"/>
        <w:ind w:right="145"/>
        <w:rPr>
          <w:spacing w:val="-1"/>
        </w:rPr>
      </w:pPr>
    </w:p>
    <w:p w14:paraId="68DD6B2C" w14:textId="77777777" w:rsidR="00D4194A" w:rsidRPr="00CC412F" w:rsidRDefault="00D4194A" w:rsidP="0046387E">
      <w:pPr>
        <w:pStyle w:val="Rubrik3"/>
        <w:pPrChange w:id="892" w:author="Björn Genfors" w:date="2014-03-28T14:45:00Z">
          <w:pPr/>
        </w:pPrChange>
      </w:pPr>
      <w:r w:rsidRPr="00CC412F">
        <w:t>Gemensamma informationskomponenter</w:t>
      </w:r>
    </w:p>
    <w:p w14:paraId="11657325" w14:textId="03D71848" w:rsidR="00D4194A" w:rsidRPr="00CC412F" w:rsidRDefault="00D4194A" w:rsidP="00D4194A">
      <w:r w:rsidRPr="00CC412F">
        <w:t>De gemensamma informationskomponenter som används i detta kontrakt beskrivs i bi</w:t>
      </w:r>
      <w:r w:rsidR="00265DFD">
        <w:t>lagan ”Bilaga_Gemensamma_typer_4</w:t>
      </w:r>
      <w:r w:rsidRPr="00CC412F">
        <w:t>.pdf”</w:t>
      </w:r>
    </w:p>
    <w:p w14:paraId="01733B78" w14:textId="77777777" w:rsidR="00D4194A" w:rsidRPr="00CC412F" w:rsidRDefault="00D4194A" w:rsidP="00D4194A">
      <w:pPr>
        <w:spacing w:line="239" w:lineRule="auto"/>
        <w:ind w:right="145"/>
        <w:rPr>
          <w:spacing w:val="-1"/>
        </w:rPr>
      </w:pPr>
    </w:p>
    <w:p w14:paraId="3CBD24AA" w14:textId="77777777" w:rsidR="00D4194A" w:rsidRPr="00CC412F" w:rsidRDefault="00D4194A" w:rsidP="00D4194A">
      <w:pPr>
        <w:pStyle w:val="Rubrik3"/>
      </w:pPr>
      <w:bookmarkStart w:id="893" w:name="_Toc383102093"/>
      <w:r w:rsidRPr="00CC412F">
        <w:t>Version</w:t>
      </w:r>
      <w:bookmarkEnd w:id="893"/>
    </w:p>
    <w:p w14:paraId="3F345ED5" w14:textId="22175496" w:rsidR="00D4194A" w:rsidRPr="00CC412F" w:rsidRDefault="00D1188C" w:rsidP="00D4194A">
      <w:r w:rsidRPr="00CC412F">
        <w:t>2</w:t>
      </w:r>
      <w:r w:rsidR="00422022" w:rsidRPr="00CC412F">
        <w:t>.1</w:t>
      </w:r>
    </w:p>
    <w:p w14:paraId="5726E4D9" w14:textId="77777777" w:rsidR="00D4194A" w:rsidRPr="00CC412F" w:rsidRDefault="00D4194A" w:rsidP="00D4194A"/>
    <w:p w14:paraId="0A264003" w14:textId="77777777" w:rsidR="00D4194A" w:rsidRPr="00CC412F" w:rsidRDefault="00D4194A" w:rsidP="00D4194A">
      <w:pPr>
        <w:pStyle w:val="Rubrik3"/>
      </w:pPr>
      <w:bookmarkStart w:id="894" w:name="_Toc383102094"/>
      <w:r w:rsidRPr="00CC412F">
        <w:t>Fältregler</w:t>
      </w:r>
      <w:bookmarkEnd w:id="894"/>
    </w:p>
    <w:p w14:paraId="78726B22" w14:textId="77777777" w:rsidR="00D4194A" w:rsidRPr="00CC412F" w:rsidRDefault="00D4194A" w:rsidP="00D4194A">
      <w:r w:rsidRPr="00CC412F">
        <w:t xml:space="preserve">Nedanstående tabell beskriver varje element i begäran och svar. Har namnet en * finns ytterligare regler för detta element och beskrivs mer i detalj i stycket Regler. </w:t>
      </w:r>
    </w:p>
    <w:p w14:paraId="020DC5BA" w14:textId="77777777" w:rsidR="008A6494" w:rsidRPr="00CC412F" w:rsidRDefault="008A6494" w:rsidP="00D4194A"/>
    <w:tbl>
      <w:tblPr>
        <w:tblStyle w:val="TableNormal3"/>
        <w:tblW w:w="9640" w:type="dxa"/>
        <w:tblInd w:w="-136" w:type="dxa"/>
        <w:tblLayout w:type="fixed"/>
        <w:tblLook w:val="01E0" w:firstRow="1" w:lastRow="1" w:firstColumn="1" w:lastColumn="1" w:noHBand="0" w:noVBand="0"/>
      </w:tblPr>
      <w:tblGrid>
        <w:gridCol w:w="2836"/>
        <w:gridCol w:w="1559"/>
        <w:gridCol w:w="3969"/>
        <w:gridCol w:w="1276"/>
        <w:tblGridChange w:id="895">
          <w:tblGrid>
            <w:gridCol w:w="2836"/>
            <w:gridCol w:w="1559"/>
            <w:gridCol w:w="3969"/>
            <w:gridCol w:w="1276"/>
          </w:tblGrid>
        </w:tblGridChange>
      </w:tblGrid>
      <w:tr w:rsidR="008A6494" w:rsidRPr="006B6063" w14:paraId="33D0634B" w14:textId="77777777" w:rsidTr="00265DFD">
        <w:trPr>
          <w:trHeight w:hRule="exact" w:val="502"/>
          <w:tblHeader/>
        </w:trPr>
        <w:tc>
          <w:tcPr>
            <w:tcW w:w="283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6332A637" w14:textId="77777777" w:rsidR="008A6494" w:rsidRPr="006B6063" w:rsidRDefault="008A6494" w:rsidP="008A6494">
            <w:pPr>
              <w:widowControl/>
              <w:spacing w:line="226" w:lineRule="exact"/>
              <w:ind w:left="102"/>
              <w:rPr>
                <w:b/>
                <w:sz w:val="20"/>
                <w:szCs w:val="20"/>
                <w:lang w:val="sv-SE"/>
              </w:rPr>
            </w:pPr>
            <w:r w:rsidRPr="006B6063">
              <w:rPr>
                <w:b/>
                <w:sz w:val="20"/>
                <w:szCs w:val="20"/>
              </w:rPr>
              <w:t>Na</w:t>
            </w:r>
            <w:r w:rsidRPr="006B6063">
              <w:rPr>
                <w:b/>
                <w:spacing w:val="-3"/>
                <w:sz w:val="20"/>
                <w:szCs w:val="20"/>
              </w:rPr>
              <w:t>m</w:t>
            </w:r>
            <w:r w:rsidRPr="006B6063">
              <w:rPr>
                <w:b/>
                <w:sz w:val="20"/>
                <w:szCs w:val="20"/>
              </w:rPr>
              <w:t>n</w:t>
            </w:r>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291F6BBE" w14:textId="77777777" w:rsidR="008A6494" w:rsidRPr="006B6063" w:rsidRDefault="008A6494" w:rsidP="008A6494">
            <w:pPr>
              <w:widowControl/>
              <w:spacing w:line="226" w:lineRule="exact"/>
              <w:ind w:left="102"/>
              <w:rPr>
                <w:b/>
                <w:sz w:val="20"/>
                <w:szCs w:val="20"/>
                <w:lang w:val="sv-SE"/>
              </w:rPr>
            </w:pPr>
            <w:r w:rsidRPr="006B6063">
              <w:rPr>
                <w:b/>
                <w:sz w:val="20"/>
                <w:szCs w:val="20"/>
              </w:rPr>
              <w:t>T</w:t>
            </w:r>
            <w:r w:rsidRPr="006B6063">
              <w:rPr>
                <w:b/>
                <w:spacing w:val="-1"/>
                <w:sz w:val="20"/>
                <w:szCs w:val="20"/>
              </w:rPr>
              <w:t>y</w:t>
            </w:r>
            <w:r w:rsidRPr="006B6063">
              <w:rPr>
                <w:b/>
                <w:sz w:val="20"/>
                <w:szCs w:val="20"/>
              </w:rPr>
              <w:t>p</w:t>
            </w:r>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357510BF" w14:textId="77777777" w:rsidR="008A6494" w:rsidRPr="006B6063" w:rsidRDefault="008A6494" w:rsidP="008A6494">
            <w:pPr>
              <w:widowControl/>
              <w:spacing w:line="226" w:lineRule="exact"/>
              <w:ind w:left="102"/>
              <w:rPr>
                <w:b/>
                <w:sz w:val="20"/>
                <w:szCs w:val="20"/>
                <w:lang w:val="sv-SE"/>
              </w:rPr>
            </w:pPr>
            <w:r w:rsidRPr="006B6063">
              <w:rPr>
                <w:b/>
                <w:sz w:val="20"/>
                <w:szCs w:val="20"/>
              </w:rPr>
              <w:t>Ko</w:t>
            </w:r>
            <w:r w:rsidRPr="006B6063">
              <w:rPr>
                <w:b/>
                <w:spacing w:val="-2"/>
                <w:sz w:val="20"/>
                <w:szCs w:val="20"/>
              </w:rPr>
              <w:t>m</w:t>
            </w:r>
            <w:r w:rsidRPr="006B6063">
              <w:rPr>
                <w:b/>
                <w:spacing w:val="-3"/>
                <w:sz w:val="20"/>
                <w:szCs w:val="20"/>
              </w:rPr>
              <w:t>m</w:t>
            </w:r>
            <w:r w:rsidRPr="006B6063">
              <w:rPr>
                <w:b/>
                <w:sz w:val="20"/>
                <w:szCs w:val="20"/>
              </w:rPr>
              <w:t>entar</w:t>
            </w:r>
          </w:p>
        </w:tc>
        <w:tc>
          <w:tcPr>
            <w:tcW w:w="127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6710361E" w14:textId="77777777" w:rsidR="008A6494" w:rsidRPr="006B6063" w:rsidRDefault="008A6494" w:rsidP="003A6D72">
            <w:pPr>
              <w:widowControl/>
              <w:spacing w:line="226" w:lineRule="exact"/>
              <w:ind w:left="101"/>
              <w:jc w:val="center"/>
              <w:rPr>
                <w:b/>
                <w:sz w:val="20"/>
                <w:szCs w:val="20"/>
                <w:lang w:val="sv-SE"/>
              </w:rPr>
            </w:pPr>
            <w:r w:rsidRPr="006B6063">
              <w:rPr>
                <w:b/>
                <w:sz w:val="20"/>
                <w:szCs w:val="20"/>
              </w:rPr>
              <w:t>Ka</w:t>
            </w:r>
            <w:r w:rsidRPr="006B6063">
              <w:rPr>
                <w:b/>
                <w:spacing w:val="-1"/>
                <w:sz w:val="20"/>
                <w:szCs w:val="20"/>
              </w:rPr>
              <w:t>r</w:t>
            </w:r>
            <w:r w:rsidRPr="006B6063">
              <w:rPr>
                <w:b/>
                <w:sz w:val="20"/>
                <w:szCs w:val="20"/>
              </w:rPr>
              <w:t>di-</w:t>
            </w:r>
          </w:p>
          <w:p w14:paraId="73F908B8" w14:textId="77777777" w:rsidR="008A6494" w:rsidRPr="006B6063" w:rsidRDefault="008A6494" w:rsidP="003A6D72">
            <w:pPr>
              <w:widowControl/>
              <w:ind w:left="102"/>
              <w:jc w:val="center"/>
              <w:rPr>
                <w:sz w:val="20"/>
                <w:szCs w:val="20"/>
                <w:lang w:val="sv-SE"/>
              </w:rPr>
            </w:pPr>
            <w:r w:rsidRPr="006B6063">
              <w:rPr>
                <w:b/>
                <w:sz w:val="20"/>
                <w:szCs w:val="20"/>
              </w:rPr>
              <w:t>n</w:t>
            </w:r>
            <w:r w:rsidRPr="006B6063">
              <w:rPr>
                <w:b/>
                <w:spacing w:val="-1"/>
                <w:sz w:val="20"/>
                <w:szCs w:val="20"/>
              </w:rPr>
              <w:t>alitet</w:t>
            </w:r>
          </w:p>
        </w:tc>
      </w:tr>
      <w:tr w:rsidR="008A6494" w:rsidRPr="006B6063" w14:paraId="04866476" w14:textId="77777777" w:rsidTr="00265DFD">
        <w:trPr>
          <w:trHeight w:hRule="exact" w:val="240"/>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C7E162D" w14:textId="77777777" w:rsidR="008A6494" w:rsidRPr="006B6063" w:rsidRDefault="008A6494" w:rsidP="008A6494">
            <w:pPr>
              <w:widowControl/>
              <w:spacing w:line="227" w:lineRule="exact"/>
              <w:ind w:left="102"/>
              <w:rPr>
                <w:rFonts w:cs="Times New Roman"/>
                <w:b/>
                <w:sz w:val="20"/>
                <w:szCs w:val="20"/>
                <w:lang w:val="sv-SE"/>
              </w:rPr>
            </w:pPr>
            <w:r w:rsidRPr="006B6063">
              <w:rPr>
                <w:b/>
                <w:spacing w:val="-1"/>
                <w:sz w:val="20"/>
                <w:szCs w:val="20"/>
              </w:rPr>
              <w:t>Beg</w:t>
            </w:r>
            <w:r w:rsidRPr="006B6063">
              <w:rPr>
                <w:b/>
                <w:sz w:val="20"/>
                <w:szCs w:val="20"/>
              </w:rPr>
              <w:t>ä</w:t>
            </w:r>
            <w:r w:rsidRPr="006B6063">
              <w:rPr>
                <w:b/>
                <w:spacing w:val="-1"/>
                <w:sz w:val="20"/>
                <w:szCs w:val="20"/>
              </w:rPr>
              <w:t>ran</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6C25A5B2" w14:textId="77777777" w:rsidR="008A6494" w:rsidRPr="006B6063" w:rsidRDefault="008A6494" w:rsidP="008A6494">
            <w:pPr>
              <w:widowControl/>
              <w:rPr>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7B528656" w14:textId="77777777" w:rsidR="008A6494" w:rsidRPr="006B6063" w:rsidRDefault="008A6494" w:rsidP="008A6494">
            <w:pPr>
              <w:widowControl/>
              <w:rPr>
                <w:rFonts w:cs="Times New Roman"/>
                <w:sz w:val="20"/>
                <w:szCs w:val="20"/>
                <w:lang w:val="sv-SE"/>
              </w:rPr>
            </w:pP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27F88801" w14:textId="77777777" w:rsidR="008A6494" w:rsidRPr="006B6063" w:rsidRDefault="008A6494" w:rsidP="003A6D72">
            <w:pPr>
              <w:widowControl/>
              <w:jc w:val="center"/>
              <w:rPr>
                <w:rFonts w:cs="Times New Roman"/>
                <w:sz w:val="20"/>
                <w:szCs w:val="20"/>
                <w:lang w:val="sv-SE"/>
              </w:rPr>
            </w:pPr>
          </w:p>
        </w:tc>
      </w:tr>
      <w:tr w:rsidR="008A6494" w:rsidRPr="006B6063" w14:paraId="5A93ED99" w14:textId="77777777" w:rsidTr="00265DFD">
        <w:trPr>
          <w:trHeight w:hRule="exact" w:val="506"/>
          <w:tblHeader/>
        </w:trPr>
        <w:tc>
          <w:tcPr>
            <w:tcW w:w="2836" w:type="dxa"/>
            <w:tcBorders>
              <w:top w:val="single" w:sz="5" w:space="0" w:color="000000"/>
              <w:left w:val="single" w:sz="5" w:space="0" w:color="000000"/>
              <w:bottom w:val="single" w:sz="5" w:space="0" w:color="000000"/>
              <w:right w:val="single" w:sz="5" w:space="0" w:color="000000"/>
            </w:tcBorders>
          </w:tcPr>
          <w:p w14:paraId="32C8AB08" w14:textId="77777777" w:rsidR="008A6494" w:rsidRPr="006B6063" w:rsidRDefault="008A6494" w:rsidP="008A6494">
            <w:pPr>
              <w:widowControl/>
              <w:spacing w:line="227" w:lineRule="exact"/>
              <w:ind w:left="102"/>
              <w:rPr>
                <w:rFonts w:cs="Times New Roman"/>
                <w:sz w:val="20"/>
                <w:szCs w:val="20"/>
                <w:lang w:val="sv-SE"/>
              </w:rPr>
            </w:pPr>
            <w:r w:rsidRPr="006B6063">
              <w:rPr>
                <w:sz w:val="20"/>
                <w:szCs w:val="20"/>
              </w:rPr>
              <w:t xml:space="preserve">careUnitHSAId </w:t>
            </w:r>
          </w:p>
        </w:tc>
        <w:tc>
          <w:tcPr>
            <w:tcW w:w="1559" w:type="dxa"/>
            <w:tcBorders>
              <w:top w:val="single" w:sz="5" w:space="0" w:color="000000"/>
              <w:left w:val="single" w:sz="5" w:space="0" w:color="000000"/>
              <w:bottom w:val="single" w:sz="5" w:space="0" w:color="000000"/>
              <w:right w:val="single" w:sz="5" w:space="0" w:color="000000"/>
            </w:tcBorders>
          </w:tcPr>
          <w:p w14:paraId="5756132B"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HSAIdType</w:t>
            </w:r>
          </w:p>
        </w:tc>
        <w:tc>
          <w:tcPr>
            <w:tcW w:w="3969" w:type="dxa"/>
            <w:tcBorders>
              <w:top w:val="single" w:sz="5" w:space="0" w:color="000000"/>
              <w:left w:val="single" w:sz="5" w:space="0" w:color="000000"/>
              <w:bottom w:val="single" w:sz="5" w:space="0" w:color="000000"/>
              <w:right w:val="single" w:sz="5" w:space="0" w:color="000000"/>
            </w:tcBorders>
          </w:tcPr>
          <w:p w14:paraId="1C2A3A7B" w14:textId="77777777" w:rsidR="008A6494" w:rsidRPr="006B6063" w:rsidRDefault="008A6494" w:rsidP="008A6494">
            <w:pPr>
              <w:widowControl/>
              <w:spacing w:line="226" w:lineRule="exact"/>
              <w:ind w:left="102"/>
              <w:rPr>
                <w:rFonts w:cs="Times New Roman"/>
                <w:spacing w:val="-1"/>
                <w:sz w:val="20"/>
                <w:szCs w:val="20"/>
                <w:lang w:val="sv-SE"/>
              </w:rPr>
            </w:pPr>
            <w:r w:rsidRPr="000B0F50">
              <w:rPr>
                <w:spacing w:val="-1"/>
                <w:sz w:val="20"/>
                <w:szCs w:val="20"/>
                <w:lang w:val="sv-SE"/>
                <w:rPrChange w:id="896" w:author="Björn Genfors" w:date="2014-03-28T13:02:00Z">
                  <w:rPr>
                    <w:spacing w:val="-1"/>
                    <w:sz w:val="20"/>
                    <w:szCs w:val="20"/>
                  </w:rPr>
                </w:rPrChange>
              </w:rPr>
              <w:t>Filtrering på Vårdenhet vilket motsvarar careUnitHSAid i authorType.</w:t>
            </w:r>
          </w:p>
        </w:tc>
        <w:tc>
          <w:tcPr>
            <w:tcW w:w="1276" w:type="dxa"/>
            <w:tcBorders>
              <w:top w:val="single" w:sz="5" w:space="0" w:color="000000"/>
              <w:left w:val="single" w:sz="5" w:space="0" w:color="000000"/>
              <w:bottom w:val="single" w:sz="5" w:space="0" w:color="000000"/>
              <w:right w:val="single" w:sz="5" w:space="0" w:color="000000"/>
            </w:tcBorders>
          </w:tcPr>
          <w:p w14:paraId="1B123CB4" w14:textId="77777777" w:rsidR="008A6494" w:rsidRPr="006B6063" w:rsidRDefault="008A6494" w:rsidP="003A6D72">
            <w:pPr>
              <w:widowControl/>
              <w:spacing w:line="229" w:lineRule="exact"/>
              <w:ind w:left="102"/>
              <w:jc w:val="center"/>
              <w:rPr>
                <w:rFonts w:cs="Times New Roman"/>
                <w:sz w:val="20"/>
                <w:szCs w:val="20"/>
                <w:lang w:val="sv-SE"/>
              </w:rPr>
            </w:pPr>
            <w:r w:rsidRPr="006B6063">
              <w:rPr>
                <w:sz w:val="20"/>
                <w:szCs w:val="20"/>
              </w:rPr>
              <w:t>0.</w:t>
            </w:r>
            <w:r w:rsidRPr="006B6063">
              <w:rPr>
                <w:spacing w:val="-1"/>
                <w:sz w:val="20"/>
                <w:szCs w:val="20"/>
              </w:rPr>
              <w:t>.</w:t>
            </w:r>
            <w:r w:rsidRPr="006B6063">
              <w:rPr>
                <w:sz w:val="20"/>
                <w:szCs w:val="20"/>
              </w:rPr>
              <w:t>*</w:t>
            </w:r>
          </w:p>
          <w:p w14:paraId="25AF8BD3" w14:textId="77777777" w:rsidR="008A6494" w:rsidRPr="006B6063" w:rsidRDefault="008A6494" w:rsidP="003A6D72">
            <w:pPr>
              <w:widowControl/>
              <w:ind w:left="102"/>
              <w:jc w:val="center"/>
              <w:rPr>
                <w:rFonts w:cs="Times New Roman"/>
                <w:sz w:val="20"/>
                <w:szCs w:val="20"/>
                <w:lang w:val="sv-SE"/>
              </w:rPr>
            </w:pPr>
          </w:p>
        </w:tc>
      </w:tr>
      <w:tr w:rsidR="008A6494" w:rsidRPr="006B6063" w14:paraId="314B66C4" w14:textId="77777777" w:rsidTr="00265DFD">
        <w:trPr>
          <w:trHeight w:hRule="exact" w:val="2518"/>
          <w:tblHeader/>
        </w:trPr>
        <w:tc>
          <w:tcPr>
            <w:tcW w:w="2836" w:type="dxa"/>
            <w:tcBorders>
              <w:top w:val="single" w:sz="5" w:space="0" w:color="000000"/>
              <w:left w:val="single" w:sz="5" w:space="0" w:color="000000"/>
              <w:bottom w:val="single" w:sz="5" w:space="0" w:color="000000"/>
              <w:right w:val="single" w:sz="5" w:space="0" w:color="000000"/>
            </w:tcBorders>
          </w:tcPr>
          <w:p w14:paraId="780EFF83" w14:textId="77777777" w:rsidR="008A6494" w:rsidRPr="006B6063" w:rsidRDefault="008A6494" w:rsidP="008A6494">
            <w:pPr>
              <w:widowControl/>
              <w:spacing w:line="226" w:lineRule="exact"/>
              <w:ind w:left="102"/>
              <w:rPr>
                <w:rFonts w:cs="Times New Roman"/>
                <w:spacing w:val="-1"/>
                <w:sz w:val="20"/>
                <w:szCs w:val="20"/>
                <w:lang w:val="sv-SE"/>
              </w:rPr>
            </w:pPr>
            <w:r w:rsidRPr="006B6063">
              <w:rPr>
                <w:sz w:val="20"/>
                <w:szCs w:val="20"/>
              </w:rPr>
              <w:t>patientId</w:t>
            </w:r>
          </w:p>
        </w:tc>
        <w:tc>
          <w:tcPr>
            <w:tcW w:w="1559" w:type="dxa"/>
            <w:tcBorders>
              <w:top w:val="single" w:sz="5" w:space="0" w:color="000000"/>
              <w:left w:val="single" w:sz="5" w:space="0" w:color="000000"/>
              <w:bottom w:val="single" w:sz="5" w:space="0" w:color="000000"/>
              <w:right w:val="single" w:sz="5" w:space="0" w:color="000000"/>
            </w:tcBorders>
          </w:tcPr>
          <w:p w14:paraId="726D4B3C"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PersonIdType</w:t>
            </w:r>
          </w:p>
        </w:tc>
        <w:tc>
          <w:tcPr>
            <w:tcW w:w="3969" w:type="dxa"/>
            <w:tcBorders>
              <w:top w:val="single" w:sz="5" w:space="0" w:color="000000"/>
              <w:left w:val="single" w:sz="5" w:space="0" w:color="000000"/>
              <w:bottom w:val="single" w:sz="5" w:space="0" w:color="000000"/>
              <w:right w:val="single" w:sz="5" w:space="0" w:color="000000"/>
            </w:tcBorders>
          </w:tcPr>
          <w:p w14:paraId="65EC265E" w14:textId="77777777" w:rsidR="008A6494" w:rsidRPr="006B6063" w:rsidRDefault="008A6494" w:rsidP="008A6494">
            <w:pPr>
              <w:widowControl/>
              <w:spacing w:line="226" w:lineRule="exact"/>
              <w:ind w:left="102"/>
              <w:rPr>
                <w:rFonts w:cs="Times New Roman"/>
                <w:spacing w:val="-1"/>
                <w:sz w:val="20"/>
                <w:szCs w:val="20"/>
                <w:lang w:val="sv-SE"/>
              </w:rPr>
            </w:pPr>
            <w:r w:rsidRPr="000B0F50">
              <w:rPr>
                <w:spacing w:val="-1"/>
                <w:sz w:val="20"/>
                <w:szCs w:val="20"/>
                <w:lang w:val="sv-SE"/>
                <w:rPrChange w:id="897" w:author="Björn Genfors" w:date="2014-03-28T13:01:00Z">
                  <w:rPr>
                    <w:spacing w:val="-1"/>
                    <w:sz w:val="20"/>
                    <w:szCs w:val="20"/>
                  </w:rPr>
                </w:rPrChange>
              </w:rPr>
              <w:t xml:space="preserve">Id för patienten. </w:t>
            </w:r>
            <w:r w:rsidRPr="000B0F50">
              <w:rPr>
                <w:spacing w:val="-1"/>
                <w:sz w:val="20"/>
                <w:szCs w:val="20"/>
                <w:lang w:val="sv-SE"/>
                <w:rPrChange w:id="898" w:author="Björn Genfors" w:date="2014-03-28T13:01:00Z">
                  <w:rPr>
                    <w:spacing w:val="-1"/>
                    <w:sz w:val="20"/>
                    <w:szCs w:val="20"/>
                  </w:rPr>
                </w:rPrChange>
              </w:rPr>
              <w:br/>
              <w:t xml:space="preserve">value sätts till patientens identifierare. </w:t>
            </w:r>
            <w:r w:rsidRPr="000B0F50">
              <w:rPr>
                <w:spacing w:val="-1"/>
                <w:sz w:val="20"/>
                <w:szCs w:val="20"/>
                <w:lang w:val="sv-SE"/>
                <w:rPrChange w:id="899" w:author="Björn Genfors" w:date="2014-03-28T13:02:00Z">
                  <w:rPr>
                    <w:spacing w:val="-1"/>
                    <w:sz w:val="20"/>
                    <w:szCs w:val="20"/>
                  </w:rPr>
                </w:rPrChange>
              </w:rPr>
              <w:t>Anges med 12 tecken utan avskiljare.</w:t>
            </w:r>
            <w:r w:rsidRPr="000B0F50">
              <w:rPr>
                <w:spacing w:val="-1"/>
                <w:sz w:val="20"/>
                <w:szCs w:val="20"/>
                <w:lang w:val="sv-SE"/>
                <w:rPrChange w:id="900" w:author="Björn Genfors" w:date="2014-03-28T13:02:00Z">
                  <w:rPr>
                    <w:spacing w:val="-1"/>
                    <w:sz w:val="20"/>
                    <w:szCs w:val="20"/>
                  </w:rPr>
                </w:rPrChange>
              </w:rPr>
              <w:br/>
              <w:t xml:space="preserve">Type sätts till OID för typ av identifierare. </w:t>
            </w:r>
            <w:r w:rsidRPr="000B0F50">
              <w:rPr>
                <w:spacing w:val="-1"/>
                <w:sz w:val="20"/>
                <w:szCs w:val="20"/>
                <w:lang w:val="sv-SE"/>
                <w:rPrChange w:id="901" w:author="Björn Genfors" w:date="2014-03-28T13:02:00Z">
                  <w:rPr>
                    <w:spacing w:val="-1"/>
                    <w:sz w:val="20"/>
                    <w:szCs w:val="20"/>
                  </w:rPr>
                </w:rPrChange>
              </w:rPr>
              <w:br/>
              <w:t>För personnummer ska Skatteverkets personnummer (1.2.752.129.2.1.3.1).</w:t>
            </w:r>
            <w:r w:rsidRPr="000B0F50">
              <w:rPr>
                <w:spacing w:val="-1"/>
                <w:sz w:val="20"/>
                <w:szCs w:val="20"/>
                <w:lang w:val="sv-SE"/>
                <w:rPrChange w:id="902" w:author="Björn Genfors" w:date="2014-03-28T13:02:00Z">
                  <w:rPr>
                    <w:spacing w:val="-1"/>
                    <w:sz w:val="20"/>
                    <w:szCs w:val="20"/>
                  </w:rPr>
                </w:rPrChange>
              </w:rPr>
              <w:br/>
              <w:t>För samordningsnummer ska Skatteverkets samordningsnummer (1.2.752.129.2.1.3.3).</w:t>
            </w:r>
            <w:r w:rsidRPr="000B0F50">
              <w:rPr>
                <w:spacing w:val="-1"/>
                <w:sz w:val="20"/>
                <w:szCs w:val="20"/>
                <w:lang w:val="sv-SE"/>
                <w:rPrChange w:id="903" w:author="Björn Genfors" w:date="2014-03-28T13:02:00Z">
                  <w:rPr>
                    <w:spacing w:val="-1"/>
                    <w:sz w:val="20"/>
                    <w:szCs w:val="20"/>
                  </w:rPr>
                </w:rPrChange>
              </w:rPr>
              <w:br/>
              <w:t>För reservnummer används lokalt definierade reservnummet, exempelvis SLL reservnummer (1.2.752.97.3.1.3)</w:t>
            </w:r>
          </w:p>
        </w:tc>
        <w:tc>
          <w:tcPr>
            <w:tcW w:w="1276" w:type="dxa"/>
            <w:tcBorders>
              <w:top w:val="single" w:sz="5" w:space="0" w:color="000000"/>
              <w:left w:val="single" w:sz="5" w:space="0" w:color="000000"/>
              <w:bottom w:val="single" w:sz="5" w:space="0" w:color="000000"/>
              <w:right w:val="single" w:sz="5" w:space="0" w:color="000000"/>
            </w:tcBorders>
          </w:tcPr>
          <w:p w14:paraId="2F88E1CE" w14:textId="77777777" w:rsidR="008A6494" w:rsidRPr="006B6063" w:rsidRDefault="008A6494" w:rsidP="003A6D72">
            <w:pPr>
              <w:widowControl/>
              <w:spacing w:line="229" w:lineRule="exact"/>
              <w:ind w:left="102"/>
              <w:jc w:val="center"/>
              <w:rPr>
                <w:rFonts w:cs="Times New Roman"/>
                <w:sz w:val="20"/>
                <w:szCs w:val="20"/>
                <w:lang w:val="sv-SE"/>
              </w:rPr>
            </w:pPr>
            <w:r w:rsidRPr="006B6063">
              <w:rPr>
                <w:sz w:val="20"/>
                <w:szCs w:val="20"/>
              </w:rPr>
              <w:t>1..1</w:t>
            </w:r>
          </w:p>
        </w:tc>
      </w:tr>
      <w:tr w:rsidR="008A6494" w:rsidRPr="006B6063" w14:paraId="0BBAEFC9" w14:textId="77777777" w:rsidTr="00DE71B1">
        <w:tblPrEx>
          <w:tblW w:w="9640" w:type="dxa"/>
          <w:tblInd w:w="-136" w:type="dxa"/>
          <w:tblLayout w:type="fixed"/>
          <w:tblLook w:val="01E0" w:firstRow="1" w:lastRow="1" w:firstColumn="1" w:lastColumn="1" w:noHBand="0" w:noVBand="0"/>
          <w:tblPrExChange w:id="904" w:author="Björn Genfors" w:date="2014-03-28T14:32:00Z">
            <w:tblPrEx>
              <w:tblW w:w="9640" w:type="dxa"/>
              <w:tblInd w:w="-136" w:type="dxa"/>
              <w:tblLayout w:type="fixed"/>
              <w:tblLook w:val="01E0" w:firstRow="1" w:lastRow="1" w:firstColumn="1" w:lastColumn="1" w:noHBand="0" w:noVBand="0"/>
            </w:tblPrEx>
          </w:tblPrExChange>
        </w:tblPrEx>
        <w:trPr>
          <w:trHeight w:hRule="exact" w:val="1845"/>
          <w:tblHeader/>
          <w:trPrChange w:id="905" w:author="Björn Genfors" w:date="2014-03-28T14:32:00Z">
            <w:trPr>
              <w:trHeight w:hRule="exact" w:val="1842"/>
              <w:tblHeader/>
            </w:trPr>
          </w:trPrChange>
        </w:trPr>
        <w:tc>
          <w:tcPr>
            <w:tcW w:w="2836" w:type="dxa"/>
            <w:tcBorders>
              <w:top w:val="single" w:sz="5" w:space="0" w:color="000000"/>
              <w:left w:val="single" w:sz="5" w:space="0" w:color="000000"/>
              <w:bottom w:val="single" w:sz="5" w:space="0" w:color="000000"/>
              <w:right w:val="single" w:sz="5" w:space="0" w:color="000000"/>
            </w:tcBorders>
            <w:tcPrChange w:id="906" w:author="Björn Genfors" w:date="2014-03-28T14:32:00Z">
              <w:tcPr>
                <w:tcW w:w="2836" w:type="dxa"/>
                <w:tcBorders>
                  <w:top w:val="single" w:sz="5" w:space="0" w:color="000000"/>
                  <w:left w:val="single" w:sz="5" w:space="0" w:color="000000"/>
                  <w:bottom w:val="single" w:sz="5" w:space="0" w:color="000000"/>
                  <w:right w:val="single" w:sz="5" w:space="0" w:color="000000"/>
                </w:tcBorders>
              </w:tcPr>
            </w:tcPrChange>
          </w:tcPr>
          <w:p w14:paraId="34B23942" w14:textId="39610D8D" w:rsidR="008A6494" w:rsidRPr="006B6063" w:rsidRDefault="00265DFD" w:rsidP="008A6494">
            <w:pPr>
              <w:widowControl/>
              <w:spacing w:line="226" w:lineRule="exact"/>
              <w:ind w:left="102"/>
              <w:rPr>
                <w:rFonts w:cs="Times New Roman"/>
                <w:sz w:val="20"/>
                <w:szCs w:val="20"/>
                <w:lang w:val="sv-SE"/>
              </w:rPr>
            </w:pPr>
            <w:r w:rsidRPr="006B6063">
              <w:rPr>
                <w:sz w:val="20"/>
                <w:szCs w:val="20"/>
              </w:rPr>
              <w:t>date</w:t>
            </w:r>
            <w:r w:rsidR="008A6494" w:rsidRPr="006B6063">
              <w:rPr>
                <w:sz w:val="20"/>
                <w:szCs w:val="20"/>
              </w:rPr>
              <w:t>Period</w:t>
            </w:r>
          </w:p>
        </w:tc>
        <w:tc>
          <w:tcPr>
            <w:tcW w:w="1559" w:type="dxa"/>
            <w:tcBorders>
              <w:top w:val="single" w:sz="5" w:space="0" w:color="000000"/>
              <w:left w:val="single" w:sz="5" w:space="0" w:color="000000"/>
              <w:bottom w:val="single" w:sz="5" w:space="0" w:color="000000"/>
              <w:right w:val="single" w:sz="5" w:space="0" w:color="000000"/>
            </w:tcBorders>
            <w:tcPrChange w:id="907" w:author="Björn Genfors" w:date="2014-03-28T14:32:00Z">
              <w:tcPr>
                <w:tcW w:w="1559" w:type="dxa"/>
                <w:tcBorders>
                  <w:top w:val="single" w:sz="5" w:space="0" w:color="000000"/>
                  <w:left w:val="single" w:sz="5" w:space="0" w:color="000000"/>
                  <w:bottom w:val="single" w:sz="5" w:space="0" w:color="000000"/>
                  <w:right w:val="single" w:sz="5" w:space="0" w:color="000000"/>
                </w:tcBorders>
              </w:tcPr>
            </w:tcPrChange>
          </w:tcPr>
          <w:p w14:paraId="344B5A77"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DatePeriodType</w:t>
            </w:r>
          </w:p>
        </w:tc>
        <w:tc>
          <w:tcPr>
            <w:tcW w:w="3969" w:type="dxa"/>
            <w:tcBorders>
              <w:top w:val="single" w:sz="5" w:space="0" w:color="000000"/>
              <w:left w:val="single" w:sz="5" w:space="0" w:color="000000"/>
              <w:bottom w:val="single" w:sz="5" w:space="0" w:color="000000"/>
              <w:right w:val="single" w:sz="5" w:space="0" w:color="000000"/>
            </w:tcBorders>
            <w:tcPrChange w:id="908" w:author="Björn Genfors" w:date="2014-03-28T14:32:00Z">
              <w:tcPr>
                <w:tcW w:w="3969" w:type="dxa"/>
                <w:tcBorders>
                  <w:top w:val="single" w:sz="5" w:space="0" w:color="000000"/>
                  <w:left w:val="single" w:sz="5" w:space="0" w:color="000000"/>
                  <w:bottom w:val="single" w:sz="5" w:space="0" w:color="000000"/>
                  <w:right w:val="single" w:sz="5" w:space="0" w:color="000000"/>
                </w:tcBorders>
              </w:tcPr>
            </w:tcPrChange>
          </w:tcPr>
          <w:p w14:paraId="49DA57A1" w14:textId="30F9D9E9" w:rsidR="00DE71B1" w:rsidRPr="006B6063" w:rsidRDefault="008A6494" w:rsidP="00DE71B1">
            <w:pPr>
              <w:widowControl/>
              <w:spacing w:line="229" w:lineRule="exact"/>
              <w:ind w:left="102"/>
              <w:rPr>
                <w:rFonts w:cs="Times New Roman"/>
                <w:sz w:val="20"/>
                <w:szCs w:val="20"/>
                <w:lang w:val="sv-SE"/>
              </w:rPr>
              <w:pPrChange w:id="909" w:author="Björn Genfors" w:date="2014-03-28T14:32:00Z">
                <w:pPr>
                  <w:widowControl/>
                  <w:spacing w:line="229" w:lineRule="exact"/>
                  <w:ind w:left="102"/>
                </w:pPr>
              </w:pPrChange>
            </w:pPr>
            <w:commentRangeStart w:id="910"/>
            <w:del w:id="911" w:author="Björn Genfors" w:date="2014-03-28T14:32:00Z">
              <w:r w:rsidRPr="000B0F50" w:rsidDel="00DE71B1">
                <w:rPr>
                  <w:spacing w:val="-1"/>
                  <w:sz w:val="20"/>
                  <w:szCs w:val="20"/>
                  <w:lang w:val="sv-SE"/>
                  <w:rPrChange w:id="912" w:author="Björn Genfors" w:date="2014-03-28T13:02:00Z">
                    <w:rPr>
                      <w:spacing w:val="-1"/>
                      <w:sz w:val="20"/>
                      <w:szCs w:val="20"/>
                    </w:rPr>
                  </w:rPrChange>
                </w:rPr>
                <w:delText xml:space="preserve">Begränsning av sökningen i tid. Begränsningen sker genom att resultatet innehåller de poster som i något av de tidsfält som ingår i </w:delText>
              </w:r>
              <w:r w:rsidRPr="000B0F50" w:rsidDel="00DE71B1">
                <w:rPr>
                  <w:sz w:val="20"/>
                  <w:szCs w:val="20"/>
                  <w:lang w:val="sv-SE"/>
                  <w:rPrChange w:id="913" w:author="Björn Genfors" w:date="2014-03-28T13:02:00Z">
                    <w:rPr>
                      <w:sz w:val="20"/>
                      <w:szCs w:val="20"/>
                    </w:rPr>
                  </w:rPrChange>
                </w:rPr>
                <w:delText>maternityMedicalRecordHeader</w:delText>
              </w:r>
              <w:r w:rsidRPr="000B0F50" w:rsidDel="00DE71B1">
                <w:rPr>
                  <w:spacing w:val="-1"/>
                  <w:sz w:val="20"/>
                  <w:szCs w:val="20"/>
                  <w:lang w:val="sv-SE"/>
                  <w:rPrChange w:id="914" w:author="Björn Genfors" w:date="2014-03-28T13:02:00Z">
                    <w:rPr>
                      <w:spacing w:val="-1"/>
                      <w:sz w:val="20"/>
                      <w:szCs w:val="20"/>
                    </w:rPr>
                  </w:rPrChange>
                </w:rPr>
                <w:delText xml:space="preserve"> anger en tidpunkt som ligger inom det sökta tidsintervallet (start- och slutpunkt inkluderas i intervallet).</w:delText>
              </w:r>
              <w:commentRangeEnd w:id="910"/>
              <w:r w:rsidR="00265DFD" w:rsidRPr="006B6063" w:rsidDel="00DE71B1">
                <w:rPr>
                  <w:rStyle w:val="Kommentarsreferens"/>
                  <w:rFonts w:eastAsia="ヒラギノ角ゴ Pro W3" w:cs="Times New Roman"/>
                  <w:i/>
                  <w:color w:val="000000"/>
                  <w:sz w:val="20"/>
                  <w:szCs w:val="20"/>
                  <w:lang w:val="en-GB"/>
                </w:rPr>
                <w:commentReference w:id="910"/>
              </w:r>
            </w:del>
            <w:ins w:id="915" w:author="Björn Genfors" w:date="2014-03-28T14:32:00Z">
              <w:r w:rsidR="00DE71B1" w:rsidRPr="00DE71B1">
                <w:rPr>
                  <w:rFonts w:cs="Times New Roman"/>
                  <w:sz w:val="20"/>
                  <w:szCs w:val="20"/>
                  <w:lang w:val="sv-SE"/>
                </w:rPr>
                <w:t xml:space="preserve">Begränsning av sökningen i tid. Begränsningen sker genom att resultatet innehåller de poster vars, av </w:t>
              </w:r>
              <w:r w:rsidR="00DE71B1">
                <w:rPr>
                  <w:rFonts w:cs="Times New Roman"/>
                  <w:sz w:val="20"/>
                  <w:szCs w:val="20"/>
                  <w:lang w:val="sv-SE"/>
                </w:rPr>
                <w:t xml:space="preserve">i maternityMedicalHistoryHeader ingående </w:t>
              </w:r>
              <w:r w:rsidR="00DE71B1" w:rsidRPr="00DE71B1">
                <w:rPr>
                  <w:rFonts w:cs="Times New Roman"/>
                  <w:sz w:val="20"/>
                  <w:szCs w:val="20"/>
                  <w:lang w:val="sv-SE"/>
                </w:rPr>
                <w:t>tidsfälten, bildade tidsintervall till någon del överlappar med det tidsintervall som anges i begäran. Ändpunkterna inkluderas i respektive intervall.</w:t>
              </w:r>
            </w:ins>
          </w:p>
        </w:tc>
        <w:tc>
          <w:tcPr>
            <w:tcW w:w="1276" w:type="dxa"/>
            <w:tcBorders>
              <w:top w:val="single" w:sz="5" w:space="0" w:color="000000"/>
              <w:left w:val="single" w:sz="5" w:space="0" w:color="000000"/>
              <w:bottom w:val="single" w:sz="5" w:space="0" w:color="000000"/>
              <w:right w:val="single" w:sz="5" w:space="0" w:color="000000"/>
            </w:tcBorders>
            <w:tcPrChange w:id="916" w:author="Björn Genfors" w:date="2014-03-28T14:32:00Z">
              <w:tcPr>
                <w:tcW w:w="1276" w:type="dxa"/>
                <w:tcBorders>
                  <w:top w:val="single" w:sz="5" w:space="0" w:color="000000"/>
                  <w:left w:val="single" w:sz="5" w:space="0" w:color="000000"/>
                  <w:bottom w:val="single" w:sz="5" w:space="0" w:color="000000"/>
                  <w:right w:val="single" w:sz="5" w:space="0" w:color="000000"/>
                </w:tcBorders>
              </w:tcPr>
            </w:tcPrChange>
          </w:tcPr>
          <w:p w14:paraId="58609181" w14:textId="77777777" w:rsidR="008A6494" w:rsidRPr="006B6063" w:rsidRDefault="008A6494" w:rsidP="003A6D72">
            <w:pPr>
              <w:widowControl/>
              <w:spacing w:line="229" w:lineRule="exact"/>
              <w:ind w:left="102"/>
              <w:jc w:val="center"/>
              <w:rPr>
                <w:rFonts w:cs="Times New Roman"/>
                <w:sz w:val="20"/>
                <w:szCs w:val="20"/>
                <w:lang w:val="sv-SE"/>
              </w:rPr>
            </w:pPr>
            <w:r w:rsidRPr="006B6063">
              <w:rPr>
                <w:sz w:val="20"/>
                <w:szCs w:val="20"/>
              </w:rPr>
              <w:t>0..1</w:t>
            </w:r>
          </w:p>
        </w:tc>
      </w:tr>
      <w:tr w:rsidR="008A6494" w:rsidRPr="006B6063" w14:paraId="46179592" w14:textId="77777777" w:rsidTr="00265DFD">
        <w:trPr>
          <w:trHeight w:hRule="exact" w:val="287"/>
          <w:tblHeader/>
        </w:trPr>
        <w:tc>
          <w:tcPr>
            <w:tcW w:w="2836" w:type="dxa"/>
            <w:tcBorders>
              <w:top w:val="single" w:sz="5" w:space="0" w:color="000000"/>
              <w:left w:val="single" w:sz="5" w:space="0" w:color="000000"/>
              <w:bottom w:val="single" w:sz="5" w:space="0" w:color="000000"/>
              <w:right w:val="single" w:sz="5" w:space="0" w:color="000000"/>
            </w:tcBorders>
          </w:tcPr>
          <w:p w14:paraId="1D8DB768" w14:textId="77777777" w:rsidR="008A6494" w:rsidRPr="006B6063" w:rsidRDefault="008A6494" w:rsidP="008A6494">
            <w:pPr>
              <w:widowControl/>
              <w:spacing w:line="226" w:lineRule="exact"/>
              <w:ind w:left="102"/>
              <w:rPr>
                <w:rFonts w:cs="Times New Roman"/>
                <w:sz w:val="20"/>
                <w:szCs w:val="20"/>
                <w:lang w:val="sv-SE"/>
              </w:rPr>
            </w:pPr>
            <w:r w:rsidRPr="006B6063">
              <w:rPr>
                <w:sz w:val="20"/>
                <w:szCs w:val="20"/>
              </w:rPr>
              <w:t>../start</w:t>
            </w:r>
          </w:p>
        </w:tc>
        <w:tc>
          <w:tcPr>
            <w:tcW w:w="1559" w:type="dxa"/>
            <w:tcBorders>
              <w:top w:val="single" w:sz="5" w:space="0" w:color="000000"/>
              <w:left w:val="single" w:sz="5" w:space="0" w:color="000000"/>
              <w:bottom w:val="single" w:sz="5" w:space="0" w:color="000000"/>
              <w:right w:val="single" w:sz="5" w:space="0" w:color="000000"/>
            </w:tcBorders>
          </w:tcPr>
          <w:p w14:paraId="60C1CBE6"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05B81C76" w14:textId="77777777" w:rsidR="008A6494" w:rsidRPr="006B6063" w:rsidRDefault="008A6494" w:rsidP="008A6494">
            <w:pPr>
              <w:widowControl/>
              <w:spacing w:line="226" w:lineRule="exact"/>
              <w:ind w:left="102"/>
              <w:rPr>
                <w:rFonts w:cs="Times New Roman"/>
                <w:sz w:val="20"/>
                <w:szCs w:val="20"/>
                <w:lang w:val="sv-SE"/>
              </w:rPr>
            </w:pPr>
            <w:r w:rsidRPr="006B6063">
              <w:rPr>
                <w:spacing w:val="-1"/>
                <w:sz w:val="20"/>
                <w:szCs w:val="20"/>
              </w:rPr>
              <w:t>Startdatum. Format ÅÅÅÅMMDD.</w:t>
            </w:r>
          </w:p>
        </w:tc>
        <w:tc>
          <w:tcPr>
            <w:tcW w:w="1276" w:type="dxa"/>
            <w:tcBorders>
              <w:top w:val="single" w:sz="5" w:space="0" w:color="000000"/>
              <w:left w:val="single" w:sz="5" w:space="0" w:color="000000"/>
              <w:bottom w:val="single" w:sz="5" w:space="0" w:color="000000"/>
              <w:right w:val="single" w:sz="5" w:space="0" w:color="000000"/>
            </w:tcBorders>
          </w:tcPr>
          <w:p w14:paraId="03288F8C" w14:textId="77777777" w:rsidR="008A6494" w:rsidRPr="006B6063" w:rsidRDefault="008A6494" w:rsidP="003A6D72">
            <w:pPr>
              <w:widowControl/>
              <w:spacing w:line="229" w:lineRule="exact"/>
              <w:ind w:left="102"/>
              <w:jc w:val="center"/>
              <w:rPr>
                <w:rFonts w:cs="Times New Roman"/>
                <w:sz w:val="20"/>
                <w:szCs w:val="20"/>
                <w:lang w:val="sv-SE"/>
              </w:rPr>
            </w:pPr>
            <w:r w:rsidRPr="006B6063">
              <w:rPr>
                <w:sz w:val="20"/>
                <w:szCs w:val="20"/>
              </w:rPr>
              <w:t>1..1</w:t>
            </w:r>
          </w:p>
        </w:tc>
      </w:tr>
      <w:tr w:rsidR="008A6494" w:rsidRPr="006B6063" w14:paraId="27F89F90" w14:textId="77777777" w:rsidTr="00265DFD">
        <w:trPr>
          <w:trHeight w:hRule="exact" w:val="287"/>
          <w:tblHeader/>
        </w:trPr>
        <w:tc>
          <w:tcPr>
            <w:tcW w:w="2836" w:type="dxa"/>
            <w:tcBorders>
              <w:top w:val="single" w:sz="5" w:space="0" w:color="000000"/>
              <w:left w:val="single" w:sz="5" w:space="0" w:color="000000"/>
              <w:bottom w:val="single" w:sz="5" w:space="0" w:color="000000"/>
              <w:right w:val="single" w:sz="5" w:space="0" w:color="000000"/>
            </w:tcBorders>
          </w:tcPr>
          <w:p w14:paraId="11D1E639" w14:textId="77777777" w:rsidR="008A6494" w:rsidRPr="006B6063" w:rsidRDefault="008A6494" w:rsidP="008A6494">
            <w:pPr>
              <w:widowControl/>
              <w:spacing w:line="226" w:lineRule="exact"/>
              <w:ind w:left="102"/>
              <w:rPr>
                <w:rFonts w:cs="Times New Roman"/>
                <w:sz w:val="20"/>
                <w:szCs w:val="20"/>
                <w:lang w:val="sv-SE"/>
              </w:rPr>
            </w:pPr>
            <w:r w:rsidRPr="006B6063">
              <w:rPr>
                <w:sz w:val="20"/>
                <w:szCs w:val="20"/>
              </w:rPr>
              <w:t>../end</w:t>
            </w:r>
          </w:p>
        </w:tc>
        <w:tc>
          <w:tcPr>
            <w:tcW w:w="1559" w:type="dxa"/>
            <w:tcBorders>
              <w:top w:val="single" w:sz="5" w:space="0" w:color="000000"/>
              <w:left w:val="single" w:sz="5" w:space="0" w:color="000000"/>
              <w:bottom w:val="single" w:sz="5" w:space="0" w:color="000000"/>
              <w:right w:val="single" w:sz="5" w:space="0" w:color="000000"/>
            </w:tcBorders>
          </w:tcPr>
          <w:p w14:paraId="3C79DD91"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2A35DABE" w14:textId="77777777" w:rsidR="008A6494" w:rsidRPr="006B6063" w:rsidRDefault="008A6494" w:rsidP="008A6494">
            <w:pPr>
              <w:widowControl/>
              <w:spacing w:line="226" w:lineRule="exact"/>
              <w:ind w:left="102"/>
              <w:rPr>
                <w:rFonts w:cs="Times New Roman"/>
                <w:sz w:val="20"/>
                <w:szCs w:val="20"/>
                <w:lang w:val="sv-SE"/>
              </w:rPr>
            </w:pPr>
            <w:r w:rsidRPr="006B6063">
              <w:rPr>
                <w:spacing w:val="-1"/>
                <w:sz w:val="20"/>
                <w:szCs w:val="20"/>
              </w:rPr>
              <w:t>Slutdatum. Format ÅÅÅÅMMDD.</w:t>
            </w:r>
          </w:p>
        </w:tc>
        <w:tc>
          <w:tcPr>
            <w:tcW w:w="1276" w:type="dxa"/>
            <w:tcBorders>
              <w:top w:val="single" w:sz="5" w:space="0" w:color="000000"/>
              <w:left w:val="single" w:sz="5" w:space="0" w:color="000000"/>
              <w:bottom w:val="single" w:sz="5" w:space="0" w:color="000000"/>
              <w:right w:val="single" w:sz="5" w:space="0" w:color="000000"/>
            </w:tcBorders>
          </w:tcPr>
          <w:p w14:paraId="6F158768" w14:textId="77777777" w:rsidR="008A6494" w:rsidRPr="006B6063" w:rsidRDefault="008A6494" w:rsidP="003A6D72">
            <w:pPr>
              <w:widowControl/>
              <w:spacing w:line="229" w:lineRule="exact"/>
              <w:ind w:left="102"/>
              <w:jc w:val="center"/>
              <w:rPr>
                <w:rFonts w:cs="Times New Roman"/>
                <w:sz w:val="20"/>
                <w:szCs w:val="20"/>
                <w:lang w:val="sv-SE"/>
              </w:rPr>
            </w:pPr>
            <w:r w:rsidRPr="006B6063">
              <w:rPr>
                <w:sz w:val="20"/>
                <w:szCs w:val="20"/>
              </w:rPr>
              <w:t>1..1</w:t>
            </w:r>
          </w:p>
        </w:tc>
      </w:tr>
      <w:tr w:rsidR="008A6494" w:rsidRPr="006B6063" w14:paraId="761742C3" w14:textId="77777777" w:rsidTr="00265DFD">
        <w:trPr>
          <w:trHeight w:hRule="exact" w:val="2854"/>
          <w:tblHeader/>
        </w:trPr>
        <w:tc>
          <w:tcPr>
            <w:tcW w:w="2836" w:type="dxa"/>
            <w:tcBorders>
              <w:top w:val="single" w:sz="5" w:space="0" w:color="000000"/>
              <w:left w:val="single" w:sz="5" w:space="0" w:color="000000"/>
              <w:bottom w:val="single" w:sz="5" w:space="0" w:color="000000"/>
              <w:right w:val="single" w:sz="5" w:space="0" w:color="000000"/>
            </w:tcBorders>
          </w:tcPr>
          <w:p w14:paraId="080E17AE" w14:textId="77777777" w:rsidR="008A6494" w:rsidRPr="006B6063" w:rsidRDefault="008A6494" w:rsidP="008A6494">
            <w:pPr>
              <w:widowControl/>
              <w:spacing w:line="226" w:lineRule="exact"/>
              <w:ind w:left="102"/>
              <w:rPr>
                <w:rFonts w:cs="Times New Roman"/>
                <w:sz w:val="20"/>
                <w:szCs w:val="20"/>
                <w:lang w:val="sv-SE"/>
              </w:rPr>
            </w:pPr>
            <w:r w:rsidRPr="006B6063">
              <w:rPr>
                <w:sz w:val="20"/>
                <w:szCs w:val="20"/>
              </w:rPr>
              <w:lastRenderedPageBreak/>
              <w:t>sourceSystemHSAId</w:t>
            </w:r>
          </w:p>
        </w:tc>
        <w:tc>
          <w:tcPr>
            <w:tcW w:w="1559" w:type="dxa"/>
            <w:tcBorders>
              <w:top w:val="single" w:sz="5" w:space="0" w:color="000000"/>
              <w:left w:val="single" w:sz="5" w:space="0" w:color="000000"/>
              <w:bottom w:val="single" w:sz="5" w:space="0" w:color="000000"/>
              <w:right w:val="single" w:sz="5" w:space="0" w:color="000000"/>
            </w:tcBorders>
          </w:tcPr>
          <w:p w14:paraId="1FAF22D0"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HSAIdType</w:t>
            </w:r>
          </w:p>
        </w:tc>
        <w:tc>
          <w:tcPr>
            <w:tcW w:w="3969" w:type="dxa"/>
            <w:tcBorders>
              <w:top w:val="single" w:sz="5" w:space="0" w:color="000000"/>
              <w:left w:val="single" w:sz="5" w:space="0" w:color="000000"/>
              <w:bottom w:val="single" w:sz="5" w:space="0" w:color="000000"/>
              <w:right w:val="single" w:sz="5" w:space="0" w:color="000000"/>
            </w:tcBorders>
          </w:tcPr>
          <w:p w14:paraId="1CD74CAC" w14:textId="77777777" w:rsidR="008A6494" w:rsidRPr="006B6063" w:rsidRDefault="008A6494" w:rsidP="008A6494">
            <w:pPr>
              <w:widowControl/>
              <w:spacing w:line="226" w:lineRule="exact"/>
              <w:ind w:left="102"/>
              <w:rPr>
                <w:rFonts w:cs="Times New Roman"/>
                <w:sz w:val="20"/>
                <w:szCs w:val="20"/>
                <w:lang w:val="sv-SE"/>
              </w:rPr>
            </w:pPr>
            <w:commentRangeStart w:id="917"/>
            <w:r w:rsidRPr="000B0F50">
              <w:rPr>
                <w:sz w:val="20"/>
                <w:szCs w:val="20"/>
                <w:lang w:val="sv-SE"/>
                <w:rPrChange w:id="918" w:author="Björn Genfors" w:date="2014-03-28T13:02:00Z">
                  <w:rPr>
                    <w:sz w:val="20"/>
                    <w:szCs w:val="20"/>
                  </w:rPr>
                </w:rPrChange>
              </w:rPr>
              <w:t xml:space="preserve">Begränsar sökningen till dokument som är skapade i angivet system. </w:t>
            </w:r>
          </w:p>
          <w:p w14:paraId="0AA5246D" w14:textId="77777777" w:rsidR="008A6494" w:rsidRPr="006B6063" w:rsidRDefault="008A6494" w:rsidP="008A6494">
            <w:pPr>
              <w:widowControl/>
              <w:spacing w:line="226" w:lineRule="exact"/>
              <w:ind w:left="102"/>
              <w:rPr>
                <w:rFonts w:cs="Times New Roman"/>
                <w:sz w:val="20"/>
                <w:szCs w:val="20"/>
                <w:lang w:val="sv-SE"/>
              </w:rPr>
            </w:pPr>
          </w:p>
          <w:p w14:paraId="7C731713" w14:textId="77777777" w:rsidR="008A6494" w:rsidRPr="006B6063" w:rsidRDefault="008A6494" w:rsidP="008A6494">
            <w:pPr>
              <w:widowControl/>
              <w:spacing w:line="226" w:lineRule="exact"/>
              <w:ind w:left="102"/>
              <w:rPr>
                <w:rFonts w:cs="Times New Roman"/>
                <w:sz w:val="20"/>
                <w:szCs w:val="20"/>
                <w:lang w:val="sv-SE"/>
              </w:rPr>
            </w:pPr>
            <w:r w:rsidRPr="000B0F50">
              <w:rPr>
                <w:sz w:val="20"/>
                <w:szCs w:val="20"/>
                <w:lang w:val="sv-SE"/>
                <w:rPrChange w:id="919" w:author="Björn Genfors" w:date="2014-03-28T13:02:00Z">
                  <w:rPr>
                    <w:sz w:val="20"/>
                    <w:szCs w:val="20"/>
                  </w:rPr>
                </w:rPrChange>
              </w:rPr>
              <w:t>Värdet på detta fält måste överensstämma med värdet på logicalAddress i anropets tekniska kuvertering (ex. SOAP-header).</w:t>
            </w:r>
          </w:p>
          <w:p w14:paraId="66493DEB" w14:textId="77777777" w:rsidR="008A6494" w:rsidRPr="006B6063" w:rsidRDefault="008A6494" w:rsidP="008A6494">
            <w:pPr>
              <w:widowControl/>
              <w:spacing w:line="226" w:lineRule="exact"/>
              <w:ind w:left="102"/>
              <w:rPr>
                <w:rFonts w:cs="Times New Roman"/>
                <w:spacing w:val="-1"/>
                <w:sz w:val="20"/>
                <w:szCs w:val="20"/>
                <w:lang w:val="sv-SE"/>
              </w:rPr>
            </w:pPr>
          </w:p>
          <w:p w14:paraId="22D950B1" w14:textId="77777777" w:rsidR="008A6494" w:rsidRPr="006B6063" w:rsidRDefault="008A6494" w:rsidP="008A6494">
            <w:pPr>
              <w:widowControl/>
              <w:spacing w:line="226" w:lineRule="exact"/>
              <w:ind w:left="102"/>
              <w:rPr>
                <w:rFonts w:cs="Times New Roman"/>
                <w:sz w:val="20"/>
                <w:szCs w:val="20"/>
                <w:lang w:val="sv-SE"/>
              </w:rPr>
            </w:pPr>
            <w:r w:rsidRPr="000B0F50">
              <w:rPr>
                <w:sz w:val="20"/>
                <w:szCs w:val="20"/>
                <w:lang w:val="sv-SE"/>
                <w:rPrChange w:id="920" w:author="Björn Genfors" w:date="2014-03-28T13:02:00Z">
                  <w:rPr>
                    <w:sz w:val="20"/>
                    <w:szCs w:val="20"/>
                  </w:rPr>
                </w:rPrChange>
              </w:rPr>
              <w:t>Det innebär i praktiken att aggregerande tjänster inte används när detta fält anges.</w:t>
            </w:r>
          </w:p>
          <w:p w14:paraId="05F9547F" w14:textId="77777777" w:rsidR="008A6494" w:rsidRPr="006B6063" w:rsidRDefault="008A6494" w:rsidP="008A6494">
            <w:pPr>
              <w:widowControl/>
              <w:spacing w:line="226" w:lineRule="exact"/>
              <w:ind w:left="102"/>
              <w:rPr>
                <w:rFonts w:cs="Times New Roman"/>
                <w:sz w:val="20"/>
                <w:szCs w:val="20"/>
                <w:lang w:val="sv-SE"/>
              </w:rPr>
            </w:pPr>
          </w:p>
          <w:p w14:paraId="492B3679" w14:textId="77777777" w:rsidR="008A6494" w:rsidRPr="006B6063" w:rsidRDefault="008A6494" w:rsidP="008A6494">
            <w:pPr>
              <w:widowControl/>
              <w:spacing w:line="229" w:lineRule="exact"/>
              <w:ind w:left="102"/>
              <w:rPr>
                <w:rFonts w:cs="Times New Roman"/>
                <w:sz w:val="20"/>
                <w:szCs w:val="20"/>
                <w:lang w:val="sv-SE"/>
              </w:rPr>
            </w:pPr>
            <w:r w:rsidRPr="000B0F50">
              <w:rPr>
                <w:sz w:val="20"/>
                <w:szCs w:val="20"/>
                <w:lang w:val="sv-SE"/>
                <w:rPrChange w:id="921" w:author="Björn Genfors" w:date="2014-03-28T13:02:00Z">
                  <w:rPr>
                    <w:sz w:val="20"/>
                    <w:szCs w:val="20"/>
                  </w:rPr>
                </w:rPrChange>
              </w:rPr>
              <w:t>Fältet är tvingande om careContactId angivits.</w:t>
            </w:r>
            <w:commentRangeEnd w:id="917"/>
            <w:r w:rsidR="00265DFD" w:rsidRPr="006B6063">
              <w:rPr>
                <w:rStyle w:val="Kommentarsreferens"/>
                <w:rFonts w:eastAsia="ヒラギノ角ゴ Pro W3" w:cs="Times New Roman"/>
                <w:i/>
                <w:color w:val="000000"/>
                <w:sz w:val="20"/>
                <w:szCs w:val="20"/>
                <w:lang w:val="en-GB"/>
              </w:rPr>
              <w:commentReference w:id="917"/>
            </w:r>
          </w:p>
        </w:tc>
        <w:tc>
          <w:tcPr>
            <w:tcW w:w="1276" w:type="dxa"/>
            <w:tcBorders>
              <w:top w:val="single" w:sz="5" w:space="0" w:color="000000"/>
              <w:left w:val="single" w:sz="5" w:space="0" w:color="000000"/>
              <w:bottom w:val="single" w:sz="5" w:space="0" w:color="000000"/>
              <w:right w:val="single" w:sz="5" w:space="0" w:color="000000"/>
            </w:tcBorders>
          </w:tcPr>
          <w:p w14:paraId="19D58B7D" w14:textId="77777777" w:rsidR="008A6494" w:rsidRPr="006B6063" w:rsidRDefault="008A6494" w:rsidP="003A6D72">
            <w:pPr>
              <w:widowControl/>
              <w:spacing w:line="229" w:lineRule="exact"/>
              <w:ind w:left="102"/>
              <w:jc w:val="center"/>
              <w:rPr>
                <w:rFonts w:cs="Times New Roman"/>
                <w:sz w:val="20"/>
                <w:szCs w:val="20"/>
                <w:lang w:val="sv-SE"/>
              </w:rPr>
            </w:pPr>
            <w:r w:rsidRPr="006B6063">
              <w:rPr>
                <w:sz w:val="20"/>
                <w:szCs w:val="20"/>
              </w:rPr>
              <w:t>0..1</w:t>
            </w:r>
          </w:p>
          <w:p w14:paraId="3054F17C" w14:textId="77777777" w:rsidR="008A6494" w:rsidRPr="006B6063" w:rsidRDefault="008A6494" w:rsidP="003A6D72">
            <w:pPr>
              <w:widowControl/>
              <w:spacing w:line="229" w:lineRule="exact"/>
              <w:ind w:left="102"/>
              <w:jc w:val="center"/>
              <w:rPr>
                <w:rFonts w:cs="Times New Roman"/>
                <w:sz w:val="20"/>
                <w:szCs w:val="20"/>
                <w:lang w:val="sv-SE"/>
              </w:rPr>
            </w:pPr>
          </w:p>
          <w:p w14:paraId="45C0E8EE" w14:textId="77777777" w:rsidR="008A6494" w:rsidRPr="006B6063" w:rsidRDefault="008A6494" w:rsidP="003A6D72">
            <w:pPr>
              <w:widowControl/>
              <w:spacing w:line="229" w:lineRule="exact"/>
              <w:ind w:left="102"/>
              <w:jc w:val="center"/>
              <w:rPr>
                <w:rFonts w:cs="Times New Roman"/>
                <w:sz w:val="20"/>
                <w:szCs w:val="20"/>
                <w:lang w:val="sv-SE"/>
              </w:rPr>
            </w:pPr>
          </w:p>
          <w:p w14:paraId="14B4C5DC" w14:textId="77777777" w:rsidR="008A6494" w:rsidRPr="006B6063" w:rsidRDefault="008A6494" w:rsidP="003A6D72">
            <w:pPr>
              <w:widowControl/>
              <w:spacing w:line="229" w:lineRule="exact"/>
              <w:ind w:left="102"/>
              <w:jc w:val="center"/>
              <w:rPr>
                <w:rFonts w:cs="Times New Roman"/>
                <w:sz w:val="20"/>
                <w:szCs w:val="20"/>
                <w:lang w:val="sv-SE"/>
              </w:rPr>
            </w:pPr>
          </w:p>
        </w:tc>
      </w:tr>
      <w:tr w:rsidR="008A6494" w:rsidRPr="006B6063" w14:paraId="3014B8BA" w14:textId="77777777" w:rsidTr="00265DFD">
        <w:trPr>
          <w:trHeight w:hRule="exact" w:val="1124"/>
          <w:tblHeader/>
        </w:trPr>
        <w:tc>
          <w:tcPr>
            <w:tcW w:w="2836" w:type="dxa"/>
            <w:tcBorders>
              <w:top w:val="single" w:sz="5" w:space="0" w:color="000000"/>
              <w:left w:val="single" w:sz="5" w:space="0" w:color="000000"/>
              <w:bottom w:val="single" w:sz="5" w:space="0" w:color="000000"/>
              <w:right w:val="single" w:sz="5" w:space="0" w:color="000000"/>
            </w:tcBorders>
          </w:tcPr>
          <w:p w14:paraId="75693BBB" w14:textId="77777777" w:rsidR="008A6494" w:rsidRPr="006B6063" w:rsidRDefault="008A6494" w:rsidP="008A6494">
            <w:pPr>
              <w:widowControl/>
              <w:spacing w:line="226" w:lineRule="exact"/>
              <w:ind w:left="102"/>
              <w:rPr>
                <w:rFonts w:cs="Times New Roman"/>
                <w:b/>
                <w:sz w:val="20"/>
                <w:szCs w:val="20"/>
                <w:lang w:val="sv-SE"/>
              </w:rPr>
            </w:pPr>
            <w:r w:rsidRPr="006B6063">
              <w:rPr>
                <w:sz w:val="20"/>
                <w:szCs w:val="20"/>
              </w:rPr>
              <w:t>careContactId</w:t>
            </w:r>
          </w:p>
        </w:tc>
        <w:tc>
          <w:tcPr>
            <w:tcW w:w="1559" w:type="dxa"/>
            <w:tcBorders>
              <w:top w:val="single" w:sz="5" w:space="0" w:color="000000"/>
              <w:left w:val="single" w:sz="5" w:space="0" w:color="000000"/>
              <w:bottom w:val="single" w:sz="5" w:space="0" w:color="000000"/>
              <w:right w:val="single" w:sz="5" w:space="0" w:color="000000"/>
            </w:tcBorders>
          </w:tcPr>
          <w:p w14:paraId="61256FBD" w14:textId="77777777" w:rsidR="008A6494" w:rsidRPr="006B6063" w:rsidRDefault="008A6494" w:rsidP="008A6494">
            <w:pPr>
              <w:widowControl/>
              <w:spacing w:line="226" w:lineRule="exact"/>
              <w:ind w:left="102"/>
              <w:rPr>
                <w:rFonts w:cs="Times New Roman"/>
                <w:sz w:val="20"/>
                <w:szCs w:val="20"/>
                <w:lang w:val="sv-SE"/>
              </w:rPr>
            </w:pPr>
            <w:r w:rsidRPr="006B6063">
              <w:rPr>
                <w:spacing w:val="-1"/>
                <w:sz w:val="20"/>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743C9AC5" w14:textId="77777777" w:rsidR="008A6494" w:rsidRPr="006B6063" w:rsidRDefault="008A6494" w:rsidP="008A6494">
            <w:pPr>
              <w:widowControl/>
              <w:spacing w:line="229" w:lineRule="exact"/>
              <w:ind w:left="102"/>
              <w:rPr>
                <w:rFonts w:cs="Times New Roman"/>
                <w:sz w:val="20"/>
                <w:szCs w:val="20"/>
                <w:lang w:val="sv-SE"/>
              </w:rPr>
            </w:pPr>
            <w:r w:rsidRPr="000B0F50">
              <w:rPr>
                <w:spacing w:val="-1"/>
                <w:sz w:val="20"/>
                <w:szCs w:val="20"/>
                <w:lang w:val="sv-SE"/>
                <w:rPrChange w:id="922" w:author="Björn Genfors" w:date="2014-03-28T13:02:00Z">
                  <w:rPr>
                    <w:spacing w:val="-1"/>
                    <w:sz w:val="20"/>
                    <w:szCs w:val="20"/>
                  </w:rPr>
                </w:rPrChange>
              </w:rPr>
              <w:t xml:space="preserve">Begränsar sökningen till den vård- och omsorgskontakt som föranlett den information som omfattas av dokumentet. </w:t>
            </w:r>
            <w:r w:rsidRPr="006B6063">
              <w:rPr>
                <w:spacing w:val="-1"/>
                <w:sz w:val="20"/>
                <w:szCs w:val="20"/>
              </w:rPr>
              <w:t>Identiteten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540A7419" w14:textId="77777777" w:rsidR="008A6494" w:rsidRPr="006B6063" w:rsidRDefault="008A6494" w:rsidP="003A6D72">
            <w:pPr>
              <w:widowControl/>
              <w:spacing w:line="229" w:lineRule="exact"/>
              <w:ind w:left="102"/>
              <w:jc w:val="center"/>
              <w:rPr>
                <w:rFonts w:cs="Times New Roman"/>
                <w:sz w:val="20"/>
                <w:szCs w:val="20"/>
                <w:lang w:val="sv-SE"/>
              </w:rPr>
            </w:pPr>
            <w:r w:rsidRPr="006B6063">
              <w:rPr>
                <w:sz w:val="20"/>
                <w:szCs w:val="20"/>
              </w:rPr>
              <w:t>0..*</w:t>
            </w:r>
          </w:p>
        </w:tc>
      </w:tr>
      <w:tr w:rsidR="008A6494" w:rsidRPr="006B6063" w14:paraId="20583E37" w14:textId="77777777" w:rsidTr="00265DFD">
        <w:trPr>
          <w:trHeight w:hRule="exact" w:val="285"/>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16B32CC" w14:textId="77777777" w:rsidR="008A6494" w:rsidRPr="006B6063" w:rsidRDefault="008A6494" w:rsidP="008A6494">
            <w:pPr>
              <w:widowControl/>
              <w:spacing w:line="226" w:lineRule="exact"/>
              <w:ind w:left="102"/>
              <w:rPr>
                <w:rFonts w:cs="Times New Roman"/>
                <w:sz w:val="20"/>
                <w:szCs w:val="20"/>
                <w:lang w:val="sv-SE"/>
              </w:rPr>
            </w:pPr>
            <w:r w:rsidRPr="006B6063">
              <w:rPr>
                <w:b/>
                <w:sz w:val="20"/>
                <w:szCs w:val="20"/>
              </w:rPr>
              <w:t>Sv</w:t>
            </w:r>
            <w:r w:rsidRPr="006B6063">
              <w:rPr>
                <w:b/>
                <w:spacing w:val="-1"/>
                <w:sz w:val="20"/>
                <w:szCs w:val="20"/>
              </w:rPr>
              <w:t>a</w:t>
            </w:r>
            <w:r w:rsidRPr="006B6063">
              <w:rPr>
                <w:b/>
                <w:sz w:val="20"/>
                <w:szCs w:val="20"/>
              </w:rPr>
              <w:t>r</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8886CD1" w14:textId="77777777" w:rsidR="008A6494" w:rsidRPr="006B6063" w:rsidRDefault="008A6494" w:rsidP="008A6494">
            <w:pPr>
              <w:widowControl/>
              <w:rPr>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74C343F3" w14:textId="77777777" w:rsidR="008A6494" w:rsidRPr="006B6063" w:rsidRDefault="008A6494" w:rsidP="008A6494">
            <w:pPr>
              <w:widowControl/>
              <w:rPr>
                <w:rFonts w:cs="Times New Roman"/>
                <w:spacing w:val="-1"/>
                <w:sz w:val="20"/>
                <w:szCs w:val="20"/>
                <w:lang w:val="sv-SE"/>
              </w:rPr>
            </w:pP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212A533" w14:textId="77777777" w:rsidR="008A6494" w:rsidRPr="006B6063" w:rsidRDefault="008A6494" w:rsidP="003A6D72">
            <w:pPr>
              <w:widowControl/>
              <w:jc w:val="center"/>
              <w:rPr>
                <w:rFonts w:cs="Times New Roman"/>
                <w:sz w:val="20"/>
                <w:szCs w:val="20"/>
                <w:lang w:val="sv-SE"/>
              </w:rPr>
            </w:pPr>
          </w:p>
        </w:tc>
      </w:tr>
      <w:tr w:rsidR="008A6494" w:rsidRPr="006B6063" w14:paraId="030670D8" w14:textId="77777777" w:rsidTr="00265DFD">
        <w:trPr>
          <w:trHeight w:hRule="exact" w:val="495"/>
          <w:tblHeader/>
        </w:trPr>
        <w:tc>
          <w:tcPr>
            <w:tcW w:w="2836" w:type="dxa"/>
            <w:tcBorders>
              <w:top w:val="single" w:sz="5" w:space="0" w:color="000000"/>
              <w:left w:val="single" w:sz="5" w:space="0" w:color="000000"/>
              <w:bottom w:val="single" w:sz="5" w:space="0" w:color="000000"/>
              <w:right w:val="single" w:sz="5" w:space="0" w:color="000000"/>
            </w:tcBorders>
          </w:tcPr>
          <w:p w14:paraId="74578FA8" w14:textId="77777777" w:rsidR="008A6494" w:rsidRPr="006B6063" w:rsidRDefault="008A6494" w:rsidP="008A6494">
            <w:pPr>
              <w:widowControl/>
              <w:spacing w:line="226" w:lineRule="exact"/>
              <w:ind w:left="102"/>
              <w:rPr>
                <w:rFonts w:cs="Times New Roman"/>
                <w:sz w:val="20"/>
                <w:szCs w:val="20"/>
                <w:lang w:val="sv-SE"/>
              </w:rPr>
            </w:pPr>
            <w:r w:rsidRPr="006B6063">
              <w:rPr>
                <w:sz w:val="20"/>
                <w:szCs w:val="20"/>
              </w:rPr>
              <w:t>maternityMedicalRecord</w:t>
            </w:r>
          </w:p>
        </w:tc>
        <w:tc>
          <w:tcPr>
            <w:tcW w:w="1559" w:type="dxa"/>
            <w:tcBorders>
              <w:top w:val="single" w:sz="5" w:space="0" w:color="000000"/>
              <w:left w:val="single" w:sz="5" w:space="0" w:color="000000"/>
              <w:bottom w:val="single" w:sz="5" w:space="0" w:color="000000"/>
              <w:right w:val="single" w:sz="5" w:space="0" w:color="000000"/>
            </w:tcBorders>
          </w:tcPr>
          <w:p w14:paraId="5E2F2268" w14:textId="77777777" w:rsidR="008A6494" w:rsidRPr="006B6063" w:rsidRDefault="008A6494" w:rsidP="008A6494">
            <w:pPr>
              <w:widowControl/>
              <w:spacing w:line="226" w:lineRule="exact"/>
              <w:ind w:left="102"/>
              <w:rPr>
                <w:rFonts w:cs="Times New Roman"/>
                <w:sz w:val="20"/>
                <w:szCs w:val="20"/>
                <w:lang w:val="sv-SE"/>
              </w:rPr>
            </w:pPr>
            <w:r w:rsidRPr="006B6063">
              <w:rPr>
                <w:sz w:val="20"/>
                <w:szCs w:val="20"/>
              </w:rPr>
              <w:t xml:space="preserve">MaternityMedicalRecordType </w:t>
            </w:r>
          </w:p>
        </w:tc>
        <w:tc>
          <w:tcPr>
            <w:tcW w:w="3969" w:type="dxa"/>
            <w:tcBorders>
              <w:top w:val="single" w:sz="5" w:space="0" w:color="000000"/>
              <w:left w:val="single" w:sz="5" w:space="0" w:color="000000"/>
              <w:bottom w:val="single" w:sz="5" w:space="0" w:color="000000"/>
              <w:right w:val="single" w:sz="5" w:space="0" w:color="000000"/>
            </w:tcBorders>
          </w:tcPr>
          <w:p w14:paraId="5147CBB8" w14:textId="77777777" w:rsidR="008A6494" w:rsidRPr="006B6063" w:rsidRDefault="008A6494" w:rsidP="000320F0">
            <w:pPr>
              <w:widowControl/>
              <w:spacing w:line="229" w:lineRule="exact"/>
              <w:ind w:left="142"/>
              <w:rPr>
                <w:rFonts w:cs="Times New Roman"/>
                <w:spacing w:val="-1"/>
                <w:sz w:val="20"/>
                <w:szCs w:val="20"/>
                <w:lang w:val="sv-SE"/>
              </w:rPr>
            </w:pPr>
            <w:r w:rsidRPr="006B6063">
              <w:rPr>
                <w:sz w:val="20"/>
                <w:szCs w:val="20"/>
              </w:rPr>
              <w:t>En moders mödravårdsjournal.</w:t>
            </w:r>
          </w:p>
          <w:p w14:paraId="4A5F26D0" w14:textId="77777777" w:rsidR="008A6494" w:rsidRPr="006B6063" w:rsidRDefault="008A6494" w:rsidP="000320F0">
            <w:pPr>
              <w:widowControl/>
              <w:ind w:left="142"/>
              <w:rPr>
                <w:rFonts w:cs="Times New Roman"/>
                <w:b/>
                <w:bCs/>
                <w:sz w:val="20"/>
                <w:szCs w:val="20"/>
                <w:lang w:val="sv-SE"/>
              </w:rPr>
            </w:pPr>
          </w:p>
          <w:p w14:paraId="3F60D2A7" w14:textId="77777777" w:rsidR="008A6494" w:rsidRPr="006B6063" w:rsidRDefault="008A6494" w:rsidP="000320F0">
            <w:pPr>
              <w:widowControl/>
              <w:spacing w:line="229" w:lineRule="exact"/>
              <w:ind w:left="142"/>
              <w:rPr>
                <w:rFonts w:cs="Times New Roman"/>
                <w:sz w:val="20"/>
                <w:szCs w:val="20"/>
                <w:lang w:val="sv-SE"/>
              </w:rPr>
            </w:pPr>
          </w:p>
        </w:tc>
        <w:tc>
          <w:tcPr>
            <w:tcW w:w="1276" w:type="dxa"/>
            <w:tcBorders>
              <w:top w:val="single" w:sz="5" w:space="0" w:color="000000"/>
              <w:left w:val="single" w:sz="5" w:space="0" w:color="000000"/>
              <w:bottom w:val="single" w:sz="5" w:space="0" w:color="000000"/>
              <w:right w:val="single" w:sz="5" w:space="0" w:color="000000"/>
            </w:tcBorders>
          </w:tcPr>
          <w:p w14:paraId="007E2963" w14:textId="77777777" w:rsidR="008A6494" w:rsidRPr="006B6063" w:rsidRDefault="008A6494" w:rsidP="003A6D72">
            <w:pPr>
              <w:widowControl/>
              <w:spacing w:line="229" w:lineRule="exact"/>
              <w:ind w:left="102"/>
              <w:jc w:val="center"/>
              <w:rPr>
                <w:rFonts w:cs="Times New Roman"/>
                <w:sz w:val="20"/>
                <w:szCs w:val="20"/>
                <w:lang w:val="sv-SE"/>
              </w:rPr>
            </w:pPr>
            <w:r w:rsidRPr="006B6063">
              <w:rPr>
                <w:sz w:val="20"/>
                <w:szCs w:val="20"/>
              </w:rPr>
              <w:t>0.</w:t>
            </w:r>
            <w:r w:rsidRPr="006B6063">
              <w:rPr>
                <w:spacing w:val="-1"/>
                <w:sz w:val="20"/>
                <w:szCs w:val="20"/>
              </w:rPr>
              <w:t>.</w:t>
            </w:r>
            <w:r w:rsidRPr="006B6063">
              <w:rPr>
                <w:sz w:val="20"/>
                <w:szCs w:val="20"/>
              </w:rPr>
              <w:t>*</w:t>
            </w:r>
          </w:p>
        </w:tc>
      </w:tr>
      <w:tr w:rsidR="008A6494" w:rsidRPr="006B6063" w14:paraId="2DD41740" w14:textId="77777777" w:rsidTr="00265DFD">
        <w:trPr>
          <w:trHeight w:hRule="exact" w:val="518"/>
          <w:tblHeader/>
        </w:trPr>
        <w:tc>
          <w:tcPr>
            <w:tcW w:w="2836" w:type="dxa"/>
            <w:tcBorders>
              <w:top w:val="single" w:sz="5" w:space="0" w:color="000000"/>
              <w:left w:val="single" w:sz="5" w:space="0" w:color="000000"/>
              <w:bottom w:val="single" w:sz="5" w:space="0" w:color="000000"/>
              <w:right w:val="single" w:sz="5" w:space="0" w:color="000000"/>
            </w:tcBorders>
          </w:tcPr>
          <w:p w14:paraId="2923B296"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../maternityMedicalRecordHeader</w:t>
            </w:r>
          </w:p>
        </w:tc>
        <w:tc>
          <w:tcPr>
            <w:tcW w:w="1559" w:type="dxa"/>
            <w:tcBorders>
              <w:top w:val="single" w:sz="5" w:space="0" w:color="000000"/>
              <w:left w:val="single" w:sz="5" w:space="0" w:color="000000"/>
              <w:bottom w:val="single" w:sz="5" w:space="0" w:color="000000"/>
              <w:right w:val="single" w:sz="5" w:space="0" w:color="000000"/>
            </w:tcBorders>
          </w:tcPr>
          <w:p w14:paraId="5986F898"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PatientSummaryHeaderType</w:t>
            </w:r>
          </w:p>
        </w:tc>
        <w:tc>
          <w:tcPr>
            <w:tcW w:w="3969" w:type="dxa"/>
            <w:tcBorders>
              <w:top w:val="single" w:sz="5" w:space="0" w:color="000000"/>
              <w:left w:val="single" w:sz="5" w:space="0" w:color="000000"/>
              <w:bottom w:val="single" w:sz="5" w:space="0" w:color="000000"/>
              <w:right w:val="single" w:sz="5" w:space="0" w:color="000000"/>
            </w:tcBorders>
          </w:tcPr>
          <w:p w14:paraId="29FBD771" w14:textId="77777777" w:rsidR="008A6494" w:rsidRPr="006B6063" w:rsidRDefault="008A6494" w:rsidP="000320F0">
            <w:pPr>
              <w:widowControl/>
              <w:spacing w:line="229" w:lineRule="exact"/>
              <w:ind w:left="142"/>
              <w:rPr>
                <w:rFonts w:cs="Times New Roman"/>
                <w:sz w:val="20"/>
                <w:szCs w:val="20"/>
                <w:lang w:val="sv-SE"/>
              </w:rPr>
            </w:pPr>
            <w:r w:rsidRPr="006B6063">
              <w:rPr>
                <w:sz w:val="20"/>
                <w:szCs w:val="20"/>
              </w:rPr>
              <w:t>Innehåller basinformation om dokumentet.</w:t>
            </w:r>
          </w:p>
        </w:tc>
        <w:tc>
          <w:tcPr>
            <w:tcW w:w="1276" w:type="dxa"/>
            <w:tcBorders>
              <w:top w:val="single" w:sz="5" w:space="0" w:color="000000"/>
              <w:left w:val="single" w:sz="5" w:space="0" w:color="000000"/>
              <w:bottom w:val="single" w:sz="5" w:space="0" w:color="000000"/>
              <w:right w:val="single" w:sz="5" w:space="0" w:color="000000"/>
            </w:tcBorders>
          </w:tcPr>
          <w:p w14:paraId="3D84E1B8" w14:textId="77777777" w:rsidR="008A6494" w:rsidRPr="006B6063" w:rsidRDefault="008A6494" w:rsidP="003A6D72">
            <w:pPr>
              <w:widowControl/>
              <w:spacing w:line="229" w:lineRule="exact"/>
              <w:ind w:left="102"/>
              <w:jc w:val="center"/>
              <w:rPr>
                <w:rFonts w:cs="Times New Roman"/>
                <w:sz w:val="20"/>
                <w:szCs w:val="20"/>
                <w:lang w:val="sv-SE"/>
              </w:rPr>
            </w:pPr>
            <w:r w:rsidRPr="006B6063">
              <w:rPr>
                <w:sz w:val="20"/>
                <w:szCs w:val="20"/>
              </w:rPr>
              <w:t>1..1</w:t>
            </w:r>
          </w:p>
        </w:tc>
      </w:tr>
      <w:tr w:rsidR="008A6494" w:rsidRPr="006B6063" w14:paraId="4B10D07F" w14:textId="77777777" w:rsidTr="00265DFD">
        <w:trPr>
          <w:trHeight w:hRule="exact" w:val="544"/>
          <w:tblHeader/>
        </w:trPr>
        <w:tc>
          <w:tcPr>
            <w:tcW w:w="2836" w:type="dxa"/>
            <w:tcBorders>
              <w:top w:val="single" w:sz="5" w:space="0" w:color="000000"/>
              <w:left w:val="single" w:sz="5" w:space="0" w:color="000000"/>
              <w:bottom w:val="single" w:sz="5" w:space="0" w:color="000000"/>
              <w:right w:val="single" w:sz="5" w:space="0" w:color="000000"/>
            </w:tcBorders>
          </w:tcPr>
          <w:p w14:paraId="3C8CD010" w14:textId="77777777" w:rsidR="008A6494" w:rsidRPr="006B6063" w:rsidRDefault="008A6494" w:rsidP="008A6494">
            <w:pPr>
              <w:widowControl/>
              <w:spacing w:line="229" w:lineRule="exact"/>
              <w:ind w:left="102"/>
              <w:rPr>
                <w:rFonts w:cs="Times New Roman"/>
                <w:b/>
                <w:sz w:val="20"/>
                <w:szCs w:val="20"/>
                <w:lang w:val="sv-SE"/>
              </w:rPr>
            </w:pPr>
            <w:r w:rsidRPr="006B6063">
              <w:rPr>
                <w:sz w:val="20"/>
                <w:szCs w:val="20"/>
              </w:rPr>
              <w:t>../../documentId</w:t>
            </w:r>
          </w:p>
        </w:tc>
        <w:tc>
          <w:tcPr>
            <w:tcW w:w="1559" w:type="dxa"/>
            <w:tcBorders>
              <w:top w:val="single" w:sz="5" w:space="0" w:color="000000"/>
              <w:left w:val="single" w:sz="5" w:space="0" w:color="000000"/>
              <w:bottom w:val="single" w:sz="5" w:space="0" w:color="000000"/>
              <w:right w:val="single" w:sz="5" w:space="0" w:color="000000"/>
            </w:tcBorders>
          </w:tcPr>
          <w:p w14:paraId="0116B92D"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5FCAB223" w14:textId="77777777" w:rsidR="008A6494" w:rsidRPr="006B6063" w:rsidRDefault="008A6494" w:rsidP="000320F0">
            <w:pPr>
              <w:pStyle w:val="TableParagraph"/>
              <w:ind w:left="142"/>
              <w:rPr>
                <w:rFonts w:ascii="Georgia" w:hAnsi="Georgia" w:cs="Times New Roman"/>
                <w:sz w:val="20"/>
                <w:szCs w:val="20"/>
                <w:lang w:val="sv-SE"/>
              </w:rPr>
            </w:pPr>
            <w:r w:rsidRPr="000B0F50">
              <w:rPr>
                <w:rFonts w:ascii="Georgia" w:hAnsi="Georgia" w:cs="Times New Roman"/>
                <w:sz w:val="20"/>
                <w:szCs w:val="20"/>
                <w:lang w:val="sv-SE"/>
                <w:rPrChange w:id="923" w:author="Björn Genfors" w:date="2014-03-28T13:02:00Z">
                  <w:rPr>
                    <w:rFonts w:ascii="Georgia" w:hAnsi="Georgia" w:cs="Times New Roman"/>
                    <w:sz w:val="20"/>
                    <w:szCs w:val="20"/>
                  </w:rPr>
                </w:rPrChange>
              </w:rPr>
              <w:t>Dokumentets identitet som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7E20CACB" w14:textId="77777777" w:rsidR="008A6494" w:rsidRPr="006B6063" w:rsidRDefault="008A6494" w:rsidP="003A6D72">
            <w:pPr>
              <w:widowControl/>
              <w:spacing w:line="229" w:lineRule="exact"/>
              <w:ind w:left="102"/>
              <w:jc w:val="center"/>
              <w:rPr>
                <w:rFonts w:cs="Times New Roman"/>
                <w:sz w:val="20"/>
                <w:szCs w:val="20"/>
                <w:lang w:val="sv-SE"/>
              </w:rPr>
            </w:pPr>
            <w:r w:rsidRPr="006B6063">
              <w:rPr>
                <w:sz w:val="20"/>
                <w:szCs w:val="20"/>
              </w:rPr>
              <w:t>1..1</w:t>
            </w:r>
          </w:p>
        </w:tc>
      </w:tr>
      <w:tr w:rsidR="008A6494" w:rsidRPr="006B6063" w14:paraId="0588CD50" w14:textId="77777777" w:rsidTr="00265DFD">
        <w:trPr>
          <w:trHeight w:hRule="exact" w:val="573"/>
          <w:tblHeader/>
        </w:trPr>
        <w:tc>
          <w:tcPr>
            <w:tcW w:w="2836" w:type="dxa"/>
            <w:tcBorders>
              <w:top w:val="single" w:sz="5" w:space="0" w:color="000000"/>
              <w:left w:val="single" w:sz="5" w:space="0" w:color="000000"/>
              <w:bottom w:val="single" w:sz="5" w:space="0" w:color="000000"/>
              <w:right w:val="single" w:sz="5" w:space="0" w:color="000000"/>
            </w:tcBorders>
            <w:shd w:val="clear" w:color="auto" w:fill="auto"/>
          </w:tcPr>
          <w:p w14:paraId="5F1B70A0"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../../sourceSystemHSAId</w:t>
            </w:r>
          </w:p>
        </w:tc>
        <w:tc>
          <w:tcPr>
            <w:tcW w:w="1559" w:type="dxa"/>
            <w:tcBorders>
              <w:top w:val="single" w:sz="5" w:space="0" w:color="000000"/>
              <w:left w:val="single" w:sz="5" w:space="0" w:color="000000"/>
              <w:bottom w:val="single" w:sz="5" w:space="0" w:color="000000"/>
              <w:right w:val="single" w:sz="5" w:space="0" w:color="000000"/>
            </w:tcBorders>
            <w:shd w:val="clear" w:color="auto" w:fill="auto"/>
          </w:tcPr>
          <w:p w14:paraId="3ABC97D2"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HSAIdType</w:t>
            </w:r>
          </w:p>
        </w:tc>
        <w:tc>
          <w:tcPr>
            <w:tcW w:w="3969" w:type="dxa"/>
            <w:tcBorders>
              <w:top w:val="single" w:sz="5" w:space="0" w:color="000000"/>
              <w:left w:val="single" w:sz="5" w:space="0" w:color="000000"/>
              <w:bottom w:val="single" w:sz="5" w:space="0" w:color="000000"/>
              <w:right w:val="single" w:sz="5" w:space="0" w:color="000000"/>
            </w:tcBorders>
            <w:shd w:val="clear" w:color="auto" w:fill="auto"/>
          </w:tcPr>
          <w:p w14:paraId="70192A21" w14:textId="77777777" w:rsidR="008A6494" w:rsidRPr="006B6063" w:rsidRDefault="008A6494" w:rsidP="008A6494">
            <w:pPr>
              <w:widowControl/>
              <w:spacing w:line="229" w:lineRule="exact"/>
              <w:ind w:left="102"/>
              <w:rPr>
                <w:rFonts w:cs="Times New Roman"/>
                <w:sz w:val="20"/>
                <w:szCs w:val="20"/>
                <w:lang w:val="sv-SE"/>
              </w:rPr>
            </w:pPr>
            <w:r w:rsidRPr="000B0F50">
              <w:rPr>
                <w:sz w:val="20"/>
                <w:szCs w:val="20"/>
                <w:lang w:val="sv-SE"/>
                <w:rPrChange w:id="924" w:author="Björn Genfors" w:date="2014-03-28T13:02:00Z">
                  <w:rPr>
                    <w:sz w:val="20"/>
                    <w:szCs w:val="20"/>
                  </w:rPr>
                </w:rPrChange>
              </w:rPr>
              <w:t>HSAid för det system som dokumentet är skapat i.</w:t>
            </w:r>
          </w:p>
        </w:tc>
        <w:tc>
          <w:tcPr>
            <w:tcW w:w="1276" w:type="dxa"/>
            <w:tcBorders>
              <w:top w:val="single" w:sz="5" w:space="0" w:color="000000"/>
              <w:left w:val="single" w:sz="5" w:space="0" w:color="000000"/>
              <w:bottom w:val="single" w:sz="5" w:space="0" w:color="000000"/>
              <w:right w:val="single" w:sz="5" w:space="0" w:color="000000"/>
            </w:tcBorders>
            <w:shd w:val="clear" w:color="auto" w:fill="auto"/>
          </w:tcPr>
          <w:p w14:paraId="107221D6" w14:textId="77777777" w:rsidR="008A6494" w:rsidRPr="006B6063" w:rsidRDefault="008A6494" w:rsidP="003A6D72">
            <w:pPr>
              <w:widowControl/>
              <w:spacing w:line="229" w:lineRule="exact"/>
              <w:ind w:left="102"/>
              <w:jc w:val="center"/>
              <w:rPr>
                <w:rFonts w:cs="Times New Roman"/>
                <w:sz w:val="20"/>
                <w:szCs w:val="20"/>
                <w:lang w:val="sv-SE"/>
              </w:rPr>
            </w:pPr>
            <w:r w:rsidRPr="006B6063">
              <w:rPr>
                <w:sz w:val="20"/>
                <w:szCs w:val="20"/>
              </w:rPr>
              <w:t>1..1</w:t>
            </w:r>
          </w:p>
        </w:tc>
      </w:tr>
      <w:tr w:rsidR="008A6494" w:rsidRPr="006B6063" w14:paraId="01C83424"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shd w:val="clear" w:color="auto" w:fill="auto"/>
          </w:tcPr>
          <w:p w14:paraId="6C391CDF"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../../documentTitle</w:t>
            </w:r>
          </w:p>
          <w:p w14:paraId="66159AA9" w14:textId="77777777" w:rsidR="008A6494" w:rsidRPr="006B6063" w:rsidRDefault="008A6494" w:rsidP="008A6494">
            <w:pPr>
              <w:widowControl/>
              <w:spacing w:line="229" w:lineRule="exact"/>
              <w:ind w:left="102"/>
              <w:rPr>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shd w:val="clear" w:color="auto" w:fill="auto"/>
          </w:tcPr>
          <w:p w14:paraId="65DB24C7"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string</w:t>
            </w:r>
          </w:p>
        </w:tc>
        <w:tc>
          <w:tcPr>
            <w:tcW w:w="3969" w:type="dxa"/>
            <w:tcBorders>
              <w:top w:val="single" w:sz="5" w:space="0" w:color="000000"/>
              <w:left w:val="single" w:sz="5" w:space="0" w:color="000000"/>
              <w:bottom w:val="single" w:sz="5" w:space="0" w:color="000000"/>
              <w:right w:val="single" w:sz="5" w:space="0" w:color="000000"/>
            </w:tcBorders>
            <w:shd w:val="clear" w:color="auto" w:fill="auto"/>
          </w:tcPr>
          <w:p w14:paraId="231EC8E7" w14:textId="77777777" w:rsidR="008A6494" w:rsidRPr="006B6063" w:rsidRDefault="008A6494" w:rsidP="008A6494">
            <w:pPr>
              <w:widowControl/>
              <w:spacing w:line="229" w:lineRule="exact"/>
              <w:ind w:left="102"/>
              <w:rPr>
                <w:rFonts w:cs="Times New Roman"/>
                <w:sz w:val="20"/>
                <w:szCs w:val="20"/>
                <w:lang w:val="sv-SE"/>
              </w:rPr>
            </w:pPr>
            <w:r w:rsidRPr="000B0F50">
              <w:rPr>
                <w:sz w:val="20"/>
                <w:szCs w:val="20"/>
                <w:lang w:val="sv-SE"/>
                <w:rPrChange w:id="925" w:author="Björn Genfors" w:date="2014-03-28T13:02:00Z">
                  <w:rPr>
                    <w:sz w:val="20"/>
                    <w:szCs w:val="20"/>
                  </w:rPr>
                </w:rPrChange>
              </w:rPr>
              <w:t>Titel som beskriver den information som sänds i dokumentet.</w:t>
            </w:r>
          </w:p>
          <w:p w14:paraId="6F0DFAE4" w14:textId="77777777" w:rsidR="008A6494" w:rsidRPr="006B6063" w:rsidRDefault="008A6494" w:rsidP="008A6494">
            <w:pPr>
              <w:widowControl/>
              <w:spacing w:line="229" w:lineRule="exact"/>
              <w:ind w:left="102"/>
              <w:rPr>
                <w:rFonts w:cs="Times New Roman"/>
                <w:sz w:val="20"/>
                <w:szCs w:val="20"/>
                <w:lang w:val="sv-SE"/>
              </w:rPr>
            </w:pPr>
          </w:p>
        </w:tc>
        <w:tc>
          <w:tcPr>
            <w:tcW w:w="1276" w:type="dxa"/>
            <w:tcBorders>
              <w:top w:val="single" w:sz="5" w:space="0" w:color="000000"/>
              <w:left w:val="single" w:sz="5" w:space="0" w:color="000000"/>
              <w:bottom w:val="single" w:sz="5" w:space="0" w:color="000000"/>
              <w:right w:val="single" w:sz="5" w:space="0" w:color="000000"/>
            </w:tcBorders>
            <w:shd w:val="clear" w:color="auto" w:fill="auto"/>
          </w:tcPr>
          <w:p w14:paraId="065EE6C8" w14:textId="77777777" w:rsidR="008A6494" w:rsidRPr="006B6063" w:rsidRDefault="008A6494" w:rsidP="003A6D72">
            <w:pPr>
              <w:widowControl/>
              <w:spacing w:line="229" w:lineRule="exact"/>
              <w:ind w:left="102"/>
              <w:jc w:val="center"/>
              <w:rPr>
                <w:rFonts w:cs="Times New Roman"/>
                <w:sz w:val="20"/>
                <w:szCs w:val="20"/>
                <w:lang w:val="sv-SE"/>
              </w:rPr>
            </w:pPr>
            <w:r w:rsidRPr="006B6063">
              <w:rPr>
                <w:sz w:val="20"/>
                <w:szCs w:val="20"/>
              </w:rPr>
              <w:t>0..1</w:t>
            </w:r>
          </w:p>
        </w:tc>
      </w:tr>
      <w:tr w:rsidR="008A6494" w:rsidRPr="006B6063" w14:paraId="4A49ACA1"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7885065E"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../../documentTime</w:t>
            </w:r>
          </w:p>
          <w:p w14:paraId="22523452" w14:textId="77777777" w:rsidR="008A6494" w:rsidRPr="006B6063" w:rsidRDefault="008A6494" w:rsidP="008A6494">
            <w:pPr>
              <w:widowControl/>
              <w:spacing w:line="229" w:lineRule="exact"/>
              <w:ind w:left="102"/>
              <w:rPr>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
          <w:p w14:paraId="46ADF50C"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TimeStampType</w:t>
            </w:r>
          </w:p>
          <w:p w14:paraId="1A9E9D3C" w14:textId="77777777" w:rsidR="008A6494" w:rsidRPr="006B6063" w:rsidRDefault="008A6494" w:rsidP="008A6494">
            <w:pPr>
              <w:widowControl/>
              <w:spacing w:line="229" w:lineRule="exact"/>
              <w:ind w:left="102"/>
              <w:rPr>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
          <w:p w14:paraId="5202D266"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Tidpunkt då dokument skapades.</w:t>
            </w:r>
          </w:p>
        </w:tc>
        <w:tc>
          <w:tcPr>
            <w:tcW w:w="1276" w:type="dxa"/>
            <w:tcBorders>
              <w:top w:val="single" w:sz="5" w:space="0" w:color="000000"/>
              <w:left w:val="single" w:sz="5" w:space="0" w:color="000000"/>
              <w:bottom w:val="single" w:sz="5" w:space="0" w:color="000000"/>
              <w:right w:val="single" w:sz="5" w:space="0" w:color="000000"/>
            </w:tcBorders>
          </w:tcPr>
          <w:p w14:paraId="514E7775" w14:textId="77777777" w:rsidR="008A6494" w:rsidRPr="006B6063" w:rsidRDefault="008A6494" w:rsidP="003A6D72">
            <w:pPr>
              <w:widowControl/>
              <w:spacing w:line="229" w:lineRule="exact"/>
              <w:ind w:left="102"/>
              <w:jc w:val="center"/>
              <w:rPr>
                <w:rFonts w:cs="Times New Roman"/>
                <w:sz w:val="20"/>
                <w:szCs w:val="20"/>
                <w:lang w:val="sv-SE"/>
              </w:rPr>
            </w:pPr>
            <w:r w:rsidRPr="006B6063">
              <w:rPr>
                <w:sz w:val="20"/>
                <w:szCs w:val="20"/>
              </w:rPr>
              <w:t>1..1</w:t>
            </w:r>
          </w:p>
        </w:tc>
      </w:tr>
      <w:tr w:rsidR="008A6494" w:rsidRPr="006B6063" w14:paraId="301C055A"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07707043"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../../patientId</w:t>
            </w:r>
          </w:p>
        </w:tc>
        <w:tc>
          <w:tcPr>
            <w:tcW w:w="1559" w:type="dxa"/>
            <w:tcBorders>
              <w:top w:val="single" w:sz="5" w:space="0" w:color="000000"/>
              <w:left w:val="single" w:sz="5" w:space="0" w:color="000000"/>
              <w:bottom w:val="single" w:sz="5" w:space="0" w:color="000000"/>
              <w:right w:val="single" w:sz="5" w:space="0" w:color="000000"/>
            </w:tcBorders>
          </w:tcPr>
          <w:p w14:paraId="7F8F70A9"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PersonIdType</w:t>
            </w:r>
          </w:p>
        </w:tc>
        <w:tc>
          <w:tcPr>
            <w:tcW w:w="3969" w:type="dxa"/>
            <w:tcBorders>
              <w:top w:val="single" w:sz="5" w:space="0" w:color="000000"/>
              <w:left w:val="single" w:sz="5" w:space="0" w:color="000000"/>
              <w:bottom w:val="single" w:sz="5" w:space="0" w:color="000000"/>
              <w:right w:val="single" w:sz="5" w:space="0" w:color="000000"/>
            </w:tcBorders>
          </w:tcPr>
          <w:p w14:paraId="3CE1F7AF" w14:textId="77777777" w:rsidR="008A6494" w:rsidRPr="006B6063" w:rsidRDefault="008A6494" w:rsidP="000320F0">
            <w:pPr>
              <w:pStyle w:val="TableParagraph"/>
              <w:ind w:left="142"/>
              <w:rPr>
                <w:rFonts w:ascii="Georgia" w:hAnsi="Georgia" w:cs="Times New Roman"/>
                <w:sz w:val="20"/>
                <w:szCs w:val="20"/>
                <w:lang w:val="sv-SE"/>
              </w:rPr>
            </w:pPr>
            <w:r w:rsidRPr="000B0F50">
              <w:rPr>
                <w:rFonts w:ascii="Georgia" w:hAnsi="Georgia" w:cs="Times New Roman"/>
                <w:sz w:val="20"/>
                <w:szCs w:val="20"/>
                <w:lang w:val="sv-SE"/>
                <w:rPrChange w:id="926" w:author="Björn Genfors" w:date="2014-03-28T13:01:00Z">
                  <w:rPr>
                    <w:rFonts w:ascii="Georgia" w:hAnsi="Georgia" w:cs="Times New Roman"/>
                    <w:sz w:val="20"/>
                    <w:szCs w:val="20"/>
                  </w:rPr>
                </w:rPrChange>
              </w:rPr>
              <w:t xml:space="preserve">Id för </w:t>
            </w:r>
            <w:r w:rsidRPr="000B0F50">
              <w:rPr>
                <w:rFonts w:ascii="Georgia" w:hAnsi="Georgia" w:cs="Times New Roman"/>
                <w:b/>
                <w:sz w:val="20"/>
                <w:szCs w:val="20"/>
                <w:lang w:val="sv-SE"/>
                <w:rPrChange w:id="927" w:author="Björn Genfors" w:date="2014-03-28T13:01:00Z">
                  <w:rPr>
                    <w:rFonts w:ascii="Georgia" w:hAnsi="Georgia" w:cs="Times New Roman"/>
                    <w:b/>
                    <w:sz w:val="20"/>
                    <w:szCs w:val="20"/>
                  </w:rPr>
                </w:rPrChange>
              </w:rPr>
              <w:t>modern</w:t>
            </w:r>
            <w:r w:rsidRPr="000B0F50">
              <w:rPr>
                <w:rFonts w:ascii="Georgia" w:hAnsi="Georgia" w:cs="Times New Roman"/>
                <w:sz w:val="20"/>
                <w:szCs w:val="20"/>
                <w:lang w:val="sv-SE"/>
                <w:rPrChange w:id="928" w:author="Björn Genfors" w:date="2014-03-28T13:01:00Z">
                  <w:rPr>
                    <w:rFonts w:ascii="Georgia" w:hAnsi="Georgia" w:cs="Times New Roman"/>
                    <w:sz w:val="20"/>
                    <w:szCs w:val="20"/>
                  </w:rPr>
                </w:rPrChange>
              </w:rPr>
              <w:t>.</w:t>
            </w:r>
            <w:r w:rsidRPr="000B0F50">
              <w:rPr>
                <w:rFonts w:ascii="Georgia" w:hAnsi="Georgia" w:cs="Times New Roman"/>
                <w:sz w:val="20"/>
                <w:szCs w:val="20"/>
                <w:lang w:val="sv-SE"/>
                <w:rPrChange w:id="929" w:author="Björn Genfors" w:date="2014-03-28T13:01:00Z">
                  <w:rPr>
                    <w:rFonts w:ascii="Georgia" w:hAnsi="Georgia" w:cs="Times New Roman"/>
                    <w:sz w:val="20"/>
                    <w:szCs w:val="20"/>
                  </w:rPr>
                </w:rPrChange>
              </w:rPr>
              <w:br/>
              <w:t>id sätts till patientens identifierare, anges med 12 siffror utan avskiljare.</w:t>
            </w:r>
            <w:r w:rsidRPr="000B0F50">
              <w:rPr>
                <w:rFonts w:ascii="Georgia" w:hAnsi="Georgia" w:cs="Times New Roman"/>
                <w:sz w:val="20"/>
                <w:szCs w:val="20"/>
                <w:lang w:val="sv-SE"/>
                <w:rPrChange w:id="930" w:author="Björn Genfors" w:date="2014-03-28T13:01:00Z">
                  <w:rPr>
                    <w:rFonts w:ascii="Georgia" w:hAnsi="Georgia" w:cs="Times New Roman"/>
                    <w:sz w:val="20"/>
                    <w:szCs w:val="20"/>
                  </w:rPr>
                </w:rPrChange>
              </w:rPr>
              <w:br/>
            </w:r>
            <w:r w:rsidRPr="000B0F50">
              <w:rPr>
                <w:rFonts w:ascii="Georgia" w:hAnsi="Georgia" w:cs="Times New Roman"/>
                <w:sz w:val="20"/>
                <w:szCs w:val="20"/>
                <w:lang w:val="sv-SE"/>
                <w:rPrChange w:id="931" w:author="Björn Genfors" w:date="2014-03-28T13:02:00Z">
                  <w:rPr>
                    <w:rFonts w:ascii="Georgia" w:hAnsi="Georgia" w:cs="Times New Roman"/>
                    <w:sz w:val="20"/>
                    <w:szCs w:val="20"/>
                  </w:rPr>
                </w:rPrChange>
              </w:rPr>
              <w:t xml:space="preserve">Type sätts till OID för typ av identifierare. </w:t>
            </w:r>
            <w:r w:rsidRPr="000B0F50">
              <w:rPr>
                <w:rFonts w:ascii="Georgia" w:hAnsi="Georgia" w:cs="Times New Roman"/>
                <w:sz w:val="20"/>
                <w:szCs w:val="20"/>
                <w:lang w:val="sv-SE"/>
                <w:rPrChange w:id="932" w:author="Björn Genfors" w:date="2014-03-28T13:02:00Z">
                  <w:rPr>
                    <w:rFonts w:ascii="Georgia" w:hAnsi="Georgia" w:cs="Times New Roman"/>
                    <w:sz w:val="20"/>
                    <w:szCs w:val="20"/>
                  </w:rPr>
                </w:rPrChange>
              </w:rPr>
              <w:br/>
              <w:t>För personnummer ska Skatteverkets personnummer (1.2.752.129.2.1.3.1).</w:t>
            </w:r>
            <w:r w:rsidRPr="000B0F50">
              <w:rPr>
                <w:rFonts w:ascii="Georgia" w:hAnsi="Georgia" w:cs="Times New Roman"/>
                <w:sz w:val="20"/>
                <w:szCs w:val="20"/>
                <w:lang w:val="sv-SE"/>
                <w:rPrChange w:id="933" w:author="Björn Genfors" w:date="2014-03-28T13:02:00Z">
                  <w:rPr>
                    <w:rFonts w:ascii="Georgia" w:hAnsi="Georgia" w:cs="Times New Roman"/>
                    <w:sz w:val="20"/>
                    <w:szCs w:val="20"/>
                  </w:rPr>
                </w:rPrChange>
              </w:rPr>
              <w:br/>
              <w:t>För samordningsnummer ska Skatteverkets samordningsnummer (1.2.752.129.2.1.3.3).</w:t>
            </w:r>
            <w:r w:rsidRPr="000B0F50">
              <w:rPr>
                <w:rFonts w:ascii="Georgia" w:hAnsi="Georgia" w:cs="Times New Roman"/>
                <w:sz w:val="20"/>
                <w:szCs w:val="20"/>
                <w:lang w:val="sv-SE"/>
                <w:rPrChange w:id="934" w:author="Björn Genfors" w:date="2014-03-28T13:02:00Z">
                  <w:rPr>
                    <w:rFonts w:ascii="Georgia" w:hAnsi="Georgia" w:cs="Times New Roman"/>
                    <w:sz w:val="20"/>
                    <w:szCs w:val="20"/>
                  </w:rPr>
                </w:rPrChange>
              </w:rPr>
              <w:br/>
              <w:t>För reservnummer används lokalt definierade reservnummet, exempelvis SLL reservnummer (1.2.752.97.3.1.3)</w:t>
            </w:r>
          </w:p>
          <w:p w14:paraId="43E7CAD1" w14:textId="77777777" w:rsidR="008A6494" w:rsidRPr="006B6063" w:rsidRDefault="008A6494" w:rsidP="008A6494">
            <w:pPr>
              <w:widowControl/>
              <w:spacing w:line="229" w:lineRule="exact"/>
              <w:ind w:left="102"/>
              <w:rPr>
                <w:rFonts w:cs="Times New Roman"/>
                <w:sz w:val="20"/>
                <w:szCs w:val="20"/>
                <w:lang w:val="sv-SE"/>
              </w:rPr>
            </w:pPr>
          </w:p>
        </w:tc>
        <w:tc>
          <w:tcPr>
            <w:tcW w:w="1276" w:type="dxa"/>
            <w:tcBorders>
              <w:top w:val="single" w:sz="5" w:space="0" w:color="000000"/>
              <w:left w:val="single" w:sz="5" w:space="0" w:color="000000"/>
              <w:bottom w:val="single" w:sz="5" w:space="0" w:color="000000"/>
              <w:right w:val="single" w:sz="5" w:space="0" w:color="000000"/>
            </w:tcBorders>
          </w:tcPr>
          <w:p w14:paraId="2E5C9064" w14:textId="77777777" w:rsidR="008A6494" w:rsidRPr="006B6063" w:rsidRDefault="008A6494" w:rsidP="003A6D72">
            <w:pPr>
              <w:widowControl/>
              <w:spacing w:line="229" w:lineRule="exact"/>
              <w:ind w:left="102"/>
              <w:jc w:val="center"/>
              <w:rPr>
                <w:rFonts w:cs="Times New Roman"/>
                <w:sz w:val="20"/>
                <w:szCs w:val="20"/>
                <w:lang w:val="sv-SE"/>
              </w:rPr>
            </w:pPr>
            <w:r w:rsidRPr="006B6063">
              <w:rPr>
                <w:sz w:val="20"/>
                <w:szCs w:val="20"/>
              </w:rPr>
              <w:t>1..1</w:t>
            </w:r>
          </w:p>
        </w:tc>
      </w:tr>
      <w:tr w:rsidR="008A6494" w:rsidRPr="006B6063" w14:paraId="10B665CC"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3E0609F0"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.../../../id</w:t>
            </w:r>
          </w:p>
        </w:tc>
        <w:tc>
          <w:tcPr>
            <w:tcW w:w="1559" w:type="dxa"/>
            <w:tcBorders>
              <w:top w:val="single" w:sz="5" w:space="0" w:color="000000"/>
              <w:left w:val="single" w:sz="5" w:space="0" w:color="000000"/>
              <w:bottom w:val="single" w:sz="5" w:space="0" w:color="000000"/>
              <w:right w:val="single" w:sz="5" w:space="0" w:color="000000"/>
            </w:tcBorders>
          </w:tcPr>
          <w:p w14:paraId="08B81787"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196B59A2" w14:textId="77777777" w:rsidR="008A6494" w:rsidRPr="006B6063" w:rsidRDefault="008A6494" w:rsidP="008A6494">
            <w:pPr>
              <w:widowControl/>
              <w:spacing w:line="226" w:lineRule="exact"/>
              <w:ind w:left="102"/>
              <w:rPr>
                <w:rFonts w:cs="Times New Roman"/>
                <w:spacing w:val="-1"/>
                <w:sz w:val="20"/>
                <w:szCs w:val="20"/>
                <w:lang w:val="sv-SE"/>
              </w:rPr>
            </w:pPr>
            <w:r w:rsidRPr="000B0F50">
              <w:rPr>
                <w:sz w:val="20"/>
                <w:szCs w:val="20"/>
                <w:lang w:val="sv-SE"/>
                <w:rPrChange w:id="935" w:author="Björn Genfors" w:date="2014-03-28T13:02:00Z">
                  <w:rPr>
                    <w:sz w:val="20"/>
                    <w:szCs w:val="20"/>
                  </w:rPr>
                </w:rPrChange>
              </w:rPr>
              <w:t xml:space="preserve">Sätts till </w:t>
            </w:r>
            <w:r w:rsidRPr="000B0F50">
              <w:rPr>
                <w:b/>
                <w:sz w:val="20"/>
                <w:szCs w:val="20"/>
                <w:lang w:val="sv-SE"/>
                <w:rPrChange w:id="936" w:author="Björn Genfors" w:date="2014-03-28T13:02:00Z">
                  <w:rPr>
                    <w:b/>
                    <w:sz w:val="20"/>
                    <w:szCs w:val="20"/>
                  </w:rPr>
                </w:rPrChange>
              </w:rPr>
              <w:t>moderns</w:t>
            </w:r>
            <w:r w:rsidRPr="000B0F50">
              <w:rPr>
                <w:sz w:val="20"/>
                <w:szCs w:val="20"/>
                <w:lang w:val="sv-SE"/>
                <w:rPrChange w:id="937" w:author="Björn Genfors" w:date="2014-03-28T13:02:00Z">
                  <w:rPr>
                    <w:sz w:val="20"/>
                    <w:szCs w:val="20"/>
                  </w:rPr>
                </w:rPrChange>
              </w:rPr>
              <w:t xml:space="preserve"> identifierare. Anges med 12 tecken utan avskiljare.</w:t>
            </w:r>
          </w:p>
        </w:tc>
        <w:tc>
          <w:tcPr>
            <w:tcW w:w="1276" w:type="dxa"/>
            <w:tcBorders>
              <w:top w:val="single" w:sz="5" w:space="0" w:color="000000"/>
              <w:left w:val="single" w:sz="5" w:space="0" w:color="000000"/>
              <w:bottom w:val="single" w:sz="5" w:space="0" w:color="000000"/>
              <w:right w:val="single" w:sz="5" w:space="0" w:color="000000"/>
            </w:tcBorders>
          </w:tcPr>
          <w:p w14:paraId="465A492F" w14:textId="77777777" w:rsidR="008A6494" w:rsidRPr="006B6063" w:rsidRDefault="008A6494" w:rsidP="003A6D72">
            <w:pPr>
              <w:widowControl/>
              <w:spacing w:line="229" w:lineRule="exact"/>
              <w:ind w:left="102"/>
              <w:jc w:val="center"/>
              <w:rPr>
                <w:rFonts w:cs="Times New Roman"/>
                <w:sz w:val="20"/>
                <w:szCs w:val="20"/>
                <w:lang w:val="sv-SE"/>
              </w:rPr>
            </w:pPr>
            <w:r w:rsidRPr="006B6063">
              <w:rPr>
                <w:sz w:val="20"/>
                <w:szCs w:val="20"/>
              </w:rPr>
              <w:t>1..1</w:t>
            </w:r>
          </w:p>
        </w:tc>
      </w:tr>
      <w:tr w:rsidR="008A6494" w:rsidRPr="006B6063" w14:paraId="10CE379B" w14:textId="77777777" w:rsidTr="000320F0">
        <w:trPr>
          <w:trHeight w:hRule="exact" w:val="2146"/>
          <w:tblHeader/>
        </w:trPr>
        <w:tc>
          <w:tcPr>
            <w:tcW w:w="2836" w:type="dxa"/>
            <w:tcBorders>
              <w:top w:val="single" w:sz="5" w:space="0" w:color="000000"/>
              <w:left w:val="single" w:sz="5" w:space="0" w:color="000000"/>
              <w:bottom w:val="single" w:sz="5" w:space="0" w:color="000000"/>
              <w:right w:val="single" w:sz="5" w:space="0" w:color="000000"/>
            </w:tcBorders>
          </w:tcPr>
          <w:p w14:paraId="406BEECB"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lastRenderedPageBreak/>
              <w:t>../../../type</w:t>
            </w:r>
          </w:p>
        </w:tc>
        <w:tc>
          <w:tcPr>
            <w:tcW w:w="1559" w:type="dxa"/>
            <w:tcBorders>
              <w:top w:val="single" w:sz="5" w:space="0" w:color="000000"/>
              <w:left w:val="single" w:sz="5" w:space="0" w:color="000000"/>
              <w:bottom w:val="single" w:sz="5" w:space="0" w:color="000000"/>
              <w:right w:val="single" w:sz="5" w:space="0" w:color="000000"/>
            </w:tcBorders>
          </w:tcPr>
          <w:p w14:paraId="07B4B79E"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3AF4E205" w14:textId="77777777" w:rsidR="008A6494" w:rsidRPr="006B6063" w:rsidRDefault="008A6494" w:rsidP="008A6494">
            <w:pPr>
              <w:widowControl/>
              <w:spacing w:line="226" w:lineRule="exact"/>
              <w:ind w:left="102"/>
              <w:rPr>
                <w:rFonts w:cs="Times New Roman"/>
                <w:sz w:val="20"/>
                <w:szCs w:val="20"/>
                <w:lang w:val="sv-SE"/>
              </w:rPr>
            </w:pPr>
            <w:r w:rsidRPr="000B0F50">
              <w:rPr>
                <w:sz w:val="20"/>
                <w:szCs w:val="20"/>
                <w:lang w:val="sv-SE"/>
                <w:rPrChange w:id="938" w:author="Björn Genfors" w:date="2014-03-28T13:01:00Z">
                  <w:rPr>
                    <w:sz w:val="20"/>
                    <w:szCs w:val="20"/>
                  </w:rPr>
                </w:rPrChange>
              </w:rPr>
              <w:t xml:space="preserve">type sätts till OID för typ av identifierare. </w:t>
            </w:r>
            <w:r w:rsidRPr="000B0F50">
              <w:rPr>
                <w:sz w:val="20"/>
                <w:szCs w:val="20"/>
                <w:lang w:val="sv-SE"/>
                <w:rPrChange w:id="939" w:author="Björn Genfors" w:date="2014-03-28T13:01:00Z">
                  <w:rPr>
                    <w:sz w:val="20"/>
                    <w:szCs w:val="20"/>
                  </w:rPr>
                </w:rPrChange>
              </w:rPr>
              <w:br/>
            </w:r>
            <w:r w:rsidRPr="000B0F50">
              <w:rPr>
                <w:sz w:val="20"/>
                <w:szCs w:val="20"/>
                <w:lang w:val="sv-SE"/>
                <w:rPrChange w:id="940" w:author="Björn Genfors" w:date="2014-03-28T13:02:00Z">
                  <w:rPr>
                    <w:sz w:val="20"/>
                    <w:szCs w:val="20"/>
                  </w:rPr>
                </w:rPrChange>
              </w:rPr>
              <w:t>För personnummer ska Skatteverkets personnummer (1.2.752.129.2.1.3.1).</w:t>
            </w:r>
            <w:r w:rsidRPr="000B0F50">
              <w:rPr>
                <w:sz w:val="20"/>
                <w:szCs w:val="20"/>
                <w:lang w:val="sv-SE"/>
                <w:rPrChange w:id="941" w:author="Björn Genfors" w:date="2014-03-28T13:02:00Z">
                  <w:rPr>
                    <w:sz w:val="20"/>
                    <w:szCs w:val="20"/>
                  </w:rPr>
                </w:rPrChange>
              </w:rPr>
              <w:br/>
              <w:t>För samordningsnummer ska Skatteverkets samordningsnummer (1.2.752.129.2.1.3.3).</w:t>
            </w:r>
            <w:r w:rsidRPr="000B0F50">
              <w:rPr>
                <w:sz w:val="20"/>
                <w:szCs w:val="20"/>
                <w:lang w:val="sv-SE"/>
                <w:rPrChange w:id="942" w:author="Björn Genfors" w:date="2014-03-28T13:02:00Z">
                  <w:rPr>
                    <w:sz w:val="20"/>
                    <w:szCs w:val="20"/>
                  </w:rPr>
                </w:rPrChange>
              </w:rPr>
              <w:br/>
              <w:t>För reservnummer används lokalt definierade reservnummet, exempelvis SLL reservnummer (1.2.752.97.3.1.3).</w:t>
            </w:r>
          </w:p>
          <w:p w14:paraId="5F8FA771" w14:textId="77777777" w:rsidR="008A6494" w:rsidRPr="006B6063" w:rsidRDefault="008A6494" w:rsidP="008A6494">
            <w:pPr>
              <w:widowControl/>
              <w:spacing w:line="226" w:lineRule="exact"/>
              <w:ind w:left="102"/>
              <w:rPr>
                <w:rFonts w:cs="Times New Roman"/>
                <w:spacing w:val="-1"/>
                <w:sz w:val="20"/>
                <w:szCs w:val="20"/>
                <w:lang w:val="sv-SE"/>
              </w:rPr>
            </w:pPr>
          </w:p>
        </w:tc>
        <w:tc>
          <w:tcPr>
            <w:tcW w:w="1276" w:type="dxa"/>
            <w:tcBorders>
              <w:top w:val="single" w:sz="5" w:space="0" w:color="000000"/>
              <w:left w:val="single" w:sz="5" w:space="0" w:color="000000"/>
              <w:bottom w:val="single" w:sz="5" w:space="0" w:color="000000"/>
              <w:right w:val="single" w:sz="5" w:space="0" w:color="000000"/>
            </w:tcBorders>
          </w:tcPr>
          <w:p w14:paraId="25177AC9" w14:textId="77777777" w:rsidR="008A6494" w:rsidRPr="006B6063" w:rsidRDefault="008A6494" w:rsidP="003A6D72">
            <w:pPr>
              <w:widowControl/>
              <w:spacing w:line="229" w:lineRule="exact"/>
              <w:ind w:left="102"/>
              <w:jc w:val="center"/>
              <w:rPr>
                <w:rFonts w:cs="Times New Roman"/>
                <w:sz w:val="20"/>
                <w:szCs w:val="20"/>
                <w:lang w:val="sv-SE"/>
              </w:rPr>
            </w:pPr>
            <w:r w:rsidRPr="006B6063">
              <w:rPr>
                <w:sz w:val="20"/>
                <w:szCs w:val="20"/>
              </w:rPr>
              <w:t>1..1</w:t>
            </w:r>
          </w:p>
        </w:tc>
      </w:tr>
      <w:tr w:rsidR="008A6494" w:rsidRPr="006B6063" w14:paraId="442AC6BE" w14:textId="77777777" w:rsidTr="00265DFD">
        <w:trPr>
          <w:trHeight w:hRule="exact" w:val="1558"/>
          <w:tblHeader/>
        </w:trPr>
        <w:tc>
          <w:tcPr>
            <w:tcW w:w="2836" w:type="dxa"/>
            <w:tcBorders>
              <w:top w:val="single" w:sz="5" w:space="0" w:color="000000"/>
              <w:left w:val="single" w:sz="5" w:space="0" w:color="000000"/>
              <w:bottom w:val="single" w:sz="5" w:space="0" w:color="000000"/>
              <w:right w:val="single" w:sz="5" w:space="0" w:color="000000"/>
            </w:tcBorders>
          </w:tcPr>
          <w:p w14:paraId="5237ECD4"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../../accountableHealthcareProfessional</w:t>
            </w:r>
          </w:p>
          <w:p w14:paraId="468571B5" w14:textId="77777777" w:rsidR="008A6494" w:rsidRPr="006B6063" w:rsidRDefault="008A6494" w:rsidP="008A6494">
            <w:pPr>
              <w:widowControl/>
              <w:spacing w:line="229" w:lineRule="exact"/>
              <w:ind w:left="102"/>
              <w:rPr>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
          <w:p w14:paraId="08680DCA"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HealthcareProfessionalType</w:t>
            </w:r>
          </w:p>
          <w:p w14:paraId="1AE5BA7A" w14:textId="77777777" w:rsidR="008A6494" w:rsidRPr="006B6063" w:rsidRDefault="008A6494" w:rsidP="008A6494">
            <w:pPr>
              <w:widowControl/>
              <w:spacing w:line="229" w:lineRule="exact"/>
              <w:ind w:left="102"/>
              <w:rPr>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
          <w:p w14:paraId="7A2FA7B8" w14:textId="77777777" w:rsidR="008A6494" w:rsidRPr="006B6063" w:rsidRDefault="008A6494" w:rsidP="008A6494">
            <w:pPr>
              <w:widowControl/>
              <w:spacing w:line="226" w:lineRule="exact"/>
              <w:ind w:left="102"/>
              <w:rPr>
                <w:rFonts w:cs="Times New Roman"/>
                <w:spacing w:val="-1"/>
                <w:sz w:val="20"/>
                <w:szCs w:val="20"/>
                <w:lang w:val="sv-SE"/>
              </w:rPr>
            </w:pPr>
            <w:r w:rsidRPr="000B0F50">
              <w:rPr>
                <w:spacing w:val="-1"/>
                <w:sz w:val="20"/>
                <w:szCs w:val="20"/>
                <w:lang w:val="sv-SE"/>
                <w:rPrChange w:id="943" w:author="Björn Genfors" w:date="2014-03-28T13:02:00Z">
                  <w:rPr>
                    <w:spacing w:val="-1"/>
                    <w:sz w:val="20"/>
                    <w:szCs w:val="20"/>
                  </w:rPr>
                </w:rPrChange>
              </w:rPr>
              <w:t>Information om den hälso- och sjukvårdsperson som skapat informationen i dokumentet, nedan kallas författare. Vid uppdatering av tidigare skapade dokument avses den hälso- och sjukvårdsperson som senast uppdaterade informationen.</w:t>
            </w:r>
          </w:p>
          <w:p w14:paraId="1142300A" w14:textId="77777777" w:rsidR="008A6494" w:rsidRPr="006B6063" w:rsidRDefault="008A6494" w:rsidP="008A6494">
            <w:pPr>
              <w:widowControl/>
              <w:spacing w:line="229" w:lineRule="exact"/>
              <w:ind w:left="102"/>
              <w:rPr>
                <w:rFonts w:cs="Times New Roman"/>
                <w:sz w:val="20"/>
                <w:szCs w:val="20"/>
                <w:lang w:val="sv-SE"/>
              </w:rPr>
            </w:pPr>
          </w:p>
        </w:tc>
        <w:tc>
          <w:tcPr>
            <w:tcW w:w="1276" w:type="dxa"/>
            <w:tcBorders>
              <w:top w:val="single" w:sz="5" w:space="0" w:color="000000"/>
              <w:left w:val="single" w:sz="5" w:space="0" w:color="000000"/>
              <w:bottom w:val="single" w:sz="5" w:space="0" w:color="000000"/>
              <w:right w:val="single" w:sz="5" w:space="0" w:color="000000"/>
            </w:tcBorders>
          </w:tcPr>
          <w:p w14:paraId="33399C37" w14:textId="77777777" w:rsidR="008A6494" w:rsidRPr="006B6063" w:rsidRDefault="008A6494" w:rsidP="003A6D72">
            <w:pPr>
              <w:widowControl/>
              <w:spacing w:line="229" w:lineRule="exact"/>
              <w:ind w:left="102"/>
              <w:jc w:val="center"/>
              <w:rPr>
                <w:rFonts w:cs="Times New Roman"/>
                <w:sz w:val="20"/>
                <w:szCs w:val="20"/>
                <w:lang w:val="sv-SE"/>
              </w:rPr>
            </w:pPr>
            <w:r w:rsidRPr="006B6063">
              <w:rPr>
                <w:sz w:val="20"/>
                <w:szCs w:val="20"/>
              </w:rPr>
              <w:t>1..1</w:t>
            </w:r>
          </w:p>
        </w:tc>
      </w:tr>
      <w:tr w:rsidR="008A6494" w:rsidRPr="006B6063" w14:paraId="20F2F4FB" w14:textId="77777777" w:rsidTr="00265DFD">
        <w:trPr>
          <w:trHeight w:hRule="exact" w:val="277"/>
          <w:tblHeader/>
        </w:trPr>
        <w:tc>
          <w:tcPr>
            <w:tcW w:w="2836" w:type="dxa"/>
            <w:tcBorders>
              <w:top w:val="single" w:sz="5" w:space="0" w:color="000000"/>
              <w:left w:val="single" w:sz="5" w:space="0" w:color="000000"/>
              <w:bottom w:val="single" w:sz="5" w:space="0" w:color="000000"/>
              <w:right w:val="single" w:sz="5" w:space="0" w:color="000000"/>
            </w:tcBorders>
          </w:tcPr>
          <w:p w14:paraId="38173BEB"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../../../author</w:t>
            </w:r>
            <w:r w:rsidRPr="006B6063">
              <w:rPr>
                <w:spacing w:val="-1"/>
                <w:sz w:val="20"/>
                <w:szCs w:val="20"/>
              </w:rPr>
              <w:t>Time</w:t>
            </w:r>
          </w:p>
          <w:p w14:paraId="6E62787D" w14:textId="77777777" w:rsidR="008A6494" w:rsidRPr="006B6063" w:rsidRDefault="008A6494" w:rsidP="008A6494">
            <w:pPr>
              <w:widowControl/>
              <w:spacing w:line="229" w:lineRule="exact"/>
              <w:ind w:left="102"/>
              <w:rPr>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
          <w:p w14:paraId="52B5569C" w14:textId="77777777" w:rsidR="008A6494" w:rsidRPr="006B6063" w:rsidRDefault="008A6494" w:rsidP="008A6494">
            <w:pPr>
              <w:widowControl/>
              <w:spacing w:line="229" w:lineRule="exact"/>
              <w:ind w:left="102"/>
              <w:rPr>
                <w:rFonts w:cs="Times New Roman"/>
                <w:color w:val="FF0000"/>
                <w:sz w:val="20"/>
                <w:szCs w:val="20"/>
                <w:lang w:val="sv-SE"/>
              </w:rPr>
            </w:pPr>
            <w:r w:rsidRPr="006B6063">
              <w:rPr>
                <w:sz w:val="20"/>
                <w:szCs w:val="20"/>
              </w:rPr>
              <w:t>TimeStampType</w:t>
            </w:r>
          </w:p>
          <w:p w14:paraId="11C87A9D" w14:textId="77777777" w:rsidR="008A6494" w:rsidRPr="006B6063" w:rsidRDefault="008A6494" w:rsidP="008A6494">
            <w:pPr>
              <w:widowControl/>
              <w:spacing w:line="229" w:lineRule="exact"/>
              <w:ind w:left="102"/>
              <w:rPr>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
          <w:p w14:paraId="531487A4"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Tidpunkt då dokumentet skapades.</w:t>
            </w:r>
          </w:p>
          <w:p w14:paraId="55A477AB" w14:textId="77777777" w:rsidR="008A6494" w:rsidRPr="006B6063" w:rsidRDefault="008A6494" w:rsidP="008A6494">
            <w:pPr>
              <w:widowControl/>
              <w:spacing w:line="229" w:lineRule="exact"/>
              <w:ind w:left="102"/>
              <w:rPr>
                <w:rFonts w:cs="Times New Roman"/>
                <w:sz w:val="20"/>
                <w:szCs w:val="20"/>
                <w:lang w:val="sv-SE"/>
              </w:rPr>
            </w:pPr>
          </w:p>
        </w:tc>
        <w:tc>
          <w:tcPr>
            <w:tcW w:w="1276" w:type="dxa"/>
            <w:tcBorders>
              <w:top w:val="single" w:sz="5" w:space="0" w:color="000000"/>
              <w:left w:val="single" w:sz="5" w:space="0" w:color="000000"/>
              <w:bottom w:val="single" w:sz="5" w:space="0" w:color="000000"/>
              <w:right w:val="single" w:sz="5" w:space="0" w:color="000000"/>
            </w:tcBorders>
          </w:tcPr>
          <w:p w14:paraId="218FB3D7" w14:textId="77777777" w:rsidR="008A6494" w:rsidRPr="006B6063" w:rsidRDefault="008A6494" w:rsidP="003A6D72">
            <w:pPr>
              <w:widowControl/>
              <w:spacing w:line="229" w:lineRule="exact"/>
              <w:ind w:left="102"/>
              <w:jc w:val="center"/>
              <w:rPr>
                <w:rFonts w:cs="Times New Roman"/>
                <w:sz w:val="20"/>
                <w:szCs w:val="20"/>
                <w:lang w:val="sv-SE"/>
              </w:rPr>
            </w:pPr>
            <w:r w:rsidRPr="006B6063">
              <w:rPr>
                <w:spacing w:val="-1"/>
                <w:sz w:val="20"/>
                <w:szCs w:val="20"/>
              </w:rPr>
              <w:t>1..1</w:t>
            </w:r>
          </w:p>
        </w:tc>
      </w:tr>
      <w:tr w:rsidR="008A6494" w:rsidRPr="006B6063" w14:paraId="0FECC5AA" w14:textId="77777777" w:rsidTr="00265DFD">
        <w:trPr>
          <w:trHeight w:hRule="exact" w:val="644"/>
          <w:tblHeader/>
        </w:trPr>
        <w:tc>
          <w:tcPr>
            <w:tcW w:w="2836" w:type="dxa"/>
            <w:tcBorders>
              <w:top w:val="single" w:sz="5" w:space="0" w:color="000000"/>
              <w:left w:val="single" w:sz="5" w:space="0" w:color="000000"/>
              <w:bottom w:val="single" w:sz="5" w:space="0" w:color="000000"/>
              <w:right w:val="single" w:sz="5" w:space="0" w:color="000000"/>
            </w:tcBorders>
          </w:tcPr>
          <w:p w14:paraId="23AD0BAA"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w:t>
            </w:r>
            <w:r w:rsidRPr="006B6063">
              <w:rPr>
                <w:spacing w:val="-1"/>
                <w:sz w:val="20"/>
                <w:szCs w:val="20"/>
              </w:rPr>
              <w:t>healthcareProfessionalHSAId</w:t>
            </w:r>
          </w:p>
          <w:p w14:paraId="40A5415D" w14:textId="77777777" w:rsidR="008A6494" w:rsidRPr="006B6063" w:rsidRDefault="008A6494" w:rsidP="008A6494">
            <w:pPr>
              <w:widowControl/>
              <w:spacing w:line="226" w:lineRule="exact"/>
              <w:ind w:left="102"/>
              <w:rPr>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
          <w:p w14:paraId="1EC96700"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HSAIdType</w:t>
            </w:r>
          </w:p>
          <w:p w14:paraId="2F813927" w14:textId="77777777" w:rsidR="008A6494" w:rsidRPr="006B6063" w:rsidRDefault="008A6494" w:rsidP="008A6494">
            <w:pPr>
              <w:widowControl/>
              <w:spacing w:line="226" w:lineRule="exact"/>
              <w:ind w:left="102"/>
              <w:rPr>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
          <w:p w14:paraId="0B7A51F5"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Författarens HSA-id.</w:t>
            </w:r>
          </w:p>
          <w:p w14:paraId="6EA6CDBD" w14:textId="77777777" w:rsidR="008A6494" w:rsidRPr="006B6063" w:rsidRDefault="008A6494" w:rsidP="008A6494">
            <w:pPr>
              <w:widowControl/>
              <w:spacing w:line="226" w:lineRule="exact"/>
              <w:ind w:left="102"/>
              <w:rPr>
                <w:rFonts w:cs="Times New Roman"/>
                <w:spacing w:val="-1"/>
                <w:sz w:val="20"/>
                <w:szCs w:val="20"/>
                <w:lang w:val="sv-SE"/>
              </w:rPr>
            </w:pPr>
          </w:p>
        </w:tc>
        <w:tc>
          <w:tcPr>
            <w:tcW w:w="1276" w:type="dxa"/>
            <w:tcBorders>
              <w:top w:val="single" w:sz="5" w:space="0" w:color="000000"/>
              <w:left w:val="single" w:sz="5" w:space="0" w:color="000000"/>
              <w:bottom w:val="single" w:sz="5" w:space="0" w:color="000000"/>
              <w:right w:val="single" w:sz="5" w:space="0" w:color="000000"/>
            </w:tcBorders>
          </w:tcPr>
          <w:p w14:paraId="102FAC2C"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1..1</w:t>
            </w:r>
          </w:p>
        </w:tc>
      </w:tr>
      <w:tr w:rsidR="008A6494" w:rsidRPr="006B6063" w14:paraId="701D0E44" w14:textId="77777777" w:rsidTr="00265DFD">
        <w:trPr>
          <w:trHeight w:hRule="exact" w:val="644"/>
          <w:tblHeader/>
        </w:trPr>
        <w:tc>
          <w:tcPr>
            <w:tcW w:w="2836" w:type="dxa"/>
            <w:tcBorders>
              <w:top w:val="single" w:sz="5" w:space="0" w:color="000000"/>
              <w:left w:val="single" w:sz="5" w:space="0" w:color="000000"/>
              <w:bottom w:val="single" w:sz="5" w:space="0" w:color="000000"/>
              <w:right w:val="single" w:sz="5" w:space="0" w:color="000000"/>
            </w:tcBorders>
          </w:tcPr>
          <w:p w14:paraId="0967CEA6" w14:textId="77777777" w:rsidR="008A6494" w:rsidRPr="006B6063" w:rsidRDefault="008A6494" w:rsidP="008A6494">
            <w:pPr>
              <w:widowControl/>
              <w:spacing w:line="226" w:lineRule="exact"/>
              <w:ind w:left="102"/>
              <w:rPr>
                <w:rFonts w:cs="Times New Roman"/>
                <w:spacing w:val="-1"/>
                <w:sz w:val="20"/>
                <w:szCs w:val="20"/>
                <w:lang w:val="sv-SE"/>
              </w:rPr>
            </w:pPr>
            <w:r w:rsidRPr="006B6063">
              <w:rPr>
                <w:sz w:val="20"/>
                <w:szCs w:val="20"/>
              </w:rPr>
              <w:t>../../../</w:t>
            </w:r>
            <w:r w:rsidRPr="006B6063">
              <w:rPr>
                <w:spacing w:val="-1"/>
                <w:sz w:val="20"/>
                <w:szCs w:val="20"/>
              </w:rPr>
              <w:t>healthcareProfessionalName</w:t>
            </w:r>
          </w:p>
          <w:p w14:paraId="6E6F5925" w14:textId="77777777" w:rsidR="008A6494" w:rsidRPr="006B6063" w:rsidRDefault="008A6494" w:rsidP="008A6494">
            <w:pPr>
              <w:widowControl/>
              <w:spacing w:line="229" w:lineRule="exact"/>
              <w:ind w:left="102"/>
              <w:rPr>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
          <w:p w14:paraId="40BBCC0A"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string</w:t>
            </w:r>
          </w:p>
          <w:p w14:paraId="7F8F6F2D" w14:textId="77777777" w:rsidR="008A6494" w:rsidRPr="006B6063" w:rsidRDefault="008A6494" w:rsidP="008A6494">
            <w:pPr>
              <w:widowControl/>
              <w:spacing w:line="229" w:lineRule="exact"/>
              <w:ind w:left="102"/>
              <w:rPr>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
          <w:p w14:paraId="3CA8FF7E"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Författarens namn.</w:t>
            </w:r>
          </w:p>
          <w:p w14:paraId="3A5E5F36" w14:textId="77777777" w:rsidR="008A6494" w:rsidRPr="006B6063" w:rsidRDefault="008A6494" w:rsidP="008A6494">
            <w:pPr>
              <w:widowControl/>
              <w:spacing w:line="226" w:lineRule="exact"/>
              <w:ind w:left="102"/>
              <w:rPr>
                <w:rFonts w:cs="Times New Roman"/>
                <w:spacing w:val="-1"/>
                <w:sz w:val="20"/>
                <w:szCs w:val="20"/>
                <w:lang w:val="sv-SE"/>
              </w:rPr>
            </w:pPr>
          </w:p>
        </w:tc>
        <w:tc>
          <w:tcPr>
            <w:tcW w:w="1276" w:type="dxa"/>
            <w:tcBorders>
              <w:top w:val="single" w:sz="5" w:space="0" w:color="000000"/>
              <w:left w:val="single" w:sz="5" w:space="0" w:color="000000"/>
              <w:bottom w:val="single" w:sz="5" w:space="0" w:color="000000"/>
              <w:right w:val="single" w:sz="5" w:space="0" w:color="000000"/>
            </w:tcBorders>
          </w:tcPr>
          <w:p w14:paraId="51777DAC"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4856A152" w14:textId="77777777" w:rsidTr="00265DFD">
        <w:trPr>
          <w:trHeight w:hRule="exact" w:val="1403"/>
          <w:tblHeader/>
        </w:trPr>
        <w:tc>
          <w:tcPr>
            <w:tcW w:w="2836" w:type="dxa"/>
            <w:tcBorders>
              <w:top w:val="single" w:sz="5" w:space="0" w:color="000000"/>
              <w:left w:val="single" w:sz="5" w:space="0" w:color="000000"/>
              <w:bottom w:val="single" w:sz="5" w:space="0" w:color="000000"/>
              <w:right w:val="single" w:sz="5" w:space="0" w:color="000000"/>
            </w:tcBorders>
          </w:tcPr>
          <w:p w14:paraId="25B93E4A"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w:t>
            </w:r>
            <w:r w:rsidRPr="006B6063">
              <w:rPr>
                <w:spacing w:val="-1"/>
                <w:sz w:val="20"/>
                <w:szCs w:val="20"/>
              </w:rPr>
              <w:t>healthcareProfessionalRoleCode</w:t>
            </w:r>
          </w:p>
          <w:p w14:paraId="4E9772D3" w14:textId="77777777" w:rsidR="008A6494" w:rsidRPr="006B6063" w:rsidRDefault="008A6494" w:rsidP="008A6494">
            <w:pPr>
              <w:widowControl/>
              <w:spacing w:line="226" w:lineRule="exact"/>
              <w:ind w:left="102"/>
              <w:rPr>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
          <w:p w14:paraId="231CEF9B"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 xml:space="preserve">CVType </w:t>
            </w:r>
          </w:p>
          <w:p w14:paraId="2820D6D1" w14:textId="77777777" w:rsidR="008A6494" w:rsidRPr="006B6063" w:rsidRDefault="008A6494" w:rsidP="008A6494">
            <w:pPr>
              <w:widowControl/>
              <w:spacing w:line="226" w:lineRule="exact"/>
              <w:ind w:left="102"/>
              <w:rPr>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
          <w:p w14:paraId="0EDDCAAC" w14:textId="227B48C1" w:rsidR="008A6494" w:rsidRPr="006B6063" w:rsidDel="003A53C3" w:rsidRDefault="008A6494" w:rsidP="003A53C3">
            <w:pPr>
              <w:widowControl/>
              <w:spacing w:line="226" w:lineRule="exact"/>
              <w:ind w:left="102"/>
              <w:rPr>
                <w:del w:id="944" w:author="Björn Genfors" w:date="2014-03-28T13:57:00Z"/>
                <w:rFonts w:cs="Times New Roman"/>
                <w:sz w:val="20"/>
                <w:szCs w:val="20"/>
                <w:lang w:val="sv-SE"/>
              </w:rPr>
              <w:pPrChange w:id="945" w:author="Björn Genfors" w:date="2014-03-28T13:57:00Z">
                <w:pPr>
                  <w:widowControl/>
                  <w:spacing w:line="226" w:lineRule="exact"/>
                  <w:ind w:left="102"/>
                </w:pPr>
              </w:pPrChange>
            </w:pPr>
            <w:r w:rsidRPr="000B0F50">
              <w:rPr>
                <w:sz w:val="20"/>
                <w:szCs w:val="20"/>
                <w:lang w:val="sv-SE"/>
                <w:rPrChange w:id="946" w:author="Björn Genfors" w:date="2014-03-28T13:02:00Z">
                  <w:rPr>
                    <w:sz w:val="20"/>
                    <w:szCs w:val="20"/>
                  </w:rPr>
                </w:rPrChange>
              </w:rPr>
              <w:t xml:space="preserve">Information om författarens befattning. Om möjligt skall KV Befattning (OID 1.2.752.129.2.2.1.4), se </w:t>
            </w:r>
            <w:ins w:id="947" w:author="Björn Genfors" w:date="2014-03-28T13:57:00Z">
              <w:r w:rsidR="003A53C3">
                <w:rPr>
                  <w:sz w:val="20"/>
                  <w:szCs w:val="20"/>
                  <w:lang w:val="sv-SE"/>
                </w:rPr>
                <w:t>referens [</w:t>
              </w:r>
              <w:r w:rsidR="003A53C3">
                <w:rPr>
                  <w:sz w:val="20"/>
                  <w:szCs w:val="20"/>
                  <w:lang w:val="sv-SE"/>
                </w:rPr>
                <w:fldChar w:fldCharType="begin"/>
              </w:r>
              <w:r w:rsidR="003A53C3">
                <w:rPr>
                  <w:sz w:val="20"/>
                  <w:szCs w:val="20"/>
                  <w:lang w:val="sv-SE"/>
                </w:rPr>
                <w:instrText xml:space="preserve"> REF _Ref383778264 \h </w:instrText>
              </w:r>
              <w:r w:rsidR="003A53C3">
                <w:rPr>
                  <w:sz w:val="20"/>
                  <w:szCs w:val="20"/>
                  <w:lang w:val="sv-SE"/>
                </w:rPr>
              </w:r>
            </w:ins>
            <w:r w:rsidR="003A53C3">
              <w:rPr>
                <w:sz w:val="20"/>
                <w:szCs w:val="20"/>
                <w:lang w:val="sv-SE"/>
              </w:rPr>
              <w:fldChar w:fldCharType="separate"/>
            </w:r>
            <w:ins w:id="948" w:author="Björn Genfors" w:date="2014-03-28T13:57:00Z">
              <w:r w:rsidR="003A53C3" w:rsidRPr="003A53C3">
                <w:rPr>
                  <w:lang w:val="sv-SE"/>
                  <w:rPrChange w:id="949" w:author="Björn Genfors" w:date="2014-03-28T13:57:00Z">
                    <w:rPr/>
                  </w:rPrChange>
                </w:rPr>
                <w:t xml:space="preserve">R </w:t>
              </w:r>
              <w:r w:rsidR="003A53C3" w:rsidRPr="003A53C3">
                <w:rPr>
                  <w:noProof/>
                  <w:lang w:val="sv-SE"/>
                  <w:rPrChange w:id="950" w:author="Björn Genfors" w:date="2014-03-28T13:57:00Z">
                    <w:rPr>
                      <w:noProof/>
                    </w:rPr>
                  </w:rPrChange>
                </w:rPr>
                <w:t>5</w:t>
              </w:r>
              <w:r w:rsidR="003A53C3">
                <w:rPr>
                  <w:sz w:val="20"/>
                  <w:szCs w:val="20"/>
                  <w:lang w:val="sv-SE"/>
                </w:rPr>
                <w:fldChar w:fldCharType="end"/>
              </w:r>
              <w:r w:rsidR="003A53C3">
                <w:rPr>
                  <w:sz w:val="20"/>
                  <w:szCs w:val="20"/>
                  <w:lang w:val="sv-SE"/>
                </w:rPr>
                <w:t>].</w:t>
              </w:r>
            </w:ins>
          </w:p>
          <w:p w14:paraId="6DB4EB8B" w14:textId="43D5BD41" w:rsidR="008A6494" w:rsidRPr="006B6063" w:rsidDel="003A53C3" w:rsidRDefault="000B0F50" w:rsidP="003A53C3">
            <w:pPr>
              <w:widowControl/>
              <w:spacing w:line="226" w:lineRule="exact"/>
              <w:ind w:left="102"/>
              <w:rPr>
                <w:del w:id="951" w:author="Björn Genfors" w:date="2014-03-28T13:57:00Z"/>
                <w:rFonts w:cs="Times New Roman"/>
                <w:spacing w:val="-1"/>
                <w:sz w:val="20"/>
                <w:szCs w:val="20"/>
                <w:lang w:val="sv-SE"/>
              </w:rPr>
              <w:pPrChange w:id="952" w:author="Björn Genfors" w:date="2014-03-28T13:57:00Z">
                <w:pPr>
                  <w:widowControl/>
                  <w:spacing w:line="226" w:lineRule="exact"/>
                  <w:ind w:left="102"/>
                </w:pPr>
              </w:pPrChange>
            </w:pPr>
            <w:del w:id="953" w:author="Björn Genfors" w:date="2014-03-28T13:57:00Z">
              <w:r w:rsidDel="003A53C3">
                <w:fldChar w:fldCharType="begin"/>
              </w:r>
              <w:r w:rsidRPr="000B0F50" w:rsidDel="003A53C3">
                <w:rPr>
                  <w:lang w:val="sv-SE"/>
                  <w:rPrChange w:id="954" w:author="Björn Genfors" w:date="2014-03-28T13:02:00Z">
                    <w:rPr/>
                  </w:rPrChange>
                </w:rPr>
                <w:delInstrText xml:space="preserve"> HYPERLINK "http://www.inera.se/Documents/TJANSTER_PROJEKT/Katalogtjanst_HSA/Innehall/hsa_innehall_befattning.pdf" </w:delInstrText>
              </w:r>
              <w:r w:rsidDel="003A53C3">
                <w:fldChar w:fldCharType="separate"/>
              </w:r>
              <w:r w:rsidR="008A6494" w:rsidRPr="000B0F50" w:rsidDel="003A53C3">
                <w:rPr>
                  <w:rStyle w:val="Hyperlnk"/>
                  <w:sz w:val="20"/>
                  <w:szCs w:val="20"/>
                  <w:lang w:val="sv-SE"/>
                  <w:rPrChange w:id="955" w:author="Björn Genfors" w:date="2014-03-28T13:02:00Z">
                    <w:rPr>
                      <w:rStyle w:val="Hyperlnk"/>
                      <w:sz w:val="20"/>
                      <w:szCs w:val="20"/>
                    </w:rPr>
                  </w:rPrChange>
                </w:rPr>
                <w:delText>http://www.inera.se/Documents/TJANSTER_PROJEKT/Katalogtjanst_HSA/Innehall/hsa_innehall_befattning.pdf</w:delText>
              </w:r>
              <w:r w:rsidDel="003A53C3">
                <w:rPr>
                  <w:rStyle w:val="Hyperlnk"/>
                  <w:szCs w:val="20"/>
                </w:rPr>
                <w:fldChar w:fldCharType="end"/>
              </w:r>
            </w:del>
          </w:p>
          <w:p w14:paraId="50BD2323" w14:textId="77777777" w:rsidR="008A6494" w:rsidRPr="006B6063" w:rsidRDefault="008A6494" w:rsidP="003A53C3">
            <w:pPr>
              <w:spacing w:line="226" w:lineRule="exact"/>
              <w:ind w:left="102"/>
              <w:rPr>
                <w:rFonts w:cs="Times New Roman"/>
                <w:spacing w:val="-1"/>
                <w:sz w:val="20"/>
                <w:szCs w:val="20"/>
                <w:lang w:val="sv-SE"/>
              </w:rPr>
              <w:pPrChange w:id="956" w:author="Björn Genfors" w:date="2014-03-28T13:57:00Z">
                <w:pPr>
                  <w:widowControl/>
                  <w:spacing w:line="226" w:lineRule="exact"/>
                  <w:ind w:left="102"/>
                </w:pPr>
              </w:pPrChange>
            </w:pPr>
          </w:p>
        </w:tc>
        <w:tc>
          <w:tcPr>
            <w:tcW w:w="1276" w:type="dxa"/>
            <w:tcBorders>
              <w:top w:val="single" w:sz="5" w:space="0" w:color="000000"/>
              <w:left w:val="single" w:sz="5" w:space="0" w:color="000000"/>
              <w:bottom w:val="single" w:sz="5" w:space="0" w:color="000000"/>
              <w:right w:val="single" w:sz="5" w:space="0" w:color="000000"/>
            </w:tcBorders>
          </w:tcPr>
          <w:p w14:paraId="02F9E86F"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7F0F0EA3"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3E77AD12"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w:t>
            </w:r>
            <w:r w:rsidRPr="006B6063">
              <w:rPr>
                <w:spacing w:val="-1"/>
                <w:sz w:val="20"/>
                <w:szCs w:val="20"/>
              </w:rPr>
              <w:t>../code</w:t>
            </w:r>
          </w:p>
        </w:tc>
        <w:tc>
          <w:tcPr>
            <w:tcW w:w="1559" w:type="dxa"/>
            <w:tcBorders>
              <w:top w:val="single" w:sz="5" w:space="0" w:color="000000"/>
              <w:left w:val="single" w:sz="5" w:space="0" w:color="000000"/>
              <w:bottom w:val="single" w:sz="5" w:space="0" w:color="000000"/>
              <w:right w:val="single" w:sz="5" w:space="0" w:color="000000"/>
            </w:tcBorders>
          </w:tcPr>
          <w:p w14:paraId="103753B3" w14:textId="77777777" w:rsidR="008A6494" w:rsidRPr="006B6063" w:rsidRDefault="008A6494" w:rsidP="008A6494">
            <w:pPr>
              <w:widowControl/>
              <w:spacing w:line="229" w:lineRule="exact"/>
              <w:ind w:left="102"/>
              <w:rPr>
                <w:rFonts w:cs="Times New Roman"/>
                <w:spacing w:val="-1"/>
                <w:sz w:val="20"/>
                <w:szCs w:val="20"/>
                <w:lang w:val="sv-SE"/>
              </w:rPr>
            </w:pPr>
            <w:r w:rsidRPr="006B6063">
              <w:rPr>
                <w:spacing w:val="-1"/>
                <w:sz w:val="20"/>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3592AA6F" w14:textId="77777777" w:rsidR="008A6494" w:rsidRPr="006B6063" w:rsidRDefault="008A6494" w:rsidP="008A6494">
            <w:pPr>
              <w:widowControl/>
              <w:spacing w:line="226" w:lineRule="exact"/>
              <w:ind w:left="102"/>
              <w:rPr>
                <w:rFonts w:cs="Times New Roman"/>
                <w:spacing w:val="-1"/>
                <w:sz w:val="20"/>
                <w:szCs w:val="20"/>
                <w:lang w:val="sv-SE"/>
              </w:rPr>
            </w:pPr>
            <w:r w:rsidRPr="000B0F50">
              <w:rPr>
                <w:sz w:val="20"/>
                <w:szCs w:val="20"/>
                <w:lang w:val="sv-SE"/>
                <w:rPrChange w:id="957" w:author="Björn Genfors" w:date="2014-03-28T13:01:00Z">
                  <w:rPr>
                    <w:sz w:val="20"/>
                    <w:szCs w:val="20"/>
                  </w:rPr>
                </w:rPrChange>
              </w:rPr>
              <w:t>Befattningskod. Om code anges skall också codeSystem</w:t>
            </w:r>
            <w:del w:id="958" w:author="Björn Genfors" w:date="2014-03-28T13:57:00Z">
              <w:r w:rsidRPr="000B0F50" w:rsidDel="0075374E">
                <w:rPr>
                  <w:sz w:val="20"/>
                  <w:szCs w:val="20"/>
                  <w:lang w:val="sv-SE"/>
                  <w:rPrChange w:id="959" w:author="Björn Genfors" w:date="2014-03-28T13:01:00Z">
                    <w:rPr>
                      <w:sz w:val="20"/>
                      <w:szCs w:val="20"/>
                    </w:rPr>
                  </w:rPrChange>
                </w:rPr>
                <w:delText xml:space="preserve"> </w:delText>
              </w:r>
            </w:del>
            <w:r w:rsidRPr="000B0F50">
              <w:rPr>
                <w:sz w:val="20"/>
                <w:szCs w:val="20"/>
                <w:lang w:val="sv-SE"/>
                <w:rPrChange w:id="960" w:author="Björn Genfors" w:date="2014-03-28T13:01:00Z">
                  <w:rPr>
                    <w:sz w:val="20"/>
                    <w:szCs w:val="20"/>
                  </w:rPr>
                </w:rPrChange>
              </w:rPr>
              <w:t xml:space="preserve"> samt displayName anges.</w:t>
            </w:r>
          </w:p>
        </w:tc>
        <w:tc>
          <w:tcPr>
            <w:tcW w:w="1276" w:type="dxa"/>
            <w:tcBorders>
              <w:top w:val="single" w:sz="5" w:space="0" w:color="000000"/>
              <w:left w:val="single" w:sz="5" w:space="0" w:color="000000"/>
              <w:bottom w:val="single" w:sz="5" w:space="0" w:color="000000"/>
              <w:right w:val="single" w:sz="5" w:space="0" w:color="000000"/>
            </w:tcBorders>
          </w:tcPr>
          <w:p w14:paraId="56A124D6"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5813403C" w14:textId="77777777" w:rsidTr="00265DFD">
        <w:trPr>
          <w:trHeight w:hRule="exact" w:val="918"/>
          <w:tblHeader/>
        </w:trPr>
        <w:tc>
          <w:tcPr>
            <w:tcW w:w="2836" w:type="dxa"/>
            <w:tcBorders>
              <w:top w:val="single" w:sz="5" w:space="0" w:color="000000"/>
              <w:left w:val="single" w:sz="5" w:space="0" w:color="000000"/>
              <w:bottom w:val="single" w:sz="5" w:space="0" w:color="000000"/>
              <w:right w:val="single" w:sz="5" w:space="0" w:color="000000"/>
            </w:tcBorders>
          </w:tcPr>
          <w:p w14:paraId="7FB18ECD"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w:t>
            </w:r>
            <w:r w:rsidRPr="006B6063">
              <w:rPr>
                <w:spacing w:val="-1"/>
                <w:sz w:val="20"/>
                <w:szCs w:val="20"/>
              </w:rPr>
              <w:t>../code</w:t>
            </w:r>
            <w:r w:rsidRPr="006B6063">
              <w:rPr>
                <w:sz w:val="20"/>
                <w:szCs w:val="20"/>
              </w:rPr>
              <w:t>System</w:t>
            </w:r>
          </w:p>
        </w:tc>
        <w:tc>
          <w:tcPr>
            <w:tcW w:w="1559" w:type="dxa"/>
            <w:tcBorders>
              <w:top w:val="single" w:sz="5" w:space="0" w:color="000000"/>
              <w:left w:val="single" w:sz="5" w:space="0" w:color="000000"/>
              <w:bottom w:val="single" w:sz="5" w:space="0" w:color="000000"/>
              <w:right w:val="single" w:sz="5" w:space="0" w:color="000000"/>
            </w:tcBorders>
          </w:tcPr>
          <w:p w14:paraId="59C05DF6" w14:textId="77777777" w:rsidR="008A6494" w:rsidRPr="006B6063" w:rsidRDefault="008A6494" w:rsidP="008A6494">
            <w:pPr>
              <w:widowControl/>
              <w:spacing w:line="229" w:lineRule="exact"/>
              <w:ind w:left="102"/>
              <w:rPr>
                <w:rFonts w:cs="Times New Roman"/>
                <w:spacing w:val="-1"/>
                <w:sz w:val="20"/>
                <w:szCs w:val="20"/>
                <w:lang w:val="sv-SE"/>
              </w:rPr>
            </w:pPr>
            <w:r w:rsidRPr="006B6063">
              <w:rPr>
                <w:spacing w:val="-1"/>
                <w:sz w:val="20"/>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3E17A36" w14:textId="77777777" w:rsidR="008A6494" w:rsidRPr="006B6063" w:rsidRDefault="008A6494" w:rsidP="008A6494">
            <w:pPr>
              <w:widowControl/>
              <w:spacing w:line="226" w:lineRule="exact"/>
              <w:ind w:left="102"/>
              <w:rPr>
                <w:rFonts w:cs="Times New Roman"/>
                <w:spacing w:val="-1"/>
                <w:sz w:val="20"/>
                <w:szCs w:val="20"/>
                <w:lang w:val="sv-SE"/>
              </w:rPr>
            </w:pPr>
            <w:r w:rsidRPr="000B0F50">
              <w:rPr>
                <w:sz w:val="20"/>
                <w:szCs w:val="20"/>
                <w:lang w:val="sv-SE"/>
                <w:rPrChange w:id="961" w:author="Björn Genfors" w:date="2014-03-28T13:02:00Z">
                  <w:rPr>
                    <w:sz w:val="20"/>
                    <w:szCs w:val="20"/>
                  </w:rPr>
                </w:rPrChange>
              </w:rPr>
              <w:t>Kodsystem för befattningskod. Om codeSystem anges skall också code samt displayName anges.</w:t>
            </w:r>
          </w:p>
        </w:tc>
        <w:tc>
          <w:tcPr>
            <w:tcW w:w="1276" w:type="dxa"/>
            <w:tcBorders>
              <w:top w:val="single" w:sz="5" w:space="0" w:color="000000"/>
              <w:left w:val="single" w:sz="5" w:space="0" w:color="000000"/>
              <w:bottom w:val="single" w:sz="5" w:space="0" w:color="000000"/>
              <w:right w:val="single" w:sz="5" w:space="0" w:color="000000"/>
            </w:tcBorders>
          </w:tcPr>
          <w:p w14:paraId="3C1A4D46"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12E06CCD"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75941469"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w:t>
            </w:r>
            <w:r w:rsidRPr="006B6063">
              <w:rPr>
                <w:spacing w:val="-1"/>
                <w:sz w:val="20"/>
                <w:szCs w:val="20"/>
              </w:rPr>
              <w:t>../code</w:t>
            </w:r>
            <w:r w:rsidRPr="006B6063">
              <w:rPr>
                <w:sz w:val="20"/>
                <w:szCs w:val="20"/>
              </w:rPr>
              <w:t>SystemName</w:t>
            </w:r>
          </w:p>
        </w:tc>
        <w:tc>
          <w:tcPr>
            <w:tcW w:w="1559" w:type="dxa"/>
            <w:tcBorders>
              <w:top w:val="single" w:sz="5" w:space="0" w:color="000000"/>
              <w:left w:val="single" w:sz="5" w:space="0" w:color="000000"/>
              <w:bottom w:val="single" w:sz="5" w:space="0" w:color="000000"/>
              <w:right w:val="single" w:sz="5" w:space="0" w:color="000000"/>
            </w:tcBorders>
          </w:tcPr>
          <w:p w14:paraId="4CDFFF72" w14:textId="77777777" w:rsidR="008A6494" w:rsidRPr="006B6063" w:rsidRDefault="008A6494" w:rsidP="008A6494">
            <w:pPr>
              <w:widowControl/>
              <w:spacing w:line="229" w:lineRule="exact"/>
              <w:ind w:left="102"/>
              <w:rPr>
                <w:rFonts w:cs="Times New Roman"/>
                <w:spacing w:val="-1"/>
                <w:sz w:val="20"/>
                <w:szCs w:val="20"/>
                <w:lang w:val="sv-SE"/>
              </w:rPr>
            </w:pPr>
            <w:r w:rsidRPr="006B6063">
              <w:rPr>
                <w:spacing w:val="-1"/>
                <w:sz w:val="20"/>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857A9A1" w14:textId="77777777" w:rsidR="008A6494" w:rsidRPr="006B6063" w:rsidRDefault="008A6494" w:rsidP="008A6494">
            <w:pPr>
              <w:widowControl/>
              <w:spacing w:line="226" w:lineRule="exact"/>
              <w:ind w:left="102"/>
              <w:rPr>
                <w:rFonts w:cs="Times New Roman"/>
                <w:spacing w:val="-1"/>
                <w:sz w:val="20"/>
                <w:szCs w:val="20"/>
                <w:lang w:val="sv-SE"/>
              </w:rPr>
            </w:pPr>
            <w:r w:rsidRPr="000B0F50">
              <w:rPr>
                <w:sz w:val="20"/>
                <w:szCs w:val="20"/>
                <w:lang w:val="sv-SE"/>
                <w:rPrChange w:id="962" w:author="Björn Genfors" w:date="2014-03-28T13:02:00Z">
                  <w:rPr>
                    <w:sz w:val="20"/>
                    <w:szCs w:val="20"/>
                  </w:rPr>
                </w:rPrChange>
              </w:rPr>
              <w:t>Namn på kodsystem för befattningskod.</w:t>
            </w:r>
          </w:p>
        </w:tc>
        <w:tc>
          <w:tcPr>
            <w:tcW w:w="1276" w:type="dxa"/>
            <w:tcBorders>
              <w:top w:val="single" w:sz="5" w:space="0" w:color="000000"/>
              <w:left w:val="single" w:sz="5" w:space="0" w:color="000000"/>
              <w:bottom w:val="single" w:sz="5" w:space="0" w:color="000000"/>
              <w:right w:val="single" w:sz="5" w:space="0" w:color="000000"/>
            </w:tcBorders>
          </w:tcPr>
          <w:p w14:paraId="661370EF"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53DC0A22"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46BA9E22"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w:t>
            </w:r>
            <w:r w:rsidRPr="006B6063">
              <w:rPr>
                <w:spacing w:val="-1"/>
                <w:sz w:val="20"/>
                <w:szCs w:val="20"/>
              </w:rPr>
              <w:t>../code</w:t>
            </w:r>
            <w:r w:rsidRPr="006B6063">
              <w:rPr>
                <w:sz w:val="20"/>
                <w:szCs w:val="20"/>
              </w:rPr>
              <w:t>SystemVersion</w:t>
            </w:r>
          </w:p>
        </w:tc>
        <w:tc>
          <w:tcPr>
            <w:tcW w:w="1559" w:type="dxa"/>
            <w:tcBorders>
              <w:top w:val="single" w:sz="5" w:space="0" w:color="000000"/>
              <w:left w:val="single" w:sz="5" w:space="0" w:color="000000"/>
              <w:bottom w:val="single" w:sz="5" w:space="0" w:color="000000"/>
              <w:right w:val="single" w:sz="5" w:space="0" w:color="000000"/>
            </w:tcBorders>
          </w:tcPr>
          <w:p w14:paraId="005157E5" w14:textId="77777777" w:rsidR="008A6494" w:rsidRPr="006B6063" w:rsidRDefault="008A6494" w:rsidP="008A6494">
            <w:pPr>
              <w:widowControl/>
              <w:spacing w:line="229" w:lineRule="exact"/>
              <w:ind w:left="102"/>
              <w:rPr>
                <w:rFonts w:cs="Times New Roman"/>
                <w:spacing w:val="-1"/>
                <w:sz w:val="20"/>
                <w:szCs w:val="20"/>
                <w:lang w:val="sv-SE"/>
              </w:rPr>
            </w:pPr>
            <w:r w:rsidRPr="006B6063">
              <w:rPr>
                <w:spacing w:val="-1"/>
                <w:sz w:val="20"/>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BA5A1FD" w14:textId="77777777" w:rsidR="008A6494" w:rsidRPr="006B6063" w:rsidRDefault="008A6494" w:rsidP="008A6494">
            <w:pPr>
              <w:widowControl/>
              <w:spacing w:line="226" w:lineRule="exact"/>
              <w:ind w:left="102"/>
              <w:rPr>
                <w:rFonts w:cs="Times New Roman"/>
                <w:spacing w:val="-1"/>
                <w:sz w:val="20"/>
                <w:szCs w:val="20"/>
                <w:lang w:val="sv-SE"/>
              </w:rPr>
            </w:pPr>
            <w:r w:rsidRPr="000B0F50">
              <w:rPr>
                <w:sz w:val="20"/>
                <w:szCs w:val="20"/>
                <w:lang w:val="sv-SE"/>
                <w:rPrChange w:id="963" w:author="Björn Genfors" w:date="2014-03-28T13:02:00Z">
                  <w:rPr>
                    <w:sz w:val="20"/>
                    <w:szCs w:val="20"/>
                  </w:rPr>
                </w:rPrChange>
              </w:rPr>
              <w:t>Version på kodsystem för befattningskod.</w:t>
            </w:r>
          </w:p>
        </w:tc>
        <w:tc>
          <w:tcPr>
            <w:tcW w:w="1276" w:type="dxa"/>
            <w:tcBorders>
              <w:top w:val="single" w:sz="5" w:space="0" w:color="000000"/>
              <w:left w:val="single" w:sz="5" w:space="0" w:color="000000"/>
              <w:bottom w:val="single" w:sz="5" w:space="0" w:color="000000"/>
              <w:right w:val="single" w:sz="5" w:space="0" w:color="000000"/>
            </w:tcBorders>
          </w:tcPr>
          <w:p w14:paraId="2C4450C9"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46E42A16" w14:textId="77777777" w:rsidTr="00265DFD">
        <w:trPr>
          <w:trHeight w:hRule="exact" w:val="941"/>
          <w:tblHeader/>
        </w:trPr>
        <w:tc>
          <w:tcPr>
            <w:tcW w:w="2836" w:type="dxa"/>
            <w:tcBorders>
              <w:top w:val="single" w:sz="5" w:space="0" w:color="000000"/>
              <w:left w:val="single" w:sz="5" w:space="0" w:color="000000"/>
              <w:bottom w:val="single" w:sz="5" w:space="0" w:color="000000"/>
              <w:right w:val="single" w:sz="5" w:space="0" w:color="000000"/>
            </w:tcBorders>
          </w:tcPr>
          <w:p w14:paraId="3B7D8F65"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w:t>
            </w:r>
            <w:r w:rsidRPr="006B6063">
              <w:rPr>
                <w:spacing w:val="-1"/>
                <w:sz w:val="20"/>
                <w:szCs w:val="20"/>
              </w:rPr>
              <w:t>../displayName</w:t>
            </w:r>
          </w:p>
        </w:tc>
        <w:tc>
          <w:tcPr>
            <w:tcW w:w="1559" w:type="dxa"/>
            <w:tcBorders>
              <w:top w:val="single" w:sz="5" w:space="0" w:color="000000"/>
              <w:left w:val="single" w:sz="5" w:space="0" w:color="000000"/>
              <w:bottom w:val="single" w:sz="5" w:space="0" w:color="000000"/>
              <w:right w:val="single" w:sz="5" w:space="0" w:color="000000"/>
            </w:tcBorders>
          </w:tcPr>
          <w:p w14:paraId="5AF2F5C0" w14:textId="77777777" w:rsidR="008A6494" w:rsidRPr="006B6063" w:rsidRDefault="008A6494" w:rsidP="008A6494">
            <w:pPr>
              <w:widowControl/>
              <w:spacing w:line="229" w:lineRule="exact"/>
              <w:ind w:left="102"/>
              <w:rPr>
                <w:rFonts w:cs="Times New Roman"/>
                <w:spacing w:val="-1"/>
                <w:sz w:val="20"/>
                <w:szCs w:val="20"/>
                <w:lang w:val="sv-SE"/>
              </w:rPr>
            </w:pPr>
            <w:r w:rsidRPr="006B6063">
              <w:rPr>
                <w:spacing w:val="-1"/>
                <w:sz w:val="20"/>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35CA9B58" w14:textId="77777777" w:rsidR="008A6494" w:rsidRPr="006B6063" w:rsidRDefault="008A6494" w:rsidP="008A6494">
            <w:pPr>
              <w:widowControl/>
              <w:spacing w:line="226" w:lineRule="exact"/>
              <w:ind w:left="102"/>
              <w:rPr>
                <w:rFonts w:cs="Times New Roman"/>
                <w:spacing w:val="-1"/>
                <w:sz w:val="20"/>
                <w:szCs w:val="20"/>
                <w:lang w:val="sv-SE"/>
              </w:rPr>
            </w:pPr>
            <w:r w:rsidRPr="000B0F50">
              <w:rPr>
                <w:sz w:val="20"/>
                <w:szCs w:val="20"/>
                <w:lang w:val="sv-SE"/>
                <w:rPrChange w:id="964" w:author="Björn Genfors" w:date="2014-03-28T13:02:00Z">
                  <w:rPr>
                    <w:sz w:val="20"/>
                    <w:szCs w:val="20"/>
                  </w:rPr>
                </w:rPrChange>
              </w:rPr>
              <w:t>Befattningskoden i klartext. Om separat displayName inte finns i producerande system skall samma värde som i code anges.</w:t>
            </w:r>
          </w:p>
        </w:tc>
        <w:tc>
          <w:tcPr>
            <w:tcW w:w="1276" w:type="dxa"/>
            <w:tcBorders>
              <w:top w:val="single" w:sz="5" w:space="0" w:color="000000"/>
              <w:left w:val="single" w:sz="5" w:space="0" w:color="000000"/>
              <w:bottom w:val="single" w:sz="5" w:space="0" w:color="000000"/>
              <w:right w:val="single" w:sz="5" w:space="0" w:color="000000"/>
            </w:tcBorders>
          </w:tcPr>
          <w:p w14:paraId="38B65B95"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2E11558B" w14:textId="77777777" w:rsidTr="00265DFD">
        <w:trPr>
          <w:trHeight w:hRule="exact" w:val="1711"/>
          <w:tblHeader/>
        </w:trPr>
        <w:tc>
          <w:tcPr>
            <w:tcW w:w="2836" w:type="dxa"/>
            <w:tcBorders>
              <w:top w:val="single" w:sz="5" w:space="0" w:color="000000"/>
              <w:left w:val="single" w:sz="5" w:space="0" w:color="000000"/>
              <w:bottom w:val="single" w:sz="5" w:space="0" w:color="000000"/>
              <w:right w:val="single" w:sz="5" w:space="0" w:color="000000"/>
            </w:tcBorders>
          </w:tcPr>
          <w:p w14:paraId="3A2F685B" w14:textId="77777777" w:rsidR="008A6494" w:rsidRPr="006B6063" w:rsidRDefault="008A6494" w:rsidP="008A6494">
            <w:pPr>
              <w:widowControl/>
              <w:spacing w:line="226" w:lineRule="exact"/>
              <w:ind w:left="102"/>
              <w:rPr>
                <w:rFonts w:cs="Times New Roman"/>
                <w:spacing w:val="-1"/>
                <w:sz w:val="20"/>
                <w:szCs w:val="20"/>
                <w:lang w:val="sv-SE"/>
              </w:rPr>
            </w:pPr>
            <w:r w:rsidRPr="006B6063">
              <w:rPr>
                <w:sz w:val="20"/>
                <w:szCs w:val="20"/>
              </w:rPr>
              <w:t>../../../</w:t>
            </w:r>
            <w:r w:rsidRPr="006B6063">
              <w:rPr>
                <w:spacing w:val="-1"/>
                <w:sz w:val="20"/>
                <w:szCs w:val="20"/>
              </w:rPr>
              <w:t>../originalText</w:t>
            </w:r>
          </w:p>
        </w:tc>
        <w:tc>
          <w:tcPr>
            <w:tcW w:w="1559" w:type="dxa"/>
            <w:tcBorders>
              <w:top w:val="single" w:sz="5" w:space="0" w:color="000000"/>
              <w:left w:val="single" w:sz="5" w:space="0" w:color="000000"/>
              <w:bottom w:val="single" w:sz="5" w:space="0" w:color="000000"/>
              <w:right w:val="single" w:sz="5" w:space="0" w:color="000000"/>
            </w:tcBorders>
          </w:tcPr>
          <w:p w14:paraId="47C34725"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298D3959" w14:textId="77777777" w:rsidR="008A6494" w:rsidRPr="006B6063" w:rsidRDefault="008A6494" w:rsidP="008A6494">
            <w:pPr>
              <w:widowControl/>
              <w:spacing w:line="229" w:lineRule="exact"/>
              <w:ind w:left="102"/>
              <w:rPr>
                <w:rFonts w:cs="Times New Roman"/>
                <w:sz w:val="20"/>
                <w:szCs w:val="20"/>
                <w:lang w:val="sv-SE"/>
              </w:rPr>
            </w:pPr>
            <w:r w:rsidRPr="000B0F50">
              <w:rPr>
                <w:sz w:val="20"/>
                <w:szCs w:val="20"/>
                <w:lang w:val="sv-SE"/>
                <w:rPrChange w:id="965" w:author="Björn Genfors" w:date="2014-03-28T13:02:00Z">
                  <w:rPr>
                    <w:sz w:val="20"/>
                    <w:szCs w:val="20"/>
                  </w:rPr>
                </w:rPrChange>
              </w:rPr>
              <w:t>Om befattning är beskriven i ett lokalt kodverk utan OID, eller när kod helt saknas, kan en beskrivande text anges i originalText.</w:t>
            </w:r>
          </w:p>
          <w:p w14:paraId="29DDDC2E" w14:textId="77777777" w:rsidR="008A6494" w:rsidRPr="006B6063" w:rsidRDefault="008A6494" w:rsidP="008A6494">
            <w:pPr>
              <w:widowControl/>
              <w:spacing w:line="226" w:lineRule="exact"/>
              <w:ind w:left="102"/>
              <w:rPr>
                <w:rFonts w:cs="Times New Roman"/>
                <w:spacing w:val="-1"/>
                <w:sz w:val="20"/>
                <w:szCs w:val="20"/>
                <w:lang w:val="sv-SE"/>
              </w:rPr>
            </w:pPr>
            <w:r w:rsidRPr="000B0F50">
              <w:rPr>
                <w:sz w:val="20"/>
                <w:szCs w:val="20"/>
                <w:lang w:val="sv-SE"/>
                <w:rPrChange w:id="966" w:author="Björn Genfors" w:date="2014-03-28T13:02:00Z">
                  <w:rPr>
                    <w:sz w:val="20"/>
                    <w:szCs w:val="20"/>
                  </w:rPr>
                </w:rPrChange>
              </w:rPr>
              <w:t xml:space="preserve">Om originalText anges skall inget annat värde i </w:t>
            </w:r>
            <w:r w:rsidRPr="000B0F50">
              <w:rPr>
                <w:spacing w:val="-1"/>
                <w:sz w:val="20"/>
                <w:szCs w:val="20"/>
                <w:lang w:val="sv-SE"/>
                <w:rPrChange w:id="967" w:author="Björn Genfors" w:date="2014-03-28T13:02:00Z">
                  <w:rPr>
                    <w:spacing w:val="-1"/>
                    <w:sz w:val="20"/>
                    <w:szCs w:val="20"/>
                  </w:rPr>
                </w:rPrChange>
              </w:rPr>
              <w:t>healthcareProfessionalRoleCode anges.</w:t>
            </w:r>
          </w:p>
        </w:tc>
        <w:tc>
          <w:tcPr>
            <w:tcW w:w="1276" w:type="dxa"/>
            <w:tcBorders>
              <w:top w:val="single" w:sz="5" w:space="0" w:color="000000"/>
              <w:left w:val="single" w:sz="5" w:space="0" w:color="000000"/>
              <w:bottom w:val="single" w:sz="5" w:space="0" w:color="000000"/>
              <w:right w:val="single" w:sz="5" w:space="0" w:color="000000"/>
            </w:tcBorders>
          </w:tcPr>
          <w:p w14:paraId="3F54AA2D"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35837F3E" w14:textId="77777777" w:rsidTr="00265DFD">
        <w:trPr>
          <w:trHeight w:hRule="exact" w:val="526"/>
          <w:tblHeader/>
        </w:trPr>
        <w:tc>
          <w:tcPr>
            <w:tcW w:w="2836" w:type="dxa"/>
            <w:tcBorders>
              <w:top w:val="single" w:sz="5" w:space="0" w:color="000000"/>
              <w:left w:val="single" w:sz="5" w:space="0" w:color="000000"/>
              <w:bottom w:val="single" w:sz="5" w:space="0" w:color="000000"/>
              <w:right w:val="single" w:sz="5" w:space="0" w:color="000000"/>
            </w:tcBorders>
          </w:tcPr>
          <w:p w14:paraId="6A0B7D20"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../../../healthcareProfessionalOrgUnit</w:t>
            </w:r>
          </w:p>
        </w:tc>
        <w:tc>
          <w:tcPr>
            <w:tcW w:w="1559" w:type="dxa"/>
            <w:tcBorders>
              <w:top w:val="single" w:sz="5" w:space="0" w:color="000000"/>
              <w:left w:val="single" w:sz="5" w:space="0" w:color="000000"/>
              <w:bottom w:val="single" w:sz="5" w:space="0" w:color="000000"/>
              <w:right w:val="single" w:sz="5" w:space="0" w:color="000000"/>
            </w:tcBorders>
          </w:tcPr>
          <w:p w14:paraId="55CC2757"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OrgUnitType</w:t>
            </w:r>
          </w:p>
        </w:tc>
        <w:tc>
          <w:tcPr>
            <w:tcW w:w="3969" w:type="dxa"/>
            <w:tcBorders>
              <w:top w:val="single" w:sz="5" w:space="0" w:color="000000"/>
              <w:left w:val="single" w:sz="5" w:space="0" w:color="000000"/>
              <w:bottom w:val="single" w:sz="5" w:space="0" w:color="000000"/>
              <w:right w:val="single" w:sz="5" w:space="0" w:color="000000"/>
            </w:tcBorders>
          </w:tcPr>
          <w:p w14:paraId="140E11F8" w14:textId="77777777" w:rsidR="008A6494" w:rsidRPr="006B6063" w:rsidRDefault="008A6494" w:rsidP="008A6494">
            <w:pPr>
              <w:widowControl/>
              <w:spacing w:line="226" w:lineRule="exact"/>
              <w:ind w:left="102"/>
              <w:rPr>
                <w:rFonts w:cs="Times New Roman"/>
                <w:spacing w:val="-1"/>
                <w:sz w:val="20"/>
                <w:szCs w:val="20"/>
                <w:lang w:val="sv-SE"/>
              </w:rPr>
            </w:pPr>
            <w:r w:rsidRPr="000B0F50">
              <w:rPr>
                <w:spacing w:val="-1"/>
                <w:sz w:val="20"/>
                <w:szCs w:val="20"/>
                <w:lang w:val="sv-SE"/>
                <w:rPrChange w:id="968" w:author="Björn Genfors" w:date="2014-03-28T13:02:00Z">
                  <w:rPr>
                    <w:spacing w:val="-1"/>
                    <w:sz w:val="20"/>
                    <w:szCs w:val="20"/>
                  </w:rPr>
                </w:rPrChange>
              </w:rPr>
              <w:t>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7AD41701" w14:textId="77777777" w:rsidR="008A6494" w:rsidRPr="006B6063" w:rsidRDefault="008A6494" w:rsidP="003A6D72">
            <w:pPr>
              <w:widowControl/>
              <w:spacing w:line="226" w:lineRule="exact"/>
              <w:ind w:left="102"/>
              <w:jc w:val="center"/>
              <w:rPr>
                <w:rFonts w:cs="Times New Roman"/>
                <w:spacing w:val="-1"/>
                <w:sz w:val="20"/>
                <w:szCs w:val="20"/>
                <w:lang w:val="sv-SE"/>
              </w:rPr>
            </w:pPr>
          </w:p>
        </w:tc>
      </w:tr>
      <w:tr w:rsidR="008A6494" w:rsidRPr="006B6063" w14:paraId="186D4A25" w14:textId="77777777" w:rsidTr="00265DFD">
        <w:trPr>
          <w:trHeight w:hRule="exact" w:val="526"/>
          <w:tblHeader/>
        </w:trPr>
        <w:tc>
          <w:tcPr>
            <w:tcW w:w="2836" w:type="dxa"/>
            <w:tcBorders>
              <w:top w:val="single" w:sz="5" w:space="0" w:color="000000"/>
              <w:left w:val="single" w:sz="5" w:space="0" w:color="000000"/>
              <w:bottom w:val="single" w:sz="5" w:space="0" w:color="000000"/>
              <w:right w:val="single" w:sz="5" w:space="0" w:color="000000"/>
            </w:tcBorders>
          </w:tcPr>
          <w:p w14:paraId="10B54D5C"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lastRenderedPageBreak/>
              <w:t>../../../../orgUnitHSAId</w:t>
            </w:r>
          </w:p>
        </w:tc>
        <w:tc>
          <w:tcPr>
            <w:tcW w:w="1559" w:type="dxa"/>
            <w:tcBorders>
              <w:top w:val="single" w:sz="5" w:space="0" w:color="000000"/>
              <w:left w:val="single" w:sz="5" w:space="0" w:color="000000"/>
              <w:bottom w:val="single" w:sz="5" w:space="0" w:color="000000"/>
              <w:right w:val="single" w:sz="5" w:space="0" w:color="000000"/>
            </w:tcBorders>
          </w:tcPr>
          <w:p w14:paraId="1665821D"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HSAIdType</w:t>
            </w:r>
          </w:p>
        </w:tc>
        <w:tc>
          <w:tcPr>
            <w:tcW w:w="3969" w:type="dxa"/>
            <w:tcBorders>
              <w:top w:val="single" w:sz="5" w:space="0" w:color="000000"/>
              <w:left w:val="single" w:sz="5" w:space="0" w:color="000000"/>
              <w:bottom w:val="single" w:sz="5" w:space="0" w:color="000000"/>
              <w:right w:val="single" w:sz="5" w:space="0" w:color="000000"/>
            </w:tcBorders>
          </w:tcPr>
          <w:p w14:paraId="4F3D5525" w14:textId="77777777" w:rsidR="008A6494" w:rsidRPr="006B6063" w:rsidRDefault="008A6494" w:rsidP="008A6494">
            <w:pPr>
              <w:widowControl/>
              <w:spacing w:line="226" w:lineRule="exact"/>
              <w:ind w:left="102"/>
              <w:rPr>
                <w:rFonts w:cs="Times New Roman"/>
                <w:spacing w:val="-1"/>
                <w:sz w:val="20"/>
                <w:szCs w:val="20"/>
                <w:lang w:val="sv-SE"/>
              </w:rPr>
            </w:pPr>
            <w:r w:rsidRPr="000B0F50">
              <w:rPr>
                <w:spacing w:val="-1"/>
                <w:sz w:val="20"/>
                <w:szCs w:val="20"/>
                <w:lang w:val="sv-SE"/>
                <w:rPrChange w:id="969" w:author="Björn Genfors" w:date="2014-03-28T13:02:00Z">
                  <w:rPr>
                    <w:spacing w:val="-1"/>
                    <w:sz w:val="20"/>
                    <w:szCs w:val="20"/>
                  </w:rPr>
                </w:rPrChange>
              </w:rPr>
              <w:t>HSA-id för 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7EF858A2"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1..1</w:t>
            </w:r>
          </w:p>
        </w:tc>
      </w:tr>
      <w:tr w:rsidR="008A6494" w:rsidRPr="006B6063" w14:paraId="2C64EA61" w14:textId="77777777" w:rsidTr="00265DFD">
        <w:trPr>
          <w:trHeight w:hRule="exact" w:val="561"/>
          <w:tblHeader/>
        </w:trPr>
        <w:tc>
          <w:tcPr>
            <w:tcW w:w="2836" w:type="dxa"/>
            <w:tcBorders>
              <w:top w:val="single" w:sz="5" w:space="0" w:color="000000"/>
              <w:left w:val="single" w:sz="5" w:space="0" w:color="000000"/>
              <w:bottom w:val="single" w:sz="5" w:space="0" w:color="000000"/>
              <w:right w:val="single" w:sz="5" w:space="0" w:color="000000"/>
            </w:tcBorders>
          </w:tcPr>
          <w:p w14:paraId="33C23AB2" w14:textId="77777777" w:rsidR="008A6494" w:rsidRPr="006B6063" w:rsidRDefault="008A6494" w:rsidP="008A6494">
            <w:pPr>
              <w:pStyle w:val="TableParagraph"/>
              <w:spacing w:line="229" w:lineRule="exact"/>
              <w:ind w:left="102"/>
              <w:rPr>
                <w:rFonts w:ascii="Georgia" w:eastAsia="Times New Roman" w:hAnsi="Georgia" w:cs="Times New Roman"/>
                <w:spacing w:val="-1"/>
                <w:sz w:val="20"/>
                <w:szCs w:val="20"/>
                <w:lang w:val="sv-SE"/>
              </w:rPr>
            </w:pPr>
            <w:r w:rsidRPr="006B6063">
              <w:rPr>
                <w:rFonts w:ascii="Georgia" w:hAnsi="Georgia" w:cs="Times New Roman"/>
                <w:spacing w:val="-1"/>
                <w:sz w:val="20"/>
                <w:szCs w:val="20"/>
              </w:rPr>
              <w:t>../</w:t>
            </w:r>
            <w:r w:rsidRPr="006B6063">
              <w:rPr>
                <w:rFonts w:ascii="Georgia" w:eastAsia="Times New Roman" w:hAnsi="Georgia" w:cs="Times New Roman"/>
                <w:spacing w:val="-1"/>
                <w:sz w:val="20"/>
                <w:szCs w:val="20"/>
              </w:rPr>
              <w:t>../../../orgUnitName</w:t>
            </w:r>
          </w:p>
          <w:p w14:paraId="3D527C8E" w14:textId="77777777" w:rsidR="008A6494" w:rsidRPr="006B6063" w:rsidRDefault="008A6494" w:rsidP="008A6494">
            <w:pPr>
              <w:widowControl/>
              <w:spacing w:line="226" w:lineRule="exact"/>
              <w:ind w:left="102"/>
              <w:rPr>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
          <w:p w14:paraId="20812EC7"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16EC3DF2" w14:textId="77777777" w:rsidR="008A6494" w:rsidRPr="006B6063" w:rsidRDefault="008A6494" w:rsidP="008A6494">
            <w:pPr>
              <w:widowControl/>
              <w:spacing w:line="226" w:lineRule="exact"/>
              <w:ind w:left="102"/>
              <w:rPr>
                <w:rFonts w:cs="Times New Roman"/>
                <w:spacing w:val="-1"/>
                <w:sz w:val="20"/>
                <w:szCs w:val="20"/>
                <w:lang w:val="sv-SE"/>
              </w:rPr>
            </w:pPr>
            <w:r w:rsidRPr="000B0F50">
              <w:rPr>
                <w:spacing w:val="-1"/>
                <w:sz w:val="20"/>
                <w:szCs w:val="20"/>
                <w:lang w:val="sv-SE"/>
                <w:rPrChange w:id="970" w:author="Björn Genfors" w:date="2014-03-28T13:02:00Z">
                  <w:rPr>
                    <w:spacing w:val="-1"/>
                    <w:sz w:val="20"/>
                    <w:szCs w:val="20"/>
                  </w:rPr>
                </w:rPrChange>
              </w:rPr>
              <w:t>Namnet på 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0011227E"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1..1</w:t>
            </w:r>
          </w:p>
        </w:tc>
      </w:tr>
      <w:tr w:rsidR="008A6494" w:rsidRPr="006B6063" w14:paraId="6A4D5B2F" w14:textId="77777777" w:rsidTr="00265DFD">
        <w:trPr>
          <w:trHeight w:hRule="exact" w:val="555"/>
          <w:tblHeader/>
        </w:trPr>
        <w:tc>
          <w:tcPr>
            <w:tcW w:w="2836" w:type="dxa"/>
            <w:tcBorders>
              <w:top w:val="single" w:sz="5" w:space="0" w:color="000000"/>
              <w:left w:val="single" w:sz="5" w:space="0" w:color="000000"/>
              <w:bottom w:val="single" w:sz="5" w:space="0" w:color="000000"/>
              <w:right w:val="single" w:sz="5" w:space="0" w:color="000000"/>
            </w:tcBorders>
          </w:tcPr>
          <w:p w14:paraId="36806455" w14:textId="77777777" w:rsidR="008A6494" w:rsidRPr="006B6063" w:rsidRDefault="008A6494" w:rsidP="008A6494">
            <w:pPr>
              <w:widowControl/>
              <w:spacing w:line="229" w:lineRule="exact"/>
              <w:ind w:left="102"/>
              <w:rPr>
                <w:rFonts w:cs="Times New Roman"/>
                <w:sz w:val="20"/>
                <w:szCs w:val="20"/>
                <w:lang w:val="sv-SE"/>
              </w:rPr>
            </w:pPr>
            <w:r w:rsidRPr="006B6063">
              <w:rPr>
                <w:spacing w:val="-1"/>
                <w:sz w:val="20"/>
                <w:szCs w:val="20"/>
              </w:rPr>
              <w:t>../../../../orgUnitTelecom</w:t>
            </w:r>
          </w:p>
        </w:tc>
        <w:tc>
          <w:tcPr>
            <w:tcW w:w="1559" w:type="dxa"/>
            <w:tcBorders>
              <w:top w:val="single" w:sz="5" w:space="0" w:color="000000"/>
              <w:left w:val="single" w:sz="5" w:space="0" w:color="000000"/>
              <w:bottom w:val="single" w:sz="5" w:space="0" w:color="000000"/>
              <w:right w:val="single" w:sz="5" w:space="0" w:color="000000"/>
            </w:tcBorders>
          </w:tcPr>
          <w:p w14:paraId="7695D0DD"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6C7AB321" w14:textId="77777777" w:rsidR="008A6494" w:rsidRPr="006B6063" w:rsidRDefault="008A6494" w:rsidP="008A6494">
            <w:pPr>
              <w:widowControl/>
              <w:spacing w:line="226" w:lineRule="exact"/>
              <w:ind w:left="102"/>
              <w:rPr>
                <w:rFonts w:cs="Times New Roman"/>
                <w:spacing w:val="-1"/>
                <w:sz w:val="20"/>
                <w:szCs w:val="20"/>
                <w:lang w:val="sv-SE"/>
              </w:rPr>
            </w:pPr>
            <w:r w:rsidRPr="006B6063">
              <w:rPr>
                <w:sz w:val="20"/>
                <w:szCs w:val="20"/>
              </w:rPr>
              <w:t xml:space="preserve">Telefon till </w:t>
            </w:r>
            <w:r w:rsidRPr="006B6063">
              <w:rPr>
                <w:spacing w:val="-1"/>
                <w:sz w:val="20"/>
                <w:szCs w:val="20"/>
              </w:rPr>
              <w:t>organisationsenhet.</w:t>
            </w:r>
          </w:p>
        </w:tc>
        <w:tc>
          <w:tcPr>
            <w:tcW w:w="1276" w:type="dxa"/>
            <w:tcBorders>
              <w:top w:val="single" w:sz="5" w:space="0" w:color="000000"/>
              <w:left w:val="single" w:sz="5" w:space="0" w:color="000000"/>
              <w:bottom w:val="single" w:sz="5" w:space="0" w:color="000000"/>
              <w:right w:val="single" w:sz="5" w:space="0" w:color="000000"/>
            </w:tcBorders>
          </w:tcPr>
          <w:p w14:paraId="3A36FB24"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509FF4F4" w14:textId="77777777" w:rsidTr="00265DFD">
        <w:trPr>
          <w:trHeight w:hRule="exact" w:val="555"/>
          <w:tblHeader/>
        </w:trPr>
        <w:tc>
          <w:tcPr>
            <w:tcW w:w="2836" w:type="dxa"/>
            <w:tcBorders>
              <w:top w:val="single" w:sz="5" w:space="0" w:color="000000"/>
              <w:left w:val="single" w:sz="5" w:space="0" w:color="000000"/>
              <w:bottom w:val="single" w:sz="5" w:space="0" w:color="000000"/>
              <w:right w:val="single" w:sz="5" w:space="0" w:color="000000"/>
            </w:tcBorders>
          </w:tcPr>
          <w:p w14:paraId="34B00260" w14:textId="77777777" w:rsidR="008A6494" w:rsidRPr="006B6063" w:rsidRDefault="008A6494" w:rsidP="008A6494">
            <w:pPr>
              <w:widowControl/>
              <w:spacing w:line="229" w:lineRule="exact"/>
              <w:ind w:left="102"/>
              <w:rPr>
                <w:rFonts w:cs="Times New Roman"/>
                <w:spacing w:val="-1"/>
                <w:sz w:val="20"/>
                <w:szCs w:val="20"/>
                <w:lang w:val="sv-SE"/>
              </w:rPr>
            </w:pPr>
            <w:r w:rsidRPr="006B6063">
              <w:rPr>
                <w:spacing w:val="-1"/>
                <w:sz w:val="20"/>
                <w:szCs w:val="20"/>
              </w:rPr>
              <w:t>../../../../orgUnitEmail</w:t>
            </w:r>
          </w:p>
        </w:tc>
        <w:tc>
          <w:tcPr>
            <w:tcW w:w="1559" w:type="dxa"/>
            <w:tcBorders>
              <w:top w:val="single" w:sz="5" w:space="0" w:color="000000"/>
              <w:left w:val="single" w:sz="5" w:space="0" w:color="000000"/>
              <w:bottom w:val="single" w:sz="5" w:space="0" w:color="000000"/>
              <w:right w:val="single" w:sz="5" w:space="0" w:color="000000"/>
            </w:tcBorders>
          </w:tcPr>
          <w:p w14:paraId="5F57F0B8"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BBAA67F" w14:textId="77777777" w:rsidR="008A6494" w:rsidRPr="006B6063" w:rsidRDefault="008A6494" w:rsidP="008A6494">
            <w:pPr>
              <w:widowControl/>
              <w:spacing w:line="226" w:lineRule="exact"/>
              <w:ind w:left="102"/>
              <w:rPr>
                <w:rFonts w:cs="Times New Roman"/>
                <w:spacing w:val="-1"/>
                <w:sz w:val="20"/>
                <w:szCs w:val="20"/>
                <w:lang w:val="sv-SE"/>
              </w:rPr>
            </w:pPr>
            <w:r w:rsidRPr="006B6063">
              <w:rPr>
                <w:sz w:val="20"/>
                <w:szCs w:val="20"/>
              </w:rPr>
              <w:t>Epost till enhet.</w:t>
            </w:r>
          </w:p>
        </w:tc>
        <w:tc>
          <w:tcPr>
            <w:tcW w:w="1276" w:type="dxa"/>
            <w:tcBorders>
              <w:top w:val="single" w:sz="5" w:space="0" w:color="000000"/>
              <w:left w:val="single" w:sz="5" w:space="0" w:color="000000"/>
              <w:bottom w:val="single" w:sz="5" w:space="0" w:color="000000"/>
              <w:right w:val="single" w:sz="5" w:space="0" w:color="000000"/>
            </w:tcBorders>
          </w:tcPr>
          <w:p w14:paraId="5292464E"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6E1E85AF" w14:textId="77777777" w:rsidTr="00265DFD">
        <w:trPr>
          <w:trHeight w:hRule="exact" w:val="1497"/>
          <w:tblHeader/>
        </w:trPr>
        <w:tc>
          <w:tcPr>
            <w:tcW w:w="2836" w:type="dxa"/>
            <w:tcBorders>
              <w:top w:val="single" w:sz="5" w:space="0" w:color="000000"/>
              <w:left w:val="single" w:sz="5" w:space="0" w:color="000000"/>
              <w:bottom w:val="single" w:sz="5" w:space="0" w:color="000000"/>
              <w:right w:val="single" w:sz="5" w:space="0" w:color="000000"/>
            </w:tcBorders>
          </w:tcPr>
          <w:p w14:paraId="23850D95" w14:textId="77777777" w:rsidR="008A6494" w:rsidRPr="006B6063" w:rsidRDefault="008A6494" w:rsidP="008A6494">
            <w:pPr>
              <w:widowControl/>
              <w:spacing w:line="229" w:lineRule="exact"/>
              <w:ind w:left="102"/>
              <w:rPr>
                <w:rFonts w:cs="Times New Roman"/>
                <w:spacing w:val="-1"/>
                <w:sz w:val="20"/>
                <w:szCs w:val="20"/>
                <w:lang w:val="sv-SE"/>
              </w:rPr>
            </w:pPr>
            <w:r w:rsidRPr="006B6063">
              <w:rPr>
                <w:spacing w:val="-1"/>
                <w:sz w:val="20"/>
                <w:szCs w:val="20"/>
              </w:rPr>
              <w:t>../../../../orgUnitAddress</w:t>
            </w:r>
          </w:p>
        </w:tc>
        <w:tc>
          <w:tcPr>
            <w:tcW w:w="1559" w:type="dxa"/>
            <w:tcBorders>
              <w:top w:val="single" w:sz="5" w:space="0" w:color="000000"/>
              <w:left w:val="single" w:sz="5" w:space="0" w:color="000000"/>
              <w:bottom w:val="single" w:sz="5" w:space="0" w:color="000000"/>
              <w:right w:val="single" w:sz="5" w:space="0" w:color="000000"/>
            </w:tcBorders>
          </w:tcPr>
          <w:p w14:paraId="4266D7E8"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7E75C3C2" w14:textId="77777777" w:rsidR="008A6494" w:rsidRPr="006B6063" w:rsidRDefault="008A6494" w:rsidP="008A6494">
            <w:pPr>
              <w:widowControl/>
              <w:spacing w:line="226" w:lineRule="exact"/>
              <w:ind w:left="102"/>
              <w:rPr>
                <w:rFonts w:cs="Times New Roman"/>
                <w:spacing w:val="-1"/>
                <w:sz w:val="20"/>
                <w:szCs w:val="20"/>
                <w:lang w:val="sv-SE"/>
              </w:rPr>
            </w:pPr>
            <w:r w:rsidRPr="000B0F50">
              <w:rPr>
                <w:spacing w:val="-1"/>
                <w:sz w:val="20"/>
                <w:szCs w:val="20"/>
                <w:lang w:val="sv-SE"/>
                <w:rPrChange w:id="971" w:author="Björn Genfors" w:date="2014-03-28T13:02:00Z">
                  <w:rPr>
                    <w:spacing w:val="-1"/>
                    <w:sz w:val="20"/>
                    <w:szCs w:val="20"/>
                  </w:rPr>
                </w:rPrChange>
              </w:rPr>
              <w:t xml:space="preserve">Postadress för den organisation som författaren är uppdragstagare på. </w:t>
            </w:r>
            <w:r w:rsidRPr="000B0F50">
              <w:rPr>
                <w:sz w:val="20"/>
                <w:szCs w:val="20"/>
                <w:lang w:val="sv-SE"/>
                <w:rPrChange w:id="972" w:author="Björn Genfors" w:date="2014-03-28T13:02:00Z">
                  <w:rPr>
                    <w:sz w:val="20"/>
                    <w:szCs w:val="20"/>
                  </w:rPr>
                </w:rPrChange>
              </w:rPr>
              <w:t>Skrivs på ett så naturligt sätt som möjligt, exempelvis:</w:t>
            </w:r>
            <w:r w:rsidRPr="000B0F50">
              <w:rPr>
                <w:sz w:val="20"/>
                <w:szCs w:val="20"/>
                <w:lang w:val="sv-SE"/>
                <w:rPrChange w:id="973" w:author="Björn Genfors" w:date="2014-03-28T13:02:00Z">
                  <w:rPr>
                    <w:sz w:val="20"/>
                    <w:szCs w:val="20"/>
                  </w:rPr>
                </w:rPrChange>
              </w:rPr>
              <w:br/>
              <w:t>”Storgatan 12</w:t>
            </w:r>
            <w:r w:rsidRPr="000B0F50">
              <w:rPr>
                <w:sz w:val="20"/>
                <w:szCs w:val="20"/>
                <w:lang w:val="sv-SE"/>
                <w:rPrChange w:id="974" w:author="Björn Genfors" w:date="2014-03-28T13:02:00Z">
                  <w:rPr>
                    <w:sz w:val="20"/>
                    <w:szCs w:val="20"/>
                  </w:rPr>
                </w:rPrChange>
              </w:rPr>
              <w:br/>
              <w:t>468 91 Lilleby”</w:t>
            </w:r>
          </w:p>
        </w:tc>
        <w:tc>
          <w:tcPr>
            <w:tcW w:w="1276" w:type="dxa"/>
            <w:tcBorders>
              <w:top w:val="single" w:sz="5" w:space="0" w:color="000000"/>
              <w:left w:val="single" w:sz="5" w:space="0" w:color="000000"/>
              <w:bottom w:val="single" w:sz="5" w:space="0" w:color="000000"/>
              <w:right w:val="single" w:sz="5" w:space="0" w:color="000000"/>
            </w:tcBorders>
          </w:tcPr>
          <w:p w14:paraId="06E3D993"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3D83796F" w14:textId="77777777" w:rsidTr="00265DFD">
        <w:trPr>
          <w:trHeight w:hRule="exact" w:val="710"/>
          <w:tblHeader/>
        </w:trPr>
        <w:tc>
          <w:tcPr>
            <w:tcW w:w="2836" w:type="dxa"/>
            <w:tcBorders>
              <w:top w:val="single" w:sz="5" w:space="0" w:color="000000"/>
              <w:left w:val="single" w:sz="5" w:space="0" w:color="000000"/>
              <w:bottom w:val="single" w:sz="5" w:space="0" w:color="000000"/>
              <w:right w:val="single" w:sz="5" w:space="0" w:color="000000"/>
            </w:tcBorders>
          </w:tcPr>
          <w:p w14:paraId="23FB8E00" w14:textId="77777777" w:rsidR="008A6494" w:rsidRPr="006B6063" w:rsidRDefault="008A6494" w:rsidP="008A6494">
            <w:pPr>
              <w:widowControl/>
              <w:spacing w:line="229" w:lineRule="exact"/>
              <w:ind w:left="102"/>
              <w:rPr>
                <w:rFonts w:cs="Times New Roman"/>
                <w:spacing w:val="-1"/>
                <w:sz w:val="20"/>
                <w:szCs w:val="20"/>
                <w:lang w:val="sv-SE"/>
              </w:rPr>
            </w:pPr>
            <w:r w:rsidRPr="006B6063">
              <w:rPr>
                <w:spacing w:val="-1"/>
                <w:sz w:val="20"/>
                <w:szCs w:val="20"/>
              </w:rPr>
              <w:t>../../../../orgUnitLocation</w:t>
            </w:r>
          </w:p>
        </w:tc>
        <w:tc>
          <w:tcPr>
            <w:tcW w:w="1559" w:type="dxa"/>
            <w:tcBorders>
              <w:top w:val="single" w:sz="5" w:space="0" w:color="000000"/>
              <w:left w:val="single" w:sz="5" w:space="0" w:color="000000"/>
              <w:bottom w:val="single" w:sz="5" w:space="0" w:color="000000"/>
              <w:right w:val="single" w:sz="5" w:space="0" w:color="000000"/>
            </w:tcBorders>
          </w:tcPr>
          <w:p w14:paraId="0483608F"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3F1BF729" w14:textId="77777777" w:rsidR="008A6494" w:rsidRPr="006B6063" w:rsidRDefault="008A6494" w:rsidP="008A6494">
            <w:pPr>
              <w:widowControl/>
              <w:spacing w:line="226" w:lineRule="exact"/>
              <w:ind w:left="102"/>
              <w:rPr>
                <w:rFonts w:cs="Times New Roman"/>
                <w:spacing w:val="-1"/>
                <w:sz w:val="20"/>
                <w:szCs w:val="20"/>
                <w:lang w:val="sv-SE"/>
              </w:rPr>
            </w:pPr>
            <w:r w:rsidRPr="000B0F50">
              <w:rPr>
                <w:sz w:val="20"/>
                <w:szCs w:val="20"/>
                <w:lang w:val="sv-SE"/>
                <w:rPrChange w:id="975" w:author="Björn Genfors" w:date="2014-03-28T13:02:00Z">
                  <w:rPr>
                    <w:sz w:val="20"/>
                    <w:szCs w:val="20"/>
                  </w:rPr>
                </w:rPrChange>
              </w:rPr>
              <w:t>Text som anger namnet pa</w:t>
            </w:r>
            <w:r w:rsidRPr="000B0F50">
              <w:rPr>
                <w:rFonts w:ascii="Times New Roman" w:hAnsi="Times New Roman" w:cs="Times New Roman"/>
                <w:sz w:val="20"/>
                <w:szCs w:val="20"/>
                <w:lang w:val="sv-SE"/>
                <w:rPrChange w:id="976" w:author="Björn Genfors" w:date="2014-03-28T13:02:00Z">
                  <w:rPr>
                    <w:rFonts w:ascii="Times New Roman" w:hAnsi="Times New Roman" w:cs="Times New Roman"/>
                    <w:sz w:val="20"/>
                    <w:szCs w:val="20"/>
                  </w:rPr>
                </w:rPrChange>
              </w:rPr>
              <w:t>̊</w:t>
            </w:r>
            <w:r w:rsidRPr="000B0F50">
              <w:rPr>
                <w:sz w:val="20"/>
                <w:szCs w:val="20"/>
                <w:lang w:val="sv-SE"/>
                <w:rPrChange w:id="977" w:author="Björn Genfors" w:date="2014-03-28T13:02:00Z">
                  <w:rPr>
                    <w:sz w:val="20"/>
                    <w:szCs w:val="20"/>
                  </w:rPr>
                </w:rPrChange>
              </w:rPr>
              <w:t xml:space="preserve"> plats eller ort fo</w:t>
            </w:r>
            <w:r w:rsidRPr="000B0F50">
              <w:rPr>
                <w:rFonts w:cs="Georgia"/>
                <w:sz w:val="20"/>
                <w:szCs w:val="20"/>
                <w:lang w:val="sv-SE"/>
                <w:rPrChange w:id="978" w:author="Björn Genfors" w:date="2014-03-28T13:02:00Z">
                  <w:rPr>
                    <w:rFonts w:cs="Georgia"/>
                    <w:sz w:val="20"/>
                    <w:szCs w:val="20"/>
                  </w:rPr>
                </w:rPrChange>
              </w:rPr>
              <w:t>̈</w:t>
            </w:r>
            <w:r w:rsidRPr="000B0F50">
              <w:rPr>
                <w:sz w:val="20"/>
                <w:szCs w:val="20"/>
                <w:lang w:val="sv-SE"/>
                <w:rPrChange w:id="979" w:author="Björn Genfors" w:date="2014-03-28T13:02:00Z">
                  <w:rPr>
                    <w:sz w:val="20"/>
                    <w:szCs w:val="20"/>
                  </w:rPr>
                </w:rPrChange>
              </w:rPr>
              <w:t>r enhetens eller funktionens fysiska placering.</w:t>
            </w:r>
          </w:p>
        </w:tc>
        <w:tc>
          <w:tcPr>
            <w:tcW w:w="1276" w:type="dxa"/>
            <w:tcBorders>
              <w:top w:val="single" w:sz="5" w:space="0" w:color="000000"/>
              <w:left w:val="single" w:sz="5" w:space="0" w:color="000000"/>
              <w:bottom w:val="single" w:sz="5" w:space="0" w:color="000000"/>
              <w:right w:val="single" w:sz="5" w:space="0" w:color="000000"/>
            </w:tcBorders>
          </w:tcPr>
          <w:p w14:paraId="2EE5B5FD"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728197A8" w14:textId="77777777" w:rsidTr="00265DFD">
        <w:trPr>
          <w:trHeight w:hRule="exact" w:val="573"/>
          <w:tblHeader/>
        </w:trPr>
        <w:tc>
          <w:tcPr>
            <w:tcW w:w="2836" w:type="dxa"/>
            <w:tcBorders>
              <w:top w:val="single" w:sz="5" w:space="0" w:color="000000"/>
              <w:left w:val="single" w:sz="5" w:space="0" w:color="000000"/>
              <w:bottom w:val="single" w:sz="5" w:space="0" w:color="000000"/>
              <w:right w:val="single" w:sz="5" w:space="0" w:color="000000"/>
            </w:tcBorders>
          </w:tcPr>
          <w:p w14:paraId="77D67EF2" w14:textId="77777777" w:rsidR="008A6494" w:rsidRPr="006B6063" w:rsidRDefault="008A6494" w:rsidP="008A6494">
            <w:pPr>
              <w:widowControl/>
              <w:spacing w:line="229" w:lineRule="exact"/>
              <w:ind w:left="102"/>
              <w:rPr>
                <w:rFonts w:cs="Times New Roman"/>
                <w:sz w:val="20"/>
                <w:szCs w:val="20"/>
                <w:lang w:val="sv-SE"/>
              </w:rPr>
            </w:pPr>
            <w:r w:rsidRPr="006B6063">
              <w:rPr>
                <w:spacing w:val="-1"/>
                <w:sz w:val="20"/>
                <w:szCs w:val="20"/>
              </w:rPr>
              <w:t>../../../healthcareProfessionalCareUnitHSAId</w:t>
            </w:r>
          </w:p>
          <w:p w14:paraId="7AD11221" w14:textId="77777777" w:rsidR="008A6494" w:rsidRPr="006B6063" w:rsidRDefault="008A6494" w:rsidP="008A6494">
            <w:pPr>
              <w:widowControl/>
              <w:spacing w:line="226" w:lineRule="exact"/>
              <w:ind w:left="102"/>
              <w:rPr>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
          <w:p w14:paraId="41B184E2" w14:textId="77777777" w:rsidR="008A6494" w:rsidRPr="006B6063" w:rsidRDefault="008A6494" w:rsidP="008A6494">
            <w:pPr>
              <w:widowControl/>
              <w:spacing w:line="229" w:lineRule="exact"/>
              <w:ind w:left="102"/>
              <w:rPr>
                <w:rFonts w:cs="Times New Roman"/>
                <w:sz w:val="20"/>
                <w:szCs w:val="20"/>
                <w:lang w:val="sv-SE"/>
              </w:rPr>
            </w:pPr>
            <w:r w:rsidRPr="006B6063">
              <w:rPr>
                <w:spacing w:val="-1"/>
                <w:sz w:val="20"/>
                <w:szCs w:val="20"/>
              </w:rPr>
              <w:t>HSAIdType</w:t>
            </w:r>
          </w:p>
          <w:p w14:paraId="5243A68C" w14:textId="77777777" w:rsidR="008A6494" w:rsidRPr="006B6063" w:rsidRDefault="008A6494" w:rsidP="008A6494">
            <w:pPr>
              <w:widowControl/>
              <w:spacing w:line="226" w:lineRule="exact"/>
              <w:ind w:left="102"/>
              <w:rPr>
                <w:rFonts w:cs="Times New Roman"/>
                <w:spacing w:val="-1"/>
                <w:sz w:val="20"/>
                <w:szCs w:val="20"/>
                <w:lang w:val="sv-SE"/>
              </w:rPr>
            </w:pPr>
          </w:p>
          <w:p w14:paraId="0859178A" w14:textId="77777777" w:rsidR="008A6494" w:rsidRPr="006B6063" w:rsidRDefault="008A6494" w:rsidP="008A6494">
            <w:pPr>
              <w:widowControl/>
              <w:spacing w:line="226" w:lineRule="exact"/>
              <w:ind w:left="102"/>
              <w:rPr>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
          <w:p w14:paraId="5CE8B1F8"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HSA-id för Vårdenhet.</w:t>
            </w:r>
          </w:p>
          <w:p w14:paraId="660050B5" w14:textId="77777777" w:rsidR="008A6494" w:rsidRPr="006B6063" w:rsidRDefault="008A6494" w:rsidP="008A6494">
            <w:pPr>
              <w:widowControl/>
              <w:spacing w:line="229" w:lineRule="exact"/>
              <w:ind w:left="102"/>
              <w:rPr>
                <w:rFonts w:cs="Times New Roman"/>
                <w:sz w:val="20"/>
                <w:szCs w:val="20"/>
                <w:lang w:val="sv-SE"/>
              </w:rPr>
            </w:pPr>
          </w:p>
          <w:p w14:paraId="352512E3" w14:textId="77777777" w:rsidR="008A6494" w:rsidRPr="006B6063" w:rsidRDefault="008A6494" w:rsidP="008A6494">
            <w:pPr>
              <w:widowControl/>
              <w:spacing w:line="226" w:lineRule="exact"/>
              <w:ind w:left="102"/>
              <w:rPr>
                <w:rFonts w:cs="Times New Roman"/>
                <w:spacing w:val="-1"/>
                <w:sz w:val="20"/>
                <w:szCs w:val="20"/>
                <w:lang w:val="sv-SE"/>
              </w:rPr>
            </w:pPr>
          </w:p>
        </w:tc>
        <w:tc>
          <w:tcPr>
            <w:tcW w:w="1276" w:type="dxa"/>
            <w:tcBorders>
              <w:top w:val="single" w:sz="5" w:space="0" w:color="000000"/>
              <w:left w:val="single" w:sz="5" w:space="0" w:color="000000"/>
              <w:bottom w:val="single" w:sz="5" w:space="0" w:color="000000"/>
              <w:right w:val="single" w:sz="5" w:space="0" w:color="000000"/>
            </w:tcBorders>
          </w:tcPr>
          <w:p w14:paraId="6A524DDA"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1..1</w:t>
            </w:r>
          </w:p>
        </w:tc>
      </w:tr>
      <w:tr w:rsidR="008A6494" w:rsidRPr="006B6063" w14:paraId="5412F9FF" w14:textId="77777777" w:rsidTr="00265DFD">
        <w:trPr>
          <w:trHeight w:val="812"/>
          <w:tblHeader/>
        </w:trPr>
        <w:tc>
          <w:tcPr>
            <w:tcW w:w="2836" w:type="dxa"/>
            <w:tcBorders>
              <w:top w:val="single" w:sz="5" w:space="0" w:color="000000"/>
              <w:left w:val="single" w:sz="5" w:space="0" w:color="000000"/>
              <w:bottom w:val="single" w:sz="5" w:space="0" w:color="000000"/>
              <w:right w:val="single" w:sz="5" w:space="0" w:color="000000"/>
            </w:tcBorders>
          </w:tcPr>
          <w:p w14:paraId="70A404B6"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../../../healthcareProfessionalCareGiverHSAId</w:t>
            </w:r>
          </w:p>
        </w:tc>
        <w:tc>
          <w:tcPr>
            <w:tcW w:w="1559" w:type="dxa"/>
            <w:tcBorders>
              <w:top w:val="single" w:sz="5" w:space="0" w:color="000000"/>
              <w:left w:val="single" w:sz="5" w:space="0" w:color="000000"/>
              <w:bottom w:val="single" w:sz="5" w:space="0" w:color="000000"/>
              <w:right w:val="single" w:sz="5" w:space="0" w:color="000000"/>
            </w:tcBorders>
          </w:tcPr>
          <w:p w14:paraId="5F559D8C"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HSAIdType</w:t>
            </w:r>
          </w:p>
          <w:p w14:paraId="7289DF32" w14:textId="77777777" w:rsidR="008A6494" w:rsidRPr="006B6063" w:rsidRDefault="008A6494" w:rsidP="008A6494">
            <w:pPr>
              <w:widowControl/>
              <w:spacing w:line="226" w:lineRule="exact"/>
              <w:ind w:left="102"/>
              <w:rPr>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
          <w:p w14:paraId="2E446B1D" w14:textId="77777777" w:rsidR="008A6494" w:rsidRPr="006B6063" w:rsidRDefault="008A6494" w:rsidP="008A6494">
            <w:pPr>
              <w:widowControl/>
              <w:spacing w:line="226" w:lineRule="exact"/>
              <w:ind w:left="102"/>
              <w:rPr>
                <w:rFonts w:cs="Times New Roman"/>
                <w:spacing w:val="-1"/>
                <w:sz w:val="20"/>
                <w:szCs w:val="20"/>
                <w:lang w:val="sv-SE"/>
              </w:rPr>
            </w:pPr>
            <w:r w:rsidRPr="000B0F50">
              <w:rPr>
                <w:spacing w:val="-1"/>
                <w:sz w:val="20"/>
                <w:szCs w:val="20"/>
                <w:lang w:val="sv-SE"/>
                <w:rPrChange w:id="980" w:author="Björn Genfors" w:date="2014-03-28T13:02:00Z">
                  <w:rPr>
                    <w:spacing w:val="-1"/>
                    <w:sz w:val="20"/>
                    <w:szCs w:val="20"/>
                  </w:rPr>
                </w:rPrChange>
              </w:rPr>
              <w:t>HSA-id för vårdgivaren, som är vårdgivare för den enhet som författaren är uppdragstagare för.</w:t>
            </w:r>
          </w:p>
          <w:p w14:paraId="11CE0B62" w14:textId="77777777" w:rsidR="008A6494" w:rsidRPr="006B6063" w:rsidRDefault="008A6494" w:rsidP="008A6494">
            <w:pPr>
              <w:widowControl/>
              <w:spacing w:line="226" w:lineRule="exact"/>
              <w:ind w:left="102"/>
              <w:rPr>
                <w:rFonts w:cs="Times New Roman"/>
                <w:spacing w:val="-1"/>
                <w:sz w:val="20"/>
                <w:szCs w:val="20"/>
                <w:lang w:val="sv-SE"/>
              </w:rPr>
            </w:pPr>
          </w:p>
        </w:tc>
        <w:tc>
          <w:tcPr>
            <w:tcW w:w="1276" w:type="dxa"/>
            <w:tcBorders>
              <w:top w:val="single" w:sz="5" w:space="0" w:color="000000"/>
              <w:left w:val="single" w:sz="5" w:space="0" w:color="000000"/>
              <w:bottom w:val="single" w:sz="5" w:space="0" w:color="000000"/>
              <w:right w:val="single" w:sz="5" w:space="0" w:color="000000"/>
            </w:tcBorders>
          </w:tcPr>
          <w:p w14:paraId="28976BE5"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1..1</w:t>
            </w:r>
          </w:p>
        </w:tc>
      </w:tr>
      <w:tr w:rsidR="008A6494" w:rsidRPr="006B6063" w14:paraId="0FF1322E" w14:textId="77777777" w:rsidTr="00265DFD">
        <w:trPr>
          <w:trHeight w:val="684"/>
          <w:tblHeader/>
        </w:trPr>
        <w:tc>
          <w:tcPr>
            <w:tcW w:w="2836" w:type="dxa"/>
            <w:tcBorders>
              <w:top w:val="single" w:sz="5" w:space="0" w:color="000000"/>
              <w:left w:val="single" w:sz="5" w:space="0" w:color="000000"/>
              <w:bottom w:val="single" w:sz="5" w:space="0" w:color="000000"/>
              <w:right w:val="single" w:sz="5" w:space="0" w:color="000000"/>
            </w:tcBorders>
          </w:tcPr>
          <w:p w14:paraId="770D8240"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../../legalAuthenticator</w:t>
            </w:r>
          </w:p>
        </w:tc>
        <w:tc>
          <w:tcPr>
            <w:tcW w:w="1559" w:type="dxa"/>
            <w:tcBorders>
              <w:top w:val="single" w:sz="5" w:space="0" w:color="000000"/>
              <w:left w:val="single" w:sz="5" w:space="0" w:color="000000"/>
              <w:bottom w:val="single" w:sz="5" w:space="0" w:color="000000"/>
              <w:right w:val="single" w:sz="5" w:space="0" w:color="000000"/>
            </w:tcBorders>
          </w:tcPr>
          <w:p w14:paraId="5C4AD08D" w14:textId="77777777" w:rsidR="008A6494" w:rsidRPr="006B6063" w:rsidRDefault="008A6494" w:rsidP="008A6494">
            <w:pPr>
              <w:widowControl/>
              <w:spacing w:line="226" w:lineRule="exact"/>
              <w:ind w:left="102"/>
              <w:rPr>
                <w:rFonts w:cs="Times New Roman"/>
                <w:spacing w:val="-1"/>
                <w:sz w:val="20"/>
                <w:szCs w:val="20"/>
                <w:lang w:val="sv-SE"/>
              </w:rPr>
            </w:pPr>
            <w:r w:rsidRPr="006B6063">
              <w:rPr>
                <w:sz w:val="20"/>
                <w:szCs w:val="20"/>
              </w:rPr>
              <w:t>LegalAuthenticatorType</w:t>
            </w:r>
          </w:p>
        </w:tc>
        <w:tc>
          <w:tcPr>
            <w:tcW w:w="3969" w:type="dxa"/>
            <w:tcBorders>
              <w:top w:val="single" w:sz="5" w:space="0" w:color="000000"/>
              <w:left w:val="single" w:sz="5" w:space="0" w:color="000000"/>
              <w:bottom w:val="single" w:sz="5" w:space="0" w:color="000000"/>
              <w:right w:val="single" w:sz="5" w:space="0" w:color="000000"/>
            </w:tcBorders>
          </w:tcPr>
          <w:p w14:paraId="3D2FA271" w14:textId="77777777" w:rsidR="008A6494" w:rsidRPr="006B6063" w:rsidRDefault="008A6494" w:rsidP="008A6494">
            <w:pPr>
              <w:widowControl/>
              <w:spacing w:line="229" w:lineRule="exact"/>
              <w:ind w:left="102"/>
              <w:rPr>
                <w:rFonts w:cs="Times New Roman"/>
                <w:sz w:val="20"/>
                <w:szCs w:val="20"/>
                <w:lang w:val="sv-SE"/>
              </w:rPr>
            </w:pPr>
            <w:r w:rsidRPr="000B0F50">
              <w:rPr>
                <w:sz w:val="20"/>
                <w:szCs w:val="20"/>
                <w:lang w:val="sv-SE"/>
                <w:rPrChange w:id="981" w:author="Björn Genfors" w:date="2014-03-28T13:02:00Z">
                  <w:rPr>
                    <w:sz w:val="20"/>
                    <w:szCs w:val="20"/>
                  </w:rPr>
                </w:rPrChange>
              </w:rPr>
              <w:t>Information om vem som signerat informationen i dokumentet.</w:t>
            </w:r>
          </w:p>
          <w:p w14:paraId="67778E22" w14:textId="77777777" w:rsidR="008A6494" w:rsidRPr="006B6063" w:rsidRDefault="008A6494" w:rsidP="008A6494">
            <w:pPr>
              <w:widowControl/>
              <w:spacing w:line="226" w:lineRule="exact"/>
              <w:ind w:left="102"/>
              <w:rPr>
                <w:rFonts w:cs="Times New Roman"/>
                <w:spacing w:val="-1"/>
                <w:sz w:val="20"/>
                <w:szCs w:val="20"/>
                <w:lang w:val="sv-SE"/>
              </w:rPr>
            </w:pPr>
          </w:p>
        </w:tc>
        <w:tc>
          <w:tcPr>
            <w:tcW w:w="1276" w:type="dxa"/>
            <w:tcBorders>
              <w:top w:val="single" w:sz="5" w:space="0" w:color="000000"/>
              <w:left w:val="single" w:sz="5" w:space="0" w:color="000000"/>
              <w:bottom w:val="single" w:sz="5" w:space="0" w:color="000000"/>
              <w:right w:val="single" w:sz="5" w:space="0" w:color="000000"/>
            </w:tcBorders>
          </w:tcPr>
          <w:p w14:paraId="70949A52"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z w:val="20"/>
                <w:szCs w:val="20"/>
              </w:rPr>
              <w:t>0..1</w:t>
            </w:r>
          </w:p>
        </w:tc>
      </w:tr>
      <w:tr w:rsidR="008A6494" w:rsidRPr="006B6063" w14:paraId="2524454A" w14:textId="77777777" w:rsidTr="00265DFD">
        <w:trPr>
          <w:trHeight w:hRule="exact" w:val="554"/>
          <w:tblHeader/>
        </w:trPr>
        <w:tc>
          <w:tcPr>
            <w:tcW w:w="2836" w:type="dxa"/>
            <w:tcBorders>
              <w:top w:val="single" w:sz="5" w:space="0" w:color="000000"/>
              <w:left w:val="single" w:sz="5" w:space="0" w:color="000000"/>
              <w:bottom w:val="single" w:sz="5" w:space="0" w:color="000000"/>
              <w:right w:val="single" w:sz="5" w:space="0" w:color="000000"/>
            </w:tcBorders>
          </w:tcPr>
          <w:p w14:paraId="331EC1E3" w14:textId="77777777" w:rsidR="008A6494" w:rsidRPr="006B6063" w:rsidRDefault="008A6494" w:rsidP="008A6494">
            <w:pPr>
              <w:widowControl/>
              <w:spacing w:line="229" w:lineRule="exact"/>
              <w:ind w:left="102"/>
              <w:rPr>
                <w:rFonts w:cs="Times New Roman"/>
                <w:sz w:val="20"/>
                <w:szCs w:val="20"/>
                <w:lang w:val="sv-SE"/>
              </w:rPr>
            </w:pPr>
            <w:r w:rsidRPr="006B6063">
              <w:rPr>
                <w:spacing w:val="-1"/>
                <w:sz w:val="20"/>
                <w:szCs w:val="20"/>
              </w:rPr>
              <w:t>../../../</w:t>
            </w:r>
            <w:r w:rsidRPr="006B6063">
              <w:rPr>
                <w:sz w:val="20"/>
                <w:szCs w:val="20"/>
              </w:rPr>
              <w:t>signatureTime</w:t>
            </w:r>
          </w:p>
          <w:p w14:paraId="3E00FDA1" w14:textId="77777777" w:rsidR="008A6494" w:rsidRPr="006B6063" w:rsidRDefault="008A6494" w:rsidP="008A6494">
            <w:pPr>
              <w:widowControl/>
              <w:spacing w:line="229" w:lineRule="exact"/>
              <w:ind w:left="102"/>
              <w:rPr>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
          <w:p w14:paraId="470ECD00" w14:textId="77777777" w:rsidR="008A6494" w:rsidRPr="006B6063" w:rsidRDefault="008A6494" w:rsidP="008A6494">
            <w:pPr>
              <w:widowControl/>
              <w:spacing w:line="229" w:lineRule="exact"/>
              <w:ind w:left="102"/>
              <w:rPr>
                <w:rFonts w:cs="Times New Roman"/>
                <w:color w:val="FF0000"/>
                <w:sz w:val="20"/>
                <w:szCs w:val="20"/>
                <w:lang w:val="sv-SE"/>
              </w:rPr>
            </w:pPr>
            <w:r w:rsidRPr="006B6063">
              <w:rPr>
                <w:sz w:val="20"/>
                <w:szCs w:val="20"/>
              </w:rPr>
              <w:t>TimeStampType</w:t>
            </w:r>
          </w:p>
          <w:p w14:paraId="1DDB45BB" w14:textId="77777777" w:rsidR="008A6494" w:rsidRPr="006B6063" w:rsidRDefault="008A6494" w:rsidP="008A6494">
            <w:pPr>
              <w:widowControl/>
              <w:spacing w:line="229" w:lineRule="exact"/>
              <w:ind w:left="102"/>
              <w:rPr>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
          <w:p w14:paraId="000ECA6A"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Tidpunkt för signering.</w:t>
            </w:r>
          </w:p>
          <w:p w14:paraId="5277EFD1" w14:textId="77777777" w:rsidR="008A6494" w:rsidRPr="006B6063" w:rsidRDefault="008A6494" w:rsidP="008A6494">
            <w:pPr>
              <w:widowControl/>
              <w:spacing w:line="229" w:lineRule="exact"/>
              <w:ind w:left="102"/>
              <w:rPr>
                <w:rFonts w:cs="Times New Roman"/>
                <w:sz w:val="20"/>
                <w:szCs w:val="20"/>
                <w:lang w:val="sv-SE"/>
              </w:rPr>
            </w:pPr>
          </w:p>
        </w:tc>
        <w:tc>
          <w:tcPr>
            <w:tcW w:w="1276" w:type="dxa"/>
            <w:tcBorders>
              <w:top w:val="single" w:sz="5" w:space="0" w:color="000000"/>
              <w:left w:val="single" w:sz="5" w:space="0" w:color="000000"/>
              <w:bottom w:val="single" w:sz="5" w:space="0" w:color="000000"/>
              <w:right w:val="single" w:sz="5" w:space="0" w:color="000000"/>
            </w:tcBorders>
          </w:tcPr>
          <w:p w14:paraId="5E37FE51" w14:textId="77777777" w:rsidR="008A6494" w:rsidRPr="006B6063" w:rsidRDefault="008A6494" w:rsidP="003A6D72">
            <w:pPr>
              <w:widowControl/>
              <w:spacing w:line="229" w:lineRule="exact"/>
              <w:ind w:left="102"/>
              <w:jc w:val="center"/>
              <w:rPr>
                <w:rFonts w:cs="Times New Roman"/>
                <w:sz w:val="20"/>
                <w:szCs w:val="20"/>
                <w:lang w:val="sv-SE"/>
              </w:rPr>
            </w:pPr>
            <w:r w:rsidRPr="006B6063">
              <w:rPr>
                <w:sz w:val="20"/>
                <w:szCs w:val="20"/>
              </w:rPr>
              <w:t>1..1</w:t>
            </w:r>
          </w:p>
        </w:tc>
      </w:tr>
      <w:tr w:rsidR="008A6494" w:rsidRPr="006B6063" w14:paraId="0752EAEA" w14:textId="77777777" w:rsidTr="00265DFD">
        <w:trPr>
          <w:trHeight w:val="430"/>
          <w:tblHeader/>
        </w:trPr>
        <w:tc>
          <w:tcPr>
            <w:tcW w:w="2836" w:type="dxa"/>
            <w:tcBorders>
              <w:top w:val="single" w:sz="5" w:space="0" w:color="000000"/>
              <w:left w:val="single" w:sz="5" w:space="0" w:color="000000"/>
              <w:bottom w:val="single" w:sz="5" w:space="0" w:color="000000"/>
              <w:right w:val="single" w:sz="5" w:space="0" w:color="000000"/>
            </w:tcBorders>
          </w:tcPr>
          <w:p w14:paraId="7B82F5E1"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../../../legalAuthenticatorHSAId</w:t>
            </w:r>
          </w:p>
          <w:p w14:paraId="6A1FBC4F" w14:textId="77777777" w:rsidR="008A6494" w:rsidRPr="006B6063" w:rsidRDefault="008A6494" w:rsidP="008A6494">
            <w:pPr>
              <w:widowControl/>
              <w:spacing w:line="226" w:lineRule="exact"/>
              <w:ind w:left="102"/>
              <w:rPr>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
          <w:p w14:paraId="5E882167"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HSAIDType</w:t>
            </w:r>
          </w:p>
          <w:p w14:paraId="27764C2E" w14:textId="77777777" w:rsidR="008A6494" w:rsidRPr="006B6063" w:rsidRDefault="008A6494" w:rsidP="008A6494">
            <w:pPr>
              <w:widowControl/>
              <w:spacing w:line="229" w:lineRule="exact"/>
              <w:ind w:left="102"/>
              <w:rPr>
                <w:rFonts w:cs="Times New Roman"/>
                <w:sz w:val="20"/>
                <w:szCs w:val="20"/>
                <w:highlight w:val="yellow"/>
                <w:lang w:val="sv-SE"/>
              </w:rPr>
            </w:pPr>
          </w:p>
        </w:tc>
        <w:tc>
          <w:tcPr>
            <w:tcW w:w="3969" w:type="dxa"/>
            <w:tcBorders>
              <w:top w:val="single" w:sz="5" w:space="0" w:color="000000"/>
              <w:left w:val="single" w:sz="5" w:space="0" w:color="000000"/>
              <w:bottom w:val="single" w:sz="5" w:space="0" w:color="000000"/>
              <w:right w:val="single" w:sz="5" w:space="0" w:color="000000"/>
            </w:tcBorders>
          </w:tcPr>
          <w:p w14:paraId="00553970" w14:textId="77777777" w:rsidR="008A6494" w:rsidRPr="006B6063" w:rsidRDefault="008A6494" w:rsidP="008A6494">
            <w:pPr>
              <w:widowControl/>
              <w:spacing w:line="229" w:lineRule="exact"/>
              <w:ind w:left="102"/>
              <w:rPr>
                <w:rFonts w:cs="Times New Roman"/>
                <w:sz w:val="20"/>
                <w:szCs w:val="20"/>
                <w:lang w:val="sv-SE"/>
              </w:rPr>
            </w:pPr>
            <w:r w:rsidRPr="000B0F50">
              <w:rPr>
                <w:sz w:val="20"/>
                <w:szCs w:val="20"/>
                <w:lang w:val="sv-SE"/>
                <w:rPrChange w:id="982" w:author="Björn Genfors" w:date="2014-03-28T13:02:00Z">
                  <w:rPr>
                    <w:sz w:val="20"/>
                    <w:szCs w:val="20"/>
                  </w:rPr>
                </w:rPrChange>
              </w:rPr>
              <w:t>HSA-id för person som signerat dokumentet.</w:t>
            </w:r>
          </w:p>
        </w:tc>
        <w:tc>
          <w:tcPr>
            <w:tcW w:w="1276" w:type="dxa"/>
            <w:tcBorders>
              <w:top w:val="single" w:sz="5" w:space="0" w:color="000000"/>
              <w:left w:val="single" w:sz="5" w:space="0" w:color="000000"/>
              <w:bottom w:val="single" w:sz="5" w:space="0" w:color="000000"/>
              <w:right w:val="single" w:sz="5" w:space="0" w:color="000000"/>
            </w:tcBorders>
          </w:tcPr>
          <w:p w14:paraId="60891E0E" w14:textId="77777777" w:rsidR="008A6494" w:rsidRPr="006B6063" w:rsidRDefault="008A6494" w:rsidP="003A6D72">
            <w:pPr>
              <w:widowControl/>
              <w:spacing w:line="229" w:lineRule="exact"/>
              <w:ind w:left="102"/>
              <w:jc w:val="center"/>
              <w:rPr>
                <w:rFonts w:cs="Times New Roman"/>
                <w:sz w:val="20"/>
                <w:szCs w:val="20"/>
                <w:lang w:val="sv-SE"/>
              </w:rPr>
            </w:pPr>
            <w:r w:rsidRPr="006B6063">
              <w:rPr>
                <w:sz w:val="20"/>
                <w:szCs w:val="20"/>
              </w:rPr>
              <w:t>0..1</w:t>
            </w:r>
          </w:p>
        </w:tc>
      </w:tr>
      <w:tr w:rsidR="008A6494" w:rsidRPr="006B6063" w14:paraId="72F314CE" w14:textId="77777777" w:rsidTr="00265DFD">
        <w:trPr>
          <w:trHeight w:val="501"/>
          <w:tblHeader/>
        </w:trPr>
        <w:tc>
          <w:tcPr>
            <w:tcW w:w="2836" w:type="dxa"/>
            <w:tcBorders>
              <w:top w:val="single" w:sz="5" w:space="0" w:color="000000"/>
              <w:left w:val="single" w:sz="5" w:space="0" w:color="000000"/>
              <w:bottom w:val="single" w:sz="5" w:space="0" w:color="000000"/>
              <w:right w:val="single" w:sz="5" w:space="0" w:color="000000"/>
            </w:tcBorders>
          </w:tcPr>
          <w:p w14:paraId="130ABD1F"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../../../legalAuthenticatorName</w:t>
            </w:r>
          </w:p>
        </w:tc>
        <w:tc>
          <w:tcPr>
            <w:tcW w:w="1559" w:type="dxa"/>
            <w:tcBorders>
              <w:top w:val="single" w:sz="5" w:space="0" w:color="000000"/>
              <w:left w:val="single" w:sz="5" w:space="0" w:color="000000"/>
              <w:bottom w:val="single" w:sz="5" w:space="0" w:color="000000"/>
              <w:right w:val="single" w:sz="5" w:space="0" w:color="000000"/>
            </w:tcBorders>
          </w:tcPr>
          <w:p w14:paraId="1E0604E3"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67F63BE6" w14:textId="77777777" w:rsidR="008A6494" w:rsidRPr="006B6063" w:rsidRDefault="008A6494" w:rsidP="008A6494">
            <w:pPr>
              <w:widowControl/>
              <w:spacing w:line="229" w:lineRule="exact"/>
              <w:ind w:left="102"/>
              <w:rPr>
                <w:rFonts w:cs="Times New Roman"/>
                <w:sz w:val="20"/>
                <w:szCs w:val="20"/>
                <w:lang w:val="sv-SE"/>
              </w:rPr>
            </w:pPr>
            <w:r w:rsidRPr="000B0F50">
              <w:rPr>
                <w:sz w:val="20"/>
                <w:szCs w:val="20"/>
                <w:lang w:val="sv-SE"/>
                <w:rPrChange w:id="983" w:author="Björn Genfors" w:date="2014-03-28T13:02:00Z">
                  <w:rPr>
                    <w:sz w:val="20"/>
                    <w:szCs w:val="20"/>
                  </w:rPr>
                </w:rPrChange>
              </w:rPr>
              <w:t>Namnen i klartext för signerande person.</w:t>
            </w:r>
          </w:p>
        </w:tc>
        <w:tc>
          <w:tcPr>
            <w:tcW w:w="1276" w:type="dxa"/>
            <w:tcBorders>
              <w:top w:val="single" w:sz="5" w:space="0" w:color="000000"/>
              <w:left w:val="single" w:sz="5" w:space="0" w:color="000000"/>
              <w:bottom w:val="single" w:sz="5" w:space="0" w:color="000000"/>
              <w:right w:val="single" w:sz="5" w:space="0" w:color="000000"/>
            </w:tcBorders>
          </w:tcPr>
          <w:p w14:paraId="6C64D2AC" w14:textId="77777777" w:rsidR="008A6494" w:rsidRPr="006B6063" w:rsidRDefault="008A6494" w:rsidP="003A6D72">
            <w:pPr>
              <w:widowControl/>
              <w:spacing w:line="229" w:lineRule="exact"/>
              <w:ind w:left="102"/>
              <w:jc w:val="center"/>
              <w:rPr>
                <w:rFonts w:cs="Times New Roman"/>
                <w:sz w:val="20"/>
                <w:szCs w:val="20"/>
                <w:lang w:val="sv-SE"/>
              </w:rPr>
            </w:pPr>
            <w:r w:rsidRPr="006B6063">
              <w:rPr>
                <w:sz w:val="20"/>
                <w:szCs w:val="20"/>
              </w:rPr>
              <w:t>0..1</w:t>
            </w:r>
          </w:p>
        </w:tc>
      </w:tr>
      <w:tr w:rsidR="008A6494" w:rsidRPr="006B6063" w14:paraId="01BC7EE7" w14:textId="77777777" w:rsidTr="00265DFD">
        <w:trPr>
          <w:trHeight w:val="786"/>
          <w:tblHeader/>
        </w:trPr>
        <w:tc>
          <w:tcPr>
            <w:tcW w:w="2836" w:type="dxa"/>
            <w:tcBorders>
              <w:top w:val="single" w:sz="5" w:space="0" w:color="000000"/>
              <w:left w:val="single" w:sz="5" w:space="0" w:color="000000"/>
              <w:bottom w:val="single" w:sz="5" w:space="0" w:color="000000"/>
              <w:right w:val="single" w:sz="5" w:space="0" w:color="000000"/>
            </w:tcBorders>
          </w:tcPr>
          <w:p w14:paraId="72721AA5"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w:t>
            </w:r>
            <w:r w:rsidRPr="006B6063">
              <w:rPr>
                <w:spacing w:val="-1"/>
                <w:sz w:val="20"/>
                <w:szCs w:val="20"/>
              </w:rPr>
              <w:t>approvedForPatient</w:t>
            </w:r>
          </w:p>
          <w:p w14:paraId="1E7516DE" w14:textId="77777777" w:rsidR="008A6494" w:rsidRPr="006B6063" w:rsidRDefault="008A6494" w:rsidP="008A6494">
            <w:pPr>
              <w:widowControl/>
              <w:spacing w:line="229" w:lineRule="exact"/>
              <w:ind w:left="102"/>
              <w:rPr>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
          <w:p w14:paraId="0CFAFDEC" w14:textId="77777777" w:rsidR="008A6494" w:rsidRPr="006B6063" w:rsidRDefault="008A6494" w:rsidP="008A6494">
            <w:pPr>
              <w:widowControl/>
              <w:spacing w:line="229" w:lineRule="exact"/>
              <w:ind w:left="102"/>
              <w:rPr>
                <w:rFonts w:cs="Times New Roman"/>
                <w:color w:val="FF0000"/>
                <w:sz w:val="20"/>
                <w:szCs w:val="20"/>
                <w:lang w:val="sv-SE"/>
              </w:rPr>
            </w:pPr>
            <w:r w:rsidRPr="006B6063">
              <w:rPr>
                <w:sz w:val="20"/>
                <w:szCs w:val="20"/>
              </w:rPr>
              <w:t>boolean</w:t>
            </w:r>
          </w:p>
          <w:p w14:paraId="13EBEDDA" w14:textId="77777777" w:rsidR="008A6494" w:rsidRPr="006B6063" w:rsidRDefault="008A6494" w:rsidP="008A6494">
            <w:pPr>
              <w:widowControl/>
              <w:spacing w:line="229" w:lineRule="exact"/>
              <w:ind w:left="102"/>
              <w:rPr>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
          <w:p w14:paraId="5D1070A0" w14:textId="77777777" w:rsidR="008A6494" w:rsidRPr="006B6063" w:rsidRDefault="008A6494" w:rsidP="008A6494">
            <w:pPr>
              <w:widowControl/>
              <w:spacing w:line="226" w:lineRule="exact"/>
              <w:ind w:left="102"/>
              <w:rPr>
                <w:rFonts w:cs="Times New Roman"/>
                <w:spacing w:val="-1"/>
                <w:sz w:val="20"/>
                <w:szCs w:val="20"/>
                <w:lang w:val="sv-SE"/>
              </w:rPr>
            </w:pPr>
            <w:r w:rsidRPr="000B0F50">
              <w:rPr>
                <w:spacing w:val="-1"/>
                <w:sz w:val="20"/>
                <w:szCs w:val="20"/>
                <w:lang w:val="sv-SE"/>
                <w:rPrChange w:id="984" w:author="Björn Genfors" w:date="2014-03-28T13:02:00Z">
                  <w:rPr>
                    <w:spacing w:val="-1"/>
                    <w:sz w:val="20"/>
                    <w:szCs w:val="20"/>
                  </w:rPr>
                </w:rPrChange>
              </w:rPr>
              <w:t>Anger om information får delas till patient. Värdet sätts i sådant fall till true, i annat fall till false.</w:t>
            </w:r>
          </w:p>
          <w:p w14:paraId="5ABD9F50" w14:textId="77777777" w:rsidR="008A6494" w:rsidRPr="006B6063" w:rsidRDefault="008A6494" w:rsidP="008A6494">
            <w:pPr>
              <w:widowControl/>
              <w:spacing w:line="226" w:lineRule="exact"/>
              <w:ind w:left="102"/>
              <w:rPr>
                <w:rFonts w:cs="Times New Roman"/>
                <w:spacing w:val="-1"/>
                <w:sz w:val="20"/>
                <w:szCs w:val="20"/>
                <w:lang w:val="sv-SE"/>
              </w:rPr>
            </w:pPr>
          </w:p>
        </w:tc>
        <w:tc>
          <w:tcPr>
            <w:tcW w:w="1276" w:type="dxa"/>
            <w:tcBorders>
              <w:top w:val="single" w:sz="5" w:space="0" w:color="000000"/>
              <w:left w:val="single" w:sz="5" w:space="0" w:color="000000"/>
              <w:bottom w:val="single" w:sz="5" w:space="0" w:color="000000"/>
              <w:right w:val="single" w:sz="5" w:space="0" w:color="000000"/>
            </w:tcBorders>
          </w:tcPr>
          <w:p w14:paraId="37959D33"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1..1</w:t>
            </w:r>
          </w:p>
        </w:tc>
      </w:tr>
      <w:tr w:rsidR="008A6494" w:rsidRPr="006B6063" w14:paraId="157FC309" w14:textId="77777777" w:rsidTr="00265DFD">
        <w:trPr>
          <w:trHeight w:val="904"/>
          <w:tblHeader/>
        </w:trPr>
        <w:tc>
          <w:tcPr>
            <w:tcW w:w="2836" w:type="dxa"/>
            <w:tcBorders>
              <w:top w:val="single" w:sz="5" w:space="0" w:color="000000"/>
              <w:left w:val="single" w:sz="5" w:space="0" w:color="000000"/>
              <w:bottom w:val="single" w:sz="5" w:space="0" w:color="000000"/>
              <w:right w:val="single" w:sz="5" w:space="0" w:color="000000"/>
            </w:tcBorders>
          </w:tcPr>
          <w:p w14:paraId="375D216F"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w:t>
            </w:r>
            <w:r w:rsidRPr="006B6063">
              <w:rPr>
                <w:spacing w:val="-1"/>
                <w:sz w:val="20"/>
                <w:szCs w:val="20"/>
              </w:rPr>
              <w:t>careContactId</w:t>
            </w:r>
          </w:p>
        </w:tc>
        <w:tc>
          <w:tcPr>
            <w:tcW w:w="1559" w:type="dxa"/>
            <w:tcBorders>
              <w:top w:val="single" w:sz="5" w:space="0" w:color="000000"/>
              <w:left w:val="single" w:sz="5" w:space="0" w:color="000000"/>
              <w:bottom w:val="single" w:sz="5" w:space="0" w:color="000000"/>
              <w:right w:val="single" w:sz="5" w:space="0" w:color="000000"/>
            </w:tcBorders>
          </w:tcPr>
          <w:p w14:paraId="0AD87E0A" w14:textId="77777777" w:rsidR="008A6494" w:rsidRPr="006B6063" w:rsidRDefault="008A6494" w:rsidP="008A6494">
            <w:pPr>
              <w:widowControl/>
              <w:spacing w:line="229" w:lineRule="exact"/>
              <w:ind w:left="102"/>
              <w:rPr>
                <w:rFonts w:cs="Times New Roman"/>
                <w:sz w:val="20"/>
                <w:szCs w:val="20"/>
                <w:lang w:val="sv-SE"/>
              </w:rPr>
            </w:pPr>
            <w:r w:rsidRPr="006B6063">
              <w:rPr>
                <w:spacing w:val="-1"/>
                <w:sz w:val="20"/>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2E680087" w14:textId="77777777" w:rsidR="008A6494" w:rsidRPr="006B6063" w:rsidRDefault="008A6494" w:rsidP="008A6494">
            <w:pPr>
              <w:widowControl/>
              <w:spacing w:line="226" w:lineRule="exact"/>
              <w:ind w:left="102"/>
              <w:rPr>
                <w:rFonts w:cs="Times New Roman"/>
                <w:spacing w:val="-1"/>
                <w:sz w:val="20"/>
                <w:szCs w:val="20"/>
                <w:lang w:val="sv-SE"/>
              </w:rPr>
            </w:pPr>
            <w:r w:rsidRPr="000B0F50">
              <w:rPr>
                <w:spacing w:val="-1"/>
                <w:sz w:val="20"/>
                <w:szCs w:val="20"/>
                <w:lang w:val="sv-SE"/>
                <w:rPrChange w:id="985" w:author="Björn Genfors" w:date="2014-03-28T13:02:00Z">
                  <w:rPr>
                    <w:spacing w:val="-1"/>
                    <w:sz w:val="20"/>
                    <w:szCs w:val="20"/>
                  </w:rPr>
                </w:rPrChange>
              </w:rPr>
              <w:t xml:space="preserve">Identitetet för den vård- och omsorgskontakt som föranlett den information som omfattas av dokumentet. </w:t>
            </w:r>
            <w:r w:rsidRPr="006B6063">
              <w:rPr>
                <w:spacing w:val="-1"/>
                <w:sz w:val="20"/>
                <w:szCs w:val="20"/>
              </w:rPr>
              <w:t>Identiteten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66E90C0A"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35FFC16B" w14:textId="77777777" w:rsidTr="006878CE">
        <w:trPr>
          <w:trHeight w:hRule="exact" w:val="892"/>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6169FD38"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../maternityMedicalRecordBody</w:t>
            </w:r>
          </w:p>
          <w:p w14:paraId="3A243C17" w14:textId="77777777" w:rsidR="008A6494" w:rsidRPr="006B6063" w:rsidRDefault="008A6494" w:rsidP="008A6494">
            <w:pPr>
              <w:widowControl/>
              <w:spacing w:line="229" w:lineRule="exact"/>
              <w:ind w:left="102"/>
              <w:rPr>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1B2203AB"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MaternityMedicalRecordBodyType</w:t>
            </w:r>
          </w:p>
          <w:p w14:paraId="02F36B46" w14:textId="77777777" w:rsidR="008A6494" w:rsidRPr="006B6063" w:rsidRDefault="008A6494" w:rsidP="008A6494">
            <w:pPr>
              <w:widowControl/>
              <w:spacing w:line="226" w:lineRule="exact"/>
              <w:ind w:left="102"/>
              <w:rPr>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F672017" w14:textId="77777777" w:rsidR="008A6494" w:rsidRPr="006B6063" w:rsidRDefault="008A6494" w:rsidP="008A6494">
            <w:pPr>
              <w:widowControl/>
              <w:spacing w:line="226" w:lineRule="exact"/>
              <w:ind w:left="102"/>
              <w:rPr>
                <w:rFonts w:cs="Times New Roman"/>
                <w:spacing w:val="-1"/>
                <w:sz w:val="20"/>
                <w:szCs w:val="20"/>
                <w:lang w:val="sv-SE"/>
              </w:rPr>
            </w:pPr>
            <w:r w:rsidRPr="000B0F50">
              <w:rPr>
                <w:spacing w:val="-1"/>
                <w:sz w:val="20"/>
                <w:szCs w:val="20"/>
                <w:lang w:val="sv-SE"/>
                <w:rPrChange w:id="986" w:author="Björn Genfors" w:date="2014-03-28T13:02:00Z">
                  <w:rPr>
                    <w:spacing w:val="-1"/>
                    <w:sz w:val="20"/>
                    <w:szCs w:val="20"/>
                  </w:rPr>
                </w:rPrChange>
              </w:rPr>
              <w:t xml:space="preserve">Kan bestå av antingen en </w:t>
            </w:r>
            <w:r w:rsidRPr="000B0F50">
              <w:rPr>
                <w:sz w:val="20"/>
                <w:szCs w:val="20"/>
                <w:lang w:val="sv-SE"/>
                <w:rPrChange w:id="987" w:author="Björn Genfors" w:date="2014-03-28T13:02:00Z">
                  <w:rPr>
                    <w:sz w:val="20"/>
                    <w:szCs w:val="20"/>
                  </w:rPr>
                </w:rPrChange>
              </w:rPr>
              <w:t>registrationRecord, en pregnancyCheckupRecord eller en postDeliveryRecord.</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246ED05"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1..1</w:t>
            </w:r>
          </w:p>
        </w:tc>
      </w:tr>
      <w:tr w:rsidR="008A6494" w:rsidRPr="006B6063" w14:paraId="6F2C16F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FABEF3A" w14:textId="77777777" w:rsidR="008A6494" w:rsidRPr="006B6063" w:rsidRDefault="008A6494" w:rsidP="008A6494">
            <w:pPr>
              <w:widowControl/>
              <w:spacing w:line="229" w:lineRule="exact"/>
              <w:ind w:left="102"/>
              <w:rPr>
                <w:rFonts w:cs="Times New Roman"/>
                <w:b/>
                <w:i/>
                <w:sz w:val="20"/>
                <w:szCs w:val="20"/>
                <w:lang w:val="sv-SE"/>
              </w:rPr>
            </w:pPr>
            <w:r w:rsidRPr="006B6063">
              <w:rPr>
                <w:b/>
                <w:i/>
                <w:sz w:val="20"/>
                <w:szCs w:val="20"/>
              </w:rPr>
              <w:t>../../registrationRecord</w:t>
            </w:r>
          </w:p>
        </w:tc>
        <w:tc>
          <w:tcPr>
            <w:tcW w:w="1559" w:type="dxa"/>
            <w:tcBorders>
              <w:top w:val="single" w:sz="5" w:space="0" w:color="000000"/>
              <w:left w:val="single" w:sz="5" w:space="0" w:color="000000"/>
              <w:bottom w:val="single" w:sz="5" w:space="0" w:color="000000"/>
              <w:right w:val="single" w:sz="5" w:space="0" w:color="000000"/>
            </w:tcBorders>
          </w:tcPr>
          <w:p w14:paraId="7205573D" w14:textId="77777777" w:rsidR="008A6494" w:rsidRPr="006B6063" w:rsidRDefault="008A6494" w:rsidP="008A6494">
            <w:pPr>
              <w:widowControl/>
              <w:spacing w:line="229" w:lineRule="exact"/>
              <w:ind w:left="102"/>
              <w:rPr>
                <w:rFonts w:cs="Times New Roman"/>
                <w:i/>
                <w:spacing w:val="-1"/>
                <w:sz w:val="20"/>
                <w:szCs w:val="20"/>
                <w:lang w:val="sv-SE"/>
              </w:rPr>
            </w:pPr>
            <w:r w:rsidRPr="006B6063">
              <w:rPr>
                <w:i/>
                <w:spacing w:val="-1"/>
                <w:sz w:val="20"/>
                <w:szCs w:val="20"/>
              </w:rPr>
              <w:t>RegistrationRecordType</w:t>
            </w:r>
          </w:p>
        </w:tc>
        <w:tc>
          <w:tcPr>
            <w:tcW w:w="3969" w:type="dxa"/>
            <w:tcBorders>
              <w:top w:val="single" w:sz="5" w:space="0" w:color="000000"/>
              <w:left w:val="single" w:sz="5" w:space="0" w:color="000000"/>
              <w:bottom w:val="single" w:sz="5" w:space="0" w:color="000000"/>
              <w:right w:val="single" w:sz="5" w:space="0" w:color="000000"/>
            </w:tcBorders>
          </w:tcPr>
          <w:p w14:paraId="51F0B0D3" w14:textId="77777777" w:rsidR="008A6494" w:rsidRPr="006B6063" w:rsidRDefault="008A6494" w:rsidP="008A6494">
            <w:pPr>
              <w:widowControl/>
              <w:spacing w:line="226" w:lineRule="exact"/>
              <w:ind w:left="102"/>
              <w:rPr>
                <w:rFonts w:cs="Times New Roman"/>
                <w:i/>
                <w:spacing w:val="-1"/>
                <w:sz w:val="20"/>
                <w:szCs w:val="20"/>
                <w:lang w:val="sv-SE"/>
              </w:rPr>
            </w:pPr>
            <w:r w:rsidRPr="000B0F50">
              <w:rPr>
                <w:i/>
                <w:spacing w:val="-1"/>
                <w:sz w:val="20"/>
                <w:szCs w:val="20"/>
                <w:lang w:val="sv-SE"/>
                <w:rPrChange w:id="988" w:author="Björn Genfors" w:date="2014-03-28T13:02:00Z">
                  <w:rPr>
                    <w:i/>
                    <w:spacing w:val="-1"/>
                    <w:sz w:val="20"/>
                    <w:szCs w:val="20"/>
                  </w:rPr>
                </w:rPrChange>
              </w:rPr>
              <w:t xml:space="preserve">Information som registreras vid inskrivningsbesöket. </w:t>
            </w:r>
          </w:p>
        </w:tc>
        <w:tc>
          <w:tcPr>
            <w:tcW w:w="1276" w:type="dxa"/>
            <w:tcBorders>
              <w:top w:val="single" w:sz="5" w:space="0" w:color="000000"/>
              <w:left w:val="single" w:sz="5" w:space="0" w:color="000000"/>
              <w:bottom w:val="single" w:sz="5" w:space="0" w:color="000000"/>
              <w:right w:val="single" w:sz="5" w:space="0" w:color="000000"/>
            </w:tcBorders>
          </w:tcPr>
          <w:p w14:paraId="19BC7DA0" w14:textId="77777777" w:rsidR="008A6494" w:rsidRPr="006B6063" w:rsidRDefault="008A6494" w:rsidP="003A6D72">
            <w:pPr>
              <w:widowControl/>
              <w:spacing w:line="226" w:lineRule="exact"/>
              <w:ind w:left="102"/>
              <w:jc w:val="center"/>
              <w:rPr>
                <w:rFonts w:cs="Times New Roman"/>
                <w:i/>
                <w:spacing w:val="-1"/>
                <w:sz w:val="20"/>
                <w:szCs w:val="20"/>
                <w:lang w:val="sv-SE"/>
              </w:rPr>
            </w:pPr>
            <w:r w:rsidRPr="006B6063">
              <w:rPr>
                <w:i/>
                <w:spacing w:val="-1"/>
                <w:sz w:val="20"/>
                <w:szCs w:val="20"/>
              </w:rPr>
              <w:t>0..1</w:t>
            </w:r>
          </w:p>
        </w:tc>
      </w:tr>
      <w:tr w:rsidR="008A6494" w:rsidRPr="006B6063" w14:paraId="0DBD9850"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97A42F9"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../../../lastMenstrualPeriod</w:t>
            </w:r>
          </w:p>
        </w:tc>
        <w:tc>
          <w:tcPr>
            <w:tcW w:w="1559" w:type="dxa"/>
            <w:tcBorders>
              <w:top w:val="single" w:sz="5" w:space="0" w:color="000000"/>
              <w:left w:val="single" w:sz="5" w:space="0" w:color="000000"/>
              <w:bottom w:val="single" w:sz="5" w:space="0" w:color="000000"/>
              <w:right w:val="single" w:sz="5" w:space="0" w:color="000000"/>
            </w:tcBorders>
          </w:tcPr>
          <w:p w14:paraId="32680F51" w14:textId="77777777" w:rsidR="008A6494" w:rsidRPr="006B6063" w:rsidRDefault="008A6494" w:rsidP="008A6494">
            <w:pPr>
              <w:widowControl/>
              <w:spacing w:line="229" w:lineRule="exact"/>
              <w:ind w:left="102"/>
              <w:rPr>
                <w:rFonts w:cs="Times New Roman"/>
                <w:sz w:val="20"/>
                <w:szCs w:val="20"/>
                <w:lang w:val="sv-SE"/>
              </w:rPr>
            </w:pPr>
            <w:r w:rsidRPr="006B6063">
              <w:rPr>
                <w:spacing w:val="-1"/>
                <w:sz w:val="20"/>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5D206D7E"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Datum för senaste menstruation</w:t>
            </w:r>
          </w:p>
        </w:tc>
        <w:tc>
          <w:tcPr>
            <w:tcW w:w="1276" w:type="dxa"/>
            <w:tcBorders>
              <w:top w:val="single" w:sz="5" w:space="0" w:color="000000"/>
              <w:left w:val="single" w:sz="5" w:space="0" w:color="000000"/>
              <w:bottom w:val="single" w:sz="5" w:space="0" w:color="000000"/>
              <w:right w:val="single" w:sz="5" w:space="0" w:color="000000"/>
            </w:tcBorders>
          </w:tcPr>
          <w:p w14:paraId="40155729"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2CFA60D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D88F56D"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lastRenderedPageBreak/>
              <w:t>../../../indicationPregnancy</w:t>
            </w:r>
          </w:p>
        </w:tc>
        <w:tc>
          <w:tcPr>
            <w:tcW w:w="1559" w:type="dxa"/>
            <w:tcBorders>
              <w:top w:val="single" w:sz="5" w:space="0" w:color="000000"/>
              <w:left w:val="single" w:sz="5" w:space="0" w:color="000000"/>
              <w:bottom w:val="single" w:sz="5" w:space="0" w:color="000000"/>
              <w:right w:val="single" w:sz="5" w:space="0" w:color="000000"/>
            </w:tcBorders>
          </w:tcPr>
          <w:p w14:paraId="4A3C318F" w14:textId="77777777" w:rsidR="008A6494" w:rsidRPr="006B6063" w:rsidRDefault="008A6494" w:rsidP="008A6494">
            <w:pPr>
              <w:widowControl/>
              <w:spacing w:line="229" w:lineRule="exact"/>
              <w:ind w:left="102"/>
              <w:rPr>
                <w:rFonts w:cs="Times New Roman"/>
                <w:sz w:val="20"/>
                <w:szCs w:val="20"/>
                <w:lang w:val="sv-SE"/>
              </w:rPr>
            </w:pPr>
            <w:r w:rsidRPr="006B6063">
              <w:rPr>
                <w:spacing w:val="-1"/>
                <w:sz w:val="20"/>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0246286C"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Datum för graviditetsindikation</w:t>
            </w:r>
          </w:p>
        </w:tc>
        <w:tc>
          <w:tcPr>
            <w:tcW w:w="1276" w:type="dxa"/>
            <w:tcBorders>
              <w:top w:val="single" w:sz="5" w:space="0" w:color="000000"/>
              <w:left w:val="single" w:sz="5" w:space="0" w:color="000000"/>
              <w:bottom w:val="single" w:sz="5" w:space="0" w:color="000000"/>
              <w:right w:val="single" w:sz="5" w:space="0" w:color="000000"/>
            </w:tcBorders>
          </w:tcPr>
          <w:p w14:paraId="5889792C"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2E07781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C619FAD"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../../../contraceptiveDiscontinued</w:t>
            </w:r>
          </w:p>
        </w:tc>
        <w:tc>
          <w:tcPr>
            <w:tcW w:w="1559" w:type="dxa"/>
            <w:tcBorders>
              <w:top w:val="single" w:sz="5" w:space="0" w:color="000000"/>
              <w:left w:val="single" w:sz="5" w:space="0" w:color="000000"/>
              <w:bottom w:val="single" w:sz="5" w:space="0" w:color="000000"/>
              <w:right w:val="single" w:sz="5" w:space="0" w:color="000000"/>
            </w:tcBorders>
          </w:tcPr>
          <w:p w14:paraId="68377095" w14:textId="77777777" w:rsidR="008A6494" w:rsidRPr="006B6063" w:rsidRDefault="008A6494" w:rsidP="008A6494">
            <w:pPr>
              <w:widowControl/>
              <w:spacing w:line="229" w:lineRule="exact"/>
              <w:ind w:left="102"/>
              <w:rPr>
                <w:rFonts w:cs="Times New Roman"/>
                <w:sz w:val="20"/>
                <w:szCs w:val="20"/>
                <w:lang w:val="sv-SE"/>
              </w:rPr>
            </w:pPr>
            <w:r w:rsidRPr="006B6063">
              <w:rPr>
                <w:spacing w:val="-1"/>
                <w:sz w:val="20"/>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31E701EF" w14:textId="77777777" w:rsidR="008A6494" w:rsidRPr="006B6063" w:rsidRDefault="008A6494" w:rsidP="008A6494">
            <w:pPr>
              <w:widowControl/>
              <w:spacing w:line="226" w:lineRule="exact"/>
              <w:ind w:left="102"/>
              <w:rPr>
                <w:rFonts w:cs="Times New Roman"/>
                <w:spacing w:val="-1"/>
                <w:sz w:val="20"/>
                <w:szCs w:val="20"/>
                <w:lang w:val="sv-SE"/>
              </w:rPr>
            </w:pPr>
            <w:r w:rsidRPr="000B0F50">
              <w:rPr>
                <w:spacing w:val="-1"/>
                <w:sz w:val="20"/>
                <w:szCs w:val="20"/>
                <w:lang w:val="sv-SE"/>
                <w:rPrChange w:id="989" w:author="Björn Genfors" w:date="2014-03-28T13:02:00Z">
                  <w:rPr>
                    <w:spacing w:val="-1"/>
                    <w:sz w:val="20"/>
                    <w:szCs w:val="20"/>
                  </w:rPr>
                </w:rPrChange>
              </w:rPr>
              <w:t>Datum för när moder upphört med preventivtablett</w:t>
            </w:r>
          </w:p>
        </w:tc>
        <w:tc>
          <w:tcPr>
            <w:tcW w:w="1276" w:type="dxa"/>
            <w:tcBorders>
              <w:top w:val="single" w:sz="5" w:space="0" w:color="000000"/>
              <w:left w:val="single" w:sz="5" w:space="0" w:color="000000"/>
              <w:bottom w:val="single" w:sz="5" w:space="0" w:color="000000"/>
              <w:right w:val="single" w:sz="5" w:space="0" w:color="000000"/>
            </w:tcBorders>
          </w:tcPr>
          <w:p w14:paraId="064206B1"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100A8FBC"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6F97B2C5"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../../../expectedDayOfDeliveryFromLastMenstrualPeriod</w:t>
            </w:r>
          </w:p>
        </w:tc>
        <w:tc>
          <w:tcPr>
            <w:tcW w:w="1559" w:type="dxa"/>
            <w:tcBorders>
              <w:top w:val="single" w:sz="5" w:space="0" w:color="000000"/>
              <w:left w:val="single" w:sz="5" w:space="0" w:color="000000"/>
              <w:bottom w:val="single" w:sz="5" w:space="0" w:color="000000"/>
              <w:right w:val="single" w:sz="5" w:space="0" w:color="000000"/>
            </w:tcBorders>
          </w:tcPr>
          <w:p w14:paraId="29B21F49" w14:textId="77777777" w:rsidR="008A6494" w:rsidRPr="006B6063" w:rsidRDefault="008A6494" w:rsidP="008A6494">
            <w:pPr>
              <w:widowControl/>
              <w:spacing w:line="229" w:lineRule="exact"/>
              <w:ind w:left="102"/>
              <w:rPr>
                <w:rFonts w:cs="Times New Roman"/>
                <w:spacing w:val="-1"/>
                <w:sz w:val="20"/>
                <w:szCs w:val="20"/>
                <w:lang w:val="sv-SE"/>
              </w:rPr>
            </w:pPr>
            <w:r w:rsidRPr="006B6063">
              <w:rPr>
                <w:spacing w:val="-1"/>
                <w:sz w:val="20"/>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316706C4" w14:textId="77777777" w:rsidR="008A6494" w:rsidRPr="006B6063" w:rsidRDefault="008A6494" w:rsidP="008A6494">
            <w:pPr>
              <w:widowControl/>
              <w:spacing w:line="226" w:lineRule="exact"/>
              <w:ind w:left="102"/>
              <w:rPr>
                <w:rFonts w:cs="Times New Roman"/>
                <w:spacing w:val="-1"/>
                <w:sz w:val="20"/>
                <w:szCs w:val="20"/>
                <w:lang w:val="sv-SE"/>
              </w:rPr>
            </w:pPr>
            <w:r w:rsidRPr="000B0F50">
              <w:rPr>
                <w:spacing w:val="-1"/>
                <w:sz w:val="20"/>
                <w:szCs w:val="20"/>
                <w:lang w:val="sv-SE"/>
                <w:rPrChange w:id="990" w:author="Björn Genfors" w:date="2014-03-28T13:02:00Z">
                  <w:rPr>
                    <w:spacing w:val="-1"/>
                    <w:sz w:val="20"/>
                    <w:szCs w:val="20"/>
                  </w:rPr>
                </w:rPrChange>
              </w:rPr>
              <w:t>Beräknad förlossning enligt sista menstruation</w:t>
            </w:r>
          </w:p>
        </w:tc>
        <w:tc>
          <w:tcPr>
            <w:tcW w:w="1276" w:type="dxa"/>
            <w:tcBorders>
              <w:top w:val="single" w:sz="5" w:space="0" w:color="000000"/>
              <w:left w:val="single" w:sz="5" w:space="0" w:color="000000"/>
              <w:bottom w:val="single" w:sz="5" w:space="0" w:color="000000"/>
              <w:right w:val="single" w:sz="5" w:space="0" w:color="000000"/>
            </w:tcBorders>
          </w:tcPr>
          <w:p w14:paraId="587B5F79"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53481FE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038CC8F"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../../../expectedDayOfDeliveryFromUltrasoundScan</w:t>
            </w:r>
          </w:p>
        </w:tc>
        <w:tc>
          <w:tcPr>
            <w:tcW w:w="1559" w:type="dxa"/>
            <w:tcBorders>
              <w:top w:val="single" w:sz="5" w:space="0" w:color="000000"/>
              <w:left w:val="single" w:sz="5" w:space="0" w:color="000000"/>
              <w:bottom w:val="single" w:sz="5" w:space="0" w:color="000000"/>
              <w:right w:val="single" w:sz="5" w:space="0" w:color="000000"/>
            </w:tcBorders>
          </w:tcPr>
          <w:p w14:paraId="1E0C3257" w14:textId="77777777" w:rsidR="008A6494" w:rsidRPr="006B6063" w:rsidRDefault="008A6494" w:rsidP="008A6494">
            <w:pPr>
              <w:widowControl/>
              <w:spacing w:line="229" w:lineRule="exact"/>
              <w:ind w:left="102"/>
              <w:rPr>
                <w:rFonts w:cs="Times New Roman"/>
                <w:spacing w:val="-1"/>
                <w:sz w:val="20"/>
                <w:szCs w:val="20"/>
                <w:lang w:val="sv-SE"/>
              </w:rPr>
            </w:pPr>
            <w:r w:rsidRPr="006B6063">
              <w:rPr>
                <w:spacing w:val="-1"/>
                <w:sz w:val="20"/>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54F3E369"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Beräknad förlossning enligt ultraljud</w:t>
            </w:r>
          </w:p>
        </w:tc>
        <w:tc>
          <w:tcPr>
            <w:tcW w:w="1276" w:type="dxa"/>
            <w:tcBorders>
              <w:top w:val="single" w:sz="5" w:space="0" w:color="000000"/>
              <w:left w:val="single" w:sz="5" w:space="0" w:color="000000"/>
              <w:bottom w:val="single" w:sz="5" w:space="0" w:color="000000"/>
              <w:right w:val="single" w:sz="5" w:space="0" w:color="000000"/>
            </w:tcBorders>
          </w:tcPr>
          <w:p w14:paraId="2B681707"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6F51A18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0FC3816"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../../../expectedDayOfDeliveryFromEmbryonicTransfer</w:t>
            </w:r>
          </w:p>
        </w:tc>
        <w:tc>
          <w:tcPr>
            <w:tcW w:w="1559" w:type="dxa"/>
            <w:tcBorders>
              <w:top w:val="single" w:sz="5" w:space="0" w:color="000000"/>
              <w:left w:val="single" w:sz="5" w:space="0" w:color="000000"/>
              <w:bottom w:val="single" w:sz="5" w:space="0" w:color="000000"/>
              <w:right w:val="single" w:sz="5" w:space="0" w:color="000000"/>
            </w:tcBorders>
          </w:tcPr>
          <w:p w14:paraId="370057B2" w14:textId="77777777" w:rsidR="008A6494" w:rsidRPr="006B6063" w:rsidRDefault="008A6494" w:rsidP="008A6494">
            <w:pPr>
              <w:widowControl/>
              <w:spacing w:line="229" w:lineRule="exact"/>
              <w:ind w:left="102"/>
              <w:rPr>
                <w:rFonts w:cs="Times New Roman"/>
                <w:spacing w:val="-1"/>
                <w:sz w:val="20"/>
                <w:szCs w:val="20"/>
                <w:lang w:val="sv-SE"/>
              </w:rPr>
            </w:pPr>
            <w:r w:rsidRPr="006B6063">
              <w:rPr>
                <w:spacing w:val="-1"/>
                <w:sz w:val="20"/>
                <w:szCs w:val="20"/>
              </w:rPr>
              <w:t>DateType</w:t>
            </w:r>
          </w:p>
        </w:tc>
        <w:tc>
          <w:tcPr>
            <w:tcW w:w="3969" w:type="dxa"/>
            <w:tcBorders>
              <w:top w:val="single" w:sz="5" w:space="0" w:color="000000"/>
              <w:left w:val="single" w:sz="5" w:space="0" w:color="000000"/>
              <w:bottom w:val="single" w:sz="5" w:space="0" w:color="000000"/>
              <w:right w:val="single" w:sz="5" w:space="0" w:color="000000"/>
            </w:tcBorders>
          </w:tcPr>
          <w:p w14:paraId="233107E1" w14:textId="77777777" w:rsidR="008A6494" w:rsidRPr="006B6063" w:rsidRDefault="008A6494" w:rsidP="008A6494">
            <w:pPr>
              <w:widowControl/>
              <w:spacing w:line="226" w:lineRule="exact"/>
              <w:ind w:left="102"/>
              <w:rPr>
                <w:rFonts w:cs="Times New Roman"/>
                <w:spacing w:val="-1"/>
                <w:sz w:val="20"/>
                <w:szCs w:val="20"/>
                <w:lang w:val="sv-SE"/>
              </w:rPr>
            </w:pPr>
            <w:r w:rsidRPr="000B0F50">
              <w:rPr>
                <w:spacing w:val="-1"/>
                <w:sz w:val="20"/>
                <w:szCs w:val="20"/>
                <w:lang w:val="sv-SE"/>
                <w:rPrChange w:id="991" w:author="Björn Genfors" w:date="2014-03-28T13:02:00Z">
                  <w:rPr>
                    <w:spacing w:val="-1"/>
                    <w:sz w:val="20"/>
                    <w:szCs w:val="20"/>
                  </w:rPr>
                </w:rPrChange>
              </w:rPr>
              <w:t>Beräknad förlossning enligt embryonik transfer</w:t>
            </w:r>
          </w:p>
        </w:tc>
        <w:tc>
          <w:tcPr>
            <w:tcW w:w="1276" w:type="dxa"/>
            <w:tcBorders>
              <w:top w:val="single" w:sz="5" w:space="0" w:color="000000"/>
              <w:left w:val="single" w:sz="5" w:space="0" w:color="000000"/>
              <w:bottom w:val="single" w:sz="5" w:space="0" w:color="000000"/>
              <w:right w:val="single" w:sz="5" w:space="0" w:color="000000"/>
            </w:tcBorders>
          </w:tcPr>
          <w:p w14:paraId="2B080FC4"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0F7658B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9AF85C6"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../../../length</w:t>
            </w:r>
          </w:p>
        </w:tc>
        <w:tc>
          <w:tcPr>
            <w:tcW w:w="1559" w:type="dxa"/>
            <w:tcBorders>
              <w:top w:val="single" w:sz="5" w:space="0" w:color="000000"/>
              <w:left w:val="single" w:sz="5" w:space="0" w:color="000000"/>
              <w:bottom w:val="single" w:sz="5" w:space="0" w:color="000000"/>
              <w:right w:val="single" w:sz="5" w:space="0" w:color="000000"/>
            </w:tcBorders>
          </w:tcPr>
          <w:p w14:paraId="4DABD7F8" w14:textId="77777777" w:rsidR="008A6494" w:rsidRPr="006B6063" w:rsidRDefault="008A6494" w:rsidP="008A6494">
            <w:pPr>
              <w:widowControl/>
              <w:spacing w:line="229" w:lineRule="exact"/>
              <w:ind w:left="102"/>
              <w:rPr>
                <w:rFonts w:cs="Times New Roman"/>
                <w:spacing w:val="-1"/>
                <w:sz w:val="20"/>
                <w:szCs w:val="20"/>
                <w:lang w:val="sv-SE"/>
              </w:rPr>
            </w:pPr>
            <w:r w:rsidRPr="006B6063">
              <w:rPr>
                <w:spacing w:val="-1"/>
                <w:sz w:val="20"/>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5489132B"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Längd vid inskrivning</w:t>
            </w:r>
          </w:p>
        </w:tc>
        <w:tc>
          <w:tcPr>
            <w:tcW w:w="1276" w:type="dxa"/>
            <w:tcBorders>
              <w:top w:val="single" w:sz="5" w:space="0" w:color="000000"/>
              <w:left w:val="single" w:sz="5" w:space="0" w:color="000000"/>
              <w:bottom w:val="single" w:sz="5" w:space="0" w:color="000000"/>
              <w:right w:val="single" w:sz="5" w:space="0" w:color="000000"/>
            </w:tcBorders>
          </w:tcPr>
          <w:p w14:paraId="29B13CCD"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4FA14AF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A355E6F"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../../../weight</w:t>
            </w:r>
          </w:p>
        </w:tc>
        <w:tc>
          <w:tcPr>
            <w:tcW w:w="1559" w:type="dxa"/>
            <w:tcBorders>
              <w:top w:val="single" w:sz="5" w:space="0" w:color="000000"/>
              <w:left w:val="single" w:sz="5" w:space="0" w:color="000000"/>
              <w:bottom w:val="single" w:sz="5" w:space="0" w:color="000000"/>
              <w:right w:val="single" w:sz="5" w:space="0" w:color="000000"/>
            </w:tcBorders>
          </w:tcPr>
          <w:p w14:paraId="7C74A3E2" w14:textId="77777777" w:rsidR="008A6494" w:rsidRPr="006B6063" w:rsidRDefault="008A6494" w:rsidP="008A6494">
            <w:pPr>
              <w:widowControl/>
              <w:spacing w:line="229" w:lineRule="exact"/>
              <w:ind w:left="102"/>
              <w:rPr>
                <w:rFonts w:cs="Times New Roman"/>
                <w:spacing w:val="-1"/>
                <w:sz w:val="20"/>
                <w:szCs w:val="20"/>
                <w:lang w:val="sv-SE"/>
              </w:rPr>
            </w:pPr>
            <w:r w:rsidRPr="006B6063">
              <w:rPr>
                <w:spacing w:val="-1"/>
                <w:sz w:val="20"/>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21C013F5"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Vikt vid inskrivning [massa]</w:t>
            </w:r>
          </w:p>
        </w:tc>
        <w:tc>
          <w:tcPr>
            <w:tcW w:w="1276" w:type="dxa"/>
            <w:tcBorders>
              <w:top w:val="single" w:sz="5" w:space="0" w:color="000000"/>
              <w:left w:val="single" w:sz="5" w:space="0" w:color="000000"/>
              <w:bottom w:val="single" w:sz="5" w:space="0" w:color="000000"/>
              <w:right w:val="single" w:sz="5" w:space="0" w:color="000000"/>
            </w:tcBorders>
          </w:tcPr>
          <w:p w14:paraId="60CA6569"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1ACC6A20"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9C55C5C"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../../../bodyMassIndex</w:t>
            </w:r>
          </w:p>
        </w:tc>
        <w:tc>
          <w:tcPr>
            <w:tcW w:w="1559" w:type="dxa"/>
            <w:tcBorders>
              <w:top w:val="single" w:sz="5" w:space="0" w:color="000000"/>
              <w:left w:val="single" w:sz="5" w:space="0" w:color="000000"/>
              <w:bottom w:val="single" w:sz="5" w:space="0" w:color="000000"/>
              <w:right w:val="single" w:sz="5" w:space="0" w:color="000000"/>
            </w:tcBorders>
          </w:tcPr>
          <w:p w14:paraId="237540F1" w14:textId="77777777" w:rsidR="008A6494" w:rsidRPr="006B6063" w:rsidRDefault="008A6494" w:rsidP="008A6494">
            <w:pPr>
              <w:widowControl/>
              <w:spacing w:line="229" w:lineRule="exact"/>
              <w:ind w:left="102"/>
              <w:rPr>
                <w:rFonts w:cs="Times New Roman"/>
                <w:spacing w:val="-1"/>
                <w:sz w:val="20"/>
                <w:szCs w:val="20"/>
                <w:lang w:val="sv-SE"/>
              </w:rPr>
            </w:pPr>
            <w:r w:rsidRPr="006B6063">
              <w:rPr>
                <w:spacing w:val="-1"/>
                <w:sz w:val="20"/>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6449196B" w14:textId="77777777" w:rsidR="008A6494" w:rsidRPr="006B6063" w:rsidRDefault="008A6494" w:rsidP="008A6494">
            <w:pPr>
              <w:widowControl/>
              <w:spacing w:line="226" w:lineRule="exact"/>
              <w:ind w:left="102"/>
              <w:rPr>
                <w:rFonts w:cs="Times New Roman"/>
                <w:spacing w:val="-1"/>
                <w:sz w:val="20"/>
                <w:szCs w:val="20"/>
                <w:lang w:val="sv-SE"/>
              </w:rPr>
            </w:pPr>
            <w:r w:rsidRPr="000B0F50">
              <w:rPr>
                <w:spacing w:val="-1"/>
                <w:sz w:val="20"/>
                <w:szCs w:val="20"/>
                <w:lang w:val="sv-SE"/>
                <w:rPrChange w:id="992" w:author="Björn Genfors" w:date="2014-03-28T13:02:00Z">
                  <w:rPr>
                    <w:spacing w:val="-1"/>
                    <w:sz w:val="20"/>
                    <w:szCs w:val="20"/>
                  </w:rPr>
                </w:rPrChange>
              </w:rPr>
              <w:t>BMI vid inskrivning [massa/yta]</w:t>
            </w:r>
          </w:p>
        </w:tc>
        <w:tc>
          <w:tcPr>
            <w:tcW w:w="1276" w:type="dxa"/>
            <w:tcBorders>
              <w:top w:val="single" w:sz="5" w:space="0" w:color="000000"/>
              <w:left w:val="single" w:sz="5" w:space="0" w:color="000000"/>
              <w:bottom w:val="single" w:sz="5" w:space="0" w:color="000000"/>
              <w:right w:val="single" w:sz="5" w:space="0" w:color="000000"/>
            </w:tcBorders>
          </w:tcPr>
          <w:p w14:paraId="6360FCBA"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198B635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F101F73"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../../../infertility</w:t>
            </w:r>
          </w:p>
        </w:tc>
        <w:tc>
          <w:tcPr>
            <w:tcW w:w="1559" w:type="dxa"/>
            <w:tcBorders>
              <w:top w:val="single" w:sz="5" w:space="0" w:color="000000"/>
              <w:left w:val="single" w:sz="5" w:space="0" w:color="000000"/>
              <w:bottom w:val="single" w:sz="5" w:space="0" w:color="000000"/>
              <w:right w:val="single" w:sz="5" w:space="0" w:color="000000"/>
            </w:tcBorders>
          </w:tcPr>
          <w:p w14:paraId="18933FBE" w14:textId="77777777" w:rsidR="008A6494" w:rsidRPr="006B6063" w:rsidRDefault="008A6494" w:rsidP="008A6494">
            <w:pPr>
              <w:widowControl/>
              <w:spacing w:line="229" w:lineRule="exact"/>
              <w:ind w:left="102"/>
              <w:rPr>
                <w:rFonts w:cs="Times New Roman"/>
                <w:spacing w:val="-1"/>
                <w:sz w:val="20"/>
                <w:szCs w:val="20"/>
                <w:lang w:val="sv-SE"/>
              </w:rPr>
            </w:pPr>
            <w:r w:rsidRPr="006B6063">
              <w:rPr>
                <w:spacing w:val="-1"/>
                <w:sz w:val="20"/>
                <w:szCs w:val="20"/>
              </w:rPr>
              <w:t>decimal</w:t>
            </w:r>
          </w:p>
        </w:tc>
        <w:tc>
          <w:tcPr>
            <w:tcW w:w="3969" w:type="dxa"/>
            <w:tcBorders>
              <w:top w:val="single" w:sz="5" w:space="0" w:color="000000"/>
              <w:left w:val="single" w:sz="5" w:space="0" w:color="000000"/>
              <w:bottom w:val="single" w:sz="5" w:space="0" w:color="000000"/>
              <w:right w:val="single" w:sz="5" w:space="0" w:color="000000"/>
            </w:tcBorders>
          </w:tcPr>
          <w:p w14:paraId="64012201" w14:textId="77777777" w:rsidR="008A6494" w:rsidRPr="006B6063" w:rsidRDefault="008A6494" w:rsidP="008A6494">
            <w:pPr>
              <w:widowControl/>
              <w:spacing w:line="226" w:lineRule="exact"/>
              <w:ind w:left="102"/>
              <w:rPr>
                <w:rFonts w:cs="Times New Roman"/>
                <w:spacing w:val="-1"/>
                <w:sz w:val="20"/>
                <w:szCs w:val="20"/>
                <w:lang w:val="sv-SE"/>
              </w:rPr>
            </w:pPr>
            <w:r w:rsidRPr="000B0F50">
              <w:rPr>
                <w:spacing w:val="-1"/>
                <w:sz w:val="20"/>
                <w:szCs w:val="20"/>
                <w:lang w:val="sv-SE"/>
                <w:rPrChange w:id="993" w:author="Björn Genfors" w:date="2014-03-28T13:02:00Z">
                  <w:rPr>
                    <w:spacing w:val="-1"/>
                    <w:sz w:val="20"/>
                    <w:szCs w:val="20"/>
                  </w:rPr>
                </w:rPrChange>
              </w:rPr>
              <w:t>Antal år med ofrivillig barnlöshet (decimaltal)</w:t>
            </w:r>
          </w:p>
        </w:tc>
        <w:tc>
          <w:tcPr>
            <w:tcW w:w="1276" w:type="dxa"/>
            <w:tcBorders>
              <w:top w:val="single" w:sz="5" w:space="0" w:color="000000"/>
              <w:left w:val="single" w:sz="5" w:space="0" w:color="000000"/>
              <w:bottom w:val="single" w:sz="5" w:space="0" w:color="000000"/>
              <w:right w:val="single" w:sz="5" w:space="0" w:color="000000"/>
            </w:tcBorders>
          </w:tcPr>
          <w:p w14:paraId="1A82733B"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0DEECAE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36FEB30"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../../../previousGravidityAndParity</w:t>
            </w:r>
          </w:p>
        </w:tc>
        <w:tc>
          <w:tcPr>
            <w:tcW w:w="1559" w:type="dxa"/>
            <w:tcBorders>
              <w:top w:val="single" w:sz="5" w:space="0" w:color="000000"/>
              <w:left w:val="single" w:sz="5" w:space="0" w:color="000000"/>
              <w:bottom w:val="single" w:sz="5" w:space="0" w:color="000000"/>
              <w:right w:val="single" w:sz="5" w:space="0" w:color="000000"/>
            </w:tcBorders>
          </w:tcPr>
          <w:p w14:paraId="479E4257" w14:textId="77777777" w:rsidR="008A6494" w:rsidRPr="006B6063" w:rsidRDefault="008A6494" w:rsidP="008A6494">
            <w:pPr>
              <w:widowControl/>
              <w:spacing w:line="229" w:lineRule="exact"/>
              <w:ind w:left="102"/>
              <w:rPr>
                <w:rFonts w:cs="Times New Roman"/>
                <w:spacing w:val="-1"/>
                <w:sz w:val="20"/>
                <w:szCs w:val="20"/>
                <w:lang w:val="sv-SE"/>
              </w:rPr>
            </w:pPr>
            <w:r w:rsidRPr="006B6063">
              <w:rPr>
                <w:sz w:val="20"/>
                <w:szCs w:val="20"/>
              </w:rPr>
              <w:t>PreviousGravidityAndParityType</w:t>
            </w:r>
          </w:p>
        </w:tc>
        <w:tc>
          <w:tcPr>
            <w:tcW w:w="3969" w:type="dxa"/>
            <w:tcBorders>
              <w:top w:val="single" w:sz="5" w:space="0" w:color="000000"/>
              <w:left w:val="single" w:sz="5" w:space="0" w:color="000000"/>
              <w:bottom w:val="single" w:sz="5" w:space="0" w:color="000000"/>
              <w:right w:val="single" w:sz="5" w:space="0" w:color="000000"/>
            </w:tcBorders>
          </w:tcPr>
          <w:p w14:paraId="1D63DC66"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Tidigare graviditeter och förlossningar</w:t>
            </w:r>
          </w:p>
        </w:tc>
        <w:tc>
          <w:tcPr>
            <w:tcW w:w="1276" w:type="dxa"/>
            <w:tcBorders>
              <w:top w:val="single" w:sz="5" w:space="0" w:color="000000"/>
              <w:left w:val="single" w:sz="5" w:space="0" w:color="000000"/>
              <w:bottom w:val="single" w:sz="5" w:space="0" w:color="000000"/>
              <w:right w:val="single" w:sz="5" w:space="0" w:color="000000"/>
            </w:tcBorders>
          </w:tcPr>
          <w:p w14:paraId="1B0AF1E6"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w:t>
            </w:r>
          </w:p>
        </w:tc>
      </w:tr>
      <w:tr w:rsidR="008A6494" w:rsidRPr="006B6063" w14:paraId="749C10D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CEB3BFE"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../../../../year</w:t>
            </w:r>
          </w:p>
        </w:tc>
        <w:tc>
          <w:tcPr>
            <w:tcW w:w="1559" w:type="dxa"/>
            <w:tcBorders>
              <w:top w:val="single" w:sz="5" w:space="0" w:color="000000"/>
              <w:left w:val="single" w:sz="5" w:space="0" w:color="000000"/>
              <w:bottom w:val="single" w:sz="5" w:space="0" w:color="000000"/>
              <w:right w:val="single" w:sz="5" w:space="0" w:color="000000"/>
            </w:tcBorders>
          </w:tcPr>
          <w:p w14:paraId="07692F9B"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695406DA" w14:textId="77777777" w:rsidR="008A6494" w:rsidRPr="006B6063" w:rsidRDefault="008A6494" w:rsidP="008A6494">
            <w:pPr>
              <w:widowControl/>
              <w:spacing w:line="226" w:lineRule="exact"/>
              <w:ind w:left="102"/>
              <w:rPr>
                <w:rFonts w:cs="Times New Roman"/>
                <w:spacing w:val="-1"/>
                <w:sz w:val="20"/>
                <w:szCs w:val="20"/>
                <w:lang w:val="sv-SE"/>
              </w:rPr>
            </w:pPr>
            <w:r w:rsidRPr="000B0F50">
              <w:rPr>
                <w:spacing w:val="-1"/>
                <w:sz w:val="20"/>
                <w:szCs w:val="20"/>
                <w:lang w:val="sv-SE"/>
                <w:rPrChange w:id="994" w:author="Björn Genfors" w:date="2014-03-28T13:02:00Z">
                  <w:rPr>
                    <w:spacing w:val="-1"/>
                    <w:sz w:val="20"/>
                    <w:szCs w:val="20"/>
                  </w:rPr>
                </w:rPrChange>
              </w:rPr>
              <w:t>År för tidigare graviditet eller förlossning</w:t>
            </w:r>
          </w:p>
        </w:tc>
        <w:tc>
          <w:tcPr>
            <w:tcW w:w="1276" w:type="dxa"/>
            <w:tcBorders>
              <w:top w:val="single" w:sz="5" w:space="0" w:color="000000"/>
              <w:left w:val="single" w:sz="5" w:space="0" w:color="000000"/>
              <w:bottom w:val="single" w:sz="5" w:space="0" w:color="000000"/>
              <w:right w:val="single" w:sz="5" w:space="0" w:color="000000"/>
            </w:tcBorders>
          </w:tcPr>
          <w:p w14:paraId="5797C637"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1..1</w:t>
            </w:r>
          </w:p>
        </w:tc>
      </w:tr>
      <w:tr w:rsidR="008A6494" w:rsidRPr="006B6063" w14:paraId="42D44BD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23EA7F4"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../../../../month</w:t>
            </w:r>
          </w:p>
        </w:tc>
        <w:tc>
          <w:tcPr>
            <w:tcW w:w="1559" w:type="dxa"/>
            <w:tcBorders>
              <w:top w:val="single" w:sz="5" w:space="0" w:color="000000"/>
              <w:left w:val="single" w:sz="5" w:space="0" w:color="000000"/>
              <w:bottom w:val="single" w:sz="5" w:space="0" w:color="000000"/>
              <w:right w:val="single" w:sz="5" w:space="0" w:color="000000"/>
            </w:tcBorders>
          </w:tcPr>
          <w:p w14:paraId="58BDF6C2"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0AB05662" w14:textId="77777777" w:rsidR="008A6494" w:rsidRPr="006B6063" w:rsidRDefault="008A6494" w:rsidP="008A6494">
            <w:pPr>
              <w:widowControl/>
              <w:spacing w:line="226" w:lineRule="exact"/>
              <w:ind w:left="102"/>
              <w:rPr>
                <w:rFonts w:cs="Times New Roman"/>
                <w:spacing w:val="-1"/>
                <w:sz w:val="20"/>
                <w:szCs w:val="20"/>
                <w:lang w:val="sv-SE"/>
              </w:rPr>
            </w:pPr>
            <w:r w:rsidRPr="000B0F50">
              <w:rPr>
                <w:spacing w:val="-1"/>
                <w:sz w:val="20"/>
                <w:szCs w:val="20"/>
                <w:lang w:val="sv-SE"/>
                <w:rPrChange w:id="995" w:author="Björn Genfors" w:date="2014-03-28T13:02:00Z">
                  <w:rPr>
                    <w:spacing w:val="-1"/>
                    <w:sz w:val="20"/>
                    <w:szCs w:val="20"/>
                  </w:rPr>
                </w:rPrChange>
              </w:rPr>
              <w:t>Månad för tidigare graviditet eller förlossning</w:t>
            </w:r>
          </w:p>
        </w:tc>
        <w:tc>
          <w:tcPr>
            <w:tcW w:w="1276" w:type="dxa"/>
            <w:tcBorders>
              <w:top w:val="single" w:sz="5" w:space="0" w:color="000000"/>
              <w:left w:val="single" w:sz="5" w:space="0" w:color="000000"/>
              <w:bottom w:val="single" w:sz="5" w:space="0" w:color="000000"/>
              <w:right w:val="single" w:sz="5" w:space="0" w:color="000000"/>
            </w:tcBorders>
          </w:tcPr>
          <w:p w14:paraId="29EEA247"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1..1</w:t>
            </w:r>
          </w:p>
        </w:tc>
      </w:tr>
      <w:tr w:rsidR="008A6494" w:rsidRPr="006B6063" w14:paraId="7D5407F8" w14:textId="77777777" w:rsidTr="00265DFD">
        <w:trPr>
          <w:trHeight w:hRule="exact" w:val="2092"/>
          <w:tblHeader/>
        </w:trPr>
        <w:tc>
          <w:tcPr>
            <w:tcW w:w="2836" w:type="dxa"/>
            <w:tcBorders>
              <w:top w:val="single" w:sz="5" w:space="0" w:color="000000"/>
              <w:left w:val="single" w:sz="5" w:space="0" w:color="000000"/>
              <w:bottom w:val="single" w:sz="5" w:space="0" w:color="000000"/>
              <w:right w:val="single" w:sz="5" w:space="0" w:color="000000"/>
            </w:tcBorders>
          </w:tcPr>
          <w:p w14:paraId="656F67D3"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../../../../delivery</w:t>
            </w:r>
          </w:p>
        </w:tc>
        <w:tc>
          <w:tcPr>
            <w:tcW w:w="1559" w:type="dxa"/>
            <w:tcBorders>
              <w:top w:val="single" w:sz="5" w:space="0" w:color="000000"/>
              <w:left w:val="single" w:sz="5" w:space="0" w:color="000000"/>
              <w:bottom w:val="single" w:sz="5" w:space="0" w:color="000000"/>
              <w:right w:val="single" w:sz="5" w:space="0" w:color="000000"/>
            </w:tcBorders>
          </w:tcPr>
          <w:p w14:paraId="7DEF043B"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DeliveryCodeEnum</w:t>
            </w:r>
          </w:p>
        </w:tc>
        <w:tc>
          <w:tcPr>
            <w:tcW w:w="3969" w:type="dxa"/>
            <w:tcBorders>
              <w:top w:val="single" w:sz="5" w:space="0" w:color="000000"/>
              <w:left w:val="single" w:sz="5" w:space="0" w:color="000000"/>
              <w:bottom w:val="single" w:sz="5" w:space="0" w:color="000000"/>
              <w:right w:val="single" w:sz="5" w:space="0" w:color="000000"/>
            </w:tcBorders>
          </w:tcPr>
          <w:p w14:paraId="558251EE"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 xml:space="preserve">Graviditet förlossning enligt kodverk: </w:t>
            </w:r>
          </w:p>
          <w:p w14:paraId="038DF31A" w14:textId="77777777" w:rsidR="008A6494" w:rsidRPr="006B6063" w:rsidRDefault="008A6494" w:rsidP="008A6494">
            <w:pPr>
              <w:widowControl/>
              <w:spacing w:line="229" w:lineRule="exact"/>
              <w:ind w:left="102"/>
              <w:rPr>
                <w:rFonts w:cs="Times New Roman"/>
                <w:sz w:val="20"/>
                <w:szCs w:val="20"/>
                <w:lang w:val="sv-SE"/>
              </w:rPr>
            </w:pPr>
          </w:p>
          <w:tbl>
            <w:tblPr>
              <w:tblW w:w="9200" w:type="dxa"/>
              <w:tblLayout w:type="fixed"/>
              <w:tblCellMar>
                <w:left w:w="70" w:type="dxa"/>
                <w:right w:w="70" w:type="dxa"/>
              </w:tblCellMar>
              <w:tblLook w:val="04A0" w:firstRow="1" w:lastRow="0" w:firstColumn="1" w:lastColumn="0" w:noHBand="0" w:noVBand="1"/>
            </w:tblPr>
            <w:tblGrid>
              <w:gridCol w:w="9200"/>
            </w:tblGrid>
            <w:tr w:rsidR="008A6494" w:rsidRPr="006B6063" w14:paraId="4B79C8B5" w14:textId="77777777" w:rsidTr="008A6494">
              <w:trPr>
                <w:trHeight w:val="300"/>
              </w:trPr>
              <w:tc>
                <w:tcPr>
                  <w:tcW w:w="9200" w:type="dxa"/>
                  <w:tcBorders>
                    <w:top w:val="nil"/>
                    <w:left w:val="nil"/>
                    <w:bottom w:val="nil"/>
                    <w:right w:val="nil"/>
                  </w:tcBorders>
                  <w:shd w:val="clear" w:color="auto" w:fill="auto"/>
                  <w:noWrap/>
                  <w:vAlign w:val="center"/>
                  <w:hideMark/>
                </w:tcPr>
                <w:p w14:paraId="77B3E58A" w14:textId="77777777" w:rsidR="008A6494" w:rsidRPr="006B6063" w:rsidRDefault="008A6494" w:rsidP="008A6494">
                  <w:pPr>
                    <w:spacing w:line="229" w:lineRule="exact"/>
                    <w:ind w:left="102"/>
                    <w:rPr>
                      <w:szCs w:val="20"/>
                    </w:rPr>
                  </w:pPr>
                  <w:r w:rsidRPr="006B6063">
                    <w:rPr>
                      <w:szCs w:val="20"/>
                    </w:rPr>
                    <w:t xml:space="preserve">0 = Ej angivet, </w:t>
                  </w:r>
                </w:p>
              </w:tc>
            </w:tr>
            <w:tr w:rsidR="008A6494" w:rsidRPr="006B6063" w14:paraId="4A835A4A" w14:textId="77777777" w:rsidTr="008A6494">
              <w:trPr>
                <w:trHeight w:val="300"/>
              </w:trPr>
              <w:tc>
                <w:tcPr>
                  <w:tcW w:w="9200" w:type="dxa"/>
                  <w:tcBorders>
                    <w:top w:val="nil"/>
                    <w:left w:val="nil"/>
                    <w:bottom w:val="nil"/>
                    <w:right w:val="nil"/>
                  </w:tcBorders>
                  <w:shd w:val="clear" w:color="auto" w:fill="auto"/>
                  <w:noWrap/>
                  <w:vAlign w:val="center"/>
                  <w:hideMark/>
                </w:tcPr>
                <w:p w14:paraId="1A159F0C" w14:textId="77777777" w:rsidR="008A6494" w:rsidRPr="006B6063" w:rsidRDefault="008A6494" w:rsidP="008A6494">
                  <w:pPr>
                    <w:spacing w:line="229" w:lineRule="exact"/>
                    <w:ind w:left="102"/>
                    <w:rPr>
                      <w:szCs w:val="20"/>
                    </w:rPr>
                  </w:pPr>
                  <w:r w:rsidRPr="006B6063">
                    <w:rPr>
                      <w:szCs w:val="20"/>
                    </w:rPr>
                    <w:t>1 = X-gravid,</w:t>
                  </w:r>
                </w:p>
              </w:tc>
            </w:tr>
            <w:tr w:rsidR="008A6494" w:rsidRPr="006B6063" w14:paraId="1EFD7CAD" w14:textId="77777777" w:rsidTr="008A6494">
              <w:trPr>
                <w:trHeight w:val="300"/>
              </w:trPr>
              <w:tc>
                <w:tcPr>
                  <w:tcW w:w="9200" w:type="dxa"/>
                  <w:tcBorders>
                    <w:top w:val="nil"/>
                    <w:left w:val="nil"/>
                    <w:bottom w:val="nil"/>
                    <w:right w:val="nil"/>
                  </w:tcBorders>
                  <w:shd w:val="clear" w:color="auto" w:fill="auto"/>
                  <w:noWrap/>
                  <w:vAlign w:val="center"/>
                  <w:hideMark/>
                </w:tcPr>
                <w:p w14:paraId="2C2B94F0" w14:textId="77777777" w:rsidR="008A6494" w:rsidRPr="006B6063" w:rsidRDefault="008A6494" w:rsidP="008A6494">
                  <w:pPr>
                    <w:spacing w:line="229" w:lineRule="exact"/>
                    <w:ind w:left="102"/>
                    <w:rPr>
                      <w:szCs w:val="20"/>
                    </w:rPr>
                  </w:pPr>
                  <w:r w:rsidRPr="006B6063">
                    <w:rPr>
                      <w:szCs w:val="20"/>
                    </w:rPr>
                    <w:t>2 = Spontan abort,</w:t>
                  </w:r>
                </w:p>
              </w:tc>
            </w:tr>
            <w:tr w:rsidR="008A6494" w:rsidRPr="006B6063" w14:paraId="35C94BE8" w14:textId="77777777" w:rsidTr="008A6494">
              <w:trPr>
                <w:trHeight w:val="300"/>
              </w:trPr>
              <w:tc>
                <w:tcPr>
                  <w:tcW w:w="9200" w:type="dxa"/>
                  <w:tcBorders>
                    <w:top w:val="nil"/>
                    <w:left w:val="nil"/>
                    <w:bottom w:val="nil"/>
                    <w:right w:val="nil"/>
                  </w:tcBorders>
                  <w:shd w:val="clear" w:color="auto" w:fill="auto"/>
                  <w:noWrap/>
                  <w:vAlign w:val="center"/>
                  <w:hideMark/>
                </w:tcPr>
                <w:p w14:paraId="7DA4C93E" w14:textId="77777777" w:rsidR="008A6494" w:rsidRPr="006B6063" w:rsidRDefault="008A6494" w:rsidP="008A6494">
                  <w:pPr>
                    <w:spacing w:line="229" w:lineRule="exact"/>
                    <w:ind w:left="102"/>
                    <w:rPr>
                      <w:szCs w:val="20"/>
                    </w:rPr>
                  </w:pPr>
                  <w:r w:rsidRPr="006B6063">
                    <w:rPr>
                      <w:szCs w:val="20"/>
                    </w:rPr>
                    <w:t>4 = Dödfött,</w:t>
                  </w:r>
                </w:p>
              </w:tc>
            </w:tr>
            <w:tr w:rsidR="008A6494" w:rsidRPr="006B6063" w14:paraId="567F5F7D" w14:textId="77777777" w:rsidTr="008A6494">
              <w:trPr>
                <w:trHeight w:val="300"/>
              </w:trPr>
              <w:tc>
                <w:tcPr>
                  <w:tcW w:w="9200" w:type="dxa"/>
                  <w:tcBorders>
                    <w:top w:val="nil"/>
                    <w:left w:val="nil"/>
                    <w:bottom w:val="nil"/>
                    <w:right w:val="nil"/>
                  </w:tcBorders>
                  <w:shd w:val="clear" w:color="auto" w:fill="auto"/>
                  <w:noWrap/>
                  <w:vAlign w:val="center"/>
                  <w:hideMark/>
                </w:tcPr>
                <w:p w14:paraId="0671CAD7" w14:textId="77777777" w:rsidR="008A6494" w:rsidRPr="006B6063" w:rsidRDefault="008A6494" w:rsidP="008A6494">
                  <w:pPr>
                    <w:spacing w:line="229" w:lineRule="exact"/>
                    <w:ind w:left="102"/>
                    <w:rPr>
                      <w:szCs w:val="20"/>
                    </w:rPr>
                  </w:pPr>
                  <w:r w:rsidRPr="006B6063">
                    <w:rPr>
                      <w:szCs w:val="20"/>
                    </w:rPr>
                    <w:t>5 = Levande fött</w:t>
                  </w:r>
                </w:p>
              </w:tc>
            </w:tr>
          </w:tbl>
          <w:p w14:paraId="6F7F1FE4" w14:textId="77777777" w:rsidR="008A6494" w:rsidRPr="006B6063" w:rsidRDefault="008A6494" w:rsidP="008A6494">
            <w:pPr>
              <w:widowControl/>
              <w:spacing w:line="226" w:lineRule="exact"/>
              <w:ind w:left="102"/>
              <w:rPr>
                <w:rFonts w:cs="Times New Roman"/>
                <w:spacing w:val="-1"/>
                <w:sz w:val="20"/>
                <w:szCs w:val="20"/>
                <w:lang w:val="sv-SE"/>
              </w:rPr>
            </w:pPr>
          </w:p>
        </w:tc>
        <w:tc>
          <w:tcPr>
            <w:tcW w:w="1276" w:type="dxa"/>
            <w:tcBorders>
              <w:top w:val="single" w:sz="5" w:space="0" w:color="000000"/>
              <w:left w:val="single" w:sz="5" w:space="0" w:color="000000"/>
              <w:bottom w:val="single" w:sz="5" w:space="0" w:color="000000"/>
              <w:right w:val="single" w:sz="5" w:space="0" w:color="000000"/>
            </w:tcBorders>
          </w:tcPr>
          <w:p w14:paraId="7AF753BA"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0A04F87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BC2A99C"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../../../../healthcareFacility</w:t>
            </w:r>
          </w:p>
        </w:tc>
        <w:tc>
          <w:tcPr>
            <w:tcW w:w="1559" w:type="dxa"/>
            <w:tcBorders>
              <w:top w:val="single" w:sz="5" w:space="0" w:color="000000"/>
              <w:left w:val="single" w:sz="5" w:space="0" w:color="000000"/>
              <w:bottom w:val="single" w:sz="5" w:space="0" w:color="000000"/>
              <w:right w:val="single" w:sz="5" w:space="0" w:color="000000"/>
            </w:tcBorders>
          </w:tcPr>
          <w:p w14:paraId="15F18A89"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6E5C5A78"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Sjukhus</w:t>
            </w:r>
          </w:p>
        </w:tc>
        <w:tc>
          <w:tcPr>
            <w:tcW w:w="1276" w:type="dxa"/>
            <w:tcBorders>
              <w:top w:val="single" w:sz="5" w:space="0" w:color="000000"/>
              <w:left w:val="single" w:sz="5" w:space="0" w:color="000000"/>
              <w:bottom w:val="single" w:sz="5" w:space="0" w:color="000000"/>
              <w:right w:val="single" w:sz="5" w:space="0" w:color="000000"/>
            </w:tcBorders>
          </w:tcPr>
          <w:p w14:paraId="6807B057"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7C32F33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BBC8E32"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../../../../progress</w:t>
            </w:r>
          </w:p>
        </w:tc>
        <w:tc>
          <w:tcPr>
            <w:tcW w:w="1559" w:type="dxa"/>
            <w:tcBorders>
              <w:top w:val="single" w:sz="5" w:space="0" w:color="000000"/>
              <w:left w:val="single" w:sz="5" w:space="0" w:color="000000"/>
              <w:bottom w:val="single" w:sz="5" w:space="0" w:color="000000"/>
              <w:right w:val="single" w:sz="5" w:space="0" w:color="000000"/>
            </w:tcBorders>
          </w:tcPr>
          <w:p w14:paraId="0BA8115F"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49AF3111"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Förlopp</w:t>
            </w:r>
          </w:p>
        </w:tc>
        <w:tc>
          <w:tcPr>
            <w:tcW w:w="1276" w:type="dxa"/>
            <w:tcBorders>
              <w:top w:val="single" w:sz="5" w:space="0" w:color="000000"/>
              <w:left w:val="single" w:sz="5" w:space="0" w:color="000000"/>
              <w:bottom w:val="single" w:sz="5" w:space="0" w:color="000000"/>
              <w:right w:val="single" w:sz="5" w:space="0" w:color="000000"/>
            </w:tcBorders>
          </w:tcPr>
          <w:p w14:paraId="60FA44EC"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585DE8D9" w14:textId="77777777" w:rsidTr="00265DFD">
        <w:trPr>
          <w:trHeight w:hRule="exact" w:val="1690"/>
          <w:tblHeader/>
        </w:trPr>
        <w:tc>
          <w:tcPr>
            <w:tcW w:w="2836" w:type="dxa"/>
            <w:tcBorders>
              <w:top w:val="single" w:sz="5" w:space="0" w:color="000000"/>
              <w:left w:val="single" w:sz="5" w:space="0" w:color="000000"/>
              <w:bottom w:val="single" w:sz="5" w:space="0" w:color="000000"/>
              <w:right w:val="single" w:sz="5" w:space="0" w:color="000000"/>
            </w:tcBorders>
          </w:tcPr>
          <w:p w14:paraId="49A96AE2"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../../../../sex</w:t>
            </w:r>
          </w:p>
        </w:tc>
        <w:tc>
          <w:tcPr>
            <w:tcW w:w="1559" w:type="dxa"/>
            <w:tcBorders>
              <w:top w:val="single" w:sz="5" w:space="0" w:color="000000"/>
              <w:left w:val="single" w:sz="5" w:space="0" w:color="000000"/>
              <w:bottom w:val="single" w:sz="5" w:space="0" w:color="000000"/>
              <w:right w:val="single" w:sz="5" w:space="0" w:color="000000"/>
            </w:tcBorders>
          </w:tcPr>
          <w:p w14:paraId="03763B25"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SexCodeEnum</w:t>
            </w:r>
          </w:p>
        </w:tc>
        <w:tc>
          <w:tcPr>
            <w:tcW w:w="3969" w:type="dxa"/>
            <w:tcBorders>
              <w:top w:val="single" w:sz="5" w:space="0" w:color="000000"/>
              <w:left w:val="single" w:sz="5" w:space="0" w:color="000000"/>
              <w:bottom w:val="single" w:sz="5" w:space="0" w:color="000000"/>
              <w:right w:val="single" w:sz="5" w:space="0" w:color="000000"/>
            </w:tcBorders>
          </w:tcPr>
          <w:p w14:paraId="69C7A227" w14:textId="77777777" w:rsidR="008A6494" w:rsidRPr="006B6063" w:rsidRDefault="008A6494" w:rsidP="008A6494">
            <w:pPr>
              <w:widowControl/>
              <w:spacing w:line="226" w:lineRule="exact"/>
              <w:ind w:left="102"/>
              <w:rPr>
                <w:rFonts w:cs="Times New Roman"/>
                <w:spacing w:val="-1"/>
                <w:sz w:val="20"/>
                <w:szCs w:val="20"/>
                <w:lang w:val="sv-SE"/>
              </w:rPr>
            </w:pPr>
            <w:r w:rsidRPr="000B0F50">
              <w:rPr>
                <w:spacing w:val="-1"/>
                <w:sz w:val="20"/>
                <w:szCs w:val="20"/>
                <w:lang w:val="sv-SE"/>
                <w:rPrChange w:id="996" w:author="Björn Genfors" w:date="2014-03-28T13:02:00Z">
                  <w:rPr>
                    <w:spacing w:val="-1"/>
                    <w:sz w:val="20"/>
                    <w:szCs w:val="20"/>
                  </w:rPr>
                </w:rPrChange>
              </w:rPr>
              <w:t>Kön, giltiga värden 0,1,2 och 9 enligt kodverk med OID 1.2.752.129.2.2.1.1:</w:t>
            </w:r>
          </w:p>
          <w:p w14:paraId="2AA49659" w14:textId="77777777" w:rsidR="008A6494" w:rsidRPr="006B6063" w:rsidRDefault="008A6494" w:rsidP="008A6494">
            <w:pPr>
              <w:widowControl/>
              <w:spacing w:line="226" w:lineRule="exact"/>
              <w:ind w:left="102"/>
              <w:rPr>
                <w:rFonts w:cs="Times New Roman"/>
                <w:spacing w:val="-1"/>
                <w:sz w:val="20"/>
                <w:szCs w:val="20"/>
                <w:lang w:val="sv-SE"/>
              </w:rPr>
            </w:pPr>
          </w:p>
          <w:p w14:paraId="0728A88E"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0 = okänt,</w:t>
            </w:r>
          </w:p>
          <w:p w14:paraId="3DD7095B"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1 = man,</w:t>
            </w:r>
          </w:p>
          <w:p w14:paraId="7D8EC39E"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2 = kvinna,</w:t>
            </w:r>
          </w:p>
          <w:p w14:paraId="68F38340"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9 = ej tillämpligt</w:t>
            </w:r>
          </w:p>
          <w:p w14:paraId="60FF1C05" w14:textId="77777777" w:rsidR="008A6494" w:rsidRPr="006B6063" w:rsidRDefault="008A6494" w:rsidP="008A6494">
            <w:pPr>
              <w:widowControl/>
              <w:spacing w:line="226" w:lineRule="exact"/>
              <w:ind w:left="102"/>
              <w:rPr>
                <w:rFonts w:cs="Times New Roman"/>
                <w:spacing w:val="-1"/>
                <w:sz w:val="20"/>
                <w:szCs w:val="20"/>
                <w:lang w:val="sv-SE"/>
              </w:rPr>
            </w:pPr>
          </w:p>
        </w:tc>
        <w:tc>
          <w:tcPr>
            <w:tcW w:w="1276" w:type="dxa"/>
            <w:tcBorders>
              <w:top w:val="single" w:sz="5" w:space="0" w:color="000000"/>
              <w:left w:val="single" w:sz="5" w:space="0" w:color="000000"/>
              <w:bottom w:val="single" w:sz="5" w:space="0" w:color="000000"/>
              <w:right w:val="single" w:sz="5" w:space="0" w:color="000000"/>
            </w:tcBorders>
          </w:tcPr>
          <w:p w14:paraId="35E2C9A1"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3B249DD7"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5BAB1FD"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../../../../weightOfChild</w:t>
            </w:r>
          </w:p>
        </w:tc>
        <w:tc>
          <w:tcPr>
            <w:tcW w:w="1559" w:type="dxa"/>
            <w:tcBorders>
              <w:top w:val="single" w:sz="5" w:space="0" w:color="000000"/>
              <w:left w:val="single" w:sz="5" w:space="0" w:color="000000"/>
              <w:bottom w:val="single" w:sz="5" w:space="0" w:color="000000"/>
              <w:right w:val="single" w:sz="5" w:space="0" w:color="000000"/>
            </w:tcBorders>
          </w:tcPr>
          <w:p w14:paraId="064AF2A2"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044ADB6A"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Barnets vikt [massa]</w:t>
            </w:r>
          </w:p>
        </w:tc>
        <w:tc>
          <w:tcPr>
            <w:tcW w:w="1276" w:type="dxa"/>
            <w:tcBorders>
              <w:top w:val="single" w:sz="5" w:space="0" w:color="000000"/>
              <w:left w:val="single" w:sz="5" w:space="0" w:color="000000"/>
              <w:bottom w:val="single" w:sz="5" w:space="0" w:color="000000"/>
              <w:right w:val="single" w:sz="5" w:space="0" w:color="000000"/>
            </w:tcBorders>
          </w:tcPr>
          <w:p w14:paraId="46D02B94"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0A41727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6C8091E"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lastRenderedPageBreak/>
              <w:t>../../../../gestation</w:t>
            </w:r>
          </w:p>
        </w:tc>
        <w:tc>
          <w:tcPr>
            <w:tcW w:w="1559" w:type="dxa"/>
            <w:tcBorders>
              <w:top w:val="single" w:sz="5" w:space="0" w:color="000000"/>
              <w:left w:val="single" w:sz="5" w:space="0" w:color="000000"/>
              <w:bottom w:val="single" w:sz="5" w:space="0" w:color="000000"/>
              <w:right w:val="single" w:sz="5" w:space="0" w:color="000000"/>
            </w:tcBorders>
          </w:tcPr>
          <w:p w14:paraId="4312665E"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33EDECE8"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 xml:space="preserve">Graviditetsvecka. </w:t>
            </w:r>
          </w:p>
        </w:tc>
        <w:tc>
          <w:tcPr>
            <w:tcW w:w="1276" w:type="dxa"/>
            <w:tcBorders>
              <w:top w:val="single" w:sz="5" w:space="0" w:color="000000"/>
              <w:left w:val="single" w:sz="5" w:space="0" w:color="000000"/>
              <w:bottom w:val="single" w:sz="5" w:space="0" w:color="000000"/>
              <w:right w:val="single" w:sz="5" w:space="0" w:color="000000"/>
            </w:tcBorders>
          </w:tcPr>
          <w:p w14:paraId="49A64211"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376113B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BD06B50"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../../../diseasesThrombosis</w:t>
            </w:r>
          </w:p>
        </w:tc>
        <w:tc>
          <w:tcPr>
            <w:tcW w:w="1559" w:type="dxa"/>
            <w:tcBorders>
              <w:top w:val="single" w:sz="5" w:space="0" w:color="000000"/>
              <w:left w:val="single" w:sz="5" w:space="0" w:color="000000"/>
              <w:bottom w:val="single" w:sz="5" w:space="0" w:color="000000"/>
              <w:right w:val="single" w:sz="5" w:space="0" w:color="000000"/>
            </w:tcBorders>
          </w:tcPr>
          <w:p w14:paraId="55B1A51E"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1B184D90"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 xml:space="preserve">Trombos </w:t>
            </w:r>
            <w:r w:rsidRPr="006B6063">
              <w:rPr>
                <w:sz w:val="20"/>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0E6442BD"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294EFFF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23D4EA3"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../../../diseasesEndocineDiseases</w:t>
            </w:r>
          </w:p>
        </w:tc>
        <w:tc>
          <w:tcPr>
            <w:tcW w:w="1559" w:type="dxa"/>
            <w:tcBorders>
              <w:top w:val="single" w:sz="5" w:space="0" w:color="000000"/>
              <w:left w:val="single" w:sz="5" w:space="0" w:color="000000"/>
              <w:bottom w:val="single" w:sz="5" w:space="0" w:color="000000"/>
              <w:right w:val="single" w:sz="5" w:space="0" w:color="000000"/>
            </w:tcBorders>
          </w:tcPr>
          <w:p w14:paraId="24FE74D2"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50D45934"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 xml:space="preserve">Endokrina sjukdomar </w:t>
            </w:r>
            <w:r w:rsidRPr="006B6063">
              <w:rPr>
                <w:sz w:val="20"/>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7D6F1394"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3E50282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6BF640D"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../../../diseasesRecurrentUrinaryTractInfections</w:t>
            </w:r>
          </w:p>
        </w:tc>
        <w:tc>
          <w:tcPr>
            <w:tcW w:w="1559" w:type="dxa"/>
            <w:tcBorders>
              <w:top w:val="single" w:sz="5" w:space="0" w:color="000000"/>
              <w:left w:val="single" w:sz="5" w:space="0" w:color="000000"/>
              <w:bottom w:val="single" w:sz="5" w:space="0" w:color="000000"/>
              <w:right w:val="single" w:sz="5" w:space="0" w:color="000000"/>
            </w:tcBorders>
          </w:tcPr>
          <w:p w14:paraId="076E2A15"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28511590"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 xml:space="preserve">Upprepade urinvägsinfektioner </w:t>
            </w:r>
            <w:r w:rsidRPr="006B6063">
              <w:rPr>
                <w:sz w:val="20"/>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49B4F60D"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5DECBF4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421AC20"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../../../diseasesDiabetesMellitus</w:t>
            </w:r>
          </w:p>
        </w:tc>
        <w:tc>
          <w:tcPr>
            <w:tcW w:w="1559" w:type="dxa"/>
            <w:tcBorders>
              <w:top w:val="single" w:sz="5" w:space="0" w:color="000000"/>
              <w:left w:val="single" w:sz="5" w:space="0" w:color="000000"/>
              <w:bottom w:val="single" w:sz="5" w:space="0" w:color="000000"/>
              <w:right w:val="single" w:sz="5" w:space="0" w:color="000000"/>
            </w:tcBorders>
          </w:tcPr>
          <w:p w14:paraId="3AD50B70"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1A2489ED"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 xml:space="preserve">Diabetes mellitus </w:t>
            </w:r>
            <w:r w:rsidRPr="006B6063">
              <w:rPr>
                <w:sz w:val="20"/>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06CC1275"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53004FDA" w14:textId="77777777" w:rsidTr="00265DFD">
        <w:trPr>
          <w:trHeight w:hRule="exact" w:val="572"/>
          <w:tblHeader/>
        </w:trPr>
        <w:tc>
          <w:tcPr>
            <w:tcW w:w="2836" w:type="dxa"/>
            <w:tcBorders>
              <w:top w:val="single" w:sz="5" w:space="0" w:color="000000"/>
              <w:left w:val="single" w:sz="5" w:space="0" w:color="000000"/>
              <w:bottom w:val="single" w:sz="5" w:space="0" w:color="000000"/>
              <w:right w:val="single" w:sz="5" w:space="0" w:color="000000"/>
            </w:tcBorders>
          </w:tcPr>
          <w:p w14:paraId="5E742B5D"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../../../medicationDuringPregnacy</w:t>
            </w:r>
          </w:p>
        </w:tc>
        <w:tc>
          <w:tcPr>
            <w:tcW w:w="1559" w:type="dxa"/>
            <w:tcBorders>
              <w:top w:val="single" w:sz="5" w:space="0" w:color="000000"/>
              <w:left w:val="single" w:sz="5" w:space="0" w:color="000000"/>
              <w:bottom w:val="single" w:sz="5" w:space="0" w:color="000000"/>
              <w:right w:val="single" w:sz="5" w:space="0" w:color="000000"/>
            </w:tcBorders>
          </w:tcPr>
          <w:p w14:paraId="29B07DAE"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MedicationType</w:t>
            </w:r>
          </w:p>
        </w:tc>
        <w:tc>
          <w:tcPr>
            <w:tcW w:w="3969" w:type="dxa"/>
            <w:tcBorders>
              <w:top w:val="single" w:sz="5" w:space="0" w:color="000000"/>
              <w:left w:val="single" w:sz="5" w:space="0" w:color="000000"/>
              <w:bottom w:val="single" w:sz="5" w:space="0" w:color="000000"/>
              <w:right w:val="single" w:sz="5" w:space="0" w:color="000000"/>
            </w:tcBorders>
          </w:tcPr>
          <w:p w14:paraId="72D24F74" w14:textId="77777777" w:rsidR="008A6494" w:rsidRPr="006B6063" w:rsidRDefault="008A6494" w:rsidP="008A6494">
            <w:pPr>
              <w:widowControl/>
              <w:spacing w:line="226" w:lineRule="exact"/>
              <w:ind w:left="102"/>
              <w:rPr>
                <w:rFonts w:cs="Times New Roman"/>
                <w:spacing w:val="-1"/>
                <w:sz w:val="20"/>
                <w:szCs w:val="20"/>
                <w:lang w:val="sv-SE"/>
              </w:rPr>
            </w:pPr>
            <w:r w:rsidRPr="000B0F50">
              <w:rPr>
                <w:spacing w:val="-1"/>
                <w:sz w:val="20"/>
                <w:szCs w:val="20"/>
                <w:lang w:val="sv-SE"/>
                <w:rPrChange w:id="997" w:author="Björn Genfors" w:date="2014-03-28T13:02:00Z">
                  <w:rPr>
                    <w:spacing w:val="-1"/>
                    <w:sz w:val="20"/>
                    <w:szCs w:val="20"/>
                  </w:rPr>
                </w:rPrChange>
              </w:rPr>
              <w:t>Före inskrivning under graviditet: medicinering</w:t>
            </w:r>
          </w:p>
        </w:tc>
        <w:tc>
          <w:tcPr>
            <w:tcW w:w="1276" w:type="dxa"/>
            <w:tcBorders>
              <w:top w:val="single" w:sz="5" w:space="0" w:color="000000"/>
              <w:left w:val="single" w:sz="5" w:space="0" w:color="000000"/>
              <w:bottom w:val="single" w:sz="5" w:space="0" w:color="000000"/>
              <w:right w:val="single" w:sz="5" w:space="0" w:color="000000"/>
            </w:tcBorders>
          </w:tcPr>
          <w:p w14:paraId="093F0DC7"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w:t>
            </w:r>
          </w:p>
        </w:tc>
      </w:tr>
      <w:tr w:rsidR="008A6494" w:rsidRPr="006B6063" w14:paraId="0CA8540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E043FC0"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../../../../medicament</w:t>
            </w:r>
          </w:p>
        </w:tc>
        <w:tc>
          <w:tcPr>
            <w:tcW w:w="1559" w:type="dxa"/>
            <w:tcBorders>
              <w:top w:val="single" w:sz="5" w:space="0" w:color="000000"/>
              <w:left w:val="single" w:sz="5" w:space="0" w:color="000000"/>
              <w:bottom w:val="single" w:sz="5" w:space="0" w:color="000000"/>
              <w:right w:val="single" w:sz="5" w:space="0" w:color="000000"/>
            </w:tcBorders>
          </w:tcPr>
          <w:p w14:paraId="140E95A0"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0E8ECBAF"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Preparat</w:t>
            </w:r>
          </w:p>
        </w:tc>
        <w:tc>
          <w:tcPr>
            <w:tcW w:w="1276" w:type="dxa"/>
            <w:tcBorders>
              <w:top w:val="single" w:sz="5" w:space="0" w:color="000000"/>
              <w:left w:val="single" w:sz="5" w:space="0" w:color="000000"/>
              <w:bottom w:val="single" w:sz="5" w:space="0" w:color="000000"/>
              <w:right w:val="single" w:sz="5" w:space="0" w:color="000000"/>
            </w:tcBorders>
          </w:tcPr>
          <w:p w14:paraId="1728A0AA"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1..1</w:t>
            </w:r>
          </w:p>
        </w:tc>
      </w:tr>
      <w:tr w:rsidR="008A6494" w:rsidRPr="006B6063" w14:paraId="25054E0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0AD5CB4"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../../../assessmentAtFirstContactStandardCare</w:t>
            </w:r>
          </w:p>
        </w:tc>
        <w:tc>
          <w:tcPr>
            <w:tcW w:w="1559" w:type="dxa"/>
            <w:tcBorders>
              <w:top w:val="single" w:sz="5" w:space="0" w:color="000000"/>
              <w:left w:val="single" w:sz="5" w:space="0" w:color="000000"/>
              <w:bottom w:val="single" w:sz="5" w:space="0" w:color="000000"/>
              <w:right w:val="single" w:sz="5" w:space="0" w:color="000000"/>
            </w:tcBorders>
          </w:tcPr>
          <w:p w14:paraId="05CA210A"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bool</w:t>
            </w:r>
          </w:p>
        </w:tc>
        <w:tc>
          <w:tcPr>
            <w:tcW w:w="3969" w:type="dxa"/>
            <w:tcBorders>
              <w:top w:val="single" w:sz="5" w:space="0" w:color="000000"/>
              <w:left w:val="single" w:sz="5" w:space="0" w:color="000000"/>
              <w:bottom w:val="single" w:sz="5" w:space="0" w:color="000000"/>
              <w:right w:val="single" w:sz="5" w:space="0" w:color="000000"/>
            </w:tcBorders>
          </w:tcPr>
          <w:p w14:paraId="3662203A" w14:textId="77777777" w:rsidR="008A6494" w:rsidRPr="006B6063" w:rsidRDefault="008A6494" w:rsidP="008A6494">
            <w:pPr>
              <w:widowControl/>
              <w:spacing w:line="226" w:lineRule="exact"/>
              <w:ind w:left="102"/>
              <w:rPr>
                <w:rFonts w:cs="Times New Roman"/>
                <w:spacing w:val="-1"/>
                <w:sz w:val="20"/>
                <w:szCs w:val="20"/>
                <w:lang w:val="sv-SE"/>
              </w:rPr>
            </w:pPr>
            <w:r w:rsidRPr="000B0F50">
              <w:rPr>
                <w:spacing w:val="-1"/>
                <w:sz w:val="20"/>
                <w:szCs w:val="20"/>
                <w:lang w:val="sv-SE"/>
                <w:rPrChange w:id="998" w:author="Björn Genfors" w:date="2014-03-28T13:02:00Z">
                  <w:rPr>
                    <w:spacing w:val="-1"/>
                    <w:sz w:val="20"/>
                    <w:szCs w:val="20"/>
                  </w:rPr>
                </w:rPrChange>
              </w:rPr>
              <w:t xml:space="preserve">Bedömning vid 1:a besök: basprogram </w:t>
            </w:r>
            <w:r w:rsidRPr="000B0F50">
              <w:rPr>
                <w:sz w:val="20"/>
                <w:szCs w:val="20"/>
                <w:lang w:val="sv-SE"/>
                <w:rPrChange w:id="999" w:author="Björn Genfors" w:date="2014-03-28T13:02:00Z">
                  <w:rPr>
                    <w:sz w:val="20"/>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6D7B0F42"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3848186E" w14:textId="77777777" w:rsidTr="006878CE">
        <w:trPr>
          <w:trHeight w:hRule="exact" w:val="608"/>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33969BCD" w14:textId="77777777" w:rsidR="008A6494" w:rsidRPr="006B6063" w:rsidRDefault="008A6494" w:rsidP="008A6494">
            <w:pPr>
              <w:widowControl/>
              <w:spacing w:line="229" w:lineRule="exact"/>
              <w:ind w:left="102"/>
              <w:rPr>
                <w:rFonts w:cs="Times New Roman"/>
                <w:b/>
                <w:i/>
                <w:sz w:val="20"/>
                <w:szCs w:val="20"/>
                <w:lang w:val="sv-SE"/>
              </w:rPr>
            </w:pPr>
            <w:r w:rsidRPr="006B6063">
              <w:rPr>
                <w:b/>
                <w:i/>
                <w:sz w:val="20"/>
                <w:szCs w:val="20"/>
              </w:rPr>
              <w:t>../../pregnancyCheckupRecord</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33E3DDB7" w14:textId="77777777" w:rsidR="008A6494" w:rsidRPr="006B6063" w:rsidRDefault="008A6494" w:rsidP="008A6494">
            <w:pPr>
              <w:widowControl/>
              <w:spacing w:line="229" w:lineRule="exact"/>
              <w:ind w:left="102"/>
              <w:rPr>
                <w:rFonts w:cs="Times New Roman"/>
                <w:i/>
                <w:sz w:val="20"/>
                <w:szCs w:val="20"/>
                <w:lang w:val="sv-SE"/>
              </w:rPr>
            </w:pPr>
            <w:r w:rsidRPr="006B6063">
              <w:rPr>
                <w:i/>
                <w:sz w:val="20"/>
                <w:szCs w:val="20"/>
              </w:rPr>
              <w:t>PregnancyCheckupRecordType</w:t>
            </w: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7BD91F1" w14:textId="77777777" w:rsidR="008A6494" w:rsidRPr="006B6063" w:rsidRDefault="008A6494" w:rsidP="008A6494">
            <w:pPr>
              <w:widowControl/>
              <w:spacing w:line="226" w:lineRule="exact"/>
              <w:ind w:left="102"/>
              <w:rPr>
                <w:rFonts w:cs="Times New Roman"/>
                <w:i/>
                <w:spacing w:val="-1"/>
                <w:sz w:val="20"/>
                <w:szCs w:val="20"/>
                <w:lang w:val="sv-SE"/>
              </w:rPr>
            </w:pPr>
            <w:r w:rsidRPr="006B6063">
              <w:rPr>
                <w:i/>
                <w:spacing w:val="-1"/>
                <w:sz w:val="20"/>
                <w:szCs w:val="20"/>
              </w:rPr>
              <w:t>Graviditetskontroll</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E94A9EF" w14:textId="77777777" w:rsidR="008A6494" w:rsidRPr="006B6063" w:rsidRDefault="008A6494" w:rsidP="003A6D72">
            <w:pPr>
              <w:widowControl/>
              <w:spacing w:line="226" w:lineRule="exact"/>
              <w:ind w:left="102"/>
              <w:jc w:val="center"/>
              <w:rPr>
                <w:rFonts w:cs="Times New Roman"/>
                <w:i/>
                <w:spacing w:val="-1"/>
                <w:sz w:val="20"/>
                <w:szCs w:val="20"/>
                <w:lang w:val="sv-SE"/>
              </w:rPr>
            </w:pPr>
            <w:r w:rsidRPr="006B6063">
              <w:rPr>
                <w:i/>
                <w:spacing w:val="-1"/>
                <w:sz w:val="20"/>
                <w:szCs w:val="20"/>
              </w:rPr>
              <w:t>0..1</w:t>
            </w:r>
          </w:p>
        </w:tc>
      </w:tr>
      <w:tr w:rsidR="008A6494" w:rsidRPr="006B6063" w14:paraId="49DBE17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0DE0F4C"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../../../completeWeeksOfGestation</w:t>
            </w:r>
          </w:p>
        </w:tc>
        <w:tc>
          <w:tcPr>
            <w:tcW w:w="1559" w:type="dxa"/>
            <w:tcBorders>
              <w:top w:val="single" w:sz="5" w:space="0" w:color="000000"/>
              <w:left w:val="single" w:sz="5" w:space="0" w:color="000000"/>
              <w:bottom w:val="single" w:sz="5" w:space="0" w:color="000000"/>
              <w:right w:val="single" w:sz="5" w:space="0" w:color="000000"/>
            </w:tcBorders>
          </w:tcPr>
          <w:p w14:paraId="21FDC08F"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1ED101A5"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Fullgångna graviditetsveckor</w:t>
            </w:r>
          </w:p>
        </w:tc>
        <w:tc>
          <w:tcPr>
            <w:tcW w:w="1276" w:type="dxa"/>
            <w:tcBorders>
              <w:top w:val="single" w:sz="5" w:space="0" w:color="000000"/>
              <w:left w:val="single" w:sz="5" w:space="0" w:color="000000"/>
              <w:bottom w:val="single" w:sz="5" w:space="0" w:color="000000"/>
              <w:right w:val="single" w:sz="5" w:space="0" w:color="000000"/>
            </w:tcBorders>
          </w:tcPr>
          <w:p w14:paraId="5338ECA9"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1677C34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36481EC"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../../../weight</w:t>
            </w:r>
          </w:p>
        </w:tc>
        <w:tc>
          <w:tcPr>
            <w:tcW w:w="1559" w:type="dxa"/>
            <w:tcBorders>
              <w:top w:val="single" w:sz="5" w:space="0" w:color="000000"/>
              <w:left w:val="single" w:sz="5" w:space="0" w:color="000000"/>
              <w:bottom w:val="single" w:sz="5" w:space="0" w:color="000000"/>
              <w:right w:val="single" w:sz="5" w:space="0" w:color="000000"/>
            </w:tcBorders>
          </w:tcPr>
          <w:p w14:paraId="11D8F45B"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4B2314AF"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Moderns vikt [massa]</w:t>
            </w:r>
          </w:p>
        </w:tc>
        <w:tc>
          <w:tcPr>
            <w:tcW w:w="1276" w:type="dxa"/>
            <w:tcBorders>
              <w:top w:val="single" w:sz="5" w:space="0" w:color="000000"/>
              <w:left w:val="single" w:sz="5" w:space="0" w:color="000000"/>
              <w:bottom w:val="single" w:sz="5" w:space="0" w:color="000000"/>
              <w:right w:val="single" w:sz="5" w:space="0" w:color="000000"/>
            </w:tcBorders>
          </w:tcPr>
          <w:p w14:paraId="1BDD5E4F"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58FDCB4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B8B7F0C"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../../../symphysisFundalHeight</w:t>
            </w:r>
          </w:p>
        </w:tc>
        <w:tc>
          <w:tcPr>
            <w:tcW w:w="1559" w:type="dxa"/>
            <w:tcBorders>
              <w:top w:val="single" w:sz="5" w:space="0" w:color="000000"/>
              <w:left w:val="single" w:sz="5" w:space="0" w:color="000000"/>
              <w:bottom w:val="single" w:sz="5" w:space="0" w:color="000000"/>
              <w:right w:val="single" w:sz="5" w:space="0" w:color="000000"/>
            </w:tcBorders>
          </w:tcPr>
          <w:p w14:paraId="01959354"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6241B82F"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Symfys-fundus mått [längd]</w:t>
            </w:r>
          </w:p>
        </w:tc>
        <w:tc>
          <w:tcPr>
            <w:tcW w:w="1276" w:type="dxa"/>
            <w:tcBorders>
              <w:top w:val="single" w:sz="5" w:space="0" w:color="000000"/>
              <w:left w:val="single" w:sz="5" w:space="0" w:color="000000"/>
              <w:bottom w:val="single" w:sz="5" w:space="0" w:color="000000"/>
              <w:right w:val="single" w:sz="5" w:space="0" w:color="000000"/>
            </w:tcBorders>
          </w:tcPr>
          <w:p w14:paraId="0E43C589"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46F0E9B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B6C003E"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../../../haemoglobin</w:t>
            </w:r>
          </w:p>
        </w:tc>
        <w:tc>
          <w:tcPr>
            <w:tcW w:w="1559" w:type="dxa"/>
            <w:tcBorders>
              <w:top w:val="single" w:sz="5" w:space="0" w:color="000000"/>
              <w:left w:val="single" w:sz="5" w:space="0" w:color="000000"/>
              <w:bottom w:val="single" w:sz="5" w:space="0" w:color="000000"/>
              <w:right w:val="single" w:sz="5" w:space="0" w:color="000000"/>
            </w:tcBorders>
          </w:tcPr>
          <w:p w14:paraId="19520CC3"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BC05E31"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Hb (Hemoglobin) [massa / volym]</w:t>
            </w:r>
          </w:p>
        </w:tc>
        <w:tc>
          <w:tcPr>
            <w:tcW w:w="1276" w:type="dxa"/>
            <w:tcBorders>
              <w:top w:val="single" w:sz="5" w:space="0" w:color="000000"/>
              <w:left w:val="single" w:sz="5" w:space="0" w:color="000000"/>
              <w:bottom w:val="single" w:sz="5" w:space="0" w:color="000000"/>
              <w:right w:val="single" w:sz="5" w:space="0" w:color="000000"/>
            </w:tcBorders>
          </w:tcPr>
          <w:p w14:paraId="1DEA7756"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2734DE7C"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3422822"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../../../bloodPressureSystolic</w:t>
            </w:r>
          </w:p>
        </w:tc>
        <w:tc>
          <w:tcPr>
            <w:tcW w:w="1559" w:type="dxa"/>
            <w:tcBorders>
              <w:top w:val="single" w:sz="5" w:space="0" w:color="000000"/>
              <w:left w:val="single" w:sz="5" w:space="0" w:color="000000"/>
              <w:bottom w:val="single" w:sz="5" w:space="0" w:color="000000"/>
              <w:right w:val="single" w:sz="5" w:space="0" w:color="000000"/>
            </w:tcBorders>
          </w:tcPr>
          <w:p w14:paraId="3C0A6B5B"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6C55513"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Systoliskt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0B5DC400"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8A6494" w:rsidRPr="006B6063" w14:paraId="62507C2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2481483"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../../../bloodPressureDiastolic</w:t>
            </w:r>
          </w:p>
        </w:tc>
        <w:tc>
          <w:tcPr>
            <w:tcW w:w="1559" w:type="dxa"/>
            <w:tcBorders>
              <w:top w:val="single" w:sz="5" w:space="0" w:color="000000"/>
              <w:left w:val="single" w:sz="5" w:space="0" w:color="000000"/>
              <w:bottom w:val="single" w:sz="5" w:space="0" w:color="000000"/>
              <w:right w:val="single" w:sz="5" w:space="0" w:color="000000"/>
            </w:tcBorders>
          </w:tcPr>
          <w:p w14:paraId="1247BAC9" w14:textId="77777777" w:rsidR="008A6494" w:rsidRPr="006B6063" w:rsidRDefault="008A6494" w:rsidP="008A6494">
            <w:pPr>
              <w:widowControl/>
              <w:spacing w:line="229" w:lineRule="exact"/>
              <w:ind w:left="102"/>
              <w:rPr>
                <w:rFonts w:cs="Times New Roman"/>
                <w:sz w:val="20"/>
                <w:szCs w:val="20"/>
                <w:lang w:val="sv-SE"/>
              </w:rPr>
            </w:pPr>
            <w:r w:rsidRPr="006B6063">
              <w:rPr>
                <w:sz w:val="20"/>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64D578A6" w14:textId="77777777" w:rsidR="008A6494" w:rsidRPr="006B6063" w:rsidRDefault="008A6494" w:rsidP="008A6494">
            <w:pPr>
              <w:widowControl/>
              <w:spacing w:line="226" w:lineRule="exact"/>
              <w:ind w:left="102"/>
              <w:rPr>
                <w:rFonts w:cs="Times New Roman"/>
                <w:spacing w:val="-1"/>
                <w:sz w:val="20"/>
                <w:szCs w:val="20"/>
                <w:lang w:val="sv-SE"/>
              </w:rPr>
            </w:pPr>
            <w:r w:rsidRPr="006B6063">
              <w:rPr>
                <w:spacing w:val="-1"/>
                <w:sz w:val="20"/>
                <w:szCs w:val="20"/>
              </w:rPr>
              <w:t>Diastoliskt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6C826B04" w14:textId="77777777" w:rsidR="008A6494" w:rsidRPr="006B6063" w:rsidRDefault="008A6494"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93168E" w:rsidRPr="006B6063" w14:paraId="69F80E10" w14:textId="77777777" w:rsidTr="00265DFD">
        <w:trPr>
          <w:trHeight w:hRule="exact" w:val="1163"/>
          <w:tblHeader/>
        </w:trPr>
        <w:tc>
          <w:tcPr>
            <w:tcW w:w="2836" w:type="dxa"/>
            <w:tcBorders>
              <w:top w:val="single" w:sz="5" w:space="0" w:color="000000"/>
              <w:left w:val="single" w:sz="5" w:space="0" w:color="000000"/>
              <w:bottom w:val="single" w:sz="5" w:space="0" w:color="000000"/>
              <w:right w:val="single" w:sz="5" w:space="0" w:color="000000"/>
            </w:tcBorders>
          </w:tcPr>
          <w:p w14:paraId="7A7D50C8" w14:textId="01733C19" w:rsidR="0093168E" w:rsidRPr="006B6063" w:rsidRDefault="0093168E" w:rsidP="008A6494">
            <w:pPr>
              <w:widowControl/>
              <w:spacing w:line="229" w:lineRule="exact"/>
              <w:ind w:left="102"/>
              <w:rPr>
                <w:sz w:val="20"/>
                <w:szCs w:val="20"/>
                <w:highlight w:val="yellow"/>
                <w:lang w:val="sv-SE"/>
              </w:rPr>
            </w:pPr>
            <w:r w:rsidRPr="006B6063">
              <w:rPr>
                <w:sz w:val="20"/>
                <w:szCs w:val="20"/>
              </w:rPr>
              <w:t>../../../proteinuria</w:t>
            </w:r>
          </w:p>
        </w:tc>
        <w:tc>
          <w:tcPr>
            <w:tcW w:w="1559" w:type="dxa"/>
            <w:tcBorders>
              <w:top w:val="single" w:sz="5" w:space="0" w:color="000000"/>
              <w:left w:val="single" w:sz="5" w:space="0" w:color="000000"/>
              <w:bottom w:val="single" w:sz="5" w:space="0" w:color="000000"/>
              <w:right w:val="single" w:sz="5" w:space="0" w:color="000000"/>
            </w:tcBorders>
          </w:tcPr>
          <w:p w14:paraId="3490EFD5" w14:textId="3CD539C3" w:rsidR="0093168E" w:rsidRPr="006B6063" w:rsidRDefault="0093168E" w:rsidP="008A6494">
            <w:pPr>
              <w:widowControl/>
              <w:spacing w:line="229" w:lineRule="exact"/>
              <w:ind w:left="102"/>
              <w:rPr>
                <w:sz w:val="20"/>
                <w:szCs w:val="20"/>
                <w:highlight w:val="yellow"/>
                <w:lang w:val="sv-SE"/>
              </w:rPr>
            </w:pPr>
            <w:r w:rsidRPr="006B6063">
              <w:rPr>
                <w:sz w:val="20"/>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5B15CDE6" w14:textId="77777777" w:rsidR="0093168E" w:rsidRPr="006B6063" w:rsidRDefault="0093168E" w:rsidP="00CC412F">
            <w:pPr>
              <w:widowControl/>
              <w:spacing w:line="226" w:lineRule="exact"/>
              <w:ind w:left="102"/>
              <w:rPr>
                <w:spacing w:val="-1"/>
                <w:sz w:val="20"/>
                <w:szCs w:val="20"/>
                <w:lang w:val="sv-SE"/>
              </w:rPr>
            </w:pPr>
            <w:r w:rsidRPr="000B0F50">
              <w:rPr>
                <w:spacing w:val="-1"/>
                <w:sz w:val="20"/>
                <w:szCs w:val="20"/>
                <w:lang w:val="sv-SE"/>
                <w:rPrChange w:id="1000" w:author="Björn Genfors" w:date="2014-03-28T13:02:00Z">
                  <w:rPr>
                    <w:spacing w:val="-1"/>
                    <w:sz w:val="20"/>
                    <w:szCs w:val="20"/>
                  </w:rPr>
                </w:rPrChange>
              </w:rPr>
              <w:t>Proteinuri - Protein i urinet [massa / volym]</w:t>
            </w:r>
          </w:p>
          <w:p w14:paraId="374D9CDD" w14:textId="6E88D09C" w:rsidR="0093168E" w:rsidRPr="006B6063" w:rsidRDefault="0093168E" w:rsidP="008A6494">
            <w:pPr>
              <w:widowControl/>
              <w:spacing w:line="226" w:lineRule="exact"/>
              <w:ind w:left="102"/>
              <w:rPr>
                <w:spacing w:val="-1"/>
                <w:sz w:val="20"/>
                <w:szCs w:val="20"/>
                <w:highlight w:val="yellow"/>
                <w:lang w:val="sv-SE"/>
              </w:rPr>
            </w:pPr>
            <w:r w:rsidRPr="000B0F50">
              <w:rPr>
                <w:spacing w:val="-1"/>
                <w:sz w:val="20"/>
                <w:szCs w:val="20"/>
                <w:lang w:val="sv-SE"/>
                <w:rPrChange w:id="1001" w:author="Björn Genfors" w:date="2014-03-28T13:02:00Z">
                  <w:rPr>
                    <w:spacing w:val="-1"/>
                    <w:sz w:val="20"/>
                    <w:szCs w:val="20"/>
                  </w:rPr>
                </w:rPrChange>
              </w:rPr>
              <w:t xml:space="preserve">Mängden protein skall alltså anges i g/l eller motsvarande. </w:t>
            </w:r>
            <w:r w:rsidRPr="006B6063">
              <w:rPr>
                <w:spacing w:val="-1"/>
                <w:sz w:val="20"/>
                <w:szCs w:val="20"/>
              </w:rPr>
              <w:t>Använd INTE mätstickans kodning (0, 1+, 2+…)</w:t>
            </w:r>
          </w:p>
        </w:tc>
        <w:tc>
          <w:tcPr>
            <w:tcW w:w="1276" w:type="dxa"/>
            <w:tcBorders>
              <w:top w:val="single" w:sz="5" w:space="0" w:color="000000"/>
              <w:left w:val="single" w:sz="5" w:space="0" w:color="000000"/>
              <w:bottom w:val="single" w:sz="5" w:space="0" w:color="000000"/>
              <w:right w:val="single" w:sz="5" w:space="0" w:color="000000"/>
            </w:tcBorders>
          </w:tcPr>
          <w:p w14:paraId="3787A600" w14:textId="11B7EBA2" w:rsidR="0093168E" w:rsidRPr="006B6063" w:rsidRDefault="0093168E" w:rsidP="003A6D72">
            <w:pPr>
              <w:widowControl/>
              <w:spacing w:line="226" w:lineRule="exact"/>
              <w:ind w:left="102"/>
              <w:jc w:val="center"/>
              <w:rPr>
                <w:spacing w:val="-1"/>
                <w:sz w:val="20"/>
                <w:szCs w:val="20"/>
                <w:highlight w:val="yellow"/>
                <w:lang w:val="sv-SE"/>
              </w:rPr>
            </w:pPr>
            <w:r w:rsidRPr="006B6063">
              <w:rPr>
                <w:spacing w:val="-1"/>
                <w:sz w:val="20"/>
                <w:szCs w:val="20"/>
              </w:rPr>
              <w:t>0..1</w:t>
            </w:r>
          </w:p>
        </w:tc>
      </w:tr>
      <w:tr w:rsidR="0093168E" w:rsidRPr="006B6063" w14:paraId="0A2F5C4D" w14:textId="77777777" w:rsidTr="006878CE">
        <w:trPr>
          <w:trHeight w:hRule="exact" w:val="1318"/>
          <w:tblHeader/>
        </w:trPr>
        <w:tc>
          <w:tcPr>
            <w:tcW w:w="2836" w:type="dxa"/>
            <w:tcBorders>
              <w:top w:val="single" w:sz="5" w:space="0" w:color="000000"/>
              <w:left w:val="single" w:sz="5" w:space="0" w:color="000000"/>
              <w:bottom w:val="single" w:sz="5" w:space="0" w:color="000000"/>
              <w:right w:val="single" w:sz="5" w:space="0" w:color="000000"/>
            </w:tcBorders>
          </w:tcPr>
          <w:p w14:paraId="7458AA5C" w14:textId="57D75C2C" w:rsidR="0093168E" w:rsidRPr="006B6063" w:rsidRDefault="0093168E" w:rsidP="008A6494">
            <w:pPr>
              <w:widowControl/>
              <w:spacing w:line="229" w:lineRule="exact"/>
              <w:ind w:left="102"/>
              <w:rPr>
                <w:sz w:val="20"/>
                <w:szCs w:val="20"/>
                <w:highlight w:val="yellow"/>
                <w:lang w:val="sv-SE"/>
              </w:rPr>
            </w:pPr>
            <w:r w:rsidRPr="006B6063">
              <w:rPr>
                <w:sz w:val="20"/>
                <w:szCs w:val="20"/>
              </w:rPr>
              <w:t>../../../glycosuria</w:t>
            </w:r>
          </w:p>
        </w:tc>
        <w:tc>
          <w:tcPr>
            <w:tcW w:w="1559" w:type="dxa"/>
            <w:tcBorders>
              <w:top w:val="single" w:sz="5" w:space="0" w:color="000000"/>
              <w:left w:val="single" w:sz="5" w:space="0" w:color="000000"/>
              <w:bottom w:val="single" w:sz="5" w:space="0" w:color="000000"/>
              <w:right w:val="single" w:sz="5" w:space="0" w:color="000000"/>
            </w:tcBorders>
          </w:tcPr>
          <w:p w14:paraId="088C72C0" w14:textId="7BF7F845" w:rsidR="0093168E" w:rsidRPr="006B6063" w:rsidRDefault="0093168E" w:rsidP="008A6494">
            <w:pPr>
              <w:widowControl/>
              <w:spacing w:line="229" w:lineRule="exact"/>
              <w:ind w:left="102"/>
              <w:rPr>
                <w:sz w:val="20"/>
                <w:szCs w:val="20"/>
                <w:highlight w:val="yellow"/>
                <w:lang w:val="sv-SE"/>
              </w:rPr>
            </w:pPr>
            <w:r w:rsidRPr="006B6063">
              <w:rPr>
                <w:sz w:val="20"/>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2FC6BAB" w14:textId="77777777" w:rsidR="0093168E" w:rsidRPr="006B6063" w:rsidRDefault="0093168E" w:rsidP="00CC412F">
            <w:pPr>
              <w:widowControl/>
              <w:spacing w:line="226" w:lineRule="exact"/>
              <w:ind w:left="102"/>
              <w:rPr>
                <w:spacing w:val="-1"/>
                <w:sz w:val="20"/>
                <w:szCs w:val="20"/>
                <w:lang w:val="sv-SE"/>
              </w:rPr>
            </w:pPr>
            <w:r w:rsidRPr="000B0F50">
              <w:rPr>
                <w:spacing w:val="-1"/>
                <w:sz w:val="20"/>
                <w:szCs w:val="20"/>
                <w:lang w:val="sv-SE"/>
                <w:rPrChange w:id="1002" w:author="Björn Genfors" w:date="2014-03-28T13:02:00Z">
                  <w:rPr>
                    <w:spacing w:val="-1"/>
                    <w:sz w:val="20"/>
                    <w:szCs w:val="20"/>
                  </w:rPr>
                </w:rPrChange>
              </w:rPr>
              <w:t>Glucosuri - Glucos i urinet [antal / volym]</w:t>
            </w:r>
          </w:p>
          <w:p w14:paraId="58BB8205" w14:textId="77777777" w:rsidR="0093168E" w:rsidRPr="006B6063" w:rsidRDefault="0093168E" w:rsidP="00CC412F">
            <w:pPr>
              <w:widowControl/>
              <w:spacing w:line="226" w:lineRule="exact"/>
              <w:ind w:left="102"/>
              <w:rPr>
                <w:spacing w:val="-1"/>
                <w:sz w:val="20"/>
                <w:szCs w:val="20"/>
                <w:lang w:val="sv-SE"/>
              </w:rPr>
            </w:pPr>
            <w:r w:rsidRPr="000B0F50">
              <w:rPr>
                <w:spacing w:val="-1"/>
                <w:sz w:val="20"/>
                <w:szCs w:val="20"/>
                <w:lang w:val="sv-SE"/>
                <w:rPrChange w:id="1003" w:author="Björn Genfors" w:date="2014-03-28T13:02:00Z">
                  <w:rPr>
                    <w:spacing w:val="-1"/>
                    <w:sz w:val="20"/>
                    <w:szCs w:val="20"/>
                  </w:rPr>
                </w:rPrChange>
              </w:rPr>
              <w:t>Förväntad enhet är mmol/l. Använd INTE mätstickans kodning (0, 1+, 2+…)</w:t>
            </w:r>
          </w:p>
          <w:p w14:paraId="0F1AF5D0" w14:textId="2C77E03F" w:rsidR="0093168E" w:rsidRPr="006B6063" w:rsidRDefault="0093168E" w:rsidP="008A6494">
            <w:pPr>
              <w:widowControl/>
              <w:spacing w:line="226" w:lineRule="exact"/>
              <w:ind w:left="102"/>
              <w:rPr>
                <w:spacing w:val="-1"/>
                <w:sz w:val="20"/>
                <w:szCs w:val="20"/>
                <w:highlight w:val="yellow"/>
                <w:lang w:val="sv-SE"/>
              </w:rPr>
            </w:pPr>
            <w:r w:rsidRPr="000B0F50">
              <w:rPr>
                <w:spacing w:val="-1"/>
                <w:sz w:val="20"/>
                <w:szCs w:val="20"/>
                <w:lang w:val="sv-SE"/>
                <w:rPrChange w:id="1004" w:author="Björn Genfors" w:date="2014-03-28T13:02:00Z">
                  <w:rPr>
                    <w:spacing w:val="-1"/>
                    <w:sz w:val="20"/>
                    <w:szCs w:val="20"/>
                  </w:rPr>
                </w:rPrChange>
              </w:rPr>
              <w:t>OBS! U på svenska men y på engelska (ICD10).</w:t>
            </w:r>
          </w:p>
        </w:tc>
        <w:tc>
          <w:tcPr>
            <w:tcW w:w="1276" w:type="dxa"/>
            <w:tcBorders>
              <w:top w:val="single" w:sz="5" w:space="0" w:color="000000"/>
              <w:left w:val="single" w:sz="5" w:space="0" w:color="000000"/>
              <w:bottom w:val="single" w:sz="5" w:space="0" w:color="000000"/>
              <w:right w:val="single" w:sz="5" w:space="0" w:color="000000"/>
            </w:tcBorders>
          </w:tcPr>
          <w:p w14:paraId="1854D9AC" w14:textId="0DE28FFB" w:rsidR="0093168E" w:rsidRPr="006B6063" w:rsidRDefault="0093168E" w:rsidP="003A6D72">
            <w:pPr>
              <w:widowControl/>
              <w:spacing w:line="226" w:lineRule="exact"/>
              <w:ind w:left="102"/>
              <w:jc w:val="center"/>
              <w:rPr>
                <w:spacing w:val="-1"/>
                <w:sz w:val="20"/>
                <w:szCs w:val="20"/>
                <w:highlight w:val="yellow"/>
                <w:lang w:val="sv-SE"/>
              </w:rPr>
            </w:pPr>
            <w:r w:rsidRPr="006B6063">
              <w:rPr>
                <w:spacing w:val="-1"/>
                <w:sz w:val="20"/>
                <w:szCs w:val="20"/>
              </w:rPr>
              <w:t>0..1</w:t>
            </w:r>
          </w:p>
        </w:tc>
      </w:tr>
      <w:tr w:rsidR="00000D1C" w:rsidRPr="006B6063" w14:paraId="4A1B111F" w14:textId="77777777" w:rsidTr="006878CE">
        <w:trPr>
          <w:trHeight w:hRule="exact" w:val="557"/>
          <w:tblHeader/>
        </w:trPr>
        <w:tc>
          <w:tcPr>
            <w:tcW w:w="2836" w:type="dxa"/>
            <w:tcBorders>
              <w:top w:val="single" w:sz="5" w:space="0" w:color="000000"/>
              <w:left w:val="single" w:sz="5" w:space="0" w:color="000000"/>
              <w:bottom w:val="single" w:sz="5" w:space="0" w:color="000000"/>
              <w:right w:val="single" w:sz="5" w:space="0" w:color="000000"/>
            </w:tcBorders>
          </w:tcPr>
          <w:p w14:paraId="7A35E631" w14:textId="4631D886" w:rsidR="00000D1C" w:rsidRPr="006B6063" w:rsidRDefault="00000D1C" w:rsidP="008A6494">
            <w:pPr>
              <w:widowControl/>
              <w:spacing w:line="229" w:lineRule="exact"/>
              <w:ind w:left="102"/>
              <w:rPr>
                <w:rFonts w:cs="Times New Roman"/>
                <w:sz w:val="20"/>
                <w:szCs w:val="20"/>
                <w:lang w:val="sv-SE"/>
              </w:rPr>
            </w:pPr>
            <w:r w:rsidRPr="006B6063">
              <w:rPr>
                <w:sz w:val="20"/>
                <w:szCs w:val="20"/>
              </w:rPr>
              <w:t>../../../plasmaGlucose</w:t>
            </w:r>
          </w:p>
        </w:tc>
        <w:tc>
          <w:tcPr>
            <w:tcW w:w="1559" w:type="dxa"/>
            <w:tcBorders>
              <w:top w:val="single" w:sz="5" w:space="0" w:color="000000"/>
              <w:left w:val="single" w:sz="5" w:space="0" w:color="000000"/>
              <w:bottom w:val="single" w:sz="5" w:space="0" w:color="000000"/>
              <w:right w:val="single" w:sz="5" w:space="0" w:color="000000"/>
            </w:tcBorders>
          </w:tcPr>
          <w:p w14:paraId="00CCE196" w14:textId="014C5404" w:rsidR="00000D1C" w:rsidRPr="006B6063" w:rsidRDefault="00000D1C" w:rsidP="008A6494">
            <w:pPr>
              <w:widowControl/>
              <w:spacing w:line="229" w:lineRule="exact"/>
              <w:ind w:left="102"/>
              <w:rPr>
                <w:rFonts w:cs="Times New Roman"/>
                <w:sz w:val="20"/>
                <w:szCs w:val="20"/>
                <w:lang w:val="sv-SE"/>
              </w:rPr>
            </w:pPr>
            <w:r w:rsidRPr="006B6063">
              <w:rPr>
                <w:sz w:val="20"/>
                <w:szCs w:val="20"/>
              </w:rPr>
              <w:t>MeasurementType</w:t>
            </w:r>
          </w:p>
        </w:tc>
        <w:tc>
          <w:tcPr>
            <w:tcW w:w="3969" w:type="dxa"/>
            <w:tcBorders>
              <w:top w:val="single" w:sz="5" w:space="0" w:color="000000"/>
              <w:left w:val="single" w:sz="5" w:space="0" w:color="000000"/>
              <w:bottom w:val="single" w:sz="5" w:space="0" w:color="000000"/>
              <w:right w:val="single" w:sz="5" w:space="0" w:color="000000"/>
            </w:tcBorders>
          </w:tcPr>
          <w:p w14:paraId="4EF6EDAA" w14:textId="683FCDEE" w:rsidR="00000D1C" w:rsidRPr="006B6063" w:rsidRDefault="00000D1C" w:rsidP="008A6494">
            <w:pPr>
              <w:widowControl/>
              <w:spacing w:line="226" w:lineRule="exact"/>
              <w:ind w:left="102"/>
              <w:rPr>
                <w:rFonts w:cs="Times New Roman"/>
                <w:spacing w:val="-1"/>
                <w:sz w:val="20"/>
                <w:szCs w:val="20"/>
                <w:lang w:val="sv-SE"/>
              </w:rPr>
            </w:pPr>
            <w:r w:rsidRPr="006B6063">
              <w:rPr>
                <w:spacing w:val="-1"/>
                <w:sz w:val="20"/>
                <w:szCs w:val="20"/>
              </w:rPr>
              <w:t>p-Glukos, blodsocker</w:t>
            </w:r>
          </w:p>
        </w:tc>
        <w:tc>
          <w:tcPr>
            <w:tcW w:w="1276" w:type="dxa"/>
            <w:tcBorders>
              <w:top w:val="single" w:sz="5" w:space="0" w:color="000000"/>
              <w:left w:val="single" w:sz="5" w:space="0" w:color="000000"/>
              <w:bottom w:val="single" w:sz="5" w:space="0" w:color="000000"/>
              <w:right w:val="single" w:sz="5" w:space="0" w:color="000000"/>
            </w:tcBorders>
          </w:tcPr>
          <w:p w14:paraId="7208791C" w14:textId="72CC114E" w:rsidR="00000D1C" w:rsidRPr="006B6063" w:rsidRDefault="00000D1C"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000D1C" w:rsidRPr="006B6063" w14:paraId="4EE1879D" w14:textId="77777777" w:rsidTr="00265DFD">
        <w:trPr>
          <w:trHeight w:hRule="exact" w:val="417"/>
          <w:tblHeader/>
        </w:trPr>
        <w:tc>
          <w:tcPr>
            <w:tcW w:w="2836" w:type="dxa"/>
            <w:tcBorders>
              <w:top w:val="single" w:sz="5" w:space="0" w:color="000000"/>
              <w:left w:val="single" w:sz="5" w:space="0" w:color="000000"/>
              <w:bottom w:val="single" w:sz="5" w:space="0" w:color="000000"/>
              <w:right w:val="single" w:sz="5" w:space="0" w:color="000000"/>
            </w:tcBorders>
          </w:tcPr>
          <w:p w14:paraId="44B8B0C6" w14:textId="149B8481" w:rsidR="00000D1C" w:rsidRPr="006B6063" w:rsidRDefault="00000D1C" w:rsidP="008A6494">
            <w:pPr>
              <w:widowControl/>
              <w:spacing w:line="229" w:lineRule="exact"/>
              <w:ind w:left="102"/>
              <w:rPr>
                <w:rFonts w:cs="Times New Roman"/>
                <w:sz w:val="20"/>
                <w:szCs w:val="20"/>
                <w:lang w:val="sv-SE"/>
              </w:rPr>
            </w:pPr>
            <w:r w:rsidRPr="006B6063">
              <w:rPr>
                <w:sz w:val="20"/>
                <w:szCs w:val="20"/>
              </w:rPr>
              <w:t>../../../../method</w:t>
            </w:r>
          </w:p>
        </w:tc>
        <w:tc>
          <w:tcPr>
            <w:tcW w:w="1559" w:type="dxa"/>
            <w:tcBorders>
              <w:top w:val="single" w:sz="5" w:space="0" w:color="000000"/>
              <w:left w:val="single" w:sz="5" w:space="0" w:color="000000"/>
              <w:bottom w:val="single" w:sz="5" w:space="0" w:color="000000"/>
              <w:right w:val="single" w:sz="5" w:space="0" w:color="000000"/>
            </w:tcBorders>
          </w:tcPr>
          <w:p w14:paraId="7C628161" w14:textId="32D177E3" w:rsidR="00000D1C" w:rsidRPr="006B6063" w:rsidRDefault="00000D1C" w:rsidP="008A6494">
            <w:pPr>
              <w:widowControl/>
              <w:spacing w:line="229" w:lineRule="exact"/>
              <w:ind w:left="102"/>
              <w:rPr>
                <w:rFonts w:cs="Times New Roman"/>
                <w:sz w:val="20"/>
                <w:szCs w:val="20"/>
                <w:lang w:val="sv-SE"/>
              </w:rPr>
            </w:pPr>
            <w:r w:rsidRPr="006B6063">
              <w:rPr>
                <w:sz w:val="20"/>
                <w:szCs w:val="20"/>
              </w:rPr>
              <w:t>CVType</w:t>
            </w:r>
          </w:p>
        </w:tc>
        <w:tc>
          <w:tcPr>
            <w:tcW w:w="3969" w:type="dxa"/>
            <w:tcBorders>
              <w:top w:val="single" w:sz="5" w:space="0" w:color="000000"/>
              <w:left w:val="single" w:sz="5" w:space="0" w:color="000000"/>
              <w:bottom w:val="single" w:sz="5" w:space="0" w:color="000000"/>
              <w:right w:val="single" w:sz="5" w:space="0" w:color="000000"/>
            </w:tcBorders>
          </w:tcPr>
          <w:p w14:paraId="2BB292AE" w14:textId="4592696E" w:rsidR="00000D1C" w:rsidRPr="006B6063" w:rsidRDefault="00000D1C" w:rsidP="008A6494">
            <w:pPr>
              <w:widowControl/>
              <w:spacing w:line="226" w:lineRule="exact"/>
              <w:ind w:left="102"/>
              <w:rPr>
                <w:rFonts w:cs="Times New Roman"/>
                <w:spacing w:val="-1"/>
                <w:sz w:val="20"/>
                <w:szCs w:val="20"/>
                <w:lang w:val="sv-SE"/>
              </w:rPr>
            </w:pPr>
            <w:r w:rsidRPr="000B0F50">
              <w:rPr>
                <w:spacing w:val="-1"/>
                <w:sz w:val="20"/>
                <w:szCs w:val="20"/>
                <w:lang w:val="sv-SE"/>
                <w:rPrChange w:id="1005" w:author="Björn Genfors" w:date="2014-03-28T13:02:00Z">
                  <w:rPr>
                    <w:spacing w:val="-1"/>
                    <w:sz w:val="20"/>
                    <w:szCs w:val="20"/>
                  </w:rPr>
                </w:rPrChange>
              </w:rPr>
              <w:t>NPU-kod som beskriver mätmetoden.</w:t>
            </w:r>
          </w:p>
        </w:tc>
        <w:tc>
          <w:tcPr>
            <w:tcW w:w="1276" w:type="dxa"/>
            <w:tcBorders>
              <w:top w:val="single" w:sz="5" w:space="0" w:color="000000"/>
              <w:left w:val="single" w:sz="5" w:space="0" w:color="000000"/>
              <w:bottom w:val="single" w:sz="5" w:space="0" w:color="000000"/>
              <w:right w:val="single" w:sz="5" w:space="0" w:color="000000"/>
            </w:tcBorders>
          </w:tcPr>
          <w:p w14:paraId="7CB1DFBE" w14:textId="5C3E8F6A" w:rsidR="00000D1C" w:rsidRPr="006B6063" w:rsidRDefault="00000D1C" w:rsidP="003A6D72">
            <w:pPr>
              <w:widowControl/>
              <w:spacing w:line="226" w:lineRule="exact"/>
              <w:ind w:left="102"/>
              <w:jc w:val="center"/>
              <w:rPr>
                <w:rFonts w:cs="Times New Roman"/>
                <w:spacing w:val="-1"/>
                <w:sz w:val="20"/>
                <w:szCs w:val="20"/>
                <w:lang w:val="sv-SE"/>
              </w:rPr>
            </w:pPr>
            <w:r w:rsidRPr="006B6063">
              <w:rPr>
                <w:spacing w:val="-1"/>
                <w:sz w:val="20"/>
                <w:szCs w:val="20"/>
              </w:rPr>
              <w:t>1..1</w:t>
            </w:r>
          </w:p>
        </w:tc>
      </w:tr>
      <w:tr w:rsidR="00000D1C" w:rsidRPr="006B6063" w14:paraId="5B28B0A1" w14:textId="77777777" w:rsidTr="00265DFD">
        <w:trPr>
          <w:trHeight w:hRule="exact" w:val="578"/>
          <w:tblHeader/>
        </w:trPr>
        <w:tc>
          <w:tcPr>
            <w:tcW w:w="2836" w:type="dxa"/>
            <w:tcBorders>
              <w:top w:val="single" w:sz="5" w:space="0" w:color="000000"/>
              <w:left w:val="single" w:sz="5" w:space="0" w:color="000000"/>
              <w:bottom w:val="single" w:sz="5" w:space="0" w:color="000000"/>
              <w:right w:val="single" w:sz="5" w:space="0" w:color="000000"/>
            </w:tcBorders>
          </w:tcPr>
          <w:p w14:paraId="3D1C7B29" w14:textId="061B1B65" w:rsidR="00000D1C" w:rsidRPr="006B6063" w:rsidRDefault="00000D1C" w:rsidP="008A6494">
            <w:pPr>
              <w:widowControl/>
              <w:spacing w:line="229" w:lineRule="exact"/>
              <w:ind w:left="102"/>
              <w:rPr>
                <w:rFonts w:cs="Times New Roman"/>
                <w:sz w:val="20"/>
                <w:szCs w:val="20"/>
                <w:lang w:val="sv-SE"/>
              </w:rPr>
            </w:pPr>
            <w:r w:rsidRPr="006B6063">
              <w:rPr>
                <w:sz w:val="20"/>
                <w:szCs w:val="20"/>
              </w:rPr>
              <w:t>../../../../value</w:t>
            </w:r>
          </w:p>
        </w:tc>
        <w:tc>
          <w:tcPr>
            <w:tcW w:w="1559" w:type="dxa"/>
            <w:tcBorders>
              <w:top w:val="single" w:sz="5" w:space="0" w:color="000000"/>
              <w:left w:val="single" w:sz="5" w:space="0" w:color="000000"/>
              <w:bottom w:val="single" w:sz="5" w:space="0" w:color="000000"/>
              <w:right w:val="single" w:sz="5" w:space="0" w:color="000000"/>
            </w:tcBorders>
          </w:tcPr>
          <w:p w14:paraId="08ADA7AB" w14:textId="0AF43FBC" w:rsidR="00000D1C" w:rsidRPr="006B6063" w:rsidRDefault="00000D1C" w:rsidP="008A6494">
            <w:pPr>
              <w:widowControl/>
              <w:spacing w:line="229" w:lineRule="exact"/>
              <w:ind w:left="102"/>
              <w:rPr>
                <w:rFonts w:cs="Times New Roman"/>
                <w:sz w:val="20"/>
                <w:szCs w:val="20"/>
                <w:lang w:val="sv-SE"/>
              </w:rPr>
            </w:pPr>
            <w:r w:rsidRPr="006B6063">
              <w:rPr>
                <w:sz w:val="20"/>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6DEDDAD" w14:textId="77777777" w:rsidR="00000D1C" w:rsidRPr="006B6063" w:rsidRDefault="00000D1C" w:rsidP="005B612A">
            <w:pPr>
              <w:widowControl/>
              <w:spacing w:line="226" w:lineRule="exact"/>
              <w:ind w:left="102"/>
              <w:rPr>
                <w:rFonts w:cs="Times New Roman"/>
                <w:spacing w:val="-1"/>
                <w:sz w:val="20"/>
                <w:szCs w:val="20"/>
                <w:lang w:val="sv-SE"/>
              </w:rPr>
            </w:pPr>
            <w:r w:rsidRPr="000B0F50">
              <w:rPr>
                <w:spacing w:val="-1"/>
                <w:sz w:val="20"/>
                <w:szCs w:val="20"/>
                <w:lang w:val="sv-SE"/>
                <w:rPrChange w:id="1006" w:author="Björn Genfors" w:date="2014-03-28T13:02:00Z">
                  <w:rPr>
                    <w:spacing w:val="-1"/>
                    <w:sz w:val="20"/>
                    <w:szCs w:val="20"/>
                  </w:rPr>
                </w:rPrChange>
              </w:rPr>
              <w:t>p-glukos – blodsocker [antal / volym]</w:t>
            </w:r>
          </w:p>
          <w:p w14:paraId="281B1FDA" w14:textId="5EEB3779" w:rsidR="00000D1C" w:rsidRPr="006B6063" w:rsidRDefault="00000D1C" w:rsidP="008A6494">
            <w:pPr>
              <w:widowControl/>
              <w:spacing w:line="226" w:lineRule="exact"/>
              <w:ind w:left="102"/>
              <w:rPr>
                <w:rFonts w:cs="Times New Roman"/>
                <w:spacing w:val="-1"/>
                <w:sz w:val="20"/>
                <w:szCs w:val="20"/>
                <w:lang w:val="sv-SE"/>
              </w:rPr>
            </w:pPr>
            <w:r w:rsidRPr="000B0F50">
              <w:rPr>
                <w:spacing w:val="-1"/>
                <w:sz w:val="20"/>
                <w:szCs w:val="20"/>
                <w:lang w:val="sv-SE"/>
                <w:rPrChange w:id="1007" w:author="Björn Genfors" w:date="2014-03-28T13:02:00Z">
                  <w:rPr>
                    <w:spacing w:val="-1"/>
                    <w:sz w:val="20"/>
                    <w:szCs w:val="20"/>
                  </w:rPr>
                </w:rPrChange>
              </w:rPr>
              <w:t>Förväntad enhet är mmol/l.</w:t>
            </w:r>
          </w:p>
        </w:tc>
        <w:tc>
          <w:tcPr>
            <w:tcW w:w="1276" w:type="dxa"/>
            <w:tcBorders>
              <w:top w:val="single" w:sz="5" w:space="0" w:color="000000"/>
              <w:left w:val="single" w:sz="5" w:space="0" w:color="000000"/>
              <w:bottom w:val="single" w:sz="5" w:space="0" w:color="000000"/>
              <w:right w:val="single" w:sz="5" w:space="0" w:color="000000"/>
            </w:tcBorders>
          </w:tcPr>
          <w:p w14:paraId="33A1A44B" w14:textId="475C31BF" w:rsidR="00000D1C" w:rsidRPr="006B6063" w:rsidRDefault="00000D1C" w:rsidP="003A6D72">
            <w:pPr>
              <w:widowControl/>
              <w:spacing w:line="226" w:lineRule="exact"/>
              <w:ind w:left="102"/>
              <w:jc w:val="center"/>
              <w:rPr>
                <w:rFonts w:cs="Times New Roman"/>
                <w:spacing w:val="-1"/>
                <w:sz w:val="20"/>
                <w:szCs w:val="20"/>
                <w:lang w:val="sv-SE"/>
              </w:rPr>
            </w:pPr>
            <w:r w:rsidRPr="006B6063">
              <w:rPr>
                <w:spacing w:val="-1"/>
                <w:sz w:val="20"/>
                <w:szCs w:val="20"/>
              </w:rPr>
              <w:t>1..1</w:t>
            </w:r>
          </w:p>
        </w:tc>
      </w:tr>
      <w:tr w:rsidR="00000D1C" w:rsidRPr="006B6063" w14:paraId="77295A84" w14:textId="77777777" w:rsidTr="00265DFD">
        <w:trPr>
          <w:trHeight w:hRule="exact" w:val="1577"/>
          <w:tblHeader/>
        </w:trPr>
        <w:tc>
          <w:tcPr>
            <w:tcW w:w="2836" w:type="dxa"/>
            <w:tcBorders>
              <w:top w:val="single" w:sz="5" w:space="0" w:color="000000"/>
              <w:left w:val="single" w:sz="5" w:space="0" w:color="000000"/>
              <w:bottom w:val="single" w:sz="5" w:space="0" w:color="000000"/>
              <w:right w:val="single" w:sz="5" w:space="0" w:color="000000"/>
            </w:tcBorders>
          </w:tcPr>
          <w:p w14:paraId="430CF318"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lastRenderedPageBreak/>
              <w:t>../../../fetalPosition</w:t>
            </w:r>
          </w:p>
        </w:tc>
        <w:tc>
          <w:tcPr>
            <w:tcW w:w="1559" w:type="dxa"/>
            <w:tcBorders>
              <w:top w:val="single" w:sz="5" w:space="0" w:color="000000"/>
              <w:left w:val="single" w:sz="5" w:space="0" w:color="000000"/>
              <w:bottom w:val="single" w:sz="5" w:space="0" w:color="000000"/>
              <w:right w:val="single" w:sz="5" w:space="0" w:color="000000"/>
            </w:tcBorders>
          </w:tcPr>
          <w:p w14:paraId="62D6BB0E"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FetalPositionCodeEnum</w:t>
            </w:r>
          </w:p>
          <w:p w14:paraId="62D2F208" w14:textId="77777777" w:rsidR="00000D1C" w:rsidRPr="006B6063" w:rsidRDefault="00000D1C" w:rsidP="008A6494">
            <w:pPr>
              <w:widowControl/>
              <w:spacing w:line="229" w:lineRule="exact"/>
              <w:ind w:left="102"/>
              <w:rPr>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
          <w:p w14:paraId="519C16F7" w14:textId="77777777" w:rsidR="00000D1C" w:rsidRPr="006B6063" w:rsidRDefault="00000D1C" w:rsidP="008A6494">
            <w:pPr>
              <w:widowControl/>
              <w:spacing w:line="226" w:lineRule="exact"/>
              <w:ind w:left="102"/>
              <w:rPr>
                <w:rFonts w:cs="Times New Roman"/>
                <w:spacing w:val="-1"/>
                <w:sz w:val="20"/>
                <w:szCs w:val="20"/>
                <w:lang w:val="sv-SE"/>
              </w:rPr>
            </w:pPr>
            <w:r w:rsidRPr="000B0F50">
              <w:rPr>
                <w:spacing w:val="-1"/>
                <w:sz w:val="20"/>
                <w:szCs w:val="20"/>
                <w:lang w:val="sv-SE"/>
                <w:rPrChange w:id="1008" w:author="Björn Genfors" w:date="2014-03-28T13:02:00Z">
                  <w:rPr>
                    <w:spacing w:val="-1"/>
                    <w:sz w:val="20"/>
                    <w:szCs w:val="20"/>
                  </w:rPr>
                </w:rPrChange>
              </w:rPr>
              <w:t>Fosterläge enligt kodverk:</w:t>
            </w:r>
          </w:p>
          <w:p w14:paraId="6C29D772" w14:textId="77777777" w:rsidR="00000D1C" w:rsidRPr="006B6063" w:rsidRDefault="00000D1C" w:rsidP="008A6494">
            <w:pPr>
              <w:widowControl/>
              <w:spacing w:line="226" w:lineRule="exact"/>
              <w:ind w:left="102"/>
              <w:rPr>
                <w:rFonts w:cs="Times New Roman"/>
                <w:spacing w:val="-1"/>
                <w:sz w:val="20"/>
                <w:szCs w:val="20"/>
                <w:lang w:val="sv-SE"/>
              </w:rPr>
            </w:pPr>
          </w:p>
          <w:p w14:paraId="1C3B28D4" w14:textId="77777777" w:rsidR="00000D1C" w:rsidRPr="006B6063" w:rsidRDefault="00000D1C" w:rsidP="008A6494">
            <w:pPr>
              <w:widowControl/>
              <w:spacing w:line="226" w:lineRule="exact"/>
              <w:ind w:left="102"/>
              <w:rPr>
                <w:rFonts w:cs="Times New Roman"/>
                <w:spacing w:val="-1"/>
                <w:sz w:val="20"/>
                <w:szCs w:val="20"/>
                <w:lang w:val="sv-SE"/>
              </w:rPr>
            </w:pPr>
            <w:r w:rsidRPr="000B0F50">
              <w:rPr>
                <w:spacing w:val="-1"/>
                <w:sz w:val="20"/>
                <w:szCs w:val="20"/>
                <w:lang w:val="sv-SE"/>
                <w:rPrChange w:id="1009" w:author="Björn Genfors" w:date="2014-03-28T13:02:00Z">
                  <w:rPr>
                    <w:spacing w:val="-1"/>
                    <w:sz w:val="20"/>
                    <w:szCs w:val="20"/>
                  </w:rPr>
                </w:rPrChange>
              </w:rPr>
              <w:t>0 = head (huvud )</w:t>
            </w:r>
          </w:p>
          <w:p w14:paraId="2499FC99" w14:textId="77777777" w:rsidR="00000D1C" w:rsidRPr="006B6063" w:rsidRDefault="00000D1C" w:rsidP="008A6494">
            <w:pPr>
              <w:widowControl/>
              <w:spacing w:line="226" w:lineRule="exact"/>
              <w:ind w:left="102"/>
              <w:rPr>
                <w:rFonts w:cs="Times New Roman"/>
                <w:spacing w:val="-1"/>
                <w:sz w:val="20"/>
                <w:szCs w:val="20"/>
                <w:lang w:val="sv-SE"/>
              </w:rPr>
            </w:pPr>
            <w:r w:rsidRPr="000B0F50">
              <w:rPr>
                <w:spacing w:val="-1"/>
                <w:sz w:val="20"/>
                <w:szCs w:val="20"/>
                <w:lang w:val="sv-SE"/>
                <w:rPrChange w:id="1010" w:author="Björn Genfors" w:date="2014-03-28T13:02:00Z">
                  <w:rPr>
                    <w:spacing w:val="-1"/>
                    <w:sz w:val="20"/>
                    <w:szCs w:val="20"/>
                  </w:rPr>
                </w:rPrChange>
              </w:rPr>
              <w:t>1 = breech (säte)</w:t>
            </w:r>
          </w:p>
          <w:p w14:paraId="427C3A2C" w14:textId="77777777" w:rsidR="00000D1C" w:rsidRPr="006B6063" w:rsidRDefault="00000D1C" w:rsidP="008A6494">
            <w:pPr>
              <w:widowControl/>
              <w:spacing w:line="226" w:lineRule="exact"/>
              <w:ind w:left="102"/>
              <w:rPr>
                <w:rFonts w:cs="Times New Roman"/>
                <w:spacing w:val="-1"/>
                <w:sz w:val="20"/>
                <w:szCs w:val="20"/>
                <w:lang w:val="sv-SE"/>
              </w:rPr>
            </w:pPr>
            <w:r w:rsidRPr="000B0F50">
              <w:rPr>
                <w:spacing w:val="-1"/>
                <w:sz w:val="20"/>
                <w:szCs w:val="20"/>
                <w:lang w:val="sv-SE"/>
                <w:rPrChange w:id="1011" w:author="Björn Genfors" w:date="2014-03-28T13:02:00Z">
                  <w:rPr>
                    <w:spacing w:val="-1"/>
                    <w:sz w:val="20"/>
                    <w:szCs w:val="20"/>
                  </w:rPr>
                </w:rPrChange>
              </w:rPr>
              <w:t xml:space="preserve">2 = oblique (snedläge) </w:t>
            </w:r>
          </w:p>
          <w:p w14:paraId="32D0737D" w14:textId="77777777" w:rsidR="00000D1C" w:rsidRPr="006B6063" w:rsidRDefault="00000D1C" w:rsidP="008A6494">
            <w:pPr>
              <w:widowControl/>
              <w:spacing w:line="226" w:lineRule="exact"/>
              <w:ind w:left="102"/>
              <w:rPr>
                <w:rFonts w:cs="Times New Roman"/>
                <w:spacing w:val="-1"/>
                <w:sz w:val="20"/>
                <w:szCs w:val="20"/>
                <w:lang w:val="sv-SE"/>
              </w:rPr>
            </w:pPr>
            <w:r w:rsidRPr="000B0F50">
              <w:rPr>
                <w:spacing w:val="-1"/>
                <w:sz w:val="20"/>
                <w:szCs w:val="20"/>
                <w:lang w:val="sv-SE"/>
                <w:rPrChange w:id="1012" w:author="Björn Genfors" w:date="2014-03-28T13:02:00Z">
                  <w:rPr>
                    <w:spacing w:val="-1"/>
                    <w:sz w:val="20"/>
                    <w:szCs w:val="20"/>
                  </w:rPr>
                </w:rPrChange>
              </w:rPr>
              <w:t>3 = transverse (tvärläge)</w:t>
            </w:r>
          </w:p>
          <w:p w14:paraId="01EB6385" w14:textId="77777777" w:rsidR="00000D1C" w:rsidRPr="006B6063" w:rsidRDefault="00000D1C" w:rsidP="008A6494">
            <w:pPr>
              <w:widowControl/>
              <w:spacing w:line="226" w:lineRule="exact"/>
              <w:rPr>
                <w:rFonts w:cs="Times New Roman"/>
                <w:spacing w:val="-1"/>
                <w:sz w:val="20"/>
                <w:szCs w:val="20"/>
                <w:lang w:val="sv-SE"/>
              </w:rPr>
            </w:pPr>
          </w:p>
        </w:tc>
        <w:tc>
          <w:tcPr>
            <w:tcW w:w="1276" w:type="dxa"/>
            <w:tcBorders>
              <w:top w:val="single" w:sz="5" w:space="0" w:color="000000"/>
              <w:left w:val="single" w:sz="5" w:space="0" w:color="000000"/>
              <w:bottom w:val="single" w:sz="5" w:space="0" w:color="000000"/>
              <w:right w:val="single" w:sz="5" w:space="0" w:color="000000"/>
            </w:tcBorders>
          </w:tcPr>
          <w:p w14:paraId="3E55A861" w14:textId="77777777" w:rsidR="00000D1C" w:rsidRPr="006B6063" w:rsidRDefault="00000D1C" w:rsidP="003A6D72">
            <w:pPr>
              <w:widowControl/>
              <w:spacing w:line="226" w:lineRule="exact"/>
              <w:ind w:left="102"/>
              <w:jc w:val="center"/>
              <w:rPr>
                <w:rFonts w:cs="Times New Roman"/>
                <w:spacing w:val="-1"/>
                <w:sz w:val="20"/>
                <w:szCs w:val="20"/>
                <w:lang w:val="sv-SE"/>
              </w:rPr>
            </w:pPr>
            <w:r w:rsidRPr="006B6063">
              <w:rPr>
                <w:spacing w:val="-1"/>
                <w:sz w:val="20"/>
                <w:szCs w:val="20"/>
              </w:rPr>
              <w:t>0..*</w:t>
            </w:r>
          </w:p>
        </w:tc>
      </w:tr>
      <w:tr w:rsidR="00000D1C" w:rsidRPr="006B6063" w14:paraId="146F8C63" w14:textId="77777777" w:rsidTr="00265DFD">
        <w:trPr>
          <w:trHeight w:hRule="exact" w:val="1269"/>
          <w:tblHeader/>
        </w:trPr>
        <w:tc>
          <w:tcPr>
            <w:tcW w:w="2836" w:type="dxa"/>
            <w:tcBorders>
              <w:top w:val="single" w:sz="5" w:space="0" w:color="000000"/>
              <w:left w:val="single" w:sz="5" w:space="0" w:color="000000"/>
              <w:bottom w:val="single" w:sz="5" w:space="0" w:color="000000"/>
              <w:right w:val="single" w:sz="5" w:space="0" w:color="000000"/>
            </w:tcBorders>
          </w:tcPr>
          <w:p w14:paraId="08828386"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../../../fetalPresentation</w:t>
            </w:r>
          </w:p>
        </w:tc>
        <w:tc>
          <w:tcPr>
            <w:tcW w:w="1559" w:type="dxa"/>
            <w:tcBorders>
              <w:top w:val="single" w:sz="5" w:space="0" w:color="000000"/>
              <w:left w:val="single" w:sz="5" w:space="0" w:color="000000"/>
              <w:bottom w:val="single" w:sz="5" w:space="0" w:color="000000"/>
              <w:right w:val="single" w:sz="5" w:space="0" w:color="000000"/>
            </w:tcBorders>
          </w:tcPr>
          <w:p w14:paraId="11FC720A"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FetalPresentationCodeEnum</w:t>
            </w:r>
          </w:p>
        </w:tc>
        <w:tc>
          <w:tcPr>
            <w:tcW w:w="3969" w:type="dxa"/>
            <w:tcBorders>
              <w:top w:val="single" w:sz="5" w:space="0" w:color="000000"/>
              <w:left w:val="single" w:sz="5" w:space="0" w:color="000000"/>
              <w:bottom w:val="single" w:sz="5" w:space="0" w:color="000000"/>
              <w:right w:val="single" w:sz="5" w:space="0" w:color="000000"/>
            </w:tcBorders>
          </w:tcPr>
          <w:p w14:paraId="1CAFB29E" w14:textId="77777777" w:rsidR="00000D1C" w:rsidRPr="006B6063" w:rsidRDefault="00000D1C" w:rsidP="008A6494">
            <w:pPr>
              <w:widowControl/>
              <w:spacing w:line="226" w:lineRule="exact"/>
              <w:ind w:left="102"/>
              <w:rPr>
                <w:rFonts w:cs="Times New Roman"/>
                <w:spacing w:val="-1"/>
                <w:sz w:val="20"/>
                <w:szCs w:val="20"/>
                <w:lang w:val="sv-SE"/>
              </w:rPr>
            </w:pPr>
            <w:r w:rsidRPr="000B0F50">
              <w:rPr>
                <w:spacing w:val="-1"/>
                <w:sz w:val="20"/>
                <w:szCs w:val="20"/>
                <w:lang w:val="sv-SE"/>
                <w:rPrChange w:id="1013" w:author="Björn Genfors" w:date="2014-03-28T13:02:00Z">
                  <w:rPr>
                    <w:spacing w:val="-1"/>
                    <w:sz w:val="20"/>
                    <w:szCs w:val="20"/>
                  </w:rPr>
                </w:rPrChange>
              </w:rPr>
              <w:t>Föregående fosterdel enligt kodverk:</w:t>
            </w:r>
          </w:p>
          <w:p w14:paraId="1B6407BB" w14:textId="77777777" w:rsidR="00000D1C" w:rsidRPr="006B6063" w:rsidRDefault="00000D1C" w:rsidP="008A6494">
            <w:pPr>
              <w:widowControl/>
              <w:spacing w:line="226" w:lineRule="exact"/>
              <w:ind w:left="102"/>
              <w:rPr>
                <w:rFonts w:cs="Times New Roman"/>
                <w:spacing w:val="-1"/>
                <w:sz w:val="20"/>
                <w:szCs w:val="20"/>
                <w:lang w:val="sv-SE"/>
              </w:rPr>
            </w:pPr>
          </w:p>
          <w:p w14:paraId="67894A7A" w14:textId="77777777" w:rsidR="00000D1C" w:rsidRPr="006B6063" w:rsidRDefault="00000D1C" w:rsidP="008A6494">
            <w:pPr>
              <w:widowControl/>
              <w:spacing w:line="226" w:lineRule="exact"/>
              <w:ind w:left="102"/>
              <w:rPr>
                <w:rFonts w:cs="Times New Roman"/>
                <w:spacing w:val="-1"/>
                <w:sz w:val="20"/>
                <w:szCs w:val="20"/>
                <w:lang w:val="sv-SE"/>
              </w:rPr>
            </w:pPr>
            <w:r w:rsidRPr="000B0F50">
              <w:rPr>
                <w:spacing w:val="-1"/>
                <w:sz w:val="20"/>
                <w:szCs w:val="20"/>
                <w:lang w:val="sv-SE"/>
                <w:rPrChange w:id="1014" w:author="Björn Genfors" w:date="2014-03-28T13:02:00Z">
                  <w:rPr>
                    <w:spacing w:val="-1"/>
                    <w:sz w:val="20"/>
                    <w:szCs w:val="20"/>
                  </w:rPr>
                </w:rPrChange>
              </w:rPr>
              <w:t>0= mobile (rörligt),</w:t>
            </w:r>
          </w:p>
          <w:p w14:paraId="18FB1758" w14:textId="77777777" w:rsidR="00000D1C" w:rsidRPr="006B6063" w:rsidRDefault="00000D1C" w:rsidP="008A6494">
            <w:pPr>
              <w:widowControl/>
              <w:spacing w:line="226" w:lineRule="exact"/>
              <w:ind w:left="102"/>
              <w:rPr>
                <w:rFonts w:cs="Times New Roman"/>
                <w:spacing w:val="-1"/>
                <w:sz w:val="20"/>
                <w:szCs w:val="20"/>
                <w:lang w:val="sv-SE"/>
              </w:rPr>
            </w:pPr>
            <w:r w:rsidRPr="006B6063">
              <w:rPr>
                <w:spacing w:val="-1"/>
                <w:sz w:val="20"/>
                <w:szCs w:val="20"/>
              </w:rPr>
              <w:t>1 = movable (ruckbart),</w:t>
            </w:r>
          </w:p>
          <w:p w14:paraId="73BB4975" w14:textId="77777777" w:rsidR="00000D1C" w:rsidRPr="006B6063" w:rsidRDefault="00000D1C" w:rsidP="008A6494">
            <w:pPr>
              <w:widowControl/>
              <w:spacing w:line="226" w:lineRule="exact"/>
              <w:ind w:left="102"/>
              <w:rPr>
                <w:rFonts w:cs="Times New Roman"/>
                <w:spacing w:val="-1"/>
                <w:sz w:val="20"/>
                <w:szCs w:val="20"/>
                <w:lang w:val="sv-SE"/>
              </w:rPr>
            </w:pPr>
            <w:r w:rsidRPr="006B6063">
              <w:rPr>
                <w:spacing w:val="-1"/>
                <w:sz w:val="20"/>
                <w:szCs w:val="20"/>
              </w:rPr>
              <w:t>2 = fixed (fix)</w:t>
            </w:r>
          </w:p>
        </w:tc>
        <w:tc>
          <w:tcPr>
            <w:tcW w:w="1276" w:type="dxa"/>
            <w:tcBorders>
              <w:top w:val="single" w:sz="5" w:space="0" w:color="000000"/>
              <w:left w:val="single" w:sz="5" w:space="0" w:color="000000"/>
              <w:bottom w:val="single" w:sz="5" w:space="0" w:color="000000"/>
              <w:right w:val="single" w:sz="5" w:space="0" w:color="000000"/>
            </w:tcBorders>
          </w:tcPr>
          <w:p w14:paraId="72FDFA12" w14:textId="77777777" w:rsidR="00000D1C" w:rsidRPr="006B6063" w:rsidRDefault="00000D1C" w:rsidP="003A6D72">
            <w:pPr>
              <w:widowControl/>
              <w:spacing w:line="226" w:lineRule="exact"/>
              <w:ind w:left="102"/>
              <w:jc w:val="center"/>
              <w:rPr>
                <w:rFonts w:cs="Times New Roman"/>
                <w:spacing w:val="-1"/>
                <w:sz w:val="20"/>
                <w:szCs w:val="20"/>
                <w:lang w:val="sv-SE"/>
              </w:rPr>
            </w:pPr>
            <w:r w:rsidRPr="006B6063">
              <w:rPr>
                <w:spacing w:val="-1"/>
                <w:sz w:val="20"/>
                <w:szCs w:val="20"/>
              </w:rPr>
              <w:t>0..*</w:t>
            </w:r>
          </w:p>
        </w:tc>
      </w:tr>
      <w:tr w:rsidR="00000D1C" w:rsidRPr="006B6063" w14:paraId="0498E0E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6697195"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../../../fetalHeartRate</w:t>
            </w:r>
          </w:p>
        </w:tc>
        <w:tc>
          <w:tcPr>
            <w:tcW w:w="1559" w:type="dxa"/>
            <w:tcBorders>
              <w:top w:val="single" w:sz="5" w:space="0" w:color="000000"/>
              <w:left w:val="single" w:sz="5" w:space="0" w:color="000000"/>
              <w:bottom w:val="single" w:sz="5" w:space="0" w:color="000000"/>
              <w:right w:val="single" w:sz="5" w:space="0" w:color="000000"/>
            </w:tcBorders>
          </w:tcPr>
          <w:p w14:paraId="66371CC5"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6B57A1E2" w14:textId="77777777" w:rsidR="00000D1C" w:rsidRPr="006B6063" w:rsidRDefault="00000D1C" w:rsidP="008A6494">
            <w:pPr>
              <w:widowControl/>
              <w:spacing w:line="226" w:lineRule="exact"/>
              <w:ind w:left="102"/>
              <w:rPr>
                <w:rFonts w:cs="Times New Roman"/>
                <w:spacing w:val="-1"/>
                <w:sz w:val="20"/>
                <w:szCs w:val="20"/>
                <w:lang w:val="sv-SE"/>
              </w:rPr>
            </w:pPr>
            <w:r w:rsidRPr="000B0F50">
              <w:rPr>
                <w:spacing w:val="-1"/>
                <w:sz w:val="20"/>
                <w:szCs w:val="20"/>
                <w:lang w:val="sv-SE"/>
                <w:rPrChange w:id="1015" w:author="Björn Genfors" w:date="2014-03-28T13:02:00Z">
                  <w:rPr>
                    <w:spacing w:val="-1"/>
                    <w:sz w:val="20"/>
                    <w:szCs w:val="20"/>
                  </w:rPr>
                </w:rPrChange>
              </w:rPr>
              <w:t>Fosterljud, hjärtslag, ex. bpm [frekvens]</w:t>
            </w:r>
          </w:p>
        </w:tc>
        <w:tc>
          <w:tcPr>
            <w:tcW w:w="1276" w:type="dxa"/>
            <w:tcBorders>
              <w:top w:val="single" w:sz="5" w:space="0" w:color="000000"/>
              <w:left w:val="single" w:sz="5" w:space="0" w:color="000000"/>
              <w:bottom w:val="single" w:sz="5" w:space="0" w:color="000000"/>
              <w:right w:val="single" w:sz="5" w:space="0" w:color="000000"/>
            </w:tcBorders>
          </w:tcPr>
          <w:p w14:paraId="1BEA3FA8" w14:textId="77777777" w:rsidR="00000D1C" w:rsidRPr="006B6063" w:rsidRDefault="00000D1C" w:rsidP="003A6D72">
            <w:pPr>
              <w:widowControl/>
              <w:spacing w:line="226" w:lineRule="exact"/>
              <w:ind w:left="102"/>
              <w:jc w:val="center"/>
              <w:rPr>
                <w:rFonts w:cs="Times New Roman"/>
                <w:spacing w:val="-1"/>
                <w:sz w:val="20"/>
                <w:szCs w:val="20"/>
                <w:lang w:val="sv-SE"/>
              </w:rPr>
            </w:pPr>
            <w:r w:rsidRPr="006B6063">
              <w:rPr>
                <w:spacing w:val="-1"/>
                <w:sz w:val="20"/>
                <w:szCs w:val="20"/>
              </w:rPr>
              <w:t>0..*</w:t>
            </w:r>
          </w:p>
        </w:tc>
      </w:tr>
      <w:tr w:rsidR="00000D1C" w:rsidRPr="006B6063" w14:paraId="3533829E" w14:textId="77777777" w:rsidTr="00265DFD">
        <w:trPr>
          <w:trHeight w:hRule="exact" w:val="1541"/>
          <w:tblHeader/>
        </w:trPr>
        <w:tc>
          <w:tcPr>
            <w:tcW w:w="2836" w:type="dxa"/>
            <w:tcBorders>
              <w:top w:val="single" w:sz="5" w:space="0" w:color="000000"/>
              <w:left w:val="single" w:sz="5" w:space="0" w:color="000000"/>
              <w:bottom w:val="single" w:sz="5" w:space="0" w:color="000000"/>
              <w:right w:val="single" w:sz="5" w:space="0" w:color="000000"/>
            </w:tcBorders>
          </w:tcPr>
          <w:p w14:paraId="77F7F133"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../../../typeOfLeave</w:t>
            </w:r>
          </w:p>
        </w:tc>
        <w:tc>
          <w:tcPr>
            <w:tcW w:w="1559" w:type="dxa"/>
            <w:tcBorders>
              <w:top w:val="single" w:sz="5" w:space="0" w:color="000000"/>
              <w:left w:val="single" w:sz="5" w:space="0" w:color="000000"/>
              <w:bottom w:val="single" w:sz="5" w:space="0" w:color="000000"/>
              <w:right w:val="single" w:sz="5" w:space="0" w:color="000000"/>
            </w:tcBorders>
          </w:tcPr>
          <w:p w14:paraId="7DED2D15"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TypeOfLeaveCodeEnum</w:t>
            </w:r>
          </w:p>
        </w:tc>
        <w:tc>
          <w:tcPr>
            <w:tcW w:w="3969" w:type="dxa"/>
            <w:tcBorders>
              <w:top w:val="single" w:sz="5" w:space="0" w:color="000000"/>
              <w:left w:val="single" w:sz="5" w:space="0" w:color="000000"/>
              <w:bottom w:val="single" w:sz="5" w:space="0" w:color="000000"/>
              <w:right w:val="single" w:sz="5" w:space="0" w:color="000000"/>
            </w:tcBorders>
          </w:tcPr>
          <w:p w14:paraId="0EE76CB4" w14:textId="77777777" w:rsidR="00000D1C" w:rsidRPr="006B6063" w:rsidRDefault="00000D1C" w:rsidP="008A6494">
            <w:pPr>
              <w:widowControl/>
              <w:spacing w:line="226" w:lineRule="exact"/>
              <w:ind w:left="102"/>
              <w:rPr>
                <w:rFonts w:cs="Times New Roman"/>
                <w:spacing w:val="-1"/>
                <w:sz w:val="20"/>
                <w:szCs w:val="20"/>
                <w:lang w:val="sv-SE"/>
              </w:rPr>
            </w:pPr>
            <w:r w:rsidRPr="000B0F50">
              <w:rPr>
                <w:spacing w:val="-1"/>
                <w:sz w:val="20"/>
                <w:szCs w:val="20"/>
                <w:lang w:val="sv-SE"/>
                <w:rPrChange w:id="1016" w:author="Björn Genfors" w:date="2014-03-28T13:02:00Z">
                  <w:rPr>
                    <w:spacing w:val="-1"/>
                    <w:sz w:val="20"/>
                    <w:szCs w:val="20"/>
                  </w:rPr>
                </w:rPrChange>
              </w:rPr>
              <w:t>Typ av ledighet enligt kodverk</w:t>
            </w:r>
          </w:p>
          <w:p w14:paraId="5F41E26C" w14:textId="77777777" w:rsidR="00000D1C" w:rsidRPr="006B6063" w:rsidRDefault="00000D1C" w:rsidP="008A6494">
            <w:pPr>
              <w:widowControl/>
              <w:spacing w:line="226" w:lineRule="exact"/>
              <w:ind w:left="102"/>
              <w:rPr>
                <w:rFonts w:cs="Times New Roman"/>
                <w:spacing w:val="-1"/>
                <w:sz w:val="20"/>
                <w:szCs w:val="20"/>
                <w:lang w:val="sv-SE"/>
              </w:rPr>
            </w:pPr>
          </w:p>
          <w:p w14:paraId="7D982970" w14:textId="77777777" w:rsidR="00000D1C" w:rsidRPr="006B6063" w:rsidRDefault="00000D1C" w:rsidP="008A6494">
            <w:pPr>
              <w:widowControl/>
              <w:spacing w:line="226" w:lineRule="exact"/>
              <w:ind w:left="102"/>
              <w:rPr>
                <w:rFonts w:cs="Times New Roman"/>
                <w:spacing w:val="-1"/>
                <w:sz w:val="20"/>
                <w:szCs w:val="20"/>
                <w:lang w:val="sv-SE"/>
              </w:rPr>
            </w:pPr>
            <w:r w:rsidRPr="000B0F50">
              <w:rPr>
                <w:spacing w:val="-1"/>
                <w:sz w:val="20"/>
                <w:szCs w:val="20"/>
                <w:lang w:val="sv-SE"/>
                <w:rPrChange w:id="1017" w:author="Björn Genfors" w:date="2014-03-28T13:02:00Z">
                  <w:rPr>
                    <w:spacing w:val="-1"/>
                    <w:sz w:val="20"/>
                    <w:szCs w:val="20"/>
                  </w:rPr>
                </w:rPrChange>
              </w:rPr>
              <w:t>0 = Sjukskrivning,</w:t>
            </w:r>
          </w:p>
          <w:p w14:paraId="517AB695" w14:textId="77777777" w:rsidR="00000D1C" w:rsidRPr="006B6063" w:rsidRDefault="00000D1C" w:rsidP="008A6494">
            <w:pPr>
              <w:widowControl/>
              <w:spacing w:line="226" w:lineRule="exact"/>
              <w:ind w:left="102"/>
              <w:rPr>
                <w:rFonts w:cs="Times New Roman"/>
                <w:spacing w:val="-1"/>
                <w:sz w:val="20"/>
                <w:szCs w:val="20"/>
                <w:lang w:val="sv-SE"/>
              </w:rPr>
            </w:pPr>
            <w:r w:rsidRPr="006B6063">
              <w:rPr>
                <w:spacing w:val="-1"/>
                <w:sz w:val="20"/>
                <w:szCs w:val="20"/>
              </w:rPr>
              <w:t>1 = Havandekapsledighet,</w:t>
            </w:r>
          </w:p>
          <w:p w14:paraId="6BBB4692" w14:textId="77777777" w:rsidR="00000D1C" w:rsidRPr="006B6063" w:rsidRDefault="00000D1C" w:rsidP="008A6494">
            <w:pPr>
              <w:widowControl/>
              <w:spacing w:line="226" w:lineRule="exact"/>
              <w:ind w:left="102"/>
              <w:rPr>
                <w:rFonts w:cs="Times New Roman"/>
                <w:spacing w:val="-1"/>
                <w:sz w:val="20"/>
                <w:szCs w:val="20"/>
                <w:lang w:val="sv-SE"/>
              </w:rPr>
            </w:pPr>
            <w:r w:rsidRPr="006B6063">
              <w:rPr>
                <w:spacing w:val="-1"/>
                <w:sz w:val="20"/>
                <w:szCs w:val="20"/>
              </w:rPr>
              <w:t>2 = Föräldrarledighet</w:t>
            </w:r>
          </w:p>
        </w:tc>
        <w:tc>
          <w:tcPr>
            <w:tcW w:w="1276" w:type="dxa"/>
            <w:tcBorders>
              <w:top w:val="single" w:sz="5" w:space="0" w:color="000000"/>
              <w:left w:val="single" w:sz="5" w:space="0" w:color="000000"/>
              <w:bottom w:val="single" w:sz="5" w:space="0" w:color="000000"/>
              <w:right w:val="single" w:sz="5" w:space="0" w:color="000000"/>
            </w:tcBorders>
          </w:tcPr>
          <w:p w14:paraId="0A8F4415" w14:textId="77777777" w:rsidR="00000D1C" w:rsidRPr="006B6063" w:rsidRDefault="00000D1C" w:rsidP="003A6D72">
            <w:pPr>
              <w:widowControl/>
              <w:spacing w:line="226" w:lineRule="exact"/>
              <w:ind w:left="102"/>
              <w:jc w:val="center"/>
              <w:rPr>
                <w:rFonts w:cs="Times New Roman"/>
                <w:spacing w:val="-1"/>
                <w:sz w:val="20"/>
                <w:szCs w:val="20"/>
                <w:lang w:val="sv-SE"/>
              </w:rPr>
            </w:pPr>
            <w:r w:rsidRPr="006B6063">
              <w:rPr>
                <w:spacing w:val="-1"/>
                <w:sz w:val="20"/>
                <w:szCs w:val="20"/>
              </w:rPr>
              <w:t>0..*</w:t>
            </w:r>
          </w:p>
        </w:tc>
      </w:tr>
      <w:tr w:rsidR="00000D1C" w:rsidRPr="006B6063" w14:paraId="2522D41A" w14:textId="77777777" w:rsidTr="00265DFD">
        <w:trPr>
          <w:trHeight w:hRule="exact" w:val="690"/>
          <w:tblHeader/>
        </w:trPr>
        <w:tc>
          <w:tcPr>
            <w:tcW w:w="2836" w:type="dxa"/>
            <w:tcBorders>
              <w:top w:val="single" w:sz="5" w:space="0" w:color="000000"/>
              <w:left w:val="single" w:sz="5" w:space="0" w:color="000000"/>
              <w:bottom w:val="single" w:sz="5" w:space="0" w:color="000000"/>
              <w:right w:val="single" w:sz="5" w:space="0" w:color="000000"/>
            </w:tcBorders>
          </w:tcPr>
          <w:p w14:paraId="1426A897"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../../../medicationSinceRegistration</w:t>
            </w:r>
          </w:p>
        </w:tc>
        <w:tc>
          <w:tcPr>
            <w:tcW w:w="1559" w:type="dxa"/>
            <w:tcBorders>
              <w:top w:val="single" w:sz="5" w:space="0" w:color="000000"/>
              <w:left w:val="single" w:sz="5" w:space="0" w:color="000000"/>
              <w:bottom w:val="single" w:sz="5" w:space="0" w:color="000000"/>
              <w:right w:val="single" w:sz="5" w:space="0" w:color="000000"/>
            </w:tcBorders>
          </w:tcPr>
          <w:p w14:paraId="2A1E5D62"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MedicationType</w:t>
            </w:r>
          </w:p>
        </w:tc>
        <w:tc>
          <w:tcPr>
            <w:tcW w:w="3969" w:type="dxa"/>
            <w:tcBorders>
              <w:top w:val="single" w:sz="5" w:space="0" w:color="000000"/>
              <w:left w:val="single" w:sz="5" w:space="0" w:color="000000"/>
              <w:bottom w:val="single" w:sz="5" w:space="0" w:color="000000"/>
              <w:right w:val="single" w:sz="5" w:space="0" w:color="000000"/>
            </w:tcBorders>
          </w:tcPr>
          <w:p w14:paraId="69F138BD" w14:textId="77777777" w:rsidR="00000D1C" w:rsidRPr="006B6063" w:rsidRDefault="00000D1C" w:rsidP="008A6494">
            <w:pPr>
              <w:widowControl/>
              <w:spacing w:line="226" w:lineRule="exact"/>
              <w:ind w:left="102"/>
              <w:rPr>
                <w:rFonts w:cs="Times New Roman"/>
                <w:spacing w:val="-1"/>
                <w:sz w:val="20"/>
                <w:szCs w:val="20"/>
                <w:lang w:val="sv-SE"/>
              </w:rPr>
            </w:pPr>
            <w:r w:rsidRPr="000B0F50">
              <w:rPr>
                <w:spacing w:val="-1"/>
                <w:sz w:val="20"/>
                <w:szCs w:val="20"/>
                <w:lang w:val="sv-SE"/>
                <w:rPrChange w:id="1018" w:author="Björn Genfors" w:date="2014-03-28T13:02:00Z">
                  <w:rPr>
                    <w:spacing w:val="-1"/>
                    <w:sz w:val="20"/>
                    <w:szCs w:val="20"/>
                  </w:rPr>
                </w:rPrChange>
              </w:rPr>
              <w:t>Läkemedel (även kostpreparat) som administrerats sedan registreringen / föregående ”checkup”.</w:t>
            </w:r>
          </w:p>
        </w:tc>
        <w:tc>
          <w:tcPr>
            <w:tcW w:w="1276" w:type="dxa"/>
            <w:tcBorders>
              <w:top w:val="single" w:sz="5" w:space="0" w:color="000000"/>
              <w:left w:val="single" w:sz="5" w:space="0" w:color="000000"/>
              <w:bottom w:val="single" w:sz="5" w:space="0" w:color="000000"/>
              <w:right w:val="single" w:sz="5" w:space="0" w:color="000000"/>
            </w:tcBorders>
          </w:tcPr>
          <w:p w14:paraId="661A9714" w14:textId="77777777" w:rsidR="00000D1C" w:rsidRPr="006B6063" w:rsidRDefault="00000D1C" w:rsidP="003A6D72">
            <w:pPr>
              <w:widowControl/>
              <w:spacing w:line="226" w:lineRule="exact"/>
              <w:ind w:left="102"/>
              <w:jc w:val="center"/>
              <w:rPr>
                <w:rFonts w:cs="Times New Roman"/>
                <w:spacing w:val="-1"/>
                <w:sz w:val="20"/>
                <w:szCs w:val="20"/>
                <w:lang w:val="sv-SE"/>
              </w:rPr>
            </w:pPr>
            <w:r w:rsidRPr="006B6063">
              <w:rPr>
                <w:spacing w:val="-1"/>
                <w:sz w:val="20"/>
                <w:szCs w:val="20"/>
              </w:rPr>
              <w:t>0..*</w:t>
            </w:r>
          </w:p>
        </w:tc>
      </w:tr>
      <w:tr w:rsidR="00000D1C" w:rsidRPr="006B6063" w14:paraId="4E767AB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42FAA42"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../../../../medicament</w:t>
            </w:r>
          </w:p>
        </w:tc>
        <w:tc>
          <w:tcPr>
            <w:tcW w:w="1559" w:type="dxa"/>
            <w:tcBorders>
              <w:top w:val="single" w:sz="5" w:space="0" w:color="000000"/>
              <w:left w:val="single" w:sz="5" w:space="0" w:color="000000"/>
              <w:bottom w:val="single" w:sz="5" w:space="0" w:color="000000"/>
              <w:right w:val="single" w:sz="5" w:space="0" w:color="000000"/>
            </w:tcBorders>
          </w:tcPr>
          <w:p w14:paraId="73A38462"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631A9EB5" w14:textId="77777777" w:rsidR="00000D1C" w:rsidRPr="006B6063" w:rsidRDefault="00000D1C" w:rsidP="008A6494">
            <w:pPr>
              <w:widowControl/>
              <w:spacing w:line="226" w:lineRule="exact"/>
              <w:ind w:left="102"/>
              <w:rPr>
                <w:rFonts w:cs="Times New Roman"/>
                <w:spacing w:val="-1"/>
                <w:sz w:val="20"/>
                <w:szCs w:val="20"/>
                <w:lang w:val="sv-SE"/>
              </w:rPr>
            </w:pPr>
            <w:r w:rsidRPr="006B6063">
              <w:rPr>
                <w:spacing w:val="-1"/>
                <w:sz w:val="20"/>
                <w:szCs w:val="20"/>
              </w:rPr>
              <w:t>Preparat</w:t>
            </w:r>
          </w:p>
        </w:tc>
        <w:tc>
          <w:tcPr>
            <w:tcW w:w="1276" w:type="dxa"/>
            <w:tcBorders>
              <w:top w:val="single" w:sz="5" w:space="0" w:color="000000"/>
              <w:left w:val="single" w:sz="5" w:space="0" w:color="000000"/>
              <w:bottom w:val="single" w:sz="5" w:space="0" w:color="000000"/>
              <w:right w:val="single" w:sz="5" w:space="0" w:color="000000"/>
            </w:tcBorders>
          </w:tcPr>
          <w:p w14:paraId="0F477061" w14:textId="77777777" w:rsidR="00000D1C" w:rsidRPr="006B6063" w:rsidRDefault="00000D1C" w:rsidP="003A6D72">
            <w:pPr>
              <w:widowControl/>
              <w:spacing w:line="226" w:lineRule="exact"/>
              <w:ind w:left="102"/>
              <w:jc w:val="center"/>
              <w:rPr>
                <w:rFonts w:cs="Times New Roman"/>
                <w:spacing w:val="-1"/>
                <w:sz w:val="20"/>
                <w:szCs w:val="20"/>
                <w:lang w:val="sv-SE"/>
              </w:rPr>
            </w:pPr>
            <w:r w:rsidRPr="006B6063">
              <w:rPr>
                <w:spacing w:val="-1"/>
                <w:sz w:val="20"/>
                <w:szCs w:val="20"/>
              </w:rPr>
              <w:t>1..1</w:t>
            </w:r>
          </w:p>
          <w:p w14:paraId="42AEFEEC" w14:textId="77777777" w:rsidR="00000D1C" w:rsidRPr="006B6063" w:rsidRDefault="00000D1C" w:rsidP="003A6D72">
            <w:pPr>
              <w:widowControl/>
              <w:spacing w:line="226" w:lineRule="exact"/>
              <w:ind w:left="102"/>
              <w:jc w:val="center"/>
              <w:rPr>
                <w:rFonts w:cs="Times New Roman"/>
                <w:spacing w:val="-1"/>
                <w:sz w:val="20"/>
                <w:szCs w:val="20"/>
                <w:lang w:val="sv-SE"/>
              </w:rPr>
            </w:pPr>
          </w:p>
        </w:tc>
      </w:tr>
      <w:tr w:rsidR="00000D1C" w:rsidRPr="006B6063" w14:paraId="73023BA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24F06FD"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../../../../dosage</w:t>
            </w:r>
          </w:p>
        </w:tc>
        <w:tc>
          <w:tcPr>
            <w:tcW w:w="1559" w:type="dxa"/>
            <w:tcBorders>
              <w:top w:val="single" w:sz="5" w:space="0" w:color="000000"/>
              <w:left w:val="single" w:sz="5" w:space="0" w:color="000000"/>
              <w:bottom w:val="single" w:sz="5" w:space="0" w:color="000000"/>
              <w:right w:val="single" w:sz="5" w:space="0" w:color="000000"/>
            </w:tcBorders>
          </w:tcPr>
          <w:p w14:paraId="1CCBF473"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576D9FC4" w14:textId="77777777" w:rsidR="00000D1C" w:rsidRPr="006B6063" w:rsidRDefault="00000D1C" w:rsidP="008A6494">
            <w:pPr>
              <w:widowControl/>
              <w:spacing w:line="226" w:lineRule="exact"/>
              <w:ind w:left="102"/>
              <w:rPr>
                <w:rFonts w:cs="Times New Roman"/>
                <w:spacing w:val="-1"/>
                <w:sz w:val="20"/>
                <w:szCs w:val="20"/>
                <w:lang w:val="sv-SE"/>
              </w:rPr>
            </w:pPr>
            <w:r w:rsidRPr="006B6063">
              <w:rPr>
                <w:spacing w:val="-1"/>
                <w:sz w:val="20"/>
                <w:szCs w:val="20"/>
              </w:rPr>
              <w:t>Dosering i beskrivande text</w:t>
            </w:r>
          </w:p>
        </w:tc>
        <w:tc>
          <w:tcPr>
            <w:tcW w:w="1276" w:type="dxa"/>
            <w:tcBorders>
              <w:top w:val="single" w:sz="5" w:space="0" w:color="000000"/>
              <w:left w:val="single" w:sz="5" w:space="0" w:color="000000"/>
              <w:bottom w:val="single" w:sz="5" w:space="0" w:color="000000"/>
              <w:right w:val="single" w:sz="5" w:space="0" w:color="000000"/>
            </w:tcBorders>
          </w:tcPr>
          <w:p w14:paraId="239700B1" w14:textId="77777777" w:rsidR="00000D1C" w:rsidRPr="006B6063" w:rsidRDefault="00000D1C"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000D1C" w:rsidRPr="006B6063" w14:paraId="20ED7969" w14:textId="77777777" w:rsidTr="006878CE">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A06F7E9" w14:textId="77777777" w:rsidR="00000D1C" w:rsidRPr="006B6063" w:rsidRDefault="00000D1C" w:rsidP="008A6494">
            <w:pPr>
              <w:widowControl/>
              <w:spacing w:line="229" w:lineRule="exact"/>
              <w:ind w:left="102"/>
              <w:rPr>
                <w:rFonts w:cs="Times New Roman"/>
                <w:b/>
                <w:i/>
                <w:sz w:val="20"/>
                <w:szCs w:val="20"/>
                <w:lang w:val="sv-SE"/>
              </w:rPr>
            </w:pPr>
            <w:r w:rsidRPr="006B6063">
              <w:rPr>
                <w:b/>
                <w:i/>
                <w:sz w:val="20"/>
                <w:szCs w:val="20"/>
              </w:rPr>
              <w:t>../../postDeliveryRecord</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86179B7" w14:textId="77777777" w:rsidR="00000D1C" w:rsidRPr="006B6063" w:rsidRDefault="00000D1C" w:rsidP="008A6494">
            <w:pPr>
              <w:widowControl/>
              <w:spacing w:line="229" w:lineRule="exact"/>
              <w:ind w:left="102"/>
              <w:rPr>
                <w:rFonts w:cs="Times New Roman"/>
                <w:i/>
                <w:sz w:val="20"/>
                <w:szCs w:val="20"/>
                <w:lang w:val="sv-SE"/>
              </w:rPr>
            </w:pPr>
            <w:r w:rsidRPr="006B6063">
              <w:rPr>
                <w:i/>
                <w:sz w:val="20"/>
                <w:szCs w:val="20"/>
              </w:rPr>
              <w:t>PostDeliveryRecordType</w:t>
            </w: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2E8733AE" w14:textId="77777777" w:rsidR="00000D1C" w:rsidRPr="006B6063" w:rsidRDefault="00000D1C" w:rsidP="008A6494">
            <w:pPr>
              <w:widowControl/>
              <w:spacing w:line="226" w:lineRule="exact"/>
              <w:ind w:left="102"/>
              <w:rPr>
                <w:rFonts w:cs="Times New Roman"/>
                <w:i/>
                <w:spacing w:val="-1"/>
                <w:sz w:val="20"/>
                <w:szCs w:val="20"/>
                <w:lang w:val="sv-SE"/>
              </w:rPr>
            </w:pPr>
            <w:r w:rsidRPr="006B6063">
              <w:rPr>
                <w:i/>
                <w:spacing w:val="-1"/>
                <w:sz w:val="20"/>
                <w:szCs w:val="20"/>
              </w:rPr>
              <w:t>Efterskötning</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13D657A8" w14:textId="77777777" w:rsidR="00000D1C" w:rsidRPr="006B6063" w:rsidRDefault="00000D1C" w:rsidP="003A6D72">
            <w:pPr>
              <w:widowControl/>
              <w:spacing w:line="226" w:lineRule="exact"/>
              <w:ind w:left="102"/>
              <w:jc w:val="center"/>
              <w:rPr>
                <w:rFonts w:cs="Times New Roman"/>
                <w:i/>
                <w:spacing w:val="-1"/>
                <w:sz w:val="20"/>
                <w:szCs w:val="20"/>
                <w:lang w:val="sv-SE"/>
              </w:rPr>
            </w:pPr>
            <w:r w:rsidRPr="006B6063">
              <w:rPr>
                <w:i/>
                <w:spacing w:val="-1"/>
                <w:sz w:val="20"/>
                <w:szCs w:val="20"/>
              </w:rPr>
              <w:t>0..1</w:t>
            </w:r>
          </w:p>
        </w:tc>
      </w:tr>
      <w:tr w:rsidR="00000D1C" w:rsidRPr="006B6063" w14:paraId="491772F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1577F85"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../../../motherPostDeliveryRecord</w:t>
            </w:r>
          </w:p>
        </w:tc>
        <w:tc>
          <w:tcPr>
            <w:tcW w:w="1559" w:type="dxa"/>
            <w:tcBorders>
              <w:top w:val="single" w:sz="5" w:space="0" w:color="000000"/>
              <w:left w:val="single" w:sz="5" w:space="0" w:color="000000"/>
              <w:bottom w:val="single" w:sz="5" w:space="0" w:color="000000"/>
              <w:right w:val="single" w:sz="5" w:space="0" w:color="000000"/>
            </w:tcBorders>
          </w:tcPr>
          <w:p w14:paraId="24C3EB02"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MotherPostDeliveryRecordType</w:t>
            </w:r>
          </w:p>
        </w:tc>
        <w:tc>
          <w:tcPr>
            <w:tcW w:w="3969" w:type="dxa"/>
            <w:tcBorders>
              <w:top w:val="single" w:sz="5" w:space="0" w:color="000000"/>
              <w:left w:val="single" w:sz="5" w:space="0" w:color="000000"/>
              <w:bottom w:val="single" w:sz="5" w:space="0" w:color="000000"/>
              <w:right w:val="single" w:sz="5" w:space="0" w:color="000000"/>
            </w:tcBorders>
          </w:tcPr>
          <w:p w14:paraId="0B1B6F77" w14:textId="77777777" w:rsidR="00000D1C" w:rsidRPr="006B6063" w:rsidRDefault="00000D1C" w:rsidP="008A6494">
            <w:pPr>
              <w:widowControl/>
              <w:spacing w:line="226" w:lineRule="exact"/>
              <w:ind w:left="102"/>
              <w:rPr>
                <w:rFonts w:cs="Times New Roman"/>
                <w:spacing w:val="-1"/>
                <w:sz w:val="20"/>
                <w:szCs w:val="20"/>
                <w:lang w:val="sv-SE"/>
              </w:rPr>
            </w:pPr>
            <w:r w:rsidRPr="006B6063">
              <w:rPr>
                <w:spacing w:val="-1"/>
                <w:sz w:val="20"/>
                <w:szCs w:val="20"/>
              </w:rPr>
              <w:t>Efterskötningsjournal, moder</w:t>
            </w:r>
          </w:p>
        </w:tc>
        <w:tc>
          <w:tcPr>
            <w:tcW w:w="1276" w:type="dxa"/>
            <w:tcBorders>
              <w:top w:val="single" w:sz="5" w:space="0" w:color="000000"/>
              <w:left w:val="single" w:sz="5" w:space="0" w:color="000000"/>
              <w:bottom w:val="single" w:sz="5" w:space="0" w:color="000000"/>
              <w:right w:val="single" w:sz="5" w:space="0" w:color="000000"/>
            </w:tcBorders>
          </w:tcPr>
          <w:p w14:paraId="368FE380" w14:textId="77777777" w:rsidR="00000D1C" w:rsidRPr="006B6063" w:rsidRDefault="00000D1C" w:rsidP="003A6D72">
            <w:pPr>
              <w:widowControl/>
              <w:spacing w:line="226" w:lineRule="exact"/>
              <w:ind w:left="102"/>
              <w:jc w:val="center"/>
              <w:rPr>
                <w:rFonts w:cs="Times New Roman"/>
                <w:spacing w:val="-1"/>
                <w:sz w:val="20"/>
                <w:szCs w:val="20"/>
                <w:lang w:val="sv-SE"/>
              </w:rPr>
            </w:pPr>
            <w:r w:rsidRPr="006B6063">
              <w:rPr>
                <w:spacing w:val="-1"/>
                <w:sz w:val="20"/>
                <w:szCs w:val="20"/>
              </w:rPr>
              <w:t>1..1</w:t>
            </w:r>
          </w:p>
        </w:tc>
      </w:tr>
      <w:tr w:rsidR="00000D1C" w:rsidRPr="006B6063" w14:paraId="0E684E4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3A2B39E"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../../../../breastfeeding</w:t>
            </w:r>
          </w:p>
          <w:p w14:paraId="33D18339" w14:textId="77777777" w:rsidR="00000D1C" w:rsidRPr="006B6063" w:rsidRDefault="00000D1C" w:rsidP="008A6494">
            <w:pPr>
              <w:widowControl/>
              <w:spacing w:line="229" w:lineRule="exact"/>
              <w:ind w:left="102"/>
              <w:rPr>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
          <w:p w14:paraId="07A3FED9"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397475D7" w14:textId="77777777" w:rsidR="00000D1C" w:rsidRPr="006B6063" w:rsidRDefault="00000D1C" w:rsidP="008A6494">
            <w:pPr>
              <w:widowControl/>
              <w:spacing w:line="226" w:lineRule="exact"/>
              <w:ind w:left="102"/>
              <w:rPr>
                <w:rFonts w:cs="Times New Roman"/>
                <w:spacing w:val="-1"/>
                <w:sz w:val="20"/>
                <w:szCs w:val="20"/>
                <w:lang w:val="sv-SE"/>
              </w:rPr>
            </w:pPr>
            <w:r w:rsidRPr="006B6063">
              <w:rPr>
                <w:spacing w:val="-1"/>
                <w:sz w:val="20"/>
                <w:szCs w:val="20"/>
              </w:rPr>
              <w:t>Ammar (true/false)</w:t>
            </w:r>
          </w:p>
        </w:tc>
        <w:tc>
          <w:tcPr>
            <w:tcW w:w="1276" w:type="dxa"/>
            <w:tcBorders>
              <w:top w:val="single" w:sz="5" w:space="0" w:color="000000"/>
              <w:left w:val="single" w:sz="5" w:space="0" w:color="000000"/>
              <w:bottom w:val="single" w:sz="5" w:space="0" w:color="000000"/>
              <w:right w:val="single" w:sz="5" w:space="0" w:color="000000"/>
            </w:tcBorders>
          </w:tcPr>
          <w:p w14:paraId="43D99CFC" w14:textId="77777777" w:rsidR="00000D1C" w:rsidRPr="006B6063" w:rsidRDefault="00000D1C"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000D1C" w:rsidRPr="006B6063" w14:paraId="14566CF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28F043B"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../../../../bloodPressureSystolic</w:t>
            </w:r>
          </w:p>
          <w:p w14:paraId="53A2257F" w14:textId="77777777" w:rsidR="00000D1C" w:rsidRPr="006B6063" w:rsidRDefault="00000D1C" w:rsidP="008A6494">
            <w:pPr>
              <w:widowControl/>
              <w:spacing w:line="229" w:lineRule="exact"/>
              <w:ind w:left="102"/>
              <w:rPr>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
          <w:p w14:paraId="0E855FB8"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2DB5BC82" w14:textId="77777777" w:rsidR="00000D1C" w:rsidRPr="006B6063" w:rsidRDefault="00000D1C" w:rsidP="008A6494">
            <w:pPr>
              <w:widowControl/>
              <w:spacing w:line="226" w:lineRule="exact"/>
              <w:ind w:left="102"/>
              <w:rPr>
                <w:rFonts w:cs="Times New Roman"/>
                <w:spacing w:val="-1"/>
                <w:sz w:val="20"/>
                <w:szCs w:val="20"/>
                <w:lang w:val="sv-SE"/>
              </w:rPr>
            </w:pPr>
            <w:r w:rsidRPr="006B6063">
              <w:rPr>
                <w:spacing w:val="-1"/>
                <w:sz w:val="20"/>
                <w:szCs w:val="20"/>
              </w:rPr>
              <w:t>Systoliskt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300D9694" w14:textId="77777777" w:rsidR="00000D1C" w:rsidRPr="006B6063" w:rsidRDefault="00000D1C"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000D1C" w:rsidRPr="006B6063" w14:paraId="5A817D6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29EA787"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../../../../bloodPressureDiastolic</w:t>
            </w:r>
          </w:p>
        </w:tc>
        <w:tc>
          <w:tcPr>
            <w:tcW w:w="1559" w:type="dxa"/>
            <w:tcBorders>
              <w:top w:val="single" w:sz="5" w:space="0" w:color="000000"/>
              <w:left w:val="single" w:sz="5" w:space="0" w:color="000000"/>
              <w:bottom w:val="single" w:sz="5" w:space="0" w:color="000000"/>
              <w:right w:val="single" w:sz="5" w:space="0" w:color="000000"/>
            </w:tcBorders>
          </w:tcPr>
          <w:p w14:paraId="2B8DCC8C"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79ECDCEA" w14:textId="77777777" w:rsidR="00000D1C" w:rsidRPr="006B6063" w:rsidRDefault="00000D1C" w:rsidP="008A6494">
            <w:pPr>
              <w:widowControl/>
              <w:spacing w:line="226" w:lineRule="exact"/>
              <w:ind w:left="102"/>
              <w:rPr>
                <w:rFonts w:cs="Times New Roman"/>
                <w:spacing w:val="-1"/>
                <w:sz w:val="20"/>
                <w:szCs w:val="20"/>
                <w:lang w:val="sv-SE"/>
              </w:rPr>
            </w:pPr>
            <w:r w:rsidRPr="006B6063">
              <w:rPr>
                <w:spacing w:val="-1"/>
                <w:sz w:val="20"/>
                <w:szCs w:val="20"/>
              </w:rPr>
              <w:t>Diastoliskt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0EE3F6D8" w14:textId="77777777" w:rsidR="00000D1C" w:rsidRPr="006B6063" w:rsidRDefault="00000D1C"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000D1C" w:rsidRPr="006B6063" w14:paraId="25C95B3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4B5D14F"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../../../../haemoglobin</w:t>
            </w:r>
          </w:p>
        </w:tc>
        <w:tc>
          <w:tcPr>
            <w:tcW w:w="1559" w:type="dxa"/>
            <w:tcBorders>
              <w:top w:val="single" w:sz="5" w:space="0" w:color="000000"/>
              <w:left w:val="single" w:sz="5" w:space="0" w:color="000000"/>
              <w:bottom w:val="single" w:sz="5" w:space="0" w:color="000000"/>
              <w:right w:val="single" w:sz="5" w:space="0" w:color="000000"/>
            </w:tcBorders>
          </w:tcPr>
          <w:p w14:paraId="3E2B9034"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2847DFD4" w14:textId="77777777" w:rsidR="00000D1C" w:rsidRPr="006B6063" w:rsidRDefault="00000D1C" w:rsidP="008A6494">
            <w:pPr>
              <w:widowControl/>
              <w:spacing w:line="226" w:lineRule="exact"/>
              <w:ind w:left="102"/>
              <w:rPr>
                <w:rFonts w:cs="Times New Roman"/>
                <w:spacing w:val="-1"/>
                <w:sz w:val="20"/>
                <w:szCs w:val="20"/>
                <w:lang w:val="sv-SE"/>
              </w:rPr>
            </w:pPr>
            <w:r w:rsidRPr="000B0F50">
              <w:rPr>
                <w:spacing w:val="-1"/>
                <w:sz w:val="20"/>
                <w:szCs w:val="20"/>
                <w:lang w:val="sv-SE"/>
                <w:rPrChange w:id="1019" w:author="Björn Genfors" w:date="2014-03-28T13:02:00Z">
                  <w:rPr>
                    <w:spacing w:val="-1"/>
                    <w:sz w:val="20"/>
                    <w:szCs w:val="20"/>
                  </w:rPr>
                </w:rPrChange>
              </w:rPr>
              <w:t>Haemoglobin, t.ex. g/L [massa / volym]</w:t>
            </w:r>
          </w:p>
        </w:tc>
        <w:tc>
          <w:tcPr>
            <w:tcW w:w="1276" w:type="dxa"/>
            <w:tcBorders>
              <w:top w:val="single" w:sz="5" w:space="0" w:color="000000"/>
              <w:left w:val="single" w:sz="5" w:space="0" w:color="000000"/>
              <w:bottom w:val="single" w:sz="5" w:space="0" w:color="000000"/>
              <w:right w:val="single" w:sz="5" w:space="0" w:color="000000"/>
            </w:tcBorders>
          </w:tcPr>
          <w:p w14:paraId="68627FAF" w14:textId="77777777" w:rsidR="00000D1C" w:rsidRPr="006B6063" w:rsidRDefault="00000D1C"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000D1C" w:rsidRPr="006B6063" w14:paraId="5EC7803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8BCB2AE"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../../../../scarsOK</w:t>
            </w:r>
          </w:p>
        </w:tc>
        <w:tc>
          <w:tcPr>
            <w:tcW w:w="1559" w:type="dxa"/>
            <w:tcBorders>
              <w:top w:val="single" w:sz="5" w:space="0" w:color="000000"/>
              <w:left w:val="single" w:sz="5" w:space="0" w:color="000000"/>
              <w:bottom w:val="single" w:sz="5" w:space="0" w:color="000000"/>
              <w:right w:val="single" w:sz="5" w:space="0" w:color="000000"/>
            </w:tcBorders>
          </w:tcPr>
          <w:p w14:paraId="3A1FA06B"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6A59EF3A" w14:textId="77777777" w:rsidR="00000D1C" w:rsidRPr="006B6063" w:rsidRDefault="00000D1C" w:rsidP="008A6494">
            <w:pPr>
              <w:widowControl/>
              <w:spacing w:line="226" w:lineRule="exact"/>
              <w:ind w:left="102"/>
              <w:rPr>
                <w:rFonts w:cs="Times New Roman"/>
                <w:spacing w:val="-1"/>
                <w:sz w:val="20"/>
                <w:szCs w:val="20"/>
                <w:lang w:val="sv-SE"/>
              </w:rPr>
            </w:pPr>
            <w:r w:rsidRPr="000B0F50">
              <w:rPr>
                <w:spacing w:val="-1"/>
                <w:sz w:val="20"/>
                <w:szCs w:val="20"/>
                <w:lang w:val="sv-SE"/>
                <w:rPrChange w:id="1020" w:author="Björn Genfors" w:date="2014-03-28T13:02:00Z">
                  <w:rPr>
                    <w:spacing w:val="-1"/>
                    <w:sz w:val="20"/>
                    <w:szCs w:val="20"/>
                  </w:rPr>
                </w:rPrChange>
              </w:rPr>
              <w:t xml:space="preserve">Sår/bristningar/klipp utan anmärkning </w:t>
            </w:r>
            <w:r w:rsidRPr="000B0F50">
              <w:rPr>
                <w:sz w:val="20"/>
                <w:szCs w:val="20"/>
                <w:lang w:val="sv-SE"/>
                <w:rPrChange w:id="1021" w:author="Björn Genfors" w:date="2014-03-28T13:02:00Z">
                  <w:rPr>
                    <w:sz w:val="20"/>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173B736B" w14:textId="77777777" w:rsidR="00000D1C" w:rsidRPr="006B6063" w:rsidRDefault="00000D1C"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000D1C" w:rsidRPr="006B6063" w14:paraId="1F3CF068"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68E0470"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../../../../sutureRemoved</w:t>
            </w:r>
          </w:p>
        </w:tc>
        <w:tc>
          <w:tcPr>
            <w:tcW w:w="1559" w:type="dxa"/>
            <w:tcBorders>
              <w:top w:val="single" w:sz="5" w:space="0" w:color="000000"/>
              <w:left w:val="single" w:sz="5" w:space="0" w:color="000000"/>
              <w:bottom w:val="single" w:sz="5" w:space="0" w:color="000000"/>
              <w:right w:val="single" w:sz="5" w:space="0" w:color="000000"/>
            </w:tcBorders>
          </w:tcPr>
          <w:p w14:paraId="314D0359"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72862BD2" w14:textId="77777777" w:rsidR="00000D1C" w:rsidRPr="006B6063" w:rsidRDefault="00000D1C" w:rsidP="008A6494">
            <w:pPr>
              <w:widowControl/>
              <w:spacing w:line="226" w:lineRule="exact"/>
              <w:ind w:left="102"/>
              <w:rPr>
                <w:rFonts w:cs="Times New Roman"/>
                <w:spacing w:val="-1"/>
                <w:sz w:val="20"/>
                <w:szCs w:val="20"/>
                <w:lang w:val="sv-SE"/>
              </w:rPr>
            </w:pPr>
            <w:r w:rsidRPr="006B6063">
              <w:rPr>
                <w:spacing w:val="-1"/>
                <w:sz w:val="20"/>
                <w:szCs w:val="20"/>
              </w:rPr>
              <w:t xml:space="preserve">Suturer borttagna </w:t>
            </w:r>
            <w:r w:rsidRPr="006B6063">
              <w:rPr>
                <w:sz w:val="20"/>
                <w:szCs w:val="20"/>
              </w:rPr>
              <w:t>(true/false)</w:t>
            </w:r>
          </w:p>
        </w:tc>
        <w:tc>
          <w:tcPr>
            <w:tcW w:w="1276" w:type="dxa"/>
            <w:tcBorders>
              <w:top w:val="single" w:sz="5" w:space="0" w:color="000000"/>
              <w:left w:val="single" w:sz="5" w:space="0" w:color="000000"/>
              <w:bottom w:val="single" w:sz="5" w:space="0" w:color="000000"/>
              <w:right w:val="single" w:sz="5" w:space="0" w:color="000000"/>
            </w:tcBorders>
          </w:tcPr>
          <w:p w14:paraId="204C03DD" w14:textId="77777777" w:rsidR="00000D1C" w:rsidRPr="006B6063" w:rsidRDefault="00000D1C"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000D1C" w:rsidRPr="006B6063" w14:paraId="023DB7E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FDF8551"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../../../../perineumComfortable</w:t>
            </w:r>
          </w:p>
        </w:tc>
        <w:tc>
          <w:tcPr>
            <w:tcW w:w="1559" w:type="dxa"/>
            <w:tcBorders>
              <w:top w:val="single" w:sz="5" w:space="0" w:color="000000"/>
              <w:left w:val="single" w:sz="5" w:space="0" w:color="000000"/>
              <w:bottom w:val="single" w:sz="5" w:space="0" w:color="000000"/>
              <w:right w:val="single" w:sz="5" w:space="0" w:color="000000"/>
            </w:tcBorders>
          </w:tcPr>
          <w:p w14:paraId="3D0A75D4"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5557142A" w14:textId="77777777" w:rsidR="00000D1C" w:rsidRPr="006B6063" w:rsidRDefault="00000D1C" w:rsidP="008A6494">
            <w:pPr>
              <w:widowControl/>
              <w:spacing w:line="226" w:lineRule="exact"/>
              <w:ind w:left="102"/>
              <w:rPr>
                <w:rFonts w:cs="Times New Roman"/>
                <w:spacing w:val="-1"/>
                <w:sz w:val="20"/>
                <w:szCs w:val="20"/>
                <w:lang w:val="sv-SE"/>
              </w:rPr>
            </w:pPr>
            <w:r w:rsidRPr="000B0F50">
              <w:rPr>
                <w:spacing w:val="-1"/>
                <w:sz w:val="20"/>
                <w:szCs w:val="20"/>
                <w:lang w:val="sv-SE"/>
                <w:rPrChange w:id="1022" w:author="Björn Genfors" w:date="2014-03-28T13:02:00Z">
                  <w:rPr>
                    <w:spacing w:val="-1"/>
                    <w:sz w:val="20"/>
                    <w:szCs w:val="20"/>
                  </w:rPr>
                </w:rPrChange>
              </w:rPr>
              <w:t xml:space="preserve">Bäckenbotten utan anmärkning </w:t>
            </w:r>
            <w:r w:rsidRPr="000B0F50">
              <w:rPr>
                <w:sz w:val="20"/>
                <w:szCs w:val="20"/>
                <w:lang w:val="sv-SE"/>
                <w:rPrChange w:id="1023" w:author="Björn Genfors" w:date="2014-03-28T13:02:00Z">
                  <w:rPr>
                    <w:sz w:val="20"/>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08AD7A69" w14:textId="77777777" w:rsidR="00000D1C" w:rsidRPr="006B6063" w:rsidRDefault="00000D1C"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000D1C" w:rsidRPr="006B6063" w14:paraId="3E4DFBC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4C41340"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../../../../vulvaVaginaPortioOK</w:t>
            </w:r>
          </w:p>
        </w:tc>
        <w:tc>
          <w:tcPr>
            <w:tcW w:w="1559" w:type="dxa"/>
            <w:tcBorders>
              <w:top w:val="single" w:sz="5" w:space="0" w:color="000000"/>
              <w:left w:val="single" w:sz="5" w:space="0" w:color="000000"/>
              <w:bottom w:val="single" w:sz="5" w:space="0" w:color="000000"/>
              <w:right w:val="single" w:sz="5" w:space="0" w:color="000000"/>
            </w:tcBorders>
          </w:tcPr>
          <w:p w14:paraId="41232FEE" w14:textId="77777777" w:rsidR="00000D1C" w:rsidRPr="006B6063" w:rsidRDefault="00000D1C" w:rsidP="008A6494">
            <w:pPr>
              <w:widowControl/>
              <w:spacing w:line="226" w:lineRule="exact"/>
              <w:ind w:left="102"/>
              <w:rPr>
                <w:rFonts w:cs="Times New Roman"/>
                <w:sz w:val="20"/>
                <w:szCs w:val="20"/>
                <w:lang w:val="sv-SE"/>
              </w:rPr>
            </w:pPr>
            <w:r w:rsidRPr="006B6063">
              <w:rPr>
                <w:sz w:val="20"/>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7DF29858" w14:textId="77777777" w:rsidR="00000D1C" w:rsidRPr="006B6063" w:rsidRDefault="00000D1C" w:rsidP="008A6494">
            <w:pPr>
              <w:widowControl/>
              <w:spacing w:line="226" w:lineRule="exact"/>
              <w:ind w:left="102"/>
              <w:rPr>
                <w:rFonts w:cs="Times New Roman"/>
                <w:spacing w:val="-1"/>
                <w:sz w:val="20"/>
                <w:szCs w:val="20"/>
                <w:lang w:val="sv-SE"/>
              </w:rPr>
            </w:pPr>
            <w:r w:rsidRPr="000B0F50">
              <w:rPr>
                <w:sz w:val="20"/>
                <w:szCs w:val="20"/>
                <w:lang w:val="sv-SE"/>
                <w:rPrChange w:id="1024" w:author="Björn Genfors" w:date="2014-03-28T13:02:00Z">
                  <w:rPr>
                    <w:sz w:val="20"/>
                    <w:szCs w:val="20"/>
                  </w:rPr>
                </w:rPrChange>
              </w:rPr>
              <w:t>vulvaVaginaPortio utan anmärkning (true/false)</w:t>
            </w:r>
          </w:p>
        </w:tc>
        <w:tc>
          <w:tcPr>
            <w:tcW w:w="1276" w:type="dxa"/>
            <w:tcBorders>
              <w:top w:val="single" w:sz="5" w:space="0" w:color="000000"/>
              <w:left w:val="single" w:sz="5" w:space="0" w:color="000000"/>
              <w:bottom w:val="single" w:sz="5" w:space="0" w:color="000000"/>
              <w:right w:val="single" w:sz="5" w:space="0" w:color="000000"/>
            </w:tcBorders>
          </w:tcPr>
          <w:p w14:paraId="5ECB74D5" w14:textId="77777777" w:rsidR="00000D1C" w:rsidRPr="006B6063" w:rsidRDefault="00000D1C"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000D1C" w:rsidRPr="006B6063" w14:paraId="21E2CEB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0C1BAF1"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lastRenderedPageBreak/>
              <w:t>../../../../uterusContracted</w:t>
            </w:r>
          </w:p>
        </w:tc>
        <w:tc>
          <w:tcPr>
            <w:tcW w:w="1559" w:type="dxa"/>
            <w:tcBorders>
              <w:top w:val="single" w:sz="5" w:space="0" w:color="000000"/>
              <w:left w:val="single" w:sz="5" w:space="0" w:color="000000"/>
              <w:bottom w:val="single" w:sz="5" w:space="0" w:color="000000"/>
              <w:right w:val="single" w:sz="5" w:space="0" w:color="000000"/>
            </w:tcBorders>
          </w:tcPr>
          <w:p w14:paraId="332D96BA" w14:textId="77777777" w:rsidR="00000D1C" w:rsidRPr="006B6063" w:rsidRDefault="00000D1C" w:rsidP="008A6494">
            <w:pPr>
              <w:widowControl/>
              <w:spacing w:line="226" w:lineRule="exact"/>
              <w:ind w:left="102"/>
              <w:rPr>
                <w:rFonts w:cs="Times New Roman"/>
                <w:spacing w:val="-1"/>
                <w:sz w:val="20"/>
                <w:szCs w:val="20"/>
                <w:lang w:val="sv-SE"/>
              </w:rPr>
            </w:pPr>
            <w:r w:rsidRPr="006B6063">
              <w:rPr>
                <w:sz w:val="20"/>
                <w:szCs w:val="20"/>
              </w:rPr>
              <w:t>boolean</w:t>
            </w:r>
          </w:p>
        </w:tc>
        <w:tc>
          <w:tcPr>
            <w:tcW w:w="3969" w:type="dxa"/>
            <w:tcBorders>
              <w:top w:val="single" w:sz="5" w:space="0" w:color="000000"/>
              <w:left w:val="single" w:sz="5" w:space="0" w:color="000000"/>
              <w:bottom w:val="single" w:sz="5" w:space="0" w:color="000000"/>
              <w:right w:val="single" w:sz="5" w:space="0" w:color="000000"/>
            </w:tcBorders>
          </w:tcPr>
          <w:p w14:paraId="76FC3BFA" w14:textId="77777777" w:rsidR="00000D1C" w:rsidRPr="006B6063" w:rsidRDefault="00000D1C" w:rsidP="008A6494">
            <w:pPr>
              <w:widowControl/>
              <w:spacing w:line="226" w:lineRule="exact"/>
              <w:ind w:left="102"/>
              <w:rPr>
                <w:rFonts w:cs="Times New Roman"/>
                <w:spacing w:val="-1"/>
                <w:sz w:val="20"/>
                <w:szCs w:val="20"/>
                <w:lang w:val="sv-SE"/>
              </w:rPr>
            </w:pPr>
            <w:r w:rsidRPr="000B0F50">
              <w:rPr>
                <w:spacing w:val="-1"/>
                <w:sz w:val="20"/>
                <w:szCs w:val="20"/>
                <w:lang w:val="sv-SE"/>
                <w:rPrChange w:id="1025" w:author="Björn Genfors" w:date="2014-03-28T13:02:00Z">
                  <w:rPr>
                    <w:spacing w:val="-1"/>
                    <w:sz w:val="20"/>
                    <w:szCs w:val="20"/>
                  </w:rPr>
                </w:rPrChange>
              </w:rPr>
              <w:t>Uterus utan anmärkning (true/false)</w:t>
            </w:r>
          </w:p>
        </w:tc>
        <w:tc>
          <w:tcPr>
            <w:tcW w:w="1276" w:type="dxa"/>
            <w:tcBorders>
              <w:top w:val="single" w:sz="5" w:space="0" w:color="000000"/>
              <w:left w:val="single" w:sz="5" w:space="0" w:color="000000"/>
              <w:bottom w:val="single" w:sz="5" w:space="0" w:color="000000"/>
              <w:right w:val="single" w:sz="5" w:space="0" w:color="000000"/>
            </w:tcBorders>
          </w:tcPr>
          <w:p w14:paraId="4595E0ED" w14:textId="77777777" w:rsidR="00000D1C" w:rsidRPr="006B6063" w:rsidRDefault="00000D1C"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000D1C" w:rsidRPr="006B6063" w14:paraId="225C973D" w14:textId="77777777" w:rsidTr="006878CE">
        <w:trPr>
          <w:trHeight w:hRule="exact" w:val="722"/>
          <w:tblHeader/>
        </w:trPr>
        <w:tc>
          <w:tcPr>
            <w:tcW w:w="2836" w:type="dxa"/>
            <w:tcBorders>
              <w:top w:val="single" w:sz="5" w:space="0" w:color="000000"/>
              <w:left w:val="single" w:sz="5" w:space="0" w:color="000000"/>
              <w:bottom w:val="single" w:sz="5" w:space="0" w:color="000000"/>
              <w:right w:val="single" w:sz="5" w:space="0" w:color="000000"/>
            </w:tcBorders>
          </w:tcPr>
          <w:p w14:paraId="152154E5"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../../../../uterusNote</w:t>
            </w:r>
          </w:p>
        </w:tc>
        <w:tc>
          <w:tcPr>
            <w:tcW w:w="1559" w:type="dxa"/>
            <w:tcBorders>
              <w:top w:val="single" w:sz="5" w:space="0" w:color="000000"/>
              <w:left w:val="single" w:sz="5" w:space="0" w:color="000000"/>
              <w:bottom w:val="single" w:sz="5" w:space="0" w:color="000000"/>
              <w:right w:val="single" w:sz="5" w:space="0" w:color="000000"/>
            </w:tcBorders>
          </w:tcPr>
          <w:p w14:paraId="3AC285D2" w14:textId="77777777" w:rsidR="00000D1C" w:rsidRPr="006B6063" w:rsidRDefault="00000D1C" w:rsidP="008A6494">
            <w:pPr>
              <w:widowControl/>
              <w:spacing w:line="226" w:lineRule="exact"/>
              <w:ind w:left="102"/>
              <w:rPr>
                <w:rFonts w:cs="Times New Roman"/>
                <w:sz w:val="20"/>
                <w:szCs w:val="20"/>
                <w:lang w:val="sv-SE"/>
              </w:rPr>
            </w:pPr>
            <w:r w:rsidRPr="006B6063">
              <w:rPr>
                <w:sz w:val="20"/>
                <w:szCs w:val="20"/>
              </w:rPr>
              <w:t>string</w:t>
            </w:r>
          </w:p>
        </w:tc>
        <w:tc>
          <w:tcPr>
            <w:tcW w:w="3969" w:type="dxa"/>
            <w:tcBorders>
              <w:top w:val="single" w:sz="5" w:space="0" w:color="000000"/>
              <w:left w:val="single" w:sz="5" w:space="0" w:color="000000"/>
              <w:bottom w:val="single" w:sz="5" w:space="0" w:color="000000"/>
              <w:right w:val="single" w:sz="5" w:space="0" w:color="000000"/>
            </w:tcBorders>
          </w:tcPr>
          <w:p w14:paraId="53949EB5" w14:textId="77777777" w:rsidR="00000D1C" w:rsidRPr="006B6063" w:rsidRDefault="00000D1C" w:rsidP="006878CE">
            <w:pPr>
              <w:widowControl/>
              <w:spacing w:line="226" w:lineRule="exact"/>
              <w:ind w:left="142"/>
              <w:rPr>
                <w:rFonts w:cs="Times New Roman"/>
                <w:spacing w:val="-1"/>
                <w:sz w:val="20"/>
                <w:szCs w:val="20"/>
                <w:lang w:val="sv-SE"/>
              </w:rPr>
            </w:pPr>
            <w:r w:rsidRPr="000B0F50">
              <w:rPr>
                <w:spacing w:val="-1"/>
                <w:sz w:val="20"/>
                <w:szCs w:val="20"/>
                <w:lang w:val="sv-SE"/>
                <w:rPrChange w:id="1026" w:author="Björn Genfors" w:date="2014-03-28T13:02:00Z">
                  <w:rPr>
                    <w:spacing w:val="-1"/>
                    <w:sz w:val="20"/>
                    <w:szCs w:val="20"/>
                  </w:rPr>
                </w:rPrChange>
              </w:rPr>
              <w:t xml:space="preserve">Kommentar till uterus med anmärkning. Kan endast anges då </w:t>
            </w:r>
            <w:r w:rsidRPr="000B0F50">
              <w:rPr>
                <w:sz w:val="20"/>
                <w:szCs w:val="20"/>
                <w:lang w:val="sv-SE"/>
                <w:rPrChange w:id="1027" w:author="Björn Genfors" w:date="2014-03-28T13:02:00Z">
                  <w:rPr>
                    <w:sz w:val="20"/>
                    <w:szCs w:val="20"/>
                  </w:rPr>
                </w:rPrChange>
              </w:rPr>
              <w:t>uterusContracted</w:t>
            </w:r>
            <w:r w:rsidRPr="000B0F50">
              <w:rPr>
                <w:spacing w:val="-1"/>
                <w:sz w:val="20"/>
                <w:szCs w:val="20"/>
                <w:lang w:val="sv-SE"/>
                <w:rPrChange w:id="1028" w:author="Björn Genfors" w:date="2014-03-28T13:02:00Z">
                  <w:rPr>
                    <w:spacing w:val="-1"/>
                    <w:sz w:val="20"/>
                    <w:szCs w:val="20"/>
                  </w:rPr>
                </w:rPrChange>
              </w:rPr>
              <w:t xml:space="preserve"> = false</w:t>
            </w:r>
          </w:p>
        </w:tc>
        <w:tc>
          <w:tcPr>
            <w:tcW w:w="1276" w:type="dxa"/>
            <w:tcBorders>
              <w:top w:val="single" w:sz="5" w:space="0" w:color="000000"/>
              <w:left w:val="single" w:sz="5" w:space="0" w:color="000000"/>
              <w:bottom w:val="single" w:sz="5" w:space="0" w:color="000000"/>
              <w:right w:val="single" w:sz="5" w:space="0" w:color="000000"/>
            </w:tcBorders>
          </w:tcPr>
          <w:p w14:paraId="0799624B" w14:textId="77777777" w:rsidR="00000D1C" w:rsidRPr="006B6063" w:rsidRDefault="00000D1C"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000D1C" w:rsidRPr="006B6063" w14:paraId="205BE3CD" w14:textId="77777777" w:rsidTr="006878CE">
        <w:trPr>
          <w:trHeight w:hRule="exact" w:val="872"/>
          <w:tblHeader/>
        </w:trPr>
        <w:tc>
          <w:tcPr>
            <w:tcW w:w="2836" w:type="dxa"/>
            <w:tcBorders>
              <w:top w:val="single" w:sz="5" w:space="0" w:color="000000"/>
              <w:left w:val="single" w:sz="5" w:space="0" w:color="000000"/>
              <w:bottom w:val="single" w:sz="5" w:space="0" w:color="000000"/>
              <w:right w:val="single" w:sz="5" w:space="0" w:color="000000"/>
            </w:tcBorders>
          </w:tcPr>
          <w:p w14:paraId="5522B748"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../../../childPostDeliveryRecord</w:t>
            </w:r>
          </w:p>
        </w:tc>
        <w:tc>
          <w:tcPr>
            <w:tcW w:w="1559" w:type="dxa"/>
            <w:tcBorders>
              <w:top w:val="single" w:sz="5" w:space="0" w:color="000000"/>
              <w:left w:val="single" w:sz="5" w:space="0" w:color="000000"/>
              <w:bottom w:val="single" w:sz="5" w:space="0" w:color="000000"/>
              <w:right w:val="single" w:sz="5" w:space="0" w:color="000000"/>
            </w:tcBorders>
          </w:tcPr>
          <w:p w14:paraId="2FDE20DF" w14:textId="77777777" w:rsidR="00000D1C" w:rsidRPr="006B6063" w:rsidRDefault="00000D1C" w:rsidP="008A6494">
            <w:pPr>
              <w:widowControl/>
              <w:spacing w:line="226" w:lineRule="exact"/>
              <w:ind w:left="102"/>
              <w:rPr>
                <w:rFonts w:cs="Times New Roman"/>
                <w:sz w:val="20"/>
                <w:szCs w:val="20"/>
                <w:lang w:val="sv-SE"/>
              </w:rPr>
            </w:pPr>
            <w:r w:rsidRPr="006B6063">
              <w:rPr>
                <w:sz w:val="20"/>
                <w:szCs w:val="20"/>
              </w:rPr>
              <w:t>ChildPostDeliveryRecordTypeType</w:t>
            </w:r>
          </w:p>
        </w:tc>
        <w:tc>
          <w:tcPr>
            <w:tcW w:w="3969" w:type="dxa"/>
            <w:tcBorders>
              <w:top w:val="single" w:sz="5" w:space="0" w:color="000000"/>
              <w:left w:val="single" w:sz="5" w:space="0" w:color="000000"/>
              <w:bottom w:val="single" w:sz="5" w:space="0" w:color="000000"/>
              <w:right w:val="single" w:sz="5" w:space="0" w:color="000000"/>
            </w:tcBorders>
          </w:tcPr>
          <w:p w14:paraId="779FCB13" w14:textId="77777777" w:rsidR="00000D1C" w:rsidRPr="006B6063" w:rsidRDefault="00000D1C" w:rsidP="008A6494">
            <w:pPr>
              <w:widowControl/>
              <w:spacing w:line="226" w:lineRule="exact"/>
              <w:ind w:left="102"/>
              <w:rPr>
                <w:rFonts w:cs="Times New Roman"/>
                <w:spacing w:val="-1"/>
                <w:sz w:val="20"/>
                <w:szCs w:val="20"/>
                <w:lang w:val="sv-SE"/>
              </w:rPr>
            </w:pPr>
            <w:r w:rsidRPr="000B0F50">
              <w:rPr>
                <w:spacing w:val="-1"/>
                <w:sz w:val="20"/>
                <w:szCs w:val="20"/>
                <w:lang w:val="sv-SE"/>
                <w:rPrChange w:id="1029" w:author="Björn Genfors" w:date="2014-03-28T13:02:00Z">
                  <w:rPr>
                    <w:spacing w:val="-1"/>
                    <w:sz w:val="20"/>
                    <w:szCs w:val="20"/>
                  </w:rPr>
                </w:rPrChange>
              </w:rPr>
              <w:t>Efterskötningsjournal, för barn ur samma graviditet</w:t>
            </w:r>
          </w:p>
        </w:tc>
        <w:tc>
          <w:tcPr>
            <w:tcW w:w="1276" w:type="dxa"/>
            <w:tcBorders>
              <w:top w:val="single" w:sz="5" w:space="0" w:color="000000"/>
              <w:left w:val="single" w:sz="5" w:space="0" w:color="000000"/>
              <w:bottom w:val="single" w:sz="5" w:space="0" w:color="000000"/>
              <w:right w:val="single" w:sz="5" w:space="0" w:color="000000"/>
            </w:tcBorders>
          </w:tcPr>
          <w:p w14:paraId="483E7D5B" w14:textId="77777777" w:rsidR="00000D1C" w:rsidRPr="006B6063" w:rsidRDefault="00000D1C" w:rsidP="003A6D72">
            <w:pPr>
              <w:widowControl/>
              <w:spacing w:line="226" w:lineRule="exact"/>
              <w:ind w:left="102"/>
              <w:jc w:val="center"/>
              <w:rPr>
                <w:rFonts w:cs="Times New Roman"/>
                <w:spacing w:val="-1"/>
                <w:sz w:val="20"/>
                <w:szCs w:val="20"/>
                <w:lang w:val="sv-SE"/>
              </w:rPr>
            </w:pPr>
            <w:r w:rsidRPr="006B6063">
              <w:rPr>
                <w:spacing w:val="-1"/>
                <w:sz w:val="20"/>
                <w:szCs w:val="20"/>
              </w:rPr>
              <w:t>1..*</w:t>
            </w:r>
          </w:p>
        </w:tc>
      </w:tr>
      <w:tr w:rsidR="00000D1C" w:rsidRPr="006B6063" w14:paraId="0E90ECC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03EFDDA"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../../../../ordinalNumber</w:t>
            </w:r>
          </w:p>
        </w:tc>
        <w:tc>
          <w:tcPr>
            <w:tcW w:w="1559" w:type="dxa"/>
            <w:tcBorders>
              <w:top w:val="single" w:sz="5" w:space="0" w:color="000000"/>
              <w:left w:val="single" w:sz="5" w:space="0" w:color="000000"/>
              <w:bottom w:val="single" w:sz="5" w:space="0" w:color="000000"/>
              <w:right w:val="single" w:sz="5" w:space="0" w:color="000000"/>
            </w:tcBorders>
          </w:tcPr>
          <w:p w14:paraId="0B9D4786" w14:textId="77777777" w:rsidR="00000D1C" w:rsidRPr="006B6063" w:rsidRDefault="00000D1C" w:rsidP="008A6494">
            <w:pPr>
              <w:widowControl/>
              <w:spacing w:line="226" w:lineRule="exact"/>
              <w:ind w:left="102"/>
              <w:rPr>
                <w:rFonts w:cs="Times New Roman"/>
                <w:sz w:val="20"/>
                <w:szCs w:val="20"/>
                <w:lang w:val="sv-SE"/>
              </w:rPr>
            </w:pPr>
            <w:r w:rsidRPr="006B6063">
              <w:rPr>
                <w:sz w:val="20"/>
                <w:szCs w:val="20"/>
              </w:rPr>
              <w:t>integer</w:t>
            </w:r>
          </w:p>
        </w:tc>
        <w:tc>
          <w:tcPr>
            <w:tcW w:w="3969" w:type="dxa"/>
            <w:tcBorders>
              <w:top w:val="single" w:sz="5" w:space="0" w:color="000000"/>
              <w:left w:val="single" w:sz="5" w:space="0" w:color="000000"/>
              <w:bottom w:val="single" w:sz="5" w:space="0" w:color="000000"/>
              <w:right w:val="single" w:sz="5" w:space="0" w:color="000000"/>
            </w:tcBorders>
          </w:tcPr>
          <w:p w14:paraId="2BCDA36B" w14:textId="77777777" w:rsidR="00000D1C" w:rsidRPr="006B6063" w:rsidRDefault="00000D1C" w:rsidP="008A6494">
            <w:pPr>
              <w:widowControl/>
              <w:spacing w:line="226" w:lineRule="exact"/>
              <w:ind w:left="102"/>
              <w:rPr>
                <w:rFonts w:cs="Times New Roman"/>
                <w:spacing w:val="-1"/>
                <w:sz w:val="20"/>
                <w:szCs w:val="20"/>
                <w:lang w:val="sv-SE"/>
              </w:rPr>
            </w:pPr>
            <w:r w:rsidRPr="000B0F50">
              <w:rPr>
                <w:spacing w:val="-1"/>
                <w:sz w:val="20"/>
                <w:szCs w:val="20"/>
                <w:lang w:val="sv-SE"/>
                <w:rPrChange w:id="1030" w:author="Björn Genfors" w:date="2014-03-28T13:02:00Z">
                  <w:rPr>
                    <w:spacing w:val="-1"/>
                    <w:sz w:val="20"/>
                    <w:szCs w:val="20"/>
                  </w:rPr>
                </w:rPrChange>
              </w:rPr>
              <w:t>Ordningstal för barnet, med start på 1. Ju äldre barn desto lägre siffra.</w:t>
            </w:r>
          </w:p>
        </w:tc>
        <w:tc>
          <w:tcPr>
            <w:tcW w:w="1276" w:type="dxa"/>
            <w:tcBorders>
              <w:top w:val="single" w:sz="5" w:space="0" w:color="000000"/>
              <w:left w:val="single" w:sz="5" w:space="0" w:color="000000"/>
              <w:bottom w:val="single" w:sz="5" w:space="0" w:color="000000"/>
              <w:right w:val="single" w:sz="5" w:space="0" w:color="000000"/>
            </w:tcBorders>
          </w:tcPr>
          <w:p w14:paraId="0B030985" w14:textId="77777777" w:rsidR="00000D1C" w:rsidRPr="006B6063" w:rsidRDefault="00000D1C" w:rsidP="003A6D72">
            <w:pPr>
              <w:widowControl/>
              <w:spacing w:line="226" w:lineRule="exact"/>
              <w:ind w:left="102"/>
              <w:jc w:val="center"/>
              <w:rPr>
                <w:rFonts w:cs="Times New Roman"/>
                <w:spacing w:val="-1"/>
                <w:sz w:val="20"/>
                <w:szCs w:val="20"/>
                <w:lang w:val="sv-SE"/>
              </w:rPr>
            </w:pPr>
            <w:r w:rsidRPr="006B6063">
              <w:rPr>
                <w:spacing w:val="-1"/>
                <w:sz w:val="20"/>
                <w:szCs w:val="20"/>
              </w:rPr>
              <w:t>1..1</w:t>
            </w:r>
          </w:p>
        </w:tc>
      </w:tr>
      <w:tr w:rsidR="00000D1C" w:rsidRPr="006B6063" w14:paraId="5EDDAEF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68D75122"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../../../../weight</w:t>
            </w:r>
          </w:p>
        </w:tc>
        <w:tc>
          <w:tcPr>
            <w:tcW w:w="1559" w:type="dxa"/>
            <w:tcBorders>
              <w:top w:val="single" w:sz="5" w:space="0" w:color="000000"/>
              <w:left w:val="single" w:sz="5" w:space="0" w:color="000000"/>
              <w:bottom w:val="single" w:sz="5" w:space="0" w:color="000000"/>
              <w:right w:val="single" w:sz="5" w:space="0" w:color="000000"/>
            </w:tcBorders>
          </w:tcPr>
          <w:p w14:paraId="27508392" w14:textId="77777777" w:rsidR="00000D1C" w:rsidRPr="006B6063" w:rsidRDefault="00000D1C" w:rsidP="008A6494">
            <w:pPr>
              <w:widowControl/>
              <w:spacing w:line="226" w:lineRule="exact"/>
              <w:ind w:left="102"/>
              <w:rPr>
                <w:rFonts w:cs="Times New Roman"/>
                <w:sz w:val="20"/>
                <w:szCs w:val="20"/>
                <w:lang w:val="sv-SE"/>
              </w:rPr>
            </w:pPr>
            <w:r w:rsidRPr="006B6063">
              <w:rPr>
                <w:sz w:val="20"/>
                <w:szCs w:val="20"/>
              </w:rPr>
              <w:t>PQType</w:t>
            </w:r>
          </w:p>
        </w:tc>
        <w:tc>
          <w:tcPr>
            <w:tcW w:w="3969" w:type="dxa"/>
            <w:tcBorders>
              <w:top w:val="single" w:sz="5" w:space="0" w:color="000000"/>
              <w:left w:val="single" w:sz="5" w:space="0" w:color="000000"/>
              <w:bottom w:val="single" w:sz="5" w:space="0" w:color="000000"/>
              <w:right w:val="single" w:sz="5" w:space="0" w:color="000000"/>
            </w:tcBorders>
          </w:tcPr>
          <w:p w14:paraId="56D43DB9" w14:textId="77777777" w:rsidR="00000D1C" w:rsidRPr="006B6063" w:rsidRDefault="00000D1C" w:rsidP="008A6494">
            <w:pPr>
              <w:widowControl/>
              <w:spacing w:line="226" w:lineRule="exact"/>
              <w:ind w:left="102"/>
              <w:rPr>
                <w:rFonts w:cs="Times New Roman"/>
                <w:spacing w:val="-1"/>
                <w:sz w:val="20"/>
                <w:szCs w:val="20"/>
                <w:lang w:val="sv-SE"/>
              </w:rPr>
            </w:pPr>
            <w:r w:rsidRPr="006B6063">
              <w:rPr>
                <w:spacing w:val="-1"/>
                <w:sz w:val="20"/>
                <w:szCs w:val="20"/>
              </w:rPr>
              <w:t>Barnets vikt [massa]</w:t>
            </w:r>
          </w:p>
        </w:tc>
        <w:tc>
          <w:tcPr>
            <w:tcW w:w="1276" w:type="dxa"/>
            <w:tcBorders>
              <w:top w:val="single" w:sz="5" w:space="0" w:color="000000"/>
              <w:left w:val="single" w:sz="5" w:space="0" w:color="000000"/>
              <w:bottom w:val="single" w:sz="5" w:space="0" w:color="000000"/>
              <w:right w:val="single" w:sz="5" w:space="0" w:color="000000"/>
            </w:tcBorders>
          </w:tcPr>
          <w:p w14:paraId="2750B933" w14:textId="77777777" w:rsidR="00000D1C" w:rsidRPr="006B6063" w:rsidRDefault="00000D1C"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000D1C" w:rsidRPr="006B6063" w14:paraId="7533735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98D5673"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../../../../apgarScore1</w:t>
            </w:r>
          </w:p>
        </w:tc>
        <w:tc>
          <w:tcPr>
            <w:tcW w:w="1559" w:type="dxa"/>
            <w:tcBorders>
              <w:top w:val="single" w:sz="5" w:space="0" w:color="000000"/>
              <w:left w:val="single" w:sz="5" w:space="0" w:color="000000"/>
              <w:bottom w:val="single" w:sz="5" w:space="0" w:color="000000"/>
              <w:right w:val="single" w:sz="5" w:space="0" w:color="000000"/>
            </w:tcBorders>
          </w:tcPr>
          <w:p w14:paraId="3E3A6021" w14:textId="77777777" w:rsidR="00000D1C" w:rsidRPr="006B6063" w:rsidRDefault="00000D1C" w:rsidP="008A6494">
            <w:pPr>
              <w:widowControl/>
              <w:spacing w:line="226" w:lineRule="exact"/>
              <w:ind w:left="102"/>
              <w:rPr>
                <w:rFonts w:cs="Times New Roman"/>
                <w:sz w:val="20"/>
                <w:szCs w:val="20"/>
                <w:lang w:val="sv-SE"/>
              </w:rPr>
            </w:pPr>
            <w:r w:rsidRPr="006B6063">
              <w:rPr>
                <w:sz w:val="20"/>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6086B09F" w14:textId="77777777" w:rsidR="00000D1C" w:rsidRPr="006B6063" w:rsidRDefault="00000D1C" w:rsidP="008A6494">
            <w:pPr>
              <w:widowControl/>
              <w:spacing w:line="226" w:lineRule="exact"/>
              <w:ind w:left="102"/>
              <w:rPr>
                <w:rFonts w:cs="Times New Roman"/>
                <w:spacing w:val="-1"/>
                <w:sz w:val="20"/>
                <w:szCs w:val="20"/>
                <w:lang w:val="sv-SE"/>
              </w:rPr>
            </w:pPr>
            <w:r w:rsidRPr="006B6063">
              <w:rPr>
                <w:spacing w:val="-1"/>
                <w:sz w:val="20"/>
                <w:szCs w:val="20"/>
              </w:rPr>
              <w:t>Apgar (0..10) efter 1 minut</w:t>
            </w:r>
          </w:p>
        </w:tc>
        <w:tc>
          <w:tcPr>
            <w:tcW w:w="1276" w:type="dxa"/>
            <w:tcBorders>
              <w:top w:val="single" w:sz="5" w:space="0" w:color="000000"/>
              <w:left w:val="single" w:sz="5" w:space="0" w:color="000000"/>
              <w:bottom w:val="single" w:sz="5" w:space="0" w:color="000000"/>
              <w:right w:val="single" w:sz="5" w:space="0" w:color="000000"/>
            </w:tcBorders>
          </w:tcPr>
          <w:p w14:paraId="2A32AD6A" w14:textId="77777777" w:rsidR="00000D1C" w:rsidRPr="006B6063" w:rsidRDefault="00000D1C"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000D1C" w:rsidRPr="006B6063" w14:paraId="75EDECD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1DC43B8"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../../../../apgarScore5</w:t>
            </w:r>
          </w:p>
        </w:tc>
        <w:tc>
          <w:tcPr>
            <w:tcW w:w="1559" w:type="dxa"/>
            <w:tcBorders>
              <w:top w:val="single" w:sz="5" w:space="0" w:color="000000"/>
              <w:left w:val="single" w:sz="5" w:space="0" w:color="000000"/>
              <w:bottom w:val="single" w:sz="5" w:space="0" w:color="000000"/>
              <w:right w:val="single" w:sz="5" w:space="0" w:color="000000"/>
            </w:tcBorders>
          </w:tcPr>
          <w:p w14:paraId="0A1EBA65" w14:textId="77777777" w:rsidR="00000D1C" w:rsidRPr="006B6063" w:rsidRDefault="00000D1C" w:rsidP="008A6494">
            <w:pPr>
              <w:widowControl/>
              <w:spacing w:line="226" w:lineRule="exact"/>
              <w:ind w:left="102"/>
              <w:rPr>
                <w:rFonts w:cs="Times New Roman"/>
                <w:sz w:val="20"/>
                <w:szCs w:val="20"/>
                <w:lang w:val="sv-SE"/>
              </w:rPr>
            </w:pPr>
            <w:r w:rsidRPr="006B6063">
              <w:rPr>
                <w:sz w:val="20"/>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57E17248" w14:textId="77777777" w:rsidR="00000D1C" w:rsidRPr="006B6063" w:rsidRDefault="00000D1C" w:rsidP="008A6494">
            <w:pPr>
              <w:widowControl/>
              <w:spacing w:line="226" w:lineRule="exact"/>
              <w:ind w:left="102"/>
              <w:rPr>
                <w:rFonts w:cs="Times New Roman"/>
                <w:spacing w:val="-1"/>
                <w:sz w:val="20"/>
                <w:szCs w:val="20"/>
                <w:lang w:val="sv-SE"/>
              </w:rPr>
            </w:pPr>
            <w:r w:rsidRPr="006B6063">
              <w:rPr>
                <w:spacing w:val="-1"/>
                <w:sz w:val="20"/>
                <w:szCs w:val="20"/>
              </w:rPr>
              <w:t>Apgar (0..10) efter 5 minuter</w:t>
            </w:r>
          </w:p>
        </w:tc>
        <w:tc>
          <w:tcPr>
            <w:tcW w:w="1276" w:type="dxa"/>
            <w:tcBorders>
              <w:top w:val="single" w:sz="5" w:space="0" w:color="000000"/>
              <w:left w:val="single" w:sz="5" w:space="0" w:color="000000"/>
              <w:bottom w:val="single" w:sz="5" w:space="0" w:color="000000"/>
              <w:right w:val="single" w:sz="5" w:space="0" w:color="000000"/>
            </w:tcBorders>
          </w:tcPr>
          <w:p w14:paraId="7EEA19D5" w14:textId="77777777" w:rsidR="00000D1C" w:rsidRPr="006B6063" w:rsidRDefault="00000D1C"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000D1C" w:rsidRPr="006B6063" w14:paraId="2FA37EC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3A527D0" w14:textId="77777777" w:rsidR="00000D1C" w:rsidRPr="006B6063" w:rsidRDefault="00000D1C" w:rsidP="008A6494">
            <w:pPr>
              <w:widowControl/>
              <w:spacing w:line="229" w:lineRule="exact"/>
              <w:ind w:left="102"/>
              <w:rPr>
                <w:rFonts w:cs="Times New Roman"/>
                <w:sz w:val="20"/>
                <w:szCs w:val="20"/>
                <w:lang w:val="sv-SE"/>
              </w:rPr>
            </w:pPr>
            <w:r w:rsidRPr="006B6063">
              <w:rPr>
                <w:sz w:val="20"/>
                <w:szCs w:val="20"/>
              </w:rPr>
              <w:t>../../../../apgarScore10</w:t>
            </w:r>
          </w:p>
        </w:tc>
        <w:tc>
          <w:tcPr>
            <w:tcW w:w="1559" w:type="dxa"/>
            <w:tcBorders>
              <w:top w:val="single" w:sz="5" w:space="0" w:color="000000"/>
              <w:left w:val="single" w:sz="5" w:space="0" w:color="000000"/>
              <w:bottom w:val="single" w:sz="5" w:space="0" w:color="000000"/>
              <w:right w:val="single" w:sz="5" w:space="0" w:color="000000"/>
            </w:tcBorders>
          </w:tcPr>
          <w:p w14:paraId="31F539B2" w14:textId="77777777" w:rsidR="00000D1C" w:rsidRPr="006B6063" w:rsidRDefault="00000D1C" w:rsidP="008A6494">
            <w:pPr>
              <w:widowControl/>
              <w:spacing w:line="226" w:lineRule="exact"/>
              <w:ind w:left="102"/>
              <w:rPr>
                <w:rFonts w:cs="Times New Roman"/>
                <w:sz w:val="20"/>
                <w:szCs w:val="20"/>
                <w:lang w:val="sv-SE"/>
              </w:rPr>
            </w:pPr>
            <w:r w:rsidRPr="006B6063">
              <w:rPr>
                <w:sz w:val="20"/>
                <w:szCs w:val="20"/>
              </w:rPr>
              <w:t>int</w:t>
            </w:r>
          </w:p>
        </w:tc>
        <w:tc>
          <w:tcPr>
            <w:tcW w:w="3969" w:type="dxa"/>
            <w:tcBorders>
              <w:top w:val="single" w:sz="5" w:space="0" w:color="000000"/>
              <w:left w:val="single" w:sz="5" w:space="0" w:color="000000"/>
              <w:bottom w:val="single" w:sz="5" w:space="0" w:color="000000"/>
              <w:right w:val="single" w:sz="5" w:space="0" w:color="000000"/>
            </w:tcBorders>
          </w:tcPr>
          <w:p w14:paraId="27B3210E" w14:textId="77777777" w:rsidR="00000D1C" w:rsidRPr="006B6063" w:rsidRDefault="00000D1C" w:rsidP="008A6494">
            <w:pPr>
              <w:widowControl/>
              <w:spacing w:line="226" w:lineRule="exact"/>
              <w:ind w:left="102"/>
              <w:rPr>
                <w:rFonts w:cs="Times New Roman"/>
                <w:spacing w:val="-1"/>
                <w:sz w:val="20"/>
                <w:szCs w:val="20"/>
                <w:lang w:val="sv-SE"/>
              </w:rPr>
            </w:pPr>
            <w:r w:rsidRPr="006B6063">
              <w:rPr>
                <w:spacing w:val="-1"/>
                <w:sz w:val="20"/>
                <w:szCs w:val="20"/>
              </w:rPr>
              <w:t>Apgar (0..10) efter 10 minuter</w:t>
            </w:r>
          </w:p>
        </w:tc>
        <w:tc>
          <w:tcPr>
            <w:tcW w:w="1276" w:type="dxa"/>
            <w:tcBorders>
              <w:top w:val="single" w:sz="5" w:space="0" w:color="000000"/>
              <w:left w:val="single" w:sz="5" w:space="0" w:color="000000"/>
              <w:bottom w:val="single" w:sz="5" w:space="0" w:color="000000"/>
              <w:right w:val="single" w:sz="5" w:space="0" w:color="000000"/>
            </w:tcBorders>
          </w:tcPr>
          <w:p w14:paraId="1E07E331" w14:textId="77777777" w:rsidR="00000D1C" w:rsidRPr="006B6063" w:rsidRDefault="00000D1C" w:rsidP="003A6D72">
            <w:pPr>
              <w:widowControl/>
              <w:spacing w:line="226" w:lineRule="exact"/>
              <w:ind w:left="102"/>
              <w:jc w:val="center"/>
              <w:rPr>
                <w:rFonts w:cs="Times New Roman"/>
                <w:spacing w:val="-1"/>
                <w:sz w:val="20"/>
                <w:szCs w:val="20"/>
                <w:lang w:val="sv-SE"/>
              </w:rPr>
            </w:pPr>
            <w:r w:rsidRPr="006B6063">
              <w:rPr>
                <w:spacing w:val="-1"/>
                <w:sz w:val="20"/>
                <w:szCs w:val="20"/>
              </w:rPr>
              <w:t>0..1</w:t>
            </w:r>
          </w:p>
        </w:tc>
      </w:tr>
      <w:tr w:rsidR="00327A85" w:rsidRPr="006B6063" w14:paraId="5B05D2AF" w14:textId="77777777" w:rsidTr="00265DFD">
        <w:trPr>
          <w:trHeight w:hRule="exact" w:val="559"/>
          <w:tblHeader/>
          <w:ins w:id="1031"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6313649E" w14:textId="60637CC9" w:rsidR="00327A85" w:rsidRPr="006B6063" w:rsidRDefault="00327A85" w:rsidP="00327A85">
            <w:pPr>
              <w:spacing w:line="229" w:lineRule="exact"/>
              <w:ind w:left="102"/>
              <w:rPr>
                <w:ins w:id="1032" w:author="Björn Genfors" w:date="2014-03-28T14:31:00Z"/>
                <w:szCs w:val="20"/>
              </w:rPr>
            </w:pPr>
            <w:ins w:id="1033" w:author="Björn Genfors" w:date="2014-03-28T14:31:00Z">
              <w:r w:rsidRPr="007B193A">
                <w:rPr>
                  <w:rFonts w:cs="Arial"/>
                  <w:sz w:val="20"/>
                  <w:szCs w:val="20"/>
                </w:rPr>
                <w:t>result</w:t>
              </w:r>
            </w:ins>
          </w:p>
        </w:tc>
        <w:tc>
          <w:tcPr>
            <w:tcW w:w="1559" w:type="dxa"/>
            <w:tcBorders>
              <w:top w:val="single" w:sz="5" w:space="0" w:color="000000"/>
              <w:left w:val="single" w:sz="5" w:space="0" w:color="000000"/>
              <w:bottom w:val="single" w:sz="5" w:space="0" w:color="000000"/>
              <w:right w:val="single" w:sz="5" w:space="0" w:color="000000"/>
            </w:tcBorders>
          </w:tcPr>
          <w:p w14:paraId="7A07DDC8" w14:textId="63B70BC0" w:rsidR="00327A85" w:rsidRPr="006B6063" w:rsidRDefault="00327A85" w:rsidP="00327A85">
            <w:pPr>
              <w:spacing w:line="226" w:lineRule="exact"/>
              <w:ind w:left="102"/>
              <w:rPr>
                <w:ins w:id="1034" w:author="Björn Genfors" w:date="2014-03-28T14:31:00Z"/>
                <w:szCs w:val="20"/>
              </w:rPr>
            </w:pPr>
            <w:ins w:id="1035" w:author="Björn Genfors" w:date="2014-03-28T14:31:00Z">
              <w:r w:rsidRPr="007B193A">
                <w:rPr>
                  <w:spacing w:val="-1"/>
                  <w:sz w:val="20"/>
                  <w:szCs w:val="20"/>
                </w:rPr>
                <w:t>ResultType</w:t>
              </w:r>
            </w:ins>
          </w:p>
        </w:tc>
        <w:tc>
          <w:tcPr>
            <w:tcW w:w="3969" w:type="dxa"/>
            <w:tcBorders>
              <w:top w:val="single" w:sz="5" w:space="0" w:color="000000"/>
              <w:left w:val="single" w:sz="5" w:space="0" w:color="000000"/>
              <w:bottom w:val="single" w:sz="5" w:space="0" w:color="000000"/>
              <w:right w:val="single" w:sz="5" w:space="0" w:color="000000"/>
            </w:tcBorders>
          </w:tcPr>
          <w:p w14:paraId="1AD44070" w14:textId="004AB1B3" w:rsidR="00327A85" w:rsidRPr="00327A85" w:rsidRDefault="00327A85" w:rsidP="00327A85">
            <w:pPr>
              <w:spacing w:line="226" w:lineRule="exact"/>
              <w:ind w:left="102"/>
              <w:rPr>
                <w:ins w:id="1036" w:author="Björn Genfors" w:date="2014-03-28T14:31:00Z"/>
                <w:spacing w:val="-1"/>
                <w:szCs w:val="20"/>
                <w:lang w:val="sv-SE"/>
                <w:rPrChange w:id="1037" w:author="Björn Genfors" w:date="2014-03-28T14:31:00Z">
                  <w:rPr>
                    <w:ins w:id="1038" w:author="Björn Genfors" w:date="2014-03-28T14:31:00Z"/>
                    <w:spacing w:val="-1"/>
                    <w:szCs w:val="20"/>
                  </w:rPr>
                </w:rPrChange>
              </w:rPr>
            </w:pPr>
            <w:ins w:id="1039" w:author="Björn Genfors" w:date="2014-03-28T14:31:00Z">
              <w:r w:rsidRPr="007B193A">
                <w:rPr>
                  <w:sz w:val="20"/>
                  <w:szCs w:val="20"/>
                  <w:lang w:val="sv-SE"/>
                </w:rPr>
                <w:t>Innehåller information om begäran gick bra eller ej.</w:t>
              </w:r>
            </w:ins>
          </w:p>
        </w:tc>
        <w:tc>
          <w:tcPr>
            <w:tcW w:w="1276" w:type="dxa"/>
            <w:tcBorders>
              <w:top w:val="single" w:sz="5" w:space="0" w:color="000000"/>
              <w:left w:val="single" w:sz="5" w:space="0" w:color="000000"/>
              <w:bottom w:val="single" w:sz="5" w:space="0" w:color="000000"/>
              <w:right w:val="single" w:sz="5" w:space="0" w:color="000000"/>
            </w:tcBorders>
          </w:tcPr>
          <w:p w14:paraId="5BB8C90D" w14:textId="4C8FD78C" w:rsidR="00327A85" w:rsidRPr="006B6063" w:rsidRDefault="00327A85" w:rsidP="00327A85">
            <w:pPr>
              <w:spacing w:line="226" w:lineRule="exact"/>
              <w:ind w:left="102"/>
              <w:jc w:val="center"/>
              <w:rPr>
                <w:ins w:id="1040" w:author="Björn Genfors" w:date="2014-03-28T14:31:00Z"/>
                <w:spacing w:val="-1"/>
                <w:szCs w:val="20"/>
              </w:rPr>
            </w:pPr>
            <w:ins w:id="1041" w:author="Björn Genfors" w:date="2014-03-28T14:31:00Z">
              <w:r w:rsidRPr="007B193A">
                <w:rPr>
                  <w:sz w:val="20"/>
                  <w:szCs w:val="20"/>
                </w:rPr>
                <w:t>1..1</w:t>
              </w:r>
            </w:ins>
          </w:p>
        </w:tc>
      </w:tr>
      <w:tr w:rsidR="00327A85" w:rsidRPr="006B6063" w14:paraId="2582A2EA" w14:textId="77777777" w:rsidTr="00265DFD">
        <w:trPr>
          <w:trHeight w:hRule="exact" w:val="559"/>
          <w:tblHeader/>
          <w:ins w:id="1042"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0970710C" w14:textId="454D068E" w:rsidR="00327A85" w:rsidRPr="006B6063" w:rsidRDefault="00327A85" w:rsidP="00327A85">
            <w:pPr>
              <w:spacing w:line="229" w:lineRule="exact"/>
              <w:ind w:left="102"/>
              <w:rPr>
                <w:ins w:id="1043" w:author="Björn Genfors" w:date="2014-03-28T14:31:00Z"/>
                <w:szCs w:val="20"/>
              </w:rPr>
            </w:pPr>
            <w:ins w:id="1044" w:author="Björn Genfors" w:date="2014-03-28T14:31:00Z">
              <w:r w:rsidRPr="007B193A">
                <w:rPr>
                  <w:rFonts w:cs="Arial"/>
                  <w:sz w:val="20"/>
                  <w:szCs w:val="20"/>
                </w:rPr>
                <w:t>../resultCode</w:t>
              </w:r>
            </w:ins>
          </w:p>
        </w:tc>
        <w:tc>
          <w:tcPr>
            <w:tcW w:w="1559" w:type="dxa"/>
            <w:tcBorders>
              <w:top w:val="single" w:sz="5" w:space="0" w:color="000000"/>
              <w:left w:val="single" w:sz="5" w:space="0" w:color="000000"/>
              <w:bottom w:val="single" w:sz="5" w:space="0" w:color="000000"/>
              <w:right w:val="single" w:sz="5" w:space="0" w:color="000000"/>
            </w:tcBorders>
          </w:tcPr>
          <w:p w14:paraId="39AD9B4C" w14:textId="37013EA4" w:rsidR="00327A85" w:rsidRPr="006B6063" w:rsidRDefault="00327A85" w:rsidP="00327A85">
            <w:pPr>
              <w:spacing w:line="226" w:lineRule="exact"/>
              <w:ind w:left="102"/>
              <w:rPr>
                <w:ins w:id="1045" w:author="Björn Genfors" w:date="2014-03-28T14:31:00Z"/>
                <w:szCs w:val="20"/>
              </w:rPr>
            </w:pPr>
            <w:ins w:id="1046" w:author="Björn Genfors" w:date="2014-03-28T14:31:00Z">
              <w:r w:rsidRPr="007B193A">
                <w:rPr>
                  <w:spacing w:val="-1"/>
                  <w:sz w:val="20"/>
                  <w:szCs w:val="20"/>
                </w:rPr>
                <w:t>ResultCodeEnum</w:t>
              </w:r>
            </w:ins>
          </w:p>
        </w:tc>
        <w:tc>
          <w:tcPr>
            <w:tcW w:w="3969" w:type="dxa"/>
            <w:tcBorders>
              <w:top w:val="single" w:sz="5" w:space="0" w:color="000000"/>
              <w:left w:val="single" w:sz="5" w:space="0" w:color="000000"/>
              <w:bottom w:val="single" w:sz="5" w:space="0" w:color="000000"/>
              <w:right w:val="single" w:sz="5" w:space="0" w:color="000000"/>
            </w:tcBorders>
          </w:tcPr>
          <w:p w14:paraId="542B8674" w14:textId="45CCF73D" w:rsidR="00327A85" w:rsidRPr="00327A85" w:rsidRDefault="00327A85" w:rsidP="00327A85">
            <w:pPr>
              <w:spacing w:line="226" w:lineRule="exact"/>
              <w:ind w:left="102"/>
              <w:rPr>
                <w:ins w:id="1047" w:author="Björn Genfors" w:date="2014-03-28T14:31:00Z"/>
                <w:spacing w:val="-1"/>
                <w:szCs w:val="20"/>
                <w:lang w:val="sv-SE"/>
                <w:rPrChange w:id="1048" w:author="Björn Genfors" w:date="2014-03-28T14:31:00Z">
                  <w:rPr>
                    <w:ins w:id="1049" w:author="Björn Genfors" w:date="2014-03-28T14:31:00Z"/>
                    <w:spacing w:val="-1"/>
                    <w:szCs w:val="20"/>
                  </w:rPr>
                </w:rPrChange>
              </w:rPr>
            </w:pPr>
            <w:ins w:id="1050" w:author="Björn Genfors" w:date="2014-03-28T14:31:00Z">
              <w:r w:rsidRPr="007B193A">
                <w:rPr>
                  <w:sz w:val="20"/>
                  <w:szCs w:val="20"/>
                  <w:lang w:val="sv-SE"/>
                </w:rPr>
                <w:t>Kan endast vara OK, INFO eller ERROR</w:t>
              </w:r>
            </w:ins>
          </w:p>
        </w:tc>
        <w:tc>
          <w:tcPr>
            <w:tcW w:w="1276" w:type="dxa"/>
            <w:tcBorders>
              <w:top w:val="single" w:sz="5" w:space="0" w:color="000000"/>
              <w:left w:val="single" w:sz="5" w:space="0" w:color="000000"/>
              <w:bottom w:val="single" w:sz="5" w:space="0" w:color="000000"/>
              <w:right w:val="single" w:sz="5" w:space="0" w:color="000000"/>
            </w:tcBorders>
          </w:tcPr>
          <w:p w14:paraId="24D1F3CC" w14:textId="6335BAF2" w:rsidR="00327A85" w:rsidRPr="006B6063" w:rsidRDefault="00327A85" w:rsidP="00327A85">
            <w:pPr>
              <w:spacing w:line="226" w:lineRule="exact"/>
              <w:ind w:left="102"/>
              <w:jc w:val="center"/>
              <w:rPr>
                <w:ins w:id="1051" w:author="Björn Genfors" w:date="2014-03-28T14:31:00Z"/>
                <w:spacing w:val="-1"/>
                <w:szCs w:val="20"/>
              </w:rPr>
            </w:pPr>
            <w:ins w:id="1052" w:author="Björn Genfors" w:date="2014-03-28T14:31:00Z">
              <w:r w:rsidRPr="007B193A">
                <w:rPr>
                  <w:sz w:val="20"/>
                  <w:szCs w:val="20"/>
                </w:rPr>
                <w:t>1..1</w:t>
              </w:r>
            </w:ins>
          </w:p>
        </w:tc>
      </w:tr>
      <w:tr w:rsidR="00327A85" w:rsidRPr="006B6063" w14:paraId="617425FD" w14:textId="77777777" w:rsidTr="00265DFD">
        <w:trPr>
          <w:trHeight w:hRule="exact" w:val="559"/>
          <w:tblHeader/>
          <w:ins w:id="1053"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1FB0C1A1" w14:textId="1F51C350" w:rsidR="00327A85" w:rsidRPr="006B6063" w:rsidRDefault="00327A85" w:rsidP="00327A85">
            <w:pPr>
              <w:spacing w:line="229" w:lineRule="exact"/>
              <w:ind w:left="102"/>
              <w:rPr>
                <w:ins w:id="1054" w:author="Björn Genfors" w:date="2014-03-28T14:31:00Z"/>
                <w:szCs w:val="20"/>
              </w:rPr>
            </w:pPr>
            <w:ins w:id="1055" w:author="Björn Genfors" w:date="2014-03-28T14:31:00Z">
              <w:r w:rsidRPr="007B193A">
                <w:rPr>
                  <w:rFonts w:cs="Arial"/>
                  <w:sz w:val="20"/>
                  <w:szCs w:val="20"/>
                </w:rPr>
                <w:t>../errorCode</w:t>
              </w:r>
            </w:ins>
          </w:p>
        </w:tc>
        <w:tc>
          <w:tcPr>
            <w:tcW w:w="1559" w:type="dxa"/>
            <w:tcBorders>
              <w:top w:val="single" w:sz="5" w:space="0" w:color="000000"/>
              <w:left w:val="single" w:sz="5" w:space="0" w:color="000000"/>
              <w:bottom w:val="single" w:sz="5" w:space="0" w:color="000000"/>
              <w:right w:val="single" w:sz="5" w:space="0" w:color="000000"/>
            </w:tcBorders>
          </w:tcPr>
          <w:p w14:paraId="5B00F010" w14:textId="1EBE8F09" w:rsidR="00327A85" w:rsidRPr="006B6063" w:rsidRDefault="00327A85" w:rsidP="00327A85">
            <w:pPr>
              <w:spacing w:line="226" w:lineRule="exact"/>
              <w:ind w:left="102"/>
              <w:rPr>
                <w:ins w:id="1056" w:author="Björn Genfors" w:date="2014-03-28T14:31:00Z"/>
                <w:szCs w:val="20"/>
              </w:rPr>
            </w:pPr>
            <w:ins w:id="1057" w:author="Björn Genfors" w:date="2014-03-28T14:31:00Z">
              <w:r w:rsidRPr="007B193A">
                <w:rPr>
                  <w:spacing w:val="-1"/>
                  <w:sz w:val="20"/>
                  <w:szCs w:val="20"/>
                </w:rPr>
                <w:t>ErrorCodeEnum</w:t>
              </w:r>
            </w:ins>
          </w:p>
        </w:tc>
        <w:tc>
          <w:tcPr>
            <w:tcW w:w="3969" w:type="dxa"/>
            <w:tcBorders>
              <w:top w:val="single" w:sz="5" w:space="0" w:color="000000"/>
              <w:left w:val="single" w:sz="5" w:space="0" w:color="000000"/>
              <w:bottom w:val="single" w:sz="5" w:space="0" w:color="000000"/>
              <w:right w:val="single" w:sz="5" w:space="0" w:color="000000"/>
            </w:tcBorders>
          </w:tcPr>
          <w:p w14:paraId="4E0686F4" w14:textId="0F81FDE0" w:rsidR="00327A85" w:rsidRPr="00327A85" w:rsidRDefault="00327A85" w:rsidP="00327A85">
            <w:pPr>
              <w:spacing w:line="226" w:lineRule="exact"/>
              <w:ind w:left="102"/>
              <w:rPr>
                <w:ins w:id="1058" w:author="Björn Genfors" w:date="2014-03-28T14:31:00Z"/>
                <w:spacing w:val="-1"/>
                <w:szCs w:val="20"/>
                <w:lang w:val="sv-SE"/>
                <w:rPrChange w:id="1059" w:author="Björn Genfors" w:date="2014-03-28T14:31:00Z">
                  <w:rPr>
                    <w:ins w:id="1060" w:author="Björn Genfors" w:date="2014-03-28T14:31:00Z"/>
                    <w:spacing w:val="-1"/>
                    <w:szCs w:val="20"/>
                  </w:rPr>
                </w:rPrChange>
              </w:rPr>
            </w:pPr>
            <w:ins w:id="1061" w:author="Björn Genfors" w:date="2014-03-28T14:31:00Z">
              <w:r w:rsidRPr="007B193A">
                <w:rPr>
                  <w:sz w:val="20"/>
                  <w:szCs w:val="20"/>
                  <w:lang w:val="sv-SE"/>
                </w:rPr>
                <w:t xml:space="preserve">Sätts endast om resultCode är ERROR, se kapitel </w:t>
              </w:r>
              <w:r w:rsidRPr="007B193A">
                <w:rPr>
                  <w:sz w:val="20"/>
                  <w:szCs w:val="20"/>
                </w:rPr>
                <w:fldChar w:fldCharType="begin"/>
              </w:r>
              <w:r w:rsidRPr="007B193A">
                <w:rPr>
                  <w:sz w:val="20"/>
                  <w:szCs w:val="20"/>
                  <w:lang w:val="sv-SE"/>
                </w:rPr>
                <w:instrText xml:space="preserve"> REF _Ref383780140 \r \h </w:instrText>
              </w:r>
              <w:r w:rsidRPr="007B193A">
                <w:rPr>
                  <w:sz w:val="20"/>
                  <w:szCs w:val="20"/>
                </w:rPr>
              </w:r>
              <w:r w:rsidRPr="007B193A">
                <w:rPr>
                  <w:sz w:val="20"/>
                  <w:szCs w:val="20"/>
                  <w:lang w:val="sv-SE"/>
                </w:rPr>
                <w:instrText xml:space="preserve"> \* MERGEFORMAT </w:instrText>
              </w:r>
              <w:r w:rsidRPr="007B193A">
                <w:rPr>
                  <w:sz w:val="20"/>
                  <w:szCs w:val="20"/>
                </w:rPr>
                <w:fldChar w:fldCharType="separate"/>
              </w:r>
              <w:r w:rsidRPr="007B193A">
                <w:rPr>
                  <w:sz w:val="20"/>
                  <w:szCs w:val="20"/>
                  <w:lang w:val="sv-SE"/>
                </w:rPr>
                <w:t>4.3</w:t>
              </w:r>
              <w:r w:rsidRPr="007B193A">
                <w:rPr>
                  <w:sz w:val="20"/>
                  <w:szCs w:val="20"/>
                </w:rPr>
                <w:fldChar w:fldCharType="end"/>
              </w:r>
              <w:r w:rsidRPr="007B193A">
                <w:rPr>
                  <w:sz w:val="20"/>
                  <w:szCs w:val="20"/>
                  <w:lang w:val="sv-SE"/>
                </w:rPr>
                <w:t xml:space="preserve"> för mer information.</w:t>
              </w:r>
            </w:ins>
          </w:p>
        </w:tc>
        <w:tc>
          <w:tcPr>
            <w:tcW w:w="1276" w:type="dxa"/>
            <w:tcBorders>
              <w:top w:val="single" w:sz="5" w:space="0" w:color="000000"/>
              <w:left w:val="single" w:sz="5" w:space="0" w:color="000000"/>
              <w:bottom w:val="single" w:sz="5" w:space="0" w:color="000000"/>
              <w:right w:val="single" w:sz="5" w:space="0" w:color="000000"/>
            </w:tcBorders>
          </w:tcPr>
          <w:p w14:paraId="6B74231E" w14:textId="08F5374C" w:rsidR="00327A85" w:rsidRPr="006B6063" w:rsidRDefault="00327A85" w:rsidP="00327A85">
            <w:pPr>
              <w:spacing w:line="226" w:lineRule="exact"/>
              <w:ind w:left="102"/>
              <w:jc w:val="center"/>
              <w:rPr>
                <w:ins w:id="1062" w:author="Björn Genfors" w:date="2014-03-28T14:31:00Z"/>
                <w:spacing w:val="-1"/>
                <w:szCs w:val="20"/>
              </w:rPr>
            </w:pPr>
            <w:ins w:id="1063" w:author="Björn Genfors" w:date="2014-03-28T14:31:00Z">
              <w:r w:rsidRPr="007B193A">
                <w:rPr>
                  <w:sz w:val="20"/>
                  <w:szCs w:val="20"/>
                </w:rPr>
                <w:t>0..1</w:t>
              </w:r>
            </w:ins>
          </w:p>
        </w:tc>
      </w:tr>
      <w:tr w:rsidR="00327A85" w:rsidRPr="006B6063" w14:paraId="7F76F230" w14:textId="77777777" w:rsidTr="00265DFD">
        <w:trPr>
          <w:trHeight w:hRule="exact" w:val="559"/>
          <w:tblHeader/>
          <w:ins w:id="1064"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3FE250EC" w14:textId="42570593" w:rsidR="00327A85" w:rsidRPr="006B6063" w:rsidRDefault="00327A85" w:rsidP="00327A85">
            <w:pPr>
              <w:spacing w:line="229" w:lineRule="exact"/>
              <w:ind w:left="102"/>
              <w:rPr>
                <w:ins w:id="1065" w:author="Björn Genfors" w:date="2014-03-28T14:31:00Z"/>
                <w:szCs w:val="20"/>
              </w:rPr>
            </w:pPr>
            <w:ins w:id="1066" w:author="Björn Genfors" w:date="2014-03-28T14:31:00Z">
              <w:r w:rsidRPr="007B193A">
                <w:rPr>
                  <w:rFonts w:cs="Arial"/>
                  <w:sz w:val="20"/>
                  <w:szCs w:val="20"/>
                </w:rPr>
                <w:t>../subcode</w:t>
              </w:r>
            </w:ins>
          </w:p>
        </w:tc>
        <w:tc>
          <w:tcPr>
            <w:tcW w:w="1559" w:type="dxa"/>
            <w:tcBorders>
              <w:top w:val="single" w:sz="5" w:space="0" w:color="000000"/>
              <w:left w:val="single" w:sz="5" w:space="0" w:color="000000"/>
              <w:bottom w:val="single" w:sz="5" w:space="0" w:color="000000"/>
              <w:right w:val="single" w:sz="5" w:space="0" w:color="000000"/>
            </w:tcBorders>
          </w:tcPr>
          <w:p w14:paraId="68474ACB" w14:textId="1F7D9D44" w:rsidR="00327A85" w:rsidRPr="006B6063" w:rsidRDefault="00327A85" w:rsidP="00327A85">
            <w:pPr>
              <w:spacing w:line="226" w:lineRule="exact"/>
              <w:ind w:left="102"/>
              <w:rPr>
                <w:ins w:id="1067" w:author="Björn Genfors" w:date="2014-03-28T14:31:00Z"/>
                <w:szCs w:val="20"/>
              </w:rPr>
            </w:pPr>
            <w:ins w:id="1068" w:author="Björn Genfors" w:date="2014-03-28T14:31:00Z">
              <w:r w:rsidRPr="007B193A">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
          <w:p w14:paraId="120D3E84" w14:textId="3106EA68" w:rsidR="00327A85" w:rsidRPr="006B6063" w:rsidRDefault="00327A85" w:rsidP="00327A85">
            <w:pPr>
              <w:spacing w:line="226" w:lineRule="exact"/>
              <w:ind w:left="102"/>
              <w:rPr>
                <w:ins w:id="1069" w:author="Björn Genfors" w:date="2014-03-28T14:31:00Z"/>
                <w:spacing w:val="-1"/>
                <w:szCs w:val="20"/>
              </w:rPr>
            </w:pPr>
            <w:ins w:id="1070" w:author="Björn Genfors" w:date="2014-03-28T14:31:00Z">
              <w:r w:rsidRPr="007B193A">
                <w:rPr>
                  <w:sz w:val="20"/>
                  <w:szCs w:val="20"/>
                </w:rPr>
                <w:t>Inga subkoder är specificerade.</w:t>
              </w:r>
            </w:ins>
          </w:p>
        </w:tc>
        <w:tc>
          <w:tcPr>
            <w:tcW w:w="1276" w:type="dxa"/>
            <w:tcBorders>
              <w:top w:val="single" w:sz="5" w:space="0" w:color="000000"/>
              <w:left w:val="single" w:sz="5" w:space="0" w:color="000000"/>
              <w:bottom w:val="single" w:sz="5" w:space="0" w:color="000000"/>
              <w:right w:val="single" w:sz="5" w:space="0" w:color="000000"/>
            </w:tcBorders>
          </w:tcPr>
          <w:p w14:paraId="21240F98" w14:textId="715B742A" w:rsidR="00327A85" w:rsidRPr="006B6063" w:rsidRDefault="00327A85" w:rsidP="00327A85">
            <w:pPr>
              <w:spacing w:line="226" w:lineRule="exact"/>
              <w:ind w:left="102"/>
              <w:jc w:val="center"/>
              <w:rPr>
                <w:ins w:id="1071" w:author="Björn Genfors" w:date="2014-03-28T14:31:00Z"/>
                <w:spacing w:val="-1"/>
                <w:szCs w:val="20"/>
              </w:rPr>
            </w:pPr>
            <w:ins w:id="1072" w:author="Björn Genfors" w:date="2014-03-28T14:31:00Z">
              <w:r w:rsidRPr="007B193A">
                <w:rPr>
                  <w:sz w:val="20"/>
                  <w:szCs w:val="20"/>
                </w:rPr>
                <w:t>0..1</w:t>
              </w:r>
            </w:ins>
          </w:p>
        </w:tc>
      </w:tr>
      <w:tr w:rsidR="00327A85" w:rsidRPr="006B6063" w14:paraId="74910995" w14:textId="77777777" w:rsidTr="00265DFD">
        <w:trPr>
          <w:trHeight w:hRule="exact" w:val="559"/>
          <w:tblHeader/>
          <w:ins w:id="1073"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11360F94" w14:textId="5C846E09" w:rsidR="00327A85" w:rsidRPr="006B6063" w:rsidRDefault="00327A85" w:rsidP="00327A85">
            <w:pPr>
              <w:spacing w:line="229" w:lineRule="exact"/>
              <w:ind w:left="102"/>
              <w:rPr>
                <w:ins w:id="1074" w:author="Björn Genfors" w:date="2014-03-28T14:31:00Z"/>
                <w:szCs w:val="20"/>
              </w:rPr>
            </w:pPr>
            <w:ins w:id="1075" w:author="Björn Genfors" w:date="2014-03-28T14:31:00Z">
              <w:r w:rsidRPr="007B193A">
                <w:rPr>
                  <w:rFonts w:cs="Arial"/>
                  <w:sz w:val="20"/>
                  <w:szCs w:val="20"/>
                </w:rPr>
                <w:t>../logId</w:t>
              </w:r>
            </w:ins>
          </w:p>
        </w:tc>
        <w:tc>
          <w:tcPr>
            <w:tcW w:w="1559" w:type="dxa"/>
            <w:tcBorders>
              <w:top w:val="single" w:sz="5" w:space="0" w:color="000000"/>
              <w:left w:val="single" w:sz="5" w:space="0" w:color="000000"/>
              <w:bottom w:val="single" w:sz="5" w:space="0" w:color="000000"/>
              <w:right w:val="single" w:sz="5" w:space="0" w:color="000000"/>
            </w:tcBorders>
          </w:tcPr>
          <w:p w14:paraId="62006938" w14:textId="5F7E35FF" w:rsidR="00327A85" w:rsidRPr="006B6063" w:rsidRDefault="00327A85" w:rsidP="00327A85">
            <w:pPr>
              <w:spacing w:line="226" w:lineRule="exact"/>
              <w:ind w:left="102"/>
              <w:rPr>
                <w:ins w:id="1076" w:author="Björn Genfors" w:date="2014-03-28T14:31:00Z"/>
                <w:szCs w:val="20"/>
              </w:rPr>
            </w:pPr>
            <w:ins w:id="1077" w:author="Björn Genfors" w:date="2014-03-28T14:31:00Z">
              <w:r w:rsidRPr="007B193A">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
          <w:p w14:paraId="44D17BFC" w14:textId="07EA529A" w:rsidR="00327A85" w:rsidRPr="00327A85" w:rsidRDefault="00327A85" w:rsidP="00327A85">
            <w:pPr>
              <w:spacing w:line="226" w:lineRule="exact"/>
              <w:ind w:left="102"/>
              <w:rPr>
                <w:ins w:id="1078" w:author="Björn Genfors" w:date="2014-03-28T14:31:00Z"/>
                <w:spacing w:val="-1"/>
                <w:szCs w:val="20"/>
                <w:lang w:val="sv-SE"/>
                <w:rPrChange w:id="1079" w:author="Björn Genfors" w:date="2014-03-28T14:31:00Z">
                  <w:rPr>
                    <w:ins w:id="1080" w:author="Björn Genfors" w:date="2014-03-28T14:31:00Z"/>
                    <w:spacing w:val="-1"/>
                    <w:szCs w:val="20"/>
                  </w:rPr>
                </w:rPrChange>
              </w:rPr>
            </w:pPr>
            <w:ins w:id="1081" w:author="Björn Genfors" w:date="2014-03-28T14:31:00Z">
              <w:r w:rsidRPr="007B193A">
                <w:rPr>
                  <w:sz w:val="20"/>
                  <w:szCs w:val="20"/>
                  <w:lang w:val="sv-SE"/>
                </w:rPr>
                <w:t>En UUID som kan användas vid felanmälan för att användas vid felsökning av producent.</w:t>
              </w:r>
            </w:ins>
          </w:p>
        </w:tc>
        <w:tc>
          <w:tcPr>
            <w:tcW w:w="1276" w:type="dxa"/>
            <w:tcBorders>
              <w:top w:val="single" w:sz="5" w:space="0" w:color="000000"/>
              <w:left w:val="single" w:sz="5" w:space="0" w:color="000000"/>
              <w:bottom w:val="single" w:sz="5" w:space="0" w:color="000000"/>
              <w:right w:val="single" w:sz="5" w:space="0" w:color="000000"/>
            </w:tcBorders>
          </w:tcPr>
          <w:p w14:paraId="338E48F1" w14:textId="436FA50D" w:rsidR="00327A85" w:rsidRPr="006B6063" w:rsidRDefault="00327A85" w:rsidP="00327A85">
            <w:pPr>
              <w:spacing w:line="226" w:lineRule="exact"/>
              <w:ind w:left="102"/>
              <w:jc w:val="center"/>
              <w:rPr>
                <w:ins w:id="1082" w:author="Björn Genfors" w:date="2014-03-28T14:31:00Z"/>
                <w:spacing w:val="-1"/>
                <w:szCs w:val="20"/>
              </w:rPr>
            </w:pPr>
            <w:ins w:id="1083" w:author="Björn Genfors" w:date="2014-03-28T14:31:00Z">
              <w:r w:rsidRPr="007B193A">
                <w:rPr>
                  <w:sz w:val="20"/>
                  <w:szCs w:val="20"/>
                </w:rPr>
                <w:t>1..1</w:t>
              </w:r>
            </w:ins>
          </w:p>
        </w:tc>
      </w:tr>
      <w:tr w:rsidR="00327A85" w:rsidRPr="006B6063" w14:paraId="3A1020E7" w14:textId="77777777" w:rsidTr="00265DFD">
        <w:trPr>
          <w:trHeight w:hRule="exact" w:val="559"/>
          <w:tblHeader/>
          <w:ins w:id="1084"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7B2996A1" w14:textId="2D1BCC06" w:rsidR="00327A85" w:rsidRPr="006B6063" w:rsidRDefault="00327A85" w:rsidP="00327A85">
            <w:pPr>
              <w:spacing w:line="229" w:lineRule="exact"/>
              <w:ind w:left="102"/>
              <w:rPr>
                <w:ins w:id="1085" w:author="Björn Genfors" w:date="2014-03-28T14:31:00Z"/>
                <w:szCs w:val="20"/>
              </w:rPr>
            </w:pPr>
            <w:ins w:id="1086" w:author="Björn Genfors" w:date="2014-03-28T14:31:00Z">
              <w:r w:rsidRPr="007B193A">
                <w:rPr>
                  <w:rFonts w:cs="Arial"/>
                  <w:sz w:val="20"/>
                  <w:szCs w:val="20"/>
                </w:rPr>
                <w:t>../message</w:t>
              </w:r>
            </w:ins>
          </w:p>
        </w:tc>
        <w:tc>
          <w:tcPr>
            <w:tcW w:w="1559" w:type="dxa"/>
            <w:tcBorders>
              <w:top w:val="single" w:sz="5" w:space="0" w:color="000000"/>
              <w:left w:val="single" w:sz="5" w:space="0" w:color="000000"/>
              <w:bottom w:val="single" w:sz="5" w:space="0" w:color="000000"/>
              <w:right w:val="single" w:sz="5" w:space="0" w:color="000000"/>
            </w:tcBorders>
          </w:tcPr>
          <w:p w14:paraId="0584A849" w14:textId="1E6ED607" w:rsidR="00327A85" w:rsidRPr="006B6063" w:rsidRDefault="00327A85" w:rsidP="00327A85">
            <w:pPr>
              <w:spacing w:line="226" w:lineRule="exact"/>
              <w:ind w:left="102"/>
              <w:rPr>
                <w:ins w:id="1087" w:author="Björn Genfors" w:date="2014-03-28T14:31:00Z"/>
                <w:szCs w:val="20"/>
              </w:rPr>
            </w:pPr>
            <w:ins w:id="1088" w:author="Björn Genfors" w:date="2014-03-28T14:31:00Z">
              <w:r w:rsidRPr="007B193A">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
          <w:p w14:paraId="4D38AD7E" w14:textId="1D1587D6" w:rsidR="00327A85" w:rsidRPr="00327A85" w:rsidRDefault="00327A85" w:rsidP="00327A85">
            <w:pPr>
              <w:spacing w:line="226" w:lineRule="exact"/>
              <w:ind w:left="102"/>
              <w:rPr>
                <w:ins w:id="1089" w:author="Björn Genfors" w:date="2014-03-28T14:31:00Z"/>
                <w:spacing w:val="-1"/>
                <w:szCs w:val="20"/>
                <w:lang w:val="sv-SE"/>
                <w:rPrChange w:id="1090" w:author="Björn Genfors" w:date="2014-03-28T14:31:00Z">
                  <w:rPr>
                    <w:ins w:id="1091" w:author="Björn Genfors" w:date="2014-03-28T14:31:00Z"/>
                    <w:spacing w:val="-1"/>
                    <w:szCs w:val="20"/>
                  </w:rPr>
                </w:rPrChange>
              </w:rPr>
            </w:pPr>
            <w:ins w:id="1092" w:author="Björn Genfors" w:date="2014-03-28T14:31:00Z">
              <w:r w:rsidRPr="007B193A">
                <w:rPr>
                  <w:sz w:val="20"/>
                  <w:szCs w:val="20"/>
                  <w:lang w:val="sv-SE"/>
                </w:rPr>
                <w:t>En beskrivande text som kan visas för användaren.</w:t>
              </w:r>
            </w:ins>
          </w:p>
        </w:tc>
        <w:tc>
          <w:tcPr>
            <w:tcW w:w="1276" w:type="dxa"/>
            <w:tcBorders>
              <w:top w:val="single" w:sz="5" w:space="0" w:color="000000"/>
              <w:left w:val="single" w:sz="5" w:space="0" w:color="000000"/>
              <w:bottom w:val="single" w:sz="5" w:space="0" w:color="000000"/>
              <w:right w:val="single" w:sz="5" w:space="0" w:color="000000"/>
            </w:tcBorders>
          </w:tcPr>
          <w:p w14:paraId="1264A4BA" w14:textId="5E08E68C" w:rsidR="00327A85" w:rsidRPr="006B6063" w:rsidRDefault="00327A85" w:rsidP="00327A85">
            <w:pPr>
              <w:spacing w:line="226" w:lineRule="exact"/>
              <w:ind w:left="102"/>
              <w:jc w:val="center"/>
              <w:rPr>
                <w:ins w:id="1093" w:author="Björn Genfors" w:date="2014-03-28T14:31:00Z"/>
                <w:spacing w:val="-1"/>
                <w:szCs w:val="20"/>
              </w:rPr>
            </w:pPr>
            <w:ins w:id="1094" w:author="Björn Genfors" w:date="2014-03-28T14:31:00Z">
              <w:r w:rsidRPr="007B193A">
                <w:rPr>
                  <w:sz w:val="20"/>
                  <w:szCs w:val="20"/>
                </w:rPr>
                <w:t>0..1</w:t>
              </w:r>
            </w:ins>
          </w:p>
        </w:tc>
      </w:tr>
    </w:tbl>
    <w:p w14:paraId="65671A9A" w14:textId="77777777" w:rsidR="008A6494" w:rsidRPr="00CC412F" w:rsidRDefault="008A6494" w:rsidP="00D4194A"/>
    <w:p w14:paraId="2C4B7E5D" w14:textId="77777777" w:rsidR="00E13C32" w:rsidRPr="00CC412F" w:rsidRDefault="00E13C32" w:rsidP="00E13C32">
      <w:pPr>
        <w:pStyle w:val="Rubrik3"/>
      </w:pPr>
      <w:bookmarkStart w:id="1095" w:name="_Toc383102095"/>
      <w:r w:rsidRPr="00CC412F">
        <w:t>Övriga regler</w:t>
      </w:r>
      <w:bookmarkEnd w:id="1095"/>
    </w:p>
    <w:p w14:paraId="673B6D88" w14:textId="77777777" w:rsidR="00E13C32" w:rsidRPr="00CC412F" w:rsidRDefault="00E13C32" w:rsidP="00E13C32">
      <w:r w:rsidRPr="00CC412F">
        <w:t xml:space="preserve">Inga fältregler utöver de som är beskrivna ovan. </w:t>
      </w:r>
    </w:p>
    <w:p w14:paraId="6DE5D9A3" w14:textId="77777777" w:rsidR="00E13C32" w:rsidRPr="00CC412F" w:rsidRDefault="00E13C32" w:rsidP="00E13C32">
      <w:pPr>
        <w:rPr>
          <w:color w:val="4F81BD" w:themeColor="accent1"/>
        </w:rPr>
      </w:pPr>
    </w:p>
    <w:p w14:paraId="25DB3D40" w14:textId="77777777" w:rsidR="00E13C32" w:rsidRPr="00CC412F" w:rsidRDefault="00E13C32" w:rsidP="00E13C32">
      <w:pPr>
        <w:pStyle w:val="Rubrik4"/>
      </w:pPr>
      <w:r w:rsidRPr="00CC412F">
        <w:t>Icke funktionella krav</w:t>
      </w:r>
    </w:p>
    <w:p w14:paraId="66C97D9D" w14:textId="77777777" w:rsidR="00E13C32" w:rsidRPr="00CC412F" w:rsidRDefault="00E13C32" w:rsidP="00E13C32">
      <w:r w:rsidRPr="00CC412F">
        <w:t>Inga övriga icke funktionella krav.</w:t>
      </w:r>
    </w:p>
    <w:p w14:paraId="5AE4E72B" w14:textId="77777777" w:rsidR="00E13C32" w:rsidRPr="00CC412F" w:rsidRDefault="00E13C32" w:rsidP="00E13C32">
      <w:pPr>
        <w:pStyle w:val="Rubrik5"/>
      </w:pPr>
      <w:r w:rsidRPr="00CC412F">
        <w:t>SLA-krav</w:t>
      </w:r>
    </w:p>
    <w:p w14:paraId="1A85557C" w14:textId="77777777" w:rsidR="00E13C32" w:rsidRPr="00CC412F" w:rsidRDefault="00E13C32" w:rsidP="00E13C32">
      <w:r w:rsidRPr="00CC412F">
        <w:t>Inga avvikande SLA-krav.</w:t>
      </w:r>
      <w:r w:rsidRPr="00CC412F">
        <w:rPr>
          <w:rFonts w:eastAsia="Times New Roman"/>
          <w:bCs/>
          <w:sz w:val="30"/>
          <w:szCs w:val="28"/>
        </w:rPr>
        <w:t xml:space="preserve"> </w:t>
      </w:r>
    </w:p>
    <w:p w14:paraId="3F748254" w14:textId="77777777" w:rsidR="008A6494" w:rsidRPr="00CC412F" w:rsidRDefault="008A6494" w:rsidP="00D4194A"/>
    <w:p w14:paraId="5576BEDD" w14:textId="53920235" w:rsidR="00F7750B" w:rsidRPr="00CC412F" w:rsidRDefault="00F7750B">
      <w:pPr>
        <w:spacing w:line="240" w:lineRule="auto"/>
        <w:rPr>
          <w:rFonts w:eastAsia="Times New Roman"/>
          <w:bCs/>
          <w:sz w:val="24"/>
          <w:szCs w:val="26"/>
        </w:rPr>
      </w:pPr>
      <w:bookmarkStart w:id="1096" w:name="_Toc248640916"/>
    </w:p>
    <w:p w14:paraId="5D7C2C21" w14:textId="39C1913D" w:rsidR="006878CE" w:rsidRDefault="006878CE">
      <w:pPr>
        <w:spacing w:line="240" w:lineRule="auto"/>
        <w:rPr>
          <w:rFonts w:eastAsia="Times New Roman"/>
          <w:bCs/>
          <w:sz w:val="24"/>
          <w:szCs w:val="26"/>
        </w:rPr>
      </w:pPr>
      <w:bookmarkStart w:id="1097" w:name="_Toc383102096"/>
    </w:p>
    <w:p w14:paraId="62C3FDC9" w14:textId="77777777" w:rsidR="00DE71B1" w:rsidRDefault="00DE71B1">
      <w:pPr>
        <w:spacing w:line="240" w:lineRule="auto"/>
        <w:rPr>
          <w:ins w:id="1098" w:author="Björn Genfors" w:date="2014-03-28T14:33:00Z"/>
          <w:rFonts w:eastAsia="Times New Roman"/>
          <w:bCs/>
          <w:sz w:val="24"/>
          <w:szCs w:val="26"/>
        </w:rPr>
      </w:pPr>
      <w:ins w:id="1099" w:author="Björn Genfors" w:date="2014-03-28T14:33:00Z">
        <w:r>
          <w:br w:type="page"/>
        </w:r>
      </w:ins>
    </w:p>
    <w:p w14:paraId="000EB474" w14:textId="7C299848" w:rsidR="00D4194A" w:rsidRPr="00CC412F" w:rsidRDefault="00424B6F" w:rsidP="00D4194A">
      <w:pPr>
        <w:pStyle w:val="Rubrik2"/>
      </w:pPr>
      <w:r w:rsidRPr="00CC412F">
        <w:lastRenderedPageBreak/>
        <w:t>GetLaboratoryOrderOutcome</w:t>
      </w:r>
      <w:bookmarkEnd w:id="1096"/>
      <w:bookmarkEnd w:id="1097"/>
    </w:p>
    <w:p w14:paraId="4F2D78F1" w14:textId="77777777" w:rsidR="00D4194A" w:rsidRPr="00CC412F" w:rsidRDefault="00D4194A" w:rsidP="00D4194A">
      <w:pPr>
        <w:spacing w:line="239" w:lineRule="auto"/>
        <w:ind w:right="145"/>
        <w:rPr>
          <w:spacing w:val="-1"/>
        </w:rPr>
      </w:pPr>
    </w:p>
    <w:p w14:paraId="6D86C3B4" w14:textId="77777777" w:rsidR="00424B6F" w:rsidRPr="00CC412F" w:rsidRDefault="00424B6F" w:rsidP="00424B6F">
      <w:pPr>
        <w:spacing w:line="239" w:lineRule="auto"/>
        <w:ind w:right="145"/>
        <w:rPr>
          <w:spacing w:val="-1"/>
        </w:rPr>
      </w:pPr>
      <w:r w:rsidRPr="00CC412F">
        <w:rPr>
          <w:spacing w:val="-1"/>
        </w:rPr>
        <w:t>GetLaboratoryOrderOutcome returnerar patienters kemilaboratoriesvar. Notera att denna version av GetLaboratoryOrderOutcome endast returnerar kemilaboratoriesvar, och inte svar från exempelvis mikrobiologi.</w:t>
      </w:r>
    </w:p>
    <w:p w14:paraId="660EC43B" w14:textId="77777777" w:rsidR="00424B6F" w:rsidRPr="00CC412F" w:rsidRDefault="00424B6F" w:rsidP="00424B6F">
      <w:pPr>
        <w:spacing w:line="239" w:lineRule="auto"/>
        <w:ind w:left="867" w:right="145"/>
        <w:rPr>
          <w:spacing w:val="-1"/>
        </w:rPr>
      </w:pPr>
    </w:p>
    <w:p w14:paraId="70F1A46C" w14:textId="1EA1454F" w:rsidR="00424B6F" w:rsidRDefault="00424B6F" w:rsidP="00A86FCE">
      <w:pPr>
        <w:spacing w:line="239" w:lineRule="auto"/>
        <w:ind w:right="145"/>
        <w:rPr>
          <w:ins w:id="1100" w:author="Björn Genfors" w:date="2014-03-28T14:46:00Z"/>
          <w:spacing w:val="-1"/>
        </w:rPr>
      </w:pPr>
      <w:r w:rsidRPr="00CC412F">
        <w:rPr>
          <w:spacing w:val="-1"/>
        </w:rPr>
        <w:t>GetLaboratoryOrderOutcome returnerar laboratoriesvar lagrade i beställande enhets journal, och skall ej implementeras för att returnera laboratoriesvar från laboratoriets journal.</w:t>
      </w:r>
    </w:p>
    <w:p w14:paraId="6096C68D" w14:textId="77777777" w:rsidR="0046387E" w:rsidRDefault="0046387E" w:rsidP="00A86FCE">
      <w:pPr>
        <w:spacing w:line="239" w:lineRule="auto"/>
        <w:ind w:right="145"/>
        <w:rPr>
          <w:ins w:id="1101" w:author="Björn Genfors" w:date="2014-03-28T14:46:00Z"/>
          <w:spacing w:val="-1"/>
        </w:rPr>
      </w:pPr>
    </w:p>
    <w:p w14:paraId="627259E5" w14:textId="77777777" w:rsidR="0046387E" w:rsidRPr="00CC412F" w:rsidRDefault="0046387E" w:rsidP="0046387E">
      <w:pPr>
        <w:pStyle w:val="Rubrik3"/>
        <w:rPr>
          <w:ins w:id="1102" w:author="Björn Genfors" w:date="2014-03-28T14:46:00Z"/>
        </w:rPr>
      </w:pPr>
      <w:ins w:id="1103" w:author="Björn Genfors" w:date="2014-03-28T14:46:00Z">
        <w:r w:rsidRPr="00CC412F">
          <w:t>Gemensamma informationskomponenter</w:t>
        </w:r>
      </w:ins>
    </w:p>
    <w:p w14:paraId="134BEA90" w14:textId="1EE38CF8" w:rsidR="0046387E" w:rsidRPr="0046387E" w:rsidRDefault="0046387E" w:rsidP="0046387E">
      <w:pPr>
        <w:rPr>
          <w:rPrChange w:id="1104" w:author="Björn Genfors" w:date="2014-03-28T14:46:00Z">
            <w:rPr>
              <w:spacing w:val="-1"/>
            </w:rPr>
          </w:rPrChange>
        </w:rPr>
        <w:pPrChange w:id="1105" w:author="Björn Genfors" w:date="2014-03-28T14:46:00Z">
          <w:pPr>
            <w:spacing w:line="239" w:lineRule="auto"/>
            <w:ind w:right="145"/>
          </w:pPr>
        </w:pPrChange>
      </w:pPr>
      <w:ins w:id="1106" w:author="Björn Genfors" w:date="2014-03-28T14:46:00Z">
        <w:r w:rsidRPr="00CC412F">
          <w:t xml:space="preserve">De gemensamma informationskomponenter som används i detta kontrakt beskrivs i bilagan </w:t>
        </w:r>
        <w:r>
          <w:t>”Bilaga_Gemensamma_typer_4.pdf”</w:t>
        </w:r>
      </w:ins>
    </w:p>
    <w:p w14:paraId="20D0AC48" w14:textId="77777777" w:rsidR="00A86FCE" w:rsidRPr="00CC412F" w:rsidRDefault="00A86FCE" w:rsidP="00A86FCE">
      <w:pPr>
        <w:spacing w:line="239" w:lineRule="auto"/>
        <w:ind w:right="145"/>
        <w:rPr>
          <w:spacing w:val="-1"/>
        </w:rPr>
      </w:pPr>
    </w:p>
    <w:p w14:paraId="006E01E1" w14:textId="06AA2D93" w:rsidR="00A86FCE" w:rsidRPr="00CC412F" w:rsidRDefault="00A86FCE" w:rsidP="00A86FCE">
      <w:pPr>
        <w:pStyle w:val="Rubrik3"/>
      </w:pPr>
      <w:bookmarkStart w:id="1107" w:name="_Toc383102097"/>
      <w:r w:rsidRPr="00CC412F">
        <w:t>Version</w:t>
      </w:r>
      <w:bookmarkEnd w:id="1107"/>
    </w:p>
    <w:p w14:paraId="174ABF4D" w14:textId="0AB2E490" w:rsidR="00A86FCE" w:rsidRPr="00CC412F" w:rsidRDefault="006878CE" w:rsidP="00A86FCE">
      <w:pPr>
        <w:spacing w:line="239" w:lineRule="auto"/>
        <w:ind w:right="145"/>
        <w:rPr>
          <w:spacing w:val="-1"/>
        </w:rPr>
      </w:pPr>
      <w:r>
        <w:rPr>
          <w:spacing w:val="-1"/>
        </w:rPr>
        <w:t>2.1</w:t>
      </w:r>
    </w:p>
    <w:p w14:paraId="293F348D" w14:textId="77777777" w:rsidR="00A86FCE" w:rsidRPr="00CC412F" w:rsidRDefault="00A86FCE" w:rsidP="00A86FCE">
      <w:pPr>
        <w:spacing w:line="239" w:lineRule="auto"/>
        <w:ind w:right="145"/>
        <w:rPr>
          <w:spacing w:val="-1"/>
        </w:rPr>
      </w:pPr>
    </w:p>
    <w:p w14:paraId="52B3A4E7" w14:textId="77777777" w:rsidR="00DE71B1" w:rsidRPr="00CC412F" w:rsidRDefault="00DE71B1" w:rsidP="00DE71B1">
      <w:pPr>
        <w:pStyle w:val="Rubrik3"/>
      </w:pPr>
      <w:bookmarkStart w:id="1108" w:name="_Toc383102098"/>
      <w:moveToRangeStart w:id="1109" w:author="Björn Genfors" w:date="2014-03-28T14:34:00Z" w:name="move383780609"/>
      <w:moveTo w:id="1110" w:author="Björn Genfors" w:date="2014-03-28T14:34:00Z">
        <w:r w:rsidRPr="00CC412F">
          <w:t>Fältregler</w:t>
        </w:r>
      </w:moveTo>
    </w:p>
    <w:tbl>
      <w:tblPr>
        <w:tblStyle w:val="TableNormal3"/>
        <w:tblW w:w="9639" w:type="dxa"/>
        <w:tblLayout w:type="fixed"/>
        <w:tblLook w:val="01E0" w:firstRow="1" w:lastRow="1" w:firstColumn="1" w:lastColumn="1" w:noHBand="0" w:noVBand="0"/>
        <w:tblPrChange w:id="1111" w:author="Björn Genfors" w:date="2014-03-28T14:44:00Z">
          <w:tblPr>
            <w:tblStyle w:val="TableNormal3"/>
            <w:tblpPr w:leftFromText="180" w:rightFromText="180" w:vertAnchor="text" w:horzAnchor="margin" w:tblpY="1047"/>
            <w:tblW w:w="9639" w:type="dxa"/>
            <w:tblLayout w:type="fixed"/>
            <w:tblLook w:val="01E0" w:firstRow="1" w:lastRow="1" w:firstColumn="1" w:lastColumn="1" w:noHBand="0" w:noVBand="0"/>
          </w:tblPr>
        </w:tblPrChange>
      </w:tblPr>
      <w:tblGrid>
        <w:gridCol w:w="2916"/>
        <w:gridCol w:w="1559"/>
        <w:gridCol w:w="3969"/>
        <w:gridCol w:w="1195"/>
        <w:tblGridChange w:id="1112">
          <w:tblGrid>
            <w:gridCol w:w="2916"/>
            <w:gridCol w:w="1559"/>
            <w:gridCol w:w="3969"/>
            <w:gridCol w:w="1195"/>
          </w:tblGrid>
        </w:tblGridChange>
      </w:tblGrid>
      <w:tr w:rsidR="00DE71B1" w:rsidRPr="006B6063" w14:paraId="3FD11A9B" w14:textId="77777777" w:rsidTr="0046387E">
        <w:trPr>
          <w:trHeight w:hRule="exact" w:val="586"/>
          <w:tblHeader/>
          <w:ins w:id="1113" w:author="Björn Genfors" w:date="2014-03-28T14:34:00Z"/>
          <w:trPrChange w:id="1114" w:author="Björn Genfors" w:date="2014-03-28T14:44:00Z">
            <w:trPr>
              <w:trHeight w:hRule="exact" w:val="586"/>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1115" w:author="Björn Genfors" w:date="2014-03-28T14:44:00Z">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moveToRangeEnd w:id="1109"/>
          <w:p w14:paraId="372B7E3E" w14:textId="77777777" w:rsidR="00DE71B1" w:rsidRPr="006B6063" w:rsidRDefault="00DE71B1" w:rsidP="0046387E">
            <w:pPr>
              <w:widowControl/>
              <w:spacing w:line="226" w:lineRule="exact"/>
              <w:ind w:left="102"/>
              <w:rPr>
                <w:ins w:id="1116" w:author="Björn Genfors" w:date="2014-03-28T14:34:00Z"/>
                <w:rFonts w:cs="Times New Roman"/>
                <w:b/>
                <w:sz w:val="20"/>
                <w:szCs w:val="20"/>
                <w:lang w:val="sv-SE"/>
              </w:rPr>
            </w:pPr>
            <w:ins w:id="1117" w:author="Björn Genfors" w:date="2014-03-28T14:34:00Z">
              <w:r w:rsidRPr="006B6063">
                <w:rPr>
                  <w:b/>
                  <w:sz w:val="20"/>
                  <w:szCs w:val="20"/>
                </w:rPr>
                <w:t>Na</w:t>
              </w:r>
              <w:r w:rsidRPr="006B6063">
                <w:rPr>
                  <w:b/>
                  <w:spacing w:val="-3"/>
                  <w:sz w:val="20"/>
                  <w:szCs w:val="20"/>
                </w:rPr>
                <w:t>m</w:t>
              </w:r>
              <w:r w:rsidRPr="006B6063">
                <w:rPr>
                  <w:b/>
                  <w:sz w:val="20"/>
                  <w:szCs w:val="20"/>
                </w:rPr>
                <w:t>n</w:t>
              </w:r>
            </w:ins>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1118" w:author="Björn Genfors" w:date="2014-03-28T14:44:00Z">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1A96D336" w14:textId="77777777" w:rsidR="00DE71B1" w:rsidRPr="006B6063" w:rsidRDefault="00DE71B1" w:rsidP="0046387E">
            <w:pPr>
              <w:widowControl/>
              <w:spacing w:line="226" w:lineRule="exact"/>
              <w:ind w:left="102"/>
              <w:rPr>
                <w:ins w:id="1119" w:author="Björn Genfors" w:date="2014-03-28T14:34:00Z"/>
                <w:rFonts w:cs="Times New Roman"/>
                <w:b/>
                <w:sz w:val="20"/>
                <w:szCs w:val="20"/>
                <w:lang w:val="sv-SE"/>
              </w:rPr>
            </w:pPr>
            <w:ins w:id="1120" w:author="Björn Genfors" w:date="2014-03-28T14:34:00Z">
              <w:r w:rsidRPr="006B6063">
                <w:rPr>
                  <w:b/>
                  <w:sz w:val="20"/>
                  <w:szCs w:val="20"/>
                </w:rPr>
                <w:t>T</w:t>
              </w:r>
              <w:r w:rsidRPr="006B6063">
                <w:rPr>
                  <w:b/>
                  <w:spacing w:val="-1"/>
                  <w:sz w:val="20"/>
                  <w:szCs w:val="20"/>
                </w:rPr>
                <w:t>y</w:t>
              </w:r>
              <w:r w:rsidRPr="006B6063">
                <w:rPr>
                  <w:b/>
                  <w:sz w:val="20"/>
                  <w:szCs w:val="20"/>
                </w:rPr>
                <w:t>p</w:t>
              </w:r>
            </w:ins>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1121" w:author="Björn Genfors" w:date="2014-03-28T14:44:00Z">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27318B6C" w14:textId="77777777" w:rsidR="00DE71B1" w:rsidRPr="006B6063" w:rsidRDefault="00DE71B1" w:rsidP="0046387E">
            <w:pPr>
              <w:widowControl/>
              <w:spacing w:line="226" w:lineRule="exact"/>
              <w:ind w:left="102"/>
              <w:rPr>
                <w:ins w:id="1122" w:author="Björn Genfors" w:date="2014-03-28T14:34:00Z"/>
                <w:rFonts w:cs="Times New Roman"/>
                <w:b/>
                <w:sz w:val="20"/>
                <w:szCs w:val="20"/>
                <w:lang w:val="sv-SE"/>
              </w:rPr>
            </w:pPr>
            <w:ins w:id="1123" w:author="Björn Genfors" w:date="2014-03-28T14:34:00Z">
              <w:r w:rsidRPr="006B6063">
                <w:rPr>
                  <w:b/>
                  <w:sz w:val="20"/>
                  <w:szCs w:val="20"/>
                </w:rPr>
                <w:t>Ko</w:t>
              </w:r>
              <w:r w:rsidRPr="006B6063">
                <w:rPr>
                  <w:b/>
                  <w:spacing w:val="-2"/>
                  <w:sz w:val="20"/>
                  <w:szCs w:val="20"/>
                </w:rPr>
                <w:t>m</w:t>
              </w:r>
              <w:r w:rsidRPr="006B6063">
                <w:rPr>
                  <w:b/>
                  <w:spacing w:val="-3"/>
                  <w:sz w:val="20"/>
                  <w:szCs w:val="20"/>
                </w:rPr>
                <w:t>m</w:t>
              </w:r>
              <w:r w:rsidRPr="006B6063">
                <w:rPr>
                  <w:b/>
                  <w:sz w:val="20"/>
                  <w:szCs w:val="20"/>
                </w:rPr>
                <w:t>entar</w:t>
              </w:r>
            </w:ins>
          </w:p>
        </w:tc>
        <w:tc>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1124" w:author="Björn Genfors" w:date="2014-03-28T14:44:00Z">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32BE68AE" w14:textId="77777777" w:rsidR="00DE71B1" w:rsidRPr="006B6063" w:rsidRDefault="00DE71B1" w:rsidP="0046387E">
            <w:pPr>
              <w:widowControl/>
              <w:spacing w:line="226" w:lineRule="exact"/>
              <w:ind w:left="101"/>
              <w:jc w:val="center"/>
              <w:rPr>
                <w:ins w:id="1125" w:author="Björn Genfors" w:date="2014-03-28T14:34:00Z"/>
                <w:rFonts w:cs="Times New Roman"/>
                <w:b/>
                <w:sz w:val="20"/>
                <w:szCs w:val="20"/>
                <w:lang w:val="sv-SE"/>
              </w:rPr>
            </w:pPr>
            <w:ins w:id="1126" w:author="Björn Genfors" w:date="2014-03-28T14:34:00Z">
              <w:r w:rsidRPr="006B6063">
                <w:rPr>
                  <w:b/>
                  <w:sz w:val="20"/>
                  <w:szCs w:val="20"/>
                </w:rPr>
                <w:t>Ka</w:t>
              </w:r>
              <w:r w:rsidRPr="006B6063">
                <w:rPr>
                  <w:b/>
                  <w:spacing w:val="-1"/>
                  <w:sz w:val="20"/>
                  <w:szCs w:val="20"/>
                </w:rPr>
                <w:t>r</w:t>
              </w:r>
              <w:r w:rsidRPr="006B6063">
                <w:rPr>
                  <w:b/>
                  <w:sz w:val="20"/>
                  <w:szCs w:val="20"/>
                </w:rPr>
                <w:t>di-</w:t>
              </w:r>
            </w:ins>
          </w:p>
          <w:p w14:paraId="4DC2A8C3" w14:textId="77777777" w:rsidR="00DE71B1" w:rsidRPr="006B6063" w:rsidRDefault="00DE71B1" w:rsidP="0046387E">
            <w:pPr>
              <w:widowControl/>
              <w:ind w:left="102"/>
              <w:jc w:val="center"/>
              <w:rPr>
                <w:ins w:id="1127" w:author="Björn Genfors" w:date="2014-03-28T14:34:00Z"/>
                <w:rFonts w:cs="Times New Roman"/>
                <w:sz w:val="20"/>
                <w:szCs w:val="20"/>
                <w:lang w:val="sv-SE"/>
              </w:rPr>
            </w:pPr>
            <w:ins w:id="1128" w:author="Björn Genfors" w:date="2014-03-28T14:34:00Z">
              <w:r w:rsidRPr="006B6063">
                <w:rPr>
                  <w:b/>
                  <w:sz w:val="20"/>
                  <w:szCs w:val="20"/>
                </w:rPr>
                <w:t>n</w:t>
              </w:r>
              <w:r w:rsidRPr="006B6063">
                <w:rPr>
                  <w:b/>
                  <w:spacing w:val="-1"/>
                  <w:sz w:val="20"/>
                  <w:szCs w:val="20"/>
                </w:rPr>
                <w:t>alitet</w:t>
              </w:r>
            </w:ins>
          </w:p>
        </w:tc>
      </w:tr>
      <w:tr w:rsidR="00DE71B1" w:rsidRPr="006B6063" w14:paraId="09672D30" w14:textId="77777777" w:rsidTr="0046387E">
        <w:trPr>
          <w:trHeight w:hRule="exact" w:val="240"/>
          <w:tblHeader/>
          <w:ins w:id="1129" w:author="Björn Genfors" w:date="2014-03-28T14:34:00Z"/>
          <w:trPrChange w:id="1130" w:author="Björn Genfors" w:date="2014-03-28T14:44:00Z">
            <w:trPr>
              <w:trHeight w:hRule="exact" w:val="240"/>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1131" w:author="Björn Genfors" w:date="2014-03-28T14:4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3F67703" w14:textId="77777777" w:rsidR="00DE71B1" w:rsidRPr="006B6063" w:rsidRDefault="00DE71B1" w:rsidP="0046387E">
            <w:pPr>
              <w:widowControl/>
              <w:spacing w:line="227" w:lineRule="exact"/>
              <w:ind w:left="102"/>
              <w:rPr>
                <w:ins w:id="1132" w:author="Björn Genfors" w:date="2014-03-28T14:34:00Z"/>
                <w:rFonts w:cs="Times New Roman"/>
                <w:b/>
                <w:sz w:val="20"/>
                <w:szCs w:val="20"/>
                <w:lang w:val="sv-SE"/>
              </w:rPr>
            </w:pPr>
            <w:ins w:id="1133" w:author="Björn Genfors" w:date="2014-03-28T14:34:00Z">
              <w:r w:rsidRPr="006B6063">
                <w:rPr>
                  <w:b/>
                  <w:spacing w:val="-1"/>
                  <w:sz w:val="20"/>
                  <w:szCs w:val="20"/>
                </w:rPr>
                <w:t>Beg</w:t>
              </w:r>
              <w:r w:rsidRPr="006B6063">
                <w:rPr>
                  <w:b/>
                  <w:sz w:val="20"/>
                  <w:szCs w:val="20"/>
                </w:rPr>
                <w:t>ä</w:t>
              </w:r>
              <w:r w:rsidRPr="006B6063">
                <w:rPr>
                  <w:b/>
                  <w:spacing w:val="-1"/>
                  <w:sz w:val="20"/>
                  <w:szCs w:val="20"/>
                </w:rPr>
                <w:t>ran</w:t>
              </w:r>
            </w:ins>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1134" w:author="Björn Genfors" w:date="2014-03-28T14:4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1408B9A" w14:textId="77777777" w:rsidR="00DE71B1" w:rsidRPr="006B6063" w:rsidRDefault="00DE71B1" w:rsidP="0046387E">
            <w:pPr>
              <w:widowControl/>
              <w:rPr>
                <w:ins w:id="1135"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1136" w:author="Björn Genfors" w:date="2014-03-28T14:4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43860CC" w14:textId="77777777" w:rsidR="00DE71B1" w:rsidRPr="006B6063" w:rsidRDefault="00DE71B1" w:rsidP="0046387E">
            <w:pPr>
              <w:widowControl/>
              <w:rPr>
                <w:ins w:id="1137"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1138" w:author="Björn Genfors" w:date="2014-03-28T14:4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1E64162" w14:textId="77777777" w:rsidR="00DE71B1" w:rsidRPr="006B6063" w:rsidRDefault="00DE71B1" w:rsidP="0046387E">
            <w:pPr>
              <w:widowControl/>
              <w:jc w:val="center"/>
              <w:rPr>
                <w:ins w:id="1139" w:author="Björn Genfors" w:date="2014-03-28T14:34:00Z"/>
                <w:rFonts w:cs="Times New Roman"/>
                <w:sz w:val="20"/>
                <w:szCs w:val="20"/>
                <w:lang w:val="sv-SE"/>
              </w:rPr>
            </w:pPr>
          </w:p>
        </w:tc>
      </w:tr>
      <w:tr w:rsidR="00DE71B1" w:rsidRPr="006B6063" w14:paraId="3022272F" w14:textId="77777777" w:rsidTr="0046387E">
        <w:trPr>
          <w:trHeight w:hRule="exact" w:val="506"/>
          <w:tblHeader/>
          <w:ins w:id="1140" w:author="Björn Genfors" w:date="2014-03-28T14:34:00Z"/>
          <w:trPrChange w:id="1141" w:author="Björn Genfors" w:date="2014-03-28T14:44:00Z">
            <w:trPr>
              <w:trHeight w:hRule="exact" w:val="5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1142"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563D4315" w14:textId="77777777" w:rsidR="00DE71B1" w:rsidRPr="006B6063" w:rsidRDefault="00DE71B1" w:rsidP="0046387E">
            <w:pPr>
              <w:widowControl/>
              <w:spacing w:line="227" w:lineRule="exact"/>
              <w:ind w:left="102"/>
              <w:rPr>
                <w:ins w:id="1143" w:author="Björn Genfors" w:date="2014-03-28T14:34:00Z"/>
                <w:rFonts w:cs="Times New Roman"/>
                <w:sz w:val="20"/>
                <w:szCs w:val="20"/>
                <w:lang w:val="sv-SE"/>
              </w:rPr>
            </w:pPr>
            <w:ins w:id="1144" w:author="Björn Genfors" w:date="2014-03-28T14:34:00Z">
              <w:r w:rsidRPr="006B6063">
                <w:rPr>
                  <w:sz w:val="20"/>
                  <w:szCs w:val="20"/>
                </w:rPr>
                <w:t xml:space="preserve">careUnitHSAId </w:t>
              </w:r>
            </w:ins>
          </w:p>
        </w:tc>
        <w:tc>
          <w:tcPr>
            <w:tcW w:w="1559" w:type="dxa"/>
            <w:tcBorders>
              <w:top w:val="single" w:sz="5" w:space="0" w:color="000000"/>
              <w:left w:val="single" w:sz="5" w:space="0" w:color="000000"/>
              <w:bottom w:val="single" w:sz="5" w:space="0" w:color="000000"/>
              <w:right w:val="single" w:sz="5" w:space="0" w:color="000000"/>
            </w:tcBorders>
            <w:tcPrChange w:id="1145"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074362C3" w14:textId="77777777" w:rsidR="00DE71B1" w:rsidRPr="006B6063" w:rsidRDefault="00DE71B1" w:rsidP="0046387E">
            <w:pPr>
              <w:widowControl/>
              <w:spacing w:line="226" w:lineRule="exact"/>
              <w:ind w:left="102"/>
              <w:rPr>
                <w:ins w:id="1146" w:author="Björn Genfors" w:date="2014-03-28T14:34:00Z"/>
                <w:rFonts w:cs="Times New Roman"/>
                <w:spacing w:val="-1"/>
                <w:sz w:val="20"/>
                <w:szCs w:val="20"/>
                <w:lang w:val="sv-SE"/>
              </w:rPr>
            </w:pPr>
            <w:ins w:id="1147" w:author="Björn Genfors" w:date="2014-03-28T14:34:00Z">
              <w:r w:rsidRPr="006B6063">
                <w:rPr>
                  <w:spacing w:val="-1"/>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1148"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3F30760E" w14:textId="77777777" w:rsidR="00DE71B1" w:rsidRPr="006B6063" w:rsidRDefault="00DE71B1" w:rsidP="0046387E">
            <w:pPr>
              <w:widowControl/>
              <w:spacing w:line="226" w:lineRule="exact"/>
              <w:ind w:left="102"/>
              <w:rPr>
                <w:ins w:id="1149" w:author="Björn Genfors" w:date="2014-03-28T14:34:00Z"/>
                <w:rFonts w:cs="Times New Roman"/>
                <w:spacing w:val="-1"/>
                <w:sz w:val="20"/>
                <w:szCs w:val="20"/>
                <w:lang w:val="sv-SE"/>
              </w:rPr>
            </w:pPr>
            <w:ins w:id="1150" w:author="Björn Genfors" w:date="2014-03-28T14:34:00Z">
              <w:r w:rsidRPr="00CA00A4">
                <w:rPr>
                  <w:spacing w:val="-1"/>
                  <w:sz w:val="20"/>
                  <w:szCs w:val="20"/>
                  <w:lang w:val="sv-SE"/>
                </w:rPr>
                <w:t>Filtrering på Vårdenhet vilket motsvarar careUnitHSAid i authorType.</w:t>
              </w:r>
            </w:ins>
          </w:p>
        </w:tc>
        <w:tc>
          <w:tcPr>
            <w:tcW w:w="1195" w:type="dxa"/>
            <w:tcBorders>
              <w:top w:val="single" w:sz="5" w:space="0" w:color="000000"/>
              <w:left w:val="single" w:sz="5" w:space="0" w:color="000000"/>
              <w:bottom w:val="single" w:sz="5" w:space="0" w:color="000000"/>
              <w:right w:val="single" w:sz="5" w:space="0" w:color="000000"/>
            </w:tcBorders>
            <w:tcPrChange w:id="1151"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412DDF29" w14:textId="77777777" w:rsidR="00DE71B1" w:rsidRPr="006B6063" w:rsidRDefault="00DE71B1" w:rsidP="0046387E">
            <w:pPr>
              <w:widowControl/>
              <w:spacing w:line="229" w:lineRule="exact"/>
              <w:ind w:left="102"/>
              <w:jc w:val="center"/>
              <w:rPr>
                <w:ins w:id="1152" w:author="Björn Genfors" w:date="2014-03-28T14:34:00Z"/>
                <w:rFonts w:cs="Times New Roman"/>
                <w:sz w:val="20"/>
                <w:szCs w:val="20"/>
                <w:lang w:val="sv-SE"/>
              </w:rPr>
            </w:pPr>
            <w:ins w:id="1153" w:author="Björn Genfors" w:date="2014-03-28T14:34:00Z">
              <w:r w:rsidRPr="006B6063">
                <w:rPr>
                  <w:sz w:val="20"/>
                  <w:szCs w:val="20"/>
                </w:rPr>
                <w:t>0.</w:t>
              </w:r>
              <w:r w:rsidRPr="006B6063">
                <w:rPr>
                  <w:spacing w:val="-1"/>
                  <w:sz w:val="20"/>
                  <w:szCs w:val="20"/>
                </w:rPr>
                <w:t>.</w:t>
              </w:r>
              <w:r w:rsidRPr="006B6063">
                <w:rPr>
                  <w:sz w:val="20"/>
                  <w:szCs w:val="20"/>
                </w:rPr>
                <w:t>*</w:t>
              </w:r>
            </w:ins>
          </w:p>
          <w:p w14:paraId="17D70D33" w14:textId="77777777" w:rsidR="00DE71B1" w:rsidRPr="006B6063" w:rsidRDefault="00DE71B1" w:rsidP="0046387E">
            <w:pPr>
              <w:widowControl/>
              <w:ind w:left="102"/>
              <w:jc w:val="center"/>
              <w:rPr>
                <w:ins w:id="1154" w:author="Björn Genfors" w:date="2014-03-28T14:34:00Z"/>
                <w:rFonts w:cs="Times New Roman"/>
                <w:sz w:val="20"/>
                <w:szCs w:val="20"/>
                <w:lang w:val="sv-SE"/>
              </w:rPr>
            </w:pPr>
          </w:p>
        </w:tc>
      </w:tr>
      <w:tr w:rsidR="00DE71B1" w:rsidRPr="006B6063" w14:paraId="774DCB3C" w14:textId="77777777" w:rsidTr="0046387E">
        <w:trPr>
          <w:trHeight w:hRule="exact" w:val="2571"/>
          <w:tblHeader/>
          <w:ins w:id="1155" w:author="Björn Genfors" w:date="2014-03-28T14:34:00Z"/>
          <w:trPrChange w:id="1156" w:author="Björn Genfors" w:date="2014-03-28T14:44:00Z">
            <w:trPr>
              <w:trHeight w:hRule="exact" w:val="25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1157"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2945FEC2" w14:textId="77777777" w:rsidR="00DE71B1" w:rsidRPr="006B6063" w:rsidRDefault="00DE71B1" w:rsidP="0046387E">
            <w:pPr>
              <w:widowControl/>
              <w:spacing w:line="226" w:lineRule="exact"/>
              <w:ind w:left="102"/>
              <w:rPr>
                <w:ins w:id="1158" w:author="Björn Genfors" w:date="2014-03-28T14:34:00Z"/>
                <w:rFonts w:cs="Times New Roman"/>
                <w:spacing w:val="-1"/>
                <w:sz w:val="20"/>
                <w:szCs w:val="20"/>
                <w:lang w:val="sv-SE"/>
              </w:rPr>
            </w:pPr>
            <w:ins w:id="1159" w:author="Björn Genfors" w:date="2014-03-28T14:34:00Z">
              <w:r w:rsidRPr="006B6063">
                <w:rPr>
                  <w:sz w:val="20"/>
                  <w:szCs w:val="20"/>
                </w:rPr>
                <w:t>patientId</w:t>
              </w:r>
            </w:ins>
          </w:p>
        </w:tc>
        <w:tc>
          <w:tcPr>
            <w:tcW w:w="1559" w:type="dxa"/>
            <w:tcBorders>
              <w:top w:val="single" w:sz="5" w:space="0" w:color="000000"/>
              <w:left w:val="single" w:sz="5" w:space="0" w:color="000000"/>
              <w:bottom w:val="single" w:sz="5" w:space="0" w:color="000000"/>
              <w:right w:val="single" w:sz="5" w:space="0" w:color="000000"/>
            </w:tcBorders>
            <w:tcPrChange w:id="1160"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7D4B134B" w14:textId="77777777" w:rsidR="00DE71B1" w:rsidRPr="006B6063" w:rsidRDefault="00DE71B1" w:rsidP="0046387E">
            <w:pPr>
              <w:widowControl/>
              <w:spacing w:line="226" w:lineRule="exact"/>
              <w:ind w:left="102"/>
              <w:rPr>
                <w:ins w:id="1161" w:author="Björn Genfors" w:date="2014-03-28T14:34:00Z"/>
                <w:rFonts w:cs="Times New Roman"/>
                <w:spacing w:val="-1"/>
                <w:sz w:val="20"/>
                <w:szCs w:val="20"/>
                <w:lang w:val="sv-SE"/>
              </w:rPr>
            </w:pPr>
            <w:ins w:id="1162" w:author="Björn Genfors" w:date="2014-03-28T14:34:00Z">
              <w:r w:rsidRPr="006B6063">
                <w:rPr>
                  <w:spacing w:val="-1"/>
                  <w:sz w:val="20"/>
                  <w:szCs w:val="20"/>
                </w:rPr>
                <w:t>PersonIdType</w:t>
              </w:r>
            </w:ins>
          </w:p>
        </w:tc>
        <w:tc>
          <w:tcPr>
            <w:tcW w:w="3969" w:type="dxa"/>
            <w:tcBorders>
              <w:top w:val="single" w:sz="5" w:space="0" w:color="000000"/>
              <w:left w:val="single" w:sz="5" w:space="0" w:color="000000"/>
              <w:bottom w:val="single" w:sz="5" w:space="0" w:color="000000"/>
              <w:right w:val="single" w:sz="5" w:space="0" w:color="000000"/>
            </w:tcBorders>
            <w:tcPrChange w:id="1163"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443014A3" w14:textId="77777777" w:rsidR="00DE71B1" w:rsidRPr="006B6063" w:rsidRDefault="00DE71B1" w:rsidP="0046387E">
            <w:pPr>
              <w:widowControl/>
              <w:spacing w:line="226" w:lineRule="exact"/>
              <w:ind w:left="102"/>
              <w:rPr>
                <w:ins w:id="1164" w:author="Björn Genfors" w:date="2014-03-28T14:34:00Z"/>
                <w:rFonts w:cs="Times New Roman"/>
                <w:spacing w:val="-1"/>
                <w:sz w:val="20"/>
                <w:szCs w:val="20"/>
                <w:lang w:val="sv-SE"/>
              </w:rPr>
            </w:pPr>
            <w:ins w:id="1165" w:author="Björn Genfors" w:date="2014-03-28T14:34:00Z">
              <w:r w:rsidRPr="00CA00A4">
                <w:rPr>
                  <w:spacing w:val="-1"/>
                  <w:sz w:val="20"/>
                  <w:szCs w:val="20"/>
                  <w:lang w:val="sv-SE"/>
                </w:rPr>
                <w:t xml:space="preserve">Id för patienten. </w:t>
              </w:r>
              <w:r w:rsidRPr="00CA00A4">
                <w:rPr>
                  <w:spacing w:val="-1"/>
                  <w:sz w:val="20"/>
                  <w:szCs w:val="20"/>
                  <w:lang w:val="sv-SE"/>
                </w:rPr>
                <w:br/>
                <w:t>value sätts till patientens identifierare. Anges med 12 tecken utan avskiljare.</w:t>
              </w:r>
              <w:r w:rsidRPr="00CA00A4">
                <w:rPr>
                  <w:spacing w:val="-1"/>
                  <w:sz w:val="20"/>
                  <w:szCs w:val="20"/>
                  <w:lang w:val="sv-SE"/>
                </w:rPr>
                <w:br/>
                <w:t xml:space="preserve">Type sätts till OID för typ av identifierare. </w:t>
              </w:r>
              <w:r w:rsidRPr="00CA00A4">
                <w:rPr>
                  <w:spacing w:val="-1"/>
                  <w:sz w:val="20"/>
                  <w:szCs w:val="20"/>
                  <w:lang w:val="sv-SE"/>
                </w:rPr>
                <w:br/>
                <w:t>För personnummer ska Skatteverkets personnummer (1.2.752.129.2.1.3.1).</w:t>
              </w:r>
              <w:r w:rsidRPr="00CA00A4">
                <w:rPr>
                  <w:spacing w:val="-1"/>
                  <w:sz w:val="20"/>
                  <w:szCs w:val="20"/>
                  <w:lang w:val="sv-SE"/>
                </w:rPr>
                <w:br/>
                <w:t>För samordningsnummer ska Skatteverkets samordningsnummer (1.2.752.129.2.1.3.3).</w:t>
              </w:r>
              <w:r w:rsidRPr="00CA00A4">
                <w:rPr>
                  <w:spacing w:val="-1"/>
                  <w:sz w:val="20"/>
                  <w:szCs w:val="20"/>
                  <w:lang w:val="sv-SE"/>
                </w:rPr>
                <w:br/>
                <w:t>För reservnummer används lokalt definierade reservnummet, exempelvis SLL reservnummer (1.2.752.97.3.1.3)</w:t>
              </w:r>
            </w:ins>
          </w:p>
        </w:tc>
        <w:tc>
          <w:tcPr>
            <w:tcW w:w="1195" w:type="dxa"/>
            <w:tcBorders>
              <w:top w:val="single" w:sz="5" w:space="0" w:color="000000"/>
              <w:left w:val="single" w:sz="5" w:space="0" w:color="000000"/>
              <w:bottom w:val="single" w:sz="5" w:space="0" w:color="000000"/>
              <w:right w:val="single" w:sz="5" w:space="0" w:color="000000"/>
            </w:tcBorders>
            <w:tcPrChange w:id="1166"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03949CBE" w14:textId="77777777" w:rsidR="00DE71B1" w:rsidRPr="006B6063" w:rsidRDefault="00DE71B1" w:rsidP="0046387E">
            <w:pPr>
              <w:widowControl/>
              <w:spacing w:line="229" w:lineRule="exact"/>
              <w:ind w:left="102"/>
              <w:jc w:val="center"/>
              <w:rPr>
                <w:ins w:id="1167" w:author="Björn Genfors" w:date="2014-03-28T14:34:00Z"/>
                <w:rFonts w:cs="Times New Roman"/>
                <w:sz w:val="20"/>
                <w:szCs w:val="20"/>
                <w:lang w:val="sv-SE"/>
              </w:rPr>
            </w:pPr>
            <w:ins w:id="1168" w:author="Björn Genfors" w:date="2014-03-28T14:34:00Z">
              <w:r w:rsidRPr="006B6063">
                <w:rPr>
                  <w:sz w:val="20"/>
                  <w:szCs w:val="20"/>
                </w:rPr>
                <w:t>1..1</w:t>
              </w:r>
            </w:ins>
          </w:p>
        </w:tc>
      </w:tr>
      <w:tr w:rsidR="00DE71B1" w:rsidRPr="006B6063" w14:paraId="0549DB29" w14:textId="77777777" w:rsidTr="0046387E">
        <w:trPr>
          <w:trHeight w:hRule="exact" w:val="2002"/>
          <w:tblHeader/>
          <w:ins w:id="1169" w:author="Björn Genfors" w:date="2014-03-28T14:34:00Z"/>
          <w:trPrChange w:id="1170" w:author="Björn Genfors" w:date="2014-03-28T14:44:00Z">
            <w:trPr>
              <w:trHeight w:hRule="exact" w:val="21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1171"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7E7AAF0F" w14:textId="77777777" w:rsidR="00DE71B1" w:rsidRPr="006B6063" w:rsidRDefault="00DE71B1" w:rsidP="0046387E">
            <w:pPr>
              <w:widowControl/>
              <w:spacing w:line="226" w:lineRule="exact"/>
              <w:ind w:left="102"/>
              <w:rPr>
                <w:ins w:id="1172" w:author="Björn Genfors" w:date="2014-03-28T14:34:00Z"/>
                <w:rFonts w:cs="Times New Roman"/>
                <w:sz w:val="20"/>
                <w:szCs w:val="20"/>
                <w:lang w:val="sv-SE"/>
              </w:rPr>
            </w:pPr>
            <w:ins w:id="1173" w:author="Björn Genfors" w:date="2014-03-28T14:34:00Z">
              <w:r w:rsidRPr="006B6063">
                <w:rPr>
                  <w:sz w:val="20"/>
                  <w:szCs w:val="20"/>
                </w:rPr>
                <w:t>datePeriod</w:t>
              </w:r>
            </w:ins>
          </w:p>
        </w:tc>
        <w:tc>
          <w:tcPr>
            <w:tcW w:w="1559" w:type="dxa"/>
            <w:tcBorders>
              <w:top w:val="single" w:sz="5" w:space="0" w:color="000000"/>
              <w:left w:val="single" w:sz="5" w:space="0" w:color="000000"/>
              <w:bottom w:val="single" w:sz="5" w:space="0" w:color="000000"/>
              <w:right w:val="single" w:sz="5" w:space="0" w:color="000000"/>
            </w:tcBorders>
            <w:tcPrChange w:id="1174"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439AD2CD" w14:textId="77777777" w:rsidR="00DE71B1" w:rsidRPr="006B6063" w:rsidRDefault="00DE71B1" w:rsidP="0046387E">
            <w:pPr>
              <w:widowControl/>
              <w:spacing w:line="226" w:lineRule="exact"/>
              <w:ind w:left="102"/>
              <w:rPr>
                <w:ins w:id="1175" w:author="Björn Genfors" w:date="2014-03-28T14:34:00Z"/>
                <w:rFonts w:cs="Times New Roman"/>
                <w:spacing w:val="-1"/>
                <w:sz w:val="20"/>
                <w:szCs w:val="20"/>
                <w:lang w:val="sv-SE"/>
              </w:rPr>
            </w:pPr>
            <w:ins w:id="1176" w:author="Björn Genfors" w:date="2014-03-28T14:34:00Z">
              <w:r w:rsidRPr="006B6063">
                <w:rPr>
                  <w:spacing w:val="-1"/>
                  <w:sz w:val="20"/>
                  <w:szCs w:val="20"/>
                </w:rPr>
                <w:t>DatePeriodType</w:t>
              </w:r>
            </w:ins>
          </w:p>
        </w:tc>
        <w:tc>
          <w:tcPr>
            <w:tcW w:w="3969" w:type="dxa"/>
            <w:tcBorders>
              <w:top w:val="single" w:sz="5" w:space="0" w:color="000000"/>
              <w:left w:val="single" w:sz="5" w:space="0" w:color="000000"/>
              <w:bottom w:val="single" w:sz="5" w:space="0" w:color="000000"/>
              <w:right w:val="single" w:sz="5" w:space="0" w:color="000000"/>
            </w:tcBorders>
            <w:tcPrChange w:id="1177"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2595E228" w14:textId="0DCF8415" w:rsidR="00DE71B1" w:rsidRPr="00DE71B1" w:rsidRDefault="00DE71B1" w:rsidP="0046387E">
            <w:pPr>
              <w:widowControl/>
              <w:spacing w:line="229" w:lineRule="exact"/>
              <w:ind w:left="102"/>
              <w:rPr>
                <w:ins w:id="1178" w:author="Björn Genfors" w:date="2014-03-28T14:34:00Z"/>
                <w:spacing w:val="-1"/>
                <w:sz w:val="20"/>
                <w:szCs w:val="20"/>
                <w:lang w:val="sv-SE"/>
                <w:rPrChange w:id="1179" w:author="Björn Genfors" w:date="2014-03-28T14:39:00Z">
                  <w:rPr>
                    <w:ins w:id="1180" w:author="Björn Genfors" w:date="2014-03-28T14:34:00Z"/>
                    <w:rFonts w:cs="Times New Roman"/>
                    <w:sz w:val="20"/>
                    <w:szCs w:val="20"/>
                    <w:lang w:val="sv-SE"/>
                  </w:rPr>
                </w:rPrChange>
              </w:rPr>
              <w:pPrChange w:id="1181" w:author="Björn Genfors" w:date="2014-03-28T14:39:00Z">
                <w:pPr>
                  <w:framePr w:hSpace="180" w:wrap="around" w:vAnchor="text" w:hAnchor="margin" w:y="1047"/>
                  <w:widowControl/>
                  <w:spacing w:line="229" w:lineRule="exact"/>
                  <w:ind w:left="102"/>
                </w:pPr>
              </w:pPrChange>
            </w:pPr>
            <w:ins w:id="1182" w:author="Björn Genfors" w:date="2014-03-28T14:34:00Z">
              <w:r w:rsidRPr="006B6063">
                <w:rPr>
                  <w:rStyle w:val="Kommentarsreferens"/>
                  <w:rFonts w:eastAsia="ヒラギノ角ゴ Pro W3" w:cs="Times New Roman"/>
                  <w:i/>
                  <w:color w:val="000000"/>
                  <w:sz w:val="20"/>
                  <w:szCs w:val="20"/>
                  <w:lang w:val="en-GB"/>
                </w:rPr>
                <w:commentReference w:id="1183"/>
              </w:r>
            </w:ins>
            <w:ins w:id="1184" w:author="Björn Genfors" w:date="2014-03-28T14:38:00Z">
              <w:r w:rsidRPr="00DE71B1">
                <w:rPr>
                  <w:color w:val="1F497D"/>
                  <w:sz w:val="20"/>
                  <w:szCs w:val="20"/>
                  <w:lang w:val="sv-SE"/>
                  <w:rPrChange w:id="1185" w:author="Björn Genfors" w:date="2014-03-28T14:39:00Z">
                    <w:rPr>
                      <w:rFonts w:ascii="Calibri" w:hAnsi="Calibri"/>
                      <w:color w:val="1F497D"/>
                    </w:rPr>
                  </w:rPrChange>
                </w:rPr>
                <w:t xml:space="preserve">Begränsning av sökningen i tid. Begränsningen sker genom att resultatet innehåller de poster vars, </w:t>
              </w:r>
            </w:ins>
            <w:ins w:id="1186" w:author="Björn Genfors" w:date="2014-03-28T14:39:00Z">
              <w:r w:rsidRPr="00DE71B1">
                <w:rPr>
                  <w:color w:val="1F497D"/>
                  <w:sz w:val="20"/>
                  <w:szCs w:val="20"/>
                  <w:lang w:val="sv-SE"/>
                  <w:rPrChange w:id="1187" w:author="Björn Genfors" w:date="2014-03-28T14:39:00Z">
                    <w:rPr>
                      <w:color w:val="1F497D"/>
                      <w:sz w:val="20"/>
                      <w:szCs w:val="20"/>
                    </w:rPr>
                  </w:rPrChange>
                </w:rPr>
                <w:t xml:space="preserve">av </w:t>
              </w:r>
              <w:r>
                <w:rPr>
                  <w:color w:val="1F497D"/>
                  <w:sz w:val="20"/>
                  <w:szCs w:val="20"/>
                  <w:lang w:val="sv-SE"/>
                </w:rPr>
                <w:t xml:space="preserve">förekommande </w:t>
              </w:r>
              <w:r>
                <w:rPr>
                  <w:color w:val="1F497D"/>
                  <w:sz w:val="20"/>
                  <w:szCs w:val="20"/>
                  <w:lang w:val="sv-SE"/>
                  <w:rPrChange w:id="1188" w:author="Björn Genfors" w:date="2014-03-28T14:39:00Z">
                    <w:rPr>
                      <w:color w:val="1F497D"/>
                      <w:sz w:val="20"/>
                      <w:szCs w:val="20"/>
                      <w:lang w:val="sv-SE"/>
                    </w:rPr>
                  </w:rPrChange>
                </w:rPr>
                <w:t>tidfält</w:t>
              </w:r>
              <w:r>
                <w:rPr>
                  <w:color w:val="1F497D"/>
                  <w:sz w:val="20"/>
                  <w:szCs w:val="20"/>
                  <w:lang w:val="sv-SE"/>
                </w:rPr>
                <w:t xml:space="preserve"> analys/analysisTime</w:t>
              </w:r>
            </w:ins>
            <w:ins w:id="1189" w:author="Björn Genfors" w:date="2014-03-28T14:38:00Z">
              <w:r w:rsidRPr="00DE71B1">
                <w:rPr>
                  <w:color w:val="1F497D"/>
                  <w:sz w:val="20"/>
                  <w:szCs w:val="20"/>
                  <w:lang w:val="sv-SE"/>
                  <w:rPrChange w:id="1190" w:author="Björn Genfors" w:date="2014-03-28T14:39:00Z">
                    <w:rPr>
                      <w:rFonts w:ascii="Calibri" w:hAnsi="Calibri"/>
                      <w:color w:val="1F497D"/>
                    </w:rPr>
                  </w:rPrChange>
                </w:rPr>
                <w:t>, bildade tidsintervall till någon del överlappar med det tidsintervall som anges i begäran. Ändpunkterna inkluderas i respektive intervall.</w:t>
              </w:r>
            </w:ins>
          </w:p>
        </w:tc>
        <w:tc>
          <w:tcPr>
            <w:tcW w:w="1195" w:type="dxa"/>
            <w:tcBorders>
              <w:top w:val="single" w:sz="5" w:space="0" w:color="000000"/>
              <w:left w:val="single" w:sz="5" w:space="0" w:color="000000"/>
              <w:bottom w:val="single" w:sz="5" w:space="0" w:color="000000"/>
              <w:right w:val="single" w:sz="5" w:space="0" w:color="000000"/>
            </w:tcBorders>
            <w:tcPrChange w:id="1191"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0211F0A7" w14:textId="77777777" w:rsidR="00DE71B1" w:rsidRPr="006B6063" w:rsidRDefault="00DE71B1" w:rsidP="0046387E">
            <w:pPr>
              <w:widowControl/>
              <w:spacing w:line="229" w:lineRule="exact"/>
              <w:ind w:left="102"/>
              <w:jc w:val="center"/>
              <w:rPr>
                <w:ins w:id="1192" w:author="Björn Genfors" w:date="2014-03-28T14:34:00Z"/>
                <w:rFonts w:cs="Times New Roman"/>
                <w:sz w:val="20"/>
                <w:szCs w:val="20"/>
                <w:lang w:val="sv-SE"/>
              </w:rPr>
            </w:pPr>
            <w:ins w:id="1193" w:author="Björn Genfors" w:date="2014-03-28T14:34:00Z">
              <w:r w:rsidRPr="006B6063">
                <w:rPr>
                  <w:sz w:val="20"/>
                  <w:szCs w:val="20"/>
                </w:rPr>
                <w:t>0..1</w:t>
              </w:r>
            </w:ins>
          </w:p>
        </w:tc>
      </w:tr>
      <w:tr w:rsidR="00DE71B1" w:rsidRPr="006B6063" w14:paraId="5C4BB044" w14:textId="77777777" w:rsidTr="0046387E">
        <w:trPr>
          <w:trHeight w:hRule="exact" w:val="287"/>
          <w:tblHeader/>
          <w:ins w:id="1194" w:author="Björn Genfors" w:date="2014-03-28T14:34:00Z"/>
          <w:trPrChange w:id="1195" w:author="Björn Genfors" w:date="2014-03-28T14:44:00Z">
            <w:trPr>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1196"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7D6978FA" w14:textId="77777777" w:rsidR="00DE71B1" w:rsidRPr="006B6063" w:rsidRDefault="00DE71B1" w:rsidP="0046387E">
            <w:pPr>
              <w:widowControl/>
              <w:spacing w:line="226" w:lineRule="exact"/>
              <w:ind w:left="102"/>
              <w:rPr>
                <w:ins w:id="1197" w:author="Björn Genfors" w:date="2014-03-28T14:34:00Z"/>
                <w:rFonts w:cs="Times New Roman"/>
                <w:sz w:val="20"/>
                <w:szCs w:val="20"/>
                <w:lang w:val="sv-SE"/>
              </w:rPr>
            </w:pPr>
            <w:ins w:id="1198" w:author="Björn Genfors" w:date="2014-03-28T14:34:00Z">
              <w:r w:rsidRPr="006B6063">
                <w:rPr>
                  <w:sz w:val="20"/>
                  <w:szCs w:val="20"/>
                </w:rPr>
                <w:t>../start</w:t>
              </w:r>
            </w:ins>
          </w:p>
        </w:tc>
        <w:tc>
          <w:tcPr>
            <w:tcW w:w="1559" w:type="dxa"/>
            <w:tcBorders>
              <w:top w:val="single" w:sz="5" w:space="0" w:color="000000"/>
              <w:left w:val="single" w:sz="5" w:space="0" w:color="000000"/>
              <w:bottom w:val="single" w:sz="5" w:space="0" w:color="000000"/>
              <w:right w:val="single" w:sz="5" w:space="0" w:color="000000"/>
            </w:tcBorders>
            <w:tcPrChange w:id="1199"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525311C9" w14:textId="77777777" w:rsidR="00DE71B1" w:rsidRPr="006B6063" w:rsidRDefault="00DE71B1" w:rsidP="0046387E">
            <w:pPr>
              <w:widowControl/>
              <w:spacing w:line="226" w:lineRule="exact"/>
              <w:ind w:left="102"/>
              <w:rPr>
                <w:ins w:id="1200" w:author="Björn Genfors" w:date="2014-03-28T14:34:00Z"/>
                <w:rFonts w:cs="Times New Roman"/>
                <w:spacing w:val="-1"/>
                <w:sz w:val="20"/>
                <w:szCs w:val="20"/>
                <w:lang w:val="sv-SE"/>
              </w:rPr>
            </w:pPr>
            <w:ins w:id="1201"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1202"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57DE2A34" w14:textId="77777777" w:rsidR="00DE71B1" w:rsidRPr="006B6063" w:rsidRDefault="00DE71B1" w:rsidP="0046387E">
            <w:pPr>
              <w:widowControl/>
              <w:spacing w:line="226" w:lineRule="exact"/>
              <w:ind w:left="102"/>
              <w:rPr>
                <w:ins w:id="1203" w:author="Björn Genfors" w:date="2014-03-28T14:34:00Z"/>
                <w:rFonts w:cs="Times New Roman"/>
                <w:sz w:val="20"/>
                <w:szCs w:val="20"/>
                <w:lang w:val="sv-SE"/>
              </w:rPr>
            </w:pPr>
            <w:ins w:id="1204" w:author="Björn Genfors" w:date="2014-03-28T14:34:00Z">
              <w:r w:rsidRPr="006B6063">
                <w:rPr>
                  <w:spacing w:val="-1"/>
                  <w:sz w:val="20"/>
                  <w:szCs w:val="20"/>
                </w:rPr>
                <w:t>Startdatum. Format ÅÅÅÅMMDD.</w:t>
              </w:r>
            </w:ins>
          </w:p>
        </w:tc>
        <w:tc>
          <w:tcPr>
            <w:tcW w:w="1195" w:type="dxa"/>
            <w:tcBorders>
              <w:top w:val="single" w:sz="5" w:space="0" w:color="000000"/>
              <w:left w:val="single" w:sz="5" w:space="0" w:color="000000"/>
              <w:bottom w:val="single" w:sz="5" w:space="0" w:color="000000"/>
              <w:right w:val="single" w:sz="5" w:space="0" w:color="000000"/>
            </w:tcBorders>
            <w:tcPrChange w:id="1205"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0105F319" w14:textId="77777777" w:rsidR="00DE71B1" w:rsidRPr="006B6063" w:rsidRDefault="00DE71B1" w:rsidP="0046387E">
            <w:pPr>
              <w:widowControl/>
              <w:spacing w:line="229" w:lineRule="exact"/>
              <w:ind w:left="102"/>
              <w:jc w:val="center"/>
              <w:rPr>
                <w:ins w:id="1206" w:author="Björn Genfors" w:date="2014-03-28T14:34:00Z"/>
                <w:rFonts w:cs="Times New Roman"/>
                <w:sz w:val="20"/>
                <w:szCs w:val="20"/>
                <w:lang w:val="sv-SE"/>
              </w:rPr>
            </w:pPr>
            <w:ins w:id="1207" w:author="Björn Genfors" w:date="2014-03-28T14:34:00Z">
              <w:r w:rsidRPr="006B6063">
                <w:rPr>
                  <w:sz w:val="20"/>
                  <w:szCs w:val="20"/>
                </w:rPr>
                <w:t>1..1</w:t>
              </w:r>
            </w:ins>
          </w:p>
        </w:tc>
      </w:tr>
      <w:tr w:rsidR="00DE71B1" w:rsidRPr="006B6063" w14:paraId="41014904" w14:textId="77777777" w:rsidTr="0046387E">
        <w:trPr>
          <w:trHeight w:hRule="exact" w:val="287"/>
          <w:tblHeader/>
          <w:ins w:id="1208" w:author="Björn Genfors" w:date="2014-03-28T14:34:00Z"/>
          <w:trPrChange w:id="1209" w:author="Björn Genfors" w:date="2014-03-28T14:44:00Z">
            <w:trPr>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1210"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5EB604A8" w14:textId="77777777" w:rsidR="00DE71B1" w:rsidRPr="006B6063" w:rsidRDefault="00DE71B1" w:rsidP="0046387E">
            <w:pPr>
              <w:widowControl/>
              <w:spacing w:line="226" w:lineRule="exact"/>
              <w:ind w:left="102"/>
              <w:rPr>
                <w:ins w:id="1211" w:author="Björn Genfors" w:date="2014-03-28T14:34:00Z"/>
                <w:rFonts w:cs="Times New Roman"/>
                <w:sz w:val="20"/>
                <w:szCs w:val="20"/>
                <w:lang w:val="sv-SE"/>
              </w:rPr>
            </w:pPr>
            <w:ins w:id="1212" w:author="Björn Genfors" w:date="2014-03-28T14:34:00Z">
              <w:r w:rsidRPr="006B6063">
                <w:rPr>
                  <w:sz w:val="20"/>
                  <w:szCs w:val="20"/>
                </w:rPr>
                <w:t>../end</w:t>
              </w:r>
            </w:ins>
          </w:p>
        </w:tc>
        <w:tc>
          <w:tcPr>
            <w:tcW w:w="1559" w:type="dxa"/>
            <w:tcBorders>
              <w:top w:val="single" w:sz="5" w:space="0" w:color="000000"/>
              <w:left w:val="single" w:sz="5" w:space="0" w:color="000000"/>
              <w:bottom w:val="single" w:sz="5" w:space="0" w:color="000000"/>
              <w:right w:val="single" w:sz="5" w:space="0" w:color="000000"/>
            </w:tcBorders>
            <w:tcPrChange w:id="1213"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07DD922D" w14:textId="77777777" w:rsidR="00DE71B1" w:rsidRPr="006B6063" w:rsidRDefault="00DE71B1" w:rsidP="0046387E">
            <w:pPr>
              <w:widowControl/>
              <w:spacing w:line="226" w:lineRule="exact"/>
              <w:ind w:left="102"/>
              <w:rPr>
                <w:ins w:id="1214" w:author="Björn Genfors" w:date="2014-03-28T14:34:00Z"/>
                <w:rFonts w:cs="Times New Roman"/>
                <w:spacing w:val="-1"/>
                <w:sz w:val="20"/>
                <w:szCs w:val="20"/>
                <w:lang w:val="sv-SE"/>
              </w:rPr>
            </w:pPr>
            <w:ins w:id="1215"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1216"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5A3D8676" w14:textId="77777777" w:rsidR="00DE71B1" w:rsidRPr="006B6063" w:rsidRDefault="00DE71B1" w:rsidP="0046387E">
            <w:pPr>
              <w:widowControl/>
              <w:spacing w:line="226" w:lineRule="exact"/>
              <w:ind w:left="102"/>
              <w:rPr>
                <w:ins w:id="1217" w:author="Björn Genfors" w:date="2014-03-28T14:34:00Z"/>
                <w:rFonts w:cs="Times New Roman"/>
                <w:sz w:val="20"/>
                <w:szCs w:val="20"/>
                <w:lang w:val="sv-SE"/>
              </w:rPr>
            </w:pPr>
            <w:ins w:id="1218" w:author="Björn Genfors" w:date="2014-03-28T14:34:00Z">
              <w:r w:rsidRPr="006B6063">
                <w:rPr>
                  <w:spacing w:val="-1"/>
                  <w:sz w:val="20"/>
                  <w:szCs w:val="20"/>
                </w:rPr>
                <w:t>Slutdatum. Format ÅÅÅÅMMDD.</w:t>
              </w:r>
            </w:ins>
          </w:p>
        </w:tc>
        <w:tc>
          <w:tcPr>
            <w:tcW w:w="1195" w:type="dxa"/>
            <w:tcBorders>
              <w:top w:val="single" w:sz="5" w:space="0" w:color="000000"/>
              <w:left w:val="single" w:sz="5" w:space="0" w:color="000000"/>
              <w:bottom w:val="single" w:sz="5" w:space="0" w:color="000000"/>
              <w:right w:val="single" w:sz="5" w:space="0" w:color="000000"/>
            </w:tcBorders>
            <w:tcPrChange w:id="1219"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055C4CF7" w14:textId="77777777" w:rsidR="00DE71B1" w:rsidRPr="006B6063" w:rsidRDefault="00DE71B1" w:rsidP="0046387E">
            <w:pPr>
              <w:widowControl/>
              <w:spacing w:line="229" w:lineRule="exact"/>
              <w:ind w:left="102"/>
              <w:jc w:val="center"/>
              <w:rPr>
                <w:ins w:id="1220" w:author="Björn Genfors" w:date="2014-03-28T14:34:00Z"/>
                <w:rFonts w:cs="Times New Roman"/>
                <w:sz w:val="20"/>
                <w:szCs w:val="20"/>
                <w:lang w:val="sv-SE"/>
              </w:rPr>
            </w:pPr>
            <w:ins w:id="1221" w:author="Björn Genfors" w:date="2014-03-28T14:34:00Z">
              <w:r w:rsidRPr="006B6063">
                <w:rPr>
                  <w:sz w:val="20"/>
                  <w:szCs w:val="20"/>
                </w:rPr>
                <w:t>1..1</w:t>
              </w:r>
            </w:ins>
          </w:p>
        </w:tc>
      </w:tr>
      <w:tr w:rsidR="00DE71B1" w:rsidRPr="006B6063" w14:paraId="3D307970" w14:textId="77777777" w:rsidTr="0046387E">
        <w:trPr>
          <w:trHeight w:hRule="exact" w:val="2978"/>
          <w:tblHeader/>
          <w:ins w:id="1222" w:author="Björn Genfors" w:date="2014-03-28T14:34:00Z"/>
          <w:trPrChange w:id="1223" w:author="Björn Genfors" w:date="2014-03-28T14:44:00Z">
            <w:trPr>
              <w:trHeight w:hRule="exact" w:val="2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1224"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695AFB83" w14:textId="77777777" w:rsidR="00DE71B1" w:rsidRPr="006B6063" w:rsidRDefault="00DE71B1" w:rsidP="0046387E">
            <w:pPr>
              <w:widowControl/>
              <w:spacing w:line="226" w:lineRule="exact"/>
              <w:ind w:left="102"/>
              <w:rPr>
                <w:ins w:id="1225" w:author="Björn Genfors" w:date="2014-03-28T14:34:00Z"/>
                <w:rFonts w:cs="Times New Roman"/>
                <w:sz w:val="20"/>
                <w:szCs w:val="20"/>
                <w:lang w:val="sv-SE"/>
              </w:rPr>
            </w:pPr>
            <w:ins w:id="1226" w:author="Björn Genfors" w:date="2014-03-28T14:34:00Z">
              <w:r w:rsidRPr="006B6063">
                <w:rPr>
                  <w:sz w:val="20"/>
                  <w:szCs w:val="20"/>
                </w:rPr>
                <w:lastRenderedPageBreak/>
                <w:t>sourceSystemHSAId</w:t>
              </w:r>
            </w:ins>
          </w:p>
        </w:tc>
        <w:tc>
          <w:tcPr>
            <w:tcW w:w="1559" w:type="dxa"/>
            <w:tcBorders>
              <w:top w:val="single" w:sz="5" w:space="0" w:color="000000"/>
              <w:left w:val="single" w:sz="5" w:space="0" w:color="000000"/>
              <w:bottom w:val="single" w:sz="5" w:space="0" w:color="000000"/>
              <w:right w:val="single" w:sz="5" w:space="0" w:color="000000"/>
            </w:tcBorders>
            <w:tcPrChange w:id="1227"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626FC15B" w14:textId="77777777" w:rsidR="00DE71B1" w:rsidRPr="006B6063" w:rsidRDefault="00DE71B1" w:rsidP="0046387E">
            <w:pPr>
              <w:widowControl/>
              <w:spacing w:line="226" w:lineRule="exact"/>
              <w:ind w:left="102"/>
              <w:rPr>
                <w:ins w:id="1228" w:author="Björn Genfors" w:date="2014-03-28T14:34:00Z"/>
                <w:rFonts w:cs="Times New Roman"/>
                <w:spacing w:val="-1"/>
                <w:sz w:val="20"/>
                <w:szCs w:val="20"/>
                <w:lang w:val="sv-SE"/>
              </w:rPr>
            </w:pPr>
            <w:ins w:id="1229" w:author="Björn Genfors" w:date="2014-03-28T14:34:00Z">
              <w:r w:rsidRPr="006B6063">
                <w:rPr>
                  <w:spacing w:val="-1"/>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1230"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7459A80E" w14:textId="77777777" w:rsidR="00DE71B1" w:rsidRPr="006B6063" w:rsidRDefault="00DE71B1" w:rsidP="0046387E">
            <w:pPr>
              <w:widowControl/>
              <w:spacing w:line="226" w:lineRule="exact"/>
              <w:ind w:left="102"/>
              <w:rPr>
                <w:ins w:id="1231" w:author="Björn Genfors" w:date="2014-03-28T14:34:00Z"/>
                <w:rFonts w:cs="Times New Roman"/>
                <w:sz w:val="20"/>
                <w:szCs w:val="20"/>
                <w:lang w:val="sv-SE"/>
              </w:rPr>
            </w:pPr>
            <w:commentRangeStart w:id="1232"/>
            <w:ins w:id="1233" w:author="Björn Genfors" w:date="2014-03-28T14:34:00Z">
              <w:r w:rsidRPr="00CA00A4">
                <w:rPr>
                  <w:sz w:val="20"/>
                  <w:szCs w:val="20"/>
                  <w:lang w:val="sv-SE"/>
                </w:rPr>
                <w:t xml:space="preserve">Begränsar sökningen till dokument som är skapade i angivet system. </w:t>
              </w:r>
            </w:ins>
          </w:p>
          <w:p w14:paraId="2E9125C9" w14:textId="77777777" w:rsidR="00DE71B1" w:rsidRPr="006B6063" w:rsidRDefault="00DE71B1" w:rsidP="0046387E">
            <w:pPr>
              <w:widowControl/>
              <w:spacing w:line="226" w:lineRule="exact"/>
              <w:ind w:left="102"/>
              <w:rPr>
                <w:ins w:id="1234" w:author="Björn Genfors" w:date="2014-03-28T14:34:00Z"/>
                <w:rFonts w:cs="Times New Roman"/>
                <w:sz w:val="20"/>
                <w:szCs w:val="20"/>
                <w:lang w:val="sv-SE"/>
              </w:rPr>
            </w:pPr>
          </w:p>
          <w:p w14:paraId="11635DE0" w14:textId="77777777" w:rsidR="00DE71B1" w:rsidRPr="006B6063" w:rsidRDefault="00DE71B1" w:rsidP="0046387E">
            <w:pPr>
              <w:widowControl/>
              <w:spacing w:line="226" w:lineRule="exact"/>
              <w:ind w:left="102"/>
              <w:rPr>
                <w:ins w:id="1235" w:author="Björn Genfors" w:date="2014-03-28T14:34:00Z"/>
                <w:rFonts w:cs="Times New Roman"/>
                <w:sz w:val="20"/>
                <w:szCs w:val="20"/>
                <w:lang w:val="sv-SE"/>
              </w:rPr>
            </w:pPr>
            <w:ins w:id="1236" w:author="Björn Genfors" w:date="2014-03-28T14:34:00Z">
              <w:r w:rsidRPr="00CA00A4">
                <w:rPr>
                  <w:sz w:val="20"/>
                  <w:szCs w:val="20"/>
                  <w:lang w:val="sv-SE"/>
                </w:rPr>
                <w:t>Värdet på detta fält måste överensstämma med värdet på logicalAddress i anropets tekniska kuvertering (ex. SOAP-header).</w:t>
              </w:r>
            </w:ins>
          </w:p>
          <w:p w14:paraId="2C15034A" w14:textId="77777777" w:rsidR="00DE71B1" w:rsidRPr="006B6063" w:rsidRDefault="00DE71B1" w:rsidP="0046387E">
            <w:pPr>
              <w:widowControl/>
              <w:spacing w:line="226" w:lineRule="exact"/>
              <w:ind w:left="102"/>
              <w:rPr>
                <w:ins w:id="1237" w:author="Björn Genfors" w:date="2014-03-28T14:34:00Z"/>
                <w:rFonts w:cs="Times New Roman"/>
                <w:spacing w:val="-1"/>
                <w:sz w:val="20"/>
                <w:szCs w:val="20"/>
                <w:lang w:val="sv-SE"/>
              </w:rPr>
            </w:pPr>
          </w:p>
          <w:p w14:paraId="3D2BE81A" w14:textId="77777777" w:rsidR="00DE71B1" w:rsidRPr="006B6063" w:rsidRDefault="00DE71B1" w:rsidP="0046387E">
            <w:pPr>
              <w:widowControl/>
              <w:spacing w:line="226" w:lineRule="exact"/>
              <w:ind w:left="102"/>
              <w:rPr>
                <w:ins w:id="1238" w:author="Björn Genfors" w:date="2014-03-28T14:34:00Z"/>
                <w:rFonts w:cs="Times New Roman"/>
                <w:sz w:val="20"/>
                <w:szCs w:val="20"/>
                <w:lang w:val="sv-SE"/>
              </w:rPr>
            </w:pPr>
            <w:ins w:id="1239" w:author="Björn Genfors" w:date="2014-03-28T14:34:00Z">
              <w:r w:rsidRPr="00CA00A4">
                <w:rPr>
                  <w:sz w:val="20"/>
                  <w:szCs w:val="20"/>
                  <w:lang w:val="sv-SE"/>
                </w:rPr>
                <w:t>Det innebär i praktiken att aggregerande tjänster inte används när detta fält anges.</w:t>
              </w:r>
            </w:ins>
          </w:p>
          <w:p w14:paraId="58740C74" w14:textId="77777777" w:rsidR="00DE71B1" w:rsidRPr="006B6063" w:rsidRDefault="00DE71B1" w:rsidP="0046387E">
            <w:pPr>
              <w:widowControl/>
              <w:spacing w:line="226" w:lineRule="exact"/>
              <w:ind w:left="102"/>
              <w:rPr>
                <w:ins w:id="1240" w:author="Björn Genfors" w:date="2014-03-28T14:34:00Z"/>
                <w:rFonts w:cs="Times New Roman"/>
                <w:sz w:val="20"/>
                <w:szCs w:val="20"/>
                <w:lang w:val="sv-SE"/>
              </w:rPr>
            </w:pPr>
          </w:p>
          <w:p w14:paraId="770EA444" w14:textId="77777777" w:rsidR="00DE71B1" w:rsidRPr="006B6063" w:rsidRDefault="00DE71B1" w:rsidP="0046387E">
            <w:pPr>
              <w:widowControl/>
              <w:spacing w:line="229" w:lineRule="exact"/>
              <w:ind w:left="102"/>
              <w:rPr>
                <w:ins w:id="1241" w:author="Björn Genfors" w:date="2014-03-28T14:34:00Z"/>
                <w:rFonts w:cs="Times New Roman"/>
                <w:sz w:val="20"/>
                <w:szCs w:val="20"/>
                <w:lang w:val="sv-SE"/>
              </w:rPr>
            </w:pPr>
            <w:ins w:id="1242" w:author="Björn Genfors" w:date="2014-03-28T14:34:00Z">
              <w:r w:rsidRPr="00CA00A4">
                <w:rPr>
                  <w:sz w:val="20"/>
                  <w:szCs w:val="20"/>
                  <w:lang w:val="sv-SE"/>
                </w:rPr>
                <w:t>Fältet är tvingande om c§areContactId angivits.</w:t>
              </w:r>
              <w:commentRangeEnd w:id="1232"/>
              <w:r w:rsidRPr="006B6063">
                <w:rPr>
                  <w:rStyle w:val="Kommentarsreferens"/>
                  <w:rFonts w:eastAsia="ヒラギノ角ゴ Pro W3" w:cs="Times New Roman"/>
                  <w:i/>
                  <w:color w:val="000000"/>
                  <w:sz w:val="20"/>
                  <w:szCs w:val="20"/>
                  <w:lang w:val="en-GB"/>
                </w:rPr>
                <w:commentReference w:id="1232"/>
              </w:r>
            </w:ins>
          </w:p>
        </w:tc>
        <w:tc>
          <w:tcPr>
            <w:tcW w:w="1195" w:type="dxa"/>
            <w:tcBorders>
              <w:top w:val="single" w:sz="5" w:space="0" w:color="000000"/>
              <w:left w:val="single" w:sz="5" w:space="0" w:color="000000"/>
              <w:bottom w:val="single" w:sz="5" w:space="0" w:color="000000"/>
              <w:right w:val="single" w:sz="5" w:space="0" w:color="000000"/>
            </w:tcBorders>
            <w:tcPrChange w:id="1243"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07C0B4A6" w14:textId="77777777" w:rsidR="00DE71B1" w:rsidRPr="006B6063" w:rsidRDefault="00DE71B1" w:rsidP="0046387E">
            <w:pPr>
              <w:widowControl/>
              <w:spacing w:line="229" w:lineRule="exact"/>
              <w:ind w:left="102"/>
              <w:jc w:val="center"/>
              <w:rPr>
                <w:ins w:id="1244" w:author="Björn Genfors" w:date="2014-03-28T14:34:00Z"/>
                <w:rFonts w:cs="Times New Roman"/>
                <w:sz w:val="20"/>
                <w:szCs w:val="20"/>
                <w:lang w:val="sv-SE"/>
              </w:rPr>
            </w:pPr>
            <w:ins w:id="1245" w:author="Björn Genfors" w:date="2014-03-28T14:34:00Z">
              <w:r w:rsidRPr="006B6063">
                <w:rPr>
                  <w:sz w:val="20"/>
                  <w:szCs w:val="20"/>
                </w:rPr>
                <w:t>0..1</w:t>
              </w:r>
            </w:ins>
          </w:p>
          <w:p w14:paraId="06DF062C" w14:textId="77777777" w:rsidR="00DE71B1" w:rsidRPr="006B6063" w:rsidRDefault="00DE71B1" w:rsidP="0046387E">
            <w:pPr>
              <w:widowControl/>
              <w:spacing w:line="229" w:lineRule="exact"/>
              <w:ind w:left="102"/>
              <w:jc w:val="center"/>
              <w:rPr>
                <w:ins w:id="1246" w:author="Björn Genfors" w:date="2014-03-28T14:34:00Z"/>
                <w:rFonts w:cs="Times New Roman"/>
                <w:sz w:val="20"/>
                <w:szCs w:val="20"/>
                <w:lang w:val="sv-SE"/>
              </w:rPr>
            </w:pPr>
          </w:p>
          <w:p w14:paraId="34FC6C80" w14:textId="77777777" w:rsidR="00DE71B1" w:rsidRPr="006B6063" w:rsidRDefault="00DE71B1" w:rsidP="0046387E">
            <w:pPr>
              <w:widowControl/>
              <w:spacing w:line="229" w:lineRule="exact"/>
              <w:ind w:left="102"/>
              <w:jc w:val="center"/>
              <w:rPr>
                <w:ins w:id="1247" w:author="Björn Genfors" w:date="2014-03-28T14:34:00Z"/>
                <w:rFonts w:cs="Times New Roman"/>
                <w:sz w:val="20"/>
                <w:szCs w:val="20"/>
                <w:lang w:val="sv-SE"/>
              </w:rPr>
            </w:pPr>
          </w:p>
          <w:p w14:paraId="52DB2BE9" w14:textId="77777777" w:rsidR="00DE71B1" w:rsidRPr="006B6063" w:rsidRDefault="00DE71B1" w:rsidP="0046387E">
            <w:pPr>
              <w:widowControl/>
              <w:spacing w:line="229" w:lineRule="exact"/>
              <w:ind w:left="102"/>
              <w:jc w:val="center"/>
              <w:rPr>
                <w:ins w:id="1248" w:author="Björn Genfors" w:date="2014-03-28T14:34:00Z"/>
                <w:rFonts w:cs="Times New Roman"/>
                <w:sz w:val="20"/>
                <w:szCs w:val="20"/>
                <w:lang w:val="sv-SE"/>
              </w:rPr>
            </w:pPr>
          </w:p>
        </w:tc>
      </w:tr>
      <w:tr w:rsidR="00DE71B1" w:rsidRPr="006B6063" w14:paraId="42D6B673" w14:textId="77777777" w:rsidTr="0046387E">
        <w:trPr>
          <w:trHeight w:hRule="exact" w:val="978"/>
          <w:tblHeader/>
          <w:ins w:id="1249" w:author="Björn Genfors" w:date="2014-03-28T14:34:00Z"/>
          <w:trPrChange w:id="1250" w:author="Björn Genfors" w:date="2014-03-28T14:44:00Z">
            <w:trPr>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1251"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07AF97D4" w14:textId="77777777" w:rsidR="00DE71B1" w:rsidRPr="006B6063" w:rsidRDefault="00DE71B1" w:rsidP="0046387E">
            <w:pPr>
              <w:widowControl/>
              <w:spacing w:line="226" w:lineRule="exact"/>
              <w:ind w:left="102"/>
              <w:rPr>
                <w:ins w:id="1252" w:author="Björn Genfors" w:date="2014-03-28T14:34:00Z"/>
                <w:rFonts w:cs="Times New Roman"/>
                <w:b/>
                <w:sz w:val="20"/>
                <w:szCs w:val="20"/>
                <w:lang w:val="sv-SE"/>
              </w:rPr>
            </w:pPr>
            <w:ins w:id="1253" w:author="Björn Genfors" w:date="2014-03-28T14:34:00Z">
              <w:r w:rsidRPr="006B6063">
                <w:rPr>
                  <w:sz w:val="20"/>
                  <w:szCs w:val="20"/>
                </w:rPr>
                <w:t>careContactId</w:t>
              </w:r>
            </w:ins>
          </w:p>
        </w:tc>
        <w:tc>
          <w:tcPr>
            <w:tcW w:w="1559" w:type="dxa"/>
            <w:tcBorders>
              <w:top w:val="single" w:sz="5" w:space="0" w:color="000000"/>
              <w:left w:val="single" w:sz="5" w:space="0" w:color="000000"/>
              <w:bottom w:val="single" w:sz="5" w:space="0" w:color="000000"/>
              <w:right w:val="single" w:sz="5" w:space="0" w:color="000000"/>
            </w:tcBorders>
            <w:tcPrChange w:id="1254"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76606732" w14:textId="77777777" w:rsidR="00DE71B1" w:rsidRPr="006B6063" w:rsidRDefault="00DE71B1" w:rsidP="0046387E">
            <w:pPr>
              <w:widowControl/>
              <w:spacing w:line="226" w:lineRule="exact"/>
              <w:ind w:left="102"/>
              <w:rPr>
                <w:ins w:id="1255" w:author="Björn Genfors" w:date="2014-03-28T14:34:00Z"/>
                <w:rFonts w:cs="Times New Roman"/>
                <w:sz w:val="20"/>
                <w:szCs w:val="20"/>
                <w:lang w:val="sv-SE"/>
              </w:rPr>
            </w:pPr>
            <w:ins w:id="1256"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1257"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6B63D86E" w14:textId="77777777" w:rsidR="00DE71B1" w:rsidRPr="006B6063" w:rsidRDefault="00DE71B1" w:rsidP="0046387E">
            <w:pPr>
              <w:widowControl/>
              <w:spacing w:line="229" w:lineRule="exact"/>
              <w:ind w:left="102"/>
              <w:rPr>
                <w:ins w:id="1258" w:author="Björn Genfors" w:date="2014-03-28T14:34:00Z"/>
                <w:rFonts w:cs="Times New Roman"/>
                <w:spacing w:val="-1"/>
                <w:sz w:val="20"/>
                <w:szCs w:val="20"/>
                <w:lang w:val="sv-SE"/>
              </w:rPr>
            </w:pPr>
            <w:ins w:id="1259" w:author="Björn Genfors" w:date="2014-03-28T14:34:00Z">
              <w:r w:rsidRPr="00CA00A4">
                <w:rPr>
                  <w:spacing w:val="-1"/>
                  <w:sz w:val="20"/>
                  <w:szCs w:val="20"/>
                  <w:lang w:val="sv-SE"/>
                </w:rPr>
                <w:t>Begränsar sökningen till den vård- och omsorgskontakt där den vårdbegäran som låg till grund för laboratoriesvaret skapades.</w:t>
              </w:r>
            </w:ins>
          </w:p>
          <w:p w14:paraId="7072EA1F" w14:textId="77777777" w:rsidR="00DE71B1" w:rsidRPr="006B6063" w:rsidRDefault="00DE71B1" w:rsidP="0046387E">
            <w:pPr>
              <w:widowControl/>
              <w:spacing w:line="229" w:lineRule="exact"/>
              <w:ind w:left="102"/>
              <w:rPr>
                <w:ins w:id="1260"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1261"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038C9257" w14:textId="77777777" w:rsidR="00DE71B1" w:rsidRPr="006B6063" w:rsidRDefault="00DE71B1" w:rsidP="0046387E">
            <w:pPr>
              <w:widowControl/>
              <w:spacing w:line="229" w:lineRule="exact"/>
              <w:ind w:left="102"/>
              <w:jc w:val="center"/>
              <w:rPr>
                <w:ins w:id="1262" w:author="Björn Genfors" w:date="2014-03-28T14:34:00Z"/>
                <w:rFonts w:cs="Times New Roman"/>
                <w:sz w:val="20"/>
                <w:szCs w:val="20"/>
                <w:lang w:val="sv-SE"/>
              </w:rPr>
            </w:pPr>
            <w:ins w:id="1263" w:author="Björn Genfors" w:date="2014-03-28T14:34:00Z">
              <w:r w:rsidRPr="006B6063">
                <w:rPr>
                  <w:sz w:val="20"/>
                  <w:szCs w:val="20"/>
                </w:rPr>
                <w:t>0..*</w:t>
              </w:r>
            </w:ins>
          </w:p>
        </w:tc>
      </w:tr>
      <w:tr w:rsidR="00DE71B1" w:rsidRPr="006B6063" w14:paraId="54FDAA37" w14:textId="77777777" w:rsidTr="0046387E">
        <w:trPr>
          <w:trHeight w:hRule="exact" w:val="285"/>
          <w:tblHeader/>
          <w:ins w:id="1264" w:author="Björn Genfors" w:date="2014-03-28T14:34:00Z"/>
          <w:trPrChange w:id="1265" w:author="Björn Genfors" w:date="2014-03-28T14:44:00Z">
            <w:trPr>
              <w:trHeight w:hRule="exact" w:val="285"/>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1266" w:author="Björn Genfors" w:date="2014-03-28T14:4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2221F03" w14:textId="77777777" w:rsidR="00DE71B1" w:rsidRPr="006B6063" w:rsidRDefault="00DE71B1" w:rsidP="0046387E">
            <w:pPr>
              <w:widowControl/>
              <w:spacing w:line="226" w:lineRule="exact"/>
              <w:ind w:left="102"/>
              <w:rPr>
                <w:ins w:id="1267" w:author="Björn Genfors" w:date="2014-03-28T14:34:00Z"/>
                <w:rFonts w:cs="Times New Roman"/>
                <w:sz w:val="20"/>
                <w:szCs w:val="20"/>
                <w:lang w:val="sv-SE"/>
              </w:rPr>
            </w:pPr>
            <w:ins w:id="1268" w:author="Björn Genfors" w:date="2014-03-28T14:34:00Z">
              <w:r w:rsidRPr="006B6063">
                <w:rPr>
                  <w:b/>
                  <w:sz w:val="20"/>
                  <w:szCs w:val="20"/>
                </w:rPr>
                <w:t>Sv</w:t>
              </w:r>
              <w:r w:rsidRPr="006B6063">
                <w:rPr>
                  <w:b/>
                  <w:spacing w:val="-1"/>
                  <w:sz w:val="20"/>
                  <w:szCs w:val="20"/>
                </w:rPr>
                <w:t>a</w:t>
              </w:r>
              <w:r w:rsidRPr="006B6063">
                <w:rPr>
                  <w:b/>
                  <w:sz w:val="20"/>
                  <w:szCs w:val="20"/>
                </w:rPr>
                <w:t>r</w:t>
              </w:r>
            </w:ins>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1269" w:author="Björn Genfors" w:date="2014-03-28T14:4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20C89A3" w14:textId="77777777" w:rsidR="00DE71B1" w:rsidRPr="006B6063" w:rsidRDefault="00DE71B1" w:rsidP="0046387E">
            <w:pPr>
              <w:widowControl/>
              <w:rPr>
                <w:ins w:id="1270"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1271" w:author="Björn Genfors" w:date="2014-03-28T14:4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2608FA00" w14:textId="77777777" w:rsidR="00DE71B1" w:rsidRPr="006B6063" w:rsidRDefault="00DE71B1" w:rsidP="0046387E">
            <w:pPr>
              <w:widowControl/>
              <w:rPr>
                <w:ins w:id="1272"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1273" w:author="Björn Genfors" w:date="2014-03-28T14:4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16B85ED" w14:textId="77777777" w:rsidR="00DE71B1" w:rsidRPr="006B6063" w:rsidRDefault="00DE71B1" w:rsidP="0046387E">
            <w:pPr>
              <w:widowControl/>
              <w:jc w:val="center"/>
              <w:rPr>
                <w:ins w:id="1274" w:author="Björn Genfors" w:date="2014-03-28T14:34:00Z"/>
                <w:rFonts w:cs="Times New Roman"/>
                <w:sz w:val="20"/>
                <w:szCs w:val="20"/>
                <w:lang w:val="sv-SE"/>
              </w:rPr>
            </w:pPr>
          </w:p>
        </w:tc>
      </w:tr>
      <w:tr w:rsidR="00DE71B1" w:rsidRPr="006B6063" w14:paraId="0E2C5925" w14:textId="77777777" w:rsidTr="0046387E">
        <w:trPr>
          <w:trHeight w:hRule="exact" w:val="495"/>
          <w:tblHeader/>
          <w:ins w:id="1275" w:author="Björn Genfors" w:date="2014-03-28T14:34:00Z"/>
          <w:trPrChange w:id="1276" w:author="Björn Genfors" w:date="2014-03-28T14:44:00Z">
            <w:trPr>
              <w:trHeight w:hRule="exact" w:val="495"/>
              <w:tblHeader/>
            </w:trPr>
          </w:trPrChange>
        </w:trPr>
        <w:tc>
          <w:tcPr>
            <w:tcW w:w="2916" w:type="dxa"/>
            <w:tcBorders>
              <w:top w:val="single" w:sz="5" w:space="0" w:color="000000"/>
              <w:left w:val="single" w:sz="5" w:space="0" w:color="000000"/>
              <w:bottom w:val="single" w:sz="5" w:space="0" w:color="000000"/>
              <w:right w:val="single" w:sz="5" w:space="0" w:color="000000"/>
            </w:tcBorders>
            <w:tcPrChange w:id="1277"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2277E702" w14:textId="77777777" w:rsidR="00DE71B1" w:rsidRPr="006B6063" w:rsidRDefault="00DE71B1" w:rsidP="0046387E">
            <w:pPr>
              <w:widowControl/>
              <w:spacing w:line="226" w:lineRule="exact"/>
              <w:ind w:left="102"/>
              <w:rPr>
                <w:ins w:id="1278" w:author="Björn Genfors" w:date="2014-03-28T14:34:00Z"/>
                <w:rFonts w:cs="Times New Roman"/>
                <w:sz w:val="20"/>
                <w:szCs w:val="20"/>
                <w:lang w:val="sv-SE"/>
              </w:rPr>
            </w:pPr>
            <w:ins w:id="1279" w:author="Björn Genfors" w:date="2014-03-28T14:34:00Z">
              <w:r w:rsidRPr="006B6063">
                <w:rPr>
                  <w:sz w:val="20"/>
                  <w:szCs w:val="20"/>
                </w:rPr>
                <w:t>laboratoryOrderOutcome</w:t>
              </w:r>
            </w:ins>
          </w:p>
        </w:tc>
        <w:tc>
          <w:tcPr>
            <w:tcW w:w="1559" w:type="dxa"/>
            <w:tcBorders>
              <w:top w:val="single" w:sz="5" w:space="0" w:color="000000"/>
              <w:left w:val="single" w:sz="5" w:space="0" w:color="000000"/>
              <w:bottom w:val="single" w:sz="5" w:space="0" w:color="000000"/>
              <w:right w:val="single" w:sz="5" w:space="0" w:color="000000"/>
            </w:tcBorders>
            <w:tcPrChange w:id="1280"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6CE60832" w14:textId="77777777" w:rsidR="00DE71B1" w:rsidRPr="006B6063" w:rsidRDefault="00DE71B1" w:rsidP="0046387E">
            <w:pPr>
              <w:widowControl/>
              <w:spacing w:line="226" w:lineRule="exact"/>
              <w:ind w:left="102"/>
              <w:rPr>
                <w:ins w:id="1281" w:author="Björn Genfors" w:date="2014-03-28T14:34:00Z"/>
                <w:rFonts w:cs="Times New Roman"/>
                <w:sz w:val="20"/>
                <w:szCs w:val="20"/>
                <w:lang w:val="sv-SE"/>
              </w:rPr>
            </w:pPr>
            <w:ins w:id="1282" w:author="Björn Genfors" w:date="2014-03-28T14:34:00Z">
              <w:r w:rsidRPr="006B6063">
                <w:rPr>
                  <w:sz w:val="20"/>
                  <w:szCs w:val="20"/>
                </w:rPr>
                <w:t xml:space="preserve">LaboratoryOrderOutcomeType </w:t>
              </w:r>
            </w:ins>
          </w:p>
        </w:tc>
        <w:tc>
          <w:tcPr>
            <w:tcW w:w="3969" w:type="dxa"/>
            <w:tcBorders>
              <w:top w:val="single" w:sz="5" w:space="0" w:color="000000"/>
              <w:left w:val="single" w:sz="5" w:space="0" w:color="000000"/>
              <w:bottom w:val="single" w:sz="5" w:space="0" w:color="000000"/>
              <w:right w:val="single" w:sz="5" w:space="0" w:color="000000"/>
            </w:tcBorders>
            <w:tcPrChange w:id="1283"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4FD56983" w14:textId="77777777" w:rsidR="00DE71B1" w:rsidRPr="006B6063" w:rsidRDefault="00DE71B1" w:rsidP="0046387E">
            <w:pPr>
              <w:widowControl/>
              <w:spacing w:line="229" w:lineRule="exact"/>
              <w:ind w:left="102"/>
              <w:rPr>
                <w:ins w:id="1284" w:author="Björn Genfors" w:date="2014-03-28T14:34:00Z"/>
                <w:rFonts w:cs="Times New Roman"/>
                <w:spacing w:val="-1"/>
                <w:sz w:val="20"/>
                <w:szCs w:val="20"/>
                <w:lang w:val="sv-SE"/>
              </w:rPr>
            </w:pPr>
            <w:ins w:id="1285" w:author="Björn Genfors" w:date="2014-03-28T14:34:00Z">
              <w:r w:rsidRPr="006B6063">
                <w:rPr>
                  <w:sz w:val="20"/>
                  <w:szCs w:val="20"/>
                </w:rPr>
                <w:t>Returnerar en patients laboratoriesvar.</w:t>
              </w:r>
            </w:ins>
          </w:p>
          <w:p w14:paraId="493DB077" w14:textId="77777777" w:rsidR="00DE71B1" w:rsidRPr="006B6063" w:rsidRDefault="00DE71B1" w:rsidP="0046387E">
            <w:pPr>
              <w:widowControl/>
              <w:rPr>
                <w:ins w:id="1286" w:author="Björn Genfors" w:date="2014-03-28T14:34:00Z"/>
                <w:rFonts w:cs="Times New Roman"/>
                <w:b/>
                <w:bCs/>
                <w:sz w:val="20"/>
                <w:szCs w:val="20"/>
                <w:lang w:val="sv-SE"/>
              </w:rPr>
            </w:pPr>
          </w:p>
          <w:p w14:paraId="5EA791F5" w14:textId="77777777" w:rsidR="00DE71B1" w:rsidRPr="006B6063" w:rsidRDefault="00DE71B1" w:rsidP="0046387E">
            <w:pPr>
              <w:widowControl/>
              <w:spacing w:line="229" w:lineRule="exact"/>
              <w:ind w:left="102"/>
              <w:rPr>
                <w:ins w:id="1287"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1288"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5D973DD7" w14:textId="77777777" w:rsidR="00DE71B1" w:rsidRPr="006B6063" w:rsidRDefault="00DE71B1" w:rsidP="0046387E">
            <w:pPr>
              <w:widowControl/>
              <w:spacing w:line="229" w:lineRule="exact"/>
              <w:ind w:left="102"/>
              <w:jc w:val="center"/>
              <w:rPr>
                <w:ins w:id="1289" w:author="Björn Genfors" w:date="2014-03-28T14:34:00Z"/>
                <w:rFonts w:cs="Times New Roman"/>
                <w:sz w:val="20"/>
                <w:szCs w:val="20"/>
                <w:lang w:val="sv-SE"/>
              </w:rPr>
            </w:pPr>
            <w:ins w:id="1290" w:author="Björn Genfors" w:date="2014-03-28T14:34:00Z">
              <w:r w:rsidRPr="006B6063">
                <w:rPr>
                  <w:sz w:val="20"/>
                  <w:szCs w:val="20"/>
                </w:rPr>
                <w:t>0.</w:t>
              </w:r>
              <w:r w:rsidRPr="006B6063">
                <w:rPr>
                  <w:spacing w:val="-1"/>
                  <w:sz w:val="20"/>
                  <w:szCs w:val="20"/>
                </w:rPr>
                <w:t>.</w:t>
              </w:r>
              <w:r w:rsidRPr="006B6063">
                <w:rPr>
                  <w:sz w:val="20"/>
                  <w:szCs w:val="20"/>
                </w:rPr>
                <w:t>*</w:t>
              </w:r>
            </w:ins>
          </w:p>
        </w:tc>
      </w:tr>
      <w:tr w:rsidR="00DE71B1" w:rsidRPr="006B6063" w14:paraId="73127235" w14:textId="77777777" w:rsidTr="0046387E">
        <w:trPr>
          <w:trHeight w:hRule="exact" w:val="490"/>
          <w:tblHeader/>
          <w:ins w:id="1291" w:author="Björn Genfors" w:date="2014-03-28T14:34:00Z"/>
          <w:trPrChange w:id="1292" w:author="Björn Genfors" w:date="2014-03-28T14:44:00Z">
            <w:trPr>
              <w:trHeight w:hRule="exact" w:val="490"/>
              <w:tblHeader/>
            </w:trPr>
          </w:trPrChange>
        </w:trPr>
        <w:tc>
          <w:tcPr>
            <w:tcW w:w="2916" w:type="dxa"/>
            <w:tcBorders>
              <w:top w:val="single" w:sz="5" w:space="0" w:color="000000"/>
              <w:left w:val="single" w:sz="5" w:space="0" w:color="000000"/>
              <w:bottom w:val="single" w:sz="5" w:space="0" w:color="000000"/>
              <w:right w:val="single" w:sz="5" w:space="0" w:color="000000"/>
            </w:tcBorders>
            <w:tcPrChange w:id="1293"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56649377" w14:textId="77777777" w:rsidR="00DE71B1" w:rsidRPr="006B6063" w:rsidRDefault="00DE71B1" w:rsidP="0046387E">
            <w:pPr>
              <w:widowControl/>
              <w:spacing w:line="229" w:lineRule="exact"/>
              <w:ind w:left="102"/>
              <w:rPr>
                <w:ins w:id="1294" w:author="Björn Genfors" w:date="2014-03-28T14:34:00Z"/>
                <w:rFonts w:cs="Times New Roman"/>
                <w:sz w:val="20"/>
                <w:szCs w:val="20"/>
                <w:lang w:val="sv-SE"/>
              </w:rPr>
            </w:pPr>
            <w:ins w:id="1295" w:author="Björn Genfors" w:date="2014-03-28T14:34:00Z">
              <w:r w:rsidRPr="006B6063">
                <w:rPr>
                  <w:sz w:val="20"/>
                  <w:szCs w:val="20"/>
                </w:rPr>
                <w:t>../laboratoryOrderOutcomeHeader</w:t>
              </w:r>
            </w:ins>
          </w:p>
        </w:tc>
        <w:tc>
          <w:tcPr>
            <w:tcW w:w="1559" w:type="dxa"/>
            <w:tcBorders>
              <w:top w:val="single" w:sz="5" w:space="0" w:color="000000"/>
              <w:left w:val="single" w:sz="5" w:space="0" w:color="000000"/>
              <w:bottom w:val="single" w:sz="5" w:space="0" w:color="000000"/>
              <w:right w:val="single" w:sz="5" w:space="0" w:color="000000"/>
            </w:tcBorders>
            <w:tcPrChange w:id="1296"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6B7A30D1" w14:textId="77777777" w:rsidR="00DE71B1" w:rsidRPr="006B6063" w:rsidRDefault="00DE71B1" w:rsidP="0046387E">
            <w:pPr>
              <w:widowControl/>
              <w:spacing w:line="229" w:lineRule="exact"/>
              <w:ind w:left="102"/>
              <w:rPr>
                <w:ins w:id="1297" w:author="Björn Genfors" w:date="2014-03-28T14:34:00Z"/>
                <w:rFonts w:cs="Times New Roman"/>
                <w:sz w:val="20"/>
                <w:szCs w:val="20"/>
                <w:lang w:val="sv-SE"/>
              </w:rPr>
            </w:pPr>
            <w:ins w:id="1298" w:author="Björn Genfors" w:date="2014-03-28T14:34:00Z">
              <w:r w:rsidRPr="006B6063">
                <w:rPr>
                  <w:sz w:val="20"/>
                  <w:szCs w:val="20"/>
                </w:rPr>
                <w:t>PatientSummaryHeaderType</w:t>
              </w:r>
            </w:ins>
          </w:p>
        </w:tc>
        <w:tc>
          <w:tcPr>
            <w:tcW w:w="3969" w:type="dxa"/>
            <w:tcBorders>
              <w:top w:val="single" w:sz="5" w:space="0" w:color="000000"/>
              <w:left w:val="single" w:sz="5" w:space="0" w:color="000000"/>
              <w:bottom w:val="single" w:sz="5" w:space="0" w:color="000000"/>
              <w:right w:val="single" w:sz="5" w:space="0" w:color="000000"/>
            </w:tcBorders>
            <w:tcPrChange w:id="1299"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49AFB40B" w14:textId="77777777" w:rsidR="00DE71B1" w:rsidRPr="006B6063" w:rsidRDefault="00DE71B1" w:rsidP="0046387E">
            <w:pPr>
              <w:widowControl/>
              <w:spacing w:line="229" w:lineRule="exact"/>
              <w:ind w:left="102"/>
              <w:rPr>
                <w:ins w:id="1300" w:author="Björn Genfors" w:date="2014-03-28T14:34:00Z"/>
                <w:rFonts w:cs="Times New Roman"/>
                <w:sz w:val="20"/>
                <w:szCs w:val="20"/>
                <w:lang w:val="sv-SE"/>
              </w:rPr>
            </w:pPr>
            <w:ins w:id="1301" w:author="Björn Genfors" w:date="2014-03-28T14:34:00Z">
              <w:r w:rsidRPr="006B6063">
                <w:rPr>
                  <w:sz w:val="20"/>
                  <w:szCs w:val="20"/>
                </w:rPr>
                <w:t>Innehåller basinformation om dokumentet</w:t>
              </w:r>
            </w:ins>
          </w:p>
        </w:tc>
        <w:tc>
          <w:tcPr>
            <w:tcW w:w="1195" w:type="dxa"/>
            <w:tcBorders>
              <w:top w:val="single" w:sz="5" w:space="0" w:color="000000"/>
              <w:left w:val="single" w:sz="5" w:space="0" w:color="000000"/>
              <w:bottom w:val="single" w:sz="5" w:space="0" w:color="000000"/>
              <w:right w:val="single" w:sz="5" w:space="0" w:color="000000"/>
            </w:tcBorders>
            <w:tcPrChange w:id="1302"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749AD60C" w14:textId="77777777" w:rsidR="00DE71B1" w:rsidRPr="006B6063" w:rsidRDefault="00DE71B1" w:rsidP="0046387E">
            <w:pPr>
              <w:widowControl/>
              <w:spacing w:line="229" w:lineRule="exact"/>
              <w:ind w:left="102"/>
              <w:jc w:val="center"/>
              <w:rPr>
                <w:ins w:id="1303" w:author="Björn Genfors" w:date="2014-03-28T14:34:00Z"/>
                <w:rFonts w:cs="Times New Roman"/>
                <w:sz w:val="20"/>
                <w:szCs w:val="20"/>
                <w:lang w:val="sv-SE"/>
              </w:rPr>
            </w:pPr>
            <w:ins w:id="1304" w:author="Björn Genfors" w:date="2014-03-28T14:34:00Z">
              <w:r w:rsidRPr="006B6063">
                <w:rPr>
                  <w:sz w:val="20"/>
                  <w:szCs w:val="20"/>
                </w:rPr>
                <w:t>1..1</w:t>
              </w:r>
            </w:ins>
          </w:p>
        </w:tc>
      </w:tr>
      <w:tr w:rsidR="00DE71B1" w:rsidRPr="006B6063" w14:paraId="67E30AAA" w14:textId="77777777" w:rsidTr="0046387E">
        <w:trPr>
          <w:trHeight w:hRule="exact" w:val="699"/>
          <w:tblHeader/>
          <w:ins w:id="1305" w:author="Björn Genfors" w:date="2014-03-28T14:34:00Z"/>
          <w:trPrChange w:id="1306" w:author="Björn Genfors" w:date="2014-03-28T14:44:00Z">
            <w:trPr>
              <w:trHeight w:hRule="exact" w:val="699"/>
              <w:tblHeader/>
            </w:trPr>
          </w:trPrChange>
        </w:trPr>
        <w:tc>
          <w:tcPr>
            <w:tcW w:w="2916" w:type="dxa"/>
            <w:tcBorders>
              <w:top w:val="single" w:sz="5" w:space="0" w:color="000000"/>
              <w:left w:val="single" w:sz="5" w:space="0" w:color="000000"/>
              <w:bottom w:val="single" w:sz="5" w:space="0" w:color="000000"/>
              <w:right w:val="single" w:sz="5" w:space="0" w:color="000000"/>
            </w:tcBorders>
            <w:tcPrChange w:id="1307"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25B4522B" w14:textId="77777777" w:rsidR="00DE71B1" w:rsidRPr="006B6063" w:rsidRDefault="00DE71B1" w:rsidP="0046387E">
            <w:pPr>
              <w:widowControl/>
              <w:spacing w:line="229" w:lineRule="exact"/>
              <w:ind w:left="102"/>
              <w:rPr>
                <w:ins w:id="1308" w:author="Björn Genfors" w:date="2014-03-28T14:34:00Z"/>
                <w:rFonts w:cs="Times New Roman"/>
                <w:b/>
                <w:sz w:val="20"/>
                <w:szCs w:val="20"/>
                <w:lang w:val="sv-SE"/>
              </w:rPr>
            </w:pPr>
            <w:ins w:id="1309" w:author="Björn Genfors" w:date="2014-03-28T14:34:00Z">
              <w:r w:rsidRPr="006B6063">
                <w:rPr>
                  <w:sz w:val="20"/>
                  <w:szCs w:val="20"/>
                </w:rPr>
                <w:t>../../documentId</w:t>
              </w:r>
            </w:ins>
          </w:p>
        </w:tc>
        <w:tc>
          <w:tcPr>
            <w:tcW w:w="1559" w:type="dxa"/>
            <w:tcBorders>
              <w:top w:val="single" w:sz="5" w:space="0" w:color="000000"/>
              <w:left w:val="single" w:sz="5" w:space="0" w:color="000000"/>
              <w:bottom w:val="single" w:sz="5" w:space="0" w:color="000000"/>
              <w:right w:val="single" w:sz="5" w:space="0" w:color="000000"/>
            </w:tcBorders>
            <w:tcPrChange w:id="1310"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11C0F94A" w14:textId="77777777" w:rsidR="00DE71B1" w:rsidRPr="006B6063" w:rsidRDefault="00DE71B1" w:rsidP="0046387E">
            <w:pPr>
              <w:widowControl/>
              <w:spacing w:line="229" w:lineRule="exact"/>
              <w:ind w:left="102"/>
              <w:rPr>
                <w:ins w:id="1311" w:author="Björn Genfors" w:date="2014-03-28T14:34:00Z"/>
                <w:rFonts w:cs="Times New Roman"/>
                <w:sz w:val="20"/>
                <w:szCs w:val="20"/>
                <w:lang w:val="sv-SE"/>
              </w:rPr>
            </w:pPr>
            <w:ins w:id="131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1313"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3328522B" w14:textId="77777777" w:rsidR="00DE71B1" w:rsidRPr="006B6063" w:rsidRDefault="00DE71B1" w:rsidP="0046387E">
            <w:pPr>
              <w:widowControl/>
              <w:spacing w:line="229" w:lineRule="exact"/>
              <w:ind w:left="102"/>
              <w:rPr>
                <w:ins w:id="1314" w:author="Björn Genfors" w:date="2014-03-28T14:34:00Z"/>
                <w:rFonts w:cs="Times New Roman"/>
                <w:sz w:val="20"/>
                <w:szCs w:val="20"/>
                <w:lang w:val="sv-SE"/>
              </w:rPr>
            </w:pPr>
            <w:ins w:id="1315" w:author="Björn Genfors" w:date="2014-03-28T14:34:00Z">
              <w:r w:rsidRPr="00CA00A4">
                <w:rPr>
                  <w:sz w:val="20"/>
                  <w:szCs w:val="20"/>
                  <w:lang w:val="sv-SE"/>
                </w:rPr>
                <w:t>Unik identifierare för undersökningsresultatet. Identitet ska vara unik inom källsystemet</w:t>
              </w:r>
            </w:ins>
          </w:p>
        </w:tc>
        <w:tc>
          <w:tcPr>
            <w:tcW w:w="1195" w:type="dxa"/>
            <w:tcBorders>
              <w:top w:val="single" w:sz="5" w:space="0" w:color="000000"/>
              <w:left w:val="single" w:sz="5" w:space="0" w:color="000000"/>
              <w:bottom w:val="single" w:sz="5" w:space="0" w:color="000000"/>
              <w:right w:val="single" w:sz="5" w:space="0" w:color="000000"/>
            </w:tcBorders>
            <w:tcPrChange w:id="1316"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2CE4FDA2" w14:textId="77777777" w:rsidR="00DE71B1" w:rsidRPr="006B6063" w:rsidRDefault="00DE71B1" w:rsidP="0046387E">
            <w:pPr>
              <w:widowControl/>
              <w:spacing w:line="229" w:lineRule="exact"/>
              <w:ind w:left="102"/>
              <w:jc w:val="center"/>
              <w:rPr>
                <w:ins w:id="1317" w:author="Björn Genfors" w:date="2014-03-28T14:34:00Z"/>
                <w:rFonts w:cs="Times New Roman"/>
                <w:sz w:val="20"/>
                <w:szCs w:val="20"/>
                <w:lang w:val="sv-SE"/>
              </w:rPr>
            </w:pPr>
            <w:ins w:id="1318" w:author="Björn Genfors" w:date="2014-03-28T14:34:00Z">
              <w:r w:rsidRPr="006B6063">
                <w:rPr>
                  <w:sz w:val="20"/>
                  <w:szCs w:val="20"/>
                </w:rPr>
                <w:t>1..1</w:t>
              </w:r>
            </w:ins>
          </w:p>
        </w:tc>
      </w:tr>
      <w:tr w:rsidR="00DE71B1" w:rsidRPr="006B6063" w14:paraId="7A294FA6" w14:textId="77777777" w:rsidTr="0046387E">
        <w:trPr>
          <w:trHeight w:hRule="exact" w:val="573"/>
          <w:tblHeader/>
          <w:ins w:id="1319" w:author="Björn Genfors" w:date="2014-03-28T14:34:00Z"/>
          <w:trPrChange w:id="1320" w:author="Björn Genfors" w:date="2014-03-28T14:44:00Z">
            <w:trPr>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auto"/>
            <w:tcPrChange w:id="1321" w:author="Björn Genfors" w:date="2014-03-28T14:44:00Z">
              <w:tcPr>
                <w:tcW w:w="2916" w:type="dxa"/>
                <w:tcBorders>
                  <w:top w:val="single" w:sz="5" w:space="0" w:color="000000"/>
                  <w:left w:val="single" w:sz="5" w:space="0" w:color="000000"/>
                  <w:bottom w:val="single" w:sz="5" w:space="0" w:color="000000"/>
                  <w:right w:val="single" w:sz="5" w:space="0" w:color="000000"/>
                </w:tcBorders>
                <w:shd w:val="clear" w:color="auto" w:fill="auto"/>
              </w:tcPr>
            </w:tcPrChange>
          </w:tcPr>
          <w:p w14:paraId="0C1CFB4B" w14:textId="77777777" w:rsidR="00DE71B1" w:rsidRPr="006B6063" w:rsidRDefault="00DE71B1" w:rsidP="0046387E">
            <w:pPr>
              <w:widowControl/>
              <w:spacing w:line="229" w:lineRule="exact"/>
              <w:ind w:left="102"/>
              <w:rPr>
                <w:ins w:id="1322" w:author="Björn Genfors" w:date="2014-03-28T14:34:00Z"/>
                <w:rFonts w:cs="Times New Roman"/>
                <w:sz w:val="20"/>
                <w:szCs w:val="20"/>
                <w:lang w:val="sv-SE"/>
              </w:rPr>
            </w:pPr>
            <w:ins w:id="1323" w:author="Björn Genfors" w:date="2014-03-28T14:34:00Z">
              <w:r w:rsidRPr="006B6063">
                <w:rPr>
                  <w:sz w:val="20"/>
                  <w:szCs w:val="20"/>
                </w:rPr>
                <w:t>../../sourceSystemHSAId</w:t>
              </w:r>
            </w:ins>
          </w:p>
        </w:tc>
        <w:tc>
          <w:tcPr>
            <w:tcW w:w="1559" w:type="dxa"/>
            <w:tcBorders>
              <w:top w:val="single" w:sz="5" w:space="0" w:color="000000"/>
              <w:left w:val="single" w:sz="5" w:space="0" w:color="000000"/>
              <w:bottom w:val="single" w:sz="5" w:space="0" w:color="000000"/>
              <w:right w:val="single" w:sz="5" w:space="0" w:color="000000"/>
            </w:tcBorders>
            <w:shd w:val="clear" w:color="auto" w:fill="auto"/>
            <w:tcPrChange w:id="1324" w:author="Björn Genfors" w:date="2014-03-28T14:44:00Z">
              <w:tcPr>
                <w:tcW w:w="1559" w:type="dxa"/>
                <w:tcBorders>
                  <w:top w:val="single" w:sz="5" w:space="0" w:color="000000"/>
                  <w:left w:val="single" w:sz="5" w:space="0" w:color="000000"/>
                  <w:bottom w:val="single" w:sz="5" w:space="0" w:color="000000"/>
                  <w:right w:val="single" w:sz="5" w:space="0" w:color="000000"/>
                </w:tcBorders>
                <w:shd w:val="clear" w:color="auto" w:fill="auto"/>
              </w:tcPr>
            </w:tcPrChange>
          </w:tcPr>
          <w:p w14:paraId="4EE1366D" w14:textId="77777777" w:rsidR="00DE71B1" w:rsidRPr="006B6063" w:rsidRDefault="00DE71B1" w:rsidP="0046387E">
            <w:pPr>
              <w:widowControl/>
              <w:spacing w:line="229" w:lineRule="exact"/>
              <w:ind w:left="102"/>
              <w:rPr>
                <w:ins w:id="1325" w:author="Björn Genfors" w:date="2014-03-28T14:34:00Z"/>
                <w:rFonts w:cs="Times New Roman"/>
                <w:sz w:val="20"/>
                <w:szCs w:val="20"/>
                <w:lang w:val="sv-SE"/>
              </w:rPr>
            </w:pPr>
            <w:ins w:id="1326" w:author="Björn Genfors" w:date="2014-03-28T14:34:00Z">
              <w:r w:rsidRPr="006B6063">
                <w:rPr>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shd w:val="clear" w:color="auto" w:fill="auto"/>
            <w:tcPrChange w:id="1327" w:author="Björn Genfors" w:date="2014-03-28T14:44:00Z">
              <w:tcPr>
                <w:tcW w:w="3969" w:type="dxa"/>
                <w:tcBorders>
                  <w:top w:val="single" w:sz="5" w:space="0" w:color="000000"/>
                  <w:left w:val="single" w:sz="5" w:space="0" w:color="000000"/>
                  <w:bottom w:val="single" w:sz="5" w:space="0" w:color="000000"/>
                  <w:right w:val="single" w:sz="5" w:space="0" w:color="000000"/>
                </w:tcBorders>
                <w:shd w:val="clear" w:color="auto" w:fill="auto"/>
              </w:tcPr>
            </w:tcPrChange>
          </w:tcPr>
          <w:p w14:paraId="30F1C6B2" w14:textId="77777777" w:rsidR="00DE71B1" w:rsidRPr="006B6063" w:rsidRDefault="00DE71B1" w:rsidP="0046387E">
            <w:pPr>
              <w:widowControl/>
              <w:spacing w:line="229" w:lineRule="exact"/>
              <w:ind w:left="102"/>
              <w:rPr>
                <w:ins w:id="1328" w:author="Björn Genfors" w:date="2014-03-28T14:34:00Z"/>
                <w:rFonts w:cs="Times New Roman"/>
                <w:sz w:val="20"/>
                <w:szCs w:val="20"/>
                <w:lang w:val="sv-SE"/>
              </w:rPr>
            </w:pPr>
            <w:ins w:id="1329" w:author="Björn Genfors" w:date="2014-03-28T14:34:00Z">
              <w:r w:rsidRPr="00CA00A4">
                <w:rPr>
                  <w:sz w:val="20"/>
                  <w:szCs w:val="20"/>
                  <w:lang w:val="sv-SE"/>
                </w:rPr>
                <w:t>HSAid för det system som dokumentet är skapat i.</w:t>
              </w:r>
            </w:ins>
          </w:p>
        </w:tc>
        <w:tc>
          <w:tcPr>
            <w:tcW w:w="1195" w:type="dxa"/>
            <w:tcBorders>
              <w:top w:val="single" w:sz="5" w:space="0" w:color="000000"/>
              <w:left w:val="single" w:sz="5" w:space="0" w:color="000000"/>
              <w:bottom w:val="single" w:sz="5" w:space="0" w:color="000000"/>
              <w:right w:val="single" w:sz="5" w:space="0" w:color="000000"/>
            </w:tcBorders>
            <w:shd w:val="clear" w:color="auto" w:fill="auto"/>
            <w:tcPrChange w:id="1330" w:author="Björn Genfors" w:date="2014-03-28T14:44:00Z">
              <w:tcPr>
                <w:tcW w:w="1195" w:type="dxa"/>
                <w:tcBorders>
                  <w:top w:val="single" w:sz="5" w:space="0" w:color="000000"/>
                  <w:left w:val="single" w:sz="5" w:space="0" w:color="000000"/>
                  <w:bottom w:val="single" w:sz="5" w:space="0" w:color="000000"/>
                  <w:right w:val="single" w:sz="5" w:space="0" w:color="000000"/>
                </w:tcBorders>
                <w:shd w:val="clear" w:color="auto" w:fill="auto"/>
              </w:tcPr>
            </w:tcPrChange>
          </w:tcPr>
          <w:p w14:paraId="46605F00" w14:textId="77777777" w:rsidR="00DE71B1" w:rsidRPr="006B6063" w:rsidRDefault="00DE71B1" w:rsidP="0046387E">
            <w:pPr>
              <w:widowControl/>
              <w:spacing w:line="229" w:lineRule="exact"/>
              <w:ind w:left="102"/>
              <w:jc w:val="center"/>
              <w:rPr>
                <w:ins w:id="1331" w:author="Björn Genfors" w:date="2014-03-28T14:34:00Z"/>
                <w:rFonts w:cs="Times New Roman"/>
                <w:sz w:val="20"/>
                <w:szCs w:val="20"/>
                <w:lang w:val="sv-SE"/>
              </w:rPr>
            </w:pPr>
            <w:ins w:id="1332" w:author="Björn Genfors" w:date="2014-03-28T14:34:00Z">
              <w:r w:rsidRPr="006B6063">
                <w:rPr>
                  <w:sz w:val="20"/>
                  <w:szCs w:val="20"/>
                </w:rPr>
                <w:t>1..1</w:t>
              </w:r>
            </w:ins>
          </w:p>
        </w:tc>
      </w:tr>
      <w:tr w:rsidR="00DE71B1" w:rsidRPr="006B6063" w14:paraId="7A1F2788" w14:textId="77777777" w:rsidTr="0046387E">
        <w:trPr>
          <w:trHeight w:val="908"/>
          <w:tblHeader/>
          <w:ins w:id="1333" w:author="Björn Genfors" w:date="2014-03-28T14:34:00Z"/>
          <w:trPrChange w:id="1334" w:author="Björn Genfors" w:date="2014-03-28T14:44:00Z">
            <w:trPr>
              <w:trHeight w:val="908"/>
              <w:tblHeader/>
            </w:trPr>
          </w:trPrChange>
        </w:trPr>
        <w:tc>
          <w:tcPr>
            <w:tcW w:w="2916" w:type="dxa"/>
            <w:tcBorders>
              <w:top w:val="single" w:sz="5" w:space="0" w:color="000000"/>
              <w:left w:val="single" w:sz="5" w:space="0" w:color="000000"/>
              <w:bottom w:val="single" w:sz="5" w:space="0" w:color="000000"/>
              <w:right w:val="single" w:sz="5" w:space="0" w:color="000000"/>
            </w:tcBorders>
            <w:tcPrChange w:id="1335"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1DE18C8B" w14:textId="77777777" w:rsidR="00DE71B1" w:rsidRPr="006B6063" w:rsidRDefault="00DE71B1" w:rsidP="0046387E">
            <w:pPr>
              <w:widowControl/>
              <w:spacing w:line="229" w:lineRule="exact"/>
              <w:ind w:left="102"/>
              <w:rPr>
                <w:ins w:id="1336" w:author="Björn Genfors" w:date="2014-03-28T14:34:00Z"/>
                <w:rFonts w:cs="Times New Roman"/>
                <w:sz w:val="20"/>
                <w:szCs w:val="20"/>
                <w:lang w:val="sv-SE"/>
              </w:rPr>
            </w:pPr>
            <w:ins w:id="1337" w:author="Björn Genfors" w:date="2014-03-28T14:34:00Z">
              <w:r w:rsidRPr="006B6063">
                <w:rPr>
                  <w:sz w:val="20"/>
                  <w:szCs w:val="20"/>
                </w:rPr>
                <w:t>../../documentTime</w:t>
              </w:r>
            </w:ins>
          </w:p>
          <w:p w14:paraId="70D96013" w14:textId="77777777" w:rsidR="00DE71B1" w:rsidRPr="006B6063" w:rsidRDefault="00DE71B1" w:rsidP="0046387E">
            <w:pPr>
              <w:widowControl/>
              <w:spacing w:line="229" w:lineRule="exact"/>
              <w:ind w:left="102"/>
              <w:rPr>
                <w:ins w:id="1338"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1339"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5E479FDA" w14:textId="77777777" w:rsidR="00DE71B1" w:rsidRPr="006B6063" w:rsidRDefault="00DE71B1" w:rsidP="0046387E">
            <w:pPr>
              <w:widowControl/>
              <w:spacing w:line="229" w:lineRule="exact"/>
              <w:ind w:left="102"/>
              <w:rPr>
                <w:ins w:id="1340" w:author="Björn Genfors" w:date="2014-03-28T14:34:00Z"/>
                <w:rFonts w:cs="Times New Roman"/>
                <w:sz w:val="20"/>
                <w:szCs w:val="20"/>
                <w:lang w:val="sv-SE"/>
              </w:rPr>
            </w:pPr>
            <w:ins w:id="1341" w:author="Björn Genfors" w:date="2014-03-28T14:34:00Z">
              <w:r w:rsidRPr="006B6063">
                <w:rPr>
                  <w:sz w:val="20"/>
                  <w:szCs w:val="20"/>
                </w:rPr>
                <w:t>TimeStampType</w:t>
              </w:r>
            </w:ins>
          </w:p>
          <w:p w14:paraId="7CCC5E36" w14:textId="77777777" w:rsidR="00DE71B1" w:rsidRPr="006B6063" w:rsidRDefault="00DE71B1" w:rsidP="0046387E">
            <w:pPr>
              <w:widowControl/>
              <w:spacing w:line="229" w:lineRule="exact"/>
              <w:ind w:left="102"/>
              <w:rPr>
                <w:ins w:id="1342"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1343"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47472CA9" w14:textId="77777777" w:rsidR="00DE71B1" w:rsidRPr="006B6063" w:rsidRDefault="00DE71B1" w:rsidP="0046387E">
            <w:pPr>
              <w:widowControl/>
              <w:spacing w:line="229" w:lineRule="exact"/>
              <w:ind w:left="102"/>
              <w:rPr>
                <w:ins w:id="1344" w:author="Björn Genfors" w:date="2014-03-28T14:34:00Z"/>
                <w:rFonts w:cs="Times New Roman"/>
                <w:sz w:val="20"/>
                <w:szCs w:val="20"/>
                <w:lang w:val="sv-SE"/>
              </w:rPr>
            </w:pPr>
            <w:ins w:id="1345" w:author="Björn Genfors" w:date="2014-03-28T14:34:00Z">
              <w:r w:rsidRPr="00CA00A4">
                <w:rPr>
                  <w:sz w:val="20"/>
                  <w:szCs w:val="20"/>
                  <w:lang w:val="sv-SE"/>
                </w:rPr>
                <w:t>Tidpunkt då svar skickas från laboratoriesystemet  till framställaren av vårdbegäran och ev kopiemottagare</w:t>
              </w:r>
            </w:ins>
          </w:p>
        </w:tc>
        <w:tc>
          <w:tcPr>
            <w:tcW w:w="1195" w:type="dxa"/>
            <w:tcBorders>
              <w:top w:val="single" w:sz="5" w:space="0" w:color="000000"/>
              <w:left w:val="single" w:sz="5" w:space="0" w:color="000000"/>
              <w:bottom w:val="single" w:sz="5" w:space="0" w:color="000000"/>
              <w:right w:val="single" w:sz="5" w:space="0" w:color="000000"/>
            </w:tcBorders>
            <w:tcPrChange w:id="1346"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108930BB" w14:textId="77777777" w:rsidR="00DE71B1" w:rsidRPr="006B6063" w:rsidRDefault="00DE71B1" w:rsidP="0046387E">
            <w:pPr>
              <w:widowControl/>
              <w:spacing w:line="229" w:lineRule="exact"/>
              <w:ind w:left="102"/>
              <w:jc w:val="center"/>
              <w:rPr>
                <w:ins w:id="1347" w:author="Björn Genfors" w:date="2014-03-28T14:34:00Z"/>
                <w:rFonts w:cs="Times New Roman"/>
                <w:sz w:val="20"/>
                <w:szCs w:val="20"/>
                <w:lang w:val="sv-SE"/>
              </w:rPr>
            </w:pPr>
            <w:ins w:id="1348" w:author="Björn Genfors" w:date="2014-03-28T14:34:00Z">
              <w:r w:rsidRPr="006B6063">
                <w:rPr>
                  <w:sz w:val="20"/>
                  <w:szCs w:val="20"/>
                </w:rPr>
                <w:t>1..1</w:t>
              </w:r>
            </w:ins>
          </w:p>
        </w:tc>
      </w:tr>
      <w:tr w:rsidR="00DE71B1" w:rsidRPr="006B6063" w14:paraId="1BAA7702" w14:textId="77777777" w:rsidTr="0046387E">
        <w:trPr>
          <w:trHeight w:val="529"/>
          <w:tblHeader/>
          <w:ins w:id="1349" w:author="Björn Genfors" w:date="2014-03-28T14:34:00Z"/>
          <w:trPrChange w:id="1350" w:author="Björn Genfors" w:date="2014-03-28T14:44:00Z">
            <w:trPr>
              <w:trHeight w:val="5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1351"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183C960D" w14:textId="77777777" w:rsidR="00DE71B1" w:rsidRPr="006B6063" w:rsidRDefault="00DE71B1" w:rsidP="0046387E">
            <w:pPr>
              <w:widowControl/>
              <w:spacing w:line="229" w:lineRule="exact"/>
              <w:ind w:left="102"/>
              <w:rPr>
                <w:ins w:id="1352" w:author="Björn Genfors" w:date="2014-03-28T14:34:00Z"/>
                <w:rFonts w:cs="Times New Roman"/>
                <w:sz w:val="20"/>
                <w:szCs w:val="20"/>
                <w:lang w:val="sv-SE"/>
              </w:rPr>
            </w:pPr>
            <w:ins w:id="1353" w:author="Björn Genfors" w:date="2014-03-28T14:34:00Z">
              <w:r w:rsidRPr="006B6063">
                <w:rPr>
                  <w:sz w:val="20"/>
                  <w:szCs w:val="20"/>
                </w:rPr>
                <w:t>../../patientId</w:t>
              </w:r>
            </w:ins>
          </w:p>
        </w:tc>
        <w:tc>
          <w:tcPr>
            <w:tcW w:w="1559" w:type="dxa"/>
            <w:tcBorders>
              <w:top w:val="single" w:sz="5" w:space="0" w:color="000000"/>
              <w:left w:val="single" w:sz="5" w:space="0" w:color="000000"/>
              <w:bottom w:val="single" w:sz="5" w:space="0" w:color="000000"/>
              <w:right w:val="single" w:sz="5" w:space="0" w:color="000000"/>
            </w:tcBorders>
            <w:tcPrChange w:id="1354"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67553E1F" w14:textId="77777777" w:rsidR="00DE71B1" w:rsidRPr="006B6063" w:rsidRDefault="00DE71B1" w:rsidP="0046387E">
            <w:pPr>
              <w:widowControl/>
              <w:spacing w:line="226" w:lineRule="exact"/>
              <w:ind w:left="102"/>
              <w:rPr>
                <w:ins w:id="1355" w:author="Björn Genfors" w:date="2014-03-28T14:34:00Z"/>
                <w:rFonts w:cs="Times New Roman"/>
                <w:spacing w:val="-1"/>
                <w:sz w:val="20"/>
                <w:szCs w:val="20"/>
                <w:lang w:val="sv-SE"/>
              </w:rPr>
            </w:pPr>
            <w:ins w:id="1356" w:author="Björn Genfors" w:date="2014-03-28T14:34:00Z">
              <w:r w:rsidRPr="006B6063">
                <w:rPr>
                  <w:spacing w:val="-1"/>
                  <w:sz w:val="20"/>
                  <w:szCs w:val="20"/>
                </w:rPr>
                <w:t>PersonIdType</w:t>
              </w:r>
            </w:ins>
          </w:p>
        </w:tc>
        <w:tc>
          <w:tcPr>
            <w:tcW w:w="3969" w:type="dxa"/>
            <w:tcBorders>
              <w:top w:val="single" w:sz="5" w:space="0" w:color="000000"/>
              <w:left w:val="single" w:sz="5" w:space="0" w:color="000000"/>
              <w:bottom w:val="single" w:sz="5" w:space="0" w:color="000000"/>
              <w:right w:val="single" w:sz="5" w:space="0" w:color="000000"/>
            </w:tcBorders>
            <w:tcPrChange w:id="1357"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4C3D1D74" w14:textId="77777777" w:rsidR="00DE71B1" w:rsidRPr="006B6063" w:rsidRDefault="00DE71B1" w:rsidP="0046387E">
            <w:pPr>
              <w:widowControl/>
              <w:spacing w:line="226" w:lineRule="exact"/>
              <w:ind w:left="102"/>
              <w:rPr>
                <w:ins w:id="1358" w:author="Björn Genfors" w:date="2014-03-28T14:34:00Z"/>
                <w:rFonts w:cs="Times New Roman"/>
                <w:spacing w:val="-1"/>
                <w:sz w:val="20"/>
                <w:szCs w:val="20"/>
                <w:lang w:val="sv-SE"/>
              </w:rPr>
            </w:pPr>
            <w:ins w:id="1359" w:author="Björn Genfors" w:date="2014-03-28T14:34:00Z">
              <w:r w:rsidRPr="006B6063">
                <w:rPr>
                  <w:sz w:val="20"/>
                  <w:szCs w:val="20"/>
                </w:rPr>
                <w:t xml:space="preserve">Id för patienten. </w:t>
              </w:r>
            </w:ins>
          </w:p>
          <w:p w14:paraId="5F9FBE16" w14:textId="77777777" w:rsidR="00DE71B1" w:rsidRPr="006B6063" w:rsidRDefault="00DE71B1" w:rsidP="0046387E">
            <w:pPr>
              <w:widowControl/>
              <w:spacing w:line="229" w:lineRule="exact"/>
              <w:ind w:left="102"/>
              <w:rPr>
                <w:ins w:id="1360"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1361"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0E4C2EC2" w14:textId="77777777" w:rsidR="00DE71B1" w:rsidRPr="006B6063" w:rsidRDefault="00DE71B1" w:rsidP="0046387E">
            <w:pPr>
              <w:widowControl/>
              <w:spacing w:line="229" w:lineRule="exact"/>
              <w:ind w:left="102"/>
              <w:jc w:val="center"/>
              <w:rPr>
                <w:ins w:id="1362" w:author="Björn Genfors" w:date="2014-03-28T14:34:00Z"/>
                <w:rFonts w:cs="Times New Roman"/>
                <w:sz w:val="20"/>
                <w:szCs w:val="20"/>
                <w:lang w:val="sv-SE"/>
              </w:rPr>
            </w:pPr>
            <w:ins w:id="1363" w:author="Björn Genfors" w:date="2014-03-28T14:34:00Z">
              <w:r w:rsidRPr="006B6063">
                <w:rPr>
                  <w:sz w:val="20"/>
                  <w:szCs w:val="20"/>
                </w:rPr>
                <w:t>1..1</w:t>
              </w:r>
            </w:ins>
          </w:p>
        </w:tc>
      </w:tr>
      <w:tr w:rsidR="00DE71B1" w:rsidRPr="006B6063" w14:paraId="24F90FF6" w14:textId="77777777" w:rsidTr="0046387E">
        <w:trPr>
          <w:trHeight w:val="687"/>
          <w:tblHeader/>
          <w:ins w:id="1364" w:author="Björn Genfors" w:date="2014-03-28T14:34:00Z"/>
          <w:trPrChange w:id="1365" w:author="Björn Genfors" w:date="2014-03-28T14:44:00Z">
            <w:trPr>
              <w:trHeight w:val="6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1366"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75A459D8" w14:textId="77777777" w:rsidR="00DE71B1" w:rsidRPr="006B6063" w:rsidRDefault="00DE71B1" w:rsidP="0046387E">
            <w:pPr>
              <w:widowControl/>
              <w:spacing w:line="229" w:lineRule="exact"/>
              <w:ind w:left="102"/>
              <w:rPr>
                <w:ins w:id="1367" w:author="Björn Genfors" w:date="2014-03-28T14:34:00Z"/>
                <w:rFonts w:cs="Times New Roman"/>
                <w:sz w:val="20"/>
                <w:szCs w:val="20"/>
                <w:lang w:val="sv-SE"/>
              </w:rPr>
            </w:pPr>
            <w:ins w:id="1368" w:author="Björn Genfors" w:date="2014-03-28T14:34:00Z">
              <w:r w:rsidRPr="006B6063">
                <w:rPr>
                  <w:sz w:val="20"/>
                  <w:szCs w:val="20"/>
                </w:rPr>
                <w:t>../../../id</w:t>
              </w:r>
            </w:ins>
          </w:p>
        </w:tc>
        <w:tc>
          <w:tcPr>
            <w:tcW w:w="1559" w:type="dxa"/>
            <w:tcBorders>
              <w:top w:val="single" w:sz="5" w:space="0" w:color="000000"/>
              <w:left w:val="single" w:sz="5" w:space="0" w:color="000000"/>
              <w:bottom w:val="single" w:sz="5" w:space="0" w:color="000000"/>
              <w:right w:val="single" w:sz="5" w:space="0" w:color="000000"/>
            </w:tcBorders>
            <w:tcPrChange w:id="1369"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3D17B6AB" w14:textId="77777777" w:rsidR="00DE71B1" w:rsidRPr="006B6063" w:rsidRDefault="00DE71B1" w:rsidP="0046387E">
            <w:pPr>
              <w:widowControl/>
              <w:spacing w:line="229" w:lineRule="exact"/>
              <w:ind w:left="102"/>
              <w:rPr>
                <w:ins w:id="1370" w:author="Björn Genfors" w:date="2014-03-28T14:34:00Z"/>
                <w:rFonts w:cs="Times New Roman"/>
                <w:sz w:val="20"/>
                <w:szCs w:val="20"/>
                <w:lang w:val="sv-SE"/>
              </w:rPr>
            </w:pPr>
            <w:ins w:id="1371"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1372"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51C79A0F" w14:textId="77777777" w:rsidR="00DE71B1" w:rsidRPr="006B6063" w:rsidRDefault="00DE71B1" w:rsidP="0046387E">
            <w:pPr>
              <w:widowControl/>
              <w:spacing w:line="226" w:lineRule="exact"/>
              <w:ind w:left="102"/>
              <w:rPr>
                <w:ins w:id="1373" w:author="Björn Genfors" w:date="2014-03-28T14:34:00Z"/>
                <w:rFonts w:cs="Times New Roman"/>
                <w:spacing w:val="-1"/>
                <w:sz w:val="20"/>
                <w:szCs w:val="20"/>
                <w:lang w:val="sv-SE"/>
              </w:rPr>
            </w:pPr>
            <w:ins w:id="1374" w:author="Björn Genfors" w:date="2014-03-28T14:34:00Z">
              <w:r w:rsidRPr="00CA00A4">
                <w:rPr>
                  <w:sz w:val="20"/>
                  <w:szCs w:val="20"/>
                  <w:lang w:val="sv-SE"/>
                </w:rPr>
                <w:t>Sätts till patientens identifierare. Anges med 12 tecken utan avskiljare.</w:t>
              </w:r>
            </w:ins>
          </w:p>
        </w:tc>
        <w:tc>
          <w:tcPr>
            <w:tcW w:w="1195" w:type="dxa"/>
            <w:tcBorders>
              <w:top w:val="single" w:sz="5" w:space="0" w:color="000000"/>
              <w:left w:val="single" w:sz="5" w:space="0" w:color="000000"/>
              <w:bottom w:val="single" w:sz="5" w:space="0" w:color="000000"/>
              <w:right w:val="single" w:sz="5" w:space="0" w:color="000000"/>
            </w:tcBorders>
            <w:tcPrChange w:id="1375"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716E066A" w14:textId="77777777" w:rsidR="00DE71B1" w:rsidRPr="006B6063" w:rsidRDefault="00DE71B1" w:rsidP="0046387E">
            <w:pPr>
              <w:widowControl/>
              <w:spacing w:line="229" w:lineRule="exact"/>
              <w:ind w:left="102"/>
              <w:jc w:val="center"/>
              <w:rPr>
                <w:ins w:id="1376" w:author="Björn Genfors" w:date="2014-03-28T14:34:00Z"/>
                <w:rFonts w:cs="Times New Roman"/>
                <w:sz w:val="20"/>
                <w:szCs w:val="20"/>
                <w:lang w:val="sv-SE"/>
              </w:rPr>
            </w:pPr>
            <w:ins w:id="1377" w:author="Björn Genfors" w:date="2014-03-28T14:34:00Z">
              <w:r w:rsidRPr="006B6063">
                <w:rPr>
                  <w:sz w:val="20"/>
                  <w:szCs w:val="20"/>
                </w:rPr>
                <w:t>1..1</w:t>
              </w:r>
            </w:ins>
          </w:p>
        </w:tc>
      </w:tr>
      <w:tr w:rsidR="00DE71B1" w:rsidRPr="006B6063" w14:paraId="6862B2DD" w14:textId="77777777" w:rsidTr="0046387E">
        <w:trPr>
          <w:trHeight w:hRule="exact" w:val="2111"/>
          <w:tblHeader/>
          <w:ins w:id="1378" w:author="Björn Genfors" w:date="2014-03-28T14:34:00Z"/>
          <w:trPrChange w:id="1379" w:author="Björn Genfors" w:date="2014-03-28T14:44:00Z">
            <w:trPr>
              <w:trHeight w:hRule="exact" w:val="2111"/>
              <w:tblHeader/>
            </w:trPr>
          </w:trPrChange>
        </w:trPr>
        <w:tc>
          <w:tcPr>
            <w:tcW w:w="2916" w:type="dxa"/>
            <w:tcBorders>
              <w:top w:val="single" w:sz="5" w:space="0" w:color="000000"/>
              <w:left w:val="single" w:sz="5" w:space="0" w:color="000000"/>
              <w:bottom w:val="single" w:sz="5" w:space="0" w:color="000000"/>
              <w:right w:val="single" w:sz="5" w:space="0" w:color="000000"/>
            </w:tcBorders>
            <w:tcPrChange w:id="1380"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01E62929" w14:textId="77777777" w:rsidR="00DE71B1" w:rsidRPr="006B6063" w:rsidRDefault="00DE71B1" w:rsidP="0046387E">
            <w:pPr>
              <w:widowControl/>
              <w:spacing w:line="229" w:lineRule="exact"/>
              <w:ind w:left="102"/>
              <w:rPr>
                <w:ins w:id="1381" w:author="Björn Genfors" w:date="2014-03-28T14:34:00Z"/>
                <w:rFonts w:cs="Times New Roman"/>
                <w:sz w:val="20"/>
                <w:szCs w:val="20"/>
                <w:lang w:val="sv-SE"/>
              </w:rPr>
            </w:pPr>
            <w:ins w:id="1382" w:author="Björn Genfors" w:date="2014-03-28T14:34:00Z">
              <w:r w:rsidRPr="006B6063">
                <w:rPr>
                  <w:sz w:val="20"/>
                  <w:szCs w:val="20"/>
                </w:rPr>
                <w:t>../../../type</w:t>
              </w:r>
            </w:ins>
          </w:p>
        </w:tc>
        <w:tc>
          <w:tcPr>
            <w:tcW w:w="1559" w:type="dxa"/>
            <w:tcBorders>
              <w:top w:val="single" w:sz="5" w:space="0" w:color="000000"/>
              <w:left w:val="single" w:sz="5" w:space="0" w:color="000000"/>
              <w:bottom w:val="single" w:sz="5" w:space="0" w:color="000000"/>
              <w:right w:val="single" w:sz="5" w:space="0" w:color="000000"/>
            </w:tcBorders>
            <w:tcPrChange w:id="1383"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75C5C6BC" w14:textId="77777777" w:rsidR="00DE71B1" w:rsidRPr="006B6063" w:rsidRDefault="00DE71B1" w:rsidP="0046387E">
            <w:pPr>
              <w:widowControl/>
              <w:spacing w:line="229" w:lineRule="exact"/>
              <w:ind w:left="102"/>
              <w:rPr>
                <w:ins w:id="1384" w:author="Björn Genfors" w:date="2014-03-28T14:34:00Z"/>
                <w:rFonts w:cs="Times New Roman"/>
                <w:sz w:val="20"/>
                <w:szCs w:val="20"/>
                <w:lang w:val="sv-SE"/>
              </w:rPr>
            </w:pPr>
            <w:ins w:id="138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1386"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3F660705" w14:textId="77777777" w:rsidR="00DE71B1" w:rsidRPr="006B6063" w:rsidRDefault="00DE71B1" w:rsidP="0046387E">
            <w:pPr>
              <w:widowControl/>
              <w:spacing w:line="226" w:lineRule="exact"/>
              <w:ind w:left="102"/>
              <w:rPr>
                <w:ins w:id="1387" w:author="Björn Genfors" w:date="2014-03-28T14:34:00Z"/>
                <w:rFonts w:cs="Times New Roman"/>
                <w:sz w:val="20"/>
                <w:szCs w:val="20"/>
                <w:lang w:val="sv-SE"/>
              </w:rPr>
            </w:pPr>
            <w:ins w:id="1388" w:author="Björn Genfors" w:date="2014-03-28T14:34:00Z">
              <w:r w:rsidRPr="00CA00A4">
                <w:rPr>
                  <w:sz w:val="20"/>
                  <w:szCs w:val="20"/>
                  <w:lang w:val="sv-SE"/>
                </w:rPr>
                <w:t xml:space="preserve">Type sätts till OID för typ av identifierare. </w:t>
              </w:r>
            </w:ins>
          </w:p>
          <w:p w14:paraId="48282ACD" w14:textId="77777777" w:rsidR="00DE71B1" w:rsidRPr="006B6063" w:rsidRDefault="00DE71B1" w:rsidP="0046387E">
            <w:pPr>
              <w:widowControl/>
              <w:spacing w:line="226" w:lineRule="exact"/>
              <w:ind w:left="102"/>
              <w:rPr>
                <w:ins w:id="1389" w:author="Björn Genfors" w:date="2014-03-28T14:34:00Z"/>
                <w:rFonts w:cs="Times New Roman"/>
                <w:sz w:val="20"/>
                <w:szCs w:val="20"/>
                <w:lang w:val="sv-SE"/>
              </w:rPr>
            </w:pPr>
            <w:ins w:id="1390" w:author="Björn Genfors" w:date="2014-03-28T14:34:00Z">
              <w:r w:rsidRPr="00CA00A4">
                <w:rPr>
                  <w:sz w:val="20"/>
                  <w:szCs w:val="20"/>
                  <w:lang w:val="sv-SE"/>
                </w:rPr>
                <w:t>För personnummer ska Skatteverkets personnummer (1.2.752.129.2.1.3.1).</w:t>
              </w:r>
            </w:ins>
          </w:p>
          <w:p w14:paraId="47FEC819" w14:textId="77777777" w:rsidR="00DE71B1" w:rsidRPr="006B6063" w:rsidRDefault="00DE71B1" w:rsidP="0046387E">
            <w:pPr>
              <w:widowControl/>
              <w:spacing w:line="226" w:lineRule="exact"/>
              <w:ind w:left="102"/>
              <w:rPr>
                <w:ins w:id="1391" w:author="Björn Genfors" w:date="2014-03-28T14:34:00Z"/>
                <w:rFonts w:cs="Times New Roman"/>
                <w:sz w:val="20"/>
                <w:szCs w:val="20"/>
                <w:lang w:val="sv-SE"/>
              </w:rPr>
            </w:pPr>
            <w:ins w:id="1392" w:author="Björn Genfors" w:date="2014-03-28T14:34:00Z">
              <w:r w:rsidRPr="00CA00A4">
                <w:rPr>
                  <w:sz w:val="20"/>
                  <w:szCs w:val="20"/>
                  <w:lang w:val="sv-SE"/>
                </w:rPr>
                <w:t>För samordningsnummer ska Skatteverkets samordningsnummer (1.2.752.129.2.1.3.3).</w:t>
              </w:r>
            </w:ins>
          </w:p>
          <w:p w14:paraId="144F47D1" w14:textId="77777777" w:rsidR="00DE71B1" w:rsidRPr="006B6063" w:rsidRDefault="00DE71B1" w:rsidP="0046387E">
            <w:pPr>
              <w:widowControl/>
              <w:spacing w:line="226" w:lineRule="exact"/>
              <w:ind w:left="102"/>
              <w:rPr>
                <w:ins w:id="1393" w:author="Björn Genfors" w:date="2014-03-28T14:34:00Z"/>
                <w:rFonts w:cs="Times New Roman"/>
                <w:sz w:val="20"/>
                <w:szCs w:val="20"/>
                <w:lang w:val="sv-SE"/>
              </w:rPr>
            </w:pPr>
            <w:ins w:id="1394" w:author="Björn Genfors" w:date="2014-03-28T14:34:00Z">
              <w:r w:rsidRPr="00CA00A4">
                <w:rPr>
                  <w:sz w:val="20"/>
                  <w:szCs w:val="20"/>
                  <w:lang w:val="sv-SE"/>
                </w:rPr>
                <w:t>För reservnummer används lokalt definierade reservnummet, exempelvis SLL reservnummer (1.2.752.97.3.1.3)</w:t>
              </w:r>
            </w:ins>
          </w:p>
          <w:p w14:paraId="4082E382" w14:textId="77777777" w:rsidR="00DE71B1" w:rsidRPr="006B6063" w:rsidRDefault="00DE71B1" w:rsidP="0046387E">
            <w:pPr>
              <w:widowControl/>
              <w:spacing w:line="226" w:lineRule="exact"/>
              <w:ind w:left="102"/>
              <w:rPr>
                <w:ins w:id="1395"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1396"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785ED01C" w14:textId="77777777" w:rsidR="00DE71B1" w:rsidRPr="006B6063" w:rsidRDefault="00DE71B1" w:rsidP="0046387E">
            <w:pPr>
              <w:widowControl/>
              <w:spacing w:line="229" w:lineRule="exact"/>
              <w:ind w:left="102"/>
              <w:jc w:val="center"/>
              <w:rPr>
                <w:ins w:id="1397" w:author="Björn Genfors" w:date="2014-03-28T14:34:00Z"/>
                <w:rFonts w:cs="Times New Roman"/>
                <w:sz w:val="20"/>
                <w:szCs w:val="20"/>
                <w:lang w:val="sv-SE"/>
              </w:rPr>
            </w:pPr>
            <w:ins w:id="1398" w:author="Björn Genfors" w:date="2014-03-28T14:34:00Z">
              <w:r w:rsidRPr="006B6063">
                <w:rPr>
                  <w:sz w:val="20"/>
                  <w:szCs w:val="20"/>
                </w:rPr>
                <w:t>1..1</w:t>
              </w:r>
            </w:ins>
          </w:p>
        </w:tc>
      </w:tr>
      <w:tr w:rsidR="00DE71B1" w:rsidRPr="006B6063" w14:paraId="7FC50D89" w14:textId="77777777" w:rsidTr="0046387E">
        <w:trPr>
          <w:trHeight w:hRule="exact" w:val="978"/>
          <w:tblHeader/>
          <w:ins w:id="1399" w:author="Björn Genfors" w:date="2014-03-28T14:34:00Z"/>
          <w:trPrChange w:id="1400" w:author="Björn Genfors" w:date="2014-03-28T14:44:00Z">
            <w:trPr>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1401"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2D74A952" w14:textId="77777777" w:rsidR="00DE71B1" w:rsidRPr="006B6063" w:rsidRDefault="00DE71B1" w:rsidP="0046387E">
            <w:pPr>
              <w:widowControl/>
              <w:spacing w:line="229" w:lineRule="exact"/>
              <w:ind w:left="102"/>
              <w:rPr>
                <w:ins w:id="1402" w:author="Björn Genfors" w:date="2014-03-28T14:34:00Z"/>
                <w:rFonts w:cs="Times New Roman"/>
                <w:sz w:val="20"/>
                <w:szCs w:val="20"/>
                <w:lang w:val="sv-SE"/>
              </w:rPr>
            </w:pPr>
            <w:ins w:id="1403" w:author="Björn Genfors" w:date="2014-03-28T14:34:00Z">
              <w:r w:rsidRPr="006B6063">
                <w:rPr>
                  <w:sz w:val="20"/>
                  <w:szCs w:val="20"/>
                </w:rPr>
                <w:t>../../accountableHealthcareProfessional</w:t>
              </w:r>
            </w:ins>
          </w:p>
          <w:p w14:paraId="6F906AE1" w14:textId="77777777" w:rsidR="00DE71B1" w:rsidRPr="006B6063" w:rsidRDefault="00DE71B1" w:rsidP="0046387E">
            <w:pPr>
              <w:widowControl/>
              <w:spacing w:line="229" w:lineRule="exact"/>
              <w:ind w:left="102"/>
              <w:rPr>
                <w:ins w:id="1404"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1405"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12612D81" w14:textId="77777777" w:rsidR="00DE71B1" w:rsidRPr="006B6063" w:rsidRDefault="00DE71B1" w:rsidP="0046387E">
            <w:pPr>
              <w:widowControl/>
              <w:spacing w:line="229" w:lineRule="exact"/>
              <w:ind w:left="102"/>
              <w:rPr>
                <w:ins w:id="1406" w:author="Björn Genfors" w:date="2014-03-28T14:34:00Z"/>
                <w:rFonts w:cs="Times New Roman"/>
                <w:sz w:val="20"/>
                <w:szCs w:val="20"/>
                <w:lang w:val="sv-SE"/>
              </w:rPr>
            </w:pPr>
            <w:ins w:id="1407" w:author="Björn Genfors" w:date="2014-03-28T14:34:00Z">
              <w:r w:rsidRPr="006B6063">
                <w:rPr>
                  <w:sz w:val="20"/>
                  <w:szCs w:val="20"/>
                </w:rPr>
                <w:t xml:space="preserve">HealthcareProfessionalType </w:t>
              </w:r>
            </w:ins>
          </w:p>
        </w:tc>
        <w:tc>
          <w:tcPr>
            <w:tcW w:w="3969" w:type="dxa"/>
            <w:tcBorders>
              <w:top w:val="single" w:sz="5" w:space="0" w:color="000000"/>
              <w:left w:val="single" w:sz="5" w:space="0" w:color="000000"/>
              <w:bottom w:val="single" w:sz="5" w:space="0" w:color="000000"/>
              <w:right w:val="single" w:sz="5" w:space="0" w:color="000000"/>
            </w:tcBorders>
            <w:tcPrChange w:id="1408"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351B79C4" w14:textId="77777777" w:rsidR="00DE71B1" w:rsidRPr="006B6063" w:rsidRDefault="00DE71B1" w:rsidP="0046387E">
            <w:pPr>
              <w:widowControl/>
              <w:spacing w:line="229" w:lineRule="exact"/>
              <w:ind w:left="102"/>
              <w:rPr>
                <w:ins w:id="1409" w:author="Björn Genfors" w:date="2014-03-28T14:34:00Z"/>
                <w:rFonts w:cs="Times New Roman"/>
                <w:sz w:val="20"/>
                <w:szCs w:val="20"/>
                <w:lang w:val="sv-SE"/>
              </w:rPr>
            </w:pPr>
            <w:ins w:id="1410" w:author="Björn Genfors" w:date="2014-03-28T14:34:00Z">
              <w:r w:rsidRPr="00CA00A4">
                <w:rPr>
                  <w:spacing w:val="-1"/>
                  <w:sz w:val="20"/>
                  <w:szCs w:val="20"/>
                  <w:lang w:val="sv-SE"/>
                </w:rPr>
                <w:t>Information om den hälso- och sjukvårdsperson som framställt vårdbegäran som ligger till grund för svaret, nedan kallad författare.</w:t>
              </w:r>
            </w:ins>
          </w:p>
        </w:tc>
        <w:tc>
          <w:tcPr>
            <w:tcW w:w="1195" w:type="dxa"/>
            <w:tcBorders>
              <w:top w:val="single" w:sz="5" w:space="0" w:color="000000"/>
              <w:left w:val="single" w:sz="5" w:space="0" w:color="000000"/>
              <w:bottom w:val="single" w:sz="5" w:space="0" w:color="000000"/>
              <w:right w:val="single" w:sz="5" w:space="0" w:color="000000"/>
            </w:tcBorders>
            <w:tcPrChange w:id="1411"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7A1B2E1D" w14:textId="77777777" w:rsidR="00DE71B1" w:rsidRPr="006B6063" w:rsidRDefault="00DE71B1" w:rsidP="0046387E">
            <w:pPr>
              <w:widowControl/>
              <w:spacing w:line="229" w:lineRule="exact"/>
              <w:ind w:left="102"/>
              <w:jc w:val="center"/>
              <w:rPr>
                <w:ins w:id="1412" w:author="Björn Genfors" w:date="2014-03-28T14:34:00Z"/>
                <w:rFonts w:cs="Times New Roman"/>
                <w:sz w:val="20"/>
                <w:szCs w:val="20"/>
                <w:lang w:val="sv-SE"/>
              </w:rPr>
            </w:pPr>
            <w:ins w:id="1413" w:author="Björn Genfors" w:date="2014-03-28T14:34:00Z">
              <w:r w:rsidRPr="006B6063">
                <w:rPr>
                  <w:sz w:val="20"/>
                  <w:szCs w:val="20"/>
                </w:rPr>
                <w:t>1..1</w:t>
              </w:r>
            </w:ins>
          </w:p>
        </w:tc>
      </w:tr>
      <w:tr w:rsidR="00DE71B1" w:rsidRPr="006B6063" w14:paraId="613F8A9B" w14:textId="77777777" w:rsidTr="0046387E">
        <w:trPr>
          <w:trHeight w:hRule="exact" w:val="537"/>
          <w:tblHeader/>
          <w:ins w:id="1414" w:author="Björn Genfors" w:date="2014-03-28T14:34:00Z"/>
          <w:trPrChange w:id="1415" w:author="Björn Genfors" w:date="2014-03-28T14:44:00Z">
            <w:trPr>
              <w:trHeight w:hRule="exact" w:val="537"/>
              <w:tblHeader/>
            </w:trPr>
          </w:trPrChange>
        </w:trPr>
        <w:tc>
          <w:tcPr>
            <w:tcW w:w="2916" w:type="dxa"/>
            <w:tcBorders>
              <w:top w:val="single" w:sz="5" w:space="0" w:color="000000"/>
              <w:left w:val="single" w:sz="5" w:space="0" w:color="000000"/>
              <w:bottom w:val="single" w:sz="5" w:space="0" w:color="000000"/>
              <w:right w:val="single" w:sz="5" w:space="0" w:color="000000"/>
            </w:tcBorders>
            <w:tcPrChange w:id="1416"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45A53C7A" w14:textId="77777777" w:rsidR="00DE71B1" w:rsidRPr="006B6063" w:rsidRDefault="00DE71B1" w:rsidP="0046387E">
            <w:pPr>
              <w:widowControl/>
              <w:spacing w:line="229" w:lineRule="exact"/>
              <w:ind w:left="102"/>
              <w:rPr>
                <w:ins w:id="1417" w:author="Björn Genfors" w:date="2014-03-28T14:34:00Z"/>
                <w:rFonts w:cs="Times New Roman"/>
                <w:sz w:val="20"/>
                <w:szCs w:val="20"/>
                <w:lang w:val="sv-SE"/>
              </w:rPr>
            </w:pPr>
            <w:ins w:id="1418" w:author="Björn Genfors" w:date="2014-03-28T14:34:00Z">
              <w:r w:rsidRPr="006B6063">
                <w:rPr>
                  <w:sz w:val="20"/>
                  <w:szCs w:val="20"/>
                </w:rPr>
                <w:t>../../../a</w:t>
              </w:r>
              <w:r w:rsidRPr="006B6063">
                <w:rPr>
                  <w:spacing w:val="-1"/>
                  <w:sz w:val="20"/>
                  <w:szCs w:val="20"/>
                </w:rPr>
                <w:t>uthorTime</w:t>
              </w:r>
            </w:ins>
          </w:p>
          <w:p w14:paraId="6F0DE9F6" w14:textId="77777777" w:rsidR="00DE71B1" w:rsidRPr="006B6063" w:rsidRDefault="00DE71B1" w:rsidP="0046387E">
            <w:pPr>
              <w:widowControl/>
              <w:spacing w:line="229" w:lineRule="exact"/>
              <w:ind w:left="102"/>
              <w:rPr>
                <w:ins w:id="1419"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1420"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03D573D0" w14:textId="77777777" w:rsidR="00DE71B1" w:rsidRPr="006B6063" w:rsidRDefault="00DE71B1" w:rsidP="0046387E">
            <w:pPr>
              <w:widowControl/>
              <w:spacing w:line="229" w:lineRule="exact"/>
              <w:ind w:left="102"/>
              <w:rPr>
                <w:ins w:id="1421" w:author="Björn Genfors" w:date="2014-03-28T14:34:00Z"/>
                <w:rFonts w:cs="Times New Roman"/>
                <w:color w:val="FF0000"/>
                <w:sz w:val="20"/>
                <w:szCs w:val="20"/>
                <w:lang w:val="sv-SE"/>
              </w:rPr>
            </w:pPr>
            <w:ins w:id="1422" w:author="Björn Genfors" w:date="2014-03-28T14:34:00Z">
              <w:r w:rsidRPr="006B6063">
                <w:rPr>
                  <w:sz w:val="20"/>
                  <w:szCs w:val="20"/>
                </w:rPr>
                <w:t>TimeStampType</w:t>
              </w:r>
            </w:ins>
          </w:p>
          <w:p w14:paraId="2EC8A657" w14:textId="77777777" w:rsidR="00DE71B1" w:rsidRPr="006B6063" w:rsidRDefault="00DE71B1" w:rsidP="0046387E">
            <w:pPr>
              <w:widowControl/>
              <w:spacing w:line="229" w:lineRule="exact"/>
              <w:ind w:left="102"/>
              <w:rPr>
                <w:ins w:id="1423"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1424"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62A21EC9" w14:textId="77777777" w:rsidR="00DE71B1" w:rsidRPr="006B6063" w:rsidRDefault="00DE71B1" w:rsidP="0046387E">
            <w:pPr>
              <w:widowControl/>
              <w:spacing w:line="229" w:lineRule="exact"/>
              <w:ind w:left="102"/>
              <w:rPr>
                <w:ins w:id="1425" w:author="Björn Genfors" w:date="2014-03-28T14:34:00Z"/>
                <w:rFonts w:cs="Times New Roman"/>
                <w:sz w:val="20"/>
                <w:szCs w:val="20"/>
                <w:lang w:val="sv-SE"/>
              </w:rPr>
            </w:pPr>
            <w:ins w:id="1426" w:author="Björn Genfors" w:date="2014-03-28T14:34:00Z">
              <w:r w:rsidRPr="00CA00A4">
                <w:rPr>
                  <w:spacing w:val="-1"/>
                  <w:sz w:val="20"/>
                  <w:szCs w:val="20"/>
                  <w:lang w:val="sv-SE"/>
                </w:rPr>
                <w:t>Tidpunkt då vårdbegäran registrerades i systemet.</w:t>
              </w:r>
            </w:ins>
          </w:p>
        </w:tc>
        <w:tc>
          <w:tcPr>
            <w:tcW w:w="1195" w:type="dxa"/>
            <w:tcBorders>
              <w:top w:val="single" w:sz="5" w:space="0" w:color="000000"/>
              <w:left w:val="single" w:sz="5" w:space="0" w:color="000000"/>
              <w:bottom w:val="single" w:sz="5" w:space="0" w:color="000000"/>
              <w:right w:val="single" w:sz="5" w:space="0" w:color="000000"/>
            </w:tcBorders>
            <w:tcPrChange w:id="1427"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0083F44B" w14:textId="77777777" w:rsidR="00DE71B1" w:rsidRPr="006B6063" w:rsidRDefault="00DE71B1" w:rsidP="0046387E">
            <w:pPr>
              <w:widowControl/>
              <w:spacing w:line="229" w:lineRule="exact"/>
              <w:ind w:left="102"/>
              <w:jc w:val="center"/>
              <w:rPr>
                <w:ins w:id="1428" w:author="Björn Genfors" w:date="2014-03-28T14:34:00Z"/>
                <w:rFonts w:cs="Times New Roman"/>
                <w:sz w:val="20"/>
                <w:szCs w:val="20"/>
                <w:lang w:val="sv-SE"/>
              </w:rPr>
            </w:pPr>
            <w:ins w:id="1429" w:author="Björn Genfors" w:date="2014-03-28T14:34:00Z">
              <w:r w:rsidRPr="006B6063">
                <w:rPr>
                  <w:spacing w:val="-1"/>
                  <w:sz w:val="20"/>
                  <w:szCs w:val="20"/>
                </w:rPr>
                <w:t>1..1</w:t>
              </w:r>
            </w:ins>
          </w:p>
        </w:tc>
      </w:tr>
      <w:tr w:rsidR="00DE71B1" w:rsidRPr="006B6063" w14:paraId="118A5DE7" w14:textId="77777777" w:rsidTr="0046387E">
        <w:trPr>
          <w:trHeight w:hRule="exact" w:val="682"/>
          <w:tblHeader/>
          <w:ins w:id="1430" w:author="Björn Genfors" w:date="2014-03-28T14:34:00Z"/>
          <w:trPrChange w:id="1431" w:author="Björn Genfors" w:date="2014-03-28T14:44:00Z">
            <w:trPr>
              <w:trHeight w:hRule="exact" w:val="682"/>
              <w:tblHeader/>
            </w:trPr>
          </w:trPrChange>
        </w:trPr>
        <w:tc>
          <w:tcPr>
            <w:tcW w:w="2916" w:type="dxa"/>
            <w:tcBorders>
              <w:top w:val="single" w:sz="5" w:space="0" w:color="000000"/>
              <w:left w:val="single" w:sz="5" w:space="0" w:color="000000"/>
              <w:bottom w:val="single" w:sz="5" w:space="0" w:color="000000"/>
              <w:right w:val="single" w:sz="5" w:space="0" w:color="000000"/>
            </w:tcBorders>
            <w:tcPrChange w:id="1432"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5DB54056" w14:textId="77777777" w:rsidR="00DE71B1" w:rsidRPr="006B6063" w:rsidRDefault="00DE71B1" w:rsidP="0046387E">
            <w:pPr>
              <w:widowControl/>
              <w:spacing w:line="229" w:lineRule="exact"/>
              <w:ind w:left="102"/>
              <w:rPr>
                <w:ins w:id="1433" w:author="Björn Genfors" w:date="2014-03-28T14:34:00Z"/>
                <w:rFonts w:cs="Times New Roman"/>
                <w:sz w:val="20"/>
                <w:szCs w:val="20"/>
                <w:lang w:val="sv-SE"/>
              </w:rPr>
            </w:pPr>
            <w:ins w:id="1434" w:author="Björn Genfors" w:date="2014-03-28T14:34:00Z">
              <w:r w:rsidRPr="006B6063">
                <w:rPr>
                  <w:sz w:val="20"/>
                  <w:szCs w:val="20"/>
                </w:rPr>
                <w:lastRenderedPageBreak/>
                <w:t>../../../</w:t>
              </w:r>
              <w:r w:rsidRPr="006B6063">
                <w:rPr>
                  <w:spacing w:val="-1"/>
                  <w:sz w:val="20"/>
                  <w:szCs w:val="20"/>
                </w:rPr>
                <w:t>healthcareProfessionalHSAId</w:t>
              </w:r>
            </w:ins>
          </w:p>
          <w:p w14:paraId="0D721B5B" w14:textId="77777777" w:rsidR="00DE71B1" w:rsidRPr="006B6063" w:rsidRDefault="00DE71B1" w:rsidP="0046387E">
            <w:pPr>
              <w:widowControl/>
              <w:spacing w:line="226" w:lineRule="exact"/>
              <w:ind w:left="102"/>
              <w:rPr>
                <w:ins w:id="1435"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1436"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6D902C0D" w14:textId="77777777" w:rsidR="00DE71B1" w:rsidRPr="006B6063" w:rsidRDefault="00DE71B1" w:rsidP="0046387E">
            <w:pPr>
              <w:widowControl/>
              <w:spacing w:line="229" w:lineRule="exact"/>
              <w:ind w:left="102"/>
              <w:rPr>
                <w:ins w:id="1437" w:author="Björn Genfors" w:date="2014-03-28T14:34:00Z"/>
                <w:rFonts w:cs="Times New Roman"/>
                <w:sz w:val="20"/>
                <w:szCs w:val="20"/>
                <w:lang w:val="sv-SE"/>
              </w:rPr>
            </w:pPr>
            <w:ins w:id="1438" w:author="Björn Genfors" w:date="2014-03-28T14:34:00Z">
              <w:r w:rsidRPr="006B6063">
                <w:rPr>
                  <w:sz w:val="20"/>
                  <w:szCs w:val="20"/>
                </w:rPr>
                <w:t>HSAIdType</w:t>
              </w:r>
            </w:ins>
          </w:p>
          <w:p w14:paraId="4EF6DF30" w14:textId="77777777" w:rsidR="00DE71B1" w:rsidRPr="006B6063" w:rsidRDefault="00DE71B1" w:rsidP="0046387E">
            <w:pPr>
              <w:widowControl/>
              <w:spacing w:line="226" w:lineRule="exact"/>
              <w:ind w:left="102"/>
              <w:rPr>
                <w:ins w:id="1439"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1440"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6FDD2700" w14:textId="77777777" w:rsidR="00DE71B1" w:rsidRPr="006B6063" w:rsidRDefault="00DE71B1" w:rsidP="0046387E">
            <w:pPr>
              <w:widowControl/>
              <w:spacing w:line="226" w:lineRule="exact"/>
              <w:ind w:left="102"/>
              <w:rPr>
                <w:ins w:id="1441" w:author="Björn Genfors" w:date="2014-03-28T14:34:00Z"/>
                <w:rFonts w:cs="Times New Roman"/>
                <w:spacing w:val="-1"/>
                <w:sz w:val="20"/>
                <w:szCs w:val="20"/>
                <w:lang w:val="sv-SE"/>
              </w:rPr>
            </w:pPr>
            <w:ins w:id="1442" w:author="Björn Genfors" w:date="2014-03-28T14:34:00Z">
              <w:r w:rsidRPr="006B6063">
                <w:rPr>
                  <w:spacing w:val="-1"/>
                  <w:sz w:val="20"/>
                  <w:szCs w:val="20"/>
                </w:rPr>
                <w:t>Författarens HSA-id</w:t>
              </w:r>
            </w:ins>
          </w:p>
          <w:p w14:paraId="122E20CA" w14:textId="77777777" w:rsidR="00DE71B1" w:rsidRPr="006B6063" w:rsidRDefault="00DE71B1" w:rsidP="0046387E">
            <w:pPr>
              <w:widowControl/>
              <w:spacing w:line="226" w:lineRule="exact"/>
              <w:ind w:left="102"/>
              <w:rPr>
                <w:ins w:id="1443"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1444"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0EACAD8B" w14:textId="77777777" w:rsidR="00DE71B1" w:rsidRPr="006B6063" w:rsidRDefault="00DE71B1" w:rsidP="0046387E">
            <w:pPr>
              <w:widowControl/>
              <w:spacing w:line="226" w:lineRule="exact"/>
              <w:ind w:left="102"/>
              <w:jc w:val="center"/>
              <w:rPr>
                <w:ins w:id="1445" w:author="Björn Genfors" w:date="2014-03-28T14:34:00Z"/>
                <w:rFonts w:cs="Times New Roman"/>
                <w:spacing w:val="-1"/>
                <w:sz w:val="20"/>
                <w:szCs w:val="20"/>
                <w:lang w:val="sv-SE"/>
              </w:rPr>
            </w:pPr>
            <w:ins w:id="1446" w:author="Björn Genfors" w:date="2014-03-28T14:34:00Z">
              <w:r w:rsidRPr="006B6063">
                <w:rPr>
                  <w:spacing w:val="-1"/>
                  <w:sz w:val="20"/>
                  <w:szCs w:val="20"/>
                </w:rPr>
                <w:t>1..1</w:t>
              </w:r>
            </w:ins>
          </w:p>
        </w:tc>
      </w:tr>
      <w:tr w:rsidR="00DE71B1" w:rsidRPr="006B6063" w14:paraId="438BE05C" w14:textId="77777777" w:rsidTr="0046387E">
        <w:trPr>
          <w:trHeight w:hRule="exact" w:val="702"/>
          <w:tblHeader/>
          <w:ins w:id="1447" w:author="Björn Genfors" w:date="2014-03-28T14:34:00Z"/>
          <w:trPrChange w:id="1448" w:author="Björn Genfors" w:date="2014-03-28T14:44:00Z">
            <w:trPr>
              <w:trHeight w:hRule="exact" w:val="7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1449"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0441276F" w14:textId="77777777" w:rsidR="00DE71B1" w:rsidRPr="006B6063" w:rsidRDefault="00DE71B1" w:rsidP="0046387E">
            <w:pPr>
              <w:widowControl/>
              <w:spacing w:line="229" w:lineRule="exact"/>
              <w:ind w:left="102"/>
              <w:rPr>
                <w:ins w:id="1450" w:author="Björn Genfors" w:date="2014-03-28T14:34:00Z"/>
                <w:rFonts w:cs="Times New Roman"/>
                <w:sz w:val="20"/>
                <w:szCs w:val="20"/>
                <w:lang w:val="sv-SE"/>
              </w:rPr>
            </w:pPr>
            <w:ins w:id="1451" w:author="Björn Genfors" w:date="2014-03-28T14:34:00Z">
              <w:r w:rsidRPr="006B6063">
                <w:rPr>
                  <w:sz w:val="20"/>
                  <w:szCs w:val="20"/>
                </w:rPr>
                <w:t>../../../healthcareProfessionalName</w:t>
              </w:r>
            </w:ins>
          </w:p>
        </w:tc>
        <w:tc>
          <w:tcPr>
            <w:tcW w:w="1559" w:type="dxa"/>
            <w:tcBorders>
              <w:top w:val="single" w:sz="5" w:space="0" w:color="000000"/>
              <w:left w:val="single" w:sz="5" w:space="0" w:color="000000"/>
              <w:bottom w:val="single" w:sz="5" w:space="0" w:color="000000"/>
              <w:right w:val="single" w:sz="5" w:space="0" w:color="000000"/>
            </w:tcBorders>
            <w:tcPrChange w:id="1452"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52928FDC" w14:textId="77777777" w:rsidR="00DE71B1" w:rsidRPr="006B6063" w:rsidRDefault="00DE71B1" w:rsidP="0046387E">
            <w:pPr>
              <w:widowControl/>
              <w:spacing w:line="229" w:lineRule="exact"/>
              <w:ind w:left="102"/>
              <w:rPr>
                <w:ins w:id="1453" w:author="Björn Genfors" w:date="2014-03-28T14:34:00Z"/>
                <w:rFonts w:cs="Times New Roman"/>
                <w:spacing w:val="-1"/>
                <w:sz w:val="20"/>
                <w:szCs w:val="20"/>
                <w:lang w:val="sv-SE"/>
              </w:rPr>
            </w:pPr>
            <w:ins w:id="1454"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1455"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5BA5D026" w14:textId="77777777" w:rsidR="00DE71B1" w:rsidRPr="006B6063" w:rsidRDefault="00DE71B1" w:rsidP="0046387E">
            <w:pPr>
              <w:widowControl/>
              <w:spacing w:line="226" w:lineRule="exact"/>
              <w:ind w:left="102"/>
              <w:rPr>
                <w:ins w:id="1456" w:author="Björn Genfors" w:date="2014-03-28T14:34:00Z"/>
                <w:rFonts w:cs="Times New Roman"/>
                <w:spacing w:val="-1"/>
                <w:sz w:val="20"/>
                <w:szCs w:val="20"/>
                <w:lang w:val="sv-SE"/>
              </w:rPr>
            </w:pPr>
            <w:ins w:id="1457" w:author="Björn Genfors" w:date="2014-03-28T14:34:00Z">
              <w:r w:rsidRPr="00CA00A4">
                <w:rPr>
                  <w:spacing w:val="-1"/>
                  <w:sz w:val="20"/>
                  <w:szCs w:val="20"/>
                  <w:lang w:val="sv-SE"/>
                </w:rPr>
                <w:t>Namn på författaren. Om tillgängligt skall detta anges.</w:t>
              </w:r>
            </w:ins>
          </w:p>
        </w:tc>
        <w:tc>
          <w:tcPr>
            <w:tcW w:w="1195" w:type="dxa"/>
            <w:tcBorders>
              <w:top w:val="single" w:sz="5" w:space="0" w:color="000000"/>
              <w:left w:val="single" w:sz="5" w:space="0" w:color="000000"/>
              <w:bottom w:val="single" w:sz="5" w:space="0" w:color="000000"/>
              <w:right w:val="single" w:sz="5" w:space="0" w:color="000000"/>
            </w:tcBorders>
            <w:tcPrChange w:id="1458"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032F2ADC" w14:textId="77777777" w:rsidR="00DE71B1" w:rsidRPr="006B6063" w:rsidRDefault="00DE71B1" w:rsidP="0046387E">
            <w:pPr>
              <w:widowControl/>
              <w:spacing w:line="226" w:lineRule="exact"/>
              <w:ind w:left="102"/>
              <w:jc w:val="center"/>
              <w:rPr>
                <w:ins w:id="1459" w:author="Björn Genfors" w:date="2014-03-28T14:34:00Z"/>
                <w:rFonts w:cs="Times New Roman"/>
                <w:spacing w:val="-1"/>
                <w:sz w:val="20"/>
                <w:szCs w:val="20"/>
                <w:lang w:val="sv-SE"/>
              </w:rPr>
            </w:pPr>
            <w:ins w:id="1460" w:author="Björn Genfors" w:date="2014-03-28T14:34:00Z">
              <w:r w:rsidRPr="006B6063">
                <w:rPr>
                  <w:spacing w:val="-1"/>
                  <w:sz w:val="20"/>
                  <w:szCs w:val="20"/>
                </w:rPr>
                <w:t>0..1</w:t>
              </w:r>
            </w:ins>
          </w:p>
        </w:tc>
      </w:tr>
      <w:tr w:rsidR="00DE71B1" w:rsidRPr="006B6063" w14:paraId="54709089" w14:textId="77777777" w:rsidTr="0046387E">
        <w:trPr>
          <w:trHeight w:hRule="exact" w:val="733"/>
          <w:tblHeader/>
          <w:ins w:id="1461" w:author="Björn Genfors" w:date="2014-03-28T14:34:00Z"/>
          <w:trPrChange w:id="1462" w:author="Björn Genfors" w:date="2014-03-28T14:44:00Z">
            <w:trPr>
              <w:trHeight w:hRule="exact" w:val="15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1463"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682B0A3B" w14:textId="77777777" w:rsidR="00DE71B1" w:rsidRPr="006B6063" w:rsidRDefault="00DE71B1" w:rsidP="0046387E">
            <w:pPr>
              <w:widowControl/>
              <w:spacing w:line="229" w:lineRule="exact"/>
              <w:ind w:left="102"/>
              <w:rPr>
                <w:ins w:id="1464" w:author="Björn Genfors" w:date="2014-03-28T14:34:00Z"/>
                <w:rFonts w:cs="Times New Roman"/>
                <w:sz w:val="20"/>
                <w:szCs w:val="20"/>
                <w:lang w:val="sv-SE"/>
              </w:rPr>
            </w:pPr>
            <w:ins w:id="1465" w:author="Björn Genfors" w:date="2014-03-28T14:34:00Z">
              <w:r w:rsidRPr="006B6063">
                <w:rPr>
                  <w:sz w:val="20"/>
                  <w:szCs w:val="20"/>
                </w:rPr>
                <w:t>../../../</w:t>
              </w:r>
              <w:r w:rsidRPr="006B6063">
                <w:rPr>
                  <w:spacing w:val="-1"/>
                  <w:sz w:val="20"/>
                  <w:szCs w:val="20"/>
                </w:rPr>
                <w:t>healthcareProfessionalRoleCode</w:t>
              </w:r>
            </w:ins>
          </w:p>
          <w:p w14:paraId="56345DFD" w14:textId="77777777" w:rsidR="00DE71B1" w:rsidRPr="006B6063" w:rsidRDefault="00DE71B1" w:rsidP="0046387E">
            <w:pPr>
              <w:widowControl/>
              <w:spacing w:line="226" w:lineRule="exact"/>
              <w:ind w:left="102"/>
              <w:rPr>
                <w:ins w:id="1466"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1467"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3206839C" w14:textId="77777777" w:rsidR="00DE71B1" w:rsidRPr="006B6063" w:rsidRDefault="00DE71B1" w:rsidP="0046387E">
            <w:pPr>
              <w:widowControl/>
              <w:spacing w:line="226" w:lineRule="exact"/>
              <w:ind w:left="102"/>
              <w:rPr>
                <w:ins w:id="1468" w:author="Björn Genfors" w:date="2014-03-28T14:34:00Z"/>
                <w:rFonts w:cs="Times New Roman"/>
                <w:spacing w:val="-1"/>
                <w:sz w:val="20"/>
                <w:szCs w:val="20"/>
                <w:lang w:val="sv-SE"/>
              </w:rPr>
            </w:pPr>
            <w:ins w:id="1469" w:author="Björn Genfors" w:date="2014-03-28T14:34:00Z">
              <w:r w:rsidRPr="006B6063">
                <w:rPr>
                  <w:spacing w:val="-1"/>
                  <w:sz w:val="20"/>
                  <w:szCs w:val="20"/>
                </w:rPr>
                <w:t xml:space="preserve">CVType </w:t>
              </w:r>
            </w:ins>
          </w:p>
          <w:p w14:paraId="3EF3C333" w14:textId="77777777" w:rsidR="00DE71B1" w:rsidRPr="006B6063" w:rsidRDefault="00DE71B1" w:rsidP="0046387E">
            <w:pPr>
              <w:widowControl/>
              <w:spacing w:line="226" w:lineRule="exact"/>
              <w:ind w:left="102"/>
              <w:rPr>
                <w:ins w:id="1470"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1471"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69A7D46E" w14:textId="7C29E84F" w:rsidR="00DE71B1" w:rsidRPr="006B6063" w:rsidRDefault="00DE71B1" w:rsidP="0046387E">
            <w:pPr>
              <w:widowControl/>
              <w:spacing w:line="226" w:lineRule="exact"/>
              <w:ind w:left="102"/>
              <w:rPr>
                <w:ins w:id="1472" w:author="Björn Genfors" w:date="2014-03-28T14:34:00Z"/>
                <w:rFonts w:cs="Times New Roman"/>
                <w:spacing w:val="-1"/>
                <w:sz w:val="20"/>
                <w:szCs w:val="20"/>
                <w:lang w:val="sv-SE"/>
              </w:rPr>
              <w:pPrChange w:id="1473" w:author="Björn Genfors" w:date="2014-03-28T14:40:00Z">
                <w:pPr>
                  <w:framePr w:hSpace="180" w:wrap="around" w:vAnchor="text" w:hAnchor="margin" w:y="1047"/>
                  <w:widowControl/>
                  <w:spacing w:line="226" w:lineRule="exact"/>
                  <w:ind w:left="102"/>
                </w:pPr>
              </w:pPrChange>
            </w:pPr>
            <w:ins w:id="1474" w:author="Björn Genfors" w:date="2014-03-28T14:34:00Z">
              <w:r w:rsidRPr="00CA00A4">
                <w:rPr>
                  <w:spacing w:val="-1"/>
                  <w:sz w:val="20"/>
                  <w:szCs w:val="20"/>
                  <w:lang w:val="sv-SE"/>
                </w:rPr>
                <w:t xml:space="preserve">Information om personens befattning. Om möjligt skall KV Befattning (OID 1.2.752.129.2.2.1.4), se </w:t>
              </w:r>
            </w:ins>
            <w:ins w:id="1475" w:author="Björn Genfors" w:date="2014-03-28T14:40:00Z">
              <w:r>
                <w:rPr>
                  <w:rFonts w:cs="Times New Roman"/>
                  <w:spacing w:val="-1"/>
                  <w:sz w:val="20"/>
                  <w:szCs w:val="20"/>
                  <w:lang w:val="sv-SE"/>
                </w:rPr>
                <w:t>referens [</w:t>
              </w:r>
              <w:r>
                <w:rPr>
                  <w:rFonts w:cs="Times New Roman"/>
                  <w:spacing w:val="-1"/>
                  <w:sz w:val="20"/>
                  <w:szCs w:val="20"/>
                  <w:lang w:val="sv-SE"/>
                </w:rPr>
                <w:fldChar w:fldCharType="begin"/>
              </w:r>
              <w:r>
                <w:rPr>
                  <w:rFonts w:cs="Times New Roman"/>
                  <w:spacing w:val="-1"/>
                  <w:sz w:val="20"/>
                  <w:szCs w:val="20"/>
                  <w:lang w:val="sv-SE"/>
                </w:rPr>
                <w:instrText xml:space="preserve"> REF _Ref383778264 \h </w:instrText>
              </w:r>
              <w:r>
                <w:rPr>
                  <w:rFonts w:cs="Times New Roman"/>
                  <w:spacing w:val="-1"/>
                  <w:sz w:val="20"/>
                  <w:szCs w:val="20"/>
                  <w:lang w:val="sv-SE"/>
                </w:rPr>
              </w:r>
            </w:ins>
            <w:r>
              <w:rPr>
                <w:rFonts w:cs="Times New Roman"/>
                <w:spacing w:val="-1"/>
                <w:sz w:val="20"/>
                <w:szCs w:val="20"/>
                <w:lang w:val="sv-SE"/>
              </w:rPr>
              <w:fldChar w:fldCharType="separate"/>
            </w:r>
            <w:ins w:id="1476" w:author="Björn Genfors" w:date="2014-03-28T14:40:00Z">
              <w:r w:rsidRPr="00DE71B1">
                <w:rPr>
                  <w:lang w:val="sv-SE"/>
                  <w:rPrChange w:id="1477" w:author="Björn Genfors" w:date="2014-03-28T14:40:00Z">
                    <w:rPr/>
                  </w:rPrChange>
                </w:rPr>
                <w:t xml:space="preserve">R </w:t>
              </w:r>
              <w:r w:rsidRPr="00DE71B1">
                <w:rPr>
                  <w:noProof/>
                  <w:lang w:val="sv-SE"/>
                  <w:rPrChange w:id="1478" w:author="Björn Genfors" w:date="2014-03-28T14:40:00Z">
                    <w:rPr>
                      <w:noProof/>
                    </w:rPr>
                  </w:rPrChange>
                </w:rPr>
                <w:t>5</w:t>
              </w:r>
              <w:r>
                <w:rPr>
                  <w:rFonts w:cs="Times New Roman"/>
                  <w:spacing w:val="-1"/>
                  <w:sz w:val="20"/>
                  <w:szCs w:val="20"/>
                  <w:lang w:val="sv-SE"/>
                </w:rPr>
                <w:fldChar w:fldCharType="end"/>
              </w:r>
              <w:r>
                <w:rPr>
                  <w:rFonts w:cs="Times New Roman"/>
                  <w:spacing w:val="-1"/>
                  <w:sz w:val="20"/>
                  <w:szCs w:val="20"/>
                  <w:lang w:val="sv-SE"/>
                </w:rPr>
                <w:t>]</w:t>
              </w:r>
            </w:ins>
          </w:p>
          <w:p w14:paraId="668D602B" w14:textId="77777777" w:rsidR="00DE71B1" w:rsidRPr="006B6063" w:rsidRDefault="00DE71B1" w:rsidP="0046387E">
            <w:pPr>
              <w:widowControl/>
              <w:spacing w:line="226" w:lineRule="exact"/>
              <w:ind w:left="102"/>
              <w:rPr>
                <w:ins w:id="1479"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1480"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58AF3427" w14:textId="77777777" w:rsidR="00DE71B1" w:rsidRPr="006B6063" w:rsidRDefault="00DE71B1" w:rsidP="0046387E">
            <w:pPr>
              <w:widowControl/>
              <w:spacing w:line="226" w:lineRule="exact"/>
              <w:ind w:left="102"/>
              <w:jc w:val="center"/>
              <w:rPr>
                <w:ins w:id="1481" w:author="Björn Genfors" w:date="2014-03-28T14:34:00Z"/>
                <w:rFonts w:cs="Times New Roman"/>
                <w:spacing w:val="-1"/>
                <w:sz w:val="20"/>
                <w:szCs w:val="20"/>
                <w:lang w:val="sv-SE"/>
              </w:rPr>
            </w:pPr>
            <w:ins w:id="1482" w:author="Björn Genfors" w:date="2014-03-28T14:34:00Z">
              <w:r w:rsidRPr="006B6063">
                <w:rPr>
                  <w:spacing w:val="-1"/>
                  <w:sz w:val="20"/>
                  <w:szCs w:val="20"/>
                </w:rPr>
                <w:t>0..1</w:t>
              </w:r>
            </w:ins>
          </w:p>
        </w:tc>
      </w:tr>
      <w:tr w:rsidR="00DE71B1" w:rsidRPr="006B6063" w14:paraId="09F338B1" w14:textId="77777777" w:rsidTr="0046387E">
        <w:trPr>
          <w:trHeight w:hRule="exact" w:val="706"/>
          <w:tblHeader/>
          <w:ins w:id="1483" w:author="Björn Genfors" w:date="2014-03-28T14:34:00Z"/>
          <w:trPrChange w:id="1484" w:author="Björn Genfors" w:date="2014-03-28T14:44:00Z">
            <w:trPr>
              <w:trHeight w:hRule="exact" w:val="7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1485"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7D65C5D6" w14:textId="77777777" w:rsidR="00DE71B1" w:rsidRPr="006B6063" w:rsidRDefault="00DE71B1" w:rsidP="0046387E">
            <w:pPr>
              <w:widowControl/>
              <w:spacing w:line="226" w:lineRule="exact"/>
              <w:ind w:left="102"/>
              <w:rPr>
                <w:ins w:id="1486" w:author="Björn Genfors" w:date="2014-03-28T14:34:00Z"/>
                <w:rFonts w:cs="Times New Roman"/>
                <w:sz w:val="20"/>
                <w:szCs w:val="20"/>
                <w:lang w:val="sv-SE"/>
              </w:rPr>
            </w:pPr>
            <w:ins w:id="1487" w:author="Björn Genfors" w:date="2014-03-28T14:34:00Z">
              <w:r w:rsidRPr="006B6063">
                <w:rPr>
                  <w:sz w:val="20"/>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1488"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44639C6D" w14:textId="77777777" w:rsidR="00DE71B1" w:rsidRPr="006B6063" w:rsidRDefault="00DE71B1" w:rsidP="0046387E">
            <w:pPr>
              <w:widowControl/>
              <w:spacing w:line="226" w:lineRule="exact"/>
              <w:ind w:left="102"/>
              <w:rPr>
                <w:ins w:id="1489" w:author="Björn Genfors" w:date="2014-03-28T14:34:00Z"/>
                <w:rFonts w:cs="Times New Roman"/>
                <w:spacing w:val="-1"/>
                <w:sz w:val="20"/>
                <w:szCs w:val="20"/>
                <w:lang w:val="sv-SE"/>
              </w:rPr>
            </w:pPr>
            <w:ins w:id="1490"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1491"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3C74DAD6" w14:textId="77777777" w:rsidR="00DE71B1" w:rsidRPr="006B6063" w:rsidRDefault="00DE71B1" w:rsidP="0046387E">
            <w:pPr>
              <w:widowControl/>
              <w:spacing w:line="226" w:lineRule="exact"/>
              <w:ind w:left="102"/>
              <w:rPr>
                <w:ins w:id="1492" w:author="Björn Genfors" w:date="2014-03-28T14:34:00Z"/>
                <w:rFonts w:cs="Times New Roman"/>
                <w:sz w:val="20"/>
                <w:szCs w:val="20"/>
                <w:lang w:val="sv-SE"/>
              </w:rPr>
            </w:pPr>
            <w:ins w:id="1493" w:author="Björn Genfors" w:date="2014-03-28T14:34:00Z">
              <w:r w:rsidRPr="00CA00A4">
                <w:rPr>
                  <w:sz w:val="20"/>
                  <w:szCs w:val="20"/>
                  <w:lang w:val="sv-SE"/>
                </w:rPr>
                <w:t>Befattningskod. Om code anges skall också codeSystem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1494"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69FC2A64" w14:textId="77777777" w:rsidR="00DE71B1" w:rsidRPr="006B6063" w:rsidRDefault="00DE71B1" w:rsidP="0046387E">
            <w:pPr>
              <w:widowControl/>
              <w:spacing w:line="226" w:lineRule="exact"/>
              <w:ind w:left="102"/>
              <w:jc w:val="center"/>
              <w:rPr>
                <w:ins w:id="1495" w:author="Björn Genfors" w:date="2014-03-28T14:34:00Z"/>
                <w:rFonts w:cs="Times New Roman"/>
                <w:spacing w:val="-1"/>
                <w:sz w:val="20"/>
                <w:szCs w:val="20"/>
                <w:lang w:val="sv-SE"/>
              </w:rPr>
            </w:pPr>
            <w:ins w:id="1496" w:author="Björn Genfors" w:date="2014-03-28T14:34:00Z">
              <w:r w:rsidRPr="006B6063">
                <w:rPr>
                  <w:spacing w:val="-1"/>
                  <w:sz w:val="20"/>
                  <w:szCs w:val="20"/>
                </w:rPr>
                <w:t>0..1</w:t>
              </w:r>
            </w:ins>
          </w:p>
        </w:tc>
      </w:tr>
      <w:tr w:rsidR="00DE71B1" w:rsidRPr="006B6063" w14:paraId="2EC61607" w14:textId="77777777" w:rsidTr="0046387E">
        <w:trPr>
          <w:trHeight w:hRule="exact" w:val="844"/>
          <w:tblHeader/>
          <w:ins w:id="1497" w:author="Björn Genfors" w:date="2014-03-28T14:34:00Z"/>
          <w:trPrChange w:id="1498" w:author="Björn Genfors" w:date="2014-03-28T14:44:00Z">
            <w:trPr>
              <w:trHeight w:hRule="exact" w:val="844"/>
              <w:tblHeader/>
            </w:trPr>
          </w:trPrChange>
        </w:trPr>
        <w:tc>
          <w:tcPr>
            <w:tcW w:w="2916" w:type="dxa"/>
            <w:tcBorders>
              <w:top w:val="single" w:sz="5" w:space="0" w:color="000000"/>
              <w:left w:val="single" w:sz="5" w:space="0" w:color="000000"/>
              <w:bottom w:val="single" w:sz="5" w:space="0" w:color="000000"/>
              <w:right w:val="single" w:sz="5" w:space="0" w:color="000000"/>
            </w:tcBorders>
            <w:tcPrChange w:id="1499"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52D2832A" w14:textId="77777777" w:rsidR="00DE71B1" w:rsidRPr="006B6063" w:rsidRDefault="00DE71B1" w:rsidP="0046387E">
            <w:pPr>
              <w:widowControl/>
              <w:spacing w:line="226" w:lineRule="exact"/>
              <w:ind w:left="102"/>
              <w:rPr>
                <w:ins w:id="1500" w:author="Björn Genfors" w:date="2014-03-28T14:34:00Z"/>
                <w:rFonts w:cs="Times New Roman"/>
                <w:sz w:val="20"/>
                <w:szCs w:val="20"/>
                <w:lang w:val="sv-SE"/>
              </w:rPr>
            </w:pPr>
            <w:ins w:id="1501" w:author="Björn Genfors" w:date="2014-03-28T14:34:00Z">
              <w:r w:rsidRPr="006B6063">
                <w:rPr>
                  <w:sz w:val="20"/>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1502"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70FECA2E" w14:textId="77777777" w:rsidR="00DE71B1" w:rsidRPr="006B6063" w:rsidRDefault="00DE71B1" w:rsidP="0046387E">
            <w:pPr>
              <w:widowControl/>
              <w:spacing w:line="226" w:lineRule="exact"/>
              <w:ind w:left="102"/>
              <w:rPr>
                <w:ins w:id="1503" w:author="Björn Genfors" w:date="2014-03-28T14:34:00Z"/>
                <w:rFonts w:cs="Times New Roman"/>
                <w:spacing w:val="-1"/>
                <w:sz w:val="20"/>
                <w:szCs w:val="20"/>
                <w:lang w:val="sv-SE"/>
              </w:rPr>
            </w:pPr>
            <w:ins w:id="1504"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1505"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799F4470" w14:textId="77777777" w:rsidR="00DE71B1" w:rsidRPr="006B6063" w:rsidRDefault="00DE71B1" w:rsidP="0046387E">
            <w:pPr>
              <w:widowControl/>
              <w:spacing w:line="226" w:lineRule="exact"/>
              <w:ind w:left="102"/>
              <w:rPr>
                <w:ins w:id="1506" w:author="Björn Genfors" w:date="2014-03-28T14:34:00Z"/>
                <w:rFonts w:cs="Times New Roman"/>
                <w:sz w:val="20"/>
                <w:szCs w:val="20"/>
                <w:lang w:val="sv-SE"/>
              </w:rPr>
            </w:pPr>
            <w:ins w:id="1507" w:author="Björn Genfors" w:date="2014-03-28T14:34:00Z">
              <w:r w:rsidRPr="00CA00A4">
                <w:rPr>
                  <w:sz w:val="20"/>
                  <w:szCs w:val="20"/>
                  <w:lang w:val="sv-SE"/>
                </w:rPr>
                <w:t>Kodsystem för befattningskod. Om codeSystem anges skall också code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1508"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6E117518" w14:textId="77777777" w:rsidR="00DE71B1" w:rsidRPr="006B6063" w:rsidRDefault="00DE71B1" w:rsidP="0046387E">
            <w:pPr>
              <w:widowControl/>
              <w:spacing w:line="226" w:lineRule="exact"/>
              <w:ind w:left="102"/>
              <w:jc w:val="center"/>
              <w:rPr>
                <w:ins w:id="1509" w:author="Björn Genfors" w:date="2014-03-28T14:34:00Z"/>
                <w:rFonts w:cs="Times New Roman"/>
                <w:spacing w:val="-1"/>
                <w:sz w:val="20"/>
                <w:szCs w:val="20"/>
                <w:lang w:val="sv-SE"/>
              </w:rPr>
            </w:pPr>
            <w:ins w:id="1510" w:author="Björn Genfors" w:date="2014-03-28T14:34:00Z">
              <w:r w:rsidRPr="006B6063">
                <w:rPr>
                  <w:spacing w:val="-1"/>
                  <w:sz w:val="20"/>
                  <w:szCs w:val="20"/>
                </w:rPr>
                <w:t>0..1</w:t>
              </w:r>
            </w:ins>
          </w:p>
        </w:tc>
      </w:tr>
      <w:tr w:rsidR="00DE71B1" w:rsidRPr="006B6063" w14:paraId="36D5F62D" w14:textId="77777777" w:rsidTr="0046387E">
        <w:trPr>
          <w:trHeight w:hRule="exact" w:val="431"/>
          <w:tblHeader/>
          <w:ins w:id="1511" w:author="Björn Genfors" w:date="2014-03-28T14:34:00Z"/>
          <w:trPrChange w:id="1512" w:author="Björn Genfors" w:date="2014-03-28T14:44:00Z">
            <w:trPr>
              <w:trHeight w:hRule="exact" w:val="431"/>
              <w:tblHeader/>
            </w:trPr>
          </w:trPrChange>
        </w:trPr>
        <w:tc>
          <w:tcPr>
            <w:tcW w:w="2916" w:type="dxa"/>
            <w:tcBorders>
              <w:top w:val="single" w:sz="5" w:space="0" w:color="000000"/>
              <w:left w:val="single" w:sz="5" w:space="0" w:color="000000"/>
              <w:bottom w:val="single" w:sz="5" w:space="0" w:color="000000"/>
              <w:right w:val="single" w:sz="5" w:space="0" w:color="000000"/>
            </w:tcBorders>
            <w:tcPrChange w:id="1513"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0047CB36" w14:textId="77777777" w:rsidR="00DE71B1" w:rsidRPr="006B6063" w:rsidRDefault="00DE71B1" w:rsidP="0046387E">
            <w:pPr>
              <w:widowControl/>
              <w:spacing w:line="226" w:lineRule="exact"/>
              <w:ind w:left="102"/>
              <w:rPr>
                <w:ins w:id="1514" w:author="Björn Genfors" w:date="2014-03-28T14:34:00Z"/>
                <w:rFonts w:cs="Times New Roman"/>
                <w:sz w:val="20"/>
                <w:szCs w:val="20"/>
                <w:lang w:val="sv-SE"/>
              </w:rPr>
            </w:pPr>
            <w:ins w:id="1515" w:author="Björn Genfors" w:date="2014-03-28T14:34:00Z">
              <w:r w:rsidRPr="006B6063">
                <w:rPr>
                  <w:sz w:val="20"/>
                  <w:szCs w:val="20"/>
                </w:rPr>
                <w:t>../../../../codeSystemName</w:t>
              </w:r>
            </w:ins>
          </w:p>
        </w:tc>
        <w:tc>
          <w:tcPr>
            <w:tcW w:w="1559" w:type="dxa"/>
            <w:tcBorders>
              <w:top w:val="single" w:sz="5" w:space="0" w:color="000000"/>
              <w:left w:val="single" w:sz="5" w:space="0" w:color="000000"/>
              <w:bottom w:val="single" w:sz="5" w:space="0" w:color="000000"/>
              <w:right w:val="single" w:sz="5" w:space="0" w:color="000000"/>
            </w:tcBorders>
            <w:tcPrChange w:id="1516"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5D4B80BA" w14:textId="77777777" w:rsidR="00DE71B1" w:rsidRPr="006B6063" w:rsidRDefault="00DE71B1" w:rsidP="0046387E">
            <w:pPr>
              <w:widowControl/>
              <w:spacing w:line="226" w:lineRule="exact"/>
              <w:ind w:left="102"/>
              <w:rPr>
                <w:ins w:id="1517" w:author="Björn Genfors" w:date="2014-03-28T14:34:00Z"/>
                <w:rFonts w:cs="Times New Roman"/>
                <w:spacing w:val="-1"/>
                <w:sz w:val="20"/>
                <w:szCs w:val="20"/>
                <w:lang w:val="sv-SE"/>
              </w:rPr>
            </w:pPr>
            <w:ins w:id="1518"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1519"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34963C8F" w14:textId="77777777" w:rsidR="00DE71B1" w:rsidRPr="006B6063" w:rsidRDefault="00DE71B1" w:rsidP="0046387E">
            <w:pPr>
              <w:widowControl/>
              <w:spacing w:line="226" w:lineRule="exact"/>
              <w:ind w:left="102"/>
              <w:rPr>
                <w:ins w:id="1520" w:author="Björn Genfors" w:date="2014-03-28T14:34:00Z"/>
                <w:rFonts w:cs="Times New Roman"/>
                <w:spacing w:val="-1"/>
                <w:sz w:val="20"/>
                <w:szCs w:val="20"/>
                <w:lang w:val="sv-SE"/>
              </w:rPr>
            </w:pPr>
            <w:ins w:id="1521" w:author="Björn Genfors" w:date="2014-03-28T14:34:00Z">
              <w:r w:rsidRPr="00CA00A4">
                <w:rPr>
                  <w:sz w:val="20"/>
                  <w:szCs w:val="20"/>
                  <w:lang w:val="sv-SE"/>
                </w:rPr>
                <w:t>Namn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1522"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029E0BC6" w14:textId="77777777" w:rsidR="00DE71B1" w:rsidRPr="006B6063" w:rsidRDefault="00DE71B1" w:rsidP="0046387E">
            <w:pPr>
              <w:widowControl/>
              <w:spacing w:line="226" w:lineRule="exact"/>
              <w:ind w:left="102"/>
              <w:jc w:val="center"/>
              <w:rPr>
                <w:ins w:id="1523" w:author="Björn Genfors" w:date="2014-03-28T14:34:00Z"/>
                <w:rFonts w:cs="Times New Roman"/>
                <w:spacing w:val="-1"/>
                <w:sz w:val="20"/>
                <w:szCs w:val="20"/>
                <w:lang w:val="sv-SE"/>
              </w:rPr>
            </w:pPr>
            <w:ins w:id="1524" w:author="Björn Genfors" w:date="2014-03-28T14:34:00Z">
              <w:r w:rsidRPr="006B6063">
                <w:rPr>
                  <w:spacing w:val="-1"/>
                  <w:sz w:val="20"/>
                  <w:szCs w:val="20"/>
                </w:rPr>
                <w:t>0..1</w:t>
              </w:r>
            </w:ins>
          </w:p>
          <w:p w14:paraId="04366BE6" w14:textId="77777777" w:rsidR="00DE71B1" w:rsidRPr="006B6063" w:rsidRDefault="00DE71B1" w:rsidP="0046387E">
            <w:pPr>
              <w:widowControl/>
              <w:spacing w:line="226" w:lineRule="exact"/>
              <w:ind w:left="102"/>
              <w:jc w:val="center"/>
              <w:rPr>
                <w:ins w:id="1525" w:author="Björn Genfors" w:date="2014-03-28T14:34:00Z"/>
                <w:rFonts w:cs="Times New Roman"/>
                <w:spacing w:val="-1"/>
                <w:sz w:val="20"/>
                <w:szCs w:val="20"/>
                <w:lang w:val="sv-SE"/>
              </w:rPr>
            </w:pPr>
          </w:p>
        </w:tc>
      </w:tr>
      <w:tr w:rsidR="00DE71B1" w:rsidRPr="006B6063" w14:paraId="5947697D" w14:textId="77777777" w:rsidTr="0046387E">
        <w:trPr>
          <w:trHeight w:hRule="exact" w:val="422"/>
          <w:tblHeader/>
          <w:ins w:id="1526" w:author="Björn Genfors" w:date="2014-03-28T14:34:00Z"/>
          <w:trPrChange w:id="1527" w:author="Björn Genfors" w:date="2014-03-28T14:44:00Z">
            <w:trPr>
              <w:trHeight w:hRule="exact" w:val="4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1528"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4951FFD8" w14:textId="77777777" w:rsidR="00DE71B1" w:rsidRPr="006B6063" w:rsidRDefault="00DE71B1" w:rsidP="0046387E">
            <w:pPr>
              <w:widowControl/>
              <w:spacing w:line="226" w:lineRule="exact"/>
              <w:ind w:left="102"/>
              <w:rPr>
                <w:ins w:id="1529" w:author="Björn Genfors" w:date="2014-03-28T14:34:00Z"/>
                <w:rFonts w:cs="Times New Roman"/>
                <w:sz w:val="20"/>
                <w:szCs w:val="20"/>
                <w:lang w:val="sv-SE"/>
              </w:rPr>
            </w:pPr>
            <w:ins w:id="1530" w:author="Björn Genfors" w:date="2014-03-28T14:34:00Z">
              <w:r w:rsidRPr="006B6063">
                <w:rPr>
                  <w:sz w:val="20"/>
                  <w:szCs w:val="20"/>
                </w:rPr>
                <w:t>../../../../codeSystemVersion</w:t>
              </w:r>
            </w:ins>
          </w:p>
        </w:tc>
        <w:tc>
          <w:tcPr>
            <w:tcW w:w="1559" w:type="dxa"/>
            <w:tcBorders>
              <w:top w:val="single" w:sz="5" w:space="0" w:color="000000"/>
              <w:left w:val="single" w:sz="5" w:space="0" w:color="000000"/>
              <w:bottom w:val="single" w:sz="5" w:space="0" w:color="000000"/>
              <w:right w:val="single" w:sz="5" w:space="0" w:color="000000"/>
            </w:tcBorders>
            <w:tcPrChange w:id="1531"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69D0D46A" w14:textId="77777777" w:rsidR="00DE71B1" w:rsidRPr="006B6063" w:rsidRDefault="00DE71B1" w:rsidP="0046387E">
            <w:pPr>
              <w:widowControl/>
              <w:spacing w:line="226" w:lineRule="exact"/>
              <w:ind w:left="102"/>
              <w:rPr>
                <w:ins w:id="1532" w:author="Björn Genfors" w:date="2014-03-28T14:34:00Z"/>
                <w:rFonts w:cs="Times New Roman"/>
                <w:spacing w:val="-1"/>
                <w:sz w:val="20"/>
                <w:szCs w:val="20"/>
                <w:lang w:val="sv-SE"/>
              </w:rPr>
            </w:pPr>
            <w:ins w:id="1533"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1534"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0B71C346" w14:textId="77777777" w:rsidR="00DE71B1" w:rsidRPr="006B6063" w:rsidRDefault="00DE71B1" w:rsidP="0046387E">
            <w:pPr>
              <w:widowControl/>
              <w:spacing w:line="226" w:lineRule="exact"/>
              <w:ind w:left="102"/>
              <w:rPr>
                <w:ins w:id="1535" w:author="Björn Genfors" w:date="2014-03-28T14:34:00Z"/>
                <w:rFonts w:cs="Times New Roman"/>
                <w:spacing w:val="-1"/>
                <w:sz w:val="20"/>
                <w:szCs w:val="20"/>
                <w:lang w:val="sv-SE"/>
              </w:rPr>
            </w:pPr>
            <w:ins w:id="1536" w:author="Björn Genfors" w:date="2014-03-28T14:34:00Z">
              <w:r w:rsidRPr="00CA00A4">
                <w:rPr>
                  <w:sz w:val="20"/>
                  <w:szCs w:val="20"/>
                  <w:lang w:val="sv-SE"/>
                </w:rPr>
                <w:t>Version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1537"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265D02F6" w14:textId="77777777" w:rsidR="00DE71B1" w:rsidRPr="006B6063" w:rsidRDefault="00DE71B1" w:rsidP="0046387E">
            <w:pPr>
              <w:widowControl/>
              <w:spacing w:line="226" w:lineRule="exact"/>
              <w:ind w:left="102"/>
              <w:jc w:val="center"/>
              <w:rPr>
                <w:ins w:id="1538" w:author="Björn Genfors" w:date="2014-03-28T14:34:00Z"/>
                <w:rFonts w:cs="Times New Roman"/>
                <w:spacing w:val="-1"/>
                <w:sz w:val="20"/>
                <w:szCs w:val="20"/>
                <w:lang w:val="sv-SE"/>
              </w:rPr>
            </w:pPr>
            <w:ins w:id="1539" w:author="Björn Genfors" w:date="2014-03-28T14:34:00Z">
              <w:r w:rsidRPr="006B6063">
                <w:rPr>
                  <w:spacing w:val="-1"/>
                  <w:sz w:val="20"/>
                  <w:szCs w:val="20"/>
                </w:rPr>
                <w:t>0..1</w:t>
              </w:r>
            </w:ins>
          </w:p>
        </w:tc>
      </w:tr>
      <w:tr w:rsidR="00DE71B1" w:rsidRPr="006B6063" w14:paraId="76F7D682" w14:textId="77777777" w:rsidTr="0046387E">
        <w:trPr>
          <w:trHeight w:hRule="exact" w:val="1062"/>
          <w:tblHeader/>
          <w:ins w:id="1540" w:author="Björn Genfors" w:date="2014-03-28T14:34:00Z"/>
          <w:trPrChange w:id="1541" w:author="Björn Genfors" w:date="2014-03-28T14:44:00Z">
            <w:trPr>
              <w:trHeight w:hRule="exact" w:val="10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1542"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23A6BD40" w14:textId="77777777" w:rsidR="00DE71B1" w:rsidRPr="006B6063" w:rsidRDefault="00DE71B1" w:rsidP="0046387E">
            <w:pPr>
              <w:widowControl/>
              <w:spacing w:line="226" w:lineRule="exact"/>
              <w:ind w:left="102"/>
              <w:rPr>
                <w:ins w:id="1543" w:author="Björn Genfors" w:date="2014-03-28T14:34:00Z"/>
                <w:rFonts w:cs="Times New Roman"/>
                <w:sz w:val="20"/>
                <w:szCs w:val="20"/>
                <w:lang w:val="sv-SE"/>
              </w:rPr>
            </w:pPr>
            <w:ins w:id="1544" w:author="Björn Genfors" w:date="2014-03-28T14:34:00Z">
              <w:r w:rsidRPr="006B6063">
                <w:rPr>
                  <w:sz w:val="20"/>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1545"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4EB6F5C0" w14:textId="77777777" w:rsidR="00DE71B1" w:rsidRPr="006B6063" w:rsidRDefault="00DE71B1" w:rsidP="0046387E">
            <w:pPr>
              <w:widowControl/>
              <w:spacing w:line="226" w:lineRule="exact"/>
              <w:ind w:left="102"/>
              <w:rPr>
                <w:ins w:id="1546" w:author="Björn Genfors" w:date="2014-03-28T14:34:00Z"/>
                <w:rFonts w:cs="Times New Roman"/>
                <w:spacing w:val="-1"/>
                <w:sz w:val="20"/>
                <w:szCs w:val="20"/>
                <w:lang w:val="sv-SE"/>
              </w:rPr>
            </w:pPr>
            <w:ins w:id="1547" w:author="Björn Genfors" w:date="2014-03-28T14:34:00Z">
              <w:r w:rsidRPr="006B6063">
                <w:rPr>
                  <w:spacing w:val="-1"/>
                  <w:sz w:val="20"/>
                  <w:szCs w:val="20"/>
                </w:rPr>
                <w:t>string</w:t>
              </w:r>
            </w:ins>
          </w:p>
          <w:p w14:paraId="5BFE94C0" w14:textId="77777777" w:rsidR="00DE71B1" w:rsidRPr="006B6063" w:rsidRDefault="00DE71B1" w:rsidP="0046387E">
            <w:pPr>
              <w:widowControl/>
              <w:spacing w:line="226" w:lineRule="exact"/>
              <w:ind w:left="102"/>
              <w:rPr>
                <w:ins w:id="1548"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1549"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509D66F6" w14:textId="77777777" w:rsidR="00DE71B1" w:rsidRPr="006B6063" w:rsidRDefault="00DE71B1" w:rsidP="0046387E">
            <w:pPr>
              <w:widowControl/>
              <w:spacing w:line="226" w:lineRule="exact"/>
              <w:ind w:left="102"/>
              <w:rPr>
                <w:ins w:id="1550" w:author="Björn Genfors" w:date="2014-03-28T14:34:00Z"/>
                <w:rFonts w:cs="Times New Roman"/>
                <w:spacing w:val="-1"/>
                <w:sz w:val="20"/>
                <w:szCs w:val="20"/>
                <w:lang w:val="sv-SE"/>
              </w:rPr>
            </w:pPr>
            <w:ins w:id="1551" w:author="Björn Genfors" w:date="2014-03-28T14:34:00Z">
              <w:r w:rsidRPr="00CA00A4">
                <w:rPr>
                  <w:sz w:val="20"/>
                  <w:szCs w:val="20"/>
                  <w:lang w:val="sv-SE"/>
                </w:rPr>
                <w:t>Befattningskoden i klartext. Om separat displayName inte finns i producerande system skall samma värde som i code anges.</w:t>
              </w:r>
            </w:ins>
          </w:p>
        </w:tc>
        <w:tc>
          <w:tcPr>
            <w:tcW w:w="1195" w:type="dxa"/>
            <w:tcBorders>
              <w:top w:val="single" w:sz="5" w:space="0" w:color="000000"/>
              <w:left w:val="single" w:sz="5" w:space="0" w:color="000000"/>
              <w:bottom w:val="single" w:sz="5" w:space="0" w:color="000000"/>
              <w:right w:val="single" w:sz="5" w:space="0" w:color="000000"/>
            </w:tcBorders>
            <w:tcPrChange w:id="1552"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4183C3B5" w14:textId="77777777" w:rsidR="00DE71B1" w:rsidRPr="006B6063" w:rsidRDefault="00DE71B1" w:rsidP="0046387E">
            <w:pPr>
              <w:widowControl/>
              <w:spacing w:line="226" w:lineRule="exact"/>
              <w:ind w:left="102"/>
              <w:jc w:val="center"/>
              <w:rPr>
                <w:ins w:id="1553" w:author="Björn Genfors" w:date="2014-03-28T14:34:00Z"/>
                <w:rFonts w:cs="Times New Roman"/>
                <w:spacing w:val="-1"/>
                <w:sz w:val="20"/>
                <w:szCs w:val="20"/>
                <w:lang w:val="sv-SE"/>
              </w:rPr>
            </w:pPr>
            <w:ins w:id="1554" w:author="Björn Genfors" w:date="2014-03-28T14:34:00Z">
              <w:r w:rsidRPr="006B6063">
                <w:rPr>
                  <w:spacing w:val="-1"/>
                  <w:sz w:val="20"/>
                  <w:szCs w:val="20"/>
                </w:rPr>
                <w:t>0..1</w:t>
              </w:r>
            </w:ins>
          </w:p>
        </w:tc>
      </w:tr>
      <w:tr w:rsidR="00DE71B1" w:rsidRPr="006B6063" w14:paraId="2BDFD1B5" w14:textId="77777777" w:rsidTr="0046387E">
        <w:trPr>
          <w:trHeight w:hRule="exact" w:val="1409"/>
          <w:tblHeader/>
          <w:ins w:id="1555" w:author="Björn Genfors" w:date="2014-03-28T14:34:00Z"/>
          <w:trPrChange w:id="1556" w:author="Björn Genfors" w:date="2014-03-28T14:44:00Z">
            <w:trPr>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1557"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1CED3EAD" w14:textId="77777777" w:rsidR="00DE71B1" w:rsidRPr="006B6063" w:rsidRDefault="00DE71B1" w:rsidP="0046387E">
            <w:pPr>
              <w:widowControl/>
              <w:spacing w:line="226" w:lineRule="exact"/>
              <w:ind w:left="102"/>
              <w:rPr>
                <w:ins w:id="1558" w:author="Björn Genfors" w:date="2014-03-28T14:34:00Z"/>
                <w:rFonts w:cs="Times New Roman"/>
                <w:spacing w:val="-1"/>
                <w:sz w:val="20"/>
                <w:szCs w:val="20"/>
                <w:lang w:val="sv-SE"/>
              </w:rPr>
            </w:pPr>
            <w:ins w:id="1559" w:author="Björn Genfors" w:date="2014-03-28T14:34:00Z">
              <w:r w:rsidRPr="006B6063">
                <w:rPr>
                  <w:sz w:val="20"/>
                  <w:szCs w:val="20"/>
                </w:rPr>
                <w:t>../../../</w:t>
              </w:r>
              <w:r w:rsidRPr="006B6063">
                <w:rPr>
                  <w:spacing w:val="-1"/>
                  <w:sz w:val="20"/>
                  <w:szCs w:val="20"/>
                </w:rPr>
                <w:t>../originalText</w:t>
              </w:r>
            </w:ins>
          </w:p>
          <w:p w14:paraId="548A39A7" w14:textId="77777777" w:rsidR="00DE71B1" w:rsidRPr="006B6063" w:rsidRDefault="00DE71B1" w:rsidP="0046387E">
            <w:pPr>
              <w:widowControl/>
              <w:spacing w:line="226" w:lineRule="exact"/>
              <w:ind w:left="102"/>
              <w:rPr>
                <w:ins w:id="1560"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1561"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55D2AE75" w14:textId="77777777" w:rsidR="00DE71B1" w:rsidRPr="006B6063" w:rsidRDefault="00DE71B1" w:rsidP="0046387E">
            <w:pPr>
              <w:widowControl/>
              <w:spacing w:line="226" w:lineRule="exact"/>
              <w:ind w:left="102"/>
              <w:rPr>
                <w:ins w:id="1562" w:author="Björn Genfors" w:date="2014-03-28T14:34:00Z"/>
                <w:rFonts w:cs="Times New Roman"/>
                <w:spacing w:val="-1"/>
                <w:sz w:val="20"/>
                <w:szCs w:val="20"/>
                <w:lang w:val="sv-SE"/>
              </w:rPr>
            </w:pPr>
            <w:ins w:id="1563" w:author="Björn Genfors" w:date="2014-03-28T14:34:00Z">
              <w:r w:rsidRPr="006B6063">
                <w:rPr>
                  <w:spacing w:val="-1"/>
                  <w:sz w:val="20"/>
                  <w:szCs w:val="20"/>
                </w:rPr>
                <w:t>string</w:t>
              </w:r>
            </w:ins>
          </w:p>
          <w:p w14:paraId="0E7BA2D6" w14:textId="77777777" w:rsidR="00DE71B1" w:rsidRPr="006B6063" w:rsidRDefault="00DE71B1" w:rsidP="0046387E">
            <w:pPr>
              <w:widowControl/>
              <w:spacing w:line="226" w:lineRule="exact"/>
              <w:ind w:left="102"/>
              <w:rPr>
                <w:ins w:id="1564"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1565"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3822A789" w14:textId="77777777" w:rsidR="00DE71B1" w:rsidRPr="006B6063" w:rsidRDefault="00DE71B1" w:rsidP="0046387E">
            <w:pPr>
              <w:widowControl/>
              <w:spacing w:line="226" w:lineRule="exact"/>
              <w:ind w:left="102"/>
              <w:rPr>
                <w:ins w:id="1566" w:author="Björn Genfors" w:date="2014-03-28T14:34:00Z"/>
                <w:rFonts w:cs="Times New Roman"/>
                <w:spacing w:val="-1"/>
                <w:sz w:val="20"/>
                <w:szCs w:val="20"/>
                <w:lang w:val="sv-SE"/>
              </w:rPr>
            </w:pPr>
            <w:ins w:id="1567" w:author="Björn Genfors" w:date="2014-03-28T14:34:00Z">
              <w:r w:rsidRPr="00CA00A4">
                <w:rPr>
                  <w:spacing w:val="-1"/>
                  <w:sz w:val="20"/>
                  <w:szCs w:val="20"/>
                  <w:lang w:val="sv-SE"/>
                </w:rPr>
                <w:t>Om befattning är beskriven i ett lokalt kodverk utan OID, eller när kod helt saknas, kan en beskrivande text anges i originalText. Om originalText anges skall inget annat värde i healthcareProfessionalRoleCode anges.</w:t>
              </w:r>
            </w:ins>
          </w:p>
        </w:tc>
        <w:tc>
          <w:tcPr>
            <w:tcW w:w="1195" w:type="dxa"/>
            <w:tcBorders>
              <w:top w:val="single" w:sz="5" w:space="0" w:color="000000"/>
              <w:left w:val="single" w:sz="5" w:space="0" w:color="000000"/>
              <w:bottom w:val="single" w:sz="5" w:space="0" w:color="000000"/>
              <w:right w:val="single" w:sz="5" w:space="0" w:color="000000"/>
            </w:tcBorders>
            <w:tcPrChange w:id="1568"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24820AAA" w14:textId="77777777" w:rsidR="00DE71B1" w:rsidRPr="006B6063" w:rsidRDefault="00DE71B1" w:rsidP="0046387E">
            <w:pPr>
              <w:widowControl/>
              <w:spacing w:line="226" w:lineRule="exact"/>
              <w:ind w:left="102"/>
              <w:jc w:val="center"/>
              <w:rPr>
                <w:ins w:id="1569" w:author="Björn Genfors" w:date="2014-03-28T14:34:00Z"/>
                <w:rFonts w:cs="Times New Roman"/>
                <w:spacing w:val="-1"/>
                <w:sz w:val="20"/>
                <w:szCs w:val="20"/>
                <w:lang w:val="sv-SE"/>
              </w:rPr>
            </w:pPr>
            <w:ins w:id="1570" w:author="Björn Genfors" w:date="2014-03-28T14:34:00Z">
              <w:r w:rsidRPr="006B6063">
                <w:rPr>
                  <w:spacing w:val="-1"/>
                  <w:sz w:val="20"/>
                  <w:szCs w:val="20"/>
                </w:rPr>
                <w:t>0..1</w:t>
              </w:r>
            </w:ins>
          </w:p>
        </w:tc>
      </w:tr>
      <w:tr w:rsidR="00DE71B1" w:rsidRPr="006B6063" w14:paraId="43B57F77" w14:textId="77777777" w:rsidTr="0046387E">
        <w:trPr>
          <w:trHeight w:hRule="exact" w:val="584"/>
          <w:tblHeader/>
          <w:ins w:id="1571" w:author="Björn Genfors" w:date="2014-03-28T14:34:00Z"/>
          <w:trPrChange w:id="1572" w:author="Björn Genfors" w:date="2014-03-28T14:44:00Z">
            <w:trPr>
              <w:trHeight w:hRule="exact" w:val="5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1573"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447CDE33" w14:textId="77777777" w:rsidR="00DE71B1" w:rsidRPr="006B6063" w:rsidRDefault="00DE71B1" w:rsidP="0046387E">
            <w:pPr>
              <w:widowControl/>
              <w:spacing w:line="226" w:lineRule="exact"/>
              <w:ind w:left="102"/>
              <w:rPr>
                <w:ins w:id="1574" w:author="Björn Genfors" w:date="2014-03-28T14:34:00Z"/>
                <w:rFonts w:cs="Times New Roman"/>
                <w:sz w:val="20"/>
                <w:szCs w:val="20"/>
                <w:lang w:val="sv-SE"/>
              </w:rPr>
            </w:pPr>
            <w:ins w:id="1575" w:author="Björn Genfors" w:date="2014-03-28T14:34:00Z">
              <w:r w:rsidRPr="006B6063">
                <w:rPr>
                  <w:sz w:val="20"/>
                  <w:szCs w:val="20"/>
                </w:rPr>
                <w:t>../../../healthcareProfessionalOrgUnit</w:t>
              </w:r>
            </w:ins>
          </w:p>
        </w:tc>
        <w:tc>
          <w:tcPr>
            <w:tcW w:w="1559" w:type="dxa"/>
            <w:tcBorders>
              <w:top w:val="single" w:sz="5" w:space="0" w:color="000000"/>
              <w:left w:val="single" w:sz="5" w:space="0" w:color="000000"/>
              <w:bottom w:val="single" w:sz="5" w:space="0" w:color="000000"/>
              <w:right w:val="single" w:sz="5" w:space="0" w:color="000000"/>
            </w:tcBorders>
            <w:tcPrChange w:id="1576"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05653561" w14:textId="77777777" w:rsidR="00DE71B1" w:rsidRPr="006B6063" w:rsidRDefault="00DE71B1" w:rsidP="0046387E">
            <w:pPr>
              <w:widowControl/>
              <w:spacing w:line="226" w:lineRule="exact"/>
              <w:ind w:left="102"/>
              <w:rPr>
                <w:ins w:id="1577" w:author="Björn Genfors" w:date="2014-03-28T14:34:00Z"/>
                <w:rFonts w:cs="Times New Roman"/>
                <w:sz w:val="20"/>
                <w:szCs w:val="20"/>
                <w:lang w:val="sv-SE"/>
              </w:rPr>
            </w:pPr>
            <w:ins w:id="1578" w:author="Björn Genfors" w:date="2014-03-28T14:34:00Z">
              <w:r w:rsidRPr="006B6063">
                <w:rPr>
                  <w:sz w:val="20"/>
                  <w:szCs w:val="20"/>
                </w:rPr>
                <w:t>OrgUnitType</w:t>
              </w:r>
            </w:ins>
          </w:p>
        </w:tc>
        <w:tc>
          <w:tcPr>
            <w:tcW w:w="3969" w:type="dxa"/>
            <w:tcBorders>
              <w:top w:val="single" w:sz="5" w:space="0" w:color="000000"/>
              <w:left w:val="single" w:sz="5" w:space="0" w:color="000000"/>
              <w:bottom w:val="single" w:sz="5" w:space="0" w:color="000000"/>
              <w:right w:val="single" w:sz="5" w:space="0" w:color="000000"/>
            </w:tcBorders>
            <w:tcPrChange w:id="1579"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16BD7E77" w14:textId="77777777" w:rsidR="00DE71B1" w:rsidRPr="006B6063" w:rsidRDefault="00DE71B1" w:rsidP="0046387E">
            <w:pPr>
              <w:widowControl/>
              <w:spacing w:line="226" w:lineRule="exact"/>
              <w:ind w:left="102"/>
              <w:rPr>
                <w:ins w:id="1580" w:author="Björn Genfors" w:date="2014-03-28T14:34:00Z"/>
                <w:rFonts w:cs="Times New Roman"/>
                <w:sz w:val="20"/>
                <w:szCs w:val="20"/>
                <w:lang w:val="sv-SE"/>
              </w:rPr>
            </w:pPr>
            <w:ins w:id="1581" w:author="Björn Genfors" w:date="2014-03-28T14:34:00Z">
              <w:r w:rsidRPr="00CA00A4">
                <w:rPr>
                  <w:sz w:val="20"/>
                  <w:szCs w:val="20"/>
                  <w:lang w:val="sv-SE"/>
                </w:rPr>
                <w:t>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1582"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7EA965DB" w14:textId="77777777" w:rsidR="00DE71B1" w:rsidRPr="006B6063" w:rsidRDefault="00DE71B1" w:rsidP="0046387E">
            <w:pPr>
              <w:widowControl/>
              <w:spacing w:line="226" w:lineRule="exact"/>
              <w:ind w:left="102"/>
              <w:jc w:val="center"/>
              <w:rPr>
                <w:ins w:id="1583" w:author="Björn Genfors" w:date="2014-03-28T14:34:00Z"/>
                <w:rFonts w:cs="Times New Roman"/>
                <w:sz w:val="20"/>
                <w:szCs w:val="20"/>
                <w:lang w:val="sv-SE"/>
              </w:rPr>
            </w:pPr>
            <w:ins w:id="1584" w:author="Björn Genfors" w:date="2014-03-28T14:34:00Z">
              <w:r w:rsidRPr="006B6063">
                <w:rPr>
                  <w:sz w:val="20"/>
                  <w:szCs w:val="20"/>
                </w:rPr>
                <w:t>1..1</w:t>
              </w:r>
            </w:ins>
          </w:p>
        </w:tc>
      </w:tr>
      <w:tr w:rsidR="00DE71B1" w:rsidRPr="006B6063" w14:paraId="51076EE3" w14:textId="77777777" w:rsidTr="0046387E">
        <w:trPr>
          <w:trHeight w:hRule="exact" w:val="526"/>
          <w:tblHeader/>
          <w:ins w:id="1585" w:author="Björn Genfors" w:date="2014-03-28T14:34:00Z"/>
          <w:trPrChange w:id="1586" w:author="Björn Genfors" w:date="2014-03-28T14:4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1587"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24E7CA47" w14:textId="77777777" w:rsidR="00DE71B1" w:rsidRPr="006B6063" w:rsidRDefault="00DE71B1" w:rsidP="0046387E">
            <w:pPr>
              <w:widowControl/>
              <w:spacing w:line="226" w:lineRule="exact"/>
              <w:ind w:left="102"/>
              <w:rPr>
                <w:ins w:id="1588" w:author="Björn Genfors" w:date="2014-03-28T14:34:00Z"/>
                <w:rFonts w:cs="Times New Roman"/>
                <w:sz w:val="20"/>
                <w:szCs w:val="20"/>
                <w:lang w:val="sv-SE"/>
              </w:rPr>
            </w:pPr>
            <w:ins w:id="1589" w:author="Björn Genfors" w:date="2014-03-28T14:34:00Z">
              <w:r w:rsidRPr="006B6063">
                <w:rPr>
                  <w:sz w:val="20"/>
                  <w:szCs w:val="20"/>
                </w:rPr>
                <w:t>../../../../orgUnitHSAId</w:t>
              </w:r>
            </w:ins>
          </w:p>
        </w:tc>
        <w:tc>
          <w:tcPr>
            <w:tcW w:w="1559" w:type="dxa"/>
            <w:tcBorders>
              <w:top w:val="single" w:sz="5" w:space="0" w:color="000000"/>
              <w:left w:val="single" w:sz="5" w:space="0" w:color="000000"/>
              <w:bottom w:val="single" w:sz="5" w:space="0" w:color="000000"/>
              <w:right w:val="single" w:sz="5" w:space="0" w:color="000000"/>
            </w:tcBorders>
            <w:tcPrChange w:id="1590"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6B47DBA9" w14:textId="77777777" w:rsidR="00DE71B1" w:rsidRPr="006B6063" w:rsidRDefault="00DE71B1" w:rsidP="0046387E">
            <w:pPr>
              <w:widowControl/>
              <w:spacing w:line="226" w:lineRule="exact"/>
              <w:ind w:left="102"/>
              <w:rPr>
                <w:ins w:id="1591" w:author="Björn Genfors" w:date="2014-03-28T14:34:00Z"/>
                <w:rFonts w:cs="Times New Roman"/>
                <w:sz w:val="20"/>
                <w:szCs w:val="20"/>
                <w:lang w:val="sv-SE"/>
              </w:rPr>
            </w:pPr>
            <w:ins w:id="1592" w:author="Björn Genfors" w:date="2014-03-28T14:34:00Z">
              <w:r w:rsidRPr="006B6063">
                <w:rPr>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1593"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3EC2C261" w14:textId="77777777" w:rsidR="00DE71B1" w:rsidRPr="006B6063" w:rsidRDefault="00DE71B1" w:rsidP="0046387E">
            <w:pPr>
              <w:widowControl/>
              <w:spacing w:line="226" w:lineRule="exact"/>
              <w:ind w:left="102"/>
              <w:rPr>
                <w:ins w:id="1594" w:author="Björn Genfors" w:date="2014-03-28T14:34:00Z"/>
                <w:rFonts w:cs="Times New Roman"/>
                <w:sz w:val="20"/>
                <w:szCs w:val="20"/>
                <w:lang w:val="sv-SE"/>
              </w:rPr>
            </w:pPr>
            <w:ins w:id="1595" w:author="Björn Genfors" w:date="2014-03-28T14:34:00Z">
              <w:r w:rsidRPr="006B6063">
                <w:rPr>
                  <w:sz w:val="20"/>
                  <w:szCs w:val="20"/>
                </w:rPr>
                <w:t>HSA-id för organisationsenhet.</w:t>
              </w:r>
            </w:ins>
          </w:p>
        </w:tc>
        <w:tc>
          <w:tcPr>
            <w:tcW w:w="1195" w:type="dxa"/>
            <w:tcBorders>
              <w:top w:val="single" w:sz="5" w:space="0" w:color="000000"/>
              <w:left w:val="single" w:sz="5" w:space="0" w:color="000000"/>
              <w:bottom w:val="single" w:sz="5" w:space="0" w:color="000000"/>
              <w:right w:val="single" w:sz="5" w:space="0" w:color="000000"/>
            </w:tcBorders>
            <w:tcPrChange w:id="1596"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50A7D0F0" w14:textId="77777777" w:rsidR="00DE71B1" w:rsidRPr="006B6063" w:rsidRDefault="00DE71B1" w:rsidP="0046387E">
            <w:pPr>
              <w:widowControl/>
              <w:spacing w:line="226" w:lineRule="exact"/>
              <w:ind w:left="102"/>
              <w:jc w:val="center"/>
              <w:rPr>
                <w:ins w:id="1597" w:author="Björn Genfors" w:date="2014-03-28T14:34:00Z"/>
                <w:rFonts w:cs="Times New Roman"/>
                <w:sz w:val="20"/>
                <w:szCs w:val="20"/>
                <w:lang w:val="sv-SE"/>
              </w:rPr>
            </w:pPr>
            <w:ins w:id="1598" w:author="Björn Genfors" w:date="2014-03-28T14:34:00Z">
              <w:r w:rsidRPr="006B6063">
                <w:rPr>
                  <w:sz w:val="20"/>
                  <w:szCs w:val="20"/>
                </w:rPr>
                <w:t>1..1</w:t>
              </w:r>
            </w:ins>
          </w:p>
        </w:tc>
      </w:tr>
      <w:tr w:rsidR="00DE71B1" w:rsidRPr="006B6063" w14:paraId="581A462D" w14:textId="77777777" w:rsidTr="0046387E">
        <w:trPr>
          <w:trHeight w:hRule="exact" w:val="526"/>
          <w:tblHeader/>
          <w:ins w:id="1599" w:author="Björn Genfors" w:date="2014-03-28T14:34:00Z"/>
          <w:trPrChange w:id="1600" w:author="Björn Genfors" w:date="2014-03-28T14:4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1601"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2535E34B" w14:textId="77777777" w:rsidR="00DE71B1" w:rsidRPr="006B6063" w:rsidRDefault="00DE71B1" w:rsidP="0046387E">
            <w:pPr>
              <w:widowControl/>
              <w:spacing w:line="226" w:lineRule="exact"/>
              <w:ind w:left="102"/>
              <w:rPr>
                <w:ins w:id="1602" w:author="Björn Genfors" w:date="2014-03-28T14:34:00Z"/>
                <w:rFonts w:cs="Times New Roman"/>
                <w:sz w:val="20"/>
                <w:szCs w:val="20"/>
                <w:lang w:val="sv-SE"/>
              </w:rPr>
            </w:pPr>
            <w:ins w:id="1603" w:author="Björn Genfors" w:date="2014-03-28T14:34:00Z">
              <w:r w:rsidRPr="006B6063">
                <w:rPr>
                  <w:sz w:val="20"/>
                  <w:szCs w:val="20"/>
                </w:rPr>
                <w:t>../../../../orgUnitname</w:t>
              </w:r>
            </w:ins>
          </w:p>
        </w:tc>
        <w:tc>
          <w:tcPr>
            <w:tcW w:w="1559" w:type="dxa"/>
            <w:tcBorders>
              <w:top w:val="single" w:sz="5" w:space="0" w:color="000000"/>
              <w:left w:val="single" w:sz="5" w:space="0" w:color="000000"/>
              <w:bottom w:val="single" w:sz="5" w:space="0" w:color="000000"/>
              <w:right w:val="single" w:sz="5" w:space="0" w:color="000000"/>
            </w:tcBorders>
            <w:tcPrChange w:id="1604"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1F5D6C25" w14:textId="77777777" w:rsidR="00DE71B1" w:rsidRPr="006B6063" w:rsidRDefault="00DE71B1" w:rsidP="0046387E">
            <w:pPr>
              <w:widowControl/>
              <w:spacing w:line="226" w:lineRule="exact"/>
              <w:ind w:left="102"/>
              <w:rPr>
                <w:ins w:id="1605" w:author="Björn Genfors" w:date="2014-03-28T14:34:00Z"/>
                <w:rFonts w:cs="Times New Roman"/>
                <w:sz w:val="20"/>
                <w:szCs w:val="20"/>
                <w:lang w:val="sv-SE"/>
              </w:rPr>
            </w:pPr>
            <w:ins w:id="1606"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1607"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5E0A8E3F" w14:textId="77777777" w:rsidR="00DE71B1" w:rsidRPr="006B6063" w:rsidRDefault="00DE71B1" w:rsidP="0046387E">
            <w:pPr>
              <w:widowControl/>
              <w:spacing w:line="226" w:lineRule="exact"/>
              <w:ind w:left="102"/>
              <w:rPr>
                <w:ins w:id="1608" w:author="Björn Genfors" w:date="2014-03-28T14:34:00Z"/>
                <w:rFonts w:cs="Times New Roman"/>
                <w:sz w:val="20"/>
                <w:szCs w:val="20"/>
                <w:lang w:val="sv-SE"/>
              </w:rPr>
            </w:pPr>
            <w:ins w:id="1609" w:author="Björn Genfors" w:date="2014-03-28T14:34:00Z">
              <w:r w:rsidRPr="00CA00A4">
                <w:rPr>
                  <w:sz w:val="20"/>
                  <w:szCs w:val="20"/>
                  <w:lang w:val="sv-SE"/>
                </w:rPr>
                <w:t>Namnet på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1610"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55FFF9AD" w14:textId="77777777" w:rsidR="00DE71B1" w:rsidRPr="006B6063" w:rsidRDefault="00DE71B1" w:rsidP="0046387E">
            <w:pPr>
              <w:widowControl/>
              <w:spacing w:line="226" w:lineRule="exact"/>
              <w:ind w:left="102"/>
              <w:jc w:val="center"/>
              <w:rPr>
                <w:ins w:id="1611" w:author="Björn Genfors" w:date="2014-03-28T14:34:00Z"/>
                <w:rFonts w:cs="Times New Roman"/>
                <w:sz w:val="20"/>
                <w:szCs w:val="20"/>
                <w:lang w:val="sv-SE"/>
              </w:rPr>
            </w:pPr>
            <w:ins w:id="1612" w:author="Björn Genfors" w:date="2014-03-28T14:34:00Z">
              <w:r w:rsidRPr="006B6063">
                <w:rPr>
                  <w:sz w:val="20"/>
                  <w:szCs w:val="20"/>
                </w:rPr>
                <w:t>1..1</w:t>
              </w:r>
            </w:ins>
          </w:p>
        </w:tc>
      </w:tr>
      <w:tr w:rsidR="00DE71B1" w:rsidRPr="006B6063" w14:paraId="0E798625" w14:textId="77777777" w:rsidTr="0046387E">
        <w:trPr>
          <w:trHeight w:hRule="exact" w:val="526"/>
          <w:tblHeader/>
          <w:ins w:id="1613" w:author="Björn Genfors" w:date="2014-03-28T14:34:00Z"/>
          <w:trPrChange w:id="1614" w:author="Björn Genfors" w:date="2014-03-28T14:4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1615"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03030E82" w14:textId="77777777" w:rsidR="00DE71B1" w:rsidRPr="006B6063" w:rsidRDefault="00DE71B1" w:rsidP="0046387E">
            <w:pPr>
              <w:widowControl/>
              <w:spacing w:line="226" w:lineRule="exact"/>
              <w:ind w:left="102"/>
              <w:rPr>
                <w:ins w:id="1616" w:author="Björn Genfors" w:date="2014-03-28T14:34:00Z"/>
                <w:rFonts w:cs="Times New Roman"/>
                <w:sz w:val="20"/>
                <w:szCs w:val="20"/>
                <w:lang w:val="sv-SE"/>
              </w:rPr>
            </w:pPr>
            <w:ins w:id="1617" w:author="Björn Genfors" w:date="2014-03-28T14:34:00Z">
              <w:r w:rsidRPr="006B6063">
                <w:rPr>
                  <w:sz w:val="20"/>
                  <w:szCs w:val="20"/>
                </w:rPr>
                <w:t>../../../../orgUnitTelecom</w:t>
              </w:r>
            </w:ins>
          </w:p>
        </w:tc>
        <w:tc>
          <w:tcPr>
            <w:tcW w:w="1559" w:type="dxa"/>
            <w:tcBorders>
              <w:top w:val="single" w:sz="5" w:space="0" w:color="000000"/>
              <w:left w:val="single" w:sz="5" w:space="0" w:color="000000"/>
              <w:bottom w:val="single" w:sz="5" w:space="0" w:color="000000"/>
              <w:right w:val="single" w:sz="5" w:space="0" w:color="000000"/>
            </w:tcBorders>
            <w:tcPrChange w:id="1618"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275042C2" w14:textId="77777777" w:rsidR="00DE71B1" w:rsidRPr="006B6063" w:rsidRDefault="00DE71B1" w:rsidP="0046387E">
            <w:pPr>
              <w:widowControl/>
              <w:spacing w:line="226" w:lineRule="exact"/>
              <w:ind w:left="102"/>
              <w:rPr>
                <w:ins w:id="1619" w:author="Björn Genfors" w:date="2014-03-28T14:34:00Z"/>
                <w:rFonts w:cs="Times New Roman"/>
                <w:sz w:val="20"/>
                <w:szCs w:val="20"/>
                <w:lang w:val="sv-SE"/>
              </w:rPr>
            </w:pPr>
            <w:ins w:id="162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1621"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4D1DC26D" w14:textId="77777777" w:rsidR="00DE71B1" w:rsidRPr="006B6063" w:rsidRDefault="00DE71B1" w:rsidP="0046387E">
            <w:pPr>
              <w:widowControl/>
              <w:spacing w:line="226" w:lineRule="exact"/>
              <w:ind w:left="102"/>
              <w:rPr>
                <w:ins w:id="1622" w:author="Björn Genfors" w:date="2014-03-28T14:34:00Z"/>
                <w:rFonts w:cs="Times New Roman"/>
                <w:sz w:val="20"/>
                <w:szCs w:val="20"/>
                <w:lang w:val="sv-SE"/>
              </w:rPr>
            </w:pPr>
            <w:ins w:id="1623" w:author="Björn Genfors" w:date="2014-03-28T14:34:00Z">
              <w:r w:rsidRPr="006B6063">
                <w:rPr>
                  <w:sz w:val="20"/>
                  <w:szCs w:val="20"/>
                </w:rPr>
                <w:t>Telefon till organisationsenhet</w:t>
              </w:r>
            </w:ins>
          </w:p>
        </w:tc>
        <w:tc>
          <w:tcPr>
            <w:tcW w:w="1195" w:type="dxa"/>
            <w:tcBorders>
              <w:top w:val="single" w:sz="5" w:space="0" w:color="000000"/>
              <w:left w:val="single" w:sz="5" w:space="0" w:color="000000"/>
              <w:bottom w:val="single" w:sz="5" w:space="0" w:color="000000"/>
              <w:right w:val="single" w:sz="5" w:space="0" w:color="000000"/>
            </w:tcBorders>
            <w:tcPrChange w:id="1624"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09B8B80D" w14:textId="77777777" w:rsidR="00DE71B1" w:rsidRPr="006B6063" w:rsidRDefault="00DE71B1" w:rsidP="0046387E">
            <w:pPr>
              <w:widowControl/>
              <w:spacing w:line="226" w:lineRule="exact"/>
              <w:ind w:left="102"/>
              <w:jc w:val="center"/>
              <w:rPr>
                <w:ins w:id="1625" w:author="Björn Genfors" w:date="2014-03-28T14:34:00Z"/>
                <w:rFonts w:cs="Times New Roman"/>
                <w:sz w:val="20"/>
                <w:szCs w:val="20"/>
                <w:lang w:val="sv-SE"/>
              </w:rPr>
            </w:pPr>
            <w:ins w:id="1626" w:author="Björn Genfors" w:date="2014-03-28T14:34:00Z">
              <w:r w:rsidRPr="006B6063">
                <w:rPr>
                  <w:sz w:val="20"/>
                  <w:szCs w:val="20"/>
                </w:rPr>
                <w:t>0..1</w:t>
              </w:r>
            </w:ins>
          </w:p>
        </w:tc>
      </w:tr>
      <w:tr w:rsidR="00DE71B1" w:rsidRPr="006B6063" w14:paraId="3084F24E" w14:textId="77777777" w:rsidTr="0046387E">
        <w:trPr>
          <w:trHeight w:hRule="exact" w:val="526"/>
          <w:tblHeader/>
          <w:ins w:id="1627" w:author="Björn Genfors" w:date="2014-03-28T14:34:00Z"/>
          <w:trPrChange w:id="1628" w:author="Björn Genfors" w:date="2014-03-28T14:4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1629"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671BEE7D" w14:textId="77777777" w:rsidR="00DE71B1" w:rsidRPr="006B6063" w:rsidRDefault="00DE71B1" w:rsidP="0046387E">
            <w:pPr>
              <w:widowControl/>
              <w:spacing w:line="226" w:lineRule="exact"/>
              <w:ind w:left="102"/>
              <w:rPr>
                <w:ins w:id="1630" w:author="Björn Genfors" w:date="2014-03-28T14:34:00Z"/>
                <w:rFonts w:cs="Times New Roman"/>
                <w:sz w:val="20"/>
                <w:szCs w:val="20"/>
                <w:lang w:val="sv-SE"/>
              </w:rPr>
            </w:pPr>
            <w:ins w:id="1631" w:author="Björn Genfors" w:date="2014-03-28T14:34:00Z">
              <w:r w:rsidRPr="006B6063">
                <w:rPr>
                  <w:sz w:val="20"/>
                  <w:szCs w:val="20"/>
                </w:rPr>
                <w:t>../../../../orgUnitEmail</w:t>
              </w:r>
            </w:ins>
          </w:p>
        </w:tc>
        <w:tc>
          <w:tcPr>
            <w:tcW w:w="1559" w:type="dxa"/>
            <w:tcBorders>
              <w:top w:val="single" w:sz="5" w:space="0" w:color="000000"/>
              <w:left w:val="single" w:sz="5" w:space="0" w:color="000000"/>
              <w:bottom w:val="single" w:sz="5" w:space="0" w:color="000000"/>
              <w:right w:val="single" w:sz="5" w:space="0" w:color="000000"/>
            </w:tcBorders>
            <w:tcPrChange w:id="1632"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35992254" w14:textId="77777777" w:rsidR="00DE71B1" w:rsidRPr="006B6063" w:rsidRDefault="00DE71B1" w:rsidP="0046387E">
            <w:pPr>
              <w:widowControl/>
              <w:spacing w:line="226" w:lineRule="exact"/>
              <w:ind w:left="102"/>
              <w:rPr>
                <w:ins w:id="1633" w:author="Björn Genfors" w:date="2014-03-28T14:34:00Z"/>
                <w:rFonts w:cs="Times New Roman"/>
                <w:sz w:val="20"/>
                <w:szCs w:val="20"/>
                <w:lang w:val="sv-SE"/>
              </w:rPr>
            </w:pPr>
            <w:ins w:id="1634"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1635"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4EC6C017" w14:textId="77777777" w:rsidR="00DE71B1" w:rsidRPr="006B6063" w:rsidRDefault="00DE71B1" w:rsidP="0046387E">
            <w:pPr>
              <w:widowControl/>
              <w:spacing w:line="226" w:lineRule="exact"/>
              <w:ind w:left="102"/>
              <w:rPr>
                <w:ins w:id="1636" w:author="Björn Genfors" w:date="2014-03-28T14:34:00Z"/>
                <w:rFonts w:cs="Times New Roman"/>
                <w:sz w:val="20"/>
                <w:szCs w:val="20"/>
                <w:lang w:val="sv-SE"/>
              </w:rPr>
            </w:pPr>
            <w:ins w:id="1637" w:author="Björn Genfors" w:date="2014-03-28T14:34:00Z">
              <w:r w:rsidRPr="006B6063">
                <w:rPr>
                  <w:sz w:val="20"/>
                  <w:szCs w:val="20"/>
                </w:rPr>
                <w:t>Epost till enhet</w:t>
              </w:r>
            </w:ins>
          </w:p>
        </w:tc>
        <w:tc>
          <w:tcPr>
            <w:tcW w:w="1195" w:type="dxa"/>
            <w:tcBorders>
              <w:top w:val="single" w:sz="5" w:space="0" w:color="000000"/>
              <w:left w:val="single" w:sz="5" w:space="0" w:color="000000"/>
              <w:bottom w:val="single" w:sz="5" w:space="0" w:color="000000"/>
              <w:right w:val="single" w:sz="5" w:space="0" w:color="000000"/>
            </w:tcBorders>
            <w:tcPrChange w:id="1638"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39C40873" w14:textId="77777777" w:rsidR="00DE71B1" w:rsidRPr="006B6063" w:rsidRDefault="00DE71B1" w:rsidP="0046387E">
            <w:pPr>
              <w:widowControl/>
              <w:spacing w:line="226" w:lineRule="exact"/>
              <w:ind w:left="102"/>
              <w:jc w:val="center"/>
              <w:rPr>
                <w:ins w:id="1639" w:author="Björn Genfors" w:date="2014-03-28T14:34:00Z"/>
                <w:rFonts w:cs="Times New Roman"/>
                <w:sz w:val="20"/>
                <w:szCs w:val="20"/>
                <w:lang w:val="sv-SE"/>
              </w:rPr>
            </w:pPr>
            <w:ins w:id="1640" w:author="Björn Genfors" w:date="2014-03-28T14:34:00Z">
              <w:r w:rsidRPr="006B6063">
                <w:rPr>
                  <w:sz w:val="20"/>
                  <w:szCs w:val="20"/>
                </w:rPr>
                <w:t>0..1</w:t>
              </w:r>
            </w:ins>
          </w:p>
        </w:tc>
      </w:tr>
      <w:tr w:rsidR="00DE71B1" w:rsidRPr="006B6063" w14:paraId="1A5A2531" w14:textId="77777777" w:rsidTr="0046387E">
        <w:trPr>
          <w:trHeight w:hRule="exact" w:val="1443"/>
          <w:tblHeader/>
          <w:ins w:id="1641" w:author="Björn Genfors" w:date="2014-03-28T14:34:00Z"/>
          <w:trPrChange w:id="1642" w:author="Björn Genfors" w:date="2014-03-28T14:44:00Z">
            <w:trPr>
              <w:trHeight w:hRule="exact" w:val="1443"/>
              <w:tblHeader/>
            </w:trPr>
          </w:trPrChange>
        </w:trPr>
        <w:tc>
          <w:tcPr>
            <w:tcW w:w="2916" w:type="dxa"/>
            <w:tcBorders>
              <w:top w:val="single" w:sz="5" w:space="0" w:color="000000"/>
              <w:left w:val="single" w:sz="5" w:space="0" w:color="000000"/>
              <w:bottom w:val="single" w:sz="5" w:space="0" w:color="000000"/>
              <w:right w:val="single" w:sz="5" w:space="0" w:color="000000"/>
            </w:tcBorders>
            <w:tcPrChange w:id="1643"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77505B98" w14:textId="77777777" w:rsidR="00DE71B1" w:rsidRPr="006B6063" w:rsidRDefault="00DE71B1" w:rsidP="0046387E">
            <w:pPr>
              <w:widowControl/>
              <w:spacing w:line="226" w:lineRule="exact"/>
              <w:ind w:left="102"/>
              <w:rPr>
                <w:ins w:id="1644" w:author="Björn Genfors" w:date="2014-03-28T14:34:00Z"/>
                <w:rFonts w:cs="Times New Roman"/>
                <w:sz w:val="20"/>
                <w:szCs w:val="20"/>
                <w:lang w:val="sv-SE"/>
              </w:rPr>
            </w:pPr>
            <w:ins w:id="1645" w:author="Björn Genfors" w:date="2014-03-28T14:34:00Z">
              <w:r w:rsidRPr="006B6063">
                <w:rPr>
                  <w:sz w:val="20"/>
                  <w:szCs w:val="20"/>
                </w:rPr>
                <w:t>../../../../orgUnitAddress</w:t>
              </w:r>
            </w:ins>
          </w:p>
        </w:tc>
        <w:tc>
          <w:tcPr>
            <w:tcW w:w="1559" w:type="dxa"/>
            <w:tcBorders>
              <w:top w:val="single" w:sz="5" w:space="0" w:color="000000"/>
              <w:left w:val="single" w:sz="5" w:space="0" w:color="000000"/>
              <w:bottom w:val="single" w:sz="5" w:space="0" w:color="000000"/>
              <w:right w:val="single" w:sz="5" w:space="0" w:color="000000"/>
            </w:tcBorders>
            <w:tcPrChange w:id="1646"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60D6DE70" w14:textId="77777777" w:rsidR="00DE71B1" w:rsidRPr="006B6063" w:rsidRDefault="00DE71B1" w:rsidP="0046387E">
            <w:pPr>
              <w:widowControl/>
              <w:spacing w:line="226" w:lineRule="exact"/>
              <w:ind w:left="102"/>
              <w:rPr>
                <w:ins w:id="1647" w:author="Björn Genfors" w:date="2014-03-28T14:34:00Z"/>
                <w:rFonts w:cs="Times New Roman"/>
                <w:sz w:val="20"/>
                <w:szCs w:val="20"/>
                <w:lang w:val="sv-SE"/>
              </w:rPr>
            </w:pPr>
            <w:ins w:id="1648"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1649"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2E205138" w14:textId="77777777" w:rsidR="00DE71B1" w:rsidRPr="006B6063" w:rsidRDefault="00DE71B1" w:rsidP="0046387E">
            <w:pPr>
              <w:widowControl/>
              <w:spacing w:line="226" w:lineRule="exact"/>
              <w:ind w:left="102"/>
              <w:rPr>
                <w:ins w:id="1650" w:author="Björn Genfors" w:date="2014-03-28T14:34:00Z"/>
                <w:rFonts w:cs="Times New Roman"/>
                <w:sz w:val="20"/>
                <w:szCs w:val="20"/>
                <w:lang w:val="sv-SE"/>
              </w:rPr>
            </w:pPr>
            <w:ins w:id="1651" w:author="Björn Genfors" w:date="2014-03-28T14:34:00Z">
              <w:r w:rsidRPr="00CA00A4">
                <w:rPr>
                  <w:sz w:val="20"/>
                  <w:szCs w:val="20"/>
                  <w:lang w:val="sv-SE"/>
                </w:rPr>
                <w:t>Postadress för den organisation som författaren är uppdragstagare på. Skrivs på ett så naturligt sätt som möjligt, exempelvis:</w:t>
              </w:r>
              <w:r w:rsidRPr="00CA00A4">
                <w:rPr>
                  <w:sz w:val="20"/>
                  <w:szCs w:val="20"/>
                  <w:lang w:val="sv-SE"/>
                </w:rPr>
                <w:br/>
                <w:t>”Storgatan 12</w:t>
              </w:r>
              <w:r w:rsidRPr="00CA00A4">
                <w:rPr>
                  <w:sz w:val="20"/>
                  <w:szCs w:val="20"/>
                  <w:lang w:val="sv-SE"/>
                </w:rPr>
                <w:br/>
                <w:t>468 91 Lilleby”</w:t>
              </w:r>
            </w:ins>
          </w:p>
        </w:tc>
        <w:tc>
          <w:tcPr>
            <w:tcW w:w="1195" w:type="dxa"/>
            <w:tcBorders>
              <w:top w:val="single" w:sz="5" w:space="0" w:color="000000"/>
              <w:left w:val="single" w:sz="5" w:space="0" w:color="000000"/>
              <w:bottom w:val="single" w:sz="5" w:space="0" w:color="000000"/>
              <w:right w:val="single" w:sz="5" w:space="0" w:color="000000"/>
            </w:tcBorders>
            <w:tcPrChange w:id="1652"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28D8A5B7" w14:textId="77777777" w:rsidR="00DE71B1" w:rsidRPr="006B6063" w:rsidRDefault="00DE71B1" w:rsidP="0046387E">
            <w:pPr>
              <w:widowControl/>
              <w:spacing w:line="226" w:lineRule="exact"/>
              <w:ind w:left="102"/>
              <w:jc w:val="center"/>
              <w:rPr>
                <w:ins w:id="1653" w:author="Björn Genfors" w:date="2014-03-28T14:34:00Z"/>
                <w:rFonts w:cs="Times New Roman"/>
                <w:sz w:val="20"/>
                <w:szCs w:val="20"/>
                <w:lang w:val="sv-SE"/>
              </w:rPr>
            </w:pPr>
            <w:ins w:id="1654" w:author="Björn Genfors" w:date="2014-03-28T14:34:00Z">
              <w:r w:rsidRPr="006B6063">
                <w:rPr>
                  <w:sz w:val="20"/>
                  <w:szCs w:val="20"/>
                </w:rPr>
                <w:t>0..1</w:t>
              </w:r>
            </w:ins>
          </w:p>
        </w:tc>
      </w:tr>
      <w:tr w:rsidR="00DE71B1" w:rsidRPr="006B6063" w14:paraId="30978DD1" w14:textId="77777777" w:rsidTr="0046387E">
        <w:trPr>
          <w:trHeight w:hRule="exact" w:val="526"/>
          <w:tblHeader/>
          <w:ins w:id="1655" w:author="Björn Genfors" w:date="2014-03-28T14:34:00Z"/>
          <w:trPrChange w:id="1656" w:author="Björn Genfors" w:date="2014-03-28T14:4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1657"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0F5175C3" w14:textId="77777777" w:rsidR="00DE71B1" w:rsidRPr="006B6063" w:rsidRDefault="00DE71B1" w:rsidP="0046387E">
            <w:pPr>
              <w:widowControl/>
              <w:spacing w:line="226" w:lineRule="exact"/>
              <w:ind w:left="102"/>
              <w:rPr>
                <w:ins w:id="1658" w:author="Björn Genfors" w:date="2014-03-28T14:34:00Z"/>
                <w:rFonts w:cs="Times New Roman"/>
                <w:sz w:val="20"/>
                <w:szCs w:val="20"/>
                <w:lang w:val="sv-SE"/>
              </w:rPr>
            </w:pPr>
            <w:ins w:id="1659" w:author="Björn Genfors" w:date="2014-03-28T14:34:00Z">
              <w:r w:rsidRPr="006B6063">
                <w:rPr>
                  <w:sz w:val="20"/>
                  <w:szCs w:val="20"/>
                </w:rPr>
                <w:t>../../../../orgUnitLocation</w:t>
              </w:r>
            </w:ins>
          </w:p>
          <w:p w14:paraId="431F6CB7" w14:textId="77777777" w:rsidR="00DE71B1" w:rsidRPr="006B6063" w:rsidRDefault="00DE71B1" w:rsidP="0046387E">
            <w:pPr>
              <w:widowControl/>
              <w:spacing w:line="226" w:lineRule="exact"/>
              <w:ind w:left="102"/>
              <w:rPr>
                <w:ins w:id="1660"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1661"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279A8F22" w14:textId="77777777" w:rsidR="00DE71B1" w:rsidRPr="006B6063" w:rsidRDefault="00DE71B1" w:rsidP="0046387E">
            <w:pPr>
              <w:widowControl/>
              <w:spacing w:line="226" w:lineRule="exact"/>
              <w:ind w:left="102"/>
              <w:rPr>
                <w:ins w:id="1662" w:author="Björn Genfors" w:date="2014-03-28T14:34:00Z"/>
                <w:rFonts w:cs="Times New Roman"/>
                <w:sz w:val="20"/>
                <w:szCs w:val="20"/>
                <w:lang w:val="sv-SE"/>
              </w:rPr>
            </w:pPr>
            <w:ins w:id="166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1664"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6F71DF58" w14:textId="77777777" w:rsidR="00DE71B1" w:rsidRPr="006B6063" w:rsidRDefault="00DE71B1" w:rsidP="0046387E">
            <w:pPr>
              <w:widowControl/>
              <w:spacing w:line="226" w:lineRule="exact"/>
              <w:ind w:left="102"/>
              <w:rPr>
                <w:ins w:id="1665" w:author="Björn Genfors" w:date="2014-03-28T14:34:00Z"/>
                <w:rFonts w:cs="Times New Roman"/>
                <w:sz w:val="20"/>
                <w:szCs w:val="20"/>
                <w:lang w:val="sv-SE"/>
              </w:rPr>
            </w:pPr>
            <w:ins w:id="1666" w:author="Björn Genfors" w:date="2014-03-28T14:34:00Z">
              <w:r w:rsidRPr="00CA00A4">
                <w:rPr>
                  <w:sz w:val="20"/>
                  <w:szCs w:val="20"/>
                  <w:lang w:val="sv-SE"/>
                </w:rPr>
                <w:t>Text som anger namnet p</w:t>
              </w:r>
              <w:r>
                <w:rPr>
                  <w:sz w:val="20"/>
                  <w:szCs w:val="20"/>
                  <w:lang w:val="sv-SE"/>
                </w:rPr>
                <w:t>å</w:t>
              </w:r>
              <w:r w:rsidRPr="00CA00A4">
                <w:rPr>
                  <w:sz w:val="20"/>
                  <w:szCs w:val="20"/>
                  <w:lang w:val="sv-SE"/>
                </w:rPr>
                <w:t>plats eller ort fo</w:t>
              </w:r>
              <w:r w:rsidRPr="00CA00A4">
                <w:rPr>
                  <w:rFonts w:cs="Georgia"/>
                  <w:sz w:val="20"/>
                  <w:szCs w:val="20"/>
                  <w:lang w:val="sv-SE"/>
                </w:rPr>
                <w:t>̈</w:t>
              </w:r>
              <w:r w:rsidRPr="00CA00A4">
                <w:rPr>
                  <w:sz w:val="20"/>
                  <w:szCs w:val="20"/>
                  <w:lang w:val="sv-SE"/>
                </w:rPr>
                <w:t>r organisationens fysiska placering</w:t>
              </w:r>
            </w:ins>
          </w:p>
        </w:tc>
        <w:tc>
          <w:tcPr>
            <w:tcW w:w="1195" w:type="dxa"/>
            <w:tcBorders>
              <w:top w:val="single" w:sz="5" w:space="0" w:color="000000"/>
              <w:left w:val="single" w:sz="5" w:space="0" w:color="000000"/>
              <w:bottom w:val="single" w:sz="5" w:space="0" w:color="000000"/>
              <w:right w:val="single" w:sz="5" w:space="0" w:color="000000"/>
            </w:tcBorders>
            <w:tcPrChange w:id="1667"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7E92248E" w14:textId="77777777" w:rsidR="00DE71B1" w:rsidRPr="006B6063" w:rsidRDefault="00DE71B1" w:rsidP="0046387E">
            <w:pPr>
              <w:widowControl/>
              <w:spacing w:line="226" w:lineRule="exact"/>
              <w:ind w:left="102"/>
              <w:jc w:val="center"/>
              <w:rPr>
                <w:ins w:id="1668" w:author="Björn Genfors" w:date="2014-03-28T14:34:00Z"/>
                <w:rFonts w:cs="Times New Roman"/>
                <w:sz w:val="20"/>
                <w:szCs w:val="20"/>
                <w:lang w:val="sv-SE"/>
              </w:rPr>
            </w:pPr>
            <w:ins w:id="1669" w:author="Björn Genfors" w:date="2014-03-28T14:34:00Z">
              <w:r w:rsidRPr="006B6063">
                <w:rPr>
                  <w:sz w:val="20"/>
                  <w:szCs w:val="20"/>
                </w:rPr>
                <w:t>0..1</w:t>
              </w:r>
            </w:ins>
          </w:p>
          <w:p w14:paraId="479169E0" w14:textId="77777777" w:rsidR="00DE71B1" w:rsidRPr="006B6063" w:rsidRDefault="00DE71B1" w:rsidP="0046387E">
            <w:pPr>
              <w:widowControl/>
              <w:spacing w:line="226" w:lineRule="exact"/>
              <w:ind w:left="102"/>
              <w:jc w:val="center"/>
              <w:rPr>
                <w:ins w:id="1670" w:author="Björn Genfors" w:date="2014-03-28T14:34:00Z"/>
                <w:rFonts w:cs="Times New Roman"/>
                <w:sz w:val="20"/>
                <w:szCs w:val="20"/>
                <w:lang w:val="sv-SE"/>
              </w:rPr>
            </w:pPr>
          </w:p>
        </w:tc>
      </w:tr>
      <w:tr w:rsidR="00DE71B1" w:rsidRPr="006B6063" w14:paraId="1F8D257C" w14:textId="77777777" w:rsidTr="0046387E">
        <w:trPr>
          <w:trHeight w:val="684"/>
          <w:tblHeader/>
          <w:ins w:id="1671" w:author="Björn Genfors" w:date="2014-03-28T14:34:00Z"/>
          <w:trPrChange w:id="1672" w:author="Björn Genfors" w:date="2014-03-28T14:44:00Z">
            <w:trPr>
              <w:trHeight w:val="6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1673"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412863CA" w14:textId="77777777" w:rsidR="00DE71B1" w:rsidRPr="0046387E" w:rsidRDefault="00DE71B1" w:rsidP="0046387E">
            <w:pPr>
              <w:widowControl/>
              <w:spacing w:line="229" w:lineRule="exact"/>
              <w:ind w:left="102"/>
              <w:rPr>
                <w:ins w:id="1674" w:author="Björn Genfors" w:date="2014-03-28T14:34:00Z"/>
                <w:rFonts w:cs="Times New Roman"/>
                <w:sz w:val="20"/>
                <w:szCs w:val="20"/>
                <w:lang w:val="sv-SE"/>
                <w:rPrChange w:id="1675" w:author="Björn Genfors" w:date="2014-03-28T14:43:00Z">
                  <w:rPr>
                    <w:ins w:id="1676" w:author="Björn Genfors" w:date="2014-03-28T14:34:00Z"/>
                    <w:rFonts w:cs="Times New Roman"/>
                    <w:sz w:val="20"/>
                    <w:szCs w:val="20"/>
                    <w:lang w:val="sv-SE"/>
                  </w:rPr>
                </w:rPrChange>
              </w:rPr>
            </w:pPr>
            <w:ins w:id="1677" w:author="Björn Genfors" w:date="2014-03-28T14:34:00Z">
              <w:r w:rsidRPr="0046387E">
                <w:rPr>
                  <w:sz w:val="20"/>
                  <w:szCs w:val="20"/>
                  <w:rPrChange w:id="1678" w:author="Björn Genfors" w:date="2014-03-28T14:43:00Z">
                    <w:rPr>
                      <w:sz w:val="20"/>
                      <w:szCs w:val="20"/>
                    </w:rPr>
                  </w:rPrChange>
                </w:rPr>
                <w:t>../../../</w:t>
              </w:r>
              <w:r w:rsidRPr="0046387E">
                <w:rPr>
                  <w:spacing w:val="-1"/>
                  <w:sz w:val="20"/>
                  <w:szCs w:val="20"/>
                  <w:rPrChange w:id="1679" w:author="Björn Genfors" w:date="2014-03-28T14:43:00Z">
                    <w:rPr>
                      <w:spacing w:val="-1"/>
                      <w:sz w:val="20"/>
                      <w:szCs w:val="20"/>
                    </w:rPr>
                  </w:rPrChange>
                </w:rPr>
                <w:t>healthcareProfessionalCareUnitHSAId</w:t>
              </w:r>
            </w:ins>
          </w:p>
          <w:p w14:paraId="4589268E" w14:textId="77777777" w:rsidR="00DE71B1" w:rsidRPr="006B6063" w:rsidRDefault="00DE71B1" w:rsidP="0046387E">
            <w:pPr>
              <w:widowControl/>
              <w:spacing w:line="229" w:lineRule="exact"/>
              <w:ind w:left="102"/>
              <w:rPr>
                <w:ins w:id="1680"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1681"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3998FE30" w14:textId="77777777" w:rsidR="00DE71B1" w:rsidRPr="006B6063" w:rsidRDefault="00DE71B1" w:rsidP="0046387E">
            <w:pPr>
              <w:widowControl/>
              <w:spacing w:line="229" w:lineRule="exact"/>
              <w:ind w:left="102"/>
              <w:rPr>
                <w:ins w:id="1682" w:author="Björn Genfors" w:date="2014-03-28T14:34:00Z"/>
                <w:rFonts w:cs="Times New Roman"/>
                <w:sz w:val="20"/>
                <w:szCs w:val="20"/>
                <w:lang w:val="sv-SE"/>
              </w:rPr>
            </w:pPr>
            <w:ins w:id="1683" w:author="Björn Genfors" w:date="2014-03-28T14:34:00Z">
              <w:r w:rsidRPr="006B6063">
                <w:rPr>
                  <w:spacing w:val="-1"/>
                  <w:sz w:val="20"/>
                  <w:szCs w:val="20"/>
                </w:rPr>
                <w:t>HSAIdType</w:t>
              </w:r>
            </w:ins>
          </w:p>
          <w:p w14:paraId="3D5C40CB" w14:textId="77777777" w:rsidR="00DE71B1" w:rsidRPr="006B6063" w:rsidRDefault="00DE71B1" w:rsidP="0046387E">
            <w:pPr>
              <w:widowControl/>
              <w:spacing w:line="226" w:lineRule="exact"/>
              <w:ind w:left="102"/>
              <w:rPr>
                <w:ins w:id="1684" w:author="Björn Genfors" w:date="2014-03-28T14:34:00Z"/>
                <w:rFonts w:cs="Times New Roman"/>
                <w:spacing w:val="-1"/>
                <w:sz w:val="20"/>
                <w:szCs w:val="20"/>
                <w:lang w:val="sv-SE"/>
              </w:rPr>
            </w:pPr>
          </w:p>
          <w:p w14:paraId="172E7EEB" w14:textId="77777777" w:rsidR="00DE71B1" w:rsidRPr="006B6063" w:rsidRDefault="00DE71B1" w:rsidP="0046387E">
            <w:pPr>
              <w:widowControl/>
              <w:spacing w:line="226" w:lineRule="exact"/>
              <w:ind w:left="102"/>
              <w:rPr>
                <w:ins w:id="1685"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1686"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6DC7C8AC" w14:textId="77777777" w:rsidR="00DE71B1" w:rsidRPr="006B6063" w:rsidRDefault="00DE71B1" w:rsidP="0046387E">
            <w:pPr>
              <w:widowControl/>
              <w:spacing w:line="226" w:lineRule="exact"/>
              <w:ind w:left="102"/>
              <w:rPr>
                <w:ins w:id="1687" w:author="Björn Genfors" w:date="2014-03-28T14:34:00Z"/>
                <w:rFonts w:cs="Times New Roman"/>
                <w:spacing w:val="-1"/>
                <w:sz w:val="20"/>
                <w:szCs w:val="20"/>
                <w:lang w:val="sv-SE"/>
              </w:rPr>
            </w:pPr>
            <w:ins w:id="1688" w:author="Björn Genfors" w:date="2014-03-28T14:34:00Z">
              <w:r w:rsidRPr="00CA00A4">
                <w:rPr>
                  <w:sz w:val="20"/>
                  <w:szCs w:val="20"/>
                  <w:lang w:val="sv-SE"/>
                </w:rPr>
                <w:t>HSA-id för Vårdenhet. Skall anges om tillgänglig.</w:t>
              </w:r>
            </w:ins>
          </w:p>
        </w:tc>
        <w:tc>
          <w:tcPr>
            <w:tcW w:w="1195" w:type="dxa"/>
            <w:tcBorders>
              <w:top w:val="single" w:sz="5" w:space="0" w:color="000000"/>
              <w:left w:val="single" w:sz="5" w:space="0" w:color="000000"/>
              <w:bottom w:val="single" w:sz="5" w:space="0" w:color="000000"/>
              <w:right w:val="single" w:sz="5" w:space="0" w:color="000000"/>
            </w:tcBorders>
            <w:tcPrChange w:id="1689"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246A5D61" w14:textId="77777777" w:rsidR="00DE71B1" w:rsidRPr="006B6063" w:rsidRDefault="00DE71B1" w:rsidP="0046387E">
            <w:pPr>
              <w:widowControl/>
              <w:spacing w:line="226" w:lineRule="exact"/>
              <w:ind w:left="102"/>
              <w:jc w:val="center"/>
              <w:rPr>
                <w:ins w:id="1690" w:author="Björn Genfors" w:date="2014-03-28T14:34:00Z"/>
                <w:rFonts w:cs="Times New Roman"/>
                <w:spacing w:val="-1"/>
                <w:sz w:val="20"/>
                <w:szCs w:val="20"/>
                <w:lang w:val="sv-SE"/>
              </w:rPr>
            </w:pPr>
            <w:ins w:id="1691" w:author="Björn Genfors" w:date="2014-03-28T14:34:00Z">
              <w:r w:rsidRPr="006B6063">
                <w:rPr>
                  <w:spacing w:val="-1"/>
                  <w:sz w:val="20"/>
                  <w:szCs w:val="20"/>
                </w:rPr>
                <w:t>0..1</w:t>
              </w:r>
            </w:ins>
          </w:p>
        </w:tc>
      </w:tr>
      <w:tr w:rsidR="00DE71B1" w:rsidRPr="006B6063" w14:paraId="7BAE889A" w14:textId="77777777" w:rsidTr="0046387E">
        <w:trPr>
          <w:trHeight w:hRule="exact" w:val="1042"/>
          <w:tblHeader/>
          <w:ins w:id="1692" w:author="Björn Genfors" w:date="2014-03-28T14:34:00Z"/>
          <w:trPrChange w:id="1693" w:author="Björn Genfors" w:date="2014-03-28T14:44:00Z">
            <w:trPr>
              <w:trHeight w:hRule="exact" w:val="1042"/>
              <w:tblHeader/>
            </w:trPr>
          </w:trPrChange>
        </w:trPr>
        <w:tc>
          <w:tcPr>
            <w:tcW w:w="2916" w:type="dxa"/>
            <w:tcBorders>
              <w:top w:val="single" w:sz="5" w:space="0" w:color="000000"/>
              <w:left w:val="single" w:sz="5" w:space="0" w:color="000000"/>
              <w:bottom w:val="single" w:sz="5" w:space="0" w:color="000000"/>
              <w:right w:val="single" w:sz="5" w:space="0" w:color="000000"/>
            </w:tcBorders>
            <w:tcPrChange w:id="1694"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04E3D852" w14:textId="77777777" w:rsidR="00DE71B1" w:rsidRPr="006B6063" w:rsidRDefault="00DE71B1" w:rsidP="0046387E">
            <w:pPr>
              <w:widowControl/>
              <w:spacing w:line="229" w:lineRule="exact"/>
              <w:ind w:left="102"/>
              <w:rPr>
                <w:ins w:id="1695" w:author="Björn Genfors" w:date="2014-03-28T14:34:00Z"/>
                <w:rFonts w:cs="Times New Roman"/>
                <w:sz w:val="20"/>
                <w:szCs w:val="20"/>
                <w:lang w:val="sv-SE"/>
              </w:rPr>
            </w:pPr>
            <w:ins w:id="1696" w:author="Björn Genfors" w:date="2014-03-28T14:34:00Z">
              <w:r w:rsidRPr="006B6063">
                <w:rPr>
                  <w:sz w:val="20"/>
                  <w:szCs w:val="20"/>
                </w:rPr>
                <w:lastRenderedPageBreak/>
                <w:t>../../../</w:t>
              </w:r>
              <w:r w:rsidRPr="006B6063">
                <w:rPr>
                  <w:spacing w:val="-1"/>
                  <w:sz w:val="20"/>
                  <w:szCs w:val="20"/>
                </w:rPr>
                <w:t>healthcareProfessionalCareGiverHSAId</w:t>
              </w:r>
            </w:ins>
          </w:p>
        </w:tc>
        <w:tc>
          <w:tcPr>
            <w:tcW w:w="1559" w:type="dxa"/>
            <w:tcBorders>
              <w:top w:val="single" w:sz="5" w:space="0" w:color="000000"/>
              <w:left w:val="single" w:sz="5" w:space="0" w:color="000000"/>
              <w:bottom w:val="single" w:sz="5" w:space="0" w:color="000000"/>
              <w:right w:val="single" w:sz="5" w:space="0" w:color="000000"/>
            </w:tcBorders>
            <w:tcPrChange w:id="1697"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33EE8633" w14:textId="77777777" w:rsidR="00DE71B1" w:rsidRPr="006B6063" w:rsidRDefault="00DE71B1" w:rsidP="0046387E">
            <w:pPr>
              <w:widowControl/>
              <w:spacing w:line="226" w:lineRule="exact"/>
              <w:ind w:left="102"/>
              <w:rPr>
                <w:ins w:id="1698" w:author="Björn Genfors" w:date="2014-03-28T14:34:00Z"/>
                <w:rFonts w:cs="Times New Roman"/>
                <w:spacing w:val="-1"/>
                <w:sz w:val="20"/>
                <w:szCs w:val="20"/>
                <w:lang w:val="sv-SE"/>
              </w:rPr>
            </w:pPr>
            <w:ins w:id="1699" w:author="Björn Genfors" w:date="2014-03-28T14:34:00Z">
              <w:r w:rsidRPr="006B6063">
                <w:rPr>
                  <w:spacing w:val="-1"/>
                  <w:sz w:val="20"/>
                  <w:szCs w:val="20"/>
                </w:rPr>
                <w:t>HSAIdType</w:t>
              </w:r>
            </w:ins>
          </w:p>
          <w:p w14:paraId="609F2625" w14:textId="77777777" w:rsidR="00DE71B1" w:rsidRPr="006B6063" w:rsidRDefault="00DE71B1" w:rsidP="0046387E">
            <w:pPr>
              <w:widowControl/>
              <w:spacing w:line="229" w:lineRule="exact"/>
              <w:ind w:left="102"/>
              <w:rPr>
                <w:ins w:id="1700"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1701"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54874E8E" w14:textId="77777777" w:rsidR="00DE71B1" w:rsidRPr="006B6063" w:rsidRDefault="00DE71B1" w:rsidP="0046387E">
            <w:pPr>
              <w:widowControl/>
              <w:spacing w:line="229" w:lineRule="exact"/>
              <w:ind w:left="102"/>
              <w:rPr>
                <w:ins w:id="1702" w:author="Björn Genfors" w:date="2014-03-28T14:34:00Z"/>
                <w:rFonts w:cs="Times New Roman"/>
                <w:sz w:val="20"/>
                <w:szCs w:val="20"/>
                <w:lang w:val="sv-SE"/>
              </w:rPr>
            </w:pPr>
            <w:ins w:id="1703" w:author="Björn Genfors" w:date="2014-03-28T14:34:00Z">
              <w:r w:rsidRPr="00CA00A4">
                <w:rPr>
                  <w:spacing w:val="-1"/>
                  <w:sz w:val="20"/>
                  <w:szCs w:val="20"/>
                  <w:lang w:val="sv-SE"/>
                </w:rPr>
                <w:t xml:space="preserve">HSA-id för vårdgivaren, som är vårdgivare för den enhet som författaren är uppdragstagare för. </w:t>
              </w:r>
              <w:r w:rsidRPr="006B6063">
                <w:rPr>
                  <w:sz w:val="20"/>
                  <w:szCs w:val="20"/>
                </w:rPr>
                <w:t>Skall anges om tillgänglig.</w:t>
              </w:r>
            </w:ins>
          </w:p>
        </w:tc>
        <w:tc>
          <w:tcPr>
            <w:tcW w:w="1195" w:type="dxa"/>
            <w:tcBorders>
              <w:top w:val="single" w:sz="5" w:space="0" w:color="000000"/>
              <w:left w:val="single" w:sz="5" w:space="0" w:color="000000"/>
              <w:bottom w:val="single" w:sz="5" w:space="0" w:color="000000"/>
              <w:right w:val="single" w:sz="5" w:space="0" w:color="000000"/>
            </w:tcBorders>
            <w:tcPrChange w:id="1704"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65DD73C0" w14:textId="77777777" w:rsidR="00DE71B1" w:rsidRPr="006B6063" w:rsidRDefault="00DE71B1" w:rsidP="0046387E">
            <w:pPr>
              <w:widowControl/>
              <w:spacing w:line="229" w:lineRule="exact"/>
              <w:ind w:left="102"/>
              <w:jc w:val="center"/>
              <w:rPr>
                <w:ins w:id="1705" w:author="Björn Genfors" w:date="2014-03-28T14:34:00Z"/>
                <w:rFonts w:cs="Times New Roman"/>
                <w:sz w:val="20"/>
                <w:szCs w:val="20"/>
                <w:lang w:val="sv-SE"/>
              </w:rPr>
            </w:pPr>
            <w:ins w:id="1706" w:author="Björn Genfors" w:date="2014-03-28T14:34:00Z">
              <w:r w:rsidRPr="006B6063">
                <w:rPr>
                  <w:spacing w:val="-1"/>
                  <w:sz w:val="20"/>
                  <w:szCs w:val="20"/>
                </w:rPr>
                <w:t>0..1</w:t>
              </w:r>
            </w:ins>
          </w:p>
        </w:tc>
      </w:tr>
      <w:tr w:rsidR="00DE71B1" w:rsidRPr="006B6063" w14:paraId="5DC7930F" w14:textId="77777777" w:rsidTr="0046387E">
        <w:trPr>
          <w:trHeight w:val="670"/>
          <w:tblHeader/>
          <w:ins w:id="1707" w:author="Björn Genfors" w:date="2014-03-28T14:34:00Z"/>
          <w:trPrChange w:id="1708" w:author="Björn Genfors" w:date="2014-03-28T14:44:00Z">
            <w:trPr>
              <w:trHeight w:val="670"/>
              <w:tblHeader/>
            </w:trPr>
          </w:trPrChange>
        </w:trPr>
        <w:tc>
          <w:tcPr>
            <w:tcW w:w="2916" w:type="dxa"/>
            <w:tcBorders>
              <w:top w:val="single" w:sz="5" w:space="0" w:color="000000"/>
              <w:left w:val="single" w:sz="5" w:space="0" w:color="000000"/>
              <w:bottom w:val="single" w:sz="5" w:space="0" w:color="000000"/>
              <w:right w:val="single" w:sz="5" w:space="0" w:color="000000"/>
            </w:tcBorders>
            <w:tcPrChange w:id="1709"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71BB85D0" w14:textId="77777777" w:rsidR="00DE71B1" w:rsidRPr="006B6063" w:rsidRDefault="00DE71B1" w:rsidP="0046387E">
            <w:pPr>
              <w:widowControl/>
              <w:spacing w:line="226" w:lineRule="exact"/>
              <w:ind w:left="102"/>
              <w:rPr>
                <w:ins w:id="1710" w:author="Björn Genfors" w:date="2014-03-28T14:34:00Z"/>
                <w:rFonts w:cs="Times New Roman"/>
                <w:spacing w:val="-1"/>
                <w:sz w:val="20"/>
                <w:szCs w:val="20"/>
                <w:lang w:val="sv-SE"/>
              </w:rPr>
            </w:pPr>
            <w:ins w:id="1711" w:author="Björn Genfors" w:date="2014-03-28T14:34:00Z">
              <w:r w:rsidRPr="006B6063">
                <w:rPr>
                  <w:sz w:val="20"/>
                  <w:szCs w:val="20"/>
                </w:rPr>
                <w:t>../../legalAuthenticator</w:t>
              </w:r>
            </w:ins>
          </w:p>
        </w:tc>
        <w:tc>
          <w:tcPr>
            <w:tcW w:w="1559" w:type="dxa"/>
            <w:tcBorders>
              <w:top w:val="single" w:sz="5" w:space="0" w:color="000000"/>
              <w:left w:val="single" w:sz="5" w:space="0" w:color="000000"/>
              <w:bottom w:val="single" w:sz="5" w:space="0" w:color="000000"/>
              <w:right w:val="single" w:sz="5" w:space="0" w:color="000000"/>
            </w:tcBorders>
            <w:tcPrChange w:id="1712"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42095ECB" w14:textId="77777777" w:rsidR="00DE71B1" w:rsidRPr="006B6063" w:rsidRDefault="00DE71B1" w:rsidP="0046387E">
            <w:pPr>
              <w:widowControl/>
              <w:spacing w:line="229" w:lineRule="exact"/>
              <w:ind w:left="102"/>
              <w:rPr>
                <w:ins w:id="1713" w:author="Björn Genfors" w:date="2014-03-28T14:34:00Z"/>
                <w:rFonts w:cs="Times New Roman"/>
                <w:sz w:val="20"/>
                <w:szCs w:val="20"/>
                <w:highlight w:val="yellow"/>
                <w:lang w:val="sv-SE"/>
              </w:rPr>
            </w:pPr>
            <w:ins w:id="1714" w:author="Björn Genfors" w:date="2014-03-28T14:34:00Z">
              <w:r w:rsidRPr="006B6063">
                <w:rPr>
                  <w:sz w:val="20"/>
                  <w:szCs w:val="20"/>
                </w:rPr>
                <w:t>LegalAuthenticatorType</w:t>
              </w:r>
            </w:ins>
          </w:p>
        </w:tc>
        <w:tc>
          <w:tcPr>
            <w:tcW w:w="3969" w:type="dxa"/>
            <w:tcBorders>
              <w:top w:val="single" w:sz="5" w:space="0" w:color="000000"/>
              <w:left w:val="single" w:sz="5" w:space="0" w:color="000000"/>
              <w:bottom w:val="single" w:sz="5" w:space="0" w:color="000000"/>
              <w:right w:val="single" w:sz="5" w:space="0" w:color="000000"/>
            </w:tcBorders>
            <w:tcPrChange w:id="1715"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7C8670AD" w14:textId="77777777" w:rsidR="00DE71B1" w:rsidRPr="006B6063" w:rsidRDefault="00DE71B1" w:rsidP="0046387E">
            <w:pPr>
              <w:widowControl/>
              <w:spacing w:line="229" w:lineRule="exact"/>
              <w:ind w:left="102"/>
              <w:rPr>
                <w:ins w:id="1716" w:author="Björn Genfors" w:date="2014-03-28T14:34:00Z"/>
                <w:rFonts w:cs="Times New Roman"/>
                <w:sz w:val="20"/>
                <w:szCs w:val="20"/>
                <w:lang w:val="sv-SE"/>
              </w:rPr>
            </w:pPr>
            <w:ins w:id="1717" w:author="Björn Genfors" w:date="2014-03-28T14:34:00Z">
              <w:r w:rsidRPr="00CA00A4">
                <w:rPr>
                  <w:sz w:val="20"/>
                  <w:szCs w:val="20"/>
                  <w:lang w:val="sv-SE"/>
                </w:rPr>
                <w:t>Information om vem som signerat informationen i dokumentet.</w:t>
              </w:r>
            </w:ins>
          </w:p>
          <w:p w14:paraId="4C9DA25F" w14:textId="77777777" w:rsidR="00DE71B1" w:rsidRPr="006B6063" w:rsidRDefault="00DE71B1" w:rsidP="0046387E">
            <w:pPr>
              <w:widowControl/>
              <w:spacing w:line="229" w:lineRule="exact"/>
              <w:ind w:left="102"/>
              <w:rPr>
                <w:ins w:id="1718"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1719"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566AE45C" w14:textId="77777777" w:rsidR="00DE71B1" w:rsidRPr="006B6063" w:rsidRDefault="00DE71B1" w:rsidP="0046387E">
            <w:pPr>
              <w:widowControl/>
              <w:spacing w:line="229" w:lineRule="exact"/>
              <w:ind w:left="102"/>
              <w:jc w:val="center"/>
              <w:rPr>
                <w:ins w:id="1720" w:author="Björn Genfors" w:date="2014-03-28T14:34:00Z"/>
                <w:rFonts w:cs="Times New Roman"/>
                <w:sz w:val="20"/>
                <w:szCs w:val="20"/>
                <w:lang w:val="sv-SE"/>
              </w:rPr>
            </w:pPr>
            <w:ins w:id="1721" w:author="Björn Genfors" w:date="2014-03-28T14:34:00Z">
              <w:r w:rsidRPr="006B6063">
                <w:rPr>
                  <w:sz w:val="20"/>
                  <w:szCs w:val="20"/>
                </w:rPr>
                <w:t>0..1</w:t>
              </w:r>
            </w:ins>
          </w:p>
        </w:tc>
      </w:tr>
      <w:tr w:rsidR="00DE71B1" w:rsidRPr="006B6063" w14:paraId="1709548F" w14:textId="77777777" w:rsidTr="0046387E">
        <w:trPr>
          <w:trHeight w:val="563"/>
          <w:tblHeader/>
          <w:ins w:id="1722" w:author="Björn Genfors" w:date="2014-03-28T14:34:00Z"/>
          <w:trPrChange w:id="1723" w:author="Björn Genfors" w:date="2014-03-28T14:44:00Z">
            <w:trPr>
              <w:trHeight w:val="563"/>
              <w:tblHeader/>
            </w:trPr>
          </w:trPrChange>
        </w:trPr>
        <w:tc>
          <w:tcPr>
            <w:tcW w:w="2916" w:type="dxa"/>
            <w:tcBorders>
              <w:top w:val="single" w:sz="5" w:space="0" w:color="000000"/>
              <w:left w:val="single" w:sz="5" w:space="0" w:color="000000"/>
              <w:bottom w:val="single" w:sz="5" w:space="0" w:color="000000"/>
              <w:right w:val="single" w:sz="5" w:space="0" w:color="000000"/>
            </w:tcBorders>
            <w:tcPrChange w:id="1724"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4C618708" w14:textId="77777777" w:rsidR="00DE71B1" w:rsidRPr="006B6063" w:rsidRDefault="00DE71B1" w:rsidP="0046387E">
            <w:pPr>
              <w:widowControl/>
              <w:spacing w:line="229" w:lineRule="exact"/>
              <w:ind w:left="102"/>
              <w:rPr>
                <w:ins w:id="1725" w:author="Björn Genfors" w:date="2014-03-28T14:34:00Z"/>
                <w:rFonts w:cs="Times New Roman"/>
                <w:sz w:val="20"/>
                <w:szCs w:val="20"/>
                <w:lang w:val="sv-SE"/>
              </w:rPr>
            </w:pPr>
            <w:ins w:id="1726" w:author="Björn Genfors" w:date="2014-03-28T14:34:00Z">
              <w:r w:rsidRPr="006B6063">
                <w:rPr>
                  <w:sz w:val="20"/>
                  <w:szCs w:val="20"/>
                </w:rPr>
                <w:t>../../../signatureTime</w:t>
              </w:r>
            </w:ins>
          </w:p>
          <w:p w14:paraId="54861CEA" w14:textId="77777777" w:rsidR="00DE71B1" w:rsidRPr="006B6063" w:rsidRDefault="00DE71B1" w:rsidP="0046387E">
            <w:pPr>
              <w:widowControl/>
              <w:spacing w:line="229" w:lineRule="exact"/>
              <w:ind w:left="102"/>
              <w:rPr>
                <w:ins w:id="1727"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1728"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38102323" w14:textId="77777777" w:rsidR="00DE71B1" w:rsidRPr="006B6063" w:rsidRDefault="00DE71B1" w:rsidP="0046387E">
            <w:pPr>
              <w:widowControl/>
              <w:spacing w:line="229" w:lineRule="exact"/>
              <w:ind w:left="102"/>
              <w:rPr>
                <w:ins w:id="1729" w:author="Björn Genfors" w:date="2014-03-28T14:34:00Z"/>
                <w:rFonts w:cs="Times New Roman"/>
                <w:color w:val="FF0000"/>
                <w:sz w:val="20"/>
                <w:szCs w:val="20"/>
                <w:lang w:val="sv-SE"/>
              </w:rPr>
            </w:pPr>
            <w:ins w:id="1730" w:author="Björn Genfors" w:date="2014-03-28T14:34:00Z">
              <w:r w:rsidRPr="006B6063">
                <w:rPr>
                  <w:sz w:val="20"/>
                  <w:szCs w:val="20"/>
                </w:rPr>
                <w:t>TimeStampType</w:t>
              </w:r>
            </w:ins>
          </w:p>
          <w:p w14:paraId="5E20BF4B" w14:textId="77777777" w:rsidR="00DE71B1" w:rsidRPr="006B6063" w:rsidRDefault="00DE71B1" w:rsidP="0046387E">
            <w:pPr>
              <w:widowControl/>
              <w:spacing w:line="229" w:lineRule="exact"/>
              <w:ind w:left="102"/>
              <w:rPr>
                <w:ins w:id="1731"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1732"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29578853" w14:textId="77777777" w:rsidR="00DE71B1" w:rsidRPr="006B6063" w:rsidRDefault="00DE71B1" w:rsidP="0046387E">
            <w:pPr>
              <w:widowControl/>
              <w:spacing w:line="229" w:lineRule="exact"/>
              <w:ind w:left="102"/>
              <w:rPr>
                <w:ins w:id="1733" w:author="Björn Genfors" w:date="2014-03-28T14:34:00Z"/>
                <w:rFonts w:cs="Times New Roman"/>
                <w:sz w:val="20"/>
                <w:szCs w:val="20"/>
                <w:lang w:val="sv-SE"/>
              </w:rPr>
            </w:pPr>
            <w:ins w:id="1734" w:author="Björn Genfors" w:date="2014-03-28T14:34:00Z">
              <w:r w:rsidRPr="006B6063">
                <w:rPr>
                  <w:sz w:val="20"/>
                  <w:szCs w:val="20"/>
                </w:rPr>
                <w:t>Tidpunkt för signering av svaret</w:t>
              </w:r>
            </w:ins>
          </w:p>
          <w:p w14:paraId="1E159718" w14:textId="77777777" w:rsidR="00DE71B1" w:rsidRPr="006B6063" w:rsidRDefault="00DE71B1" w:rsidP="0046387E">
            <w:pPr>
              <w:widowControl/>
              <w:spacing w:line="226" w:lineRule="exact"/>
              <w:ind w:left="102"/>
              <w:rPr>
                <w:ins w:id="1735"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1736"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3D523D60" w14:textId="77777777" w:rsidR="00DE71B1" w:rsidRPr="006B6063" w:rsidRDefault="00DE71B1" w:rsidP="0046387E">
            <w:pPr>
              <w:widowControl/>
              <w:spacing w:line="226" w:lineRule="exact"/>
              <w:ind w:left="102"/>
              <w:jc w:val="center"/>
              <w:rPr>
                <w:ins w:id="1737" w:author="Björn Genfors" w:date="2014-03-28T14:34:00Z"/>
                <w:rFonts w:cs="Times New Roman"/>
                <w:spacing w:val="-1"/>
                <w:sz w:val="20"/>
                <w:szCs w:val="20"/>
                <w:lang w:val="sv-SE"/>
              </w:rPr>
            </w:pPr>
            <w:ins w:id="1738" w:author="Björn Genfors" w:date="2014-03-28T14:34:00Z">
              <w:r w:rsidRPr="006B6063">
                <w:rPr>
                  <w:sz w:val="20"/>
                  <w:szCs w:val="20"/>
                </w:rPr>
                <w:t>1..1</w:t>
              </w:r>
            </w:ins>
          </w:p>
        </w:tc>
      </w:tr>
      <w:tr w:rsidR="00DE71B1" w:rsidRPr="006B6063" w14:paraId="29934F07" w14:textId="77777777" w:rsidTr="0046387E">
        <w:trPr>
          <w:trHeight w:val="546"/>
          <w:tblHeader/>
          <w:ins w:id="1739" w:author="Björn Genfors" w:date="2014-03-28T14:34:00Z"/>
          <w:trPrChange w:id="1740" w:author="Björn Genfors" w:date="2014-03-28T14:44:00Z">
            <w:trPr>
              <w:trHeight w:val="546"/>
              <w:tblHeader/>
            </w:trPr>
          </w:trPrChange>
        </w:trPr>
        <w:tc>
          <w:tcPr>
            <w:tcW w:w="2916" w:type="dxa"/>
            <w:tcBorders>
              <w:top w:val="single" w:sz="5" w:space="0" w:color="000000"/>
              <w:left w:val="single" w:sz="5" w:space="0" w:color="000000"/>
              <w:bottom w:val="single" w:sz="5" w:space="0" w:color="000000"/>
              <w:right w:val="single" w:sz="5" w:space="0" w:color="000000"/>
            </w:tcBorders>
            <w:tcPrChange w:id="1741"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5BFDACC4" w14:textId="77777777" w:rsidR="00DE71B1" w:rsidRPr="006B6063" w:rsidRDefault="00DE71B1" w:rsidP="0046387E">
            <w:pPr>
              <w:widowControl/>
              <w:spacing w:line="229" w:lineRule="exact"/>
              <w:ind w:left="102"/>
              <w:rPr>
                <w:ins w:id="1742" w:author="Björn Genfors" w:date="2014-03-28T14:34:00Z"/>
                <w:rFonts w:cs="Times New Roman"/>
                <w:sz w:val="20"/>
                <w:szCs w:val="20"/>
                <w:lang w:val="sv-SE"/>
              </w:rPr>
            </w:pPr>
            <w:ins w:id="1743" w:author="Björn Genfors" w:date="2014-03-28T14:34:00Z">
              <w:r w:rsidRPr="006B6063">
                <w:rPr>
                  <w:sz w:val="20"/>
                  <w:szCs w:val="20"/>
                </w:rPr>
                <w:t>../../../legalAuthenticatorHSAId</w:t>
              </w:r>
            </w:ins>
          </w:p>
          <w:p w14:paraId="2DD9CB99" w14:textId="77777777" w:rsidR="00DE71B1" w:rsidRPr="006B6063" w:rsidRDefault="00DE71B1" w:rsidP="0046387E">
            <w:pPr>
              <w:widowControl/>
              <w:spacing w:line="229" w:lineRule="exact"/>
              <w:ind w:left="102"/>
              <w:rPr>
                <w:ins w:id="1744"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1745"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176471BE" w14:textId="77777777" w:rsidR="00DE71B1" w:rsidRPr="006B6063" w:rsidRDefault="00DE71B1" w:rsidP="0046387E">
            <w:pPr>
              <w:widowControl/>
              <w:spacing w:line="229" w:lineRule="exact"/>
              <w:ind w:left="102"/>
              <w:rPr>
                <w:ins w:id="1746" w:author="Björn Genfors" w:date="2014-03-28T14:34:00Z"/>
                <w:rFonts w:cs="Times New Roman"/>
                <w:sz w:val="20"/>
                <w:szCs w:val="20"/>
                <w:lang w:val="sv-SE"/>
              </w:rPr>
            </w:pPr>
            <w:ins w:id="1747" w:author="Björn Genfors" w:date="2014-03-28T14:34:00Z">
              <w:r w:rsidRPr="006B6063">
                <w:rPr>
                  <w:sz w:val="20"/>
                  <w:szCs w:val="20"/>
                </w:rPr>
                <w:t>HSAIdType</w:t>
              </w:r>
            </w:ins>
          </w:p>
          <w:p w14:paraId="036C529B" w14:textId="77777777" w:rsidR="00DE71B1" w:rsidRPr="006B6063" w:rsidRDefault="00DE71B1" w:rsidP="0046387E">
            <w:pPr>
              <w:widowControl/>
              <w:spacing w:line="229" w:lineRule="exact"/>
              <w:ind w:left="102"/>
              <w:rPr>
                <w:ins w:id="1748"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1749"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6DA9A9D8" w14:textId="77777777" w:rsidR="00DE71B1" w:rsidRPr="006B6063" w:rsidRDefault="00DE71B1" w:rsidP="0046387E">
            <w:pPr>
              <w:widowControl/>
              <w:spacing w:line="226" w:lineRule="exact"/>
              <w:ind w:left="102"/>
              <w:rPr>
                <w:ins w:id="1750" w:author="Björn Genfors" w:date="2014-03-28T14:34:00Z"/>
                <w:rFonts w:cs="Times New Roman"/>
                <w:spacing w:val="-1"/>
                <w:sz w:val="20"/>
                <w:szCs w:val="20"/>
                <w:lang w:val="sv-SE"/>
              </w:rPr>
            </w:pPr>
            <w:ins w:id="1751" w:author="Björn Genfors" w:date="2014-03-28T14:34:00Z">
              <w:r w:rsidRPr="00CA00A4">
                <w:rPr>
                  <w:sz w:val="20"/>
                  <w:szCs w:val="20"/>
                  <w:lang w:val="sv-SE"/>
                </w:rPr>
                <w:t>HSA-id för person som signerat dokumentet</w:t>
              </w:r>
            </w:ins>
          </w:p>
        </w:tc>
        <w:tc>
          <w:tcPr>
            <w:tcW w:w="1195" w:type="dxa"/>
            <w:tcBorders>
              <w:top w:val="single" w:sz="5" w:space="0" w:color="000000"/>
              <w:left w:val="single" w:sz="5" w:space="0" w:color="000000"/>
              <w:bottom w:val="single" w:sz="5" w:space="0" w:color="000000"/>
              <w:right w:val="single" w:sz="5" w:space="0" w:color="000000"/>
            </w:tcBorders>
            <w:tcPrChange w:id="1752"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20E5C3C0" w14:textId="77777777" w:rsidR="00DE71B1" w:rsidRPr="006B6063" w:rsidRDefault="00DE71B1" w:rsidP="0046387E">
            <w:pPr>
              <w:widowControl/>
              <w:spacing w:line="226" w:lineRule="exact"/>
              <w:ind w:left="102"/>
              <w:jc w:val="center"/>
              <w:rPr>
                <w:ins w:id="1753" w:author="Björn Genfors" w:date="2014-03-28T14:34:00Z"/>
                <w:rFonts w:cs="Times New Roman"/>
                <w:spacing w:val="-1"/>
                <w:sz w:val="20"/>
                <w:szCs w:val="20"/>
                <w:lang w:val="sv-SE"/>
              </w:rPr>
            </w:pPr>
            <w:ins w:id="1754" w:author="Björn Genfors" w:date="2014-03-28T14:34:00Z">
              <w:r w:rsidRPr="006B6063">
                <w:rPr>
                  <w:sz w:val="20"/>
                  <w:szCs w:val="20"/>
                </w:rPr>
                <w:t>0..1</w:t>
              </w:r>
            </w:ins>
          </w:p>
        </w:tc>
      </w:tr>
      <w:tr w:rsidR="00DE71B1" w:rsidRPr="006B6063" w14:paraId="45749859" w14:textId="77777777" w:rsidTr="0046387E">
        <w:trPr>
          <w:trHeight w:hRule="exact" w:val="766"/>
          <w:tblHeader/>
          <w:ins w:id="1755" w:author="Björn Genfors" w:date="2014-03-28T14:34:00Z"/>
          <w:trPrChange w:id="1756" w:author="Björn Genfors" w:date="2014-03-28T14:44:00Z">
            <w:trPr>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1757"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134B94D0" w14:textId="77777777" w:rsidR="00DE71B1" w:rsidRPr="006B6063" w:rsidRDefault="00DE71B1" w:rsidP="0046387E">
            <w:pPr>
              <w:widowControl/>
              <w:spacing w:line="229" w:lineRule="exact"/>
              <w:ind w:left="102"/>
              <w:rPr>
                <w:ins w:id="1758" w:author="Björn Genfors" w:date="2014-03-28T14:34:00Z"/>
                <w:rFonts w:cs="Times New Roman"/>
                <w:sz w:val="20"/>
                <w:szCs w:val="20"/>
                <w:lang w:val="sv-SE"/>
              </w:rPr>
            </w:pPr>
            <w:ins w:id="1759" w:author="Björn Genfors" w:date="2014-03-28T14:34:00Z">
              <w:r w:rsidRPr="006B6063">
                <w:rPr>
                  <w:sz w:val="20"/>
                  <w:szCs w:val="20"/>
                </w:rPr>
                <w:t>../../</w:t>
              </w:r>
              <w:r w:rsidRPr="006B6063">
                <w:rPr>
                  <w:spacing w:val="-1"/>
                  <w:sz w:val="20"/>
                  <w:szCs w:val="20"/>
                </w:rPr>
                <w:t>approvedForPatient</w:t>
              </w:r>
            </w:ins>
          </w:p>
          <w:p w14:paraId="5598BE29" w14:textId="77777777" w:rsidR="00DE71B1" w:rsidRPr="006B6063" w:rsidRDefault="00DE71B1" w:rsidP="0046387E">
            <w:pPr>
              <w:widowControl/>
              <w:spacing w:line="229" w:lineRule="exact"/>
              <w:ind w:left="102"/>
              <w:rPr>
                <w:ins w:id="1760"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1761"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5FC4197D" w14:textId="77777777" w:rsidR="00DE71B1" w:rsidRPr="006B6063" w:rsidRDefault="00DE71B1" w:rsidP="0046387E">
            <w:pPr>
              <w:widowControl/>
              <w:spacing w:line="229" w:lineRule="exact"/>
              <w:ind w:left="102"/>
              <w:rPr>
                <w:ins w:id="1762" w:author="Björn Genfors" w:date="2014-03-28T14:34:00Z"/>
                <w:rFonts w:cs="Times New Roman"/>
                <w:color w:val="FF0000"/>
                <w:sz w:val="20"/>
                <w:szCs w:val="20"/>
                <w:lang w:val="sv-SE"/>
              </w:rPr>
            </w:pPr>
            <w:ins w:id="1763" w:author="Björn Genfors" w:date="2014-03-28T14:34:00Z">
              <w:r w:rsidRPr="006B6063">
                <w:rPr>
                  <w:sz w:val="20"/>
                  <w:szCs w:val="20"/>
                </w:rPr>
                <w:t>boolean</w:t>
              </w:r>
            </w:ins>
          </w:p>
          <w:p w14:paraId="0112AE26" w14:textId="77777777" w:rsidR="00DE71B1" w:rsidRPr="006B6063" w:rsidRDefault="00DE71B1" w:rsidP="0046387E">
            <w:pPr>
              <w:widowControl/>
              <w:spacing w:line="229" w:lineRule="exact"/>
              <w:ind w:left="102"/>
              <w:rPr>
                <w:ins w:id="1764"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1765"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44AFA432" w14:textId="77777777" w:rsidR="00DE71B1" w:rsidRPr="006B6063" w:rsidRDefault="00DE71B1" w:rsidP="0046387E">
            <w:pPr>
              <w:widowControl/>
              <w:spacing w:line="226" w:lineRule="exact"/>
              <w:ind w:left="102"/>
              <w:rPr>
                <w:ins w:id="1766" w:author="Björn Genfors" w:date="2014-03-28T14:34:00Z"/>
                <w:rFonts w:cs="Times New Roman"/>
                <w:spacing w:val="-1"/>
                <w:sz w:val="20"/>
                <w:szCs w:val="20"/>
                <w:lang w:val="sv-SE"/>
              </w:rPr>
            </w:pPr>
            <w:ins w:id="1767" w:author="Björn Genfors" w:date="2014-03-28T14:34:00Z">
              <w:r w:rsidRPr="00CA00A4">
                <w:rPr>
                  <w:spacing w:val="-1"/>
                  <w:sz w:val="20"/>
                  <w:szCs w:val="20"/>
                  <w:lang w:val="sv-SE"/>
                </w:rPr>
                <w:t xml:space="preserve">Anger om information får delas till patient. Värdet sätts i sådant fall till true, i annat fall till false. </w:t>
              </w:r>
            </w:ins>
          </w:p>
          <w:p w14:paraId="213AFB71" w14:textId="77777777" w:rsidR="00DE71B1" w:rsidRPr="006B6063" w:rsidRDefault="00DE71B1" w:rsidP="0046387E">
            <w:pPr>
              <w:widowControl/>
              <w:spacing w:line="226" w:lineRule="exact"/>
              <w:ind w:left="102"/>
              <w:rPr>
                <w:ins w:id="1768"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1769"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6ECCE4DB" w14:textId="77777777" w:rsidR="00DE71B1" w:rsidRPr="006B6063" w:rsidRDefault="00DE71B1" w:rsidP="0046387E">
            <w:pPr>
              <w:widowControl/>
              <w:spacing w:line="226" w:lineRule="exact"/>
              <w:ind w:left="102"/>
              <w:jc w:val="center"/>
              <w:rPr>
                <w:ins w:id="1770" w:author="Björn Genfors" w:date="2014-03-28T14:34:00Z"/>
                <w:rFonts w:cs="Times New Roman"/>
                <w:spacing w:val="-1"/>
                <w:sz w:val="20"/>
                <w:szCs w:val="20"/>
                <w:lang w:val="sv-SE"/>
              </w:rPr>
            </w:pPr>
            <w:ins w:id="1771" w:author="Björn Genfors" w:date="2014-03-28T14:34:00Z">
              <w:r w:rsidRPr="006B6063">
                <w:rPr>
                  <w:spacing w:val="-1"/>
                  <w:sz w:val="20"/>
                  <w:szCs w:val="20"/>
                </w:rPr>
                <w:t>1..1</w:t>
              </w:r>
            </w:ins>
          </w:p>
        </w:tc>
      </w:tr>
      <w:tr w:rsidR="00DE71B1" w:rsidRPr="006B6063" w14:paraId="621DD647" w14:textId="77777777" w:rsidTr="0046387E">
        <w:trPr>
          <w:trHeight w:hRule="exact" w:val="989"/>
          <w:tblHeader/>
          <w:ins w:id="1772" w:author="Björn Genfors" w:date="2014-03-28T14:34:00Z"/>
          <w:trPrChange w:id="1773" w:author="Björn Genfors" w:date="2014-03-28T14:44:00Z">
            <w:trPr>
              <w:trHeight w:hRule="exact" w:val="989"/>
              <w:tblHeader/>
            </w:trPr>
          </w:trPrChange>
        </w:trPr>
        <w:tc>
          <w:tcPr>
            <w:tcW w:w="2916" w:type="dxa"/>
            <w:tcBorders>
              <w:top w:val="single" w:sz="5" w:space="0" w:color="000000"/>
              <w:left w:val="single" w:sz="5" w:space="0" w:color="000000"/>
              <w:bottom w:val="single" w:sz="5" w:space="0" w:color="000000"/>
              <w:right w:val="single" w:sz="5" w:space="0" w:color="000000"/>
            </w:tcBorders>
            <w:tcPrChange w:id="1774"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250572AA" w14:textId="77777777" w:rsidR="00DE71B1" w:rsidRPr="006B6063" w:rsidRDefault="00DE71B1" w:rsidP="0046387E">
            <w:pPr>
              <w:widowControl/>
              <w:spacing w:line="229" w:lineRule="exact"/>
              <w:ind w:left="102"/>
              <w:rPr>
                <w:ins w:id="1775" w:author="Björn Genfors" w:date="2014-03-28T14:34:00Z"/>
                <w:rFonts w:cs="Times New Roman"/>
                <w:sz w:val="20"/>
                <w:szCs w:val="20"/>
                <w:lang w:val="sv-SE"/>
              </w:rPr>
            </w:pPr>
            <w:ins w:id="1776" w:author="Björn Genfors" w:date="2014-03-28T14:34:00Z">
              <w:r w:rsidRPr="006B6063">
                <w:rPr>
                  <w:sz w:val="20"/>
                  <w:szCs w:val="20"/>
                </w:rPr>
                <w:t>../../</w:t>
              </w:r>
              <w:r w:rsidRPr="006B6063">
                <w:rPr>
                  <w:spacing w:val="-1"/>
                  <w:sz w:val="20"/>
                  <w:szCs w:val="20"/>
                </w:rPr>
                <w:t>careContactId</w:t>
              </w:r>
            </w:ins>
          </w:p>
        </w:tc>
        <w:tc>
          <w:tcPr>
            <w:tcW w:w="1559" w:type="dxa"/>
            <w:tcBorders>
              <w:top w:val="single" w:sz="5" w:space="0" w:color="000000"/>
              <w:left w:val="single" w:sz="5" w:space="0" w:color="000000"/>
              <w:bottom w:val="single" w:sz="5" w:space="0" w:color="000000"/>
              <w:right w:val="single" w:sz="5" w:space="0" w:color="000000"/>
            </w:tcBorders>
            <w:tcPrChange w:id="1777"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5D0C9F8D" w14:textId="77777777" w:rsidR="00DE71B1" w:rsidRPr="006B6063" w:rsidRDefault="00DE71B1" w:rsidP="0046387E">
            <w:pPr>
              <w:widowControl/>
              <w:spacing w:line="226" w:lineRule="exact"/>
              <w:ind w:left="102"/>
              <w:rPr>
                <w:ins w:id="1778" w:author="Björn Genfors" w:date="2014-03-28T14:34:00Z"/>
                <w:rFonts w:cs="Times New Roman"/>
                <w:spacing w:val="-1"/>
                <w:sz w:val="20"/>
                <w:szCs w:val="20"/>
                <w:lang w:val="sv-SE"/>
              </w:rPr>
            </w:pPr>
            <w:ins w:id="1779"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1780"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4851BC1D" w14:textId="77777777" w:rsidR="00DE71B1" w:rsidRPr="006B6063" w:rsidRDefault="00DE71B1" w:rsidP="0046387E">
            <w:pPr>
              <w:widowControl/>
              <w:spacing w:line="226" w:lineRule="exact"/>
              <w:ind w:left="102"/>
              <w:rPr>
                <w:ins w:id="1781" w:author="Björn Genfors" w:date="2014-03-28T14:34:00Z"/>
                <w:rFonts w:cs="Times New Roman"/>
                <w:spacing w:val="-1"/>
                <w:sz w:val="20"/>
                <w:szCs w:val="20"/>
                <w:lang w:val="sv-SE"/>
              </w:rPr>
            </w:pPr>
            <w:ins w:id="1782" w:author="Björn Genfors" w:date="2014-03-28T14:34:00Z">
              <w:r w:rsidRPr="00CA00A4">
                <w:rPr>
                  <w:spacing w:val="-1"/>
                  <w:sz w:val="20"/>
                  <w:szCs w:val="20"/>
                  <w:lang w:val="sv-SE"/>
                </w:rPr>
                <w:t xml:space="preserve">Identitetet för den vård- och omsorgskontakt som föranlett den information som omfattas av dokumentet. </w:t>
              </w:r>
              <w:r w:rsidRPr="006B6063">
                <w:rPr>
                  <w:spacing w:val="-1"/>
                  <w:sz w:val="20"/>
                  <w:szCs w:val="20"/>
                </w:rPr>
                <w:t>Identiteten är unik inom källsystemet.</w:t>
              </w:r>
            </w:ins>
          </w:p>
        </w:tc>
        <w:tc>
          <w:tcPr>
            <w:tcW w:w="1195" w:type="dxa"/>
            <w:tcBorders>
              <w:top w:val="single" w:sz="5" w:space="0" w:color="000000"/>
              <w:left w:val="single" w:sz="5" w:space="0" w:color="000000"/>
              <w:bottom w:val="single" w:sz="5" w:space="0" w:color="000000"/>
              <w:right w:val="single" w:sz="5" w:space="0" w:color="000000"/>
            </w:tcBorders>
            <w:tcPrChange w:id="1783"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02AA80DA" w14:textId="77777777" w:rsidR="00DE71B1" w:rsidRPr="006B6063" w:rsidRDefault="00DE71B1" w:rsidP="0046387E">
            <w:pPr>
              <w:widowControl/>
              <w:spacing w:line="226" w:lineRule="exact"/>
              <w:ind w:left="102"/>
              <w:jc w:val="center"/>
              <w:rPr>
                <w:ins w:id="1784" w:author="Björn Genfors" w:date="2014-03-28T14:34:00Z"/>
                <w:rFonts w:cs="Times New Roman"/>
                <w:spacing w:val="-1"/>
                <w:sz w:val="20"/>
                <w:szCs w:val="20"/>
                <w:lang w:val="sv-SE"/>
              </w:rPr>
            </w:pPr>
            <w:ins w:id="1785" w:author="Björn Genfors" w:date="2014-03-28T14:34:00Z">
              <w:r w:rsidRPr="006B6063">
                <w:rPr>
                  <w:spacing w:val="-1"/>
                  <w:sz w:val="20"/>
                  <w:szCs w:val="20"/>
                </w:rPr>
                <w:t>0..1</w:t>
              </w:r>
            </w:ins>
          </w:p>
        </w:tc>
      </w:tr>
      <w:tr w:rsidR="00DE71B1" w:rsidRPr="006B6063" w14:paraId="5ED3BC06" w14:textId="77777777" w:rsidTr="0046387E">
        <w:trPr>
          <w:trHeight w:hRule="exact" w:val="848"/>
          <w:tblHeader/>
          <w:ins w:id="1786" w:author="Björn Genfors" w:date="2014-03-28T14:34:00Z"/>
          <w:trPrChange w:id="1787" w:author="Björn Genfors" w:date="2014-03-28T14:44:00Z">
            <w:trPr>
              <w:trHeight w:hRule="exact" w:val="848"/>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1788" w:author="Björn Genfors" w:date="2014-03-28T14:4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2DB24CA5" w14:textId="77777777" w:rsidR="00DE71B1" w:rsidRPr="006B6063" w:rsidRDefault="00DE71B1" w:rsidP="0046387E">
            <w:pPr>
              <w:widowControl/>
              <w:spacing w:line="229" w:lineRule="exact"/>
              <w:ind w:left="102"/>
              <w:rPr>
                <w:ins w:id="1789" w:author="Björn Genfors" w:date="2014-03-28T14:34:00Z"/>
                <w:rFonts w:cs="Times New Roman"/>
                <w:sz w:val="20"/>
                <w:szCs w:val="20"/>
                <w:lang w:val="sv-SE"/>
              </w:rPr>
            </w:pPr>
            <w:ins w:id="1790" w:author="Björn Genfors" w:date="2014-03-28T14:34:00Z">
              <w:r w:rsidRPr="006B6063">
                <w:rPr>
                  <w:sz w:val="20"/>
                  <w:szCs w:val="20"/>
                </w:rPr>
                <w:t>../laboratoryOrderOutcomeBody</w:t>
              </w:r>
            </w:ins>
          </w:p>
          <w:p w14:paraId="2C33212C" w14:textId="77777777" w:rsidR="00DE71B1" w:rsidRPr="006B6063" w:rsidRDefault="00DE71B1" w:rsidP="0046387E">
            <w:pPr>
              <w:widowControl/>
              <w:spacing w:line="229" w:lineRule="exact"/>
              <w:ind w:left="102"/>
              <w:rPr>
                <w:ins w:id="1791"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1792" w:author="Björn Genfors" w:date="2014-03-28T14:4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08C568C" w14:textId="77777777" w:rsidR="00DE71B1" w:rsidRPr="006B6063" w:rsidRDefault="00DE71B1" w:rsidP="0046387E">
            <w:pPr>
              <w:widowControl/>
              <w:spacing w:line="226" w:lineRule="exact"/>
              <w:ind w:left="102"/>
              <w:rPr>
                <w:ins w:id="1793" w:author="Björn Genfors" w:date="2014-03-28T14:34:00Z"/>
                <w:rFonts w:cs="Times New Roman"/>
                <w:sz w:val="20"/>
                <w:szCs w:val="20"/>
                <w:lang w:val="sv-SE"/>
              </w:rPr>
            </w:pPr>
            <w:ins w:id="1794" w:author="Björn Genfors" w:date="2014-03-28T14:34:00Z">
              <w:r w:rsidRPr="006B6063">
                <w:rPr>
                  <w:sz w:val="20"/>
                  <w:szCs w:val="20"/>
                </w:rPr>
                <w:t>LaboratoryOrderOutcomeBodyType</w:t>
              </w:r>
            </w:ins>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1795" w:author="Björn Genfors" w:date="2014-03-28T14:4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2E11039" w14:textId="77777777" w:rsidR="00DE71B1" w:rsidRPr="006B6063" w:rsidRDefault="00DE71B1" w:rsidP="0046387E">
            <w:pPr>
              <w:widowControl/>
              <w:spacing w:line="226" w:lineRule="exact"/>
              <w:ind w:left="102"/>
              <w:rPr>
                <w:ins w:id="1796"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1797" w:author="Björn Genfors" w:date="2014-03-28T14:4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F3852F7" w14:textId="77777777" w:rsidR="00DE71B1" w:rsidRPr="006B6063" w:rsidRDefault="00DE71B1" w:rsidP="0046387E">
            <w:pPr>
              <w:widowControl/>
              <w:spacing w:line="226" w:lineRule="exact"/>
              <w:ind w:left="102"/>
              <w:jc w:val="center"/>
              <w:rPr>
                <w:ins w:id="1798" w:author="Björn Genfors" w:date="2014-03-28T14:34:00Z"/>
                <w:rFonts w:cs="Times New Roman"/>
                <w:spacing w:val="-1"/>
                <w:sz w:val="20"/>
                <w:szCs w:val="20"/>
                <w:lang w:val="sv-SE"/>
              </w:rPr>
            </w:pPr>
            <w:ins w:id="1799" w:author="Björn Genfors" w:date="2014-03-28T14:34:00Z">
              <w:r w:rsidRPr="006B6063">
                <w:rPr>
                  <w:spacing w:val="-1"/>
                  <w:sz w:val="20"/>
                  <w:szCs w:val="20"/>
                </w:rPr>
                <w:t>1..1</w:t>
              </w:r>
            </w:ins>
          </w:p>
        </w:tc>
      </w:tr>
      <w:tr w:rsidR="00DE71B1" w:rsidRPr="006B6063" w14:paraId="2229EBDE" w14:textId="77777777" w:rsidTr="0046387E">
        <w:trPr>
          <w:trHeight w:hRule="exact" w:val="1428"/>
          <w:tblHeader/>
          <w:ins w:id="1800" w:author="Björn Genfors" w:date="2014-03-28T14:34:00Z"/>
          <w:trPrChange w:id="1801" w:author="Björn Genfors" w:date="2014-03-28T14:44:00Z">
            <w:trPr>
              <w:trHeight w:hRule="exact" w:val="14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1802"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7BE11A67" w14:textId="77777777" w:rsidR="00DE71B1" w:rsidRPr="006B6063" w:rsidRDefault="00DE71B1" w:rsidP="0046387E">
            <w:pPr>
              <w:widowControl/>
              <w:spacing w:line="229" w:lineRule="exact"/>
              <w:ind w:left="102"/>
              <w:rPr>
                <w:ins w:id="1803" w:author="Björn Genfors" w:date="2014-03-28T14:34:00Z"/>
                <w:rFonts w:cs="Times New Roman"/>
                <w:sz w:val="20"/>
                <w:szCs w:val="20"/>
                <w:lang w:val="sv-SE"/>
              </w:rPr>
            </w:pPr>
            <w:ins w:id="1804" w:author="Björn Genfors" w:date="2014-03-28T14:34:00Z">
              <w:r w:rsidRPr="006B6063">
                <w:rPr>
                  <w:sz w:val="20"/>
                  <w:szCs w:val="20"/>
                </w:rPr>
                <w:t>../../</w:t>
              </w:r>
              <w:r>
                <w:rPr>
                  <w:sz w:val="20"/>
                  <w:szCs w:val="20"/>
                </w:rPr>
                <w:t>typeOfResult</w:t>
              </w:r>
            </w:ins>
          </w:p>
        </w:tc>
        <w:tc>
          <w:tcPr>
            <w:tcW w:w="1559" w:type="dxa"/>
            <w:tcBorders>
              <w:top w:val="single" w:sz="5" w:space="0" w:color="000000"/>
              <w:left w:val="single" w:sz="5" w:space="0" w:color="000000"/>
              <w:bottom w:val="single" w:sz="5" w:space="0" w:color="000000"/>
              <w:right w:val="single" w:sz="5" w:space="0" w:color="000000"/>
            </w:tcBorders>
            <w:tcPrChange w:id="1805"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05BED4A9" w14:textId="77777777" w:rsidR="00DE71B1" w:rsidRPr="006B6063" w:rsidRDefault="00DE71B1" w:rsidP="0046387E">
            <w:pPr>
              <w:widowControl/>
              <w:spacing w:line="226" w:lineRule="exact"/>
              <w:ind w:left="102"/>
              <w:rPr>
                <w:ins w:id="1806" w:author="Björn Genfors" w:date="2014-03-28T14:34:00Z"/>
                <w:rFonts w:cs="Times New Roman"/>
                <w:sz w:val="20"/>
                <w:szCs w:val="20"/>
                <w:lang w:val="sv-SE"/>
              </w:rPr>
            </w:pPr>
            <w:ins w:id="1807"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1808"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04F118F6" w14:textId="77777777" w:rsidR="00DE71B1" w:rsidRPr="006B6063" w:rsidRDefault="00DE71B1" w:rsidP="0046387E">
            <w:pPr>
              <w:widowControl/>
              <w:spacing w:line="226" w:lineRule="exact"/>
              <w:ind w:left="102"/>
              <w:rPr>
                <w:ins w:id="1809" w:author="Björn Genfors" w:date="2014-03-28T14:34:00Z"/>
                <w:rFonts w:cs="Times New Roman"/>
                <w:spacing w:val="-1"/>
                <w:sz w:val="20"/>
                <w:szCs w:val="20"/>
                <w:lang w:val="sv-SE"/>
              </w:rPr>
            </w:pPr>
            <w:ins w:id="1810" w:author="Björn Genfors" w:date="2014-03-28T14:34:00Z">
              <w:r w:rsidRPr="00CA00A4">
                <w:rPr>
                  <w:spacing w:val="-1"/>
                  <w:sz w:val="20"/>
                  <w:szCs w:val="20"/>
                  <w:lang w:val="sv-SE"/>
                </w:rPr>
                <w:t xml:space="preserve">Text som anger vilken typ av svar som avses. </w:t>
              </w:r>
            </w:ins>
          </w:p>
          <w:p w14:paraId="3057465F" w14:textId="77777777" w:rsidR="00DE71B1" w:rsidRPr="006B6063" w:rsidRDefault="00DE71B1" w:rsidP="0046387E">
            <w:pPr>
              <w:widowControl/>
              <w:spacing w:line="226" w:lineRule="exact"/>
              <w:ind w:left="102"/>
              <w:rPr>
                <w:ins w:id="1811" w:author="Björn Genfors" w:date="2014-03-28T14:34:00Z"/>
                <w:rFonts w:cs="Times New Roman"/>
                <w:spacing w:val="-1"/>
                <w:sz w:val="20"/>
                <w:szCs w:val="20"/>
                <w:lang w:val="sv-SE"/>
              </w:rPr>
            </w:pPr>
            <w:ins w:id="1812" w:author="Björn Genfors" w:date="2014-03-28T14:34:00Z">
              <w:r w:rsidRPr="00CA00A4">
                <w:rPr>
                  <w:spacing w:val="-1"/>
                  <w:sz w:val="20"/>
                  <w:szCs w:val="20"/>
                  <w:lang w:val="sv-SE"/>
                </w:rPr>
                <w:t>DEF = definitivtsvar</w:t>
              </w:r>
            </w:ins>
          </w:p>
          <w:p w14:paraId="1F337C69" w14:textId="77777777" w:rsidR="00DE71B1" w:rsidRPr="006B6063" w:rsidRDefault="00DE71B1" w:rsidP="0046387E">
            <w:pPr>
              <w:widowControl/>
              <w:spacing w:line="226" w:lineRule="exact"/>
              <w:ind w:left="102"/>
              <w:rPr>
                <w:ins w:id="1813" w:author="Björn Genfors" w:date="2014-03-28T14:34:00Z"/>
                <w:rFonts w:cs="Times New Roman"/>
                <w:spacing w:val="-1"/>
                <w:sz w:val="20"/>
                <w:szCs w:val="20"/>
                <w:lang w:val="sv-SE"/>
              </w:rPr>
            </w:pPr>
            <w:ins w:id="1814" w:author="Björn Genfors" w:date="2014-03-28T14:34:00Z">
              <w:r w:rsidRPr="00CA00A4">
                <w:rPr>
                  <w:spacing w:val="-1"/>
                  <w:sz w:val="20"/>
                  <w:szCs w:val="20"/>
                  <w:lang w:val="sv-SE"/>
                </w:rPr>
                <w:t>TILL = tilläggssvar</w:t>
              </w:r>
            </w:ins>
          </w:p>
          <w:p w14:paraId="15389014" w14:textId="77777777" w:rsidR="00DE71B1" w:rsidRPr="006B6063" w:rsidRDefault="00DE71B1" w:rsidP="0046387E">
            <w:pPr>
              <w:widowControl/>
              <w:spacing w:line="226" w:lineRule="exact"/>
              <w:ind w:left="102"/>
              <w:rPr>
                <w:ins w:id="1815" w:author="Björn Genfors" w:date="2014-03-28T14:34:00Z"/>
                <w:rFonts w:cs="Times New Roman"/>
                <w:spacing w:val="-1"/>
                <w:sz w:val="20"/>
                <w:szCs w:val="20"/>
                <w:lang w:val="sv-SE"/>
              </w:rPr>
            </w:pPr>
            <w:ins w:id="1816" w:author="Björn Genfors" w:date="2014-03-28T14:34:00Z">
              <w:r w:rsidRPr="00CA00A4">
                <w:rPr>
                  <w:spacing w:val="-1"/>
                  <w:sz w:val="20"/>
                  <w:szCs w:val="20"/>
                  <w:lang w:val="sv-SE"/>
                </w:rPr>
                <w:t>Den senaste statusen är den som ska skickas med.</w:t>
              </w:r>
            </w:ins>
          </w:p>
        </w:tc>
        <w:tc>
          <w:tcPr>
            <w:tcW w:w="1195" w:type="dxa"/>
            <w:tcBorders>
              <w:top w:val="single" w:sz="5" w:space="0" w:color="000000"/>
              <w:left w:val="single" w:sz="5" w:space="0" w:color="000000"/>
              <w:bottom w:val="single" w:sz="5" w:space="0" w:color="000000"/>
              <w:right w:val="single" w:sz="5" w:space="0" w:color="000000"/>
            </w:tcBorders>
            <w:tcPrChange w:id="1817"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35FC1121" w14:textId="77777777" w:rsidR="00DE71B1" w:rsidRPr="006B6063" w:rsidRDefault="00DE71B1" w:rsidP="0046387E">
            <w:pPr>
              <w:widowControl/>
              <w:spacing w:line="226" w:lineRule="exact"/>
              <w:ind w:left="102"/>
              <w:jc w:val="center"/>
              <w:rPr>
                <w:ins w:id="1818" w:author="Björn Genfors" w:date="2014-03-28T14:34:00Z"/>
                <w:rFonts w:cs="Times New Roman"/>
                <w:spacing w:val="-1"/>
                <w:sz w:val="20"/>
                <w:szCs w:val="20"/>
                <w:lang w:val="sv-SE"/>
              </w:rPr>
            </w:pPr>
            <w:ins w:id="1819" w:author="Björn Genfors" w:date="2014-03-28T14:34:00Z">
              <w:r w:rsidRPr="006B6063">
                <w:rPr>
                  <w:spacing w:val="-1"/>
                  <w:sz w:val="20"/>
                  <w:szCs w:val="20"/>
                </w:rPr>
                <w:t>1..1</w:t>
              </w:r>
            </w:ins>
          </w:p>
        </w:tc>
      </w:tr>
      <w:tr w:rsidR="00DE71B1" w:rsidRPr="006B6063" w14:paraId="2536BA3B" w14:textId="77777777" w:rsidTr="0046387E">
        <w:trPr>
          <w:trHeight w:hRule="exact" w:val="1419"/>
          <w:tblHeader/>
          <w:ins w:id="1820" w:author="Björn Genfors" w:date="2014-03-28T14:34:00Z"/>
          <w:trPrChange w:id="1821" w:author="Björn Genfors" w:date="2014-03-28T14:44:00Z">
            <w:trPr>
              <w:trHeight w:hRule="exact" w:val="1419"/>
              <w:tblHeader/>
            </w:trPr>
          </w:trPrChange>
        </w:trPr>
        <w:tc>
          <w:tcPr>
            <w:tcW w:w="2916" w:type="dxa"/>
            <w:tcBorders>
              <w:top w:val="single" w:sz="5" w:space="0" w:color="000000"/>
              <w:left w:val="single" w:sz="5" w:space="0" w:color="000000"/>
              <w:bottom w:val="single" w:sz="5" w:space="0" w:color="000000"/>
              <w:right w:val="single" w:sz="5" w:space="0" w:color="000000"/>
            </w:tcBorders>
            <w:tcPrChange w:id="1822"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3D4A6510" w14:textId="77777777" w:rsidR="00DE71B1" w:rsidRPr="006B6063" w:rsidRDefault="00DE71B1" w:rsidP="0046387E">
            <w:pPr>
              <w:widowControl/>
              <w:spacing w:line="229" w:lineRule="exact"/>
              <w:ind w:left="102"/>
              <w:rPr>
                <w:ins w:id="1823" w:author="Björn Genfors" w:date="2014-03-28T14:34:00Z"/>
                <w:rFonts w:cs="Times New Roman"/>
                <w:sz w:val="20"/>
                <w:szCs w:val="20"/>
                <w:lang w:val="sv-SE"/>
              </w:rPr>
            </w:pPr>
            <w:ins w:id="1824" w:author="Björn Genfors" w:date="2014-03-28T14:34:00Z">
              <w:r w:rsidRPr="006B6063">
                <w:rPr>
                  <w:sz w:val="20"/>
                  <w:szCs w:val="20"/>
                </w:rPr>
                <w:t>../../registrationTime</w:t>
              </w:r>
            </w:ins>
          </w:p>
        </w:tc>
        <w:tc>
          <w:tcPr>
            <w:tcW w:w="1559" w:type="dxa"/>
            <w:tcBorders>
              <w:top w:val="single" w:sz="5" w:space="0" w:color="000000"/>
              <w:left w:val="single" w:sz="5" w:space="0" w:color="000000"/>
              <w:bottom w:val="single" w:sz="5" w:space="0" w:color="000000"/>
              <w:right w:val="single" w:sz="5" w:space="0" w:color="000000"/>
            </w:tcBorders>
            <w:tcPrChange w:id="1825"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6A13E03D" w14:textId="77777777" w:rsidR="00DE71B1" w:rsidRPr="006B6063" w:rsidRDefault="00DE71B1" w:rsidP="0046387E">
            <w:pPr>
              <w:widowControl/>
              <w:spacing w:line="229" w:lineRule="exact"/>
              <w:ind w:left="102"/>
              <w:rPr>
                <w:ins w:id="1826" w:author="Björn Genfors" w:date="2014-03-28T14:34:00Z"/>
                <w:rFonts w:cs="Times New Roman"/>
                <w:color w:val="FF0000"/>
                <w:sz w:val="20"/>
                <w:szCs w:val="20"/>
                <w:lang w:val="sv-SE"/>
              </w:rPr>
            </w:pPr>
            <w:ins w:id="1827" w:author="Björn Genfors" w:date="2014-03-28T14:34:00Z">
              <w:r w:rsidRPr="006B6063">
                <w:rPr>
                  <w:sz w:val="20"/>
                  <w:szCs w:val="20"/>
                </w:rPr>
                <w:t>TimeStampType</w:t>
              </w:r>
            </w:ins>
          </w:p>
          <w:p w14:paraId="178E84AA" w14:textId="77777777" w:rsidR="00DE71B1" w:rsidRPr="006B6063" w:rsidRDefault="00DE71B1" w:rsidP="0046387E">
            <w:pPr>
              <w:widowControl/>
              <w:spacing w:line="226" w:lineRule="exact"/>
              <w:ind w:left="102"/>
              <w:rPr>
                <w:ins w:id="1828"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1829"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518434F0" w14:textId="77777777" w:rsidR="00DE71B1" w:rsidRPr="006B6063" w:rsidRDefault="00DE71B1" w:rsidP="0046387E">
            <w:pPr>
              <w:widowControl/>
              <w:spacing w:line="226" w:lineRule="exact"/>
              <w:ind w:left="102"/>
              <w:rPr>
                <w:ins w:id="1830" w:author="Björn Genfors" w:date="2014-03-28T14:34:00Z"/>
                <w:rFonts w:cs="Times New Roman"/>
                <w:spacing w:val="-1"/>
                <w:sz w:val="20"/>
                <w:szCs w:val="20"/>
                <w:lang w:val="sv-SE"/>
              </w:rPr>
            </w:pPr>
            <w:ins w:id="1831" w:author="Björn Genfors" w:date="2014-03-28T14:34:00Z">
              <w:r w:rsidRPr="00CA00A4">
                <w:rPr>
                  <w:spacing w:val="-1"/>
                  <w:sz w:val="20"/>
                  <w:szCs w:val="20"/>
                  <w:lang w:val="sv-SE"/>
                </w:rPr>
                <w:t>Tidpunkt då informationen om undersökningsresultatet lagrades i källsystemet.Det är den senaste tidpunkten då informationen uppdaterats i systemet som ska finnas här i de fall informationen har ändrats efter det att den skapades.</w:t>
              </w:r>
            </w:ins>
          </w:p>
        </w:tc>
        <w:tc>
          <w:tcPr>
            <w:tcW w:w="1195" w:type="dxa"/>
            <w:tcBorders>
              <w:top w:val="single" w:sz="5" w:space="0" w:color="000000"/>
              <w:left w:val="single" w:sz="5" w:space="0" w:color="000000"/>
              <w:bottom w:val="single" w:sz="5" w:space="0" w:color="000000"/>
              <w:right w:val="single" w:sz="5" w:space="0" w:color="000000"/>
            </w:tcBorders>
            <w:tcPrChange w:id="1832"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57EFCA74" w14:textId="77777777" w:rsidR="00DE71B1" w:rsidRPr="006B6063" w:rsidRDefault="00DE71B1" w:rsidP="0046387E">
            <w:pPr>
              <w:widowControl/>
              <w:spacing w:line="226" w:lineRule="exact"/>
              <w:ind w:left="102"/>
              <w:jc w:val="center"/>
              <w:rPr>
                <w:ins w:id="1833" w:author="Björn Genfors" w:date="2014-03-28T14:34:00Z"/>
                <w:rFonts w:cs="Times New Roman"/>
                <w:spacing w:val="-1"/>
                <w:sz w:val="20"/>
                <w:szCs w:val="20"/>
                <w:lang w:val="sv-SE"/>
              </w:rPr>
            </w:pPr>
            <w:ins w:id="1834" w:author="Björn Genfors" w:date="2014-03-28T14:34:00Z">
              <w:r w:rsidRPr="006B6063">
                <w:rPr>
                  <w:spacing w:val="-1"/>
                  <w:sz w:val="20"/>
                  <w:szCs w:val="20"/>
                </w:rPr>
                <w:t>1..1</w:t>
              </w:r>
            </w:ins>
          </w:p>
        </w:tc>
      </w:tr>
      <w:tr w:rsidR="00DE71B1" w:rsidRPr="006B6063" w14:paraId="7CC15701" w14:textId="77777777" w:rsidTr="0046387E">
        <w:trPr>
          <w:trHeight w:hRule="exact" w:val="724"/>
          <w:tblHeader/>
          <w:ins w:id="1835" w:author="Björn Genfors" w:date="2014-03-28T14:34:00Z"/>
          <w:trPrChange w:id="1836" w:author="Björn Genfors" w:date="2014-03-28T14:44:00Z">
            <w:trPr>
              <w:trHeight w:hRule="exact" w:val="724"/>
              <w:tblHeader/>
            </w:trPr>
          </w:trPrChange>
        </w:trPr>
        <w:tc>
          <w:tcPr>
            <w:tcW w:w="2916" w:type="dxa"/>
            <w:tcBorders>
              <w:top w:val="single" w:sz="5" w:space="0" w:color="000000"/>
              <w:left w:val="single" w:sz="5" w:space="0" w:color="000000"/>
              <w:bottom w:val="single" w:sz="5" w:space="0" w:color="000000"/>
              <w:right w:val="single" w:sz="5" w:space="0" w:color="000000"/>
            </w:tcBorders>
            <w:tcPrChange w:id="1837"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3F93271A" w14:textId="77777777" w:rsidR="00DE71B1" w:rsidRPr="006B6063" w:rsidRDefault="00DE71B1" w:rsidP="0046387E">
            <w:pPr>
              <w:widowControl/>
              <w:spacing w:line="229" w:lineRule="exact"/>
              <w:ind w:left="102"/>
              <w:rPr>
                <w:ins w:id="1838" w:author="Björn Genfors" w:date="2014-03-28T14:34:00Z"/>
                <w:rFonts w:cs="Times New Roman"/>
                <w:sz w:val="20"/>
                <w:szCs w:val="20"/>
                <w:lang w:val="sv-SE"/>
              </w:rPr>
            </w:pPr>
            <w:ins w:id="1839" w:author="Björn Genfors" w:date="2014-03-28T14:34:00Z">
              <w:r w:rsidRPr="006B6063">
                <w:rPr>
                  <w:sz w:val="20"/>
                  <w:szCs w:val="20"/>
                </w:rPr>
                <w:t>../../discipline</w:t>
              </w:r>
            </w:ins>
          </w:p>
        </w:tc>
        <w:tc>
          <w:tcPr>
            <w:tcW w:w="1559" w:type="dxa"/>
            <w:tcBorders>
              <w:top w:val="single" w:sz="5" w:space="0" w:color="000000"/>
              <w:left w:val="single" w:sz="5" w:space="0" w:color="000000"/>
              <w:bottom w:val="single" w:sz="5" w:space="0" w:color="000000"/>
              <w:right w:val="single" w:sz="5" w:space="0" w:color="000000"/>
            </w:tcBorders>
            <w:tcPrChange w:id="1840"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0B4FD6BB" w14:textId="77777777" w:rsidR="00DE71B1" w:rsidRPr="006B6063" w:rsidRDefault="00DE71B1" w:rsidP="0046387E">
            <w:pPr>
              <w:widowControl/>
              <w:spacing w:line="226" w:lineRule="exact"/>
              <w:ind w:left="102"/>
              <w:rPr>
                <w:ins w:id="1841" w:author="Björn Genfors" w:date="2014-03-28T14:34:00Z"/>
                <w:rFonts w:cs="Times New Roman"/>
                <w:sz w:val="20"/>
                <w:szCs w:val="20"/>
                <w:lang w:val="sv-SE"/>
              </w:rPr>
            </w:pPr>
            <w:ins w:id="184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1843"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10ED85F3" w14:textId="77777777" w:rsidR="00DE71B1" w:rsidRPr="006B6063" w:rsidRDefault="00DE71B1" w:rsidP="0046387E">
            <w:pPr>
              <w:widowControl/>
              <w:spacing w:line="226" w:lineRule="exact"/>
              <w:ind w:left="102"/>
              <w:rPr>
                <w:ins w:id="1844" w:author="Björn Genfors" w:date="2014-03-28T14:34:00Z"/>
                <w:rFonts w:cs="Times New Roman"/>
                <w:spacing w:val="-1"/>
                <w:sz w:val="20"/>
                <w:szCs w:val="20"/>
                <w:lang w:val="sv-SE"/>
              </w:rPr>
            </w:pPr>
            <w:ins w:id="1845" w:author="Björn Genfors" w:date="2014-03-28T14:34:00Z">
              <w:r w:rsidRPr="00CA00A4">
                <w:rPr>
                  <w:spacing w:val="-1"/>
                  <w:sz w:val="20"/>
                  <w:szCs w:val="20"/>
                  <w:lang w:val="sv-SE"/>
                </w:rPr>
                <w:t xml:space="preserve">Text som anger vilken typ av labenhet som undersökningsresultatet härrör från. </w:t>
              </w:r>
            </w:ins>
          </w:p>
          <w:p w14:paraId="03386FBB" w14:textId="77777777" w:rsidR="00DE71B1" w:rsidRPr="006B6063" w:rsidRDefault="00DE71B1" w:rsidP="0046387E">
            <w:pPr>
              <w:widowControl/>
              <w:spacing w:line="226" w:lineRule="exact"/>
              <w:ind w:left="102"/>
              <w:rPr>
                <w:ins w:id="1846" w:author="Björn Genfors" w:date="2014-03-28T14:34:00Z"/>
                <w:rFonts w:cs="Times New Roman"/>
                <w:spacing w:val="-1"/>
                <w:sz w:val="20"/>
                <w:szCs w:val="20"/>
                <w:lang w:val="sv-SE"/>
              </w:rPr>
            </w:pPr>
            <w:ins w:id="1847" w:author="Björn Genfors" w:date="2014-03-28T14:34:00Z">
              <w:r w:rsidRPr="00CA00A4">
                <w:rPr>
                  <w:spacing w:val="-1"/>
                  <w:sz w:val="20"/>
                  <w:szCs w:val="20"/>
                  <w:lang w:val="sv-SE"/>
                </w:rPr>
                <w:t>Tillåtet värde är "Klinisk kemi"</w:t>
              </w:r>
            </w:ins>
          </w:p>
        </w:tc>
        <w:tc>
          <w:tcPr>
            <w:tcW w:w="1195" w:type="dxa"/>
            <w:tcBorders>
              <w:top w:val="single" w:sz="5" w:space="0" w:color="000000"/>
              <w:left w:val="single" w:sz="5" w:space="0" w:color="000000"/>
              <w:bottom w:val="single" w:sz="5" w:space="0" w:color="000000"/>
              <w:right w:val="single" w:sz="5" w:space="0" w:color="000000"/>
            </w:tcBorders>
            <w:tcPrChange w:id="1848"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2723121B" w14:textId="77777777" w:rsidR="00DE71B1" w:rsidRPr="006B6063" w:rsidRDefault="00DE71B1" w:rsidP="0046387E">
            <w:pPr>
              <w:widowControl/>
              <w:spacing w:line="226" w:lineRule="exact"/>
              <w:ind w:left="102"/>
              <w:jc w:val="center"/>
              <w:rPr>
                <w:ins w:id="1849" w:author="Björn Genfors" w:date="2014-03-28T14:34:00Z"/>
                <w:rFonts w:cs="Times New Roman"/>
                <w:spacing w:val="-1"/>
                <w:sz w:val="20"/>
                <w:szCs w:val="20"/>
                <w:lang w:val="sv-SE"/>
              </w:rPr>
            </w:pPr>
            <w:ins w:id="1850" w:author="Björn Genfors" w:date="2014-03-28T14:34:00Z">
              <w:r w:rsidRPr="006B6063">
                <w:rPr>
                  <w:spacing w:val="-1"/>
                  <w:sz w:val="20"/>
                  <w:szCs w:val="20"/>
                </w:rPr>
                <w:t>1..1</w:t>
              </w:r>
            </w:ins>
          </w:p>
          <w:p w14:paraId="077A5FFE" w14:textId="77777777" w:rsidR="00DE71B1" w:rsidRPr="006B6063" w:rsidRDefault="00DE71B1" w:rsidP="0046387E">
            <w:pPr>
              <w:widowControl/>
              <w:spacing w:line="226" w:lineRule="exact"/>
              <w:ind w:left="102"/>
              <w:jc w:val="center"/>
              <w:rPr>
                <w:ins w:id="1851" w:author="Björn Genfors" w:date="2014-03-28T14:34:00Z"/>
                <w:rFonts w:cs="Times New Roman"/>
                <w:spacing w:val="-1"/>
                <w:sz w:val="20"/>
                <w:szCs w:val="20"/>
                <w:lang w:val="sv-SE"/>
              </w:rPr>
            </w:pPr>
          </w:p>
        </w:tc>
      </w:tr>
      <w:tr w:rsidR="00DE71B1" w:rsidRPr="006B6063" w14:paraId="04C03B66" w14:textId="77777777" w:rsidTr="0046387E">
        <w:trPr>
          <w:trHeight w:hRule="exact" w:val="685"/>
          <w:tblHeader/>
          <w:ins w:id="1852" w:author="Björn Genfors" w:date="2014-03-28T14:34:00Z"/>
          <w:trPrChange w:id="1853" w:author="Björn Genfors" w:date="2014-03-28T14:44:00Z">
            <w:trPr>
              <w:trHeight w:hRule="exact" w:val="685"/>
              <w:tblHeader/>
            </w:trPr>
          </w:trPrChange>
        </w:trPr>
        <w:tc>
          <w:tcPr>
            <w:tcW w:w="2916" w:type="dxa"/>
            <w:tcBorders>
              <w:top w:val="single" w:sz="5" w:space="0" w:color="000000"/>
              <w:left w:val="single" w:sz="5" w:space="0" w:color="000000"/>
              <w:bottom w:val="single" w:sz="5" w:space="0" w:color="000000"/>
              <w:right w:val="single" w:sz="5" w:space="0" w:color="000000"/>
            </w:tcBorders>
            <w:tcPrChange w:id="1854"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2033C95C" w14:textId="77777777" w:rsidR="00DE71B1" w:rsidRPr="006B6063" w:rsidRDefault="00DE71B1" w:rsidP="0046387E">
            <w:pPr>
              <w:widowControl/>
              <w:spacing w:line="229" w:lineRule="exact"/>
              <w:ind w:left="102"/>
              <w:rPr>
                <w:ins w:id="1855" w:author="Björn Genfors" w:date="2014-03-28T14:34:00Z"/>
                <w:rFonts w:cs="Times New Roman"/>
                <w:sz w:val="20"/>
                <w:szCs w:val="20"/>
                <w:lang w:val="sv-SE"/>
              </w:rPr>
            </w:pPr>
            <w:ins w:id="1856" w:author="Björn Genfors" w:date="2014-03-28T14:34:00Z">
              <w:r w:rsidRPr="006B6063">
                <w:rPr>
                  <w:sz w:val="20"/>
                  <w:szCs w:val="20"/>
                </w:rPr>
                <w:t>../../resultReport</w:t>
              </w:r>
            </w:ins>
          </w:p>
        </w:tc>
        <w:tc>
          <w:tcPr>
            <w:tcW w:w="1559" w:type="dxa"/>
            <w:tcBorders>
              <w:top w:val="single" w:sz="5" w:space="0" w:color="000000"/>
              <w:left w:val="single" w:sz="5" w:space="0" w:color="000000"/>
              <w:bottom w:val="single" w:sz="5" w:space="0" w:color="000000"/>
              <w:right w:val="single" w:sz="5" w:space="0" w:color="000000"/>
            </w:tcBorders>
            <w:tcPrChange w:id="1857"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7DC09BF8" w14:textId="77777777" w:rsidR="00DE71B1" w:rsidRPr="006B6063" w:rsidRDefault="00DE71B1" w:rsidP="0046387E">
            <w:pPr>
              <w:widowControl/>
              <w:spacing w:line="226" w:lineRule="exact"/>
              <w:ind w:left="102"/>
              <w:rPr>
                <w:ins w:id="1858" w:author="Björn Genfors" w:date="2014-03-28T14:34:00Z"/>
                <w:rFonts w:cs="Times New Roman"/>
                <w:sz w:val="20"/>
                <w:szCs w:val="20"/>
                <w:lang w:val="sv-SE"/>
              </w:rPr>
            </w:pPr>
            <w:ins w:id="185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1860"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612C7938" w14:textId="77777777" w:rsidR="00DE71B1" w:rsidRPr="006B6063" w:rsidRDefault="00DE71B1" w:rsidP="0046387E">
            <w:pPr>
              <w:widowControl/>
              <w:spacing w:line="226" w:lineRule="exact"/>
              <w:ind w:left="102"/>
              <w:rPr>
                <w:ins w:id="1861" w:author="Björn Genfors" w:date="2014-03-28T14:34:00Z"/>
                <w:rFonts w:cs="Times New Roman"/>
                <w:spacing w:val="-1"/>
                <w:sz w:val="20"/>
                <w:szCs w:val="20"/>
                <w:lang w:val="sv-SE"/>
              </w:rPr>
            </w:pPr>
            <w:ins w:id="1862" w:author="Björn Genfors" w:date="2014-03-28T14:34:00Z">
              <w:r w:rsidRPr="00CA00A4">
                <w:rPr>
                  <w:spacing w:val="-1"/>
                  <w:sz w:val="20"/>
                  <w:szCs w:val="20"/>
                  <w:lang w:val="sv-SE"/>
                </w:rPr>
                <w:t>Text som beskriver det sammanfattande utlåtandet kring undersökningsresultatet</w:t>
              </w:r>
            </w:ins>
          </w:p>
        </w:tc>
        <w:tc>
          <w:tcPr>
            <w:tcW w:w="1195" w:type="dxa"/>
            <w:tcBorders>
              <w:top w:val="single" w:sz="5" w:space="0" w:color="000000"/>
              <w:left w:val="single" w:sz="5" w:space="0" w:color="000000"/>
              <w:bottom w:val="single" w:sz="5" w:space="0" w:color="000000"/>
              <w:right w:val="single" w:sz="5" w:space="0" w:color="000000"/>
            </w:tcBorders>
            <w:tcPrChange w:id="1863"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02334A91" w14:textId="77777777" w:rsidR="00DE71B1" w:rsidRPr="006B6063" w:rsidRDefault="00DE71B1" w:rsidP="0046387E">
            <w:pPr>
              <w:widowControl/>
              <w:spacing w:line="226" w:lineRule="exact"/>
              <w:ind w:left="102"/>
              <w:jc w:val="center"/>
              <w:rPr>
                <w:ins w:id="1864" w:author="Björn Genfors" w:date="2014-03-28T14:34:00Z"/>
                <w:rFonts w:cs="Times New Roman"/>
                <w:spacing w:val="-1"/>
                <w:sz w:val="20"/>
                <w:szCs w:val="20"/>
                <w:lang w:val="sv-SE"/>
              </w:rPr>
            </w:pPr>
            <w:ins w:id="1865" w:author="Björn Genfors" w:date="2014-03-28T14:34:00Z">
              <w:r w:rsidRPr="006B6063">
                <w:rPr>
                  <w:spacing w:val="-1"/>
                  <w:sz w:val="20"/>
                  <w:szCs w:val="20"/>
                </w:rPr>
                <w:t>0..1</w:t>
              </w:r>
            </w:ins>
          </w:p>
        </w:tc>
      </w:tr>
      <w:tr w:rsidR="00DE71B1" w:rsidRPr="006B6063" w14:paraId="03DEA48C" w14:textId="77777777" w:rsidTr="0046387E">
        <w:trPr>
          <w:trHeight w:hRule="exact" w:val="710"/>
          <w:tblHeader/>
          <w:ins w:id="1866" w:author="Björn Genfors" w:date="2014-03-28T14:34:00Z"/>
          <w:trPrChange w:id="1867" w:author="Björn Genfors" w:date="2014-03-28T14:44:00Z">
            <w:trPr>
              <w:trHeight w:hRule="exact" w:val="710"/>
              <w:tblHeader/>
            </w:trPr>
          </w:trPrChange>
        </w:trPr>
        <w:tc>
          <w:tcPr>
            <w:tcW w:w="2916" w:type="dxa"/>
            <w:tcBorders>
              <w:top w:val="single" w:sz="5" w:space="0" w:color="000000"/>
              <w:left w:val="single" w:sz="5" w:space="0" w:color="000000"/>
              <w:bottom w:val="single" w:sz="5" w:space="0" w:color="000000"/>
              <w:right w:val="single" w:sz="5" w:space="0" w:color="000000"/>
            </w:tcBorders>
            <w:tcPrChange w:id="1868"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5DB37DAA" w14:textId="77777777" w:rsidR="00DE71B1" w:rsidRPr="006B6063" w:rsidRDefault="00DE71B1" w:rsidP="0046387E">
            <w:pPr>
              <w:widowControl/>
              <w:spacing w:line="229" w:lineRule="exact"/>
              <w:ind w:left="102"/>
              <w:rPr>
                <w:ins w:id="1869" w:author="Björn Genfors" w:date="2014-03-28T14:34:00Z"/>
                <w:rFonts w:cs="Times New Roman"/>
                <w:sz w:val="20"/>
                <w:szCs w:val="20"/>
                <w:lang w:val="sv-SE"/>
              </w:rPr>
            </w:pPr>
            <w:ins w:id="1870" w:author="Björn Genfors" w:date="2014-03-28T14:34:00Z">
              <w:r w:rsidRPr="006B6063">
                <w:rPr>
                  <w:sz w:val="20"/>
                  <w:szCs w:val="20"/>
                </w:rPr>
                <w:t>../../resultComment</w:t>
              </w:r>
            </w:ins>
          </w:p>
        </w:tc>
        <w:tc>
          <w:tcPr>
            <w:tcW w:w="1559" w:type="dxa"/>
            <w:tcBorders>
              <w:top w:val="single" w:sz="5" w:space="0" w:color="000000"/>
              <w:left w:val="single" w:sz="5" w:space="0" w:color="000000"/>
              <w:bottom w:val="single" w:sz="5" w:space="0" w:color="000000"/>
              <w:right w:val="single" w:sz="5" w:space="0" w:color="000000"/>
            </w:tcBorders>
            <w:tcPrChange w:id="1871"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49E8C9C6" w14:textId="77777777" w:rsidR="00DE71B1" w:rsidRPr="006B6063" w:rsidRDefault="00DE71B1" w:rsidP="0046387E">
            <w:pPr>
              <w:widowControl/>
              <w:spacing w:line="226" w:lineRule="exact"/>
              <w:ind w:left="102"/>
              <w:rPr>
                <w:ins w:id="1872" w:author="Björn Genfors" w:date="2014-03-28T14:34:00Z"/>
                <w:rFonts w:cs="Times New Roman"/>
                <w:sz w:val="20"/>
                <w:szCs w:val="20"/>
                <w:lang w:val="sv-SE"/>
              </w:rPr>
            </w:pPr>
            <w:ins w:id="187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1874"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0291987C" w14:textId="77777777" w:rsidR="00DE71B1" w:rsidRPr="006B6063" w:rsidRDefault="00DE71B1" w:rsidP="0046387E">
            <w:pPr>
              <w:widowControl/>
              <w:spacing w:line="226" w:lineRule="exact"/>
              <w:ind w:left="102"/>
              <w:rPr>
                <w:ins w:id="1875" w:author="Björn Genfors" w:date="2014-03-28T14:34:00Z"/>
                <w:rFonts w:cs="Times New Roman"/>
                <w:spacing w:val="-1"/>
                <w:sz w:val="20"/>
                <w:szCs w:val="20"/>
                <w:lang w:val="sv-SE"/>
              </w:rPr>
            </w:pPr>
            <w:ins w:id="1876" w:author="Björn Genfors" w:date="2014-03-28T14:34:00Z">
              <w:r w:rsidRPr="00CA00A4">
                <w:rPr>
                  <w:spacing w:val="-1"/>
                  <w:sz w:val="20"/>
                  <w:szCs w:val="20"/>
                  <w:lang w:val="sv-SE"/>
                </w:rPr>
                <w:t>Text som innehåller en kommentar avseende hela det lämnade svaret</w:t>
              </w:r>
            </w:ins>
          </w:p>
        </w:tc>
        <w:tc>
          <w:tcPr>
            <w:tcW w:w="1195" w:type="dxa"/>
            <w:tcBorders>
              <w:top w:val="single" w:sz="5" w:space="0" w:color="000000"/>
              <w:left w:val="single" w:sz="5" w:space="0" w:color="000000"/>
              <w:bottom w:val="single" w:sz="5" w:space="0" w:color="000000"/>
              <w:right w:val="single" w:sz="5" w:space="0" w:color="000000"/>
            </w:tcBorders>
            <w:tcPrChange w:id="1877"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26938193" w14:textId="77777777" w:rsidR="00DE71B1" w:rsidRPr="006B6063" w:rsidRDefault="00DE71B1" w:rsidP="0046387E">
            <w:pPr>
              <w:widowControl/>
              <w:spacing w:line="226" w:lineRule="exact"/>
              <w:ind w:left="102"/>
              <w:jc w:val="center"/>
              <w:rPr>
                <w:ins w:id="1878" w:author="Björn Genfors" w:date="2014-03-28T14:34:00Z"/>
                <w:rFonts w:cs="Times New Roman"/>
                <w:spacing w:val="-1"/>
                <w:sz w:val="20"/>
                <w:szCs w:val="20"/>
                <w:lang w:val="sv-SE"/>
              </w:rPr>
            </w:pPr>
            <w:ins w:id="1879" w:author="Björn Genfors" w:date="2014-03-28T14:34:00Z">
              <w:r w:rsidRPr="006B6063">
                <w:rPr>
                  <w:spacing w:val="-1"/>
                  <w:sz w:val="20"/>
                  <w:szCs w:val="20"/>
                </w:rPr>
                <w:t>0..1</w:t>
              </w:r>
            </w:ins>
          </w:p>
        </w:tc>
      </w:tr>
      <w:tr w:rsidR="00DE71B1" w:rsidRPr="006B6063" w14:paraId="044A3DDB" w14:textId="77777777" w:rsidTr="0046387E">
        <w:trPr>
          <w:trHeight w:hRule="exact" w:val="704"/>
          <w:tblHeader/>
          <w:ins w:id="1880" w:author="Björn Genfors" w:date="2014-03-28T14:34:00Z"/>
          <w:trPrChange w:id="1881" w:author="Björn Genfors" w:date="2014-03-28T14:4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1882"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0F5B458F" w14:textId="77777777" w:rsidR="00DE71B1" w:rsidRPr="006B6063" w:rsidRDefault="00DE71B1" w:rsidP="0046387E">
            <w:pPr>
              <w:widowControl/>
              <w:spacing w:line="229" w:lineRule="exact"/>
              <w:ind w:left="102"/>
              <w:rPr>
                <w:ins w:id="1883" w:author="Björn Genfors" w:date="2014-03-28T14:34:00Z"/>
                <w:rFonts w:cs="Times New Roman"/>
                <w:sz w:val="20"/>
                <w:szCs w:val="20"/>
                <w:lang w:val="sv-SE"/>
              </w:rPr>
            </w:pPr>
            <w:ins w:id="1884" w:author="Björn Genfors" w:date="2014-03-28T14:34:00Z">
              <w:r w:rsidRPr="006B6063">
                <w:rPr>
                  <w:sz w:val="20"/>
                  <w:szCs w:val="20"/>
                </w:rPr>
                <w:t>../../accountableHeathcareProfessional</w:t>
              </w:r>
            </w:ins>
          </w:p>
        </w:tc>
        <w:tc>
          <w:tcPr>
            <w:tcW w:w="1559" w:type="dxa"/>
            <w:tcBorders>
              <w:top w:val="single" w:sz="5" w:space="0" w:color="000000"/>
              <w:left w:val="single" w:sz="5" w:space="0" w:color="000000"/>
              <w:bottom w:val="single" w:sz="5" w:space="0" w:color="000000"/>
              <w:right w:val="single" w:sz="5" w:space="0" w:color="000000"/>
            </w:tcBorders>
            <w:tcPrChange w:id="1885"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3B88495B" w14:textId="77777777" w:rsidR="00DE71B1" w:rsidRPr="006B6063" w:rsidRDefault="00DE71B1" w:rsidP="0046387E">
            <w:pPr>
              <w:widowControl/>
              <w:spacing w:line="226" w:lineRule="exact"/>
              <w:ind w:left="102"/>
              <w:rPr>
                <w:ins w:id="1886" w:author="Björn Genfors" w:date="2014-03-28T14:34:00Z"/>
                <w:rFonts w:cs="Times New Roman"/>
                <w:sz w:val="20"/>
                <w:szCs w:val="20"/>
                <w:lang w:val="sv-SE"/>
              </w:rPr>
            </w:pPr>
            <w:ins w:id="1887" w:author="Björn Genfors" w:date="2014-03-28T14:34:00Z">
              <w:r w:rsidRPr="006B6063">
                <w:rPr>
                  <w:sz w:val="20"/>
                  <w:szCs w:val="20"/>
                </w:rPr>
                <w:t>HealthcareProfessionalType</w:t>
              </w:r>
            </w:ins>
          </w:p>
        </w:tc>
        <w:tc>
          <w:tcPr>
            <w:tcW w:w="3969" w:type="dxa"/>
            <w:tcBorders>
              <w:top w:val="single" w:sz="5" w:space="0" w:color="000000"/>
              <w:left w:val="single" w:sz="5" w:space="0" w:color="000000"/>
              <w:bottom w:val="single" w:sz="5" w:space="0" w:color="000000"/>
              <w:right w:val="single" w:sz="5" w:space="0" w:color="000000"/>
            </w:tcBorders>
            <w:tcPrChange w:id="1888"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7672E9B1" w14:textId="77777777" w:rsidR="00DE71B1" w:rsidRPr="006B6063" w:rsidRDefault="00DE71B1" w:rsidP="0046387E">
            <w:pPr>
              <w:widowControl/>
              <w:spacing w:line="226" w:lineRule="exact"/>
              <w:ind w:left="102"/>
              <w:rPr>
                <w:ins w:id="1889" w:author="Björn Genfors" w:date="2014-03-28T14:34:00Z"/>
                <w:rFonts w:cs="Times New Roman"/>
                <w:spacing w:val="-1"/>
                <w:sz w:val="20"/>
                <w:szCs w:val="20"/>
                <w:lang w:val="sv-SE"/>
              </w:rPr>
            </w:pPr>
            <w:ins w:id="1890" w:author="Björn Genfors" w:date="2014-03-28T14:34:00Z">
              <w:r w:rsidRPr="00CA00A4">
                <w:rPr>
                  <w:spacing w:val="-1"/>
                  <w:sz w:val="20"/>
                  <w:szCs w:val="20"/>
                  <w:lang w:val="sv-SE"/>
                </w:rPr>
                <w:t>Information om den vård- och omsorgspersonal som är ansvarig för undersökningsresultatet (svaret)</w:t>
              </w:r>
            </w:ins>
          </w:p>
        </w:tc>
        <w:tc>
          <w:tcPr>
            <w:tcW w:w="1195" w:type="dxa"/>
            <w:tcBorders>
              <w:top w:val="single" w:sz="5" w:space="0" w:color="000000"/>
              <w:left w:val="single" w:sz="5" w:space="0" w:color="000000"/>
              <w:bottom w:val="single" w:sz="5" w:space="0" w:color="000000"/>
              <w:right w:val="single" w:sz="5" w:space="0" w:color="000000"/>
            </w:tcBorders>
            <w:tcPrChange w:id="1891"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317C3000" w14:textId="77777777" w:rsidR="00DE71B1" w:rsidRPr="006B6063" w:rsidRDefault="00DE71B1" w:rsidP="0046387E">
            <w:pPr>
              <w:widowControl/>
              <w:spacing w:line="226" w:lineRule="exact"/>
              <w:ind w:left="102"/>
              <w:jc w:val="center"/>
              <w:rPr>
                <w:ins w:id="1892" w:author="Björn Genfors" w:date="2014-03-28T14:34:00Z"/>
                <w:rFonts w:cs="Times New Roman"/>
                <w:spacing w:val="-1"/>
                <w:sz w:val="20"/>
                <w:szCs w:val="20"/>
                <w:lang w:val="sv-SE"/>
              </w:rPr>
            </w:pPr>
            <w:ins w:id="1893" w:author="Björn Genfors" w:date="2014-03-28T14:34:00Z">
              <w:r w:rsidRPr="006B6063">
                <w:rPr>
                  <w:spacing w:val="-1"/>
                  <w:sz w:val="20"/>
                  <w:szCs w:val="20"/>
                </w:rPr>
                <w:t>0..1</w:t>
              </w:r>
            </w:ins>
          </w:p>
        </w:tc>
      </w:tr>
      <w:tr w:rsidR="00DE71B1" w:rsidRPr="006B6063" w14:paraId="6B946404" w14:textId="77777777" w:rsidTr="0046387E">
        <w:trPr>
          <w:trHeight w:hRule="exact" w:val="671"/>
          <w:tblHeader/>
          <w:ins w:id="1894" w:author="Björn Genfors" w:date="2014-03-28T14:34:00Z"/>
          <w:trPrChange w:id="1895" w:author="Björn Genfors" w:date="2014-03-28T14:44:00Z">
            <w:trPr>
              <w:trHeight w:hRule="exact" w:val="6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1896"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2F33A379" w14:textId="77777777" w:rsidR="00DE71B1" w:rsidRPr="006B6063" w:rsidRDefault="00DE71B1" w:rsidP="0046387E">
            <w:pPr>
              <w:widowControl/>
              <w:spacing w:line="229" w:lineRule="exact"/>
              <w:ind w:left="102"/>
              <w:rPr>
                <w:ins w:id="1897" w:author="Björn Genfors" w:date="2014-03-28T14:34:00Z"/>
                <w:rFonts w:cs="Times New Roman"/>
                <w:sz w:val="20"/>
                <w:szCs w:val="20"/>
                <w:lang w:val="sv-SE"/>
              </w:rPr>
            </w:pPr>
            <w:ins w:id="1898" w:author="Björn Genfors" w:date="2014-03-28T14:34:00Z">
              <w:r w:rsidRPr="006B6063">
                <w:rPr>
                  <w:sz w:val="20"/>
                  <w:szCs w:val="20"/>
                </w:rPr>
                <w:t>../../../authorTime</w:t>
              </w:r>
            </w:ins>
          </w:p>
        </w:tc>
        <w:tc>
          <w:tcPr>
            <w:tcW w:w="1559" w:type="dxa"/>
            <w:tcBorders>
              <w:top w:val="single" w:sz="5" w:space="0" w:color="000000"/>
              <w:left w:val="single" w:sz="5" w:space="0" w:color="000000"/>
              <w:bottom w:val="single" w:sz="5" w:space="0" w:color="000000"/>
              <w:right w:val="single" w:sz="5" w:space="0" w:color="000000"/>
            </w:tcBorders>
            <w:tcPrChange w:id="1899"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6B13132D" w14:textId="77777777" w:rsidR="00DE71B1" w:rsidRPr="006B6063" w:rsidRDefault="00DE71B1" w:rsidP="0046387E">
            <w:pPr>
              <w:widowControl/>
              <w:spacing w:line="226" w:lineRule="exact"/>
              <w:ind w:left="102"/>
              <w:rPr>
                <w:ins w:id="1900" w:author="Björn Genfors" w:date="2014-03-28T14:34:00Z"/>
                <w:rFonts w:cs="Times New Roman"/>
                <w:sz w:val="20"/>
                <w:szCs w:val="20"/>
                <w:lang w:val="sv-SE"/>
              </w:rPr>
            </w:pPr>
            <w:ins w:id="1901" w:author="Björn Genfors" w:date="2014-03-28T14:34:00Z">
              <w:r w:rsidRPr="006B6063">
                <w:rPr>
                  <w:sz w:val="20"/>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1902"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55D3845B" w14:textId="77777777" w:rsidR="00DE71B1" w:rsidRPr="006B6063" w:rsidRDefault="00DE71B1" w:rsidP="0046387E">
            <w:pPr>
              <w:widowControl/>
              <w:spacing w:line="226" w:lineRule="exact"/>
              <w:ind w:left="102"/>
              <w:rPr>
                <w:ins w:id="1903" w:author="Björn Genfors" w:date="2014-03-28T14:34:00Z"/>
                <w:rFonts w:cs="Times New Roman"/>
                <w:spacing w:val="-1"/>
                <w:sz w:val="20"/>
                <w:szCs w:val="20"/>
                <w:lang w:val="sv-SE"/>
              </w:rPr>
            </w:pPr>
            <w:ins w:id="1904" w:author="Björn Genfors" w:date="2014-03-28T14:34:00Z">
              <w:r w:rsidRPr="00CA00A4">
                <w:rPr>
                  <w:spacing w:val="-1"/>
                  <w:sz w:val="20"/>
                  <w:szCs w:val="20"/>
                  <w:lang w:val="sv-SE"/>
                </w:rPr>
                <w:t>Tidpunkt då svaret skickas från laboratoriesystemet.</w:t>
              </w:r>
            </w:ins>
          </w:p>
        </w:tc>
        <w:tc>
          <w:tcPr>
            <w:tcW w:w="1195" w:type="dxa"/>
            <w:tcBorders>
              <w:top w:val="single" w:sz="5" w:space="0" w:color="000000"/>
              <w:left w:val="single" w:sz="5" w:space="0" w:color="000000"/>
              <w:bottom w:val="single" w:sz="5" w:space="0" w:color="000000"/>
              <w:right w:val="single" w:sz="5" w:space="0" w:color="000000"/>
            </w:tcBorders>
            <w:tcPrChange w:id="1905"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2E897D30" w14:textId="77777777" w:rsidR="00DE71B1" w:rsidRPr="006B6063" w:rsidRDefault="00DE71B1" w:rsidP="0046387E">
            <w:pPr>
              <w:widowControl/>
              <w:spacing w:line="226" w:lineRule="exact"/>
              <w:ind w:left="102"/>
              <w:jc w:val="center"/>
              <w:rPr>
                <w:ins w:id="1906" w:author="Björn Genfors" w:date="2014-03-28T14:34:00Z"/>
                <w:rFonts w:cs="Times New Roman"/>
                <w:spacing w:val="-1"/>
                <w:sz w:val="20"/>
                <w:szCs w:val="20"/>
                <w:lang w:val="sv-SE"/>
              </w:rPr>
            </w:pPr>
            <w:ins w:id="1907" w:author="Björn Genfors" w:date="2014-03-28T14:34:00Z">
              <w:r w:rsidRPr="006B6063">
                <w:rPr>
                  <w:spacing w:val="-1"/>
                  <w:sz w:val="20"/>
                  <w:szCs w:val="20"/>
                </w:rPr>
                <w:t>1..1</w:t>
              </w:r>
            </w:ins>
          </w:p>
        </w:tc>
      </w:tr>
      <w:tr w:rsidR="00DE71B1" w:rsidRPr="006B6063" w14:paraId="7AB90907" w14:textId="77777777" w:rsidTr="0046387E">
        <w:trPr>
          <w:trHeight w:hRule="exact" w:val="668"/>
          <w:tblHeader/>
          <w:ins w:id="1908" w:author="Björn Genfors" w:date="2014-03-28T14:34:00Z"/>
          <w:trPrChange w:id="1909" w:author="Björn Genfors" w:date="2014-03-28T14:44:00Z">
            <w:trPr>
              <w:trHeight w:hRule="exact" w:val="668"/>
              <w:tblHeader/>
            </w:trPr>
          </w:trPrChange>
        </w:trPr>
        <w:tc>
          <w:tcPr>
            <w:tcW w:w="2916" w:type="dxa"/>
            <w:tcBorders>
              <w:top w:val="single" w:sz="5" w:space="0" w:color="000000"/>
              <w:left w:val="single" w:sz="5" w:space="0" w:color="000000"/>
              <w:bottom w:val="single" w:sz="5" w:space="0" w:color="000000"/>
              <w:right w:val="single" w:sz="5" w:space="0" w:color="000000"/>
            </w:tcBorders>
            <w:tcPrChange w:id="1910"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36CDD588" w14:textId="77777777" w:rsidR="00DE71B1" w:rsidRPr="006B6063" w:rsidRDefault="00DE71B1" w:rsidP="0046387E">
            <w:pPr>
              <w:widowControl/>
              <w:spacing w:line="229" w:lineRule="exact"/>
              <w:ind w:left="102"/>
              <w:rPr>
                <w:ins w:id="1911" w:author="Björn Genfors" w:date="2014-03-28T14:34:00Z"/>
                <w:rFonts w:cs="Times New Roman"/>
                <w:sz w:val="20"/>
                <w:szCs w:val="20"/>
                <w:lang w:val="sv-SE"/>
              </w:rPr>
            </w:pPr>
            <w:ins w:id="1912" w:author="Björn Genfors" w:date="2014-03-28T14:34:00Z">
              <w:r w:rsidRPr="006B6063">
                <w:rPr>
                  <w:sz w:val="20"/>
                  <w:szCs w:val="20"/>
                </w:rPr>
                <w:lastRenderedPageBreak/>
                <w:t>../../../healthcareProfessionalHSAId</w:t>
              </w:r>
            </w:ins>
          </w:p>
        </w:tc>
        <w:tc>
          <w:tcPr>
            <w:tcW w:w="1559" w:type="dxa"/>
            <w:tcBorders>
              <w:top w:val="single" w:sz="5" w:space="0" w:color="000000"/>
              <w:left w:val="single" w:sz="5" w:space="0" w:color="000000"/>
              <w:bottom w:val="single" w:sz="5" w:space="0" w:color="000000"/>
              <w:right w:val="single" w:sz="5" w:space="0" w:color="000000"/>
            </w:tcBorders>
            <w:tcPrChange w:id="1913"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1185816D" w14:textId="77777777" w:rsidR="00DE71B1" w:rsidRPr="006B6063" w:rsidRDefault="00DE71B1" w:rsidP="0046387E">
            <w:pPr>
              <w:widowControl/>
              <w:spacing w:line="226" w:lineRule="exact"/>
              <w:ind w:left="102"/>
              <w:rPr>
                <w:ins w:id="1914" w:author="Björn Genfors" w:date="2014-03-28T14:34:00Z"/>
                <w:rFonts w:cs="Times New Roman"/>
                <w:sz w:val="20"/>
                <w:szCs w:val="20"/>
                <w:lang w:val="sv-SE"/>
              </w:rPr>
            </w:pPr>
            <w:ins w:id="1915" w:author="Björn Genfors" w:date="2014-03-28T14:34:00Z">
              <w:r w:rsidRPr="006B6063">
                <w:rPr>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1916"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49C2DCDB" w14:textId="77777777" w:rsidR="00DE71B1" w:rsidRPr="006B6063" w:rsidRDefault="00DE71B1" w:rsidP="0046387E">
            <w:pPr>
              <w:widowControl/>
              <w:spacing w:line="226" w:lineRule="exact"/>
              <w:ind w:left="102"/>
              <w:rPr>
                <w:ins w:id="1917" w:author="Björn Genfors" w:date="2014-03-28T14:34:00Z"/>
                <w:rFonts w:cs="Times New Roman"/>
                <w:spacing w:val="-1"/>
                <w:sz w:val="20"/>
                <w:szCs w:val="20"/>
                <w:lang w:val="sv-SE"/>
              </w:rPr>
            </w:pPr>
            <w:ins w:id="1918" w:author="Björn Genfors" w:date="2014-03-28T14:34:00Z">
              <w:r w:rsidRPr="00CA00A4">
                <w:rPr>
                  <w:spacing w:val="-1"/>
                  <w:sz w:val="20"/>
                  <w:szCs w:val="20"/>
                  <w:lang w:val="sv-SE"/>
                </w:rPr>
                <w:t>Vård- och omsorgspersonens HSA-id</w:t>
              </w:r>
            </w:ins>
          </w:p>
        </w:tc>
        <w:tc>
          <w:tcPr>
            <w:tcW w:w="1195" w:type="dxa"/>
            <w:tcBorders>
              <w:top w:val="single" w:sz="5" w:space="0" w:color="000000"/>
              <w:left w:val="single" w:sz="5" w:space="0" w:color="000000"/>
              <w:bottom w:val="single" w:sz="5" w:space="0" w:color="000000"/>
              <w:right w:val="single" w:sz="5" w:space="0" w:color="000000"/>
            </w:tcBorders>
            <w:tcPrChange w:id="1919"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539FA87B" w14:textId="77777777" w:rsidR="00DE71B1" w:rsidRPr="006B6063" w:rsidRDefault="00DE71B1" w:rsidP="0046387E">
            <w:pPr>
              <w:widowControl/>
              <w:spacing w:line="226" w:lineRule="exact"/>
              <w:ind w:left="102"/>
              <w:jc w:val="center"/>
              <w:rPr>
                <w:ins w:id="1920" w:author="Björn Genfors" w:date="2014-03-28T14:34:00Z"/>
                <w:rFonts w:cs="Times New Roman"/>
                <w:spacing w:val="-1"/>
                <w:sz w:val="20"/>
                <w:szCs w:val="20"/>
                <w:lang w:val="sv-SE"/>
              </w:rPr>
            </w:pPr>
            <w:ins w:id="1921" w:author="Björn Genfors" w:date="2014-03-28T14:34:00Z">
              <w:r w:rsidRPr="006B6063">
                <w:rPr>
                  <w:spacing w:val="-1"/>
                  <w:sz w:val="20"/>
                  <w:szCs w:val="20"/>
                </w:rPr>
                <w:t>1..1</w:t>
              </w:r>
            </w:ins>
          </w:p>
          <w:p w14:paraId="2F0F583E" w14:textId="77777777" w:rsidR="00DE71B1" w:rsidRPr="006B6063" w:rsidRDefault="00DE71B1" w:rsidP="0046387E">
            <w:pPr>
              <w:widowControl/>
              <w:spacing w:line="226" w:lineRule="exact"/>
              <w:ind w:left="102"/>
              <w:jc w:val="center"/>
              <w:rPr>
                <w:ins w:id="1922" w:author="Björn Genfors" w:date="2014-03-28T14:34:00Z"/>
                <w:rFonts w:cs="Times New Roman"/>
                <w:spacing w:val="-1"/>
                <w:sz w:val="20"/>
                <w:szCs w:val="20"/>
                <w:lang w:val="sv-SE"/>
              </w:rPr>
            </w:pPr>
          </w:p>
        </w:tc>
      </w:tr>
      <w:tr w:rsidR="00DE71B1" w:rsidRPr="006B6063" w14:paraId="5C59B57A" w14:textId="77777777" w:rsidTr="0046387E">
        <w:trPr>
          <w:trHeight w:hRule="exact" w:val="777"/>
          <w:tblHeader/>
          <w:ins w:id="1923" w:author="Björn Genfors" w:date="2014-03-28T14:34:00Z"/>
          <w:trPrChange w:id="1924" w:author="Björn Genfors" w:date="2014-03-28T14:44:00Z">
            <w:trPr>
              <w:trHeight w:hRule="exact" w:val="777"/>
              <w:tblHeader/>
            </w:trPr>
          </w:trPrChange>
        </w:trPr>
        <w:tc>
          <w:tcPr>
            <w:tcW w:w="2916" w:type="dxa"/>
            <w:tcBorders>
              <w:top w:val="single" w:sz="5" w:space="0" w:color="000000"/>
              <w:left w:val="single" w:sz="5" w:space="0" w:color="000000"/>
              <w:bottom w:val="single" w:sz="5" w:space="0" w:color="000000"/>
              <w:right w:val="single" w:sz="5" w:space="0" w:color="000000"/>
            </w:tcBorders>
            <w:tcPrChange w:id="1925"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279C4ED3" w14:textId="77777777" w:rsidR="00DE71B1" w:rsidRPr="006B6063" w:rsidRDefault="00DE71B1" w:rsidP="0046387E">
            <w:pPr>
              <w:widowControl/>
              <w:spacing w:line="229" w:lineRule="exact"/>
              <w:ind w:left="102"/>
              <w:rPr>
                <w:ins w:id="1926" w:author="Björn Genfors" w:date="2014-03-28T14:34:00Z"/>
                <w:rFonts w:cs="Times New Roman"/>
                <w:sz w:val="20"/>
                <w:szCs w:val="20"/>
                <w:lang w:val="sv-SE"/>
              </w:rPr>
            </w:pPr>
            <w:ins w:id="1927" w:author="Björn Genfors" w:date="2014-03-28T14:34:00Z">
              <w:r w:rsidRPr="006B6063">
                <w:rPr>
                  <w:sz w:val="20"/>
                  <w:szCs w:val="20"/>
                </w:rPr>
                <w:t>../../../healthcareProfessionalName</w:t>
              </w:r>
            </w:ins>
          </w:p>
        </w:tc>
        <w:tc>
          <w:tcPr>
            <w:tcW w:w="1559" w:type="dxa"/>
            <w:tcBorders>
              <w:top w:val="single" w:sz="5" w:space="0" w:color="000000"/>
              <w:left w:val="single" w:sz="5" w:space="0" w:color="000000"/>
              <w:bottom w:val="single" w:sz="5" w:space="0" w:color="000000"/>
              <w:right w:val="single" w:sz="5" w:space="0" w:color="000000"/>
            </w:tcBorders>
            <w:tcPrChange w:id="1928"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3288C31A" w14:textId="77777777" w:rsidR="00DE71B1" w:rsidRPr="006B6063" w:rsidRDefault="00DE71B1" w:rsidP="0046387E">
            <w:pPr>
              <w:widowControl/>
              <w:spacing w:line="226" w:lineRule="exact"/>
              <w:ind w:left="102"/>
              <w:rPr>
                <w:ins w:id="1929" w:author="Björn Genfors" w:date="2014-03-28T14:34:00Z"/>
                <w:rFonts w:cs="Times New Roman"/>
                <w:sz w:val="20"/>
                <w:szCs w:val="20"/>
                <w:lang w:val="sv-SE"/>
              </w:rPr>
            </w:pPr>
            <w:ins w:id="193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1931"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43B19D1A" w14:textId="77777777" w:rsidR="00DE71B1" w:rsidRPr="006B6063" w:rsidRDefault="00DE71B1" w:rsidP="0046387E">
            <w:pPr>
              <w:widowControl/>
              <w:spacing w:line="226" w:lineRule="exact"/>
              <w:ind w:left="102"/>
              <w:rPr>
                <w:ins w:id="1932" w:author="Björn Genfors" w:date="2014-03-28T14:34:00Z"/>
                <w:rFonts w:cs="Times New Roman"/>
                <w:spacing w:val="-1"/>
                <w:sz w:val="20"/>
                <w:szCs w:val="20"/>
                <w:lang w:val="sv-SE"/>
              </w:rPr>
            </w:pPr>
            <w:ins w:id="1933" w:author="Björn Genfors" w:date="2014-03-28T14:34:00Z">
              <w:r w:rsidRPr="00CA00A4">
                <w:rPr>
                  <w:spacing w:val="-1"/>
                  <w:sz w:val="20"/>
                  <w:szCs w:val="20"/>
                  <w:lang w:val="sv-SE"/>
                </w:rPr>
                <w:t>Namn på ansvarig vård- och omsorgsperson. Om tillgängligt skall detta anges.</w:t>
              </w:r>
            </w:ins>
          </w:p>
        </w:tc>
        <w:tc>
          <w:tcPr>
            <w:tcW w:w="1195" w:type="dxa"/>
            <w:tcBorders>
              <w:top w:val="single" w:sz="5" w:space="0" w:color="000000"/>
              <w:left w:val="single" w:sz="5" w:space="0" w:color="000000"/>
              <w:bottom w:val="single" w:sz="5" w:space="0" w:color="000000"/>
              <w:right w:val="single" w:sz="5" w:space="0" w:color="000000"/>
            </w:tcBorders>
            <w:tcPrChange w:id="1934"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0FE4D46D" w14:textId="77777777" w:rsidR="00DE71B1" w:rsidRPr="006B6063" w:rsidRDefault="00DE71B1" w:rsidP="0046387E">
            <w:pPr>
              <w:widowControl/>
              <w:spacing w:line="226" w:lineRule="exact"/>
              <w:ind w:left="102"/>
              <w:jc w:val="center"/>
              <w:rPr>
                <w:ins w:id="1935" w:author="Björn Genfors" w:date="2014-03-28T14:34:00Z"/>
                <w:rFonts w:cs="Times New Roman"/>
                <w:spacing w:val="-1"/>
                <w:sz w:val="20"/>
                <w:szCs w:val="20"/>
                <w:lang w:val="sv-SE"/>
              </w:rPr>
            </w:pPr>
            <w:ins w:id="1936" w:author="Björn Genfors" w:date="2014-03-28T14:34:00Z">
              <w:r w:rsidRPr="006B6063">
                <w:rPr>
                  <w:spacing w:val="-1"/>
                  <w:sz w:val="20"/>
                  <w:szCs w:val="20"/>
                </w:rPr>
                <w:t>0..1</w:t>
              </w:r>
            </w:ins>
          </w:p>
          <w:p w14:paraId="58B6153D" w14:textId="77777777" w:rsidR="00DE71B1" w:rsidRPr="006B6063" w:rsidRDefault="00DE71B1" w:rsidP="0046387E">
            <w:pPr>
              <w:widowControl/>
              <w:spacing w:line="226" w:lineRule="exact"/>
              <w:ind w:left="102"/>
              <w:jc w:val="center"/>
              <w:rPr>
                <w:ins w:id="1937" w:author="Björn Genfors" w:date="2014-03-28T14:34:00Z"/>
                <w:rFonts w:cs="Times New Roman"/>
                <w:spacing w:val="-1"/>
                <w:sz w:val="20"/>
                <w:szCs w:val="20"/>
                <w:lang w:val="sv-SE"/>
              </w:rPr>
            </w:pPr>
          </w:p>
        </w:tc>
      </w:tr>
      <w:tr w:rsidR="00DE71B1" w:rsidRPr="006B6063" w14:paraId="125AB4B5" w14:textId="77777777" w:rsidTr="0046387E">
        <w:trPr>
          <w:trHeight w:hRule="exact" w:val="833"/>
          <w:tblHeader/>
          <w:ins w:id="1938" w:author="Björn Genfors" w:date="2014-03-28T14:34:00Z"/>
          <w:trPrChange w:id="1939" w:author="Björn Genfors" w:date="2014-03-28T14:44:00Z">
            <w:trPr>
              <w:trHeight w:hRule="exact" w:val="1513"/>
              <w:tblHeader/>
            </w:trPr>
          </w:trPrChange>
        </w:trPr>
        <w:tc>
          <w:tcPr>
            <w:tcW w:w="2916" w:type="dxa"/>
            <w:tcBorders>
              <w:top w:val="single" w:sz="5" w:space="0" w:color="000000"/>
              <w:left w:val="single" w:sz="5" w:space="0" w:color="000000"/>
              <w:bottom w:val="single" w:sz="5" w:space="0" w:color="000000"/>
              <w:right w:val="single" w:sz="5" w:space="0" w:color="000000"/>
            </w:tcBorders>
            <w:tcPrChange w:id="1940"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7893EDDF" w14:textId="77777777" w:rsidR="00DE71B1" w:rsidRPr="006B6063" w:rsidRDefault="00DE71B1" w:rsidP="0046387E">
            <w:pPr>
              <w:widowControl/>
              <w:spacing w:line="229" w:lineRule="exact"/>
              <w:ind w:left="102"/>
              <w:rPr>
                <w:ins w:id="1941" w:author="Björn Genfors" w:date="2014-03-28T14:34:00Z"/>
                <w:rFonts w:cs="Times New Roman"/>
                <w:sz w:val="20"/>
                <w:szCs w:val="20"/>
                <w:lang w:val="sv-SE"/>
              </w:rPr>
            </w:pPr>
            <w:ins w:id="1942" w:author="Björn Genfors" w:date="2014-03-28T14:34:00Z">
              <w:r w:rsidRPr="006B6063">
                <w:rPr>
                  <w:sz w:val="20"/>
                  <w:szCs w:val="20"/>
                </w:rPr>
                <w:t>../../../healthcareProfessionalRoleCode</w:t>
              </w:r>
            </w:ins>
          </w:p>
        </w:tc>
        <w:tc>
          <w:tcPr>
            <w:tcW w:w="1559" w:type="dxa"/>
            <w:tcBorders>
              <w:top w:val="single" w:sz="5" w:space="0" w:color="000000"/>
              <w:left w:val="single" w:sz="5" w:space="0" w:color="000000"/>
              <w:bottom w:val="single" w:sz="5" w:space="0" w:color="000000"/>
              <w:right w:val="single" w:sz="5" w:space="0" w:color="000000"/>
            </w:tcBorders>
            <w:tcPrChange w:id="1943"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5E197B12" w14:textId="77777777" w:rsidR="00DE71B1" w:rsidRPr="006B6063" w:rsidRDefault="00DE71B1" w:rsidP="0046387E">
            <w:pPr>
              <w:widowControl/>
              <w:spacing w:line="226" w:lineRule="exact"/>
              <w:ind w:left="102"/>
              <w:rPr>
                <w:ins w:id="1944" w:author="Björn Genfors" w:date="2014-03-28T14:34:00Z"/>
                <w:rFonts w:cs="Times New Roman"/>
                <w:sz w:val="20"/>
                <w:szCs w:val="20"/>
                <w:lang w:val="sv-SE"/>
              </w:rPr>
            </w:pPr>
            <w:ins w:id="1945" w:author="Björn Genfors" w:date="2014-03-28T14:34:00Z">
              <w:r w:rsidRPr="006B6063">
                <w:rPr>
                  <w:sz w:val="20"/>
                  <w:szCs w:val="20"/>
                </w:rPr>
                <w:t>CVType</w:t>
              </w:r>
            </w:ins>
          </w:p>
        </w:tc>
        <w:tc>
          <w:tcPr>
            <w:tcW w:w="3969" w:type="dxa"/>
            <w:tcBorders>
              <w:top w:val="single" w:sz="5" w:space="0" w:color="000000"/>
              <w:left w:val="single" w:sz="5" w:space="0" w:color="000000"/>
              <w:bottom w:val="single" w:sz="5" w:space="0" w:color="000000"/>
              <w:right w:val="single" w:sz="5" w:space="0" w:color="000000"/>
            </w:tcBorders>
            <w:tcPrChange w:id="1946"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0534F9D5" w14:textId="4FD04CD2" w:rsidR="00DE71B1" w:rsidRPr="006B6063" w:rsidRDefault="00DE71B1" w:rsidP="0046387E">
            <w:pPr>
              <w:widowControl/>
              <w:spacing w:line="226" w:lineRule="exact"/>
              <w:ind w:left="102"/>
              <w:rPr>
                <w:ins w:id="1947" w:author="Björn Genfors" w:date="2014-03-28T14:34:00Z"/>
                <w:rFonts w:cs="Times New Roman"/>
                <w:spacing w:val="-1"/>
                <w:sz w:val="20"/>
                <w:szCs w:val="20"/>
                <w:lang w:val="sv-SE"/>
              </w:rPr>
              <w:pPrChange w:id="1948" w:author="Björn Genfors" w:date="2014-03-28T14:41:00Z">
                <w:pPr>
                  <w:framePr w:hSpace="180" w:wrap="around" w:vAnchor="text" w:hAnchor="margin" w:y="1047"/>
                  <w:widowControl/>
                  <w:spacing w:line="226" w:lineRule="exact"/>
                  <w:ind w:left="102"/>
                </w:pPr>
              </w:pPrChange>
            </w:pPr>
            <w:ins w:id="1949" w:author="Björn Genfors" w:date="2014-03-28T14:34:00Z">
              <w:r w:rsidRPr="00CA00A4">
                <w:rPr>
                  <w:spacing w:val="-1"/>
                  <w:sz w:val="20"/>
                  <w:szCs w:val="20"/>
                  <w:lang w:val="sv-SE"/>
                </w:rPr>
                <w:t xml:space="preserve">Information om personens befattning. Om möjligt skall KV Befattning (OID 1.2.752.129.2.2.1.4), se </w:t>
              </w:r>
            </w:ins>
            <w:ins w:id="1950" w:author="Björn Genfors" w:date="2014-03-28T14:41:00Z">
              <w:r w:rsidR="0046387E">
                <w:rPr>
                  <w:rFonts w:cs="Times New Roman"/>
                  <w:spacing w:val="-1"/>
                  <w:sz w:val="20"/>
                  <w:szCs w:val="20"/>
                  <w:lang w:val="sv-SE"/>
                </w:rPr>
                <w:t>referens [</w:t>
              </w:r>
              <w:r w:rsidR="0046387E">
                <w:rPr>
                  <w:rFonts w:cs="Times New Roman"/>
                  <w:spacing w:val="-1"/>
                  <w:sz w:val="20"/>
                  <w:szCs w:val="20"/>
                  <w:lang w:val="sv-SE"/>
                </w:rPr>
                <w:fldChar w:fldCharType="begin"/>
              </w:r>
              <w:r w:rsidR="0046387E">
                <w:rPr>
                  <w:rFonts w:cs="Times New Roman"/>
                  <w:spacing w:val="-1"/>
                  <w:sz w:val="20"/>
                  <w:szCs w:val="20"/>
                  <w:lang w:val="sv-SE"/>
                </w:rPr>
                <w:instrText xml:space="preserve"> REF _Ref383778264 \h </w:instrText>
              </w:r>
              <w:r w:rsidR="0046387E">
                <w:rPr>
                  <w:rFonts w:cs="Times New Roman"/>
                  <w:spacing w:val="-1"/>
                  <w:sz w:val="20"/>
                  <w:szCs w:val="20"/>
                  <w:lang w:val="sv-SE"/>
                </w:rPr>
              </w:r>
            </w:ins>
            <w:r w:rsidR="0046387E">
              <w:rPr>
                <w:rFonts w:cs="Times New Roman"/>
                <w:spacing w:val="-1"/>
                <w:sz w:val="20"/>
                <w:szCs w:val="20"/>
                <w:lang w:val="sv-SE"/>
              </w:rPr>
              <w:fldChar w:fldCharType="separate"/>
            </w:r>
            <w:ins w:id="1951" w:author="Björn Genfors" w:date="2014-03-28T14:41:00Z">
              <w:r w:rsidR="0046387E" w:rsidRPr="0046387E">
                <w:rPr>
                  <w:lang w:val="sv-SE"/>
                  <w:rPrChange w:id="1952" w:author="Björn Genfors" w:date="2014-03-28T14:42:00Z">
                    <w:rPr/>
                  </w:rPrChange>
                </w:rPr>
                <w:t xml:space="preserve">R </w:t>
              </w:r>
              <w:r w:rsidR="0046387E" w:rsidRPr="0046387E">
                <w:rPr>
                  <w:noProof/>
                  <w:lang w:val="sv-SE"/>
                  <w:rPrChange w:id="1953" w:author="Björn Genfors" w:date="2014-03-28T14:42:00Z">
                    <w:rPr>
                      <w:noProof/>
                    </w:rPr>
                  </w:rPrChange>
                </w:rPr>
                <w:t>5</w:t>
              </w:r>
              <w:r w:rsidR="0046387E">
                <w:rPr>
                  <w:rFonts w:cs="Times New Roman"/>
                  <w:spacing w:val="-1"/>
                  <w:sz w:val="20"/>
                  <w:szCs w:val="20"/>
                  <w:lang w:val="sv-SE"/>
                </w:rPr>
                <w:fldChar w:fldCharType="end"/>
              </w:r>
              <w:r w:rsidR="0046387E">
                <w:rPr>
                  <w:rFonts w:cs="Times New Roman"/>
                  <w:spacing w:val="-1"/>
                  <w:sz w:val="20"/>
                  <w:szCs w:val="20"/>
                  <w:lang w:val="sv-SE"/>
                </w:rPr>
                <w:t>].</w:t>
              </w:r>
            </w:ins>
          </w:p>
        </w:tc>
        <w:tc>
          <w:tcPr>
            <w:tcW w:w="1195" w:type="dxa"/>
            <w:tcBorders>
              <w:top w:val="single" w:sz="5" w:space="0" w:color="000000"/>
              <w:left w:val="single" w:sz="5" w:space="0" w:color="000000"/>
              <w:bottom w:val="single" w:sz="5" w:space="0" w:color="000000"/>
              <w:right w:val="single" w:sz="5" w:space="0" w:color="000000"/>
            </w:tcBorders>
            <w:tcPrChange w:id="1954"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5C610DC9" w14:textId="77777777" w:rsidR="00DE71B1" w:rsidRPr="006B6063" w:rsidRDefault="00DE71B1" w:rsidP="0046387E">
            <w:pPr>
              <w:widowControl/>
              <w:spacing w:line="226" w:lineRule="exact"/>
              <w:ind w:left="102"/>
              <w:jc w:val="center"/>
              <w:rPr>
                <w:ins w:id="1955" w:author="Björn Genfors" w:date="2014-03-28T14:34:00Z"/>
                <w:rFonts w:cs="Times New Roman"/>
                <w:spacing w:val="-1"/>
                <w:sz w:val="20"/>
                <w:szCs w:val="20"/>
                <w:lang w:val="sv-SE"/>
              </w:rPr>
            </w:pPr>
            <w:ins w:id="1956" w:author="Björn Genfors" w:date="2014-03-28T14:34:00Z">
              <w:r w:rsidRPr="006B6063">
                <w:rPr>
                  <w:spacing w:val="-1"/>
                  <w:sz w:val="20"/>
                  <w:szCs w:val="20"/>
                </w:rPr>
                <w:t>0..1</w:t>
              </w:r>
            </w:ins>
          </w:p>
        </w:tc>
      </w:tr>
      <w:tr w:rsidR="00DE71B1" w:rsidRPr="006B6063" w14:paraId="74A61C31" w14:textId="77777777" w:rsidTr="0046387E">
        <w:trPr>
          <w:trHeight w:hRule="exact" w:val="692"/>
          <w:tblHeader/>
          <w:ins w:id="1957" w:author="Björn Genfors" w:date="2014-03-28T14:34:00Z"/>
          <w:trPrChange w:id="1958" w:author="Björn Genfors" w:date="2014-03-28T14:44:00Z">
            <w:trPr>
              <w:trHeight w:hRule="exact" w:val="692"/>
              <w:tblHeader/>
            </w:trPr>
          </w:trPrChange>
        </w:trPr>
        <w:tc>
          <w:tcPr>
            <w:tcW w:w="2916" w:type="dxa"/>
            <w:tcBorders>
              <w:top w:val="single" w:sz="5" w:space="0" w:color="000000"/>
              <w:left w:val="single" w:sz="5" w:space="0" w:color="000000"/>
              <w:bottom w:val="single" w:sz="5" w:space="0" w:color="000000"/>
              <w:right w:val="single" w:sz="5" w:space="0" w:color="000000"/>
            </w:tcBorders>
            <w:tcPrChange w:id="1959"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3CD351AE" w14:textId="77777777" w:rsidR="00DE71B1" w:rsidRPr="006B6063" w:rsidRDefault="00DE71B1" w:rsidP="0046387E">
            <w:pPr>
              <w:widowControl/>
              <w:spacing w:line="229" w:lineRule="exact"/>
              <w:ind w:left="102"/>
              <w:rPr>
                <w:ins w:id="1960" w:author="Björn Genfors" w:date="2014-03-28T14:34:00Z"/>
                <w:rFonts w:cs="Times New Roman"/>
                <w:sz w:val="20"/>
                <w:szCs w:val="20"/>
                <w:lang w:val="sv-SE"/>
              </w:rPr>
            </w:pPr>
            <w:ins w:id="1961" w:author="Björn Genfors" w:date="2014-03-28T14:34:00Z">
              <w:r w:rsidRPr="006B6063">
                <w:rPr>
                  <w:sz w:val="20"/>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1962"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11F15675" w14:textId="77777777" w:rsidR="00DE71B1" w:rsidRPr="006B6063" w:rsidRDefault="00DE71B1" w:rsidP="0046387E">
            <w:pPr>
              <w:widowControl/>
              <w:spacing w:line="226" w:lineRule="exact"/>
              <w:ind w:left="102"/>
              <w:rPr>
                <w:ins w:id="1963" w:author="Björn Genfors" w:date="2014-03-28T14:34:00Z"/>
                <w:rFonts w:cs="Times New Roman"/>
                <w:sz w:val="20"/>
                <w:szCs w:val="20"/>
                <w:lang w:val="sv-SE"/>
              </w:rPr>
            </w:pPr>
            <w:ins w:id="1964"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1965"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728E7C99" w14:textId="77777777" w:rsidR="00DE71B1" w:rsidRPr="006B6063" w:rsidRDefault="00DE71B1" w:rsidP="0046387E">
            <w:pPr>
              <w:widowControl/>
              <w:spacing w:line="226" w:lineRule="exact"/>
              <w:ind w:left="102"/>
              <w:rPr>
                <w:ins w:id="1966" w:author="Björn Genfors" w:date="2014-03-28T14:34:00Z"/>
                <w:rFonts w:cs="Times New Roman"/>
                <w:spacing w:val="-1"/>
                <w:sz w:val="20"/>
                <w:szCs w:val="20"/>
                <w:lang w:val="sv-SE"/>
              </w:rPr>
            </w:pPr>
            <w:ins w:id="1967" w:author="Björn Genfors" w:date="2014-03-28T14:34:00Z">
              <w:r w:rsidRPr="00CA00A4">
                <w:rPr>
                  <w:sz w:val="20"/>
                  <w:szCs w:val="20"/>
                  <w:lang w:val="sv-SE"/>
                </w:rPr>
                <w:t>Befattningskod. Om code anges skall också codeSystem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1968"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5F4EFF54" w14:textId="77777777" w:rsidR="00DE71B1" w:rsidRPr="006B6063" w:rsidRDefault="00DE71B1" w:rsidP="0046387E">
            <w:pPr>
              <w:widowControl/>
              <w:spacing w:line="226" w:lineRule="exact"/>
              <w:ind w:left="102"/>
              <w:jc w:val="center"/>
              <w:rPr>
                <w:ins w:id="1969" w:author="Björn Genfors" w:date="2014-03-28T14:34:00Z"/>
                <w:rFonts w:cs="Times New Roman"/>
                <w:spacing w:val="-1"/>
                <w:sz w:val="20"/>
                <w:szCs w:val="20"/>
                <w:lang w:val="sv-SE"/>
              </w:rPr>
            </w:pPr>
            <w:ins w:id="1970" w:author="Björn Genfors" w:date="2014-03-28T14:34:00Z">
              <w:r w:rsidRPr="006B6063">
                <w:rPr>
                  <w:spacing w:val="-1"/>
                  <w:sz w:val="20"/>
                  <w:szCs w:val="20"/>
                </w:rPr>
                <w:t>0..1</w:t>
              </w:r>
            </w:ins>
          </w:p>
        </w:tc>
      </w:tr>
      <w:tr w:rsidR="00DE71B1" w:rsidRPr="006B6063" w14:paraId="734F8B35" w14:textId="77777777" w:rsidTr="0046387E">
        <w:trPr>
          <w:trHeight w:hRule="exact" w:val="762"/>
          <w:tblHeader/>
          <w:ins w:id="1971" w:author="Björn Genfors" w:date="2014-03-28T14:34:00Z"/>
          <w:trPrChange w:id="1972" w:author="Björn Genfors" w:date="2014-03-28T14:44:00Z">
            <w:trPr>
              <w:trHeight w:hRule="exact" w:val="7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1973"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23948C79" w14:textId="77777777" w:rsidR="00DE71B1" w:rsidRPr="006B6063" w:rsidRDefault="00DE71B1" w:rsidP="0046387E">
            <w:pPr>
              <w:widowControl/>
              <w:spacing w:line="229" w:lineRule="exact"/>
              <w:ind w:left="102"/>
              <w:rPr>
                <w:ins w:id="1974" w:author="Björn Genfors" w:date="2014-03-28T14:34:00Z"/>
                <w:rFonts w:cs="Times New Roman"/>
                <w:sz w:val="20"/>
                <w:szCs w:val="20"/>
                <w:lang w:val="sv-SE"/>
              </w:rPr>
            </w:pPr>
            <w:ins w:id="1975" w:author="Björn Genfors" w:date="2014-03-28T14:34:00Z">
              <w:r w:rsidRPr="006B6063">
                <w:rPr>
                  <w:sz w:val="20"/>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1976"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14DDBD6D" w14:textId="77777777" w:rsidR="00DE71B1" w:rsidRPr="006B6063" w:rsidRDefault="00DE71B1" w:rsidP="0046387E">
            <w:pPr>
              <w:widowControl/>
              <w:spacing w:line="226" w:lineRule="exact"/>
              <w:ind w:left="102"/>
              <w:rPr>
                <w:ins w:id="1977" w:author="Björn Genfors" w:date="2014-03-28T14:34:00Z"/>
                <w:rFonts w:cs="Times New Roman"/>
                <w:sz w:val="20"/>
                <w:szCs w:val="20"/>
                <w:lang w:val="sv-SE"/>
              </w:rPr>
            </w:pPr>
            <w:ins w:id="1978"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1979"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19B8AC4E" w14:textId="77777777" w:rsidR="00DE71B1" w:rsidRPr="006B6063" w:rsidRDefault="00DE71B1" w:rsidP="0046387E">
            <w:pPr>
              <w:widowControl/>
              <w:spacing w:line="226" w:lineRule="exact"/>
              <w:ind w:left="102"/>
              <w:rPr>
                <w:ins w:id="1980" w:author="Björn Genfors" w:date="2014-03-28T14:34:00Z"/>
                <w:rFonts w:cs="Times New Roman"/>
                <w:spacing w:val="-1"/>
                <w:sz w:val="20"/>
                <w:szCs w:val="20"/>
                <w:lang w:val="sv-SE"/>
              </w:rPr>
            </w:pPr>
            <w:ins w:id="1981" w:author="Björn Genfors" w:date="2014-03-28T14:34:00Z">
              <w:r w:rsidRPr="00CA00A4">
                <w:rPr>
                  <w:sz w:val="20"/>
                  <w:szCs w:val="20"/>
                  <w:lang w:val="sv-SE"/>
                </w:rPr>
                <w:t>Kodsystem för befattningskod. Om codeSystem anges skall också code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1982"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5CB6FE88" w14:textId="77777777" w:rsidR="00DE71B1" w:rsidRPr="006B6063" w:rsidRDefault="00DE71B1" w:rsidP="0046387E">
            <w:pPr>
              <w:widowControl/>
              <w:spacing w:line="226" w:lineRule="exact"/>
              <w:ind w:left="102"/>
              <w:jc w:val="center"/>
              <w:rPr>
                <w:ins w:id="1983" w:author="Björn Genfors" w:date="2014-03-28T14:34:00Z"/>
                <w:rFonts w:cs="Times New Roman"/>
                <w:spacing w:val="-1"/>
                <w:sz w:val="20"/>
                <w:szCs w:val="20"/>
                <w:lang w:val="sv-SE"/>
              </w:rPr>
            </w:pPr>
            <w:ins w:id="1984" w:author="Björn Genfors" w:date="2014-03-28T14:34:00Z">
              <w:r w:rsidRPr="006B6063">
                <w:rPr>
                  <w:spacing w:val="-1"/>
                  <w:sz w:val="20"/>
                  <w:szCs w:val="20"/>
                </w:rPr>
                <w:t>0..1</w:t>
              </w:r>
            </w:ins>
          </w:p>
        </w:tc>
      </w:tr>
      <w:tr w:rsidR="00DE71B1" w:rsidRPr="006B6063" w14:paraId="59BD834F" w14:textId="77777777" w:rsidTr="0046387E">
        <w:trPr>
          <w:trHeight w:hRule="exact" w:val="597"/>
          <w:tblHeader/>
          <w:ins w:id="1985" w:author="Björn Genfors" w:date="2014-03-28T14:34:00Z"/>
          <w:trPrChange w:id="1986" w:author="Björn Genfors" w:date="2014-03-28T14:44:00Z">
            <w:trPr>
              <w:trHeight w:hRule="exact" w:val="597"/>
              <w:tblHeader/>
            </w:trPr>
          </w:trPrChange>
        </w:trPr>
        <w:tc>
          <w:tcPr>
            <w:tcW w:w="2916" w:type="dxa"/>
            <w:tcBorders>
              <w:top w:val="single" w:sz="5" w:space="0" w:color="000000"/>
              <w:left w:val="single" w:sz="5" w:space="0" w:color="000000"/>
              <w:bottom w:val="single" w:sz="5" w:space="0" w:color="000000"/>
              <w:right w:val="single" w:sz="5" w:space="0" w:color="000000"/>
            </w:tcBorders>
            <w:tcPrChange w:id="1987"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4D9C6E5C" w14:textId="77777777" w:rsidR="00DE71B1" w:rsidRPr="006B6063" w:rsidRDefault="00DE71B1" w:rsidP="0046387E">
            <w:pPr>
              <w:widowControl/>
              <w:spacing w:line="229" w:lineRule="exact"/>
              <w:ind w:left="102"/>
              <w:rPr>
                <w:ins w:id="1988" w:author="Björn Genfors" w:date="2014-03-28T14:34:00Z"/>
                <w:rFonts w:cs="Times New Roman"/>
                <w:sz w:val="20"/>
                <w:szCs w:val="20"/>
                <w:lang w:val="sv-SE"/>
              </w:rPr>
            </w:pPr>
            <w:ins w:id="1989" w:author="Björn Genfors" w:date="2014-03-28T14:34:00Z">
              <w:r w:rsidRPr="006B6063">
                <w:rPr>
                  <w:sz w:val="20"/>
                  <w:szCs w:val="20"/>
                </w:rPr>
                <w:t>../../../../codeSystemName</w:t>
              </w:r>
            </w:ins>
          </w:p>
        </w:tc>
        <w:tc>
          <w:tcPr>
            <w:tcW w:w="1559" w:type="dxa"/>
            <w:tcBorders>
              <w:top w:val="single" w:sz="5" w:space="0" w:color="000000"/>
              <w:left w:val="single" w:sz="5" w:space="0" w:color="000000"/>
              <w:bottom w:val="single" w:sz="5" w:space="0" w:color="000000"/>
              <w:right w:val="single" w:sz="5" w:space="0" w:color="000000"/>
            </w:tcBorders>
            <w:tcPrChange w:id="1990"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05428DE0" w14:textId="77777777" w:rsidR="00DE71B1" w:rsidRPr="006B6063" w:rsidRDefault="00DE71B1" w:rsidP="0046387E">
            <w:pPr>
              <w:widowControl/>
              <w:spacing w:line="226" w:lineRule="exact"/>
              <w:ind w:left="102"/>
              <w:rPr>
                <w:ins w:id="1991" w:author="Björn Genfors" w:date="2014-03-28T14:34:00Z"/>
                <w:rFonts w:cs="Times New Roman"/>
                <w:sz w:val="20"/>
                <w:szCs w:val="20"/>
                <w:lang w:val="sv-SE"/>
              </w:rPr>
            </w:pPr>
            <w:ins w:id="1992"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1993"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654984AB" w14:textId="77777777" w:rsidR="00DE71B1" w:rsidRPr="006B6063" w:rsidRDefault="00DE71B1" w:rsidP="0046387E">
            <w:pPr>
              <w:widowControl/>
              <w:spacing w:line="226" w:lineRule="exact"/>
              <w:ind w:left="102"/>
              <w:rPr>
                <w:ins w:id="1994" w:author="Björn Genfors" w:date="2014-03-28T14:34:00Z"/>
                <w:rFonts w:cs="Times New Roman"/>
                <w:spacing w:val="-1"/>
                <w:sz w:val="20"/>
                <w:szCs w:val="20"/>
                <w:lang w:val="sv-SE"/>
              </w:rPr>
            </w:pPr>
            <w:ins w:id="1995" w:author="Björn Genfors" w:date="2014-03-28T14:34:00Z">
              <w:r w:rsidRPr="00CA00A4">
                <w:rPr>
                  <w:sz w:val="20"/>
                  <w:szCs w:val="20"/>
                  <w:lang w:val="sv-SE"/>
                </w:rPr>
                <w:t>Namn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1996"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50737A19" w14:textId="77777777" w:rsidR="00DE71B1" w:rsidRPr="006B6063" w:rsidRDefault="00DE71B1" w:rsidP="0046387E">
            <w:pPr>
              <w:widowControl/>
              <w:spacing w:line="226" w:lineRule="exact"/>
              <w:ind w:left="102"/>
              <w:jc w:val="center"/>
              <w:rPr>
                <w:ins w:id="1997" w:author="Björn Genfors" w:date="2014-03-28T14:34:00Z"/>
                <w:rFonts w:cs="Times New Roman"/>
                <w:spacing w:val="-1"/>
                <w:sz w:val="20"/>
                <w:szCs w:val="20"/>
                <w:lang w:val="sv-SE"/>
              </w:rPr>
            </w:pPr>
            <w:ins w:id="1998" w:author="Björn Genfors" w:date="2014-03-28T14:34:00Z">
              <w:r w:rsidRPr="006B6063">
                <w:rPr>
                  <w:spacing w:val="-1"/>
                  <w:sz w:val="20"/>
                  <w:szCs w:val="20"/>
                </w:rPr>
                <w:t>0..1</w:t>
              </w:r>
            </w:ins>
          </w:p>
          <w:p w14:paraId="791FF316" w14:textId="77777777" w:rsidR="00DE71B1" w:rsidRPr="006B6063" w:rsidRDefault="00DE71B1" w:rsidP="0046387E">
            <w:pPr>
              <w:widowControl/>
              <w:spacing w:line="226" w:lineRule="exact"/>
              <w:ind w:left="102"/>
              <w:jc w:val="center"/>
              <w:rPr>
                <w:ins w:id="1999" w:author="Björn Genfors" w:date="2014-03-28T14:34:00Z"/>
                <w:rFonts w:cs="Times New Roman"/>
                <w:spacing w:val="-1"/>
                <w:sz w:val="20"/>
                <w:szCs w:val="20"/>
                <w:lang w:val="sv-SE"/>
              </w:rPr>
            </w:pPr>
          </w:p>
        </w:tc>
      </w:tr>
      <w:tr w:rsidR="00DE71B1" w:rsidRPr="006B6063" w14:paraId="79E3617E" w14:textId="77777777" w:rsidTr="0046387E">
        <w:trPr>
          <w:trHeight w:hRule="exact" w:val="593"/>
          <w:tblHeader/>
          <w:ins w:id="2000" w:author="Björn Genfors" w:date="2014-03-28T14:34:00Z"/>
          <w:trPrChange w:id="2001" w:author="Björn Genfors" w:date="2014-03-28T14:44:00Z">
            <w:trPr>
              <w:trHeight w:hRule="exact" w:val="593"/>
              <w:tblHeader/>
            </w:trPr>
          </w:trPrChange>
        </w:trPr>
        <w:tc>
          <w:tcPr>
            <w:tcW w:w="2916" w:type="dxa"/>
            <w:tcBorders>
              <w:top w:val="single" w:sz="5" w:space="0" w:color="000000"/>
              <w:left w:val="single" w:sz="5" w:space="0" w:color="000000"/>
              <w:bottom w:val="single" w:sz="5" w:space="0" w:color="000000"/>
              <w:right w:val="single" w:sz="5" w:space="0" w:color="000000"/>
            </w:tcBorders>
            <w:tcPrChange w:id="2002"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56635254" w14:textId="77777777" w:rsidR="00DE71B1" w:rsidRPr="006B6063" w:rsidRDefault="00DE71B1" w:rsidP="0046387E">
            <w:pPr>
              <w:widowControl/>
              <w:spacing w:line="229" w:lineRule="exact"/>
              <w:ind w:left="102"/>
              <w:rPr>
                <w:ins w:id="2003" w:author="Björn Genfors" w:date="2014-03-28T14:34:00Z"/>
                <w:rFonts w:cs="Times New Roman"/>
                <w:sz w:val="20"/>
                <w:szCs w:val="20"/>
                <w:lang w:val="sv-SE"/>
              </w:rPr>
            </w:pPr>
            <w:ins w:id="2004" w:author="Björn Genfors" w:date="2014-03-28T14:34:00Z">
              <w:r w:rsidRPr="006B6063">
                <w:rPr>
                  <w:sz w:val="20"/>
                  <w:szCs w:val="20"/>
                </w:rPr>
                <w:t>../../../../codeSystemVersion</w:t>
              </w:r>
            </w:ins>
          </w:p>
        </w:tc>
        <w:tc>
          <w:tcPr>
            <w:tcW w:w="1559" w:type="dxa"/>
            <w:tcBorders>
              <w:top w:val="single" w:sz="5" w:space="0" w:color="000000"/>
              <w:left w:val="single" w:sz="5" w:space="0" w:color="000000"/>
              <w:bottom w:val="single" w:sz="5" w:space="0" w:color="000000"/>
              <w:right w:val="single" w:sz="5" w:space="0" w:color="000000"/>
            </w:tcBorders>
            <w:tcPrChange w:id="2005"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3B5A382F" w14:textId="77777777" w:rsidR="00DE71B1" w:rsidRPr="006B6063" w:rsidRDefault="00DE71B1" w:rsidP="0046387E">
            <w:pPr>
              <w:widowControl/>
              <w:spacing w:line="226" w:lineRule="exact"/>
              <w:ind w:left="102"/>
              <w:rPr>
                <w:ins w:id="2006" w:author="Björn Genfors" w:date="2014-03-28T14:34:00Z"/>
                <w:rFonts w:cs="Times New Roman"/>
                <w:sz w:val="20"/>
                <w:szCs w:val="20"/>
                <w:lang w:val="sv-SE"/>
              </w:rPr>
            </w:pPr>
            <w:ins w:id="2007"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008"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0F2A2A7C" w14:textId="77777777" w:rsidR="00DE71B1" w:rsidRPr="006B6063" w:rsidRDefault="00DE71B1" w:rsidP="0046387E">
            <w:pPr>
              <w:widowControl/>
              <w:spacing w:line="226" w:lineRule="exact"/>
              <w:ind w:left="102"/>
              <w:rPr>
                <w:ins w:id="2009" w:author="Björn Genfors" w:date="2014-03-28T14:34:00Z"/>
                <w:rFonts w:cs="Times New Roman"/>
                <w:spacing w:val="-1"/>
                <w:sz w:val="20"/>
                <w:szCs w:val="20"/>
                <w:lang w:val="sv-SE"/>
              </w:rPr>
            </w:pPr>
            <w:ins w:id="2010" w:author="Björn Genfors" w:date="2014-03-28T14:34:00Z">
              <w:r w:rsidRPr="00CA00A4">
                <w:rPr>
                  <w:sz w:val="20"/>
                  <w:szCs w:val="20"/>
                  <w:lang w:val="sv-SE"/>
                </w:rPr>
                <w:t>Version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2011"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5FAC8E7E" w14:textId="77777777" w:rsidR="00DE71B1" w:rsidRPr="006B6063" w:rsidRDefault="00DE71B1" w:rsidP="0046387E">
            <w:pPr>
              <w:widowControl/>
              <w:spacing w:line="226" w:lineRule="exact"/>
              <w:ind w:left="102"/>
              <w:jc w:val="center"/>
              <w:rPr>
                <w:ins w:id="2012" w:author="Björn Genfors" w:date="2014-03-28T14:34:00Z"/>
                <w:rFonts w:cs="Times New Roman"/>
                <w:spacing w:val="-1"/>
                <w:sz w:val="20"/>
                <w:szCs w:val="20"/>
                <w:lang w:val="sv-SE"/>
              </w:rPr>
            </w:pPr>
            <w:ins w:id="2013" w:author="Björn Genfors" w:date="2014-03-28T14:34:00Z">
              <w:r w:rsidRPr="006B6063">
                <w:rPr>
                  <w:spacing w:val="-1"/>
                  <w:sz w:val="20"/>
                  <w:szCs w:val="20"/>
                </w:rPr>
                <w:t>0..1</w:t>
              </w:r>
            </w:ins>
          </w:p>
        </w:tc>
      </w:tr>
      <w:tr w:rsidR="00DE71B1" w:rsidRPr="006B6063" w14:paraId="42576010" w14:textId="77777777" w:rsidTr="0046387E">
        <w:trPr>
          <w:trHeight w:hRule="exact" w:val="996"/>
          <w:tblHeader/>
          <w:ins w:id="2014" w:author="Björn Genfors" w:date="2014-03-28T14:34:00Z"/>
          <w:trPrChange w:id="2015" w:author="Björn Genfors" w:date="2014-03-28T14:44:00Z">
            <w:trPr>
              <w:trHeight w:hRule="exact" w:val="9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016"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23202A4B" w14:textId="77777777" w:rsidR="00DE71B1" w:rsidRPr="006B6063" w:rsidRDefault="00DE71B1" w:rsidP="0046387E">
            <w:pPr>
              <w:widowControl/>
              <w:spacing w:line="229" w:lineRule="exact"/>
              <w:ind w:left="102"/>
              <w:rPr>
                <w:ins w:id="2017" w:author="Björn Genfors" w:date="2014-03-28T14:34:00Z"/>
                <w:rFonts w:cs="Times New Roman"/>
                <w:sz w:val="20"/>
                <w:szCs w:val="20"/>
                <w:lang w:val="sv-SE"/>
              </w:rPr>
            </w:pPr>
            <w:ins w:id="2018" w:author="Björn Genfors" w:date="2014-03-28T14:34:00Z">
              <w:r w:rsidRPr="006B6063">
                <w:rPr>
                  <w:sz w:val="20"/>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2019"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24033B1E" w14:textId="77777777" w:rsidR="00DE71B1" w:rsidRPr="006B6063" w:rsidRDefault="00DE71B1" w:rsidP="0046387E">
            <w:pPr>
              <w:widowControl/>
              <w:spacing w:line="226" w:lineRule="exact"/>
              <w:ind w:left="102"/>
              <w:rPr>
                <w:ins w:id="2020" w:author="Björn Genfors" w:date="2014-03-28T14:34:00Z"/>
                <w:rFonts w:cs="Times New Roman"/>
                <w:spacing w:val="-1"/>
                <w:sz w:val="20"/>
                <w:szCs w:val="20"/>
                <w:lang w:val="sv-SE"/>
              </w:rPr>
            </w:pPr>
            <w:ins w:id="2021" w:author="Björn Genfors" w:date="2014-03-28T14:34:00Z">
              <w:r w:rsidRPr="006B6063">
                <w:rPr>
                  <w:spacing w:val="-1"/>
                  <w:sz w:val="20"/>
                  <w:szCs w:val="20"/>
                </w:rPr>
                <w:t>string</w:t>
              </w:r>
            </w:ins>
          </w:p>
          <w:p w14:paraId="2AFFA665" w14:textId="77777777" w:rsidR="00DE71B1" w:rsidRPr="006B6063" w:rsidRDefault="00DE71B1" w:rsidP="0046387E">
            <w:pPr>
              <w:widowControl/>
              <w:spacing w:line="226" w:lineRule="exact"/>
              <w:ind w:left="102"/>
              <w:rPr>
                <w:ins w:id="2022"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023"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2C9F48E2" w14:textId="77777777" w:rsidR="00DE71B1" w:rsidRPr="006B6063" w:rsidRDefault="00DE71B1" w:rsidP="0046387E">
            <w:pPr>
              <w:widowControl/>
              <w:spacing w:line="226" w:lineRule="exact"/>
              <w:ind w:left="102"/>
              <w:rPr>
                <w:ins w:id="2024" w:author="Björn Genfors" w:date="2014-03-28T14:34:00Z"/>
                <w:rFonts w:cs="Times New Roman"/>
                <w:spacing w:val="-1"/>
                <w:sz w:val="20"/>
                <w:szCs w:val="20"/>
                <w:lang w:val="sv-SE"/>
              </w:rPr>
            </w:pPr>
            <w:ins w:id="2025" w:author="Björn Genfors" w:date="2014-03-28T14:34:00Z">
              <w:r w:rsidRPr="00CA00A4">
                <w:rPr>
                  <w:sz w:val="20"/>
                  <w:szCs w:val="20"/>
                  <w:lang w:val="sv-SE"/>
                </w:rPr>
                <w:t>Befattningskoden i klartext. Om separat displayName inte finns i producerande system skall samma värde som i code anges.</w:t>
              </w:r>
            </w:ins>
          </w:p>
        </w:tc>
        <w:tc>
          <w:tcPr>
            <w:tcW w:w="1195" w:type="dxa"/>
            <w:tcBorders>
              <w:top w:val="single" w:sz="5" w:space="0" w:color="000000"/>
              <w:left w:val="single" w:sz="5" w:space="0" w:color="000000"/>
              <w:bottom w:val="single" w:sz="5" w:space="0" w:color="000000"/>
              <w:right w:val="single" w:sz="5" w:space="0" w:color="000000"/>
            </w:tcBorders>
            <w:tcPrChange w:id="2026"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75BBD7EC" w14:textId="77777777" w:rsidR="00DE71B1" w:rsidRPr="006B6063" w:rsidRDefault="00DE71B1" w:rsidP="0046387E">
            <w:pPr>
              <w:widowControl/>
              <w:spacing w:line="226" w:lineRule="exact"/>
              <w:ind w:left="102"/>
              <w:jc w:val="center"/>
              <w:rPr>
                <w:ins w:id="2027" w:author="Björn Genfors" w:date="2014-03-28T14:34:00Z"/>
                <w:rFonts w:cs="Times New Roman"/>
                <w:spacing w:val="-1"/>
                <w:sz w:val="20"/>
                <w:szCs w:val="20"/>
                <w:lang w:val="sv-SE"/>
              </w:rPr>
            </w:pPr>
            <w:ins w:id="2028" w:author="Björn Genfors" w:date="2014-03-28T14:34:00Z">
              <w:r w:rsidRPr="006B6063">
                <w:rPr>
                  <w:spacing w:val="-1"/>
                  <w:sz w:val="20"/>
                  <w:szCs w:val="20"/>
                </w:rPr>
                <w:t>0..1</w:t>
              </w:r>
            </w:ins>
          </w:p>
        </w:tc>
      </w:tr>
      <w:tr w:rsidR="00DE71B1" w:rsidRPr="006B6063" w14:paraId="543286A6" w14:textId="77777777" w:rsidTr="0046387E">
        <w:trPr>
          <w:trHeight w:hRule="exact" w:val="1409"/>
          <w:tblHeader/>
          <w:ins w:id="2029" w:author="Björn Genfors" w:date="2014-03-28T14:34:00Z"/>
          <w:trPrChange w:id="2030" w:author="Björn Genfors" w:date="2014-03-28T14:44:00Z">
            <w:trPr>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2031"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2D0D0BDF" w14:textId="77777777" w:rsidR="00DE71B1" w:rsidRPr="006B6063" w:rsidRDefault="00DE71B1" w:rsidP="0046387E">
            <w:pPr>
              <w:widowControl/>
              <w:spacing w:line="226" w:lineRule="exact"/>
              <w:ind w:left="102"/>
              <w:rPr>
                <w:ins w:id="2032" w:author="Björn Genfors" w:date="2014-03-28T14:34:00Z"/>
                <w:rFonts w:cs="Times New Roman"/>
                <w:spacing w:val="-1"/>
                <w:sz w:val="20"/>
                <w:szCs w:val="20"/>
                <w:lang w:val="sv-SE"/>
              </w:rPr>
            </w:pPr>
            <w:ins w:id="2033" w:author="Björn Genfors" w:date="2014-03-28T14:34:00Z">
              <w:r w:rsidRPr="006B6063">
                <w:rPr>
                  <w:sz w:val="20"/>
                  <w:szCs w:val="20"/>
                </w:rPr>
                <w:t>../../../</w:t>
              </w:r>
              <w:r w:rsidRPr="006B6063">
                <w:rPr>
                  <w:spacing w:val="-1"/>
                  <w:sz w:val="20"/>
                  <w:szCs w:val="20"/>
                </w:rPr>
                <w:t>../originalText</w:t>
              </w:r>
            </w:ins>
          </w:p>
          <w:p w14:paraId="688D3D7B" w14:textId="77777777" w:rsidR="00DE71B1" w:rsidRPr="006B6063" w:rsidRDefault="00DE71B1" w:rsidP="0046387E">
            <w:pPr>
              <w:widowControl/>
              <w:spacing w:line="229" w:lineRule="exact"/>
              <w:ind w:left="102"/>
              <w:rPr>
                <w:ins w:id="2034"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035"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0D7C7EDD" w14:textId="77777777" w:rsidR="00DE71B1" w:rsidRPr="006B6063" w:rsidRDefault="00DE71B1" w:rsidP="0046387E">
            <w:pPr>
              <w:widowControl/>
              <w:spacing w:line="226" w:lineRule="exact"/>
              <w:ind w:left="102"/>
              <w:rPr>
                <w:ins w:id="2036" w:author="Björn Genfors" w:date="2014-03-28T14:34:00Z"/>
                <w:rFonts w:cs="Times New Roman"/>
                <w:spacing w:val="-1"/>
                <w:sz w:val="20"/>
                <w:szCs w:val="20"/>
                <w:lang w:val="sv-SE"/>
              </w:rPr>
            </w:pPr>
            <w:ins w:id="2037" w:author="Björn Genfors" w:date="2014-03-28T14:34:00Z">
              <w:r w:rsidRPr="006B6063">
                <w:rPr>
                  <w:spacing w:val="-1"/>
                  <w:sz w:val="20"/>
                  <w:szCs w:val="20"/>
                </w:rPr>
                <w:t>string</w:t>
              </w:r>
            </w:ins>
          </w:p>
          <w:p w14:paraId="7C1B9C54" w14:textId="77777777" w:rsidR="00DE71B1" w:rsidRPr="006B6063" w:rsidRDefault="00DE71B1" w:rsidP="0046387E">
            <w:pPr>
              <w:widowControl/>
              <w:spacing w:line="226" w:lineRule="exact"/>
              <w:ind w:left="102"/>
              <w:rPr>
                <w:ins w:id="2038"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039"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4A493D9F" w14:textId="77777777" w:rsidR="00DE71B1" w:rsidRPr="006B6063" w:rsidRDefault="00DE71B1" w:rsidP="0046387E">
            <w:pPr>
              <w:widowControl/>
              <w:spacing w:line="226" w:lineRule="exact"/>
              <w:ind w:left="102"/>
              <w:rPr>
                <w:ins w:id="2040" w:author="Björn Genfors" w:date="2014-03-28T14:34:00Z"/>
                <w:rFonts w:cs="Times New Roman"/>
                <w:spacing w:val="-1"/>
                <w:sz w:val="20"/>
                <w:szCs w:val="20"/>
                <w:lang w:val="sv-SE"/>
              </w:rPr>
            </w:pPr>
            <w:ins w:id="2041" w:author="Björn Genfors" w:date="2014-03-28T14:34:00Z">
              <w:r w:rsidRPr="00CA00A4">
                <w:rPr>
                  <w:spacing w:val="-1"/>
                  <w:sz w:val="20"/>
                  <w:szCs w:val="20"/>
                  <w:lang w:val="sv-SE"/>
                </w:rPr>
                <w:t>Om befattning är beskriven i ett lokalt kodverk utan OID, eller när kod helt saknas, kan en beskrivande text anges i originalText. Om originalText anges skall inget annat värde i healthcareProfessionalRoleCode anges.</w:t>
              </w:r>
            </w:ins>
          </w:p>
        </w:tc>
        <w:tc>
          <w:tcPr>
            <w:tcW w:w="1195" w:type="dxa"/>
            <w:tcBorders>
              <w:top w:val="single" w:sz="5" w:space="0" w:color="000000"/>
              <w:left w:val="single" w:sz="5" w:space="0" w:color="000000"/>
              <w:bottom w:val="single" w:sz="5" w:space="0" w:color="000000"/>
              <w:right w:val="single" w:sz="5" w:space="0" w:color="000000"/>
            </w:tcBorders>
            <w:tcPrChange w:id="2042"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76CDE762" w14:textId="77777777" w:rsidR="00DE71B1" w:rsidRPr="006B6063" w:rsidRDefault="00DE71B1" w:rsidP="0046387E">
            <w:pPr>
              <w:widowControl/>
              <w:spacing w:line="226" w:lineRule="exact"/>
              <w:ind w:left="102"/>
              <w:jc w:val="center"/>
              <w:rPr>
                <w:ins w:id="2043" w:author="Björn Genfors" w:date="2014-03-28T14:34:00Z"/>
                <w:rFonts w:cs="Times New Roman"/>
                <w:spacing w:val="-1"/>
                <w:sz w:val="20"/>
                <w:szCs w:val="20"/>
                <w:lang w:val="sv-SE"/>
              </w:rPr>
            </w:pPr>
            <w:ins w:id="2044" w:author="Björn Genfors" w:date="2014-03-28T14:34:00Z">
              <w:r w:rsidRPr="006B6063">
                <w:rPr>
                  <w:spacing w:val="-1"/>
                  <w:sz w:val="20"/>
                  <w:szCs w:val="20"/>
                </w:rPr>
                <w:t>0..1</w:t>
              </w:r>
            </w:ins>
          </w:p>
        </w:tc>
      </w:tr>
      <w:tr w:rsidR="00DE71B1" w:rsidRPr="006B6063" w14:paraId="79B8CE7D" w14:textId="77777777" w:rsidTr="0046387E">
        <w:trPr>
          <w:trHeight w:hRule="exact" w:val="766"/>
          <w:tblHeader/>
          <w:ins w:id="2045" w:author="Björn Genfors" w:date="2014-03-28T14:34:00Z"/>
          <w:trPrChange w:id="2046" w:author="Björn Genfors" w:date="2014-03-28T14:44:00Z">
            <w:trPr>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047"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31646573" w14:textId="77777777" w:rsidR="00DE71B1" w:rsidRPr="006B6063" w:rsidRDefault="00DE71B1" w:rsidP="0046387E">
            <w:pPr>
              <w:widowControl/>
              <w:spacing w:line="229" w:lineRule="exact"/>
              <w:ind w:left="102"/>
              <w:rPr>
                <w:ins w:id="2048" w:author="Björn Genfors" w:date="2014-03-28T14:34:00Z"/>
                <w:rFonts w:cs="Times New Roman"/>
                <w:sz w:val="20"/>
                <w:szCs w:val="20"/>
                <w:lang w:val="sv-SE"/>
              </w:rPr>
            </w:pPr>
            <w:ins w:id="2049" w:author="Björn Genfors" w:date="2014-03-28T14:34:00Z">
              <w:r w:rsidRPr="006B6063">
                <w:rPr>
                  <w:sz w:val="20"/>
                  <w:szCs w:val="20"/>
                </w:rPr>
                <w:t>../../../healthcareProfessionalOrgUnit</w:t>
              </w:r>
            </w:ins>
          </w:p>
        </w:tc>
        <w:tc>
          <w:tcPr>
            <w:tcW w:w="1559" w:type="dxa"/>
            <w:tcBorders>
              <w:top w:val="single" w:sz="5" w:space="0" w:color="000000"/>
              <w:left w:val="single" w:sz="5" w:space="0" w:color="000000"/>
              <w:bottom w:val="single" w:sz="5" w:space="0" w:color="000000"/>
              <w:right w:val="single" w:sz="5" w:space="0" w:color="000000"/>
            </w:tcBorders>
            <w:tcPrChange w:id="2050"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7394A9C4" w14:textId="77777777" w:rsidR="00DE71B1" w:rsidRPr="006B6063" w:rsidRDefault="00DE71B1" w:rsidP="0046387E">
            <w:pPr>
              <w:widowControl/>
              <w:spacing w:line="226" w:lineRule="exact"/>
              <w:ind w:left="102"/>
              <w:rPr>
                <w:ins w:id="2051" w:author="Björn Genfors" w:date="2014-03-28T14:34:00Z"/>
                <w:rFonts w:cs="Times New Roman"/>
                <w:sz w:val="20"/>
                <w:szCs w:val="20"/>
                <w:lang w:val="sv-SE"/>
              </w:rPr>
            </w:pPr>
            <w:ins w:id="2052" w:author="Björn Genfors" w:date="2014-03-28T14:34:00Z">
              <w:r w:rsidRPr="006B6063">
                <w:rPr>
                  <w:sz w:val="20"/>
                  <w:szCs w:val="20"/>
                </w:rPr>
                <w:t>OrgUnitType</w:t>
              </w:r>
            </w:ins>
          </w:p>
        </w:tc>
        <w:tc>
          <w:tcPr>
            <w:tcW w:w="3969" w:type="dxa"/>
            <w:tcBorders>
              <w:top w:val="single" w:sz="5" w:space="0" w:color="000000"/>
              <w:left w:val="single" w:sz="5" w:space="0" w:color="000000"/>
              <w:bottom w:val="single" w:sz="5" w:space="0" w:color="000000"/>
              <w:right w:val="single" w:sz="5" w:space="0" w:color="000000"/>
            </w:tcBorders>
            <w:tcPrChange w:id="2053"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2941BEDD" w14:textId="77777777" w:rsidR="00DE71B1" w:rsidRPr="006B6063" w:rsidRDefault="00DE71B1" w:rsidP="0046387E">
            <w:pPr>
              <w:widowControl/>
              <w:spacing w:line="226" w:lineRule="exact"/>
              <w:ind w:left="102"/>
              <w:rPr>
                <w:ins w:id="2054" w:author="Björn Genfors" w:date="2014-03-28T14:34:00Z"/>
                <w:rFonts w:cs="Times New Roman"/>
                <w:spacing w:val="-1"/>
                <w:sz w:val="20"/>
                <w:szCs w:val="20"/>
                <w:lang w:val="sv-SE"/>
              </w:rPr>
            </w:pPr>
            <w:ins w:id="2055" w:author="Björn Genfors" w:date="2014-03-28T14:34:00Z">
              <w:r w:rsidRPr="00CA00A4">
                <w:rPr>
                  <w:spacing w:val="-1"/>
                  <w:sz w:val="20"/>
                  <w:szCs w:val="20"/>
                  <w:lang w:val="sv-SE"/>
                </w:rPr>
                <w:t>Den enhet som vård- och omsorgspersonen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2056"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5A43E519" w14:textId="77777777" w:rsidR="00DE71B1" w:rsidRPr="006B6063" w:rsidRDefault="00DE71B1" w:rsidP="0046387E">
            <w:pPr>
              <w:widowControl/>
              <w:spacing w:line="226" w:lineRule="exact"/>
              <w:ind w:left="102"/>
              <w:jc w:val="center"/>
              <w:rPr>
                <w:ins w:id="2057" w:author="Björn Genfors" w:date="2014-03-28T14:34:00Z"/>
                <w:rFonts w:cs="Times New Roman"/>
                <w:spacing w:val="-1"/>
                <w:sz w:val="20"/>
                <w:szCs w:val="20"/>
                <w:lang w:val="sv-SE"/>
              </w:rPr>
            </w:pPr>
            <w:ins w:id="2058" w:author="Björn Genfors" w:date="2014-03-28T14:34:00Z">
              <w:r w:rsidRPr="006B6063">
                <w:rPr>
                  <w:spacing w:val="-1"/>
                  <w:sz w:val="20"/>
                  <w:szCs w:val="20"/>
                </w:rPr>
                <w:t>1..1</w:t>
              </w:r>
            </w:ins>
          </w:p>
        </w:tc>
      </w:tr>
      <w:tr w:rsidR="00DE71B1" w:rsidRPr="006B6063" w14:paraId="2FCA75FC" w14:textId="77777777" w:rsidTr="0046387E">
        <w:trPr>
          <w:trHeight w:hRule="exact" w:val="535"/>
          <w:tblHeader/>
          <w:ins w:id="2059" w:author="Björn Genfors" w:date="2014-03-28T14:34:00Z"/>
          <w:trPrChange w:id="2060" w:author="Björn Genfors" w:date="2014-03-28T14:4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2061"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41D68C84" w14:textId="77777777" w:rsidR="00DE71B1" w:rsidRPr="006B6063" w:rsidRDefault="00DE71B1" w:rsidP="0046387E">
            <w:pPr>
              <w:widowControl/>
              <w:spacing w:line="229" w:lineRule="exact"/>
              <w:ind w:left="102"/>
              <w:rPr>
                <w:ins w:id="2062" w:author="Björn Genfors" w:date="2014-03-28T14:34:00Z"/>
                <w:rFonts w:cs="Times New Roman"/>
                <w:sz w:val="20"/>
                <w:szCs w:val="20"/>
                <w:lang w:val="sv-SE"/>
              </w:rPr>
            </w:pPr>
            <w:ins w:id="2063" w:author="Björn Genfors" w:date="2014-03-28T14:34:00Z">
              <w:r w:rsidRPr="006B6063">
                <w:rPr>
                  <w:sz w:val="20"/>
                  <w:szCs w:val="20"/>
                </w:rPr>
                <w:t>../../../../orgUnitHSAId</w:t>
              </w:r>
            </w:ins>
          </w:p>
        </w:tc>
        <w:tc>
          <w:tcPr>
            <w:tcW w:w="1559" w:type="dxa"/>
            <w:tcBorders>
              <w:top w:val="single" w:sz="5" w:space="0" w:color="000000"/>
              <w:left w:val="single" w:sz="5" w:space="0" w:color="000000"/>
              <w:bottom w:val="single" w:sz="5" w:space="0" w:color="000000"/>
              <w:right w:val="single" w:sz="5" w:space="0" w:color="000000"/>
            </w:tcBorders>
            <w:tcPrChange w:id="2064"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5ED98E93" w14:textId="77777777" w:rsidR="00DE71B1" w:rsidRPr="006B6063" w:rsidRDefault="00DE71B1" w:rsidP="0046387E">
            <w:pPr>
              <w:widowControl/>
              <w:spacing w:line="226" w:lineRule="exact"/>
              <w:ind w:left="102"/>
              <w:rPr>
                <w:ins w:id="2065" w:author="Björn Genfors" w:date="2014-03-28T14:34:00Z"/>
                <w:rFonts w:cs="Times New Roman"/>
                <w:sz w:val="20"/>
                <w:szCs w:val="20"/>
                <w:lang w:val="sv-SE"/>
              </w:rPr>
            </w:pPr>
            <w:ins w:id="2066" w:author="Björn Genfors" w:date="2014-03-28T14:34:00Z">
              <w:r w:rsidRPr="006B6063">
                <w:rPr>
                  <w:sz w:val="20"/>
                  <w:szCs w:val="20"/>
                </w:rPr>
                <w:t>HDAIdType</w:t>
              </w:r>
            </w:ins>
          </w:p>
        </w:tc>
        <w:tc>
          <w:tcPr>
            <w:tcW w:w="3969" w:type="dxa"/>
            <w:tcBorders>
              <w:top w:val="single" w:sz="5" w:space="0" w:color="000000"/>
              <w:left w:val="single" w:sz="5" w:space="0" w:color="000000"/>
              <w:bottom w:val="single" w:sz="5" w:space="0" w:color="000000"/>
              <w:right w:val="single" w:sz="5" w:space="0" w:color="000000"/>
            </w:tcBorders>
            <w:tcPrChange w:id="2067"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5B3F8973" w14:textId="77777777" w:rsidR="00DE71B1" w:rsidRPr="006B6063" w:rsidRDefault="00DE71B1" w:rsidP="0046387E">
            <w:pPr>
              <w:widowControl/>
              <w:spacing w:line="226" w:lineRule="exact"/>
              <w:ind w:left="102"/>
              <w:rPr>
                <w:ins w:id="2068" w:author="Björn Genfors" w:date="2014-03-28T14:34:00Z"/>
                <w:rFonts w:cs="Times New Roman"/>
                <w:spacing w:val="-1"/>
                <w:sz w:val="20"/>
                <w:szCs w:val="20"/>
                <w:lang w:val="sv-SE"/>
              </w:rPr>
            </w:pPr>
            <w:ins w:id="2069" w:author="Björn Genfors" w:date="2014-03-28T14:34:00Z">
              <w:r w:rsidRPr="006B6063">
                <w:rPr>
                  <w:spacing w:val="-1"/>
                  <w:sz w:val="20"/>
                  <w:szCs w:val="20"/>
                </w:rPr>
                <w:t>HSA-id för organisationsenhet.</w:t>
              </w:r>
            </w:ins>
          </w:p>
        </w:tc>
        <w:tc>
          <w:tcPr>
            <w:tcW w:w="1195" w:type="dxa"/>
            <w:tcBorders>
              <w:top w:val="single" w:sz="5" w:space="0" w:color="000000"/>
              <w:left w:val="single" w:sz="5" w:space="0" w:color="000000"/>
              <w:bottom w:val="single" w:sz="5" w:space="0" w:color="000000"/>
              <w:right w:val="single" w:sz="5" w:space="0" w:color="000000"/>
            </w:tcBorders>
            <w:tcPrChange w:id="2070"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2F88D7C5" w14:textId="77777777" w:rsidR="00DE71B1" w:rsidRPr="006B6063" w:rsidRDefault="00DE71B1" w:rsidP="0046387E">
            <w:pPr>
              <w:widowControl/>
              <w:spacing w:line="226" w:lineRule="exact"/>
              <w:ind w:left="102"/>
              <w:jc w:val="center"/>
              <w:rPr>
                <w:ins w:id="2071" w:author="Björn Genfors" w:date="2014-03-28T14:34:00Z"/>
                <w:rFonts w:cs="Times New Roman"/>
                <w:spacing w:val="-1"/>
                <w:sz w:val="20"/>
                <w:szCs w:val="20"/>
                <w:lang w:val="sv-SE"/>
              </w:rPr>
            </w:pPr>
            <w:ins w:id="2072" w:author="Björn Genfors" w:date="2014-03-28T14:34:00Z">
              <w:r w:rsidRPr="006B6063">
                <w:rPr>
                  <w:spacing w:val="-1"/>
                  <w:sz w:val="20"/>
                  <w:szCs w:val="20"/>
                </w:rPr>
                <w:t>1..1</w:t>
              </w:r>
            </w:ins>
          </w:p>
        </w:tc>
      </w:tr>
      <w:tr w:rsidR="00DE71B1" w:rsidRPr="006B6063" w14:paraId="38D23BCF" w14:textId="77777777" w:rsidTr="0046387E">
        <w:trPr>
          <w:trHeight w:hRule="exact" w:val="540"/>
          <w:tblHeader/>
          <w:ins w:id="2073" w:author="Björn Genfors" w:date="2014-03-28T14:34:00Z"/>
          <w:trPrChange w:id="2074" w:author="Björn Genfors" w:date="2014-03-28T14:44:00Z">
            <w:trPr>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2075"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051D2116" w14:textId="77777777" w:rsidR="00DE71B1" w:rsidRPr="006B6063" w:rsidRDefault="00DE71B1" w:rsidP="0046387E">
            <w:pPr>
              <w:widowControl/>
              <w:spacing w:line="229" w:lineRule="exact"/>
              <w:ind w:left="102"/>
              <w:rPr>
                <w:ins w:id="2076" w:author="Björn Genfors" w:date="2014-03-28T14:34:00Z"/>
                <w:rFonts w:cs="Times New Roman"/>
                <w:sz w:val="20"/>
                <w:szCs w:val="20"/>
                <w:lang w:val="sv-SE"/>
              </w:rPr>
            </w:pPr>
            <w:ins w:id="2077" w:author="Björn Genfors" w:date="2014-03-28T14:34:00Z">
              <w:r w:rsidRPr="006B6063">
                <w:rPr>
                  <w:sz w:val="20"/>
                  <w:szCs w:val="20"/>
                </w:rPr>
                <w:t>../../../../orgUnitName</w:t>
              </w:r>
            </w:ins>
          </w:p>
        </w:tc>
        <w:tc>
          <w:tcPr>
            <w:tcW w:w="1559" w:type="dxa"/>
            <w:tcBorders>
              <w:top w:val="single" w:sz="5" w:space="0" w:color="000000"/>
              <w:left w:val="single" w:sz="5" w:space="0" w:color="000000"/>
              <w:bottom w:val="single" w:sz="5" w:space="0" w:color="000000"/>
              <w:right w:val="single" w:sz="5" w:space="0" w:color="000000"/>
            </w:tcBorders>
            <w:tcPrChange w:id="2078"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498B08FB" w14:textId="77777777" w:rsidR="00DE71B1" w:rsidRPr="006B6063" w:rsidRDefault="00DE71B1" w:rsidP="0046387E">
            <w:pPr>
              <w:widowControl/>
              <w:spacing w:line="226" w:lineRule="exact"/>
              <w:ind w:left="102"/>
              <w:rPr>
                <w:ins w:id="2079" w:author="Björn Genfors" w:date="2014-03-28T14:34:00Z"/>
                <w:rFonts w:cs="Times New Roman"/>
                <w:sz w:val="20"/>
                <w:szCs w:val="20"/>
                <w:lang w:val="sv-SE"/>
              </w:rPr>
            </w:pPr>
            <w:ins w:id="208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081"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75E463AA" w14:textId="77777777" w:rsidR="00DE71B1" w:rsidRPr="006B6063" w:rsidRDefault="00DE71B1" w:rsidP="0046387E">
            <w:pPr>
              <w:widowControl/>
              <w:spacing w:line="226" w:lineRule="exact"/>
              <w:ind w:left="102"/>
              <w:rPr>
                <w:ins w:id="2082" w:author="Björn Genfors" w:date="2014-03-28T14:34:00Z"/>
                <w:rFonts w:cs="Times New Roman"/>
                <w:spacing w:val="-1"/>
                <w:sz w:val="20"/>
                <w:szCs w:val="20"/>
                <w:lang w:val="sv-SE"/>
              </w:rPr>
            </w:pPr>
            <w:ins w:id="2083" w:author="Björn Genfors" w:date="2014-03-28T14:34:00Z">
              <w:r w:rsidRPr="00CA00A4">
                <w:rPr>
                  <w:spacing w:val="-1"/>
                  <w:sz w:val="20"/>
                  <w:szCs w:val="20"/>
                  <w:lang w:val="sv-SE"/>
                </w:rPr>
                <w:t>Namnet på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2084"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55D072D5" w14:textId="77777777" w:rsidR="00DE71B1" w:rsidRPr="006B6063" w:rsidRDefault="00DE71B1" w:rsidP="0046387E">
            <w:pPr>
              <w:widowControl/>
              <w:spacing w:line="226" w:lineRule="exact"/>
              <w:ind w:left="102"/>
              <w:jc w:val="center"/>
              <w:rPr>
                <w:ins w:id="2085" w:author="Björn Genfors" w:date="2014-03-28T14:34:00Z"/>
                <w:rFonts w:cs="Times New Roman"/>
                <w:spacing w:val="-1"/>
                <w:sz w:val="20"/>
                <w:szCs w:val="20"/>
                <w:lang w:val="sv-SE"/>
              </w:rPr>
            </w:pPr>
            <w:ins w:id="2086" w:author="Björn Genfors" w:date="2014-03-28T14:34:00Z">
              <w:r w:rsidRPr="006B6063">
                <w:rPr>
                  <w:spacing w:val="-1"/>
                  <w:sz w:val="20"/>
                  <w:szCs w:val="20"/>
                </w:rPr>
                <w:t>1..1</w:t>
              </w:r>
            </w:ins>
          </w:p>
        </w:tc>
      </w:tr>
      <w:tr w:rsidR="00DE71B1" w:rsidRPr="006B6063" w14:paraId="14111E06" w14:textId="77777777" w:rsidTr="0046387E">
        <w:trPr>
          <w:trHeight w:hRule="exact" w:val="535"/>
          <w:tblHeader/>
          <w:ins w:id="2087" w:author="Björn Genfors" w:date="2014-03-28T14:34:00Z"/>
          <w:trPrChange w:id="2088" w:author="Björn Genfors" w:date="2014-03-28T14:4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2089"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744D3349" w14:textId="77777777" w:rsidR="00DE71B1" w:rsidRPr="006B6063" w:rsidRDefault="00DE71B1" w:rsidP="0046387E">
            <w:pPr>
              <w:widowControl/>
              <w:spacing w:line="229" w:lineRule="exact"/>
              <w:ind w:left="102"/>
              <w:rPr>
                <w:ins w:id="2090" w:author="Björn Genfors" w:date="2014-03-28T14:34:00Z"/>
                <w:rFonts w:cs="Times New Roman"/>
                <w:sz w:val="20"/>
                <w:szCs w:val="20"/>
                <w:lang w:val="sv-SE"/>
              </w:rPr>
            </w:pPr>
            <w:ins w:id="2091" w:author="Björn Genfors" w:date="2014-03-28T14:34:00Z">
              <w:r w:rsidRPr="006B6063">
                <w:rPr>
                  <w:sz w:val="20"/>
                  <w:szCs w:val="20"/>
                </w:rPr>
                <w:t>../../../../orgUnitTelecom</w:t>
              </w:r>
            </w:ins>
          </w:p>
        </w:tc>
        <w:tc>
          <w:tcPr>
            <w:tcW w:w="1559" w:type="dxa"/>
            <w:tcBorders>
              <w:top w:val="single" w:sz="5" w:space="0" w:color="000000"/>
              <w:left w:val="single" w:sz="5" w:space="0" w:color="000000"/>
              <w:bottom w:val="single" w:sz="5" w:space="0" w:color="000000"/>
              <w:right w:val="single" w:sz="5" w:space="0" w:color="000000"/>
            </w:tcBorders>
            <w:tcPrChange w:id="2092"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50B57579" w14:textId="77777777" w:rsidR="00DE71B1" w:rsidRPr="006B6063" w:rsidRDefault="00DE71B1" w:rsidP="0046387E">
            <w:pPr>
              <w:widowControl/>
              <w:spacing w:line="226" w:lineRule="exact"/>
              <w:ind w:left="102"/>
              <w:rPr>
                <w:ins w:id="2093" w:author="Björn Genfors" w:date="2014-03-28T14:34:00Z"/>
                <w:rFonts w:cs="Times New Roman"/>
                <w:sz w:val="20"/>
                <w:szCs w:val="20"/>
                <w:lang w:val="sv-SE"/>
              </w:rPr>
            </w:pPr>
            <w:ins w:id="2094"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095"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5C6889D5" w14:textId="77777777" w:rsidR="00DE71B1" w:rsidRPr="006B6063" w:rsidRDefault="00DE71B1" w:rsidP="0046387E">
            <w:pPr>
              <w:widowControl/>
              <w:spacing w:line="226" w:lineRule="exact"/>
              <w:ind w:left="102"/>
              <w:rPr>
                <w:ins w:id="2096" w:author="Björn Genfors" w:date="2014-03-28T14:34:00Z"/>
                <w:rFonts w:cs="Times New Roman"/>
                <w:spacing w:val="-1"/>
                <w:sz w:val="20"/>
                <w:szCs w:val="20"/>
                <w:lang w:val="sv-SE"/>
              </w:rPr>
            </w:pPr>
            <w:ins w:id="2097" w:author="Björn Genfors" w:date="2014-03-28T14:34:00Z">
              <w:r w:rsidRPr="006B6063">
                <w:rPr>
                  <w:spacing w:val="-1"/>
                  <w:sz w:val="20"/>
                  <w:szCs w:val="20"/>
                </w:rPr>
                <w:t>Telefon till organisationsenhet</w:t>
              </w:r>
            </w:ins>
          </w:p>
        </w:tc>
        <w:tc>
          <w:tcPr>
            <w:tcW w:w="1195" w:type="dxa"/>
            <w:tcBorders>
              <w:top w:val="single" w:sz="5" w:space="0" w:color="000000"/>
              <w:left w:val="single" w:sz="5" w:space="0" w:color="000000"/>
              <w:bottom w:val="single" w:sz="5" w:space="0" w:color="000000"/>
              <w:right w:val="single" w:sz="5" w:space="0" w:color="000000"/>
            </w:tcBorders>
            <w:tcPrChange w:id="2098"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317C9948" w14:textId="77777777" w:rsidR="00DE71B1" w:rsidRPr="006B6063" w:rsidRDefault="00DE71B1" w:rsidP="0046387E">
            <w:pPr>
              <w:widowControl/>
              <w:spacing w:line="226" w:lineRule="exact"/>
              <w:ind w:left="102"/>
              <w:jc w:val="center"/>
              <w:rPr>
                <w:ins w:id="2099" w:author="Björn Genfors" w:date="2014-03-28T14:34:00Z"/>
                <w:rFonts w:cs="Times New Roman"/>
                <w:spacing w:val="-1"/>
                <w:sz w:val="20"/>
                <w:szCs w:val="20"/>
                <w:lang w:val="sv-SE"/>
              </w:rPr>
            </w:pPr>
            <w:ins w:id="2100" w:author="Björn Genfors" w:date="2014-03-28T14:34:00Z">
              <w:r w:rsidRPr="006B6063">
                <w:rPr>
                  <w:spacing w:val="-1"/>
                  <w:sz w:val="20"/>
                  <w:szCs w:val="20"/>
                </w:rPr>
                <w:t>0..1</w:t>
              </w:r>
            </w:ins>
          </w:p>
        </w:tc>
      </w:tr>
      <w:tr w:rsidR="00DE71B1" w:rsidRPr="006B6063" w14:paraId="31F350A7" w14:textId="77777777" w:rsidTr="0046387E">
        <w:trPr>
          <w:trHeight w:hRule="exact" w:val="535"/>
          <w:tblHeader/>
          <w:ins w:id="2101" w:author="Björn Genfors" w:date="2014-03-28T14:34:00Z"/>
          <w:trPrChange w:id="2102" w:author="Björn Genfors" w:date="2014-03-28T14:4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2103"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6FB98EDD" w14:textId="77777777" w:rsidR="00DE71B1" w:rsidRPr="006B6063" w:rsidRDefault="00DE71B1" w:rsidP="0046387E">
            <w:pPr>
              <w:widowControl/>
              <w:spacing w:line="229" w:lineRule="exact"/>
              <w:ind w:left="102"/>
              <w:rPr>
                <w:ins w:id="2104" w:author="Björn Genfors" w:date="2014-03-28T14:34:00Z"/>
                <w:rFonts w:cs="Times New Roman"/>
                <w:sz w:val="20"/>
                <w:szCs w:val="20"/>
                <w:lang w:val="sv-SE"/>
              </w:rPr>
            </w:pPr>
            <w:ins w:id="2105" w:author="Björn Genfors" w:date="2014-03-28T14:34:00Z">
              <w:r w:rsidRPr="006B6063">
                <w:rPr>
                  <w:sz w:val="20"/>
                  <w:szCs w:val="20"/>
                </w:rPr>
                <w:t>../../../../orgUnitEmail</w:t>
              </w:r>
            </w:ins>
          </w:p>
        </w:tc>
        <w:tc>
          <w:tcPr>
            <w:tcW w:w="1559" w:type="dxa"/>
            <w:tcBorders>
              <w:top w:val="single" w:sz="5" w:space="0" w:color="000000"/>
              <w:left w:val="single" w:sz="5" w:space="0" w:color="000000"/>
              <w:bottom w:val="single" w:sz="5" w:space="0" w:color="000000"/>
              <w:right w:val="single" w:sz="5" w:space="0" w:color="000000"/>
            </w:tcBorders>
            <w:tcPrChange w:id="2106"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3CAAA773" w14:textId="77777777" w:rsidR="00DE71B1" w:rsidRPr="006B6063" w:rsidRDefault="00DE71B1" w:rsidP="0046387E">
            <w:pPr>
              <w:widowControl/>
              <w:spacing w:line="226" w:lineRule="exact"/>
              <w:ind w:left="102"/>
              <w:rPr>
                <w:ins w:id="2107" w:author="Björn Genfors" w:date="2014-03-28T14:34:00Z"/>
                <w:rFonts w:cs="Times New Roman"/>
                <w:sz w:val="20"/>
                <w:szCs w:val="20"/>
                <w:lang w:val="sv-SE"/>
              </w:rPr>
            </w:pPr>
            <w:ins w:id="2108"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109"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79E6C7A8" w14:textId="77777777" w:rsidR="00DE71B1" w:rsidRPr="006B6063" w:rsidRDefault="00DE71B1" w:rsidP="0046387E">
            <w:pPr>
              <w:widowControl/>
              <w:spacing w:line="226" w:lineRule="exact"/>
              <w:ind w:left="102"/>
              <w:rPr>
                <w:ins w:id="2110" w:author="Björn Genfors" w:date="2014-03-28T14:34:00Z"/>
                <w:rFonts w:cs="Times New Roman"/>
                <w:spacing w:val="-1"/>
                <w:sz w:val="20"/>
                <w:szCs w:val="20"/>
                <w:lang w:val="sv-SE"/>
              </w:rPr>
            </w:pPr>
            <w:ins w:id="2111" w:author="Björn Genfors" w:date="2014-03-28T14:34:00Z">
              <w:r w:rsidRPr="006B6063">
                <w:rPr>
                  <w:spacing w:val="-1"/>
                  <w:sz w:val="20"/>
                  <w:szCs w:val="20"/>
                </w:rPr>
                <w:t>Epost till enhet</w:t>
              </w:r>
            </w:ins>
          </w:p>
        </w:tc>
        <w:tc>
          <w:tcPr>
            <w:tcW w:w="1195" w:type="dxa"/>
            <w:tcBorders>
              <w:top w:val="single" w:sz="5" w:space="0" w:color="000000"/>
              <w:left w:val="single" w:sz="5" w:space="0" w:color="000000"/>
              <w:bottom w:val="single" w:sz="5" w:space="0" w:color="000000"/>
              <w:right w:val="single" w:sz="5" w:space="0" w:color="000000"/>
            </w:tcBorders>
            <w:tcPrChange w:id="2112"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258672EA" w14:textId="77777777" w:rsidR="00DE71B1" w:rsidRPr="006B6063" w:rsidRDefault="00DE71B1" w:rsidP="0046387E">
            <w:pPr>
              <w:widowControl/>
              <w:spacing w:line="226" w:lineRule="exact"/>
              <w:ind w:left="102"/>
              <w:jc w:val="center"/>
              <w:rPr>
                <w:ins w:id="2113" w:author="Björn Genfors" w:date="2014-03-28T14:34:00Z"/>
                <w:rFonts w:cs="Times New Roman"/>
                <w:spacing w:val="-1"/>
                <w:sz w:val="20"/>
                <w:szCs w:val="20"/>
                <w:lang w:val="sv-SE"/>
              </w:rPr>
            </w:pPr>
            <w:ins w:id="2114" w:author="Björn Genfors" w:date="2014-03-28T14:34:00Z">
              <w:r w:rsidRPr="006B6063">
                <w:rPr>
                  <w:spacing w:val="-1"/>
                  <w:sz w:val="20"/>
                  <w:szCs w:val="20"/>
                </w:rPr>
                <w:t>0..1</w:t>
              </w:r>
            </w:ins>
          </w:p>
        </w:tc>
      </w:tr>
      <w:tr w:rsidR="00DE71B1" w:rsidRPr="006B6063" w14:paraId="3C103B24" w14:textId="77777777" w:rsidTr="0046387E">
        <w:trPr>
          <w:trHeight w:hRule="exact" w:val="540"/>
          <w:tblHeader/>
          <w:ins w:id="2115" w:author="Björn Genfors" w:date="2014-03-28T14:34:00Z"/>
          <w:trPrChange w:id="2116" w:author="Björn Genfors" w:date="2014-03-28T14:44:00Z">
            <w:trPr>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2117"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5E69E1BF" w14:textId="77777777" w:rsidR="00DE71B1" w:rsidRPr="006B6063" w:rsidRDefault="00DE71B1" w:rsidP="0046387E">
            <w:pPr>
              <w:widowControl/>
              <w:spacing w:line="229" w:lineRule="exact"/>
              <w:ind w:left="102"/>
              <w:rPr>
                <w:ins w:id="2118" w:author="Björn Genfors" w:date="2014-03-28T14:34:00Z"/>
                <w:rFonts w:cs="Times New Roman"/>
                <w:sz w:val="20"/>
                <w:szCs w:val="20"/>
                <w:lang w:val="sv-SE"/>
              </w:rPr>
            </w:pPr>
            <w:ins w:id="2119" w:author="Björn Genfors" w:date="2014-03-28T14:34:00Z">
              <w:r w:rsidRPr="006B6063">
                <w:rPr>
                  <w:sz w:val="20"/>
                  <w:szCs w:val="20"/>
                </w:rPr>
                <w:t>../../../../orgUnitAddress</w:t>
              </w:r>
            </w:ins>
          </w:p>
        </w:tc>
        <w:tc>
          <w:tcPr>
            <w:tcW w:w="1559" w:type="dxa"/>
            <w:tcBorders>
              <w:top w:val="single" w:sz="5" w:space="0" w:color="000000"/>
              <w:left w:val="single" w:sz="5" w:space="0" w:color="000000"/>
              <w:bottom w:val="single" w:sz="5" w:space="0" w:color="000000"/>
              <w:right w:val="single" w:sz="5" w:space="0" w:color="000000"/>
            </w:tcBorders>
            <w:tcPrChange w:id="2120"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1F063661" w14:textId="77777777" w:rsidR="00DE71B1" w:rsidRPr="006B6063" w:rsidRDefault="00DE71B1" w:rsidP="0046387E">
            <w:pPr>
              <w:widowControl/>
              <w:spacing w:line="226" w:lineRule="exact"/>
              <w:ind w:left="102"/>
              <w:rPr>
                <w:ins w:id="2121" w:author="Björn Genfors" w:date="2014-03-28T14:34:00Z"/>
                <w:rFonts w:cs="Times New Roman"/>
                <w:sz w:val="20"/>
                <w:szCs w:val="20"/>
                <w:lang w:val="sv-SE"/>
              </w:rPr>
            </w:pPr>
            <w:ins w:id="212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123"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4C60E07C" w14:textId="77777777" w:rsidR="00DE71B1" w:rsidRPr="006B6063" w:rsidRDefault="00DE71B1" w:rsidP="0046387E">
            <w:pPr>
              <w:widowControl/>
              <w:spacing w:line="226" w:lineRule="exact"/>
              <w:ind w:left="102"/>
              <w:rPr>
                <w:ins w:id="2124" w:author="Björn Genfors" w:date="2014-03-28T14:34:00Z"/>
                <w:rFonts w:cs="Times New Roman"/>
                <w:spacing w:val="-1"/>
                <w:sz w:val="20"/>
                <w:szCs w:val="20"/>
                <w:lang w:val="sv-SE"/>
              </w:rPr>
            </w:pPr>
            <w:ins w:id="2125" w:author="Björn Genfors" w:date="2014-03-28T14:34:00Z">
              <w:r w:rsidRPr="00CA00A4">
                <w:rPr>
                  <w:spacing w:val="-1"/>
                  <w:sz w:val="20"/>
                  <w:szCs w:val="20"/>
                  <w:lang w:val="sv-SE"/>
                </w:rPr>
                <w:t>Postadress för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2126"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3B90C632" w14:textId="77777777" w:rsidR="00DE71B1" w:rsidRPr="006B6063" w:rsidRDefault="00DE71B1" w:rsidP="0046387E">
            <w:pPr>
              <w:widowControl/>
              <w:spacing w:line="226" w:lineRule="exact"/>
              <w:ind w:left="102"/>
              <w:jc w:val="center"/>
              <w:rPr>
                <w:ins w:id="2127" w:author="Björn Genfors" w:date="2014-03-28T14:34:00Z"/>
                <w:rFonts w:cs="Times New Roman"/>
                <w:spacing w:val="-1"/>
                <w:sz w:val="20"/>
                <w:szCs w:val="20"/>
                <w:lang w:val="sv-SE"/>
              </w:rPr>
            </w:pPr>
            <w:ins w:id="2128" w:author="Björn Genfors" w:date="2014-03-28T14:34:00Z">
              <w:r w:rsidRPr="006B6063">
                <w:rPr>
                  <w:spacing w:val="-1"/>
                  <w:sz w:val="20"/>
                  <w:szCs w:val="20"/>
                </w:rPr>
                <w:t>0..1</w:t>
              </w:r>
            </w:ins>
          </w:p>
        </w:tc>
      </w:tr>
      <w:tr w:rsidR="00DE71B1" w:rsidRPr="006B6063" w14:paraId="3F979A7F" w14:textId="77777777" w:rsidTr="0046387E">
        <w:trPr>
          <w:trHeight w:hRule="exact" w:val="680"/>
          <w:tblHeader/>
          <w:ins w:id="2129" w:author="Björn Genfors" w:date="2014-03-28T14:34:00Z"/>
          <w:trPrChange w:id="2130" w:author="Björn Genfors" w:date="2014-03-28T14:44:00Z">
            <w:trPr>
              <w:trHeight w:hRule="exact" w:val="680"/>
              <w:tblHeader/>
            </w:trPr>
          </w:trPrChange>
        </w:trPr>
        <w:tc>
          <w:tcPr>
            <w:tcW w:w="2916" w:type="dxa"/>
            <w:tcBorders>
              <w:top w:val="single" w:sz="5" w:space="0" w:color="000000"/>
              <w:left w:val="single" w:sz="5" w:space="0" w:color="000000"/>
              <w:bottom w:val="single" w:sz="5" w:space="0" w:color="000000"/>
              <w:right w:val="single" w:sz="5" w:space="0" w:color="000000"/>
            </w:tcBorders>
            <w:tcPrChange w:id="2131"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55B998C9" w14:textId="77777777" w:rsidR="00DE71B1" w:rsidRPr="006B6063" w:rsidRDefault="00DE71B1" w:rsidP="0046387E">
            <w:pPr>
              <w:widowControl/>
              <w:spacing w:line="229" w:lineRule="exact"/>
              <w:ind w:left="102"/>
              <w:rPr>
                <w:ins w:id="2132" w:author="Björn Genfors" w:date="2014-03-28T14:34:00Z"/>
                <w:rFonts w:cs="Times New Roman"/>
                <w:b/>
                <w:sz w:val="20"/>
                <w:szCs w:val="20"/>
                <w:lang w:val="sv-SE"/>
              </w:rPr>
            </w:pPr>
            <w:ins w:id="2133" w:author="Björn Genfors" w:date="2014-03-28T14:34:00Z">
              <w:r w:rsidRPr="006B6063">
                <w:rPr>
                  <w:sz w:val="20"/>
                  <w:szCs w:val="20"/>
                </w:rPr>
                <w:t>../../../../orgUnitLocation</w:t>
              </w:r>
            </w:ins>
          </w:p>
        </w:tc>
        <w:tc>
          <w:tcPr>
            <w:tcW w:w="1559" w:type="dxa"/>
            <w:tcBorders>
              <w:top w:val="single" w:sz="5" w:space="0" w:color="000000"/>
              <w:left w:val="single" w:sz="5" w:space="0" w:color="000000"/>
              <w:bottom w:val="single" w:sz="5" w:space="0" w:color="000000"/>
              <w:right w:val="single" w:sz="5" w:space="0" w:color="000000"/>
            </w:tcBorders>
            <w:tcPrChange w:id="2134"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4C274683" w14:textId="77777777" w:rsidR="00DE71B1" w:rsidRPr="006B6063" w:rsidRDefault="00DE71B1" w:rsidP="0046387E">
            <w:pPr>
              <w:widowControl/>
              <w:spacing w:line="226" w:lineRule="exact"/>
              <w:ind w:left="102"/>
              <w:rPr>
                <w:ins w:id="2135" w:author="Björn Genfors" w:date="2014-03-28T14:34:00Z"/>
                <w:rFonts w:cs="Times New Roman"/>
                <w:sz w:val="20"/>
                <w:szCs w:val="20"/>
                <w:lang w:val="sv-SE"/>
              </w:rPr>
            </w:pPr>
            <w:ins w:id="2136"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137"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19C8F439" w14:textId="77777777" w:rsidR="00DE71B1" w:rsidRPr="006B6063" w:rsidRDefault="00DE71B1" w:rsidP="0046387E">
            <w:pPr>
              <w:widowControl/>
              <w:spacing w:line="226" w:lineRule="exact"/>
              <w:ind w:left="102"/>
              <w:rPr>
                <w:ins w:id="2138" w:author="Björn Genfors" w:date="2014-03-28T14:34:00Z"/>
                <w:rFonts w:cs="Times New Roman"/>
                <w:spacing w:val="-1"/>
                <w:sz w:val="20"/>
                <w:szCs w:val="20"/>
                <w:lang w:val="sv-SE"/>
              </w:rPr>
            </w:pPr>
            <w:ins w:id="2139" w:author="Björn Genfors" w:date="2014-03-28T14:34:00Z">
              <w:r w:rsidRPr="00CA00A4">
                <w:rPr>
                  <w:spacing w:val="-1"/>
                  <w:sz w:val="20"/>
                  <w:szCs w:val="20"/>
                  <w:lang w:val="sv-SE"/>
                </w:rPr>
                <w:t>Text som anger namnet pa</w:t>
              </w:r>
              <w:r w:rsidRPr="00CA00A4">
                <w:rPr>
                  <w:rFonts w:ascii="Times New Roman" w:hAnsi="Times New Roman" w:cs="Times New Roman"/>
                  <w:spacing w:val="-1"/>
                  <w:sz w:val="20"/>
                  <w:szCs w:val="20"/>
                  <w:lang w:val="sv-SE"/>
                </w:rPr>
                <w:t>̊</w:t>
              </w:r>
              <w:r w:rsidRPr="00CA00A4">
                <w:rPr>
                  <w:spacing w:val="-1"/>
                  <w:sz w:val="20"/>
                  <w:szCs w:val="20"/>
                  <w:lang w:val="sv-SE"/>
                </w:rPr>
                <w:t xml:space="preserve"> plats eller ort fo</w:t>
              </w:r>
              <w:r w:rsidRPr="00CA00A4">
                <w:rPr>
                  <w:rFonts w:cs="Georgia"/>
                  <w:spacing w:val="-1"/>
                  <w:sz w:val="20"/>
                  <w:szCs w:val="20"/>
                  <w:lang w:val="sv-SE"/>
                </w:rPr>
                <w:t>̈</w:t>
              </w:r>
              <w:r w:rsidRPr="00CA00A4">
                <w:rPr>
                  <w:spacing w:val="-1"/>
                  <w:sz w:val="20"/>
                  <w:szCs w:val="20"/>
                  <w:lang w:val="sv-SE"/>
                </w:rPr>
                <w:t>r organisationens fysiska placering</w:t>
              </w:r>
            </w:ins>
          </w:p>
        </w:tc>
        <w:tc>
          <w:tcPr>
            <w:tcW w:w="1195" w:type="dxa"/>
            <w:tcBorders>
              <w:top w:val="single" w:sz="5" w:space="0" w:color="000000"/>
              <w:left w:val="single" w:sz="5" w:space="0" w:color="000000"/>
              <w:bottom w:val="single" w:sz="5" w:space="0" w:color="000000"/>
              <w:right w:val="single" w:sz="5" w:space="0" w:color="000000"/>
            </w:tcBorders>
            <w:tcPrChange w:id="2140"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4D4DE002" w14:textId="77777777" w:rsidR="00DE71B1" w:rsidRPr="006B6063" w:rsidRDefault="00DE71B1" w:rsidP="0046387E">
            <w:pPr>
              <w:widowControl/>
              <w:spacing w:line="229" w:lineRule="exact"/>
              <w:ind w:left="102"/>
              <w:jc w:val="center"/>
              <w:rPr>
                <w:ins w:id="2141" w:author="Björn Genfors" w:date="2014-03-28T14:34:00Z"/>
                <w:rFonts w:cs="Times New Roman"/>
                <w:sz w:val="20"/>
                <w:szCs w:val="20"/>
                <w:lang w:val="sv-SE"/>
              </w:rPr>
            </w:pPr>
            <w:ins w:id="2142" w:author="Björn Genfors" w:date="2014-03-28T14:34:00Z">
              <w:r w:rsidRPr="006B6063">
                <w:rPr>
                  <w:sz w:val="20"/>
                  <w:szCs w:val="20"/>
                </w:rPr>
                <w:t>0..1</w:t>
              </w:r>
            </w:ins>
          </w:p>
        </w:tc>
      </w:tr>
      <w:tr w:rsidR="00DE71B1" w:rsidRPr="006B6063" w14:paraId="054B4A1A" w14:textId="77777777" w:rsidTr="0046387E">
        <w:trPr>
          <w:trHeight w:hRule="exact" w:val="562"/>
          <w:tblHeader/>
          <w:ins w:id="2143" w:author="Björn Genfors" w:date="2014-03-28T14:34:00Z"/>
          <w:trPrChange w:id="2144" w:author="Björn Genfors" w:date="2014-03-28T14:44:00Z">
            <w:trPr>
              <w:trHeight w:hRule="exact" w:val="5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145"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360ED7F3" w14:textId="77777777" w:rsidR="00DE71B1" w:rsidRPr="006B6063" w:rsidRDefault="00DE71B1" w:rsidP="0046387E">
            <w:pPr>
              <w:widowControl/>
              <w:spacing w:line="229" w:lineRule="exact"/>
              <w:ind w:left="102"/>
              <w:rPr>
                <w:ins w:id="2146" w:author="Björn Genfors" w:date="2014-03-28T14:34:00Z"/>
                <w:rFonts w:cs="Times New Roman"/>
                <w:sz w:val="20"/>
                <w:szCs w:val="20"/>
                <w:lang w:val="sv-SE"/>
              </w:rPr>
            </w:pPr>
            <w:ins w:id="2147" w:author="Björn Genfors" w:date="2014-03-28T14:34:00Z">
              <w:r w:rsidRPr="006B6063">
                <w:rPr>
                  <w:sz w:val="20"/>
                  <w:szCs w:val="20"/>
                </w:rPr>
                <w:t>../../analysis</w:t>
              </w:r>
            </w:ins>
          </w:p>
        </w:tc>
        <w:tc>
          <w:tcPr>
            <w:tcW w:w="1559" w:type="dxa"/>
            <w:tcBorders>
              <w:top w:val="single" w:sz="5" w:space="0" w:color="000000"/>
              <w:left w:val="single" w:sz="5" w:space="0" w:color="000000"/>
              <w:bottom w:val="single" w:sz="5" w:space="0" w:color="000000"/>
              <w:right w:val="single" w:sz="5" w:space="0" w:color="000000"/>
            </w:tcBorders>
            <w:tcPrChange w:id="2148"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727F48A3" w14:textId="77777777" w:rsidR="00DE71B1" w:rsidRPr="006B6063" w:rsidRDefault="00DE71B1" w:rsidP="0046387E">
            <w:pPr>
              <w:widowControl/>
              <w:spacing w:line="226" w:lineRule="exact"/>
              <w:ind w:left="102"/>
              <w:rPr>
                <w:ins w:id="2149" w:author="Björn Genfors" w:date="2014-03-28T14:34:00Z"/>
                <w:rFonts w:cs="Times New Roman"/>
                <w:sz w:val="20"/>
                <w:szCs w:val="20"/>
                <w:lang w:val="sv-SE"/>
              </w:rPr>
            </w:pPr>
            <w:ins w:id="2150" w:author="Björn Genfors" w:date="2014-03-28T14:34:00Z">
              <w:r w:rsidRPr="006B6063">
                <w:rPr>
                  <w:sz w:val="20"/>
                  <w:szCs w:val="20"/>
                </w:rPr>
                <w:t>AnalysisType</w:t>
              </w:r>
            </w:ins>
          </w:p>
        </w:tc>
        <w:tc>
          <w:tcPr>
            <w:tcW w:w="3969" w:type="dxa"/>
            <w:tcBorders>
              <w:top w:val="single" w:sz="5" w:space="0" w:color="000000"/>
              <w:left w:val="single" w:sz="5" w:space="0" w:color="000000"/>
              <w:bottom w:val="single" w:sz="5" w:space="0" w:color="000000"/>
              <w:right w:val="single" w:sz="5" w:space="0" w:color="000000"/>
            </w:tcBorders>
            <w:tcPrChange w:id="2151"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18127A5F" w14:textId="77777777" w:rsidR="00DE71B1" w:rsidRPr="006B6063" w:rsidRDefault="00DE71B1" w:rsidP="0046387E">
            <w:pPr>
              <w:widowControl/>
              <w:spacing w:line="226" w:lineRule="exact"/>
              <w:ind w:left="102"/>
              <w:rPr>
                <w:ins w:id="2152" w:author="Björn Genfors" w:date="2014-03-28T14:34:00Z"/>
                <w:rFonts w:cs="Times New Roman"/>
                <w:spacing w:val="-1"/>
                <w:sz w:val="20"/>
                <w:szCs w:val="20"/>
                <w:lang w:val="sv-SE"/>
              </w:rPr>
            </w:pPr>
            <w:ins w:id="2153" w:author="Björn Genfors" w:date="2014-03-28T14:34:00Z">
              <w:r w:rsidRPr="00CA00A4">
                <w:rPr>
                  <w:spacing w:val="-1"/>
                  <w:sz w:val="20"/>
                  <w:szCs w:val="20"/>
                  <w:lang w:val="sv-SE"/>
                </w:rPr>
                <w:t>Information om analystjänster som ligger till grund för ett undersökningsresultat</w:t>
              </w:r>
            </w:ins>
          </w:p>
        </w:tc>
        <w:tc>
          <w:tcPr>
            <w:tcW w:w="1195" w:type="dxa"/>
            <w:tcBorders>
              <w:top w:val="single" w:sz="5" w:space="0" w:color="000000"/>
              <w:left w:val="single" w:sz="5" w:space="0" w:color="000000"/>
              <w:bottom w:val="single" w:sz="5" w:space="0" w:color="000000"/>
              <w:right w:val="single" w:sz="5" w:space="0" w:color="000000"/>
            </w:tcBorders>
            <w:tcPrChange w:id="2154"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17ED4A62" w14:textId="77777777" w:rsidR="00DE71B1" w:rsidRPr="006B6063" w:rsidRDefault="00DE71B1" w:rsidP="0046387E">
            <w:pPr>
              <w:widowControl/>
              <w:spacing w:line="229" w:lineRule="exact"/>
              <w:ind w:left="102"/>
              <w:jc w:val="center"/>
              <w:rPr>
                <w:ins w:id="2155" w:author="Björn Genfors" w:date="2014-03-28T14:34:00Z"/>
                <w:rFonts w:cs="Times New Roman"/>
                <w:sz w:val="20"/>
                <w:szCs w:val="20"/>
                <w:lang w:val="sv-SE"/>
              </w:rPr>
            </w:pPr>
            <w:ins w:id="2156" w:author="Björn Genfors" w:date="2014-03-28T14:34:00Z">
              <w:r w:rsidRPr="006B6063">
                <w:rPr>
                  <w:sz w:val="20"/>
                  <w:szCs w:val="20"/>
                </w:rPr>
                <w:t>0..*</w:t>
              </w:r>
            </w:ins>
          </w:p>
        </w:tc>
      </w:tr>
      <w:tr w:rsidR="00DE71B1" w:rsidRPr="006B6063" w14:paraId="05211B68" w14:textId="77777777" w:rsidTr="0046387E">
        <w:trPr>
          <w:trHeight w:hRule="exact" w:val="429"/>
          <w:tblHeader/>
          <w:ins w:id="2157" w:author="Björn Genfors" w:date="2014-03-28T14:34:00Z"/>
          <w:trPrChange w:id="2158" w:author="Björn Genfors" w:date="2014-03-28T14:44:00Z">
            <w:trPr>
              <w:trHeight w:hRule="exact" w:val="4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2159"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34667946" w14:textId="77777777" w:rsidR="00DE71B1" w:rsidRPr="006B6063" w:rsidRDefault="00DE71B1" w:rsidP="0046387E">
            <w:pPr>
              <w:widowControl/>
              <w:spacing w:line="229" w:lineRule="exact"/>
              <w:ind w:left="102"/>
              <w:rPr>
                <w:ins w:id="2160" w:author="Björn Genfors" w:date="2014-03-28T14:34:00Z"/>
                <w:rFonts w:cs="Times New Roman"/>
                <w:sz w:val="20"/>
                <w:szCs w:val="20"/>
                <w:lang w:val="sv-SE"/>
              </w:rPr>
            </w:pPr>
            <w:ins w:id="2161" w:author="Björn Genfors" w:date="2014-03-28T14:34:00Z">
              <w:r w:rsidRPr="006B6063">
                <w:rPr>
                  <w:sz w:val="20"/>
                  <w:szCs w:val="20"/>
                </w:rPr>
                <w:t>../../../analysisId</w:t>
              </w:r>
            </w:ins>
          </w:p>
        </w:tc>
        <w:tc>
          <w:tcPr>
            <w:tcW w:w="1559" w:type="dxa"/>
            <w:tcBorders>
              <w:top w:val="single" w:sz="5" w:space="0" w:color="000000"/>
              <w:left w:val="single" w:sz="5" w:space="0" w:color="000000"/>
              <w:bottom w:val="single" w:sz="5" w:space="0" w:color="000000"/>
              <w:right w:val="single" w:sz="5" w:space="0" w:color="000000"/>
            </w:tcBorders>
            <w:tcPrChange w:id="2162"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5A474440" w14:textId="77777777" w:rsidR="00DE71B1" w:rsidRPr="006B6063" w:rsidRDefault="00DE71B1" w:rsidP="0046387E">
            <w:pPr>
              <w:widowControl/>
              <w:spacing w:line="226" w:lineRule="exact"/>
              <w:ind w:left="102"/>
              <w:rPr>
                <w:ins w:id="2163" w:author="Björn Genfors" w:date="2014-03-28T14:34:00Z"/>
                <w:rFonts w:cs="Times New Roman"/>
                <w:sz w:val="20"/>
                <w:szCs w:val="20"/>
                <w:lang w:val="sv-SE"/>
              </w:rPr>
            </w:pPr>
            <w:ins w:id="2164" w:author="Björn Genfors" w:date="2014-03-28T14:34:00Z">
              <w:r w:rsidRPr="006B6063">
                <w:rPr>
                  <w:sz w:val="20"/>
                  <w:szCs w:val="20"/>
                </w:rPr>
                <w:t>IIType</w:t>
              </w:r>
            </w:ins>
          </w:p>
        </w:tc>
        <w:tc>
          <w:tcPr>
            <w:tcW w:w="3969" w:type="dxa"/>
            <w:tcBorders>
              <w:top w:val="single" w:sz="5" w:space="0" w:color="000000"/>
              <w:left w:val="single" w:sz="5" w:space="0" w:color="000000"/>
              <w:bottom w:val="single" w:sz="5" w:space="0" w:color="000000"/>
              <w:right w:val="single" w:sz="5" w:space="0" w:color="000000"/>
            </w:tcBorders>
            <w:tcPrChange w:id="2165"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7B123293" w14:textId="77777777" w:rsidR="00DE71B1" w:rsidRPr="006B6063" w:rsidRDefault="00DE71B1" w:rsidP="0046387E">
            <w:pPr>
              <w:widowControl/>
              <w:spacing w:line="226" w:lineRule="exact"/>
              <w:ind w:left="102"/>
              <w:rPr>
                <w:ins w:id="2166" w:author="Björn Genfors" w:date="2014-03-28T14:34:00Z"/>
                <w:rFonts w:cs="Times New Roman"/>
                <w:sz w:val="20"/>
                <w:szCs w:val="20"/>
                <w:lang w:val="sv-SE"/>
              </w:rPr>
            </w:pPr>
            <w:ins w:id="2167" w:author="Björn Genfors" w:date="2014-03-28T14:34:00Z">
              <w:r w:rsidRPr="006B6063">
                <w:rPr>
                  <w:sz w:val="20"/>
                  <w:szCs w:val="20"/>
                </w:rPr>
                <w:t>Unik identifierare för analystjänsten</w:t>
              </w:r>
            </w:ins>
          </w:p>
        </w:tc>
        <w:tc>
          <w:tcPr>
            <w:tcW w:w="1195" w:type="dxa"/>
            <w:tcBorders>
              <w:top w:val="single" w:sz="5" w:space="0" w:color="000000"/>
              <w:left w:val="single" w:sz="5" w:space="0" w:color="000000"/>
              <w:bottom w:val="single" w:sz="5" w:space="0" w:color="000000"/>
              <w:right w:val="single" w:sz="5" w:space="0" w:color="000000"/>
            </w:tcBorders>
            <w:tcPrChange w:id="2168"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042B1DC1" w14:textId="77777777" w:rsidR="00DE71B1" w:rsidRPr="006B6063" w:rsidRDefault="00DE71B1" w:rsidP="0046387E">
            <w:pPr>
              <w:widowControl/>
              <w:spacing w:line="229" w:lineRule="exact"/>
              <w:ind w:left="102"/>
              <w:jc w:val="center"/>
              <w:rPr>
                <w:ins w:id="2169" w:author="Björn Genfors" w:date="2014-03-28T14:34:00Z"/>
                <w:rFonts w:cs="Times New Roman"/>
                <w:sz w:val="20"/>
                <w:szCs w:val="20"/>
                <w:lang w:val="sv-SE"/>
              </w:rPr>
            </w:pPr>
            <w:ins w:id="2170" w:author="Björn Genfors" w:date="2014-03-28T14:34:00Z">
              <w:r w:rsidRPr="006B6063">
                <w:rPr>
                  <w:sz w:val="20"/>
                  <w:szCs w:val="20"/>
                </w:rPr>
                <w:t>1..1</w:t>
              </w:r>
            </w:ins>
          </w:p>
        </w:tc>
      </w:tr>
      <w:tr w:rsidR="00DE71B1" w:rsidRPr="006B6063" w14:paraId="1E316D44" w14:textId="77777777" w:rsidTr="0046387E">
        <w:trPr>
          <w:trHeight w:hRule="exact" w:val="1096"/>
          <w:tblHeader/>
          <w:ins w:id="2171" w:author="Björn Genfors" w:date="2014-03-28T14:34:00Z"/>
          <w:trPrChange w:id="2172" w:author="Björn Genfors" w:date="2014-03-28T14:44:00Z">
            <w:trPr>
              <w:trHeight w:hRule="exact" w:val="10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173"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62251149" w14:textId="77777777" w:rsidR="00DE71B1" w:rsidRPr="006B6063" w:rsidRDefault="00DE71B1" w:rsidP="0046387E">
            <w:pPr>
              <w:widowControl/>
              <w:spacing w:line="229" w:lineRule="exact"/>
              <w:ind w:left="102"/>
              <w:rPr>
                <w:ins w:id="2174" w:author="Björn Genfors" w:date="2014-03-28T14:34:00Z"/>
                <w:rFonts w:cs="Times New Roman"/>
                <w:sz w:val="20"/>
                <w:szCs w:val="20"/>
                <w:lang w:val="sv-SE"/>
              </w:rPr>
            </w:pPr>
            <w:ins w:id="2175" w:author="Björn Genfors" w:date="2014-03-28T14:34:00Z">
              <w:r w:rsidRPr="006B6063">
                <w:rPr>
                  <w:sz w:val="20"/>
                  <w:szCs w:val="20"/>
                </w:rPr>
                <w:lastRenderedPageBreak/>
                <w:t>../../../../root</w:t>
              </w:r>
            </w:ins>
          </w:p>
        </w:tc>
        <w:tc>
          <w:tcPr>
            <w:tcW w:w="1559" w:type="dxa"/>
            <w:tcBorders>
              <w:top w:val="single" w:sz="5" w:space="0" w:color="000000"/>
              <w:left w:val="single" w:sz="5" w:space="0" w:color="000000"/>
              <w:bottom w:val="single" w:sz="5" w:space="0" w:color="000000"/>
              <w:right w:val="single" w:sz="5" w:space="0" w:color="000000"/>
            </w:tcBorders>
            <w:tcPrChange w:id="2176"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431519AD" w14:textId="77777777" w:rsidR="00DE71B1" w:rsidRPr="006B6063" w:rsidRDefault="00DE71B1" w:rsidP="0046387E">
            <w:pPr>
              <w:widowControl/>
              <w:spacing w:line="226" w:lineRule="exact"/>
              <w:ind w:left="102"/>
              <w:rPr>
                <w:ins w:id="2177" w:author="Björn Genfors" w:date="2014-03-28T14:34:00Z"/>
                <w:rFonts w:cs="Times New Roman"/>
                <w:sz w:val="20"/>
                <w:szCs w:val="20"/>
                <w:lang w:val="sv-SE"/>
              </w:rPr>
            </w:pPr>
            <w:ins w:id="2178"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179"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1B86DADD" w14:textId="77777777" w:rsidR="00DE71B1" w:rsidRPr="006B6063" w:rsidRDefault="00DE71B1" w:rsidP="0046387E">
            <w:pPr>
              <w:widowControl/>
              <w:spacing w:line="226" w:lineRule="exact"/>
              <w:ind w:left="102"/>
              <w:rPr>
                <w:ins w:id="2180" w:author="Björn Genfors" w:date="2014-03-28T14:34:00Z"/>
                <w:rFonts w:cs="Times New Roman"/>
                <w:sz w:val="20"/>
                <w:szCs w:val="20"/>
                <w:lang w:val="sv-SE"/>
              </w:rPr>
            </w:pPr>
            <w:ins w:id="2181" w:author="Björn Genfors" w:date="2014-03-28T14:34:00Z">
              <w:r w:rsidRPr="00CA00A4">
                <w:rPr>
                  <w:sz w:val="20"/>
                  <w:szCs w:val="20"/>
                  <w:lang w:val="sv-SE"/>
                </w:rPr>
                <w:t xml:space="preserve">En unik identifierare i form av en UID som garanterar global unikhet för instansidentifieraren. </w:t>
              </w:r>
              <w:r w:rsidRPr="006B6063">
                <w:rPr>
                  <w:sz w:val="20"/>
                  <w:szCs w:val="20"/>
                </w:rPr>
                <w:t>Root kan enskilt utgöra hela den unika identifieraren.</w:t>
              </w:r>
            </w:ins>
          </w:p>
        </w:tc>
        <w:tc>
          <w:tcPr>
            <w:tcW w:w="1195" w:type="dxa"/>
            <w:tcBorders>
              <w:top w:val="single" w:sz="5" w:space="0" w:color="000000"/>
              <w:left w:val="single" w:sz="5" w:space="0" w:color="000000"/>
              <w:bottom w:val="single" w:sz="5" w:space="0" w:color="000000"/>
              <w:right w:val="single" w:sz="5" w:space="0" w:color="000000"/>
            </w:tcBorders>
            <w:tcPrChange w:id="2182"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1F872209" w14:textId="77777777" w:rsidR="00DE71B1" w:rsidRPr="006B6063" w:rsidRDefault="00DE71B1" w:rsidP="0046387E">
            <w:pPr>
              <w:widowControl/>
              <w:spacing w:line="229" w:lineRule="exact"/>
              <w:ind w:left="102"/>
              <w:jc w:val="center"/>
              <w:rPr>
                <w:ins w:id="2183" w:author="Björn Genfors" w:date="2014-03-28T14:34:00Z"/>
                <w:rFonts w:cs="Times New Roman"/>
                <w:sz w:val="20"/>
                <w:szCs w:val="20"/>
                <w:lang w:val="sv-SE"/>
              </w:rPr>
            </w:pPr>
            <w:ins w:id="2184" w:author="Björn Genfors" w:date="2014-03-28T14:34:00Z">
              <w:r w:rsidRPr="006B6063">
                <w:rPr>
                  <w:sz w:val="20"/>
                  <w:szCs w:val="20"/>
                </w:rPr>
                <w:t>1..1</w:t>
              </w:r>
            </w:ins>
          </w:p>
        </w:tc>
      </w:tr>
      <w:tr w:rsidR="00DE71B1" w:rsidRPr="006B6063" w14:paraId="2B698E56" w14:textId="77777777" w:rsidTr="0046387E">
        <w:trPr>
          <w:trHeight w:hRule="exact" w:val="648"/>
          <w:tblHeader/>
          <w:ins w:id="2185" w:author="Björn Genfors" w:date="2014-03-28T14:34:00Z"/>
          <w:trPrChange w:id="2186" w:author="Björn Genfors" w:date="2014-03-28T14:44:00Z">
            <w:trPr>
              <w:trHeight w:hRule="exact" w:val="6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2187"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693993CE" w14:textId="77777777" w:rsidR="00DE71B1" w:rsidRPr="006B6063" w:rsidRDefault="00DE71B1" w:rsidP="0046387E">
            <w:pPr>
              <w:widowControl/>
              <w:spacing w:line="229" w:lineRule="exact"/>
              <w:ind w:left="102"/>
              <w:rPr>
                <w:ins w:id="2188" w:author="Björn Genfors" w:date="2014-03-28T14:34:00Z"/>
                <w:rFonts w:cs="Times New Roman"/>
                <w:sz w:val="20"/>
                <w:szCs w:val="20"/>
                <w:lang w:val="sv-SE"/>
              </w:rPr>
            </w:pPr>
            <w:ins w:id="2189" w:author="Björn Genfors" w:date="2014-03-28T14:34:00Z">
              <w:r w:rsidRPr="006B6063">
                <w:rPr>
                  <w:sz w:val="20"/>
                  <w:szCs w:val="20"/>
                </w:rPr>
                <w:t>../../../../extension</w:t>
              </w:r>
            </w:ins>
          </w:p>
        </w:tc>
        <w:tc>
          <w:tcPr>
            <w:tcW w:w="1559" w:type="dxa"/>
            <w:tcBorders>
              <w:top w:val="single" w:sz="5" w:space="0" w:color="000000"/>
              <w:left w:val="single" w:sz="5" w:space="0" w:color="000000"/>
              <w:bottom w:val="single" w:sz="5" w:space="0" w:color="000000"/>
              <w:right w:val="single" w:sz="5" w:space="0" w:color="000000"/>
            </w:tcBorders>
            <w:tcPrChange w:id="2190"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60E83853" w14:textId="77777777" w:rsidR="00DE71B1" w:rsidRPr="006B6063" w:rsidRDefault="00DE71B1" w:rsidP="0046387E">
            <w:pPr>
              <w:widowControl/>
              <w:spacing w:line="226" w:lineRule="exact"/>
              <w:ind w:left="102"/>
              <w:rPr>
                <w:ins w:id="2191" w:author="Björn Genfors" w:date="2014-03-28T14:34:00Z"/>
                <w:rFonts w:cs="Times New Roman"/>
                <w:sz w:val="20"/>
                <w:szCs w:val="20"/>
                <w:lang w:val="sv-SE"/>
              </w:rPr>
            </w:pPr>
            <w:ins w:id="2192" w:author="Björn Genfors" w:date="2014-03-28T14:34:00Z">
              <w:r w:rsidRPr="006B6063">
                <w:rPr>
                  <w:sz w:val="20"/>
                  <w:szCs w:val="20"/>
                </w:rPr>
                <w:t>string</w:t>
              </w:r>
            </w:ins>
          </w:p>
          <w:p w14:paraId="47C5B6F9" w14:textId="77777777" w:rsidR="00DE71B1" w:rsidRPr="006B6063" w:rsidRDefault="00DE71B1" w:rsidP="0046387E">
            <w:pPr>
              <w:widowControl/>
              <w:spacing w:line="226" w:lineRule="exact"/>
              <w:ind w:left="102"/>
              <w:rPr>
                <w:ins w:id="2193"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194"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07093ABD" w14:textId="77777777" w:rsidR="00DE71B1" w:rsidRPr="006B6063" w:rsidRDefault="00DE71B1" w:rsidP="0046387E">
            <w:pPr>
              <w:widowControl/>
              <w:spacing w:line="226" w:lineRule="exact"/>
              <w:ind w:left="102"/>
              <w:rPr>
                <w:ins w:id="2195" w:author="Björn Genfors" w:date="2014-03-28T14:34:00Z"/>
                <w:rFonts w:cs="Times New Roman"/>
                <w:sz w:val="20"/>
                <w:szCs w:val="20"/>
                <w:lang w:val="sv-SE"/>
              </w:rPr>
            </w:pPr>
            <w:ins w:id="2196" w:author="Björn Genfors" w:date="2014-03-28T14:34:00Z">
              <w:r w:rsidRPr="00CA00A4">
                <w:rPr>
                  <w:sz w:val="20"/>
                  <w:szCs w:val="20"/>
                  <w:lang w:val="sv-SE"/>
                </w:rPr>
                <w:t>En textsträng som tillsammans med root bildar en unik identifierare.</w:t>
              </w:r>
            </w:ins>
          </w:p>
        </w:tc>
        <w:tc>
          <w:tcPr>
            <w:tcW w:w="1195" w:type="dxa"/>
            <w:tcBorders>
              <w:top w:val="single" w:sz="5" w:space="0" w:color="000000"/>
              <w:left w:val="single" w:sz="5" w:space="0" w:color="000000"/>
              <w:bottom w:val="single" w:sz="5" w:space="0" w:color="000000"/>
              <w:right w:val="single" w:sz="5" w:space="0" w:color="000000"/>
            </w:tcBorders>
            <w:tcPrChange w:id="2197"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081F14B1" w14:textId="77777777" w:rsidR="00DE71B1" w:rsidRPr="006B6063" w:rsidRDefault="00DE71B1" w:rsidP="0046387E">
            <w:pPr>
              <w:widowControl/>
              <w:spacing w:line="229" w:lineRule="exact"/>
              <w:ind w:left="102"/>
              <w:jc w:val="center"/>
              <w:rPr>
                <w:ins w:id="2198" w:author="Björn Genfors" w:date="2014-03-28T14:34:00Z"/>
                <w:rFonts w:cs="Times New Roman"/>
                <w:sz w:val="20"/>
                <w:szCs w:val="20"/>
                <w:lang w:val="sv-SE"/>
              </w:rPr>
            </w:pPr>
            <w:ins w:id="2199" w:author="Björn Genfors" w:date="2014-03-28T14:34:00Z">
              <w:r w:rsidRPr="006B6063">
                <w:rPr>
                  <w:sz w:val="20"/>
                  <w:szCs w:val="20"/>
                </w:rPr>
                <w:t>0..1</w:t>
              </w:r>
            </w:ins>
          </w:p>
        </w:tc>
      </w:tr>
      <w:tr w:rsidR="00DE71B1" w:rsidRPr="006B6063" w14:paraId="0AED4C90" w14:textId="77777777" w:rsidTr="0046387E">
        <w:trPr>
          <w:trHeight w:hRule="exact" w:val="551"/>
          <w:tblHeader/>
          <w:ins w:id="2200" w:author="Björn Genfors" w:date="2014-03-28T14:34:00Z"/>
          <w:trPrChange w:id="2201" w:author="Björn Genfors" w:date="2014-03-28T14:44:00Z">
            <w:trPr>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2202"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0B865063" w14:textId="77777777" w:rsidR="00DE71B1" w:rsidRPr="006B6063" w:rsidRDefault="00DE71B1" w:rsidP="0046387E">
            <w:pPr>
              <w:widowControl/>
              <w:spacing w:line="229" w:lineRule="exact"/>
              <w:ind w:left="102"/>
              <w:rPr>
                <w:ins w:id="2203" w:author="Björn Genfors" w:date="2014-03-28T14:34:00Z"/>
                <w:rFonts w:cs="Times New Roman"/>
                <w:sz w:val="20"/>
                <w:szCs w:val="20"/>
                <w:lang w:val="sv-SE"/>
              </w:rPr>
            </w:pPr>
            <w:ins w:id="2204" w:author="Björn Genfors" w:date="2014-03-28T14:34:00Z">
              <w:r w:rsidRPr="006B6063">
                <w:rPr>
                  <w:sz w:val="20"/>
                  <w:szCs w:val="20"/>
                </w:rPr>
                <w:t>../../../analysisTime</w:t>
              </w:r>
            </w:ins>
          </w:p>
        </w:tc>
        <w:tc>
          <w:tcPr>
            <w:tcW w:w="1559" w:type="dxa"/>
            <w:tcBorders>
              <w:top w:val="single" w:sz="5" w:space="0" w:color="000000"/>
              <w:left w:val="single" w:sz="5" w:space="0" w:color="000000"/>
              <w:bottom w:val="single" w:sz="5" w:space="0" w:color="000000"/>
              <w:right w:val="single" w:sz="5" w:space="0" w:color="000000"/>
            </w:tcBorders>
            <w:tcPrChange w:id="2205"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3AC6A2F5" w14:textId="77777777" w:rsidR="00DE71B1" w:rsidRPr="006B6063" w:rsidRDefault="00DE71B1" w:rsidP="0046387E">
            <w:pPr>
              <w:widowControl/>
              <w:spacing w:line="226" w:lineRule="exact"/>
              <w:ind w:left="102"/>
              <w:rPr>
                <w:ins w:id="2206" w:author="Björn Genfors" w:date="2014-03-28T14:34:00Z"/>
                <w:rFonts w:cs="Times New Roman"/>
                <w:sz w:val="20"/>
                <w:szCs w:val="20"/>
                <w:lang w:val="sv-SE"/>
              </w:rPr>
            </w:pPr>
            <w:ins w:id="2207" w:author="Björn Genfors" w:date="2014-03-28T14:34:00Z">
              <w:r w:rsidRPr="006B6063">
                <w:rPr>
                  <w:sz w:val="20"/>
                  <w:szCs w:val="20"/>
                </w:rPr>
                <w:t>TimePeriodType</w:t>
              </w:r>
            </w:ins>
          </w:p>
        </w:tc>
        <w:tc>
          <w:tcPr>
            <w:tcW w:w="3969" w:type="dxa"/>
            <w:tcBorders>
              <w:top w:val="single" w:sz="5" w:space="0" w:color="000000"/>
              <w:left w:val="single" w:sz="5" w:space="0" w:color="000000"/>
              <w:bottom w:val="single" w:sz="5" w:space="0" w:color="000000"/>
              <w:right w:val="single" w:sz="5" w:space="0" w:color="000000"/>
            </w:tcBorders>
            <w:tcPrChange w:id="2208"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7166654C" w14:textId="77777777" w:rsidR="00DE71B1" w:rsidRPr="006B6063" w:rsidRDefault="00DE71B1" w:rsidP="0046387E">
            <w:pPr>
              <w:widowControl/>
              <w:spacing w:line="226" w:lineRule="exact"/>
              <w:ind w:left="102"/>
              <w:rPr>
                <w:ins w:id="2209" w:author="Björn Genfors" w:date="2014-03-28T14:34:00Z"/>
                <w:rFonts w:cs="Times New Roman"/>
                <w:sz w:val="20"/>
                <w:szCs w:val="20"/>
                <w:lang w:val="sv-SE"/>
              </w:rPr>
            </w:pPr>
            <w:ins w:id="2210" w:author="Björn Genfors" w:date="2014-03-28T14:34:00Z">
              <w:r w:rsidRPr="00CA00A4">
                <w:rPr>
                  <w:sz w:val="20"/>
                  <w:szCs w:val="20"/>
                  <w:lang w:val="sv-SE"/>
                </w:rPr>
                <w:t>Tidsangivelse för åtgärdens utförande. Här anges tiden för provtagningen.</w:t>
              </w:r>
            </w:ins>
          </w:p>
        </w:tc>
        <w:tc>
          <w:tcPr>
            <w:tcW w:w="1195" w:type="dxa"/>
            <w:tcBorders>
              <w:top w:val="single" w:sz="5" w:space="0" w:color="000000"/>
              <w:left w:val="single" w:sz="5" w:space="0" w:color="000000"/>
              <w:bottom w:val="single" w:sz="5" w:space="0" w:color="000000"/>
              <w:right w:val="single" w:sz="5" w:space="0" w:color="000000"/>
            </w:tcBorders>
            <w:tcPrChange w:id="2211"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0048FBB7" w14:textId="77777777" w:rsidR="00DE71B1" w:rsidRPr="006B6063" w:rsidRDefault="00DE71B1" w:rsidP="0046387E">
            <w:pPr>
              <w:widowControl/>
              <w:spacing w:line="229" w:lineRule="exact"/>
              <w:ind w:left="102"/>
              <w:jc w:val="center"/>
              <w:rPr>
                <w:ins w:id="2212" w:author="Björn Genfors" w:date="2014-03-28T14:34:00Z"/>
                <w:rFonts w:cs="Times New Roman"/>
                <w:sz w:val="20"/>
                <w:szCs w:val="20"/>
                <w:lang w:val="sv-SE"/>
              </w:rPr>
            </w:pPr>
            <w:ins w:id="2213" w:author="Björn Genfors" w:date="2014-03-28T14:34:00Z">
              <w:r w:rsidRPr="006B6063">
                <w:rPr>
                  <w:sz w:val="20"/>
                  <w:szCs w:val="20"/>
                </w:rPr>
                <w:t>0..1</w:t>
              </w:r>
            </w:ins>
          </w:p>
        </w:tc>
      </w:tr>
      <w:tr w:rsidR="00DE71B1" w:rsidRPr="006B6063" w14:paraId="133FD204" w14:textId="77777777" w:rsidTr="0046387E">
        <w:trPr>
          <w:trHeight w:hRule="exact" w:val="722"/>
          <w:tblHeader/>
          <w:ins w:id="2214" w:author="Björn Genfors" w:date="2014-03-28T14:34:00Z"/>
          <w:trPrChange w:id="2215" w:author="Björn Genfors" w:date="2014-03-28T14:44:00Z">
            <w:trPr>
              <w:trHeight w:hRule="exact" w:val="7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216"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4C9EE2D1" w14:textId="77777777" w:rsidR="00DE71B1" w:rsidRPr="006B6063" w:rsidRDefault="00DE71B1" w:rsidP="0046387E">
            <w:pPr>
              <w:widowControl/>
              <w:spacing w:line="229" w:lineRule="exact"/>
              <w:ind w:left="102"/>
              <w:rPr>
                <w:ins w:id="2217" w:author="Björn Genfors" w:date="2014-03-28T14:34:00Z"/>
                <w:rFonts w:cs="Times New Roman"/>
                <w:sz w:val="20"/>
                <w:szCs w:val="20"/>
                <w:lang w:val="sv-SE"/>
              </w:rPr>
            </w:pPr>
            <w:ins w:id="2218" w:author="Björn Genfors" w:date="2014-03-28T14:34:00Z">
              <w:r w:rsidRPr="006B6063">
                <w:rPr>
                  <w:sz w:val="20"/>
                  <w:szCs w:val="20"/>
                </w:rPr>
                <w:t>../../../../start</w:t>
              </w:r>
            </w:ins>
          </w:p>
        </w:tc>
        <w:tc>
          <w:tcPr>
            <w:tcW w:w="1559" w:type="dxa"/>
            <w:tcBorders>
              <w:top w:val="single" w:sz="5" w:space="0" w:color="000000"/>
              <w:left w:val="single" w:sz="5" w:space="0" w:color="000000"/>
              <w:bottom w:val="single" w:sz="5" w:space="0" w:color="000000"/>
              <w:right w:val="single" w:sz="5" w:space="0" w:color="000000"/>
            </w:tcBorders>
            <w:tcPrChange w:id="2219"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06703E1E" w14:textId="77777777" w:rsidR="00DE71B1" w:rsidRPr="006B6063" w:rsidRDefault="00DE71B1" w:rsidP="0046387E">
            <w:pPr>
              <w:widowControl/>
              <w:spacing w:line="226" w:lineRule="exact"/>
              <w:ind w:left="102"/>
              <w:rPr>
                <w:ins w:id="2220" w:author="Björn Genfors" w:date="2014-03-28T14:34:00Z"/>
                <w:rFonts w:cs="Times New Roman"/>
                <w:sz w:val="20"/>
                <w:szCs w:val="20"/>
                <w:lang w:val="sv-SE"/>
              </w:rPr>
            </w:pPr>
            <w:ins w:id="2221" w:author="Björn Genfors" w:date="2014-03-28T14:34:00Z">
              <w:r w:rsidRPr="006B6063">
                <w:rPr>
                  <w:sz w:val="20"/>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2222"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1B0BB30F" w14:textId="77777777" w:rsidR="00DE71B1" w:rsidRPr="006B6063" w:rsidRDefault="00DE71B1" w:rsidP="0046387E">
            <w:pPr>
              <w:widowControl/>
              <w:spacing w:line="226" w:lineRule="exact"/>
              <w:ind w:left="102"/>
              <w:rPr>
                <w:ins w:id="2223" w:author="Björn Genfors" w:date="2014-03-28T14:34:00Z"/>
                <w:rFonts w:cs="Times New Roman"/>
                <w:sz w:val="20"/>
                <w:szCs w:val="20"/>
                <w:lang w:val="sv-SE"/>
              </w:rPr>
            </w:pPr>
            <w:ins w:id="2224" w:author="Björn Genfors" w:date="2014-03-28T14:34:00Z">
              <w:r w:rsidRPr="00CA00A4">
                <w:rPr>
                  <w:sz w:val="20"/>
                  <w:szCs w:val="20"/>
                  <w:lang w:val="sv-SE"/>
                </w:rPr>
                <w:t>Periodens starttid. Minst ett av start och end skall anges.</w:t>
              </w:r>
            </w:ins>
          </w:p>
        </w:tc>
        <w:tc>
          <w:tcPr>
            <w:tcW w:w="1195" w:type="dxa"/>
            <w:tcBorders>
              <w:top w:val="single" w:sz="5" w:space="0" w:color="000000"/>
              <w:left w:val="single" w:sz="5" w:space="0" w:color="000000"/>
              <w:bottom w:val="single" w:sz="5" w:space="0" w:color="000000"/>
              <w:right w:val="single" w:sz="5" w:space="0" w:color="000000"/>
            </w:tcBorders>
            <w:tcPrChange w:id="2225"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2AE0F5BB" w14:textId="77777777" w:rsidR="00DE71B1" w:rsidRPr="006B6063" w:rsidRDefault="00DE71B1" w:rsidP="0046387E">
            <w:pPr>
              <w:widowControl/>
              <w:spacing w:line="229" w:lineRule="exact"/>
              <w:ind w:left="102"/>
              <w:jc w:val="center"/>
              <w:rPr>
                <w:ins w:id="2226" w:author="Björn Genfors" w:date="2014-03-28T14:34:00Z"/>
                <w:rFonts w:cs="Times New Roman"/>
                <w:sz w:val="20"/>
                <w:szCs w:val="20"/>
                <w:lang w:val="sv-SE"/>
              </w:rPr>
            </w:pPr>
            <w:ins w:id="2227" w:author="Björn Genfors" w:date="2014-03-28T14:34:00Z">
              <w:r w:rsidRPr="006B6063">
                <w:rPr>
                  <w:sz w:val="20"/>
                  <w:szCs w:val="20"/>
                </w:rPr>
                <w:t>0..1</w:t>
              </w:r>
            </w:ins>
          </w:p>
        </w:tc>
      </w:tr>
      <w:tr w:rsidR="00DE71B1" w:rsidRPr="006B6063" w14:paraId="6E72F7BD" w14:textId="77777777" w:rsidTr="0046387E">
        <w:trPr>
          <w:trHeight w:hRule="exact" w:val="704"/>
          <w:tblHeader/>
          <w:ins w:id="2228" w:author="Björn Genfors" w:date="2014-03-28T14:34:00Z"/>
          <w:trPrChange w:id="2229" w:author="Björn Genfors" w:date="2014-03-28T14:4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2230"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12689715" w14:textId="77777777" w:rsidR="00DE71B1" w:rsidRPr="006B6063" w:rsidRDefault="00DE71B1" w:rsidP="0046387E">
            <w:pPr>
              <w:widowControl/>
              <w:spacing w:line="229" w:lineRule="exact"/>
              <w:ind w:left="102"/>
              <w:rPr>
                <w:ins w:id="2231" w:author="Björn Genfors" w:date="2014-03-28T14:34:00Z"/>
                <w:rFonts w:cs="Times New Roman"/>
                <w:sz w:val="20"/>
                <w:szCs w:val="20"/>
                <w:lang w:val="sv-SE"/>
              </w:rPr>
            </w:pPr>
            <w:ins w:id="2232" w:author="Björn Genfors" w:date="2014-03-28T14:34:00Z">
              <w:r w:rsidRPr="006B6063">
                <w:rPr>
                  <w:sz w:val="20"/>
                  <w:szCs w:val="20"/>
                </w:rPr>
                <w:t>../../../../end</w:t>
              </w:r>
            </w:ins>
          </w:p>
        </w:tc>
        <w:tc>
          <w:tcPr>
            <w:tcW w:w="1559" w:type="dxa"/>
            <w:tcBorders>
              <w:top w:val="single" w:sz="5" w:space="0" w:color="000000"/>
              <w:left w:val="single" w:sz="5" w:space="0" w:color="000000"/>
              <w:bottom w:val="single" w:sz="5" w:space="0" w:color="000000"/>
              <w:right w:val="single" w:sz="5" w:space="0" w:color="000000"/>
            </w:tcBorders>
            <w:tcPrChange w:id="2233"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5178B9E0" w14:textId="77777777" w:rsidR="00DE71B1" w:rsidRPr="006B6063" w:rsidRDefault="00DE71B1" w:rsidP="0046387E">
            <w:pPr>
              <w:widowControl/>
              <w:spacing w:line="226" w:lineRule="exact"/>
              <w:ind w:left="102"/>
              <w:rPr>
                <w:ins w:id="2234" w:author="Björn Genfors" w:date="2014-03-28T14:34:00Z"/>
                <w:rFonts w:cs="Times New Roman"/>
                <w:sz w:val="20"/>
                <w:szCs w:val="20"/>
                <w:lang w:val="sv-SE"/>
              </w:rPr>
            </w:pPr>
            <w:ins w:id="2235" w:author="Björn Genfors" w:date="2014-03-28T14:34:00Z">
              <w:r w:rsidRPr="006B6063">
                <w:rPr>
                  <w:sz w:val="20"/>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2236"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1F7F9786" w14:textId="77777777" w:rsidR="00DE71B1" w:rsidRPr="006B6063" w:rsidRDefault="00DE71B1" w:rsidP="0046387E">
            <w:pPr>
              <w:widowControl/>
              <w:spacing w:line="226" w:lineRule="exact"/>
              <w:ind w:left="102"/>
              <w:rPr>
                <w:ins w:id="2237" w:author="Björn Genfors" w:date="2014-03-28T14:34:00Z"/>
                <w:rFonts w:cs="Times New Roman"/>
                <w:sz w:val="20"/>
                <w:szCs w:val="20"/>
                <w:lang w:val="sv-SE"/>
              </w:rPr>
            </w:pPr>
            <w:ins w:id="2238" w:author="Björn Genfors" w:date="2014-03-28T14:34:00Z">
              <w:r w:rsidRPr="00CA00A4">
                <w:rPr>
                  <w:sz w:val="20"/>
                  <w:szCs w:val="20"/>
                  <w:lang w:val="sv-SE"/>
                </w:rPr>
                <w:t>Periodens sluttid. Minst ett av start och end skall anges.</w:t>
              </w:r>
            </w:ins>
          </w:p>
        </w:tc>
        <w:tc>
          <w:tcPr>
            <w:tcW w:w="1195" w:type="dxa"/>
            <w:tcBorders>
              <w:top w:val="single" w:sz="5" w:space="0" w:color="000000"/>
              <w:left w:val="single" w:sz="5" w:space="0" w:color="000000"/>
              <w:bottom w:val="single" w:sz="5" w:space="0" w:color="000000"/>
              <w:right w:val="single" w:sz="5" w:space="0" w:color="000000"/>
            </w:tcBorders>
            <w:tcPrChange w:id="2239"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7CE4BEA7" w14:textId="77777777" w:rsidR="00DE71B1" w:rsidRPr="006B6063" w:rsidRDefault="00DE71B1" w:rsidP="0046387E">
            <w:pPr>
              <w:widowControl/>
              <w:spacing w:line="229" w:lineRule="exact"/>
              <w:ind w:left="102"/>
              <w:jc w:val="center"/>
              <w:rPr>
                <w:ins w:id="2240" w:author="Björn Genfors" w:date="2014-03-28T14:34:00Z"/>
                <w:rFonts w:cs="Times New Roman"/>
                <w:sz w:val="20"/>
                <w:szCs w:val="20"/>
                <w:lang w:val="sv-SE"/>
              </w:rPr>
            </w:pPr>
            <w:ins w:id="2241" w:author="Björn Genfors" w:date="2014-03-28T14:34:00Z">
              <w:r w:rsidRPr="006B6063">
                <w:rPr>
                  <w:sz w:val="20"/>
                  <w:szCs w:val="20"/>
                </w:rPr>
                <w:t>0..1</w:t>
              </w:r>
            </w:ins>
          </w:p>
        </w:tc>
      </w:tr>
      <w:tr w:rsidR="00DE71B1" w:rsidRPr="006B6063" w14:paraId="432C1769" w14:textId="77777777" w:rsidTr="0046387E">
        <w:trPr>
          <w:trHeight w:hRule="exact" w:val="922"/>
          <w:tblHeader/>
          <w:ins w:id="2242" w:author="Björn Genfors" w:date="2014-03-28T14:34:00Z"/>
          <w:trPrChange w:id="2243" w:author="Björn Genfors" w:date="2014-03-28T14:44:00Z">
            <w:trPr>
              <w:trHeight w:hRule="exact" w:val="9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244"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4B96FD3A" w14:textId="77777777" w:rsidR="00DE71B1" w:rsidRPr="006B6063" w:rsidRDefault="00DE71B1" w:rsidP="0046387E">
            <w:pPr>
              <w:widowControl/>
              <w:spacing w:line="229" w:lineRule="exact"/>
              <w:ind w:left="102"/>
              <w:rPr>
                <w:ins w:id="2245" w:author="Björn Genfors" w:date="2014-03-28T14:34:00Z"/>
                <w:rFonts w:cs="Times New Roman"/>
                <w:sz w:val="20"/>
                <w:szCs w:val="20"/>
                <w:lang w:val="sv-SE"/>
              </w:rPr>
            </w:pPr>
            <w:ins w:id="2246" w:author="Björn Genfors" w:date="2014-03-28T14:34:00Z">
              <w:r w:rsidRPr="006B6063">
                <w:rPr>
                  <w:sz w:val="20"/>
                  <w:szCs w:val="20"/>
                </w:rPr>
                <w:t>../../../analysisCode</w:t>
              </w:r>
            </w:ins>
          </w:p>
        </w:tc>
        <w:tc>
          <w:tcPr>
            <w:tcW w:w="1559" w:type="dxa"/>
            <w:tcBorders>
              <w:top w:val="single" w:sz="5" w:space="0" w:color="000000"/>
              <w:left w:val="single" w:sz="5" w:space="0" w:color="000000"/>
              <w:bottom w:val="single" w:sz="5" w:space="0" w:color="000000"/>
              <w:right w:val="single" w:sz="5" w:space="0" w:color="000000"/>
            </w:tcBorders>
            <w:tcPrChange w:id="2247"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7A7D85BD" w14:textId="77777777" w:rsidR="00DE71B1" w:rsidRPr="006B6063" w:rsidRDefault="00DE71B1" w:rsidP="0046387E">
            <w:pPr>
              <w:widowControl/>
              <w:spacing w:line="226" w:lineRule="exact"/>
              <w:ind w:left="102"/>
              <w:rPr>
                <w:ins w:id="2248" w:author="Björn Genfors" w:date="2014-03-28T14:34:00Z"/>
                <w:rFonts w:cs="Times New Roman"/>
                <w:sz w:val="20"/>
                <w:szCs w:val="20"/>
                <w:lang w:val="sv-SE"/>
              </w:rPr>
            </w:pPr>
            <w:ins w:id="2249" w:author="Björn Genfors" w:date="2014-03-28T14:34:00Z">
              <w:r w:rsidRPr="006B6063">
                <w:rPr>
                  <w:sz w:val="20"/>
                  <w:szCs w:val="20"/>
                </w:rPr>
                <w:t>CVType</w:t>
              </w:r>
            </w:ins>
          </w:p>
        </w:tc>
        <w:tc>
          <w:tcPr>
            <w:tcW w:w="3969" w:type="dxa"/>
            <w:tcBorders>
              <w:top w:val="single" w:sz="5" w:space="0" w:color="000000"/>
              <w:left w:val="single" w:sz="5" w:space="0" w:color="000000"/>
              <w:bottom w:val="single" w:sz="5" w:space="0" w:color="000000"/>
              <w:right w:val="single" w:sz="5" w:space="0" w:color="000000"/>
            </w:tcBorders>
            <w:tcPrChange w:id="2250"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3C80A48A" w14:textId="77777777" w:rsidR="00DE71B1" w:rsidRPr="006B6063" w:rsidRDefault="00DE71B1" w:rsidP="0046387E">
            <w:pPr>
              <w:widowControl/>
              <w:spacing w:line="226" w:lineRule="exact"/>
              <w:ind w:left="102"/>
              <w:rPr>
                <w:ins w:id="2251" w:author="Björn Genfors" w:date="2014-03-28T14:34:00Z"/>
                <w:rFonts w:cs="Times New Roman"/>
                <w:sz w:val="20"/>
                <w:szCs w:val="20"/>
                <w:lang w:val="sv-SE"/>
              </w:rPr>
            </w:pPr>
            <w:ins w:id="2252" w:author="Björn Genfors" w:date="2014-03-28T14:34:00Z">
              <w:r w:rsidRPr="00CA00A4">
                <w:rPr>
                  <w:sz w:val="20"/>
                  <w:szCs w:val="20"/>
                  <w:lang w:val="sv-SE"/>
                </w:rPr>
                <w:t xml:space="preserve">Kod och klartext som anger vilken åtgärd som avses, enligt kodverket NPU. </w:t>
              </w:r>
              <w:r w:rsidRPr="006B6063">
                <w:rPr>
                  <w:sz w:val="20"/>
                  <w:szCs w:val="20"/>
                </w:rPr>
                <w:t>Ett av attributen analysisCode och analysisText ska anges</w:t>
              </w:r>
            </w:ins>
          </w:p>
        </w:tc>
        <w:tc>
          <w:tcPr>
            <w:tcW w:w="1195" w:type="dxa"/>
            <w:tcBorders>
              <w:top w:val="single" w:sz="5" w:space="0" w:color="000000"/>
              <w:left w:val="single" w:sz="5" w:space="0" w:color="000000"/>
              <w:bottom w:val="single" w:sz="5" w:space="0" w:color="000000"/>
              <w:right w:val="single" w:sz="5" w:space="0" w:color="000000"/>
            </w:tcBorders>
            <w:tcPrChange w:id="2253"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2E3505CB" w14:textId="77777777" w:rsidR="00DE71B1" w:rsidRPr="006B6063" w:rsidRDefault="00DE71B1" w:rsidP="0046387E">
            <w:pPr>
              <w:widowControl/>
              <w:spacing w:line="229" w:lineRule="exact"/>
              <w:ind w:left="102"/>
              <w:jc w:val="center"/>
              <w:rPr>
                <w:ins w:id="2254" w:author="Björn Genfors" w:date="2014-03-28T14:34:00Z"/>
                <w:rFonts w:cs="Times New Roman"/>
                <w:sz w:val="20"/>
                <w:szCs w:val="20"/>
                <w:lang w:val="sv-SE"/>
              </w:rPr>
            </w:pPr>
            <w:ins w:id="2255" w:author="Björn Genfors" w:date="2014-03-28T14:34:00Z">
              <w:r w:rsidRPr="006B6063">
                <w:rPr>
                  <w:sz w:val="20"/>
                  <w:szCs w:val="20"/>
                </w:rPr>
                <w:t>0..1</w:t>
              </w:r>
            </w:ins>
          </w:p>
        </w:tc>
      </w:tr>
      <w:tr w:rsidR="00DE71B1" w:rsidRPr="006B6063" w14:paraId="7A1BE5D7" w14:textId="77777777" w:rsidTr="0046387E">
        <w:trPr>
          <w:trHeight w:hRule="exact" w:val="421"/>
          <w:tblHeader/>
          <w:ins w:id="2256" w:author="Björn Genfors" w:date="2014-03-28T14:34:00Z"/>
          <w:trPrChange w:id="2257" w:author="Björn Genfors" w:date="2014-03-28T14:44:00Z">
            <w:trPr>
              <w:trHeight w:hRule="exact" w:val="4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2258"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0D8AE8BF" w14:textId="77777777" w:rsidR="00DE71B1" w:rsidRPr="006B6063" w:rsidRDefault="00DE71B1" w:rsidP="0046387E">
            <w:pPr>
              <w:widowControl/>
              <w:spacing w:line="229" w:lineRule="exact"/>
              <w:ind w:left="102"/>
              <w:rPr>
                <w:ins w:id="2259" w:author="Björn Genfors" w:date="2014-03-28T14:34:00Z"/>
                <w:rFonts w:cs="Times New Roman"/>
                <w:sz w:val="20"/>
                <w:szCs w:val="20"/>
                <w:lang w:val="sv-SE"/>
              </w:rPr>
            </w:pPr>
            <w:ins w:id="2260" w:author="Björn Genfors" w:date="2014-03-28T14:34:00Z">
              <w:r w:rsidRPr="006B6063">
                <w:rPr>
                  <w:sz w:val="20"/>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2261"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250F9372" w14:textId="77777777" w:rsidR="00DE71B1" w:rsidRPr="006B6063" w:rsidRDefault="00DE71B1" w:rsidP="0046387E">
            <w:pPr>
              <w:widowControl/>
              <w:spacing w:line="226" w:lineRule="exact"/>
              <w:ind w:left="102"/>
              <w:rPr>
                <w:ins w:id="2262" w:author="Björn Genfors" w:date="2014-03-28T14:34:00Z"/>
                <w:rFonts w:cs="Times New Roman"/>
                <w:sz w:val="20"/>
                <w:szCs w:val="20"/>
                <w:lang w:val="sv-SE"/>
              </w:rPr>
            </w:pPr>
            <w:ins w:id="226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264"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61984EC2" w14:textId="77777777" w:rsidR="00DE71B1" w:rsidRPr="006B6063" w:rsidRDefault="00DE71B1" w:rsidP="0046387E">
            <w:pPr>
              <w:widowControl/>
              <w:spacing w:line="226" w:lineRule="exact"/>
              <w:ind w:left="102"/>
              <w:rPr>
                <w:ins w:id="2265" w:author="Björn Genfors" w:date="2014-03-28T14:34:00Z"/>
                <w:rFonts w:cs="Times New Roman"/>
                <w:sz w:val="20"/>
                <w:szCs w:val="20"/>
                <w:lang w:val="sv-SE"/>
              </w:rPr>
            </w:pPr>
            <w:ins w:id="2266" w:author="Björn Genfors" w:date="2014-03-28T14:34:00Z">
              <w:r w:rsidRPr="006B6063">
                <w:rPr>
                  <w:sz w:val="20"/>
                  <w:szCs w:val="20"/>
                </w:rPr>
                <w:t>Kod från kodsystemet NPU.</w:t>
              </w:r>
            </w:ins>
          </w:p>
        </w:tc>
        <w:tc>
          <w:tcPr>
            <w:tcW w:w="1195" w:type="dxa"/>
            <w:tcBorders>
              <w:top w:val="single" w:sz="5" w:space="0" w:color="000000"/>
              <w:left w:val="single" w:sz="5" w:space="0" w:color="000000"/>
              <w:bottom w:val="single" w:sz="5" w:space="0" w:color="000000"/>
              <w:right w:val="single" w:sz="5" w:space="0" w:color="000000"/>
            </w:tcBorders>
            <w:tcPrChange w:id="2267"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2B125A38" w14:textId="77777777" w:rsidR="00DE71B1" w:rsidRPr="006B6063" w:rsidRDefault="00DE71B1" w:rsidP="0046387E">
            <w:pPr>
              <w:widowControl/>
              <w:spacing w:line="229" w:lineRule="exact"/>
              <w:ind w:left="102"/>
              <w:jc w:val="center"/>
              <w:rPr>
                <w:ins w:id="2268" w:author="Björn Genfors" w:date="2014-03-28T14:34:00Z"/>
                <w:rFonts w:cs="Times New Roman"/>
                <w:sz w:val="20"/>
                <w:szCs w:val="20"/>
                <w:lang w:val="sv-SE"/>
              </w:rPr>
            </w:pPr>
            <w:ins w:id="2269" w:author="Björn Genfors" w:date="2014-03-28T14:34:00Z">
              <w:r w:rsidRPr="006B6063">
                <w:rPr>
                  <w:sz w:val="20"/>
                  <w:szCs w:val="20"/>
                </w:rPr>
                <w:t>1..1</w:t>
              </w:r>
            </w:ins>
          </w:p>
        </w:tc>
      </w:tr>
      <w:tr w:rsidR="00DE71B1" w:rsidRPr="006B6063" w14:paraId="156DDA6F" w14:textId="77777777" w:rsidTr="0046387E">
        <w:trPr>
          <w:trHeight w:hRule="exact" w:val="427"/>
          <w:tblHeader/>
          <w:ins w:id="2270" w:author="Björn Genfors" w:date="2014-03-28T14:34:00Z"/>
          <w:trPrChange w:id="2271" w:author="Björn Genfors" w:date="2014-03-28T14:44:00Z">
            <w:trPr>
              <w:trHeight w:hRule="exact" w:val="427"/>
              <w:tblHeader/>
            </w:trPr>
          </w:trPrChange>
        </w:trPr>
        <w:tc>
          <w:tcPr>
            <w:tcW w:w="2916" w:type="dxa"/>
            <w:tcBorders>
              <w:top w:val="single" w:sz="5" w:space="0" w:color="000000"/>
              <w:left w:val="single" w:sz="5" w:space="0" w:color="000000"/>
              <w:bottom w:val="single" w:sz="5" w:space="0" w:color="000000"/>
              <w:right w:val="single" w:sz="5" w:space="0" w:color="000000"/>
            </w:tcBorders>
            <w:tcPrChange w:id="2272"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1B4D5E98" w14:textId="77777777" w:rsidR="00DE71B1" w:rsidRPr="006B6063" w:rsidRDefault="00DE71B1" w:rsidP="0046387E">
            <w:pPr>
              <w:widowControl/>
              <w:spacing w:line="229" w:lineRule="exact"/>
              <w:ind w:left="102"/>
              <w:rPr>
                <w:ins w:id="2273" w:author="Björn Genfors" w:date="2014-03-28T14:34:00Z"/>
                <w:rFonts w:cs="Times New Roman"/>
                <w:sz w:val="20"/>
                <w:szCs w:val="20"/>
                <w:lang w:val="sv-SE"/>
              </w:rPr>
            </w:pPr>
            <w:ins w:id="2274" w:author="Björn Genfors" w:date="2014-03-28T14:34:00Z">
              <w:r w:rsidRPr="006B6063">
                <w:rPr>
                  <w:sz w:val="20"/>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2275"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0232BFDE" w14:textId="77777777" w:rsidR="00DE71B1" w:rsidRPr="006B6063" w:rsidRDefault="00DE71B1" w:rsidP="0046387E">
            <w:pPr>
              <w:widowControl/>
              <w:spacing w:line="226" w:lineRule="exact"/>
              <w:ind w:left="102"/>
              <w:rPr>
                <w:ins w:id="2276" w:author="Björn Genfors" w:date="2014-03-28T14:34:00Z"/>
                <w:rFonts w:cs="Times New Roman"/>
                <w:sz w:val="20"/>
                <w:szCs w:val="20"/>
                <w:lang w:val="sv-SE"/>
              </w:rPr>
            </w:pPr>
            <w:ins w:id="2277"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278"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6FF76889" w14:textId="77777777" w:rsidR="00DE71B1" w:rsidRPr="006B6063" w:rsidRDefault="00DE71B1" w:rsidP="0046387E">
            <w:pPr>
              <w:widowControl/>
              <w:spacing w:line="226" w:lineRule="exact"/>
              <w:ind w:left="102"/>
              <w:rPr>
                <w:ins w:id="2279" w:author="Björn Genfors" w:date="2014-03-28T14:34:00Z"/>
                <w:rFonts w:cs="Times New Roman"/>
                <w:sz w:val="20"/>
                <w:szCs w:val="20"/>
                <w:lang w:val="sv-SE"/>
              </w:rPr>
            </w:pPr>
            <w:ins w:id="2280" w:author="Björn Genfors" w:date="2014-03-28T14:34:00Z">
              <w:r w:rsidRPr="006B6063">
                <w:rPr>
                  <w:sz w:val="20"/>
                  <w:szCs w:val="20"/>
                </w:rPr>
                <w:t>OID för NPU-kodsystemet (1.2.752.108.1)</w:t>
              </w:r>
            </w:ins>
          </w:p>
        </w:tc>
        <w:tc>
          <w:tcPr>
            <w:tcW w:w="1195" w:type="dxa"/>
            <w:tcBorders>
              <w:top w:val="single" w:sz="5" w:space="0" w:color="000000"/>
              <w:left w:val="single" w:sz="5" w:space="0" w:color="000000"/>
              <w:bottom w:val="single" w:sz="5" w:space="0" w:color="000000"/>
              <w:right w:val="single" w:sz="5" w:space="0" w:color="000000"/>
            </w:tcBorders>
            <w:tcPrChange w:id="2281"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01723527" w14:textId="77777777" w:rsidR="00DE71B1" w:rsidRPr="006B6063" w:rsidRDefault="00DE71B1" w:rsidP="0046387E">
            <w:pPr>
              <w:widowControl/>
              <w:spacing w:line="229" w:lineRule="exact"/>
              <w:ind w:left="102"/>
              <w:jc w:val="center"/>
              <w:rPr>
                <w:ins w:id="2282" w:author="Björn Genfors" w:date="2014-03-28T14:34:00Z"/>
                <w:rFonts w:cs="Times New Roman"/>
                <w:sz w:val="20"/>
                <w:szCs w:val="20"/>
                <w:lang w:val="sv-SE"/>
              </w:rPr>
            </w:pPr>
            <w:ins w:id="2283" w:author="Björn Genfors" w:date="2014-03-28T14:34:00Z">
              <w:r w:rsidRPr="006B6063">
                <w:rPr>
                  <w:sz w:val="20"/>
                  <w:szCs w:val="20"/>
                </w:rPr>
                <w:t>1..1</w:t>
              </w:r>
            </w:ins>
          </w:p>
        </w:tc>
      </w:tr>
      <w:tr w:rsidR="00DE71B1" w:rsidRPr="006B6063" w14:paraId="173253BC" w14:textId="77777777" w:rsidTr="0046387E">
        <w:trPr>
          <w:trHeight w:hRule="exact" w:val="564"/>
          <w:tblHeader/>
          <w:ins w:id="2284" w:author="Björn Genfors" w:date="2014-03-28T14:34:00Z"/>
          <w:trPrChange w:id="2285" w:author="Björn Genfors" w:date="2014-03-28T14:44:00Z">
            <w:trPr>
              <w:trHeight w:hRule="exact" w:val="564"/>
              <w:tblHeader/>
            </w:trPr>
          </w:trPrChange>
        </w:trPr>
        <w:tc>
          <w:tcPr>
            <w:tcW w:w="2916" w:type="dxa"/>
            <w:tcBorders>
              <w:top w:val="single" w:sz="5" w:space="0" w:color="000000"/>
              <w:left w:val="single" w:sz="5" w:space="0" w:color="000000"/>
              <w:bottom w:val="single" w:sz="5" w:space="0" w:color="000000"/>
              <w:right w:val="single" w:sz="5" w:space="0" w:color="000000"/>
            </w:tcBorders>
            <w:tcPrChange w:id="2286"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32618FD2" w14:textId="77777777" w:rsidR="00DE71B1" w:rsidRPr="006B6063" w:rsidRDefault="00DE71B1" w:rsidP="0046387E">
            <w:pPr>
              <w:widowControl/>
              <w:spacing w:line="229" w:lineRule="exact"/>
              <w:ind w:left="102"/>
              <w:rPr>
                <w:ins w:id="2287" w:author="Björn Genfors" w:date="2014-03-28T14:34:00Z"/>
                <w:rFonts w:cs="Times New Roman"/>
                <w:sz w:val="20"/>
                <w:szCs w:val="20"/>
                <w:lang w:val="sv-SE"/>
              </w:rPr>
            </w:pPr>
            <w:ins w:id="2288" w:author="Björn Genfors" w:date="2014-03-28T14:34:00Z">
              <w:r w:rsidRPr="006B6063">
                <w:rPr>
                  <w:sz w:val="20"/>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2289"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63D732CE" w14:textId="77777777" w:rsidR="00DE71B1" w:rsidRPr="006B6063" w:rsidRDefault="00DE71B1" w:rsidP="0046387E">
            <w:pPr>
              <w:widowControl/>
              <w:spacing w:line="226" w:lineRule="exact"/>
              <w:ind w:left="102"/>
              <w:rPr>
                <w:ins w:id="2290" w:author="Björn Genfors" w:date="2014-03-28T14:34:00Z"/>
                <w:rFonts w:cs="Times New Roman"/>
                <w:sz w:val="20"/>
                <w:szCs w:val="20"/>
                <w:lang w:val="sv-SE"/>
              </w:rPr>
            </w:pPr>
            <w:ins w:id="2291"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292"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51C50448" w14:textId="77777777" w:rsidR="00DE71B1" w:rsidRPr="006B6063" w:rsidRDefault="00DE71B1" w:rsidP="0046387E">
            <w:pPr>
              <w:widowControl/>
              <w:spacing w:line="226" w:lineRule="exact"/>
              <w:ind w:left="102"/>
              <w:rPr>
                <w:ins w:id="2293" w:author="Björn Genfors" w:date="2014-03-28T14:34:00Z"/>
                <w:rFonts w:cs="Times New Roman"/>
                <w:sz w:val="20"/>
                <w:szCs w:val="20"/>
                <w:lang w:val="sv-SE"/>
              </w:rPr>
            </w:pPr>
            <w:ins w:id="2294" w:author="Björn Genfors" w:date="2014-03-28T14:34:00Z">
              <w:r w:rsidRPr="006B6063">
                <w:rPr>
                  <w:sz w:val="20"/>
                  <w:szCs w:val="20"/>
                </w:rPr>
                <w:t>Kodens klartext</w:t>
              </w:r>
            </w:ins>
          </w:p>
        </w:tc>
        <w:tc>
          <w:tcPr>
            <w:tcW w:w="1195" w:type="dxa"/>
            <w:tcBorders>
              <w:top w:val="single" w:sz="5" w:space="0" w:color="000000"/>
              <w:left w:val="single" w:sz="5" w:space="0" w:color="000000"/>
              <w:bottom w:val="single" w:sz="5" w:space="0" w:color="000000"/>
              <w:right w:val="single" w:sz="5" w:space="0" w:color="000000"/>
            </w:tcBorders>
            <w:tcPrChange w:id="2295"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0E420E7C" w14:textId="77777777" w:rsidR="00DE71B1" w:rsidRPr="006B6063" w:rsidRDefault="00DE71B1" w:rsidP="0046387E">
            <w:pPr>
              <w:widowControl/>
              <w:spacing w:line="229" w:lineRule="exact"/>
              <w:ind w:left="102"/>
              <w:jc w:val="center"/>
              <w:rPr>
                <w:ins w:id="2296" w:author="Björn Genfors" w:date="2014-03-28T14:34:00Z"/>
                <w:rFonts w:cs="Times New Roman"/>
                <w:sz w:val="20"/>
                <w:szCs w:val="20"/>
                <w:lang w:val="sv-SE"/>
              </w:rPr>
            </w:pPr>
            <w:ins w:id="2297" w:author="Björn Genfors" w:date="2014-03-28T14:34:00Z">
              <w:r w:rsidRPr="006B6063">
                <w:rPr>
                  <w:sz w:val="20"/>
                  <w:szCs w:val="20"/>
                </w:rPr>
                <w:t>1..1</w:t>
              </w:r>
            </w:ins>
          </w:p>
        </w:tc>
      </w:tr>
      <w:tr w:rsidR="00DE71B1" w:rsidRPr="006B6063" w14:paraId="61AE08BE" w14:textId="77777777" w:rsidTr="0046387E">
        <w:trPr>
          <w:trHeight w:hRule="exact" w:val="1839"/>
          <w:tblHeader/>
          <w:ins w:id="2298" w:author="Björn Genfors" w:date="2014-03-28T14:34:00Z"/>
          <w:trPrChange w:id="2299" w:author="Björn Genfors" w:date="2014-03-28T14:44:00Z">
            <w:trPr>
              <w:trHeight w:hRule="exact" w:val="1839"/>
              <w:tblHeader/>
            </w:trPr>
          </w:trPrChange>
        </w:trPr>
        <w:tc>
          <w:tcPr>
            <w:tcW w:w="2916" w:type="dxa"/>
            <w:tcBorders>
              <w:top w:val="single" w:sz="5" w:space="0" w:color="000000"/>
              <w:left w:val="single" w:sz="5" w:space="0" w:color="000000"/>
              <w:bottom w:val="single" w:sz="5" w:space="0" w:color="000000"/>
              <w:right w:val="single" w:sz="5" w:space="0" w:color="000000"/>
            </w:tcBorders>
            <w:tcPrChange w:id="2300"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00C31EFB" w14:textId="77777777" w:rsidR="00DE71B1" w:rsidRPr="006B6063" w:rsidRDefault="00DE71B1" w:rsidP="0046387E">
            <w:pPr>
              <w:widowControl/>
              <w:spacing w:line="229" w:lineRule="exact"/>
              <w:ind w:left="102"/>
              <w:rPr>
                <w:ins w:id="2301" w:author="Björn Genfors" w:date="2014-03-28T14:34:00Z"/>
                <w:rFonts w:cs="Times New Roman"/>
                <w:sz w:val="20"/>
                <w:szCs w:val="20"/>
                <w:lang w:val="sv-SE"/>
              </w:rPr>
            </w:pPr>
            <w:ins w:id="2302" w:author="Björn Genfors" w:date="2014-03-28T14:34:00Z">
              <w:r w:rsidRPr="006B6063">
                <w:rPr>
                  <w:sz w:val="20"/>
                  <w:szCs w:val="20"/>
                </w:rPr>
                <w:t>../../../analysisText</w:t>
              </w:r>
            </w:ins>
          </w:p>
        </w:tc>
        <w:tc>
          <w:tcPr>
            <w:tcW w:w="1559" w:type="dxa"/>
            <w:tcBorders>
              <w:top w:val="single" w:sz="5" w:space="0" w:color="000000"/>
              <w:left w:val="single" w:sz="5" w:space="0" w:color="000000"/>
              <w:bottom w:val="single" w:sz="5" w:space="0" w:color="000000"/>
              <w:right w:val="single" w:sz="5" w:space="0" w:color="000000"/>
            </w:tcBorders>
            <w:tcPrChange w:id="2303"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588821D4" w14:textId="77777777" w:rsidR="00DE71B1" w:rsidRPr="006B6063" w:rsidRDefault="00DE71B1" w:rsidP="0046387E">
            <w:pPr>
              <w:widowControl/>
              <w:spacing w:line="226" w:lineRule="exact"/>
              <w:ind w:left="102"/>
              <w:rPr>
                <w:ins w:id="2304" w:author="Björn Genfors" w:date="2014-03-28T14:34:00Z"/>
                <w:rFonts w:cs="Times New Roman"/>
                <w:sz w:val="20"/>
                <w:szCs w:val="20"/>
                <w:lang w:val="sv-SE"/>
              </w:rPr>
            </w:pPr>
            <w:ins w:id="230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306"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7986A704" w14:textId="77777777" w:rsidR="00DE71B1" w:rsidRPr="006B6063" w:rsidRDefault="00DE71B1" w:rsidP="0046387E">
            <w:pPr>
              <w:widowControl/>
              <w:spacing w:line="229" w:lineRule="exact"/>
              <w:ind w:left="102"/>
              <w:rPr>
                <w:ins w:id="2307" w:author="Björn Genfors" w:date="2014-03-28T14:34:00Z"/>
                <w:rFonts w:cs="Times New Roman"/>
                <w:sz w:val="20"/>
                <w:szCs w:val="20"/>
                <w:lang w:val="sv-SE"/>
              </w:rPr>
            </w:pPr>
            <w:ins w:id="2308" w:author="Björn Genfors" w:date="2014-03-28T14:34:00Z">
              <w:r w:rsidRPr="00CA00A4">
                <w:rPr>
                  <w:sz w:val="20"/>
                  <w:szCs w:val="20"/>
                  <w:lang w:val="sv-SE"/>
                </w:rPr>
                <w:t xml:space="preserve">Text som anger vilken åtgärd som avses, om analysen ej finns kodad enligt NPU. Attributet åtgärdskod text används endast för svar som ej kan kodas enligt NPU. I åtgärdskod text anges endast analysens namn i klartext, dvs inga lokala koder. </w:t>
              </w:r>
              <w:r w:rsidRPr="006B6063">
                <w:rPr>
                  <w:sz w:val="20"/>
                  <w:szCs w:val="20"/>
                </w:rPr>
                <w:t>Ett av attributen analysisCode och analysisText ska anges.</w:t>
              </w:r>
            </w:ins>
          </w:p>
        </w:tc>
        <w:tc>
          <w:tcPr>
            <w:tcW w:w="1195" w:type="dxa"/>
            <w:tcBorders>
              <w:top w:val="single" w:sz="5" w:space="0" w:color="000000"/>
              <w:left w:val="single" w:sz="5" w:space="0" w:color="000000"/>
              <w:bottom w:val="single" w:sz="5" w:space="0" w:color="000000"/>
              <w:right w:val="single" w:sz="5" w:space="0" w:color="000000"/>
            </w:tcBorders>
            <w:tcPrChange w:id="2309"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3DC24A6D" w14:textId="77777777" w:rsidR="00DE71B1" w:rsidRPr="006B6063" w:rsidRDefault="00DE71B1" w:rsidP="0046387E">
            <w:pPr>
              <w:widowControl/>
              <w:spacing w:line="229" w:lineRule="exact"/>
              <w:ind w:left="102"/>
              <w:jc w:val="center"/>
              <w:rPr>
                <w:ins w:id="2310" w:author="Björn Genfors" w:date="2014-03-28T14:34:00Z"/>
                <w:rFonts w:cs="Times New Roman"/>
                <w:sz w:val="20"/>
                <w:szCs w:val="20"/>
                <w:lang w:val="sv-SE"/>
              </w:rPr>
            </w:pPr>
            <w:ins w:id="2311" w:author="Björn Genfors" w:date="2014-03-28T14:34:00Z">
              <w:r w:rsidRPr="006B6063">
                <w:rPr>
                  <w:sz w:val="20"/>
                  <w:szCs w:val="20"/>
                </w:rPr>
                <w:t>0..1</w:t>
              </w:r>
            </w:ins>
          </w:p>
        </w:tc>
      </w:tr>
      <w:tr w:rsidR="00DE71B1" w:rsidRPr="006B6063" w14:paraId="3112FA78" w14:textId="77777777" w:rsidTr="0046387E">
        <w:trPr>
          <w:trHeight w:hRule="exact" w:val="1121"/>
          <w:tblHeader/>
          <w:ins w:id="2312" w:author="Björn Genfors" w:date="2014-03-28T14:34:00Z"/>
          <w:trPrChange w:id="2313" w:author="Björn Genfors" w:date="2014-03-28T14:44:00Z">
            <w:trPr>
              <w:trHeight w:hRule="exact" w:val="11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2314"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6C92565C" w14:textId="77777777" w:rsidR="00DE71B1" w:rsidRPr="006B6063" w:rsidRDefault="00DE71B1" w:rsidP="0046387E">
            <w:pPr>
              <w:widowControl/>
              <w:spacing w:line="229" w:lineRule="exact"/>
              <w:ind w:left="102"/>
              <w:rPr>
                <w:ins w:id="2315" w:author="Björn Genfors" w:date="2014-03-28T14:34:00Z"/>
                <w:rFonts w:cs="Times New Roman"/>
                <w:sz w:val="20"/>
                <w:szCs w:val="20"/>
                <w:lang w:val="sv-SE"/>
              </w:rPr>
            </w:pPr>
            <w:ins w:id="2316" w:author="Björn Genfors" w:date="2014-03-28T14:34:00Z">
              <w:r w:rsidRPr="006B6063">
                <w:rPr>
                  <w:sz w:val="20"/>
                  <w:szCs w:val="20"/>
                </w:rPr>
                <w:t>../../../analysisStatus</w:t>
              </w:r>
            </w:ins>
          </w:p>
        </w:tc>
        <w:tc>
          <w:tcPr>
            <w:tcW w:w="1559" w:type="dxa"/>
            <w:tcBorders>
              <w:top w:val="single" w:sz="5" w:space="0" w:color="000000"/>
              <w:left w:val="single" w:sz="5" w:space="0" w:color="000000"/>
              <w:bottom w:val="single" w:sz="5" w:space="0" w:color="000000"/>
              <w:right w:val="single" w:sz="5" w:space="0" w:color="000000"/>
            </w:tcBorders>
            <w:tcPrChange w:id="2317"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4507F27F" w14:textId="77777777" w:rsidR="00DE71B1" w:rsidRPr="006B6063" w:rsidRDefault="00DE71B1" w:rsidP="0046387E">
            <w:pPr>
              <w:widowControl/>
              <w:spacing w:line="226" w:lineRule="exact"/>
              <w:ind w:left="102"/>
              <w:rPr>
                <w:ins w:id="2318" w:author="Björn Genfors" w:date="2014-03-28T14:34:00Z"/>
                <w:rFonts w:cs="Times New Roman"/>
                <w:sz w:val="20"/>
                <w:szCs w:val="20"/>
                <w:lang w:val="sv-SE"/>
              </w:rPr>
            </w:pPr>
            <w:ins w:id="231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320"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5CEEBB57" w14:textId="77777777" w:rsidR="00DE71B1" w:rsidRPr="006B6063" w:rsidRDefault="00DE71B1" w:rsidP="0046387E">
            <w:pPr>
              <w:widowControl/>
              <w:spacing w:line="226" w:lineRule="exact"/>
              <w:ind w:left="102"/>
              <w:rPr>
                <w:ins w:id="2321" w:author="Björn Genfors" w:date="2014-03-28T14:34:00Z"/>
                <w:rFonts w:cs="Times New Roman"/>
                <w:sz w:val="20"/>
                <w:szCs w:val="20"/>
                <w:lang w:val="sv-SE"/>
              </w:rPr>
            </w:pPr>
            <w:ins w:id="2322" w:author="Björn Genfors" w:date="2014-03-28T14:34:00Z">
              <w:r w:rsidRPr="00CA00A4">
                <w:rPr>
                  <w:sz w:val="20"/>
                  <w:szCs w:val="20"/>
                  <w:lang w:val="sv-SE"/>
                </w:rPr>
                <w:t xml:space="preserve">Text som anger åtgärdens status. Då det är möjligt ska KV åtgärdsstatus följas. </w:t>
              </w:r>
              <w:r w:rsidRPr="006B6063">
                <w:rPr>
                  <w:sz w:val="20"/>
                  <w:szCs w:val="20"/>
                </w:rPr>
                <w:t>Exempel från KV åtgärdsstatus:</w:t>
              </w:r>
            </w:ins>
          </w:p>
          <w:p w14:paraId="4D95E434" w14:textId="77777777" w:rsidR="00DE71B1" w:rsidRPr="006B6063" w:rsidRDefault="00DE71B1" w:rsidP="0046387E">
            <w:pPr>
              <w:widowControl/>
              <w:spacing w:line="226" w:lineRule="exact"/>
              <w:ind w:left="102"/>
              <w:rPr>
                <w:ins w:id="2323" w:author="Björn Genfors" w:date="2014-03-28T14:34:00Z"/>
                <w:rFonts w:cs="Times New Roman"/>
                <w:sz w:val="20"/>
                <w:szCs w:val="20"/>
                <w:lang w:val="sv-SE"/>
              </w:rPr>
            </w:pPr>
            <w:ins w:id="2324" w:author="Björn Genfors" w:date="2014-03-28T14:34:00Z">
              <w:r w:rsidRPr="006B6063">
                <w:rPr>
                  <w:sz w:val="20"/>
                  <w:szCs w:val="20"/>
                </w:rPr>
                <w:t>Planerad, Pågående, Avklarad</w:t>
              </w:r>
            </w:ins>
          </w:p>
        </w:tc>
        <w:tc>
          <w:tcPr>
            <w:tcW w:w="1195" w:type="dxa"/>
            <w:tcBorders>
              <w:top w:val="single" w:sz="5" w:space="0" w:color="000000"/>
              <w:left w:val="single" w:sz="5" w:space="0" w:color="000000"/>
              <w:bottom w:val="single" w:sz="5" w:space="0" w:color="000000"/>
              <w:right w:val="single" w:sz="5" w:space="0" w:color="000000"/>
            </w:tcBorders>
            <w:tcPrChange w:id="2325"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0A607270" w14:textId="77777777" w:rsidR="00DE71B1" w:rsidRPr="006B6063" w:rsidRDefault="00DE71B1" w:rsidP="0046387E">
            <w:pPr>
              <w:widowControl/>
              <w:spacing w:line="229" w:lineRule="exact"/>
              <w:ind w:left="102"/>
              <w:jc w:val="center"/>
              <w:rPr>
                <w:ins w:id="2326" w:author="Björn Genfors" w:date="2014-03-28T14:34:00Z"/>
                <w:rFonts w:cs="Times New Roman"/>
                <w:sz w:val="20"/>
                <w:szCs w:val="20"/>
                <w:lang w:val="sv-SE"/>
              </w:rPr>
            </w:pPr>
            <w:ins w:id="2327" w:author="Björn Genfors" w:date="2014-03-28T14:34:00Z">
              <w:r w:rsidRPr="006B6063">
                <w:rPr>
                  <w:sz w:val="20"/>
                  <w:szCs w:val="20"/>
                </w:rPr>
                <w:t>0..1</w:t>
              </w:r>
            </w:ins>
          </w:p>
        </w:tc>
      </w:tr>
      <w:tr w:rsidR="00DE71B1" w:rsidRPr="006B6063" w14:paraId="6BAEB588" w14:textId="77777777" w:rsidTr="0046387E">
        <w:trPr>
          <w:trHeight w:hRule="exact" w:val="730"/>
          <w:tblHeader/>
          <w:ins w:id="2328" w:author="Björn Genfors" w:date="2014-03-28T14:34:00Z"/>
          <w:trPrChange w:id="2329" w:author="Björn Genfors" w:date="2014-03-28T14:4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2330"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401FA7E2" w14:textId="77777777" w:rsidR="00DE71B1" w:rsidRPr="006B6063" w:rsidRDefault="00DE71B1" w:rsidP="0046387E">
            <w:pPr>
              <w:widowControl/>
              <w:spacing w:line="229" w:lineRule="exact"/>
              <w:ind w:left="102"/>
              <w:rPr>
                <w:ins w:id="2331" w:author="Björn Genfors" w:date="2014-03-28T14:34:00Z"/>
                <w:rFonts w:cs="Times New Roman"/>
                <w:sz w:val="20"/>
                <w:szCs w:val="20"/>
                <w:lang w:val="sv-SE"/>
              </w:rPr>
            </w:pPr>
            <w:ins w:id="2332" w:author="Björn Genfors" w:date="2014-03-28T14:34:00Z">
              <w:r w:rsidRPr="006B6063">
                <w:rPr>
                  <w:sz w:val="20"/>
                  <w:szCs w:val="20"/>
                </w:rPr>
                <w:t>../../../analysisComment</w:t>
              </w:r>
            </w:ins>
          </w:p>
        </w:tc>
        <w:tc>
          <w:tcPr>
            <w:tcW w:w="1559" w:type="dxa"/>
            <w:tcBorders>
              <w:top w:val="single" w:sz="5" w:space="0" w:color="000000"/>
              <w:left w:val="single" w:sz="5" w:space="0" w:color="000000"/>
              <w:bottom w:val="single" w:sz="5" w:space="0" w:color="000000"/>
              <w:right w:val="single" w:sz="5" w:space="0" w:color="000000"/>
            </w:tcBorders>
            <w:tcPrChange w:id="2333"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19785E39" w14:textId="77777777" w:rsidR="00DE71B1" w:rsidRPr="006B6063" w:rsidRDefault="00DE71B1" w:rsidP="0046387E">
            <w:pPr>
              <w:widowControl/>
              <w:spacing w:line="229" w:lineRule="exact"/>
              <w:ind w:left="102"/>
              <w:rPr>
                <w:ins w:id="2334" w:author="Björn Genfors" w:date="2014-03-28T14:34:00Z"/>
                <w:rFonts w:cs="Times New Roman"/>
                <w:sz w:val="20"/>
                <w:szCs w:val="20"/>
                <w:lang w:val="sv-SE"/>
              </w:rPr>
            </w:pPr>
            <w:ins w:id="233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336"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39C3715F" w14:textId="77777777" w:rsidR="00DE71B1" w:rsidRPr="006B6063" w:rsidRDefault="00DE71B1" w:rsidP="0046387E">
            <w:pPr>
              <w:widowControl/>
              <w:spacing w:line="229" w:lineRule="exact"/>
              <w:ind w:left="102"/>
              <w:rPr>
                <w:ins w:id="2337" w:author="Björn Genfors" w:date="2014-03-28T14:34:00Z"/>
                <w:rFonts w:cs="Times New Roman"/>
                <w:sz w:val="20"/>
                <w:szCs w:val="20"/>
                <w:lang w:val="sv-SE"/>
              </w:rPr>
            </w:pPr>
            <w:ins w:id="2338" w:author="Björn Genfors" w:date="2014-03-28T14:34:00Z">
              <w:r w:rsidRPr="00CA00A4">
                <w:rPr>
                  <w:sz w:val="20"/>
                  <w:szCs w:val="20"/>
                  <w:lang w:val="sv-SE"/>
                </w:rPr>
                <w:t>Text som innehåller en kommentar som avser den utförda analysen</w:t>
              </w:r>
            </w:ins>
          </w:p>
        </w:tc>
        <w:tc>
          <w:tcPr>
            <w:tcW w:w="1195" w:type="dxa"/>
            <w:tcBorders>
              <w:top w:val="single" w:sz="5" w:space="0" w:color="000000"/>
              <w:left w:val="single" w:sz="5" w:space="0" w:color="000000"/>
              <w:bottom w:val="single" w:sz="5" w:space="0" w:color="000000"/>
              <w:right w:val="single" w:sz="5" w:space="0" w:color="000000"/>
            </w:tcBorders>
            <w:tcPrChange w:id="2339"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19E119FD" w14:textId="77777777" w:rsidR="00DE71B1" w:rsidRPr="006B6063" w:rsidRDefault="00DE71B1" w:rsidP="0046387E">
            <w:pPr>
              <w:widowControl/>
              <w:spacing w:line="229" w:lineRule="exact"/>
              <w:ind w:left="102"/>
              <w:jc w:val="center"/>
              <w:rPr>
                <w:ins w:id="2340" w:author="Björn Genfors" w:date="2014-03-28T14:34:00Z"/>
                <w:rFonts w:cs="Times New Roman"/>
                <w:sz w:val="20"/>
                <w:szCs w:val="20"/>
                <w:lang w:val="sv-SE"/>
              </w:rPr>
            </w:pPr>
            <w:ins w:id="2341" w:author="Björn Genfors" w:date="2014-03-28T14:34:00Z">
              <w:r w:rsidRPr="006B6063">
                <w:rPr>
                  <w:sz w:val="20"/>
                  <w:szCs w:val="20"/>
                </w:rPr>
                <w:t>0..1</w:t>
              </w:r>
            </w:ins>
          </w:p>
        </w:tc>
      </w:tr>
      <w:tr w:rsidR="00DE71B1" w:rsidRPr="006B6063" w14:paraId="40363E2F" w14:textId="77777777" w:rsidTr="0046387E">
        <w:trPr>
          <w:trHeight w:hRule="exact" w:val="1615"/>
          <w:tblHeader/>
          <w:ins w:id="2342" w:author="Björn Genfors" w:date="2014-03-28T14:34:00Z"/>
          <w:trPrChange w:id="2343" w:author="Björn Genfors" w:date="2014-03-28T14:44:00Z">
            <w:trPr>
              <w:trHeight w:hRule="exact" w:val="1615"/>
              <w:tblHeader/>
            </w:trPr>
          </w:trPrChange>
        </w:trPr>
        <w:tc>
          <w:tcPr>
            <w:tcW w:w="2916" w:type="dxa"/>
            <w:tcBorders>
              <w:top w:val="single" w:sz="5" w:space="0" w:color="000000"/>
              <w:left w:val="single" w:sz="5" w:space="0" w:color="000000"/>
              <w:bottom w:val="single" w:sz="5" w:space="0" w:color="000000"/>
              <w:right w:val="single" w:sz="5" w:space="0" w:color="000000"/>
            </w:tcBorders>
            <w:tcPrChange w:id="2344"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28770C35" w14:textId="77777777" w:rsidR="00DE71B1" w:rsidRPr="006B6063" w:rsidRDefault="00DE71B1" w:rsidP="0046387E">
            <w:pPr>
              <w:widowControl/>
              <w:spacing w:line="229" w:lineRule="exact"/>
              <w:ind w:left="102"/>
              <w:rPr>
                <w:ins w:id="2345" w:author="Björn Genfors" w:date="2014-03-28T14:34:00Z"/>
                <w:rFonts w:cs="Times New Roman"/>
                <w:sz w:val="20"/>
                <w:szCs w:val="20"/>
                <w:lang w:val="sv-SE"/>
              </w:rPr>
            </w:pPr>
            <w:ins w:id="2346" w:author="Björn Genfors" w:date="2014-03-28T14:34:00Z">
              <w:r w:rsidRPr="006B6063">
                <w:rPr>
                  <w:sz w:val="20"/>
                  <w:szCs w:val="20"/>
                </w:rPr>
                <w:t>../../../specimen</w:t>
              </w:r>
            </w:ins>
          </w:p>
        </w:tc>
        <w:tc>
          <w:tcPr>
            <w:tcW w:w="1559" w:type="dxa"/>
            <w:tcBorders>
              <w:top w:val="single" w:sz="5" w:space="0" w:color="000000"/>
              <w:left w:val="single" w:sz="5" w:space="0" w:color="000000"/>
              <w:bottom w:val="single" w:sz="5" w:space="0" w:color="000000"/>
              <w:right w:val="single" w:sz="5" w:space="0" w:color="000000"/>
            </w:tcBorders>
            <w:tcPrChange w:id="2347"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7A1C1302" w14:textId="77777777" w:rsidR="00DE71B1" w:rsidRPr="006B6063" w:rsidRDefault="00DE71B1" w:rsidP="0046387E">
            <w:pPr>
              <w:widowControl/>
              <w:spacing w:line="229" w:lineRule="exact"/>
              <w:ind w:left="102"/>
              <w:rPr>
                <w:ins w:id="2348" w:author="Björn Genfors" w:date="2014-03-28T14:34:00Z"/>
                <w:rFonts w:cs="Times New Roman"/>
                <w:sz w:val="20"/>
                <w:szCs w:val="20"/>
                <w:lang w:val="sv-SE"/>
              </w:rPr>
            </w:pPr>
            <w:ins w:id="234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350"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2212380D" w14:textId="77777777" w:rsidR="00DE71B1" w:rsidRPr="006B6063" w:rsidRDefault="00DE71B1" w:rsidP="0046387E">
            <w:pPr>
              <w:widowControl/>
              <w:spacing w:line="229" w:lineRule="exact"/>
              <w:ind w:left="102"/>
              <w:rPr>
                <w:ins w:id="2351" w:author="Björn Genfors" w:date="2014-03-28T14:34:00Z"/>
                <w:rFonts w:cs="Times New Roman"/>
                <w:sz w:val="20"/>
                <w:szCs w:val="20"/>
                <w:lang w:val="sv-SE"/>
              </w:rPr>
            </w:pPr>
            <w:ins w:id="2352" w:author="Björn Genfors" w:date="2014-03-28T14:34:00Z">
              <w:r w:rsidRPr="00CA00A4">
                <w:rPr>
                  <w:sz w:val="20"/>
                  <w:szCs w:val="20"/>
                  <w:lang w:val="sv-SE"/>
                </w:rPr>
                <w:t>Text som beskriver vilket typ av material som användes vid analysen. Ange provmaterial i klartext. Exempel: Plasma</w:t>
              </w:r>
            </w:ins>
          </w:p>
          <w:p w14:paraId="2FFD1C2C" w14:textId="77777777" w:rsidR="00DE71B1" w:rsidRPr="006B6063" w:rsidRDefault="00DE71B1" w:rsidP="0046387E">
            <w:pPr>
              <w:widowControl/>
              <w:spacing w:line="229" w:lineRule="exact"/>
              <w:ind w:left="102"/>
              <w:rPr>
                <w:ins w:id="2353" w:author="Björn Genfors" w:date="2014-03-28T14:34:00Z"/>
                <w:rFonts w:cs="Times New Roman"/>
                <w:sz w:val="20"/>
                <w:szCs w:val="20"/>
                <w:lang w:val="sv-SE"/>
              </w:rPr>
            </w:pPr>
            <w:ins w:id="2354" w:author="Björn Genfors" w:date="2014-03-28T14:34:00Z">
              <w:r w:rsidRPr="00CA00A4">
                <w:rPr>
                  <w:sz w:val="20"/>
                  <w:szCs w:val="20"/>
                  <w:lang w:val="sv-SE"/>
                </w:rPr>
                <w:t xml:space="preserve">Både provmaterial och lokalisation bör anges i klartext när så är lämpligt för aktuell undersökning. </w:t>
              </w:r>
              <w:r w:rsidRPr="006B6063">
                <w:rPr>
                  <w:sz w:val="20"/>
                  <w:szCs w:val="20"/>
                </w:rPr>
                <w:t>Exempel: Var höger fot"</w:t>
              </w:r>
            </w:ins>
          </w:p>
        </w:tc>
        <w:tc>
          <w:tcPr>
            <w:tcW w:w="1195" w:type="dxa"/>
            <w:tcBorders>
              <w:top w:val="single" w:sz="5" w:space="0" w:color="000000"/>
              <w:left w:val="single" w:sz="5" w:space="0" w:color="000000"/>
              <w:bottom w:val="single" w:sz="5" w:space="0" w:color="000000"/>
              <w:right w:val="single" w:sz="5" w:space="0" w:color="000000"/>
            </w:tcBorders>
            <w:tcPrChange w:id="2355"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1C2E8879" w14:textId="77777777" w:rsidR="00DE71B1" w:rsidRPr="006B6063" w:rsidRDefault="00DE71B1" w:rsidP="0046387E">
            <w:pPr>
              <w:widowControl/>
              <w:spacing w:line="229" w:lineRule="exact"/>
              <w:ind w:left="102"/>
              <w:jc w:val="center"/>
              <w:rPr>
                <w:ins w:id="2356" w:author="Björn Genfors" w:date="2014-03-28T14:34:00Z"/>
                <w:rFonts w:cs="Times New Roman"/>
                <w:sz w:val="20"/>
                <w:szCs w:val="20"/>
                <w:lang w:val="sv-SE"/>
              </w:rPr>
            </w:pPr>
            <w:ins w:id="2357" w:author="Björn Genfors" w:date="2014-03-28T14:34:00Z">
              <w:r w:rsidRPr="006B6063">
                <w:rPr>
                  <w:sz w:val="20"/>
                  <w:szCs w:val="20"/>
                </w:rPr>
                <w:t>0..1</w:t>
              </w:r>
            </w:ins>
          </w:p>
        </w:tc>
      </w:tr>
      <w:tr w:rsidR="00DE71B1" w:rsidRPr="006B6063" w14:paraId="57675FDF" w14:textId="77777777" w:rsidTr="0046387E">
        <w:trPr>
          <w:trHeight w:hRule="exact" w:val="730"/>
          <w:tblHeader/>
          <w:ins w:id="2358" w:author="Björn Genfors" w:date="2014-03-28T14:34:00Z"/>
          <w:trPrChange w:id="2359" w:author="Björn Genfors" w:date="2014-03-28T14:4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2360"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7BFC5BB3" w14:textId="77777777" w:rsidR="00DE71B1" w:rsidRPr="006B6063" w:rsidRDefault="00DE71B1" w:rsidP="0046387E">
            <w:pPr>
              <w:widowControl/>
              <w:spacing w:line="229" w:lineRule="exact"/>
              <w:ind w:left="102"/>
              <w:rPr>
                <w:ins w:id="2361" w:author="Björn Genfors" w:date="2014-03-28T14:34:00Z"/>
                <w:rFonts w:cs="Times New Roman"/>
                <w:sz w:val="20"/>
                <w:szCs w:val="20"/>
                <w:lang w:val="sv-SE"/>
              </w:rPr>
            </w:pPr>
            <w:ins w:id="2362" w:author="Björn Genfors" w:date="2014-03-28T14:34:00Z">
              <w:r w:rsidRPr="006B6063">
                <w:rPr>
                  <w:sz w:val="20"/>
                  <w:szCs w:val="20"/>
                </w:rPr>
                <w:t>../../../method</w:t>
              </w:r>
            </w:ins>
          </w:p>
        </w:tc>
        <w:tc>
          <w:tcPr>
            <w:tcW w:w="1559" w:type="dxa"/>
            <w:tcBorders>
              <w:top w:val="single" w:sz="5" w:space="0" w:color="000000"/>
              <w:left w:val="single" w:sz="5" w:space="0" w:color="000000"/>
              <w:bottom w:val="single" w:sz="5" w:space="0" w:color="000000"/>
              <w:right w:val="single" w:sz="5" w:space="0" w:color="000000"/>
            </w:tcBorders>
            <w:tcPrChange w:id="2363"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1B56DEEF" w14:textId="77777777" w:rsidR="00DE71B1" w:rsidRPr="006B6063" w:rsidRDefault="00DE71B1" w:rsidP="0046387E">
            <w:pPr>
              <w:widowControl/>
              <w:spacing w:line="229" w:lineRule="exact"/>
              <w:ind w:left="102"/>
              <w:rPr>
                <w:ins w:id="2364" w:author="Björn Genfors" w:date="2014-03-28T14:34:00Z"/>
                <w:rFonts w:cs="Times New Roman"/>
                <w:sz w:val="20"/>
                <w:szCs w:val="20"/>
                <w:lang w:val="sv-SE"/>
              </w:rPr>
            </w:pPr>
            <w:ins w:id="236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366"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6EB348DE" w14:textId="77777777" w:rsidR="00DE71B1" w:rsidRPr="006B6063" w:rsidRDefault="00DE71B1" w:rsidP="0046387E">
            <w:pPr>
              <w:widowControl/>
              <w:spacing w:line="229" w:lineRule="exact"/>
              <w:ind w:left="102"/>
              <w:rPr>
                <w:ins w:id="2367" w:author="Björn Genfors" w:date="2014-03-28T14:34:00Z"/>
                <w:rFonts w:cs="Times New Roman"/>
                <w:sz w:val="20"/>
                <w:szCs w:val="20"/>
                <w:lang w:val="sv-SE"/>
              </w:rPr>
            </w:pPr>
            <w:ins w:id="2368" w:author="Björn Genfors" w:date="2014-03-28T14:34:00Z">
              <w:r w:rsidRPr="00CA00A4">
                <w:rPr>
                  <w:sz w:val="20"/>
                  <w:szCs w:val="20"/>
                  <w:lang w:val="sv-SE"/>
                </w:rPr>
                <w:t>Text som beskriver den metod som använts i analystjänsten</w:t>
              </w:r>
            </w:ins>
          </w:p>
        </w:tc>
        <w:tc>
          <w:tcPr>
            <w:tcW w:w="1195" w:type="dxa"/>
            <w:tcBorders>
              <w:top w:val="single" w:sz="5" w:space="0" w:color="000000"/>
              <w:left w:val="single" w:sz="5" w:space="0" w:color="000000"/>
              <w:bottom w:val="single" w:sz="5" w:space="0" w:color="000000"/>
              <w:right w:val="single" w:sz="5" w:space="0" w:color="000000"/>
            </w:tcBorders>
            <w:tcPrChange w:id="2369"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6EFF68E1" w14:textId="77777777" w:rsidR="00DE71B1" w:rsidRPr="006B6063" w:rsidRDefault="00DE71B1" w:rsidP="0046387E">
            <w:pPr>
              <w:widowControl/>
              <w:spacing w:line="229" w:lineRule="exact"/>
              <w:ind w:left="102"/>
              <w:jc w:val="center"/>
              <w:rPr>
                <w:ins w:id="2370" w:author="Björn Genfors" w:date="2014-03-28T14:34:00Z"/>
                <w:rFonts w:cs="Times New Roman"/>
                <w:sz w:val="20"/>
                <w:szCs w:val="20"/>
                <w:lang w:val="sv-SE"/>
              </w:rPr>
            </w:pPr>
            <w:ins w:id="2371" w:author="Björn Genfors" w:date="2014-03-28T14:34:00Z">
              <w:r w:rsidRPr="006B6063">
                <w:rPr>
                  <w:sz w:val="20"/>
                  <w:szCs w:val="20"/>
                </w:rPr>
                <w:t>0..1</w:t>
              </w:r>
            </w:ins>
          </w:p>
        </w:tc>
      </w:tr>
      <w:tr w:rsidR="00DE71B1" w:rsidRPr="006B6063" w14:paraId="6C995E87" w14:textId="77777777" w:rsidTr="0046387E">
        <w:trPr>
          <w:trHeight w:hRule="exact" w:val="730"/>
          <w:tblHeader/>
          <w:ins w:id="2372" w:author="Björn Genfors" w:date="2014-03-28T14:34:00Z"/>
          <w:trPrChange w:id="2373" w:author="Björn Genfors" w:date="2014-03-28T14:4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2374"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33D5C9A6" w14:textId="77777777" w:rsidR="00DE71B1" w:rsidRPr="006B6063" w:rsidRDefault="00DE71B1" w:rsidP="0046387E">
            <w:pPr>
              <w:widowControl/>
              <w:spacing w:line="229" w:lineRule="exact"/>
              <w:ind w:left="102"/>
              <w:rPr>
                <w:ins w:id="2375" w:author="Björn Genfors" w:date="2014-03-28T14:34:00Z"/>
                <w:rFonts w:cs="Times New Roman"/>
                <w:sz w:val="20"/>
                <w:szCs w:val="20"/>
                <w:lang w:val="sv-SE"/>
              </w:rPr>
            </w:pPr>
            <w:ins w:id="2376" w:author="Björn Genfors" w:date="2014-03-28T14:34:00Z">
              <w:r w:rsidRPr="006B6063">
                <w:rPr>
                  <w:sz w:val="20"/>
                  <w:szCs w:val="20"/>
                </w:rPr>
                <w:lastRenderedPageBreak/>
                <w:t>../../../relationToAnalysis</w:t>
              </w:r>
            </w:ins>
          </w:p>
        </w:tc>
        <w:tc>
          <w:tcPr>
            <w:tcW w:w="1559" w:type="dxa"/>
            <w:tcBorders>
              <w:top w:val="single" w:sz="5" w:space="0" w:color="000000"/>
              <w:left w:val="single" w:sz="5" w:space="0" w:color="000000"/>
              <w:bottom w:val="single" w:sz="5" w:space="0" w:color="000000"/>
              <w:right w:val="single" w:sz="5" w:space="0" w:color="000000"/>
            </w:tcBorders>
            <w:tcPrChange w:id="2377"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2BA5C4C4" w14:textId="77777777" w:rsidR="00DE71B1" w:rsidRPr="006B6063" w:rsidRDefault="00DE71B1" w:rsidP="0046387E">
            <w:pPr>
              <w:widowControl/>
              <w:spacing w:line="229" w:lineRule="exact"/>
              <w:ind w:left="102"/>
              <w:rPr>
                <w:ins w:id="2378" w:author="Björn Genfors" w:date="2014-03-28T14:34:00Z"/>
                <w:rFonts w:cs="Times New Roman"/>
                <w:sz w:val="20"/>
                <w:szCs w:val="20"/>
                <w:lang w:val="sv-SE"/>
              </w:rPr>
            </w:pPr>
            <w:ins w:id="2379" w:author="Björn Genfors" w:date="2014-03-28T14:34:00Z">
              <w:r w:rsidRPr="006B6063">
                <w:rPr>
                  <w:sz w:val="20"/>
                  <w:szCs w:val="20"/>
                </w:rPr>
                <w:t>RelationToAnalysisType</w:t>
              </w:r>
            </w:ins>
          </w:p>
        </w:tc>
        <w:tc>
          <w:tcPr>
            <w:tcW w:w="3969" w:type="dxa"/>
            <w:tcBorders>
              <w:top w:val="single" w:sz="5" w:space="0" w:color="000000"/>
              <w:left w:val="single" w:sz="5" w:space="0" w:color="000000"/>
              <w:bottom w:val="single" w:sz="5" w:space="0" w:color="000000"/>
              <w:right w:val="single" w:sz="5" w:space="0" w:color="000000"/>
            </w:tcBorders>
            <w:tcPrChange w:id="2380"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117A566B" w14:textId="77777777" w:rsidR="00DE71B1" w:rsidRPr="006B6063" w:rsidRDefault="00DE71B1" w:rsidP="0046387E">
            <w:pPr>
              <w:widowControl/>
              <w:spacing w:line="229" w:lineRule="exact"/>
              <w:ind w:left="102"/>
              <w:rPr>
                <w:ins w:id="2381" w:author="Björn Genfors" w:date="2014-03-28T14:34:00Z"/>
                <w:rFonts w:cs="Times New Roman"/>
                <w:sz w:val="20"/>
                <w:szCs w:val="20"/>
                <w:lang w:val="sv-SE"/>
              </w:rPr>
            </w:pPr>
            <w:ins w:id="2382" w:author="Björn Genfors" w:date="2014-03-28T14:34:00Z">
              <w:r w:rsidRPr="00CA00A4">
                <w:rPr>
                  <w:sz w:val="20"/>
                  <w:szCs w:val="20"/>
                  <w:lang w:val="sv-SE"/>
                </w:rPr>
                <w:t>Anger samband med annan utförd analystjänst</w:t>
              </w:r>
            </w:ins>
          </w:p>
        </w:tc>
        <w:tc>
          <w:tcPr>
            <w:tcW w:w="1195" w:type="dxa"/>
            <w:tcBorders>
              <w:top w:val="single" w:sz="5" w:space="0" w:color="000000"/>
              <w:left w:val="single" w:sz="5" w:space="0" w:color="000000"/>
              <w:bottom w:val="single" w:sz="5" w:space="0" w:color="000000"/>
              <w:right w:val="single" w:sz="5" w:space="0" w:color="000000"/>
            </w:tcBorders>
            <w:tcPrChange w:id="2383"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1D51F7BA" w14:textId="77777777" w:rsidR="00DE71B1" w:rsidRPr="006B6063" w:rsidRDefault="00DE71B1" w:rsidP="0046387E">
            <w:pPr>
              <w:widowControl/>
              <w:spacing w:line="229" w:lineRule="exact"/>
              <w:ind w:left="102"/>
              <w:jc w:val="center"/>
              <w:rPr>
                <w:ins w:id="2384" w:author="Björn Genfors" w:date="2014-03-28T14:34:00Z"/>
                <w:rFonts w:cs="Times New Roman"/>
                <w:sz w:val="20"/>
                <w:szCs w:val="20"/>
                <w:lang w:val="sv-SE"/>
              </w:rPr>
            </w:pPr>
            <w:ins w:id="2385" w:author="Björn Genfors" w:date="2014-03-28T14:34:00Z">
              <w:r w:rsidRPr="006B6063">
                <w:rPr>
                  <w:sz w:val="20"/>
                  <w:szCs w:val="20"/>
                </w:rPr>
                <w:t>0..*</w:t>
              </w:r>
            </w:ins>
          </w:p>
        </w:tc>
      </w:tr>
      <w:tr w:rsidR="00DE71B1" w:rsidRPr="006B6063" w14:paraId="533C2603" w14:textId="77777777" w:rsidTr="0046387E">
        <w:trPr>
          <w:trHeight w:hRule="exact" w:val="730"/>
          <w:tblHeader/>
          <w:ins w:id="2386" w:author="Björn Genfors" w:date="2014-03-28T14:34:00Z"/>
          <w:trPrChange w:id="2387" w:author="Björn Genfors" w:date="2014-03-28T14:4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2388"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52CC5794" w14:textId="77777777" w:rsidR="00DE71B1" w:rsidRPr="006B6063" w:rsidRDefault="00DE71B1" w:rsidP="0046387E">
            <w:pPr>
              <w:widowControl/>
              <w:spacing w:line="229" w:lineRule="exact"/>
              <w:ind w:left="102"/>
              <w:rPr>
                <w:ins w:id="2389" w:author="Björn Genfors" w:date="2014-03-28T14:34:00Z"/>
                <w:rFonts w:cs="Times New Roman"/>
                <w:sz w:val="20"/>
                <w:szCs w:val="20"/>
                <w:lang w:val="sv-SE"/>
              </w:rPr>
            </w:pPr>
            <w:ins w:id="2390" w:author="Björn Genfors" w:date="2014-03-28T14:34:00Z">
              <w:r w:rsidRPr="006B6063">
                <w:rPr>
                  <w:sz w:val="20"/>
                  <w:szCs w:val="20"/>
                </w:rPr>
                <w:t>../../../../analysisId</w:t>
              </w:r>
            </w:ins>
          </w:p>
        </w:tc>
        <w:tc>
          <w:tcPr>
            <w:tcW w:w="1559" w:type="dxa"/>
            <w:tcBorders>
              <w:top w:val="single" w:sz="5" w:space="0" w:color="000000"/>
              <w:left w:val="single" w:sz="5" w:space="0" w:color="000000"/>
              <w:bottom w:val="single" w:sz="5" w:space="0" w:color="000000"/>
              <w:right w:val="single" w:sz="5" w:space="0" w:color="000000"/>
            </w:tcBorders>
            <w:tcPrChange w:id="2391"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0448B065" w14:textId="77777777" w:rsidR="00DE71B1" w:rsidRPr="006B6063" w:rsidRDefault="00DE71B1" w:rsidP="0046387E">
            <w:pPr>
              <w:widowControl/>
              <w:spacing w:line="229" w:lineRule="exact"/>
              <w:ind w:left="102"/>
              <w:rPr>
                <w:ins w:id="2392" w:author="Björn Genfors" w:date="2014-03-28T14:34:00Z"/>
                <w:rFonts w:cs="Times New Roman"/>
                <w:sz w:val="20"/>
                <w:szCs w:val="20"/>
                <w:lang w:val="sv-SE"/>
              </w:rPr>
            </w:pPr>
            <w:ins w:id="2393" w:author="Björn Genfors" w:date="2014-03-28T14:34:00Z">
              <w:r w:rsidRPr="006B6063">
                <w:rPr>
                  <w:sz w:val="20"/>
                  <w:szCs w:val="20"/>
                </w:rPr>
                <w:t>IIType</w:t>
              </w:r>
            </w:ins>
          </w:p>
        </w:tc>
        <w:tc>
          <w:tcPr>
            <w:tcW w:w="3969" w:type="dxa"/>
            <w:tcBorders>
              <w:top w:val="single" w:sz="5" w:space="0" w:color="000000"/>
              <w:left w:val="single" w:sz="5" w:space="0" w:color="000000"/>
              <w:bottom w:val="single" w:sz="5" w:space="0" w:color="000000"/>
              <w:right w:val="single" w:sz="5" w:space="0" w:color="000000"/>
            </w:tcBorders>
            <w:tcPrChange w:id="2394"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73A3CE2F" w14:textId="77777777" w:rsidR="00DE71B1" w:rsidRPr="006B6063" w:rsidRDefault="00DE71B1" w:rsidP="0046387E">
            <w:pPr>
              <w:widowControl/>
              <w:spacing w:line="229" w:lineRule="exact"/>
              <w:ind w:left="102"/>
              <w:rPr>
                <w:ins w:id="2395" w:author="Björn Genfors" w:date="2014-03-28T14:34:00Z"/>
                <w:rFonts w:cs="Times New Roman"/>
                <w:sz w:val="20"/>
                <w:szCs w:val="20"/>
                <w:lang w:val="sv-SE"/>
              </w:rPr>
            </w:pPr>
            <w:ins w:id="2396" w:author="Björn Genfors" w:date="2014-03-28T14:34:00Z">
              <w:r w:rsidRPr="006B6063">
                <w:rPr>
                  <w:sz w:val="20"/>
                  <w:szCs w:val="20"/>
                </w:rPr>
                <w:t>Unik identifierare för analystjänsten</w:t>
              </w:r>
            </w:ins>
          </w:p>
        </w:tc>
        <w:tc>
          <w:tcPr>
            <w:tcW w:w="1195" w:type="dxa"/>
            <w:tcBorders>
              <w:top w:val="single" w:sz="5" w:space="0" w:color="000000"/>
              <w:left w:val="single" w:sz="5" w:space="0" w:color="000000"/>
              <w:bottom w:val="single" w:sz="5" w:space="0" w:color="000000"/>
              <w:right w:val="single" w:sz="5" w:space="0" w:color="000000"/>
            </w:tcBorders>
            <w:tcPrChange w:id="2397"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6E29C374" w14:textId="77777777" w:rsidR="00DE71B1" w:rsidRPr="006B6063" w:rsidRDefault="00DE71B1" w:rsidP="0046387E">
            <w:pPr>
              <w:widowControl/>
              <w:spacing w:line="229" w:lineRule="exact"/>
              <w:ind w:left="102"/>
              <w:jc w:val="center"/>
              <w:rPr>
                <w:ins w:id="2398" w:author="Björn Genfors" w:date="2014-03-28T14:34:00Z"/>
                <w:rFonts w:cs="Times New Roman"/>
                <w:sz w:val="20"/>
                <w:szCs w:val="20"/>
                <w:lang w:val="sv-SE"/>
              </w:rPr>
            </w:pPr>
            <w:ins w:id="2399" w:author="Björn Genfors" w:date="2014-03-28T14:34:00Z">
              <w:r w:rsidRPr="006B6063">
                <w:rPr>
                  <w:sz w:val="20"/>
                  <w:szCs w:val="20"/>
                </w:rPr>
                <w:t>1..1</w:t>
              </w:r>
            </w:ins>
          </w:p>
        </w:tc>
      </w:tr>
      <w:tr w:rsidR="00DE71B1" w:rsidRPr="006B6063" w14:paraId="079B14FD" w14:textId="77777777" w:rsidTr="0046387E">
        <w:trPr>
          <w:trHeight w:hRule="exact" w:val="1051"/>
          <w:tblHeader/>
          <w:ins w:id="2400" w:author="Björn Genfors" w:date="2014-03-28T14:34:00Z"/>
          <w:trPrChange w:id="2401" w:author="Björn Genfors" w:date="2014-03-28T14:44:00Z">
            <w:trPr>
              <w:trHeight w:hRule="exact" w:val="10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2402"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458B1815" w14:textId="77777777" w:rsidR="00DE71B1" w:rsidRPr="006B6063" w:rsidRDefault="00DE71B1" w:rsidP="0046387E">
            <w:pPr>
              <w:widowControl/>
              <w:spacing w:line="229" w:lineRule="exact"/>
              <w:ind w:left="102"/>
              <w:rPr>
                <w:ins w:id="2403" w:author="Björn Genfors" w:date="2014-03-28T14:34:00Z"/>
                <w:rFonts w:cs="Times New Roman"/>
                <w:sz w:val="20"/>
                <w:szCs w:val="20"/>
                <w:lang w:val="sv-SE"/>
              </w:rPr>
            </w:pPr>
            <w:ins w:id="2404" w:author="Björn Genfors" w:date="2014-03-28T14:34:00Z">
              <w:r w:rsidRPr="006B6063">
                <w:rPr>
                  <w:sz w:val="20"/>
                  <w:szCs w:val="20"/>
                </w:rPr>
                <w:t>../../../../../root</w:t>
              </w:r>
            </w:ins>
          </w:p>
        </w:tc>
        <w:tc>
          <w:tcPr>
            <w:tcW w:w="1559" w:type="dxa"/>
            <w:tcBorders>
              <w:top w:val="single" w:sz="5" w:space="0" w:color="000000"/>
              <w:left w:val="single" w:sz="5" w:space="0" w:color="000000"/>
              <w:bottom w:val="single" w:sz="5" w:space="0" w:color="000000"/>
              <w:right w:val="single" w:sz="5" w:space="0" w:color="000000"/>
            </w:tcBorders>
            <w:tcPrChange w:id="2405"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0427B30D" w14:textId="77777777" w:rsidR="00DE71B1" w:rsidRPr="006B6063" w:rsidRDefault="00DE71B1" w:rsidP="0046387E">
            <w:pPr>
              <w:widowControl/>
              <w:spacing w:line="229" w:lineRule="exact"/>
              <w:ind w:left="102"/>
              <w:rPr>
                <w:ins w:id="2406" w:author="Björn Genfors" w:date="2014-03-28T14:34:00Z"/>
                <w:rFonts w:cs="Times New Roman"/>
                <w:sz w:val="20"/>
                <w:szCs w:val="20"/>
                <w:lang w:val="sv-SE"/>
              </w:rPr>
            </w:pPr>
            <w:ins w:id="2407"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408"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020CAFE6" w14:textId="77777777" w:rsidR="00DE71B1" w:rsidRPr="006B6063" w:rsidRDefault="00DE71B1" w:rsidP="0046387E">
            <w:pPr>
              <w:widowControl/>
              <w:spacing w:line="229" w:lineRule="exact"/>
              <w:ind w:left="102"/>
              <w:rPr>
                <w:ins w:id="2409" w:author="Björn Genfors" w:date="2014-03-28T14:34:00Z"/>
                <w:rFonts w:cs="Times New Roman"/>
                <w:sz w:val="20"/>
                <w:szCs w:val="20"/>
                <w:lang w:val="sv-SE"/>
              </w:rPr>
            </w:pPr>
            <w:ins w:id="2410" w:author="Björn Genfors" w:date="2014-03-28T14:34:00Z">
              <w:r w:rsidRPr="00CA00A4">
                <w:rPr>
                  <w:sz w:val="20"/>
                  <w:szCs w:val="20"/>
                  <w:lang w:val="sv-SE"/>
                </w:rPr>
                <w:t xml:space="preserve">En unik identifierare i form av en UID som garanterar global unikhet för instansidentifieraren. </w:t>
              </w:r>
              <w:r w:rsidRPr="006B6063">
                <w:rPr>
                  <w:sz w:val="20"/>
                  <w:szCs w:val="20"/>
                </w:rPr>
                <w:t>Root kan enskilt utgöra hela den unika identifieraren.</w:t>
              </w:r>
            </w:ins>
          </w:p>
        </w:tc>
        <w:tc>
          <w:tcPr>
            <w:tcW w:w="1195" w:type="dxa"/>
            <w:tcBorders>
              <w:top w:val="single" w:sz="5" w:space="0" w:color="000000"/>
              <w:left w:val="single" w:sz="5" w:space="0" w:color="000000"/>
              <w:bottom w:val="single" w:sz="5" w:space="0" w:color="000000"/>
              <w:right w:val="single" w:sz="5" w:space="0" w:color="000000"/>
            </w:tcBorders>
            <w:tcPrChange w:id="2411"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3BC4CA8B" w14:textId="77777777" w:rsidR="00DE71B1" w:rsidRPr="006B6063" w:rsidRDefault="00DE71B1" w:rsidP="0046387E">
            <w:pPr>
              <w:widowControl/>
              <w:spacing w:line="229" w:lineRule="exact"/>
              <w:ind w:left="102"/>
              <w:jc w:val="center"/>
              <w:rPr>
                <w:ins w:id="2412" w:author="Björn Genfors" w:date="2014-03-28T14:34:00Z"/>
                <w:rFonts w:cs="Times New Roman"/>
                <w:sz w:val="20"/>
                <w:szCs w:val="20"/>
                <w:lang w:val="sv-SE"/>
              </w:rPr>
            </w:pPr>
            <w:ins w:id="2413" w:author="Björn Genfors" w:date="2014-03-28T14:34:00Z">
              <w:r w:rsidRPr="006B6063">
                <w:rPr>
                  <w:sz w:val="20"/>
                  <w:szCs w:val="20"/>
                </w:rPr>
                <w:t>1..1</w:t>
              </w:r>
            </w:ins>
          </w:p>
        </w:tc>
      </w:tr>
      <w:tr w:rsidR="00DE71B1" w:rsidRPr="006B6063" w14:paraId="3403B71B" w14:textId="77777777" w:rsidTr="0046387E">
        <w:trPr>
          <w:trHeight w:hRule="exact" w:val="730"/>
          <w:tblHeader/>
          <w:ins w:id="2414" w:author="Björn Genfors" w:date="2014-03-28T14:34:00Z"/>
          <w:trPrChange w:id="2415" w:author="Björn Genfors" w:date="2014-03-28T14:4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2416"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6380D3E6" w14:textId="77777777" w:rsidR="00DE71B1" w:rsidRPr="006B6063" w:rsidRDefault="00DE71B1" w:rsidP="0046387E">
            <w:pPr>
              <w:widowControl/>
              <w:spacing w:line="229" w:lineRule="exact"/>
              <w:ind w:left="102"/>
              <w:rPr>
                <w:ins w:id="2417" w:author="Björn Genfors" w:date="2014-03-28T14:34:00Z"/>
                <w:rFonts w:cs="Times New Roman"/>
                <w:sz w:val="20"/>
                <w:szCs w:val="20"/>
                <w:lang w:val="sv-SE"/>
              </w:rPr>
            </w:pPr>
            <w:ins w:id="2418" w:author="Björn Genfors" w:date="2014-03-28T14:34:00Z">
              <w:r w:rsidRPr="006B6063">
                <w:rPr>
                  <w:sz w:val="20"/>
                  <w:szCs w:val="20"/>
                </w:rPr>
                <w:t>../../../../../extension</w:t>
              </w:r>
            </w:ins>
          </w:p>
        </w:tc>
        <w:tc>
          <w:tcPr>
            <w:tcW w:w="1559" w:type="dxa"/>
            <w:tcBorders>
              <w:top w:val="single" w:sz="5" w:space="0" w:color="000000"/>
              <w:left w:val="single" w:sz="5" w:space="0" w:color="000000"/>
              <w:bottom w:val="single" w:sz="5" w:space="0" w:color="000000"/>
              <w:right w:val="single" w:sz="5" w:space="0" w:color="000000"/>
            </w:tcBorders>
            <w:tcPrChange w:id="2419"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604DFBEA" w14:textId="77777777" w:rsidR="00DE71B1" w:rsidRPr="006B6063" w:rsidRDefault="00DE71B1" w:rsidP="0046387E">
            <w:pPr>
              <w:widowControl/>
              <w:spacing w:line="229" w:lineRule="exact"/>
              <w:ind w:left="102"/>
              <w:rPr>
                <w:ins w:id="2420" w:author="Björn Genfors" w:date="2014-03-28T14:34:00Z"/>
                <w:rFonts w:cs="Times New Roman"/>
                <w:sz w:val="20"/>
                <w:szCs w:val="20"/>
                <w:lang w:val="sv-SE"/>
              </w:rPr>
            </w:pPr>
            <w:ins w:id="2421"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422"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2AC62649" w14:textId="77777777" w:rsidR="00DE71B1" w:rsidRPr="006B6063" w:rsidRDefault="00DE71B1" w:rsidP="0046387E">
            <w:pPr>
              <w:widowControl/>
              <w:spacing w:line="229" w:lineRule="exact"/>
              <w:ind w:left="102"/>
              <w:rPr>
                <w:ins w:id="2423" w:author="Björn Genfors" w:date="2014-03-28T14:34:00Z"/>
                <w:rFonts w:cs="Times New Roman"/>
                <w:sz w:val="20"/>
                <w:szCs w:val="20"/>
                <w:lang w:val="sv-SE"/>
              </w:rPr>
            </w:pPr>
            <w:ins w:id="2424" w:author="Björn Genfors" w:date="2014-03-28T14:34:00Z">
              <w:r w:rsidRPr="00CA00A4">
                <w:rPr>
                  <w:sz w:val="20"/>
                  <w:szCs w:val="20"/>
                  <w:lang w:val="sv-SE"/>
                </w:rPr>
                <w:t>En textsträng som tillsammans med root bildar en unik identifierare.</w:t>
              </w:r>
            </w:ins>
          </w:p>
        </w:tc>
        <w:tc>
          <w:tcPr>
            <w:tcW w:w="1195" w:type="dxa"/>
            <w:tcBorders>
              <w:top w:val="single" w:sz="5" w:space="0" w:color="000000"/>
              <w:left w:val="single" w:sz="5" w:space="0" w:color="000000"/>
              <w:bottom w:val="single" w:sz="5" w:space="0" w:color="000000"/>
              <w:right w:val="single" w:sz="5" w:space="0" w:color="000000"/>
            </w:tcBorders>
            <w:tcPrChange w:id="2425"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0EB7960A" w14:textId="77777777" w:rsidR="00DE71B1" w:rsidRPr="006B6063" w:rsidRDefault="00DE71B1" w:rsidP="0046387E">
            <w:pPr>
              <w:widowControl/>
              <w:spacing w:line="229" w:lineRule="exact"/>
              <w:ind w:left="102"/>
              <w:jc w:val="center"/>
              <w:rPr>
                <w:ins w:id="2426" w:author="Björn Genfors" w:date="2014-03-28T14:34:00Z"/>
                <w:rFonts w:cs="Times New Roman"/>
                <w:sz w:val="20"/>
                <w:szCs w:val="20"/>
                <w:lang w:val="sv-SE"/>
              </w:rPr>
            </w:pPr>
            <w:ins w:id="2427" w:author="Björn Genfors" w:date="2014-03-28T14:34:00Z">
              <w:r w:rsidRPr="006B6063">
                <w:rPr>
                  <w:sz w:val="20"/>
                  <w:szCs w:val="20"/>
                </w:rPr>
                <w:t>0..1</w:t>
              </w:r>
            </w:ins>
          </w:p>
        </w:tc>
      </w:tr>
      <w:tr w:rsidR="00DE71B1" w:rsidRPr="006B6063" w14:paraId="57D46471" w14:textId="77777777" w:rsidTr="0046387E">
        <w:trPr>
          <w:trHeight w:hRule="exact" w:val="730"/>
          <w:tblHeader/>
          <w:ins w:id="2428" w:author="Björn Genfors" w:date="2014-03-28T14:34:00Z"/>
          <w:trPrChange w:id="2429" w:author="Björn Genfors" w:date="2014-03-28T14:4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2430"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0D944680" w14:textId="77777777" w:rsidR="00DE71B1" w:rsidRPr="006B6063" w:rsidRDefault="00DE71B1" w:rsidP="0046387E">
            <w:pPr>
              <w:widowControl/>
              <w:spacing w:line="229" w:lineRule="exact"/>
              <w:ind w:left="102"/>
              <w:rPr>
                <w:ins w:id="2431" w:author="Björn Genfors" w:date="2014-03-28T14:34:00Z"/>
                <w:rFonts w:cs="Times New Roman"/>
                <w:sz w:val="20"/>
                <w:szCs w:val="20"/>
                <w:lang w:val="sv-SE"/>
              </w:rPr>
            </w:pPr>
            <w:ins w:id="2432" w:author="Björn Genfors" w:date="2014-03-28T14:34:00Z">
              <w:r w:rsidRPr="006B6063">
                <w:rPr>
                  <w:sz w:val="20"/>
                  <w:szCs w:val="20"/>
                </w:rPr>
                <w:t>../../../analysisOutcome</w:t>
              </w:r>
            </w:ins>
          </w:p>
        </w:tc>
        <w:tc>
          <w:tcPr>
            <w:tcW w:w="1559" w:type="dxa"/>
            <w:tcBorders>
              <w:top w:val="single" w:sz="5" w:space="0" w:color="000000"/>
              <w:left w:val="single" w:sz="5" w:space="0" w:color="000000"/>
              <w:bottom w:val="single" w:sz="5" w:space="0" w:color="000000"/>
              <w:right w:val="single" w:sz="5" w:space="0" w:color="000000"/>
            </w:tcBorders>
            <w:tcPrChange w:id="2433"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0C615F1D" w14:textId="77777777" w:rsidR="00DE71B1" w:rsidRPr="006B6063" w:rsidRDefault="00DE71B1" w:rsidP="0046387E">
            <w:pPr>
              <w:widowControl/>
              <w:spacing w:line="229" w:lineRule="exact"/>
              <w:ind w:left="102"/>
              <w:rPr>
                <w:ins w:id="2434" w:author="Björn Genfors" w:date="2014-03-28T14:34:00Z"/>
                <w:rFonts w:cs="Times New Roman"/>
                <w:sz w:val="20"/>
                <w:szCs w:val="20"/>
                <w:lang w:val="sv-SE"/>
              </w:rPr>
            </w:pPr>
            <w:ins w:id="2435" w:author="Björn Genfors" w:date="2014-03-28T14:34:00Z">
              <w:r w:rsidRPr="006B6063">
                <w:rPr>
                  <w:sz w:val="20"/>
                  <w:szCs w:val="20"/>
                </w:rPr>
                <w:t>AnalysisOutcomeType</w:t>
              </w:r>
            </w:ins>
          </w:p>
        </w:tc>
        <w:tc>
          <w:tcPr>
            <w:tcW w:w="3969" w:type="dxa"/>
            <w:tcBorders>
              <w:top w:val="single" w:sz="5" w:space="0" w:color="000000"/>
              <w:left w:val="single" w:sz="5" w:space="0" w:color="000000"/>
              <w:bottom w:val="single" w:sz="5" w:space="0" w:color="000000"/>
              <w:right w:val="single" w:sz="5" w:space="0" w:color="000000"/>
            </w:tcBorders>
            <w:tcPrChange w:id="2436"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0E8AA15F" w14:textId="77777777" w:rsidR="00DE71B1" w:rsidRPr="006B6063" w:rsidRDefault="00DE71B1" w:rsidP="0046387E">
            <w:pPr>
              <w:widowControl/>
              <w:spacing w:line="229" w:lineRule="exact"/>
              <w:ind w:left="102"/>
              <w:rPr>
                <w:ins w:id="2437" w:author="Björn Genfors" w:date="2014-03-28T14:34:00Z"/>
                <w:rFonts w:cs="Times New Roman"/>
                <w:sz w:val="20"/>
                <w:szCs w:val="20"/>
                <w:lang w:val="sv-SE"/>
              </w:rPr>
            </w:pPr>
            <w:ins w:id="2438" w:author="Björn Genfors" w:date="2014-03-28T14:34:00Z">
              <w:r w:rsidRPr="00CA00A4">
                <w:rPr>
                  <w:sz w:val="20"/>
                  <w:szCs w:val="20"/>
                  <w:lang w:val="sv-SE"/>
                </w:rPr>
                <w:t>Information om ett resultatet/Utfallet av en analystjänst</w:t>
              </w:r>
            </w:ins>
          </w:p>
        </w:tc>
        <w:tc>
          <w:tcPr>
            <w:tcW w:w="1195" w:type="dxa"/>
            <w:tcBorders>
              <w:top w:val="single" w:sz="5" w:space="0" w:color="000000"/>
              <w:left w:val="single" w:sz="5" w:space="0" w:color="000000"/>
              <w:bottom w:val="single" w:sz="5" w:space="0" w:color="000000"/>
              <w:right w:val="single" w:sz="5" w:space="0" w:color="000000"/>
            </w:tcBorders>
            <w:tcPrChange w:id="2439"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775D7813" w14:textId="77777777" w:rsidR="00DE71B1" w:rsidRPr="006B6063" w:rsidRDefault="00DE71B1" w:rsidP="0046387E">
            <w:pPr>
              <w:widowControl/>
              <w:spacing w:line="229" w:lineRule="exact"/>
              <w:ind w:left="102"/>
              <w:jc w:val="center"/>
              <w:rPr>
                <w:ins w:id="2440" w:author="Björn Genfors" w:date="2014-03-28T14:34:00Z"/>
                <w:rFonts w:cs="Times New Roman"/>
                <w:sz w:val="20"/>
                <w:szCs w:val="20"/>
                <w:lang w:val="sv-SE"/>
              </w:rPr>
            </w:pPr>
            <w:ins w:id="2441" w:author="Björn Genfors" w:date="2014-03-28T14:34:00Z">
              <w:r w:rsidRPr="006B6063">
                <w:rPr>
                  <w:sz w:val="20"/>
                  <w:szCs w:val="20"/>
                </w:rPr>
                <w:t>0..1</w:t>
              </w:r>
            </w:ins>
          </w:p>
        </w:tc>
      </w:tr>
      <w:tr w:rsidR="00DE71B1" w:rsidRPr="006B6063" w14:paraId="2D32028D" w14:textId="77777777" w:rsidTr="0046387E">
        <w:trPr>
          <w:trHeight w:hRule="exact" w:val="730"/>
          <w:tblHeader/>
          <w:ins w:id="2442" w:author="Björn Genfors" w:date="2014-03-28T14:34:00Z"/>
          <w:trPrChange w:id="2443" w:author="Björn Genfors" w:date="2014-03-28T14:4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2444"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0A1E207D" w14:textId="77777777" w:rsidR="00DE71B1" w:rsidRPr="006B6063" w:rsidRDefault="00DE71B1" w:rsidP="0046387E">
            <w:pPr>
              <w:widowControl/>
              <w:spacing w:line="229" w:lineRule="exact"/>
              <w:ind w:left="102"/>
              <w:rPr>
                <w:ins w:id="2445" w:author="Björn Genfors" w:date="2014-03-28T14:34:00Z"/>
                <w:rFonts w:cs="Times New Roman"/>
                <w:sz w:val="20"/>
                <w:szCs w:val="20"/>
                <w:lang w:val="sv-SE"/>
              </w:rPr>
            </w:pPr>
            <w:ins w:id="2446" w:author="Björn Genfors" w:date="2014-03-28T14:34:00Z">
              <w:r w:rsidRPr="006B6063">
                <w:rPr>
                  <w:sz w:val="20"/>
                  <w:szCs w:val="20"/>
                </w:rPr>
                <w:t>../../../../outcomeValue</w:t>
              </w:r>
            </w:ins>
          </w:p>
        </w:tc>
        <w:tc>
          <w:tcPr>
            <w:tcW w:w="1559" w:type="dxa"/>
            <w:tcBorders>
              <w:top w:val="single" w:sz="5" w:space="0" w:color="000000"/>
              <w:left w:val="single" w:sz="5" w:space="0" w:color="000000"/>
              <w:bottom w:val="single" w:sz="5" w:space="0" w:color="000000"/>
              <w:right w:val="single" w:sz="5" w:space="0" w:color="000000"/>
            </w:tcBorders>
            <w:tcPrChange w:id="2447"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40D1224B" w14:textId="77777777" w:rsidR="00DE71B1" w:rsidRPr="006B6063" w:rsidRDefault="00DE71B1" w:rsidP="0046387E">
            <w:pPr>
              <w:widowControl/>
              <w:spacing w:line="229" w:lineRule="exact"/>
              <w:ind w:left="102"/>
              <w:rPr>
                <w:ins w:id="2448" w:author="Björn Genfors" w:date="2014-03-28T14:34:00Z"/>
                <w:rFonts w:cs="Times New Roman"/>
                <w:sz w:val="20"/>
                <w:szCs w:val="20"/>
                <w:lang w:val="sv-SE"/>
              </w:rPr>
            </w:pPr>
            <w:ins w:id="244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450"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321D6AA4" w14:textId="77777777" w:rsidR="00DE71B1" w:rsidRPr="006B6063" w:rsidRDefault="00DE71B1" w:rsidP="0046387E">
            <w:pPr>
              <w:widowControl/>
              <w:spacing w:line="229" w:lineRule="exact"/>
              <w:ind w:left="102"/>
              <w:rPr>
                <w:ins w:id="2451" w:author="Björn Genfors" w:date="2014-03-28T14:34:00Z"/>
                <w:rFonts w:cs="Times New Roman"/>
                <w:sz w:val="20"/>
                <w:szCs w:val="20"/>
                <w:lang w:val="sv-SE"/>
              </w:rPr>
            </w:pPr>
            <w:ins w:id="2452" w:author="Björn Genfors" w:date="2014-03-28T14:34:00Z">
              <w:r w:rsidRPr="00CA00A4">
                <w:rPr>
                  <w:sz w:val="20"/>
                  <w:szCs w:val="20"/>
                  <w:lang w:val="sv-SE"/>
                </w:rPr>
                <w:t>Det specifika värdet för resultatet/utfallet</w:t>
              </w:r>
            </w:ins>
          </w:p>
        </w:tc>
        <w:tc>
          <w:tcPr>
            <w:tcW w:w="1195" w:type="dxa"/>
            <w:tcBorders>
              <w:top w:val="single" w:sz="5" w:space="0" w:color="000000"/>
              <w:left w:val="single" w:sz="5" w:space="0" w:color="000000"/>
              <w:bottom w:val="single" w:sz="5" w:space="0" w:color="000000"/>
              <w:right w:val="single" w:sz="5" w:space="0" w:color="000000"/>
            </w:tcBorders>
            <w:tcPrChange w:id="2453"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2D90F5CA" w14:textId="77777777" w:rsidR="00DE71B1" w:rsidRPr="006B6063" w:rsidRDefault="00DE71B1" w:rsidP="0046387E">
            <w:pPr>
              <w:widowControl/>
              <w:spacing w:line="229" w:lineRule="exact"/>
              <w:ind w:left="102"/>
              <w:jc w:val="center"/>
              <w:rPr>
                <w:ins w:id="2454" w:author="Björn Genfors" w:date="2014-03-28T14:34:00Z"/>
                <w:rFonts w:cs="Times New Roman"/>
                <w:sz w:val="20"/>
                <w:szCs w:val="20"/>
                <w:lang w:val="sv-SE"/>
              </w:rPr>
            </w:pPr>
            <w:ins w:id="2455" w:author="Björn Genfors" w:date="2014-03-28T14:34:00Z">
              <w:r w:rsidRPr="006B6063">
                <w:rPr>
                  <w:sz w:val="20"/>
                  <w:szCs w:val="20"/>
                </w:rPr>
                <w:t>1..1</w:t>
              </w:r>
            </w:ins>
          </w:p>
        </w:tc>
      </w:tr>
      <w:tr w:rsidR="00DE71B1" w:rsidRPr="006B6063" w14:paraId="544290B7" w14:textId="77777777" w:rsidTr="0046387E">
        <w:trPr>
          <w:trHeight w:hRule="exact" w:val="730"/>
          <w:tblHeader/>
          <w:ins w:id="2456" w:author="Björn Genfors" w:date="2014-03-28T14:34:00Z"/>
          <w:trPrChange w:id="2457" w:author="Björn Genfors" w:date="2014-03-28T14:4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2458"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7298AF97" w14:textId="77777777" w:rsidR="00DE71B1" w:rsidRPr="006B6063" w:rsidRDefault="00DE71B1" w:rsidP="0046387E">
            <w:pPr>
              <w:widowControl/>
              <w:spacing w:line="229" w:lineRule="exact"/>
              <w:ind w:left="102"/>
              <w:rPr>
                <w:ins w:id="2459" w:author="Björn Genfors" w:date="2014-03-28T14:34:00Z"/>
                <w:rFonts w:cs="Times New Roman"/>
                <w:sz w:val="20"/>
                <w:szCs w:val="20"/>
                <w:lang w:val="sv-SE"/>
              </w:rPr>
            </w:pPr>
            <w:ins w:id="2460" w:author="Björn Genfors" w:date="2014-03-28T14:34:00Z">
              <w:r w:rsidRPr="006B6063">
                <w:rPr>
                  <w:sz w:val="20"/>
                  <w:szCs w:val="20"/>
                </w:rPr>
                <w:t>../../../../outcomeUnit</w:t>
              </w:r>
            </w:ins>
          </w:p>
        </w:tc>
        <w:tc>
          <w:tcPr>
            <w:tcW w:w="1559" w:type="dxa"/>
            <w:tcBorders>
              <w:top w:val="single" w:sz="5" w:space="0" w:color="000000"/>
              <w:left w:val="single" w:sz="5" w:space="0" w:color="000000"/>
              <w:bottom w:val="single" w:sz="5" w:space="0" w:color="000000"/>
              <w:right w:val="single" w:sz="5" w:space="0" w:color="000000"/>
            </w:tcBorders>
            <w:tcPrChange w:id="2461"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669521EC" w14:textId="77777777" w:rsidR="00DE71B1" w:rsidRPr="006B6063" w:rsidRDefault="00DE71B1" w:rsidP="0046387E">
            <w:pPr>
              <w:widowControl/>
              <w:spacing w:line="229" w:lineRule="exact"/>
              <w:ind w:left="102"/>
              <w:rPr>
                <w:ins w:id="2462" w:author="Björn Genfors" w:date="2014-03-28T14:34:00Z"/>
                <w:rFonts w:cs="Times New Roman"/>
                <w:sz w:val="20"/>
                <w:szCs w:val="20"/>
                <w:lang w:val="sv-SE"/>
              </w:rPr>
            </w:pPr>
            <w:ins w:id="246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464"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0243547F" w14:textId="77777777" w:rsidR="00DE71B1" w:rsidRPr="006B6063" w:rsidRDefault="00DE71B1" w:rsidP="0046387E">
            <w:pPr>
              <w:widowControl/>
              <w:spacing w:line="229" w:lineRule="exact"/>
              <w:ind w:left="102"/>
              <w:rPr>
                <w:ins w:id="2465" w:author="Björn Genfors" w:date="2014-03-28T14:34:00Z"/>
                <w:rFonts w:cs="Times New Roman"/>
                <w:sz w:val="20"/>
                <w:szCs w:val="20"/>
                <w:lang w:val="sv-SE"/>
              </w:rPr>
            </w:pPr>
            <w:ins w:id="2466" w:author="Björn Genfors" w:date="2014-03-28T14:34:00Z">
              <w:r w:rsidRPr="00CA00A4">
                <w:rPr>
                  <w:sz w:val="20"/>
                  <w:szCs w:val="20"/>
                  <w:lang w:val="sv-SE"/>
                </w:rPr>
                <w:t>Text som anger i förekommande fall enheten för det angivna värdet</w:t>
              </w:r>
            </w:ins>
          </w:p>
        </w:tc>
        <w:tc>
          <w:tcPr>
            <w:tcW w:w="1195" w:type="dxa"/>
            <w:tcBorders>
              <w:top w:val="single" w:sz="5" w:space="0" w:color="000000"/>
              <w:left w:val="single" w:sz="5" w:space="0" w:color="000000"/>
              <w:bottom w:val="single" w:sz="5" w:space="0" w:color="000000"/>
              <w:right w:val="single" w:sz="5" w:space="0" w:color="000000"/>
            </w:tcBorders>
            <w:tcPrChange w:id="2467"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6C0D45FB" w14:textId="77777777" w:rsidR="00DE71B1" w:rsidRPr="006B6063" w:rsidRDefault="00DE71B1" w:rsidP="0046387E">
            <w:pPr>
              <w:widowControl/>
              <w:spacing w:line="229" w:lineRule="exact"/>
              <w:ind w:left="102"/>
              <w:jc w:val="center"/>
              <w:rPr>
                <w:ins w:id="2468" w:author="Björn Genfors" w:date="2014-03-28T14:34:00Z"/>
                <w:rFonts w:cs="Times New Roman"/>
                <w:sz w:val="20"/>
                <w:szCs w:val="20"/>
                <w:lang w:val="sv-SE"/>
              </w:rPr>
            </w:pPr>
            <w:ins w:id="2469" w:author="Björn Genfors" w:date="2014-03-28T14:34:00Z">
              <w:r w:rsidRPr="006B6063">
                <w:rPr>
                  <w:sz w:val="20"/>
                  <w:szCs w:val="20"/>
                </w:rPr>
                <w:t>0..1</w:t>
              </w:r>
            </w:ins>
          </w:p>
        </w:tc>
      </w:tr>
      <w:tr w:rsidR="00DE71B1" w:rsidRPr="006B6063" w14:paraId="7FFE7F06" w14:textId="77777777" w:rsidTr="0046387E">
        <w:trPr>
          <w:trHeight w:hRule="exact" w:val="528"/>
          <w:tblHeader/>
          <w:ins w:id="2470" w:author="Björn Genfors" w:date="2014-03-28T14:34:00Z"/>
          <w:trPrChange w:id="2471" w:author="Björn Genfors" w:date="2014-03-28T14:44:00Z">
            <w:trPr>
              <w:trHeight w:hRule="exact" w:val="5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2472"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18B6A7DB" w14:textId="77777777" w:rsidR="00DE71B1" w:rsidRPr="006B6063" w:rsidRDefault="00DE71B1" w:rsidP="0046387E">
            <w:pPr>
              <w:widowControl/>
              <w:spacing w:line="229" w:lineRule="exact"/>
              <w:ind w:left="102"/>
              <w:rPr>
                <w:ins w:id="2473" w:author="Björn Genfors" w:date="2014-03-28T14:34:00Z"/>
                <w:rFonts w:cs="Times New Roman"/>
                <w:sz w:val="20"/>
                <w:szCs w:val="20"/>
                <w:lang w:val="sv-SE"/>
              </w:rPr>
            </w:pPr>
            <w:ins w:id="2474" w:author="Björn Genfors" w:date="2014-03-28T14:34:00Z">
              <w:r w:rsidRPr="006B6063">
                <w:rPr>
                  <w:sz w:val="20"/>
                  <w:szCs w:val="20"/>
                </w:rPr>
                <w:t>../../../../observationTime</w:t>
              </w:r>
            </w:ins>
          </w:p>
        </w:tc>
        <w:tc>
          <w:tcPr>
            <w:tcW w:w="1559" w:type="dxa"/>
            <w:tcBorders>
              <w:top w:val="single" w:sz="5" w:space="0" w:color="000000"/>
              <w:left w:val="single" w:sz="5" w:space="0" w:color="000000"/>
              <w:bottom w:val="single" w:sz="5" w:space="0" w:color="000000"/>
              <w:right w:val="single" w:sz="5" w:space="0" w:color="000000"/>
            </w:tcBorders>
            <w:tcPrChange w:id="2475"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32523B33" w14:textId="77777777" w:rsidR="00DE71B1" w:rsidRPr="006B6063" w:rsidRDefault="00DE71B1" w:rsidP="0046387E">
            <w:pPr>
              <w:widowControl/>
              <w:spacing w:line="229" w:lineRule="exact"/>
              <w:ind w:left="102"/>
              <w:rPr>
                <w:ins w:id="2476" w:author="Björn Genfors" w:date="2014-03-28T14:34:00Z"/>
                <w:rFonts w:cs="Times New Roman"/>
                <w:sz w:val="20"/>
                <w:szCs w:val="20"/>
                <w:lang w:val="sv-SE"/>
              </w:rPr>
            </w:pPr>
            <w:ins w:id="2477" w:author="Björn Genfors" w:date="2014-03-28T14:34:00Z">
              <w:r w:rsidRPr="006B6063">
                <w:rPr>
                  <w:sz w:val="20"/>
                  <w:szCs w:val="20"/>
                </w:rPr>
                <w:t>TimeStampType</w:t>
              </w:r>
            </w:ins>
          </w:p>
          <w:p w14:paraId="17B5E7AD" w14:textId="77777777" w:rsidR="00DE71B1" w:rsidRPr="006B6063" w:rsidRDefault="00DE71B1" w:rsidP="0046387E">
            <w:pPr>
              <w:widowControl/>
              <w:spacing w:line="229" w:lineRule="exact"/>
              <w:ind w:left="102"/>
              <w:rPr>
                <w:ins w:id="2478"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479"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38858AA6" w14:textId="77777777" w:rsidR="00DE71B1" w:rsidRPr="006B6063" w:rsidRDefault="00DE71B1" w:rsidP="0046387E">
            <w:pPr>
              <w:widowControl/>
              <w:spacing w:line="229" w:lineRule="exact"/>
              <w:ind w:left="102"/>
              <w:rPr>
                <w:ins w:id="2480" w:author="Björn Genfors" w:date="2014-03-28T14:34:00Z"/>
                <w:rFonts w:cs="Times New Roman"/>
                <w:sz w:val="20"/>
                <w:szCs w:val="20"/>
                <w:lang w:val="sv-SE"/>
              </w:rPr>
            </w:pPr>
            <w:ins w:id="2481" w:author="Björn Genfors" w:date="2014-03-28T14:34:00Z">
              <w:r w:rsidRPr="00CA00A4">
                <w:rPr>
                  <w:sz w:val="20"/>
                  <w:szCs w:val="20"/>
                  <w:lang w:val="sv-SE"/>
                </w:rPr>
                <w:t>Tidpunkt då iakttagelsen av resultatet gjordes</w:t>
              </w:r>
            </w:ins>
          </w:p>
        </w:tc>
        <w:tc>
          <w:tcPr>
            <w:tcW w:w="1195" w:type="dxa"/>
            <w:tcBorders>
              <w:top w:val="single" w:sz="5" w:space="0" w:color="000000"/>
              <w:left w:val="single" w:sz="5" w:space="0" w:color="000000"/>
              <w:bottom w:val="single" w:sz="5" w:space="0" w:color="000000"/>
              <w:right w:val="single" w:sz="5" w:space="0" w:color="000000"/>
            </w:tcBorders>
            <w:tcPrChange w:id="2482"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7624E1FC" w14:textId="77777777" w:rsidR="00DE71B1" w:rsidRPr="006B6063" w:rsidRDefault="00DE71B1" w:rsidP="0046387E">
            <w:pPr>
              <w:widowControl/>
              <w:spacing w:line="229" w:lineRule="exact"/>
              <w:ind w:left="102"/>
              <w:jc w:val="center"/>
              <w:rPr>
                <w:ins w:id="2483" w:author="Björn Genfors" w:date="2014-03-28T14:34:00Z"/>
                <w:rFonts w:cs="Times New Roman"/>
                <w:sz w:val="20"/>
                <w:szCs w:val="20"/>
                <w:lang w:val="sv-SE"/>
              </w:rPr>
            </w:pPr>
            <w:ins w:id="2484" w:author="Björn Genfors" w:date="2014-03-28T14:34:00Z">
              <w:r w:rsidRPr="006B6063">
                <w:rPr>
                  <w:sz w:val="20"/>
                  <w:szCs w:val="20"/>
                </w:rPr>
                <w:t>0..1</w:t>
              </w:r>
            </w:ins>
          </w:p>
        </w:tc>
      </w:tr>
      <w:tr w:rsidR="00DE71B1" w:rsidRPr="006B6063" w14:paraId="4FD00EAF" w14:textId="77777777" w:rsidTr="0046387E">
        <w:trPr>
          <w:trHeight w:hRule="exact" w:val="1202"/>
          <w:tblHeader/>
          <w:ins w:id="2485" w:author="Björn Genfors" w:date="2014-03-28T14:34:00Z"/>
          <w:trPrChange w:id="2486" w:author="Björn Genfors" w:date="2014-03-28T14:44:00Z">
            <w:trPr>
              <w:trHeight w:hRule="exact" w:val="12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487"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615BFA65" w14:textId="77777777" w:rsidR="00DE71B1" w:rsidRPr="006B6063" w:rsidRDefault="00DE71B1" w:rsidP="0046387E">
            <w:pPr>
              <w:widowControl/>
              <w:spacing w:line="229" w:lineRule="exact"/>
              <w:ind w:left="102"/>
              <w:rPr>
                <w:ins w:id="2488" w:author="Björn Genfors" w:date="2014-03-28T14:34:00Z"/>
                <w:rFonts w:cs="Times New Roman"/>
                <w:sz w:val="20"/>
                <w:szCs w:val="20"/>
                <w:lang w:val="sv-SE"/>
              </w:rPr>
            </w:pPr>
            <w:ins w:id="2489" w:author="Björn Genfors" w:date="2014-03-28T14:34:00Z">
              <w:r w:rsidRPr="006B6063">
                <w:rPr>
                  <w:sz w:val="20"/>
                  <w:szCs w:val="20"/>
                </w:rPr>
                <w:t>../../../../pathologicalFlag</w:t>
              </w:r>
            </w:ins>
          </w:p>
        </w:tc>
        <w:tc>
          <w:tcPr>
            <w:tcW w:w="1559" w:type="dxa"/>
            <w:tcBorders>
              <w:top w:val="single" w:sz="5" w:space="0" w:color="000000"/>
              <w:left w:val="single" w:sz="5" w:space="0" w:color="000000"/>
              <w:bottom w:val="single" w:sz="5" w:space="0" w:color="000000"/>
              <w:right w:val="single" w:sz="5" w:space="0" w:color="000000"/>
            </w:tcBorders>
            <w:tcPrChange w:id="2490"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20A1E037" w14:textId="77777777" w:rsidR="00DE71B1" w:rsidRPr="006B6063" w:rsidRDefault="00DE71B1" w:rsidP="0046387E">
            <w:pPr>
              <w:widowControl/>
              <w:spacing w:line="229" w:lineRule="exact"/>
              <w:ind w:left="102"/>
              <w:rPr>
                <w:ins w:id="2491" w:author="Björn Genfors" w:date="2014-03-28T14:34:00Z"/>
                <w:rFonts w:cs="Times New Roman"/>
                <w:sz w:val="20"/>
                <w:szCs w:val="20"/>
                <w:lang w:val="sv-SE"/>
              </w:rPr>
            </w:pPr>
            <w:ins w:id="2492" w:author="Björn Genfors" w:date="2014-03-28T14:34:00Z">
              <w:r w:rsidRPr="006B6063">
                <w:rPr>
                  <w:sz w:val="20"/>
                  <w:szCs w:val="20"/>
                </w:rPr>
                <w:t>boolean</w:t>
              </w:r>
            </w:ins>
          </w:p>
        </w:tc>
        <w:tc>
          <w:tcPr>
            <w:tcW w:w="3969" w:type="dxa"/>
            <w:tcBorders>
              <w:top w:val="single" w:sz="5" w:space="0" w:color="000000"/>
              <w:left w:val="single" w:sz="5" w:space="0" w:color="000000"/>
              <w:bottom w:val="single" w:sz="5" w:space="0" w:color="000000"/>
              <w:right w:val="single" w:sz="5" w:space="0" w:color="000000"/>
            </w:tcBorders>
            <w:tcPrChange w:id="2493"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7D236A8E" w14:textId="77777777" w:rsidR="00DE71B1" w:rsidRPr="006B6063" w:rsidRDefault="00DE71B1" w:rsidP="0046387E">
            <w:pPr>
              <w:widowControl/>
              <w:spacing w:line="229" w:lineRule="exact"/>
              <w:ind w:left="102"/>
              <w:rPr>
                <w:ins w:id="2494" w:author="Björn Genfors" w:date="2014-03-28T14:34:00Z"/>
                <w:rFonts w:cs="Times New Roman"/>
                <w:sz w:val="20"/>
                <w:szCs w:val="20"/>
                <w:lang w:val="sv-SE"/>
              </w:rPr>
            </w:pPr>
            <w:ins w:id="2495" w:author="Björn Genfors" w:date="2014-03-28T14:34:00Z">
              <w:r w:rsidRPr="00CA00A4">
                <w:rPr>
                  <w:sz w:val="20"/>
                  <w:szCs w:val="20"/>
                  <w:lang w:val="sv-SE"/>
                </w:rPr>
                <w:t>Kod som anger om resultatet ligger utanför referensintervall. Sant = Ja, resultatet ligger utanför referens-intervall</w:t>
              </w:r>
            </w:ins>
          </w:p>
          <w:p w14:paraId="52BBBBDA" w14:textId="77777777" w:rsidR="00DE71B1" w:rsidRPr="006B6063" w:rsidRDefault="00DE71B1" w:rsidP="0046387E">
            <w:pPr>
              <w:widowControl/>
              <w:spacing w:line="229" w:lineRule="exact"/>
              <w:ind w:left="102"/>
              <w:rPr>
                <w:ins w:id="2496" w:author="Björn Genfors" w:date="2014-03-28T14:34:00Z"/>
                <w:rFonts w:cs="Times New Roman"/>
                <w:sz w:val="20"/>
                <w:szCs w:val="20"/>
                <w:lang w:val="sv-SE"/>
              </w:rPr>
            </w:pPr>
            <w:ins w:id="2497" w:author="Björn Genfors" w:date="2014-03-28T14:34:00Z">
              <w:r w:rsidRPr="00CA00A4">
                <w:rPr>
                  <w:sz w:val="20"/>
                  <w:szCs w:val="20"/>
                  <w:lang w:val="sv-SE"/>
                </w:rPr>
                <w:t>Falskt = Nej, resultatet ligger inte utanför referens-intervall</w:t>
              </w:r>
            </w:ins>
          </w:p>
        </w:tc>
        <w:tc>
          <w:tcPr>
            <w:tcW w:w="1195" w:type="dxa"/>
            <w:tcBorders>
              <w:top w:val="single" w:sz="5" w:space="0" w:color="000000"/>
              <w:left w:val="single" w:sz="5" w:space="0" w:color="000000"/>
              <w:bottom w:val="single" w:sz="5" w:space="0" w:color="000000"/>
              <w:right w:val="single" w:sz="5" w:space="0" w:color="000000"/>
            </w:tcBorders>
            <w:tcPrChange w:id="2498"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07227430" w14:textId="77777777" w:rsidR="00DE71B1" w:rsidRPr="006B6063" w:rsidRDefault="00DE71B1" w:rsidP="0046387E">
            <w:pPr>
              <w:widowControl/>
              <w:spacing w:line="229" w:lineRule="exact"/>
              <w:ind w:left="102"/>
              <w:jc w:val="center"/>
              <w:rPr>
                <w:ins w:id="2499" w:author="Björn Genfors" w:date="2014-03-28T14:34:00Z"/>
                <w:rFonts w:cs="Times New Roman"/>
                <w:sz w:val="20"/>
                <w:szCs w:val="20"/>
                <w:lang w:val="sv-SE"/>
              </w:rPr>
            </w:pPr>
            <w:ins w:id="2500" w:author="Björn Genfors" w:date="2014-03-28T14:34:00Z">
              <w:r w:rsidRPr="006B6063">
                <w:rPr>
                  <w:sz w:val="20"/>
                  <w:szCs w:val="20"/>
                </w:rPr>
                <w:t>1..1</w:t>
              </w:r>
            </w:ins>
          </w:p>
        </w:tc>
      </w:tr>
      <w:tr w:rsidR="00DE71B1" w:rsidRPr="006B6063" w14:paraId="23DDE116" w14:textId="77777777" w:rsidTr="0046387E">
        <w:trPr>
          <w:trHeight w:hRule="exact" w:val="652"/>
          <w:tblHeader/>
          <w:ins w:id="2501" w:author="Björn Genfors" w:date="2014-03-28T14:34:00Z"/>
          <w:trPrChange w:id="2502" w:author="Björn Genfors" w:date="2014-03-28T14:44:00Z">
            <w:trPr>
              <w:trHeight w:hRule="exact" w:val="65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503"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7BD020B8" w14:textId="77777777" w:rsidR="00DE71B1" w:rsidRPr="006B6063" w:rsidRDefault="00DE71B1" w:rsidP="0046387E">
            <w:pPr>
              <w:widowControl/>
              <w:spacing w:line="229" w:lineRule="exact"/>
              <w:ind w:left="102"/>
              <w:rPr>
                <w:ins w:id="2504" w:author="Björn Genfors" w:date="2014-03-28T14:34:00Z"/>
                <w:rFonts w:cs="Times New Roman"/>
                <w:sz w:val="20"/>
                <w:szCs w:val="20"/>
                <w:lang w:val="sv-SE"/>
              </w:rPr>
            </w:pPr>
            <w:ins w:id="2505" w:author="Björn Genfors" w:date="2014-03-28T14:34:00Z">
              <w:r w:rsidRPr="006B6063">
                <w:rPr>
                  <w:sz w:val="20"/>
                  <w:szCs w:val="20"/>
                </w:rPr>
                <w:t>../../../../outcomeDescription</w:t>
              </w:r>
            </w:ins>
          </w:p>
        </w:tc>
        <w:tc>
          <w:tcPr>
            <w:tcW w:w="1559" w:type="dxa"/>
            <w:tcBorders>
              <w:top w:val="single" w:sz="5" w:space="0" w:color="000000"/>
              <w:left w:val="single" w:sz="5" w:space="0" w:color="000000"/>
              <w:bottom w:val="single" w:sz="5" w:space="0" w:color="000000"/>
              <w:right w:val="single" w:sz="5" w:space="0" w:color="000000"/>
            </w:tcBorders>
            <w:tcPrChange w:id="2506"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7A84282E" w14:textId="77777777" w:rsidR="00DE71B1" w:rsidRPr="006B6063" w:rsidRDefault="00DE71B1" w:rsidP="0046387E">
            <w:pPr>
              <w:widowControl/>
              <w:spacing w:line="229" w:lineRule="exact"/>
              <w:ind w:left="102"/>
              <w:rPr>
                <w:ins w:id="2507" w:author="Björn Genfors" w:date="2014-03-28T14:34:00Z"/>
                <w:rFonts w:cs="Times New Roman"/>
                <w:sz w:val="20"/>
                <w:szCs w:val="20"/>
                <w:lang w:val="sv-SE"/>
              </w:rPr>
            </w:pPr>
            <w:ins w:id="2508"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509"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3B0657EF" w14:textId="77777777" w:rsidR="00DE71B1" w:rsidRPr="006B6063" w:rsidRDefault="00DE71B1" w:rsidP="0046387E">
            <w:pPr>
              <w:widowControl/>
              <w:spacing w:line="229" w:lineRule="exact"/>
              <w:ind w:left="102"/>
              <w:rPr>
                <w:ins w:id="2510" w:author="Björn Genfors" w:date="2014-03-28T14:34:00Z"/>
                <w:rFonts w:cs="Times New Roman"/>
                <w:sz w:val="20"/>
                <w:szCs w:val="20"/>
                <w:lang w:val="sv-SE"/>
              </w:rPr>
            </w:pPr>
            <w:ins w:id="2511" w:author="Björn Genfors" w:date="2014-03-28T14:34:00Z">
              <w:r w:rsidRPr="00CA00A4">
                <w:rPr>
                  <w:sz w:val="20"/>
                  <w:szCs w:val="20"/>
                  <w:lang w:val="sv-SE"/>
                </w:rPr>
                <w:t>Text som innehåller en kommentar avseende resultatet/utfallet</w:t>
              </w:r>
            </w:ins>
          </w:p>
        </w:tc>
        <w:tc>
          <w:tcPr>
            <w:tcW w:w="1195" w:type="dxa"/>
            <w:tcBorders>
              <w:top w:val="single" w:sz="5" w:space="0" w:color="000000"/>
              <w:left w:val="single" w:sz="5" w:space="0" w:color="000000"/>
              <w:bottom w:val="single" w:sz="5" w:space="0" w:color="000000"/>
              <w:right w:val="single" w:sz="5" w:space="0" w:color="000000"/>
            </w:tcBorders>
            <w:tcPrChange w:id="2512"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7D6842F6" w14:textId="77777777" w:rsidR="00DE71B1" w:rsidRPr="006B6063" w:rsidRDefault="00DE71B1" w:rsidP="0046387E">
            <w:pPr>
              <w:widowControl/>
              <w:spacing w:line="229" w:lineRule="exact"/>
              <w:ind w:left="102"/>
              <w:jc w:val="center"/>
              <w:rPr>
                <w:ins w:id="2513" w:author="Björn Genfors" w:date="2014-03-28T14:34:00Z"/>
                <w:rFonts w:cs="Times New Roman"/>
                <w:sz w:val="20"/>
                <w:szCs w:val="20"/>
                <w:lang w:val="sv-SE"/>
              </w:rPr>
            </w:pPr>
            <w:ins w:id="2514" w:author="Björn Genfors" w:date="2014-03-28T14:34:00Z">
              <w:r w:rsidRPr="006B6063">
                <w:rPr>
                  <w:sz w:val="20"/>
                  <w:szCs w:val="20"/>
                </w:rPr>
                <w:t>0..1</w:t>
              </w:r>
            </w:ins>
          </w:p>
        </w:tc>
      </w:tr>
      <w:tr w:rsidR="00DE71B1" w:rsidRPr="006B6063" w14:paraId="0B449F07" w14:textId="77777777" w:rsidTr="0046387E">
        <w:trPr>
          <w:trHeight w:hRule="exact" w:val="704"/>
          <w:tblHeader/>
          <w:ins w:id="2515" w:author="Björn Genfors" w:date="2014-03-28T14:34:00Z"/>
          <w:trPrChange w:id="2516" w:author="Björn Genfors" w:date="2014-03-28T14:4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2517"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1210DD71" w14:textId="77777777" w:rsidR="00DE71B1" w:rsidRPr="006B6063" w:rsidRDefault="00DE71B1" w:rsidP="0046387E">
            <w:pPr>
              <w:widowControl/>
              <w:spacing w:line="229" w:lineRule="exact"/>
              <w:ind w:left="102"/>
              <w:rPr>
                <w:ins w:id="2518" w:author="Björn Genfors" w:date="2014-03-28T14:34:00Z"/>
                <w:rFonts w:cs="Times New Roman"/>
                <w:sz w:val="20"/>
                <w:szCs w:val="20"/>
                <w:lang w:val="sv-SE"/>
              </w:rPr>
            </w:pPr>
            <w:ins w:id="2519" w:author="Björn Genfors" w:date="2014-03-28T14:34:00Z">
              <w:r w:rsidRPr="006B6063">
                <w:rPr>
                  <w:sz w:val="20"/>
                  <w:szCs w:val="20"/>
                </w:rPr>
                <w:t>../../../../referenceInterval</w:t>
              </w:r>
            </w:ins>
          </w:p>
        </w:tc>
        <w:tc>
          <w:tcPr>
            <w:tcW w:w="1559" w:type="dxa"/>
            <w:tcBorders>
              <w:top w:val="single" w:sz="5" w:space="0" w:color="000000"/>
              <w:left w:val="single" w:sz="5" w:space="0" w:color="000000"/>
              <w:bottom w:val="single" w:sz="5" w:space="0" w:color="000000"/>
              <w:right w:val="single" w:sz="5" w:space="0" w:color="000000"/>
            </w:tcBorders>
            <w:tcPrChange w:id="2520"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2C0BE05D" w14:textId="77777777" w:rsidR="00DE71B1" w:rsidRPr="006B6063" w:rsidRDefault="00DE71B1" w:rsidP="0046387E">
            <w:pPr>
              <w:widowControl/>
              <w:spacing w:line="229" w:lineRule="exact"/>
              <w:ind w:left="102"/>
              <w:rPr>
                <w:ins w:id="2521" w:author="Björn Genfors" w:date="2014-03-28T14:34:00Z"/>
                <w:rFonts w:cs="Times New Roman"/>
                <w:sz w:val="20"/>
                <w:szCs w:val="20"/>
                <w:lang w:val="sv-SE"/>
              </w:rPr>
            </w:pPr>
            <w:ins w:id="252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523"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5EAB1EFC" w14:textId="77777777" w:rsidR="00DE71B1" w:rsidRPr="006B6063" w:rsidRDefault="00DE71B1" w:rsidP="0046387E">
            <w:pPr>
              <w:widowControl/>
              <w:spacing w:line="229" w:lineRule="exact"/>
              <w:ind w:left="102"/>
              <w:rPr>
                <w:ins w:id="2524" w:author="Björn Genfors" w:date="2014-03-28T14:34:00Z"/>
                <w:rFonts w:cs="Times New Roman"/>
                <w:sz w:val="20"/>
                <w:szCs w:val="20"/>
                <w:lang w:val="sv-SE"/>
              </w:rPr>
            </w:pPr>
            <w:ins w:id="2525" w:author="Björn Genfors" w:date="2014-03-28T14:34:00Z">
              <w:r w:rsidRPr="00CA00A4">
                <w:rPr>
                  <w:sz w:val="20"/>
                  <w:szCs w:val="20"/>
                  <w:lang w:val="sv-SE"/>
                </w:rPr>
                <w:t>Text som innehåller det referensintervall som använts i analysen</w:t>
              </w:r>
            </w:ins>
          </w:p>
        </w:tc>
        <w:tc>
          <w:tcPr>
            <w:tcW w:w="1195" w:type="dxa"/>
            <w:tcBorders>
              <w:top w:val="single" w:sz="5" w:space="0" w:color="000000"/>
              <w:left w:val="single" w:sz="5" w:space="0" w:color="000000"/>
              <w:bottom w:val="single" w:sz="5" w:space="0" w:color="000000"/>
              <w:right w:val="single" w:sz="5" w:space="0" w:color="000000"/>
            </w:tcBorders>
            <w:tcPrChange w:id="2526"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65D08329" w14:textId="77777777" w:rsidR="00DE71B1" w:rsidRPr="006B6063" w:rsidRDefault="00DE71B1" w:rsidP="0046387E">
            <w:pPr>
              <w:widowControl/>
              <w:spacing w:line="229" w:lineRule="exact"/>
              <w:ind w:left="102"/>
              <w:jc w:val="center"/>
              <w:rPr>
                <w:ins w:id="2527" w:author="Björn Genfors" w:date="2014-03-28T14:34:00Z"/>
                <w:rFonts w:cs="Times New Roman"/>
                <w:sz w:val="20"/>
                <w:szCs w:val="20"/>
                <w:lang w:val="sv-SE"/>
              </w:rPr>
            </w:pPr>
            <w:ins w:id="2528" w:author="Björn Genfors" w:date="2014-03-28T14:34:00Z">
              <w:r w:rsidRPr="006B6063">
                <w:rPr>
                  <w:sz w:val="20"/>
                  <w:szCs w:val="20"/>
                </w:rPr>
                <w:t>0..1</w:t>
              </w:r>
            </w:ins>
          </w:p>
        </w:tc>
      </w:tr>
      <w:tr w:rsidR="00DE71B1" w:rsidRPr="006B6063" w14:paraId="3D210C87" w14:textId="77777777" w:rsidTr="0046387E">
        <w:trPr>
          <w:trHeight w:hRule="exact" w:val="659"/>
          <w:tblHeader/>
          <w:ins w:id="2529" w:author="Björn Genfors" w:date="2014-03-28T14:34:00Z"/>
          <w:trPrChange w:id="2530" w:author="Björn Genfors" w:date="2014-03-28T14:44:00Z">
            <w:trPr>
              <w:trHeight w:hRule="exact" w:val="659"/>
              <w:tblHeader/>
            </w:trPr>
          </w:trPrChange>
        </w:trPr>
        <w:tc>
          <w:tcPr>
            <w:tcW w:w="2916" w:type="dxa"/>
            <w:tcBorders>
              <w:top w:val="single" w:sz="5" w:space="0" w:color="000000"/>
              <w:left w:val="single" w:sz="5" w:space="0" w:color="000000"/>
              <w:bottom w:val="single" w:sz="5" w:space="0" w:color="000000"/>
              <w:right w:val="single" w:sz="5" w:space="0" w:color="000000"/>
            </w:tcBorders>
            <w:tcPrChange w:id="2531"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62958EEE" w14:textId="77777777" w:rsidR="00DE71B1" w:rsidRPr="006B6063" w:rsidRDefault="00DE71B1" w:rsidP="0046387E">
            <w:pPr>
              <w:widowControl/>
              <w:spacing w:line="229" w:lineRule="exact"/>
              <w:ind w:left="102"/>
              <w:rPr>
                <w:ins w:id="2532" w:author="Björn Genfors" w:date="2014-03-28T14:34:00Z"/>
                <w:rFonts w:cs="Times New Roman"/>
                <w:sz w:val="20"/>
                <w:szCs w:val="20"/>
                <w:lang w:val="sv-SE"/>
              </w:rPr>
            </w:pPr>
            <w:ins w:id="2533" w:author="Björn Genfors" w:date="2014-03-28T14:34:00Z">
              <w:r w:rsidRPr="006B6063">
                <w:rPr>
                  <w:sz w:val="20"/>
                  <w:szCs w:val="20"/>
                </w:rPr>
                <w:t>../../../../referencePopulation</w:t>
              </w:r>
            </w:ins>
          </w:p>
        </w:tc>
        <w:tc>
          <w:tcPr>
            <w:tcW w:w="1559" w:type="dxa"/>
            <w:tcBorders>
              <w:top w:val="single" w:sz="5" w:space="0" w:color="000000"/>
              <w:left w:val="single" w:sz="5" w:space="0" w:color="000000"/>
              <w:bottom w:val="single" w:sz="5" w:space="0" w:color="000000"/>
              <w:right w:val="single" w:sz="5" w:space="0" w:color="000000"/>
            </w:tcBorders>
            <w:tcPrChange w:id="2534"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1E9933EE" w14:textId="77777777" w:rsidR="00DE71B1" w:rsidRPr="006B6063" w:rsidRDefault="00DE71B1" w:rsidP="0046387E">
            <w:pPr>
              <w:widowControl/>
              <w:spacing w:line="229" w:lineRule="exact"/>
              <w:ind w:left="102"/>
              <w:rPr>
                <w:ins w:id="2535" w:author="Björn Genfors" w:date="2014-03-28T14:34:00Z"/>
                <w:rFonts w:cs="Times New Roman"/>
                <w:sz w:val="20"/>
                <w:szCs w:val="20"/>
                <w:lang w:val="sv-SE"/>
              </w:rPr>
            </w:pPr>
            <w:ins w:id="2536"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537"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7669E169" w14:textId="77777777" w:rsidR="00DE71B1" w:rsidRPr="006B6063" w:rsidRDefault="00DE71B1" w:rsidP="0046387E">
            <w:pPr>
              <w:widowControl/>
              <w:spacing w:line="229" w:lineRule="exact"/>
              <w:ind w:left="102"/>
              <w:rPr>
                <w:ins w:id="2538" w:author="Björn Genfors" w:date="2014-03-28T14:34:00Z"/>
                <w:rFonts w:cs="Times New Roman"/>
                <w:sz w:val="20"/>
                <w:szCs w:val="20"/>
                <w:lang w:val="sv-SE"/>
              </w:rPr>
            </w:pPr>
            <w:ins w:id="2539" w:author="Björn Genfors" w:date="2014-03-28T14:34:00Z">
              <w:r w:rsidRPr="00CA00A4">
                <w:rPr>
                  <w:sz w:val="20"/>
                  <w:szCs w:val="20"/>
                  <w:lang w:val="sv-SE"/>
                </w:rPr>
                <w:t>Text som beskriver den population som referensintervallet gäller för</w:t>
              </w:r>
            </w:ins>
          </w:p>
        </w:tc>
        <w:tc>
          <w:tcPr>
            <w:tcW w:w="1195" w:type="dxa"/>
            <w:tcBorders>
              <w:top w:val="single" w:sz="5" w:space="0" w:color="000000"/>
              <w:left w:val="single" w:sz="5" w:space="0" w:color="000000"/>
              <w:bottom w:val="single" w:sz="5" w:space="0" w:color="000000"/>
              <w:right w:val="single" w:sz="5" w:space="0" w:color="000000"/>
            </w:tcBorders>
            <w:tcPrChange w:id="2540"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56F982F0" w14:textId="77777777" w:rsidR="00DE71B1" w:rsidRPr="006B6063" w:rsidRDefault="00DE71B1" w:rsidP="0046387E">
            <w:pPr>
              <w:widowControl/>
              <w:spacing w:line="229" w:lineRule="exact"/>
              <w:ind w:left="102"/>
              <w:jc w:val="center"/>
              <w:rPr>
                <w:ins w:id="2541" w:author="Björn Genfors" w:date="2014-03-28T14:34:00Z"/>
                <w:rFonts w:cs="Times New Roman"/>
                <w:sz w:val="20"/>
                <w:szCs w:val="20"/>
                <w:lang w:val="sv-SE"/>
              </w:rPr>
            </w:pPr>
            <w:ins w:id="2542" w:author="Björn Genfors" w:date="2014-03-28T14:34:00Z">
              <w:r w:rsidRPr="006B6063">
                <w:rPr>
                  <w:sz w:val="20"/>
                  <w:szCs w:val="20"/>
                </w:rPr>
                <w:t>0..1</w:t>
              </w:r>
            </w:ins>
          </w:p>
        </w:tc>
      </w:tr>
      <w:tr w:rsidR="00DE71B1" w:rsidRPr="006B6063" w14:paraId="26CB889E" w14:textId="77777777" w:rsidTr="0046387E">
        <w:trPr>
          <w:trHeight w:hRule="exact" w:val="718"/>
          <w:tblHeader/>
          <w:ins w:id="2543" w:author="Björn Genfors" w:date="2014-03-28T14:34:00Z"/>
          <w:trPrChange w:id="2544" w:author="Björn Genfors" w:date="2014-03-28T14:44:00Z">
            <w:trPr>
              <w:trHeight w:hRule="exact" w:val="718"/>
              <w:tblHeader/>
            </w:trPr>
          </w:trPrChange>
        </w:trPr>
        <w:tc>
          <w:tcPr>
            <w:tcW w:w="2916" w:type="dxa"/>
            <w:tcBorders>
              <w:top w:val="single" w:sz="5" w:space="0" w:color="000000"/>
              <w:left w:val="single" w:sz="5" w:space="0" w:color="000000"/>
              <w:bottom w:val="single" w:sz="5" w:space="0" w:color="000000"/>
              <w:right w:val="single" w:sz="5" w:space="0" w:color="000000"/>
            </w:tcBorders>
            <w:tcPrChange w:id="2545"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37EA5AA1" w14:textId="77777777" w:rsidR="00DE71B1" w:rsidRPr="006B6063" w:rsidRDefault="00DE71B1" w:rsidP="0046387E">
            <w:pPr>
              <w:widowControl/>
              <w:spacing w:line="229" w:lineRule="exact"/>
              <w:ind w:left="102"/>
              <w:rPr>
                <w:ins w:id="2546" w:author="Björn Genfors" w:date="2014-03-28T14:34:00Z"/>
                <w:rFonts w:cs="Times New Roman"/>
                <w:sz w:val="20"/>
                <w:szCs w:val="20"/>
                <w:lang w:val="sv-SE"/>
              </w:rPr>
            </w:pPr>
            <w:ins w:id="2547" w:author="Björn Genfors" w:date="2014-03-28T14:34:00Z">
              <w:r w:rsidRPr="006B6063">
                <w:rPr>
                  <w:sz w:val="20"/>
                  <w:szCs w:val="20"/>
                </w:rPr>
                <w:t>../../order</w:t>
              </w:r>
            </w:ins>
          </w:p>
        </w:tc>
        <w:tc>
          <w:tcPr>
            <w:tcW w:w="1559" w:type="dxa"/>
            <w:tcBorders>
              <w:top w:val="single" w:sz="5" w:space="0" w:color="000000"/>
              <w:left w:val="single" w:sz="5" w:space="0" w:color="000000"/>
              <w:bottom w:val="single" w:sz="5" w:space="0" w:color="000000"/>
              <w:right w:val="single" w:sz="5" w:space="0" w:color="000000"/>
            </w:tcBorders>
            <w:tcPrChange w:id="2548"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34A3A62F" w14:textId="77777777" w:rsidR="00DE71B1" w:rsidRPr="006B6063" w:rsidRDefault="00DE71B1" w:rsidP="0046387E">
            <w:pPr>
              <w:widowControl/>
              <w:spacing w:line="229" w:lineRule="exact"/>
              <w:ind w:left="102"/>
              <w:rPr>
                <w:ins w:id="2549" w:author="Björn Genfors" w:date="2014-03-28T14:34:00Z"/>
                <w:rFonts w:cs="Times New Roman"/>
                <w:sz w:val="20"/>
                <w:szCs w:val="20"/>
                <w:lang w:val="sv-SE"/>
              </w:rPr>
            </w:pPr>
            <w:ins w:id="2550" w:author="Björn Genfors" w:date="2014-03-28T14:34:00Z">
              <w:r w:rsidRPr="006B6063">
                <w:rPr>
                  <w:sz w:val="20"/>
                  <w:szCs w:val="20"/>
                </w:rPr>
                <w:t>OrderType</w:t>
              </w:r>
            </w:ins>
          </w:p>
        </w:tc>
        <w:tc>
          <w:tcPr>
            <w:tcW w:w="3969" w:type="dxa"/>
            <w:tcBorders>
              <w:top w:val="single" w:sz="5" w:space="0" w:color="000000"/>
              <w:left w:val="single" w:sz="5" w:space="0" w:color="000000"/>
              <w:bottom w:val="single" w:sz="5" w:space="0" w:color="000000"/>
              <w:right w:val="single" w:sz="5" w:space="0" w:color="000000"/>
            </w:tcBorders>
            <w:tcPrChange w:id="2551"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052B2ECC" w14:textId="77777777" w:rsidR="00DE71B1" w:rsidRPr="006B6063" w:rsidRDefault="00DE71B1" w:rsidP="0046387E">
            <w:pPr>
              <w:widowControl/>
              <w:spacing w:line="229" w:lineRule="exact"/>
              <w:ind w:left="102"/>
              <w:rPr>
                <w:ins w:id="2552" w:author="Björn Genfors" w:date="2014-03-28T14:34:00Z"/>
                <w:rFonts w:cs="Times New Roman"/>
                <w:sz w:val="20"/>
                <w:szCs w:val="20"/>
                <w:lang w:val="sv-SE"/>
              </w:rPr>
            </w:pPr>
            <w:ins w:id="2553" w:author="Björn Genfors" w:date="2014-03-28T14:34:00Z">
              <w:r w:rsidRPr="00CA00A4">
                <w:rPr>
                  <w:sz w:val="20"/>
                  <w:szCs w:val="20"/>
                  <w:lang w:val="sv-SE"/>
                </w:rPr>
                <w:t>Information om en vårdbegäran som ligger till grund för svaret</w:t>
              </w:r>
            </w:ins>
          </w:p>
        </w:tc>
        <w:tc>
          <w:tcPr>
            <w:tcW w:w="1195" w:type="dxa"/>
            <w:tcBorders>
              <w:top w:val="single" w:sz="5" w:space="0" w:color="000000"/>
              <w:left w:val="single" w:sz="5" w:space="0" w:color="000000"/>
              <w:bottom w:val="single" w:sz="5" w:space="0" w:color="000000"/>
              <w:right w:val="single" w:sz="5" w:space="0" w:color="000000"/>
            </w:tcBorders>
            <w:tcPrChange w:id="2554"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64AEF3CA" w14:textId="77777777" w:rsidR="00DE71B1" w:rsidRPr="006B6063" w:rsidRDefault="00DE71B1" w:rsidP="0046387E">
            <w:pPr>
              <w:widowControl/>
              <w:spacing w:line="229" w:lineRule="exact"/>
              <w:ind w:left="102"/>
              <w:jc w:val="center"/>
              <w:rPr>
                <w:ins w:id="2555" w:author="Björn Genfors" w:date="2014-03-28T14:34:00Z"/>
                <w:rFonts w:cs="Times New Roman"/>
                <w:sz w:val="20"/>
                <w:szCs w:val="20"/>
                <w:lang w:val="sv-SE"/>
              </w:rPr>
            </w:pPr>
            <w:ins w:id="2556" w:author="Björn Genfors" w:date="2014-03-28T14:34:00Z">
              <w:r w:rsidRPr="006B6063">
                <w:rPr>
                  <w:sz w:val="20"/>
                  <w:szCs w:val="20"/>
                </w:rPr>
                <w:t>1..1</w:t>
              </w:r>
            </w:ins>
          </w:p>
        </w:tc>
      </w:tr>
      <w:tr w:rsidR="00DE71B1" w:rsidRPr="006B6063" w14:paraId="69D369D4" w14:textId="77777777" w:rsidTr="0046387E">
        <w:trPr>
          <w:trHeight w:hRule="exact" w:val="551"/>
          <w:tblHeader/>
          <w:ins w:id="2557" w:author="Björn Genfors" w:date="2014-03-28T14:34:00Z"/>
          <w:trPrChange w:id="2558" w:author="Björn Genfors" w:date="2014-03-28T14:44:00Z">
            <w:trPr>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2559"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6944CF04" w14:textId="77777777" w:rsidR="00DE71B1" w:rsidRPr="006B6063" w:rsidRDefault="00DE71B1" w:rsidP="0046387E">
            <w:pPr>
              <w:widowControl/>
              <w:spacing w:line="229" w:lineRule="exact"/>
              <w:ind w:left="102"/>
              <w:rPr>
                <w:ins w:id="2560" w:author="Björn Genfors" w:date="2014-03-28T14:34:00Z"/>
                <w:rFonts w:cs="Times New Roman"/>
                <w:sz w:val="20"/>
                <w:szCs w:val="20"/>
                <w:lang w:val="sv-SE"/>
              </w:rPr>
            </w:pPr>
            <w:ins w:id="2561" w:author="Björn Genfors" w:date="2014-03-28T14:34:00Z">
              <w:r w:rsidRPr="006B6063">
                <w:rPr>
                  <w:sz w:val="20"/>
                  <w:szCs w:val="20"/>
                </w:rPr>
                <w:t>../../../orderId</w:t>
              </w:r>
            </w:ins>
          </w:p>
        </w:tc>
        <w:tc>
          <w:tcPr>
            <w:tcW w:w="1559" w:type="dxa"/>
            <w:tcBorders>
              <w:top w:val="single" w:sz="5" w:space="0" w:color="000000"/>
              <w:left w:val="single" w:sz="5" w:space="0" w:color="000000"/>
              <w:bottom w:val="single" w:sz="5" w:space="0" w:color="000000"/>
              <w:right w:val="single" w:sz="5" w:space="0" w:color="000000"/>
            </w:tcBorders>
            <w:tcPrChange w:id="2562"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0FC6C072" w14:textId="77777777" w:rsidR="00DE71B1" w:rsidRPr="006B6063" w:rsidRDefault="00DE71B1" w:rsidP="0046387E">
            <w:pPr>
              <w:widowControl/>
              <w:spacing w:line="229" w:lineRule="exact"/>
              <w:ind w:left="102"/>
              <w:rPr>
                <w:ins w:id="2563" w:author="Björn Genfors" w:date="2014-03-28T14:34:00Z"/>
                <w:rFonts w:cs="Times New Roman"/>
                <w:sz w:val="20"/>
                <w:szCs w:val="20"/>
                <w:lang w:val="sv-SE"/>
              </w:rPr>
            </w:pPr>
            <w:ins w:id="2564"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565"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56D18FC8" w14:textId="77777777" w:rsidR="00DE71B1" w:rsidRPr="006B6063" w:rsidRDefault="00DE71B1" w:rsidP="0046387E">
            <w:pPr>
              <w:widowControl/>
              <w:spacing w:line="229" w:lineRule="exact"/>
              <w:ind w:left="102"/>
              <w:rPr>
                <w:ins w:id="2566" w:author="Björn Genfors" w:date="2014-03-28T14:34:00Z"/>
                <w:rFonts w:cs="Times New Roman"/>
                <w:sz w:val="20"/>
                <w:szCs w:val="20"/>
                <w:lang w:val="sv-SE"/>
              </w:rPr>
            </w:pPr>
            <w:ins w:id="2567" w:author="Björn Genfors" w:date="2014-03-28T14:34:00Z">
              <w:r w:rsidRPr="006B6063">
                <w:rPr>
                  <w:sz w:val="20"/>
                  <w:szCs w:val="20"/>
                </w:rPr>
                <w:t>Unik identifierare för vårdbegäran</w:t>
              </w:r>
            </w:ins>
          </w:p>
        </w:tc>
        <w:tc>
          <w:tcPr>
            <w:tcW w:w="1195" w:type="dxa"/>
            <w:tcBorders>
              <w:top w:val="single" w:sz="5" w:space="0" w:color="000000"/>
              <w:left w:val="single" w:sz="5" w:space="0" w:color="000000"/>
              <w:bottom w:val="single" w:sz="5" w:space="0" w:color="000000"/>
              <w:right w:val="single" w:sz="5" w:space="0" w:color="000000"/>
            </w:tcBorders>
            <w:tcPrChange w:id="2568"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4085D89A" w14:textId="77777777" w:rsidR="00DE71B1" w:rsidRPr="006B6063" w:rsidRDefault="00DE71B1" w:rsidP="0046387E">
            <w:pPr>
              <w:widowControl/>
              <w:spacing w:line="229" w:lineRule="exact"/>
              <w:ind w:left="102"/>
              <w:jc w:val="center"/>
              <w:rPr>
                <w:ins w:id="2569" w:author="Björn Genfors" w:date="2014-03-28T14:34:00Z"/>
                <w:rFonts w:cs="Times New Roman"/>
                <w:sz w:val="20"/>
                <w:szCs w:val="20"/>
                <w:lang w:val="sv-SE"/>
              </w:rPr>
            </w:pPr>
            <w:ins w:id="2570" w:author="Björn Genfors" w:date="2014-03-28T14:34:00Z">
              <w:r w:rsidRPr="006B6063">
                <w:rPr>
                  <w:sz w:val="20"/>
                  <w:szCs w:val="20"/>
                </w:rPr>
                <w:t>1..1</w:t>
              </w:r>
            </w:ins>
          </w:p>
        </w:tc>
      </w:tr>
      <w:tr w:rsidR="00DE71B1" w:rsidRPr="006B6063" w14:paraId="004752EE" w14:textId="77777777" w:rsidTr="0046387E">
        <w:trPr>
          <w:trHeight w:hRule="exact" w:val="573"/>
          <w:tblHeader/>
          <w:ins w:id="2571" w:author="Björn Genfors" w:date="2014-03-28T14:34:00Z"/>
          <w:trPrChange w:id="2572" w:author="Björn Genfors" w:date="2014-03-28T14:44:00Z">
            <w:trPr>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2573"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6E8FDAB5" w14:textId="77777777" w:rsidR="00DE71B1" w:rsidRPr="006B6063" w:rsidRDefault="00DE71B1" w:rsidP="0046387E">
            <w:pPr>
              <w:widowControl/>
              <w:spacing w:line="229" w:lineRule="exact"/>
              <w:ind w:left="102"/>
              <w:rPr>
                <w:ins w:id="2574" w:author="Björn Genfors" w:date="2014-03-28T14:34:00Z"/>
                <w:rFonts w:cs="Times New Roman"/>
                <w:sz w:val="20"/>
                <w:szCs w:val="20"/>
                <w:lang w:val="sv-SE"/>
              </w:rPr>
            </w:pPr>
            <w:ins w:id="2575" w:author="Björn Genfors" w:date="2014-03-28T14:34:00Z">
              <w:r w:rsidRPr="006B6063">
                <w:rPr>
                  <w:sz w:val="20"/>
                  <w:szCs w:val="20"/>
                </w:rPr>
                <w:t>../../../orderReason</w:t>
              </w:r>
            </w:ins>
          </w:p>
        </w:tc>
        <w:tc>
          <w:tcPr>
            <w:tcW w:w="1559" w:type="dxa"/>
            <w:tcBorders>
              <w:top w:val="single" w:sz="5" w:space="0" w:color="000000"/>
              <w:left w:val="single" w:sz="5" w:space="0" w:color="000000"/>
              <w:bottom w:val="single" w:sz="5" w:space="0" w:color="000000"/>
              <w:right w:val="single" w:sz="5" w:space="0" w:color="000000"/>
            </w:tcBorders>
            <w:tcPrChange w:id="2576"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1FC632CA" w14:textId="77777777" w:rsidR="00DE71B1" w:rsidRPr="006B6063" w:rsidRDefault="00DE71B1" w:rsidP="0046387E">
            <w:pPr>
              <w:widowControl/>
              <w:spacing w:line="229" w:lineRule="exact"/>
              <w:ind w:left="102"/>
              <w:rPr>
                <w:ins w:id="2577" w:author="Björn Genfors" w:date="2014-03-28T14:34:00Z"/>
                <w:rFonts w:cs="Times New Roman"/>
                <w:sz w:val="20"/>
                <w:szCs w:val="20"/>
                <w:lang w:val="sv-SE"/>
              </w:rPr>
            </w:pPr>
            <w:ins w:id="2578"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579"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11972B8E" w14:textId="77777777" w:rsidR="00DE71B1" w:rsidRPr="006B6063" w:rsidRDefault="00DE71B1" w:rsidP="0046387E">
            <w:pPr>
              <w:widowControl/>
              <w:spacing w:line="229" w:lineRule="exact"/>
              <w:ind w:left="102"/>
              <w:rPr>
                <w:ins w:id="2580" w:author="Björn Genfors" w:date="2014-03-28T14:34:00Z"/>
                <w:rFonts w:cs="Times New Roman"/>
                <w:sz w:val="20"/>
                <w:szCs w:val="20"/>
                <w:lang w:val="sv-SE"/>
              </w:rPr>
            </w:pPr>
            <w:ins w:id="2581" w:author="Björn Genfors" w:date="2014-03-28T14:34:00Z">
              <w:r w:rsidRPr="00CA00A4">
                <w:rPr>
                  <w:sz w:val="20"/>
                  <w:szCs w:val="20"/>
                  <w:lang w:val="sv-SE"/>
                </w:rPr>
                <w:t>Text som anger aktuell frågeställning</w:t>
              </w:r>
            </w:ins>
          </w:p>
        </w:tc>
        <w:tc>
          <w:tcPr>
            <w:tcW w:w="1195" w:type="dxa"/>
            <w:tcBorders>
              <w:top w:val="single" w:sz="5" w:space="0" w:color="000000"/>
              <w:left w:val="single" w:sz="5" w:space="0" w:color="000000"/>
              <w:bottom w:val="single" w:sz="5" w:space="0" w:color="000000"/>
              <w:right w:val="single" w:sz="5" w:space="0" w:color="000000"/>
            </w:tcBorders>
            <w:tcPrChange w:id="2582"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6F6E9497" w14:textId="77777777" w:rsidR="00DE71B1" w:rsidRPr="006B6063" w:rsidRDefault="00DE71B1" w:rsidP="0046387E">
            <w:pPr>
              <w:widowControl/>
              <w:spacing w:line="229" w:lineRule="exact"/>
              <w:ind w:left="102"/>
              <w:jc w:val="center"/>
              <w:rPr>
                <w:ins w:id="2583" w:author="Björn Genfors" w:date="2014-03-28T14:34:00Z"/>
                <w:rFonts w:cs="Times New Roman"/>
                <w:sz w:val="20"/>
                <w:szCs w:val="20"/>
                <w:lang w:val="sv-SE"/>
              </w:rPr>
            </w:pPr>
            <w:ins w:id="2584" w:author="Björn Genfors" w:date="2014-03-28T14:34:00Z">
              <w:r w:rsidRPr="006B6063">
                <w:rPr>
                  <w:sz w:val="20"/>
                  <w:szCs w:val="20"/>
                </w:rPr>
                <w:t>0..1</w:t>
              </w:r>
            </w:ins>
          </w:p>
        </w:tc>
      </w:tr>
      <w:tr w:rsidR="00DE71B1" w:rsidRPr="00CA00A4" w14:paraId="57A28B0F" w14:textId="77777777" w:rsidTr="0046387E">
        <w:trPr>
          <w:trHeight w:hRule="exact" w:val="573"/>
          <w:tblHeader/>
          <w:ins w:id="2585" w:author="Björn Genfors" w:date="2014-03-28T14:34:00Z"/>
          <w:trPrChange w:id="2586" w:author="Björn Genfors" w:date="2014-03-28T14:44:00Z">
            <w:trPr>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2587"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4B45217E" w14:textId="77777777" w:rsidR="00DE71B1" w:rsidRPr="00CA00A4" w:rsidRDefault="00DE71B1" w:rsidP="0046387E">
            <w:pPr>
              <w:spacing w:line="229" w:lineRule="exact"/>
              <w:ind w:left="102"/>
              <w:rPr>
                <w:ins w:id="2588" w:author="Björn Genfors" w:date="2014-03-28T14:34:00Z"/>
                <w:sz w:val="20"/>
                <w:szCs w:val="20"/>
              </w:rPr>
            </w:pPr>
            <w:ins w:id="2589" w:author="Björn Genfors" w:date="2014-03-28T14:34:00Z">
              <w:r w:rsidRPr="00CA00A4">
                <w:rPr>
                  <w:rFonts w:cs="Arial"/>
                  <w:sz w:val="20"/>
                  <w:szCs w:val="20"/>
                </w:rPr>
                <w:t>result</w:t>
              </w:r>
            </w:ins>
          </w:p>
        </w:tc>
        <w:tc>
          <w:tcPr>
            <w:tcW w:w="1559" w:type="dxa"/>
            <w:tcBorders>
              <w:top w:val="single" w:sz="5" w:space="0" w:color="000000"/>
              <w:left w:val="single" w:sz="5" w:space="0" w:color="000000"/>
              <w:bottom w:val="single" w:sz="5" w:space="0" w:color="000000"/>
              <w:right w:val="single" w:sz="5" w:space="0" w:color="000000"/>
            </w:tcBorders>
            <w:tcPrChange w:id="2590"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3622BEFC" w14:textId="77777777" w:rsidR="00DE71B1" w:rsidRPr="00CA00A4" w:rsidRDefault="00DE71B1" w:rsidP="0046387E">
            <w:pPr>
              <w:spacing w:line="229" w:lineRule="exact"/>
              <w:ind w:left="102"/>
              <w:rPr>
                <w:ins w:id="2591" w:author="Björn Genfors" w:date="2014-03-28T14:34:00Z"/>
                <w:sz w:val="20"/>
                <w:szCs w:val="20"/>
              </w:rPr>
            </w:pPr>
            <w:ins w:id="2592" w:author="Björn Genfors" w:date="2014-03-28T14:34:00Z">
              <w:r w:rsidRPr="00CA00A4">
                <w:rPr>
                  <w:spacing w:val="-1"/>
                  <w:sz w:val="20"/>
                  <w:szCs w:val="20"/>
                </w:rPr>
                <w:t>ResultType</w:t>
              </w:r>
            </w:ins>
          </w:p>
        </w:tc>
        <w:tc>
          <w:tcPr>
            <w:tcW w:w="3969" w:type="dxa"/>
            <w:tcBorders>
              <w:top w:val="single" w:sz="5" w:space="0" w:color="000000"/>
              <w:left w:val="single" w:sz="5" w:space="0" w:color="000000"/>
              <w:bottom w:val="single" w:sz="5" w:space="0" w:color="000000"/>
              <w:right w:val="single" w:sz="5" w:space="0" w:color="000000"/>
            </w:tcBorders>
            <w:tcPrChange w:id="2593"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6E059419" w14:textId="77777777" w:rsidR="00DE71B1" w:rsidRPr="00CA00A4" w:rsidRDefault="00DE71B1" w:rsidP="0046387E">
            <w:pPr>
              <w:spacing w:line="229" w:lineRule="exact"/>
              <w:ind w:left="102"/>
              <w:rPr>
                <w:ins w:id="2594" w:author="Björn Genfors" w:date="2014-03-28T14:34:00Z"/>
                <w:sz w:val="20"/>
                <w:szCs w:val="20"/>
                <w:lang w:val="sv-SE"/>
              </w:rPr>
            </w:pPr>
            <w:ins w:id="2595" w:author="Björn Genfors" w:date="2014-03-28T14:34:00Z">
              <w:r w:rsidRPr="00CA00A4">
                <w:rPr>
                  <w:sz w:val="20"/>
                  <w:szCs w:val="20"/>
                  <w:lang w:val="sv-SE"/>
                </w:rPr>
                <w:t>Innehåller information om begäran gick bra eller ej.</w:t>
              </w:r>
            </w:ins>
          </w:p>
        </w:tc>
        <w:tc>
          <w:tcPr>
            <w:tcW w:w="1195" w:type="dxa"/>
            <w:tcBorders>
              <w:top w:val="single" w:sz="5" w:space="0" w:color="000000"/>
              <w:left w:val="single" w:sz="5" w:space="0" w:color="000000"/>
              <w:bottom w:val="single" w:sz="5" w:space="0" w:color="000000"/>
              <w:right w:val="single" w:sz="5" w:space="0" w:color="000000"/>
            </w:tcBorders>
            <w:tcPrChange w:id="2596"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670F7904" w14:textId="77777777" w:rsidR="00DE71B1" w:rsidRPr="00CA00A4" w:rsidRDefault="00DE71B1" w:rsidP="0046387E">
            <w:pPr>
              <w:spacing w:line="229" w:lineRule="exact"/>
              <w:ind w:left="102"/>
              <w:jc w:val="center"/>
              <w:rPr>
                <w:ins w:id="2597" w:author="Björn Genfors" w:date="2014-03-28T14:34:00Z"/>
                <w:sz w:val="20"/>
                <w:szCs w:val="20"/>
              </w:rPr>
            </w:pPr>
            <w:ins w:id="2598" w:author="Björn Genfors" w:date="2014-03-28T14:34:00Z">
              <w:r w:rsidRPr="00CA00A4">
                <w:rPr>
                  <w:sz w:val="20"/>
                  <w:szCs w:val="20"/>
                </w:rPr>
                <w:t>1..1</w:t>
              </w:r>
            </w:ins>
          </w:p>
        </w:tc>
      </w:tr>
      <w:tr w:rsidR="00DE71B1" w:rsidRPr="00CA00A4" w14:paraId="6AA0DB06" w14:textId="77777777" w:rsidTr="0046387E">
        <w:trPr>
          <w:trHeight w:hRule="exact" w:val="573"/>
          <w:tblHeader/>
          <w:ins w:id="2599" w:author="Björn Genfors" w:date="2014-03-28T14:34:00Z"/>
          <w:trPrChange w:id="2600" w:author="Björn Genfors" w:date="2014-03-28T14:44:00Z">
            <w:trPr>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2601"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11BD9AEA" w14:textId="77777777" w:rsidR="00DE71B1" w:rsidRPr="00CA00A4" w:rsidRDefault="00DE71B1" w:rsidP="0046387E">
            <w:pPr>
              <w:spacing w:line="229" w:lineRule="exact"/>
              <w:ind w:left="102"/>
              <w:rPr>
                <w:ins w:id="2602" w:author="Björn Genfors" w:date="2014-03-28T14:34:00Z"/>
                <w:sz w:val="20"/>
                <w:szCs w:val="20"/>
              </w:rPr>
            </w:pPr>
            <w:ins w:id="2603" w:author="Björn Genfors" w:date="2014-03-28T14:34:00Z">
              <w:r w:rsidRPr="00CA00A4">
                <w:rPr>
                  <w:rFonts w:cs="Arial"/>
                  <w:sz w:val="20"/>
                  <w:szCs w:val="20"/>
                </w:rPr>
                <w:t>../resultCode</w:t>
              </w:r>
            </w:ins>
          </w:p>
        </w:tc>
        <w:tc>
          <w:tcPr>
            <w:tcW w:w="1559" w:type="dxa"/>
            <w:tcBorders>
              <w:top w:val="single" w:sz="5" w:space="0" w:color="000000"/>
              <w:left w:val="single" w:sz="5" w:space="0" w:color="000000"/>
              <w:bottom w:val="single" w:sz="5" w:space="0" w:color="000000"/>
              <w:right w:val="single" w:sz="5" w:space="0" w:color="000000"/>
            </w:tcBorders>
            <w:tcPrChange w:id="2604"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31ECBC08" w14:textId="77777777" w:rsidR="00DE71B1" w:rsidRPr="00CA00A4" w:rsidRDefault="00DE71B1" w:rsidP="0046387E">
            <w:pPr>
              <w:spacing w:line="229" w:lineRule="exact"/>
              <w:ind w:left="102"/>
              <w:rPr>
                <w:ins w:id="2605" w:author="Björn Genfors" w:date="2014-03-28T14:34:00Z"/>
                <w:sz w:val="20"/>
                <w:szCs w:val="20"/>
              </w:rPr>
            </w:pPr>
            <w:ins w:id="2606" w:author="Björn Genfors" w:date="2014-03-28T14:34:00Z">
              <w:r w:rsidRPr="00CA00A4">
                <w:rPr>
                  <w:spacing w:val="-1"/>
                  <w:sz w:val="20"/>
                  <w:szCs w:val="20"/>
                </w:rPr>
                <w:t>ResultCodeEnum</w:t>
              </w:r>
            </w:ins>
          </w:p>
        </w:tc>
        <w:tc>
          <w:tcPr>
            <w:tcW w:w="3969" w:type="dxa"/>
            <w:tcBorders>
              <w:top w:val="single" w:sz="5" w:space="0" w:color="000000"/>
              <w:left w:val="single" w:sz="5" w:space="0" w:color="000000"/>
              <w:bottom w:val="single" w:sz="5" w:space="0" w:color="000000"/>
              <w:right w:val="single" w:sz="5" w:space="0" w:color="000000"/>
            </w:tcBorders>
            <w:tcPrChange w:id="2607"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61F63B26" w14:textId="77777777" w:rsidR="00DE71B1" w:rsidRPr="00CA00A4" w:rsidRDefault="00DE71B1" w:rsidP="0046387E">
            <w:pPr>
              <w:spacing w:line="229" w:lineRule="exact"/>
              <w:ind w:left="102"/>
              <w:rPr>
                <w:ins w:id="2608" w:author="Björn Genfors" w:date="2014-03-28T14:34:00Z"/>
                <w:sz w:val="20"/>
                <w:szCs w:val="20"/>
                <w:lang w:val="sv-SE"/>
              </w:rPr>
            </w:pPr>
            <w:ins w:id="2609" w:author="Björn Genfors" w:date="2014-03-28T14:34:00Z">
              <w:r w:rsidRPr="00CA00A4">
                <w:rPr>
                  <w:sz w:val="20"/>
                  <w:szCs w:val="20"/>
                  <w:lang w:val="sv-SE"/>
                </w:rPr>
                <w:t>Kan endast vara OK, INFO eller ERROR</w:t>
              </w:r>
            </w:ins>
          </w:p>
        </w:tc>
        <w:tc>
          <w:tcPr>
            <w:tcW w:w="1195" w:type="dxa"/>
            <w:tcBorders>
              <w:top w:val="single" w:sz="5" w:space="0" w:color="000000"/>
              <w:left w:val="single" w:sz="5" w:space="0" w:color="000000"/>
              <w:bottom w:val="single" w:sz="5" w:space="0" w:color="000000"/>
              <w:right w:val="single" w:sz="5" w:space="0" w:color="000000"/>
            </w:tcBorders>
            <w:tcPrChange w:id="2610"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3E47FC25" w14:textId="77777777" w:rsidR="00DE71B1" w:rsidRPr="00CA00A4" w:rsidRDefault="00DE71B1" w:rsidP="0046387E">
            <w:pPr>
              <w:spacing w:line="229" w:lineRule="exact"/>
              <w:ind w:left="102"/>
              <w:jc w:val="center"/>
              <w:rPr>
                <w:ins w:id="2611" w:author="Björn Genfors" w:date="2014-03-28T14:34:00Z"/>
                <w:sz w:val="20"/>
                <w:szCs w:val="20"/>
              </w:rPr>
            </w:pPr>
            <w:ins w:id="2612" w:author="Björn Genfors" w:date="2014-03-28T14:34:00Z">
              <w:r w:rsidRPr="00CA00A4">
                <w:rPr>
                  <w:sz w:val="20"/>
                  <w:szCs w:val="20"/>
                </w:rPr>
                <w:t>1..1</w:t>
              </w:r>
            </w:ins>
          </w:p>
        </w:tc>
      </w:tr>
      <w:tr w:rsidR="00DE71B1" w:rsidRPr="00CA00A4" w14:paraId="0DD89574" w14:textId="77777777" w:rsidTr="0046387E">
        <w:trPr>
          <w:trHeight w:hRule="exact" w:val="573"/>
          <w:tblHeader/>
          <w:ins w:id="2613" w:author="Björn Genfors" w:date="2014-03-28T14:34:00Z"/>
          <w:trPrChange w:id="2614" w:author="Björn Genfors" w:date="2014-03-28T14:44:00Z">
            <w:trPr>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2615"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37FF6F3D" w14:textId="77777777" w:rsidR="00DE71B1" w:rsidRPr="00CA00A4" w:rsidRDefault="00DE71B1" w:rsidP="0046387E">
            <w:pPr>
              <w:spacing w:line="229" w:lineRule="exact"/>
              <w:ind w:left="102"/>
              <w:rPr>
                <w:ins w:id="2616" w:author="Björn Genfors" w:date="2014-03-28T14:34:00Z"/>
                <w:sz w:val="20"/>
                <w:szCs w:val="20"/>
              </w:rPr>
            </w:pPr>
            <w:ins w:id="2617" w:author="Björn Genfors" w:date="2014-03-28T14:34:00Z">
              <w:r w:rsidRPr="00CA00A4">
                <w:rPr>
                  <w:rFonts w:cs="Arial"/>
                  <w:sz w:val="20"/>
                  <w:szCs w:val="20"/>
                </w:rPr>
                <w:lastRenderedPageBreak/>
                <w:t>../errorCode</w:t>
              </w:r>
            </w:ins>
          </w:p>
        </w:tc>
        <w:tc>
          <w:tcPr>
            <w:tcW w:w="1559" w:type="dxa"/>
            <w:tcBorders>
              <w:top w:val="single" w:sz="5" w:space="0" w:color="000000"/>
              <w:left w:val="single" w:sz="5" w:space="0" w:color="000000"/>
              <w:bottom w:val="single" w:sz="5" w:space="0" w:color="000000"/>
              <w:right w:val="single" w:sz="5" w:space="0" w:color="000000"/>
            </w:tcBorders>
            <w:tcPrChange w:id="2618"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5D5B4CE0" w14:textId="77777777" w:rsidR="00DE71B1" w:rsidRPr="00CA00A4" w:rsidRDefault="00DE71B1" w:rsidP="0046387E">
            <w:pPr>
              <w:spacing w:line="229" w:lineRule="exact"/>
              <w:ind w:left="102"/>
              <w:rPr>
                <w:ins w:id="2619" w:author="Björn Genfors" w:date="2014-03-28T14:34:00Z"/>
                <w:sz w:val="20"/>
                <w:szCs w:val="20"/>
              </w:rPr>
            </w:pPr>
            <w:ins w:id="2620" w:author="Björn Genfors" w:date="2014-03-28T14:34:00Z">
              <w:r w:rsidRPr="00CA00A4">
                <w:rPr>
                  <w:spacing w:val="-1"/>
                  <w:sz w:val="20"/>
                  <w:szCs w:val="20"/>
                </w:rPr>
                <w:t>ErrorCodeEnum</w:t>
              </w:r>
            </w:ins>
          </w:p>
        </w:tc>
        <w:tc>
          <w:tcPr>
            <w:tcW w:w="3969" w:type="dxa"/>
            <w:tcBorders>
              <w:top w:val="single" w:sz="5" w:space="0" w:color="000000"/>
              <w:left w:val="single" w:sz="5" w:space="0" w:color="000000"/>
              <w:bottom w:val="single" w:sz="5" w:space="0" w:color="000000"/>
              <w:right w:val="single" w:sz="5" w:space="0" w:color="000000"/>
            </w:tcBorders>
            <w:tcPrChange w:id="2621"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12A125CA" w14:textId="77777777" w:rsidR="00DE71B1" w:rsidRPr="00CA00A4" w:rsidRDefault="00DE71B1" w:rsidP="0046387E">
            <w:pPr>
              <w:spacing w:line="229" w:lineRule="exact"/>
              <w:ind w:left="102"/>
              <w:rPr>
                <w:ins w:id="2622" w:author="Björn Genfors" w:date="2014-03-28T14:34:00Z"/>
                <w:sz w:val="20"/>
                <w:szCs w:val="20"/>
                <w:lang w:val="sv-SE"/>
              </w:rPr>
            </w:pPr>
            <w:ins w:id="2623" w:author="Björn Genfors" w:date="2014-03-28T14:34:00Z">
              <w:r w:rsidRPr="00CA00A4">
                <w:rPr>
                  <w:sz w:val="20"/>
                  <w:szCs w:val="20"/>
                  <w:lang w:val="sv-SE"/>
                </w:rPr>
                <w:t xml:space="preserve">Sätts endast om resultCode är ERROR, se kapitel </w:t>
              </w:r>
              <w:r w:rsidRPr="00CA00A4">
                <w:rPr>
                  <w:sz w:val="20"/>
                  <w:szCs w:val="20"/>
                </w:rPr>
                <w:fldChar w:fldCharType="begin"/>
              </w:r>
              <w:r w:rsidRPr="00CA00A4">
                <w:rPr>
                  <w:sz w:val="20"/>
                  <w:szCs w:val="20"/>
                  <w:lang w:val="sv-SE"/>
                </w:rPr>
                <w:instrText xml:space="preserve"> REF _Ref383780140 \r \h </w:instrText>
              </w:r>
              <w:r w:rsidRPr="00CA00A4">
                <w:rPr>
                  <w:sz w:val="20"/>
                  <w:szCs w:val="20"/>
                </w:rPr>
              </w:r>
              <w:r w:rsidRPr="00CA00A4">
                <w:rPr>
                  <w:sz w:val="20"/>
                  <w:szCs w:val="20"/>
                  <w:lang w:val="sv-SE"/>
                </w:rPr>
                <w:instrText xml:space="preserve"> \* MERGEFORMAT </w:instrText>
              </w:r>
              <w:r w:rsidRPr="00CA00A4">
                <w:rPr>
                  <w:sz w:val="20"/>
                  <w:szCs w:val="20"/>
                </w:rPr>
                <w:fldChar w:fldCharType="separate"/>
              </w:r>
              <w:r w:rsidRPr="00CA00A4">
                <w:rPr>
                  <w:sz w:val="20"/>
                  <w:szCs w:val="20"/>
                  <w:lang w:val="sv-SE"/>
                </w:rPr>
                <w:t>4.3</w:t>
              </w:r>
              <w:r w:rsidRPr="00CA00A4">
                <w:rPr>
                  <w:sz w:val="20"/>
                  <w:szCs w:val="20"/>
                </w:rPr>
                <w:fldChar w:fldCharType="end"/>
              </w:r>
              <w:r w:rsidRPr="00CA00A4">
                <w:rPr>
                  <w:sz w:val="20"/>
                  <w:szCs w:val="20"/>
                  <w:lang w:val="sv-SE"/>
                </w:rPr>
                <w:t xml:space="preserve"> för mer information.</w:t>
              </w:r>
            </w:ins>
          </w:p>
        </w:tc>
        <w:tc>
          <w:tcPr>
            <w:tcW w:w="1195" w:type="dxa"/>
            <w:tcBorders>
              <w:top w:val="single" w:sz="5" w:space="0" w:color="000000"/>
              <w:left w:val="single" w:sz="5" w:space="0" w:color="000000"/>
              <w:bottom w:val="single" w:sz="5" w:space="0" w:color="000000"/>
              <w:right w:val="single" w:sz="5" w:space="0" w:color="000000"/>
            </w:tcBorders>
            <w:tcPrChange w:id="2624"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4B3365E3" w14:textId="77777777" w:rsidR="00DE71B1" w:rsidRPr="00CA00A4" w:rsidRDefault="00DE71B1" w:rsidP="0046387E">
            <w:pPr>
              <w:spacing w:line="229" w:lineRule="exact"/>
              <w:ind w:left="102"/>
              <w:jc w:val="center"/>
              <w:rPr>
                <w:ins w:id="2625" w:author="Björn Genfors" w:date="2014-03-28T14:34:00Z"/>
                <w:sz w:val="20"/>
                <w:szCs w:val="20"/>
              </w:rPr>
            </w:pPr>
            <w:ins w:id="2626" w:author="Björn Genfors" w:date="2014-03-28T14:34:00Z">
              <w:r w:rsidRPr="00CA00A4">
                <w:rPr>
                  <w:sz w:val="20"/>
                  <w:szCs w:val="20"/>
                </w:rPr>
                <w:t>0..1</w:t>
              </w:r>
            </w:ins>
          </w:p>
        </w:tc>
      </w:tr>
      <w:tr w:rsidR="00DE71B1" w:rsidRPr="00CA00A4" w14:paraId="1DDB568C" w14:textId="77777777" w:rsidTr="0046387E">
        <w:trPr>
          <w:trHeight w:hRule="exact" w:val="573"/>
          <w:tblHeader/>
          <w:ins w:id="2627" w:author="Björn Genfors" w:date="2014-03-28T14:34:00Z"/>
          <w:trPrChange w:id="2628" w:author="Björn Genfors" w:date="2014-03-28T14:44:00Z">
            <w:trPr>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2629"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48EA2A67" w14:textId="77777777" w:rsidR="00DE71B1" w:rsidRPr="00CA00A4" w:rsidRDefault="00DE71B1" w:rsidP="0046387E">
            <w:pPr>
              <w:spacing w:line="229" w:lineRule="exact"/>
              <w:ind w:left="102"/>
              <w:rPr>
                <w:ins w:id="2630" w:author="Björn Genfors" w:date="2014-03-28T14:34:00Z"/>
                <w:sz w:val="20"/>
                <w:szCs w:val="20"/>
              </w:rPr>
            </w:pPr>
            <w:ins w:id="2631" w:author="Björn Genfors" w:date="2014-03-28T14:34:00Z">
              <w:r w:rsidRPr="00CA00A4">
                <w:rPr>
                  <w:rFonts w:cs="Arial"/>
                  <w:sz w:val="20"/>
                  <w:szCs w:val="20"/>
                </w:rPr>
                <w:t>../subcode</w:t>
              </w:r>
            </w:ins>
          </w:p>
        </w:tc>
        <w:tc>
          <w:tcPr>
            <w:tcW w:w="1559" w:type="dxa"/>
            <w:tcBorders>
              <w:top w:val="single" w:sz="5" w:space="0" w:color="000000"/>
              <w:left w:val="single" w:sz="5" w:space="0" w:color="000000"/>
              <w:bottom w:val="single" w:sz="5" w:space="0" w:color="000000"/>
              <w:right w:val="single" w:sz="5" w:space="0" w:color="000000"/>
            </w:tcBorders>
            <w:tcPrChange w:id="2632"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5A699226" w14:textId="77777777" w:rsidR="00DE71B1" w:rsidRPr="00CA00A4" w:rsidRDefault="00DE71B1" w:rsidP="0046387E">
            <w:pPr>
              <w:spacing w:line="229" w:lineRule="exact"/>
              <w:ind w:left="102"/>
              <w:rPr>
                <w:ins w:id="2633" w:author="Björn Genfors" w:date="2014-03-28T14:34:00Z"/>
                <w:sz w:val="20"/>
                <w:szCs w:val="20"/>
              </w:rPr>
            </w:pPr>
            <w:ins w:id="2634" w:author="Björn Genfors" w:date="2014-03-28T14:34:00Z">
              <w:r w:rsidRPr="00CA00A4">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635"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1F18A8C1" w14:textId="77777777" w:rsidR="00DE71B1" w:rsidRPr="00CA00A4" w:rsidRDefault="00DE71B1" w:rsidP="0046387E">
            <w:pPr>
              <w:spacing w:line="229" w:lineRule="exact"/>
              <w:ind w:left="102"/>
              <w:rPr>
                <w:ins w:id="2636" w:author="Björn Genfors" w:date="2014-03-28T14:34:00Z"/>
                <w:sz w:val="20"/>
                <w:szCs w:val="20"/>
              </w:rPr>
            </w:pPr>
            <w:ins w:id="2637" w:author="Björn Genfors" w:date="2014-03-28T14:34:00Z">
              <w:r w:rsidRPr="00CA00A4">
                <w:rPr>
                  <w:sz w:val="20"/>
                  <w:szCs w:val="20"/>
                </w:rPr>
                <w:t>Inga subkoder är specificerade.</w:t>
              </w:r>
            </w:ins>
          </w:p>
        </w:tc>
        <w:tc>
          <w:tcPr>
            <w:tcW w:w="1195" w:type="dxa"/>
            <w:tcBorders>
              <w:top w:val="single" w:sz="5" w:space="0" w:color="000000"/>
              <w:left w:val="single" w:sz="5" w:space="0" w:color="000000"/>
              <w:bottom w:val="single" w:sz="5" w:space="0" w:color="000000"/>
              <w:right w:val="single" w:sz="5" w:space="0" w:color="000000"/>
            </w:tcBorders>
            <w:tcPrChange w:id="2638"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100EABA3" w14:textId="77777777" w:rsidR="00DE71B1" w:rsidRPr="00CA00A4" w:rsidRDefault="00DE71B1" w:rsidP="0046387E">
            <w:pPr>
              <w:spacing w:line="229" w:lineRule="exact"/>
              <w:ind w:left="102"/>
              <w:jc w:val="center"/>
              <w:rPr>
                <w:ins w:id="2639" w:author="Björn Genfors" w:date="2014-03-28T14:34:00Z"/>
                <w:sz w:val="20"/>
                <w:szCs w:val="20"/>
              </w:rPr>
            </w:pPr>
            <w:ins w:id="2640" w:author="Björn Genfors" w:date="2014-03-28T14:34:00Z">
              <w:r w:rsidRPr="00CA00A4">
                <w:rPr>
                  <w:sz w:val="20"/>
                  <w:szCs w:val="20"/>
                </w:rPr>
                <w:t>0..1</w:t>
              </w:r>
            </w:ins>
          </w:p>
        </w:tc>
      </w:tr>
      <w:tr w:rsidR="00DE71B1" w:rsidRPr="00CA00A4" w14:paraId="04B1DD2A" w14:textId="77777777" w:rsidTr="0046387E">
        <w:trPr>
          <w:trHeight w:hRule="exact" w:val="767"/>
          <w:tblHeader/>
          <w:ins w:id="2641" w:author="Björn Genfors" w:date="2014-03-28T14:34:00Z"/>
          <w:trPrChange w:id="2642" w:author="Björn Genfors" w:date="2014-03-28T14:44:00Z">
            <w:trPr>
              <w:trHeight w:hRule="exact" w:val="767"/>
              <w:tblHeader/>
            </w:trPr>
          </w:trPrChange>
        </w:trPr>
        <w:tc>
          <w:tcPr>
            <w:tcW w:w="2916" w:type="dxa"/>
            <w:tcBorders>
              <w:top w:val="single" w:sz="5" w:space="0" w:color="000000"/>
              <w:left w:val="single" w:sz="5" w:space="0" w:color="000000"/>
              <w:bottom w:val="single" w:sz="5" w:space="0" w:color="000000"/>
              <w:right w:val="single" w:sz="5" w:space="0" w:color="000000"/>
            </w:tcBorders>
            <w:tcPrChange w:id="2643"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0293F388" w14:textId="77777777" w:rsidR="00DE71B1" w:rsidRPr="00CA00A4" w:rsidRDefault="00DE71B1" w:rsidP="0046387E">
            <w:pPr>
              <w:spacing w:line="229" w:lineRule="exact"/>
              <w:ind w:left="102"/>
              <w:rPr>
                <w:ins w:id="2644" w:author="Björn Genfors" w:date="2014-03-28T14:34:00Z"/>
                <w:sz w:val="20"/>
                <w:szCs w:val="20"/>
              </w:rPr>
            </w:pPr>
            <w:ins w:id="2645" w:author="Björn Genfors" w:date="2014-03-28T14:34:00Z">
              <w:r w:rsidRPr="00CA00A4">
                <w:rPr>
                  <w:rFonts w:cs="Arial"/>
                  <w:sz w:val="20"/>
                  <w:szCs w:val="20"/>
                </w:rPr>
                <w:t>../logId</w:t>
              </w:r>
            </w:ins>
          </w:p>
        </w:tc>
        <w:tc>
          <w:tcPr>
            <w:tcW w:w="1559" w:type="dxa"/>
            <w:tcBorders>
              <w:top w:val="single" w:sz="5" w:space="0" w:color="000000"/>
              <w:left w:val="single" w:sz="5" w:space="0" w:color="000000"/>
              <w:bottom w:val="single" w:sz="5" w:space="0" w:color="000000"/>
              <w:right w:val="single" w:sz="5" w:space="0" w:color="000000"/>
            </w:tcBorders>
            <w:tcPrChange w:id="2646"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00F26481" w14:textId="77777777" w:rsidR="00DE71B1" w:rsidRPr="00CA00A4" w:rsidRDefault="00DE71B1" w:rsidP="0046387E">
            <w:pPr>
              <w:spacing w:line="229" w:lineRule="exact"/>
              <w:ind w:left="102"/>
              <w:rPr>
                <w:ins w:id="2647" w:author="Björn Genfors" w:date="2014-03-28T14:34:00Z"/>
                <w:sz w:val="20"/>
                <w:szCs w:val="20"/>
              </w:rPr>
            </w:pPr>
            <w:ins w:id="2648" w:author="Björn Genfors" w:date="2014-03-28T14:34:00Z">
              <w:r w:rsidRPr="00CA00A4">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649"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6E064FE7" w14:textId="77777777" w:rsidR="00DE71B1" w:rsidRPr="00CA00A4" w:rsidRDefault="00DE71B1" w:rsidP="0046387E">
            <w:pPr>
              <w:spacing w:line="229" w:lineRule="exact"/>
              <w:ind w:left="102"/>
              <w:rPr>
                <w:ins w:id="2650" w:author="Björn Genfors" w:date="2014-03-28T14:34:00Z"/>
                <w:sz w:val="20"/>
                <w:szCs w:val="20"/>
                <w:lang w:val="sv-SE"/>
              </w:rPr>
            </w:pPr>
            <w:ins w:id="2651" w:author="Björn Genfors" w:date="2014-03-28T14:34:00Z">
              <w:r w:rsidRPr="00CA00A4">
                <w:rPr>
                  <w:sz w:val="20"/>
                  <w:szCs w:val="20"/>
                  <w:lang w:val="sv-SE"/>
                </w:rPr>
                <w:t>En UUID som kan användas vid felanmälan för att användas vid felsökning av producent.</w:t>
              </w:r>
            </w:ins>
          </w:p>
        </w:tc>
        <w:tc>
          <w:tcPr>
            <w:tcW w:w="1195" w:type="dxa"/>
            <w:tcBorders>
              <w:top w:val="single" w:sz="5" w:space="0" w:color="000000"/>
              <w:left w:val="single" w:sz="5" w:space="0" w:color="000000"/>
              <w:bottom w:val="single" w:sz="5" w:space="0" w:color="000000"/>
              <w:right w:val="single" w:sz="5" w:space="0" w:color="000000"/>
            </w:tcBorders>
            <w:tcPrChange w:id="2652"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033433BF" w14:textId="77777777" w:rsidR="00DE71B1" w:rsidRPr="00CA00A4" w:rsidRDefault="00DE71B1" w:rsidP="0046387E">
            <w:pPr>
              <w:spacing w:line="229" w:lineRule="exact"/>
              <w:ind w:left="102"/>
              <w:jc w:val="center"/>
              <w:rPr>
                <w:ins w:id="2653" w:author="Björn Genfors" w:date="2014-03-28T14:34:00Z"/>
                <w:sz w:val="20"/>
                <w:szCs w:val="20"/>
              </w:rPr>
            </w:pPr>
            <w:ins w:id="2654" w:author="Björn Genfors" w:date="2014-03-28T14:34:00Z">
              <w:r w:rsidRPr="00CA00A4">
                <w:rPr>
                  <w:sz w:val="20"/>
                  <w:szCs w:val="20"/>
                </w:rPr>
                <w:t>1..1</w:t>
              </w:r>
            </w:ins>
          </w:p>
        </w:tc>
      </w:tr>
      <w:tr w:rsidR="00DE71B1" w:rsidRPr="00CA00A4" w14:paraId="6F8AAF00" w14:textId="77777777" w:rsidTr="0046387E">
        <w:trPr>
          <w:trHeight w:hRule="exact" w:val="573"/>
          <w:tblHeader/>
          <w:ins w:id="2655" w:author="Björn Genfors" w:date="2014-03-28T14:34:00Z"/>
          <w:trPrChange w:id="2656" w:author="Björn Genfors" w:date="2014-03-28T14:44:00Z">
            <w:trPr>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2657" w:author="Björn Genfors" w:date="2014-03-28T14:44:00Z">
              <w:tcPr>
                <w:tcW w:w="2916" w:type="dxa"/>
                <w:tcBorders>
                  <w:top w:val="single" w:sz="5" w:space="0" w:color="000000"/>
                  <w:left w:val="single" w:sz="5" w:space="0" w:color="000000"/>
                  <w:bottom w:val="single" w:sz="5" w:space="0" w:color="000000"/>
                  <w:right w:val="single" w:sz="5" w:space="0" w:color="000000"/>
                </w:tcBorders>
              </w:tcPr>
            </w:tcPrChange>
          </w:tcPr>
          <w:p w14:paraId="367E3F45" w14:textId="77777777" w:rsidR="00DE71B1" w:rsidRPr="00CA00A4" w:rsidRDefault="00DE71B1" w:rsidP="0046387E">
            <w:pPr>
              <w:spacing w:line="229" w:lineRule="exact"/>
              <w:ind w:left="102"/>
              <w:rPr>
                <w:ins w:id="2658" w:author="Björn Genfors" w:date="2014-03-28T14:34:00Z"/>
                <w:sz w:val="20"/>
                <w:szCs w:val="20"/>
              </w:rPr>
            </w:pPr>
            <w:ins w:id="2659" w:author="Björn Genfors" w:date="2014-03-28T14:34:00Z">
              <w:r w:rsidRPr="00CA00A4">
                <w:rPr>
                  <w:rFonts w:cs="Arial"/>
                  <w:sz w:val="20"/>
                  <w:szCs w:val="20"/>
                </w:rPr>
                <w:t>../message</w:t>
              </w:r>
            </w:ins>
          </w:p>
        </w:tc>
        <w:tc>
          <w:tcPr>
            <w:tcW w:w="1559" w:type="dxa"/>
            <w:tcBorders>
              <w:top w:val="single" w:sz="5" w:space="0" w:color="000000"/>
              <w:left w:val="single" w:sz="5" w:space="0" w:color="000000"/>
              <w:bottom w:val="single" w:sz="5" w:space="0" w:color="000000"/>
              <w:right w:val="single" w:sz="5" w:space="0" w:color="000000"/>
            </w:tcBorders>
            <w:tcPrChange w:id="2660" w:author="Björn Genfors" w:date="2014-03-28T14:44:00Z">
              <w:tcPr>
                <w:tcW w:w="1559" w:type="dxa"/>
                <w:tcBorders>
                  <w:top w:val="single" w:sz="5" w:space="0" w:color="000000"/>
                  <w:left w:val="single" w:sz="5" w:space="0" w:color="000000"/>
                  <w:bottom w:val="single" w:sz="5" w:space="0" w:color="000000"/>
                  <w:right w:val="single" w:sz="5" w:space="0" w:color="000000"/>
                </w:tcBorders>
              </w:tcPr>
            </w:tcPrChange>
          </w:tcPr>
          <w:p w14:paraId="244E0E94" w14:textId="77777777" w:rsidR="00DE71B1" w:rsidRPr="00CA00A4" w:rsidRDefault="00DE71B1" w:rsidP="0046387E">
            <w:pPr>
              <w:spacing w:line="229" w:lineRule="exact"/>
              <w:ind w:left="102"/>
              <w:rPr>
                <w:ins w:id="2661" w:author="Björn Genfors" w:date="2014-03-28T14:34:00Z"/>
                <w:sz w:val="20"/>
                <w:szCs w:val="20"/>
              </w:rPr>
            </w:pPr>
            <w:ins w:id="2662" w:author="Björn Genfors" w:date="2014-03-28T14:34:00Z">
              <w:r w:rsidRPr="00CA00A4">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663" w:author="Björn Genfors" w:date="2014-03-28T14:44:00Z">
              <w:tcPr>
                <w:tcW w:w="3969" w:type="dxa"/>
                <w:tcBorders>
                  <w:top w:val="single" w:sz="5" w:space="0" w:color="000000"/>
                  <w:left w:val="single" w:sz="5" w:space="0" w:color="000000"/>
                  <w:bottom w:val="single" w:sz="5" w:space="0" w:color="000000"/>
                  <w:right w:val="single" w:sz="5" w:space="0" w:color="000000"/>
                </w:tcBorders>
              </w:tcPr>
            </w:tcPrChange>
          </w:tcPr>
          <w:p w14:paraId="61920A1F" w14:textId="77777777" w:rsidR="00DE71B1" w:rsidRPr="00CA00A4" w:rsidRDefault="00DE71B1" w:rsidP="0046387E">
            <w:pPr>
              <w:spacing w:line="229" w:lineRule="exact"/>
              <w:ind w:left="102"/>
              <w:rPr>
                <w:ins w:id="2664" w:author="Björn Genfors" w:date="2014-03-28T14:34:00Z"/>
                <w:sz w:val="20"/>
                <w:szCs w:val="20"/>
                <w:lang w:val="sv-SE"/>
              </w:rPr>
            </w:pPr>
            <w:ins w:id="2665" w:author="Björn Genfors" w:date="2014-03-28T14:34:00Z">
              <w:r w:rsidRPr="00CA00A4">
                <w:rPr>
                  <w:sz w:val="20"/>
                  <w:szCs w:val="20"/>
                  <w:lang w:val="sv-SE"/>
                </w:rPr>
                <w:t>En beskrivande text som kan visas för användaren.</w:t>
              </w:r>
            </w:ins>
          </w:p>
        </w:tc>
        <w:tc>
          <w:tcPr>
            <w:tcW w:w="1195" w:type="dxa"/>
            <w:tcBorders>
              <w:top w:val="single" w:sz="5" w:space="0" w:color="000000"/>
              <w:left w:val="single" w:sz="5" w:space="0" w:color="000000"/>
              <w:bottom w:val="single" w:sz="5" w:space="0" w:color="000000"/>
              <w:right w:val="single" w:sz="5" w:space="0" w:color="000000"/>
            </w:tcBorders>
            <w:tcPrChange w:id="2666" w:author="Björn Genfors" w:date="2014-03-28T14:44:00Z">
              <w:tcPr>
                <w:tcW w:w="1195" w:type="dxa"/>
                <w:tcBorders>
                  <w:top w:val="single" w:sz="5" w:space="0" w:color="000000"/>
                  <w:left w:val="single" w:sz="5" w:space="0" w:color="000000"/>
                  <w:bottom w:val="single" w:sz="5" w:space="0" w:color="000000"/>
                  <w:right w:val="single" w:sz="5" w:space="0" w:color="000000"/>
                </w:tcBorders>
              </w:tcPr>
            </w:tcPrChange>
          </w:tcPr>
          <w:p w14:paraId="3A9B369B" w14:textId="77777777" w:rsidR="00DE71B1" w:rsidRPr="00CA00A4" w:rsidRDefault="00DE71B1" w:rsidP="0046387E">
            <w:pPr>
              <w:spacing w:line="229" w:lineRule="exact"/>
              <w:ind w:left="102"/>
              <w:jc w:val="center"/>
              <w:rPr>
                <w:ins w:id="2667" w:author="Björn Genfors" w:date="2014-03-28T14:34:00Z"/>
                <w:sz w:val="20"/>
                <w:szCs w:val="20"/>
              </w:rPr>
            </w:pPr>
            <w:ins w:id="2668" w:author="Björn Genfors" w:date="2014-03-28T14:34:00Z">
              <w:r w:rsidRPr="00CA00A4">
                <w:rPr>
                  <w:sz w:val="20"/>
                  <w:szCs w:val="20"/>
                </w:rPr>
                <w:t>0..1</w:t>
              </w:r>
            </w:ins>
          </w:p>
        </w:tc>
      </w:tr>
    </w:tbl>
    <w:p w14:paraId="59F23761" w14:textId="79CD43EC" w:rsidR="00A86FCE" w:rsidRPr="00CC412F" w:rsidDel="00DE71B1" w:rsidRDefault="00A86FCE" w:rsidP="00A86FCE">
      <w:pPr>
        <w:pStyle w:val="Rubrik3"/>
      </w:pPr>
      <w:moveFromRangeStart w:id="2669" w:author="Björn Genfors" w:date="2014-03-28T14:34:00Z" w:name="move383780609"/>
      <w:commentRangeStart w:id="2670"/>
      <w:moveFrom w:id="2671" w:author="Björn Genfors" w:date="2014-03-28T14:34:00Z">
        <w:r w:rsidRPr="00CC412F" w:rsidDel="00DE71B1">
          <w:t>Fältregler</w:t>
        </w:r>
      </w:moveFrom>
      <w:bookmarkEnd w:id="1108"/>
      <w:commentRangeEnd w:id="2670"/>
      <w:r w:rsidR="0046387E">
        <w:rPr>
          <w:rStyle w:val="Kommentarsreferens"/>
          <w:rFonts w:ascii="Arial" w:eastAsia="ヒラギノ角ゴ Pro W3" w:hAnsi="Arial"/>
          <w:bCs w:val="0"/>
          <w:i/>
          <w:color w:val="000000"/>
          <w:lang w:val="en-GB"/>
        </w:rPr>
        <w:commentReference w:id="2670"/>
      </w:r>
    </w:p>
    <w:moveFromRangeEnd w:id="2669"/>
    <w:p w14:paraId="324899A5" w14:textId="6C8E626C" w:rsidR="00A86FCE" w:rsidRPr="00CC412F" w:rsidRDefault="00A86FCE" w:rsidP="00A86FCE">
      <w:pPr>
        <w:spacing w:line="239" w:lineRule="auto"/>
        <w:ind w:right="145"/>
        <w:rPr>
          <w:spacing w:val="-1"/>
        </w:rPr>
      </w:pPr>
    </w:p>
    <w:tbl>
      <w:tblPr>
        <w:tblStyle w:val="TableNormal3"/>
        <w:tblpPr w:leftFromText="180" w:rightFromText="180" w:vertAnchor="text" w:horzAnchor="margin" w:tblpY="4064"/>
        <w:tblW w:w="9639" w:type="dxa"/>
        <w:tblLayout w:type="fixed"/>
        <w:tblLook w:val="01E0" w:firstRow="1" w:lastRow="1" w:firstColumn="1" w:lastColumn="1" w:noHBand="0" w:noVBand="0"/>
        <w:tblPrChange w:id="2672" w:author="Björn Genfors" w:date="2014-03-28T14:34:00Z">
          <w:tblPr>
            <w:tblStyle w:val="TableNormal3"/>
            <w:tblpPr w:leftFromText="180" w:rightFromText="180" w:vertAnchor="text" w:horzAnchor="page" w:tblpX="1528" w:tblpY="-552"/>
            <w:tblW w:w="9639" w:type="dxa"/>
            <w:tblLayout w:type="fixed"/>
            <w:tblLook w:val="01E0" w:firstRow="1" w:lastRow="1" w:firstColumn="1" w:lastColumn="1" w:noHBand="0" w:noVBand="0"/>
          </w:tblPr>
        </w:tblPrChange>
      </w:tblPr>
      <w:tblGrid>
        <w:gridCol w:w="2916"/>
        <w:gridCol w:w="1559"/>
        <w:gridCol w:w="3969"/>
        <w:gridCol w:w="1195"/>
        <w:tblGridChange w:id="2673">
          <w:tblGrid>
            <w:gridCol w:w="2916"/>
            <w:gridCol w:w="1559"/>
            <w:gridCol w:w="3969"/>
            <w:gridCol w:w="1195"/>
          </w:tblGrid>
        </w:tblGridChange>
      </w:tblGrid>
      <w:tr w:rsidR="00424B6F" w:rsidRPr="006B6063" w:rsidDel="00DE71B1" w14:paraId="0E223065" w14:textId="45046DB3" w:rsidTr="00DE71B1">
        <w:trPr>
          <w:trHeight w:hRule="exact" w:val="586"/>
          <w:tblHeader/>
          <w:del w:id="2674" w:author="Björn Genfors" w:date="2014-03-28T14:34:00Z"/>
          <w:trPrChange w:id="2675" w:author="Björn Genfors" w:date="2014-03-28T14:34:00Z">
            <w:trPr>
              <w:trHeight w:hRule="exact" w:val="586"/>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2676"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A2EE241" w14:textId="544878D3" w:rsidR="00424B6F" w:rsidRPr="006B6063" w:rsidDel="00DE71B1" w:rsidRDefault="00424B6F" w:rsidP="00DE71B1">
            <w:pPr>
              <w:widowControl/>
              <w:spacing w:line="226" w:lineRule="exact"/>
              <w:ind w:left="102"/>
              <w:rPr>
                <w:del w:id="2677" w:author="Björn Genfors" w:date="2014-03-28T14:34:00Z"/>
                <w:rFonts w:cs="Times New Roman"/>
                <w:b/>
                <w:sz w:val="20"/>
                <w:szCs w:val="20"/>
                <w:lang w:val="sv-SE"/>
              </w:rPr>
            </w:pPr>
            <w:del w:id="2678" w:author="Björn Genfors" w:date="2014-03-28T14:34:00Z">
              <w:r w:rsidRPr="006B6063" w:rsidDel="00DE71B1">
                <w:rPr>
                  <w:b/>
                  <w:sz w:val="20"/>
                  <w:szCs w:val="20"/>
                </w:rPr>
                <w:delText>Na</w:delText>
              </w:r>
              <w:r w:rsidRPr="006B6063" w:rsidDel="00DE71B1">
                <w:rPr>
                  <w:b/>
                  <w:spacing w:val="-3"/>
                  <w:sz w:val="20"/>
                  <w:szCs w:val="20"/>
                </w:rPr>
                <w:delText>m</w:delText>
              </w:r>
              <w:r w:rsidRPr="006B6063" w:rsidDel="00DE71B1">
                <w:rPr>
                  <w:b/>
                  <w:sz w:val="20"/>
                  <w:szCs w:val="20"/>
                </w:rPr>
                <w:delText>n</w:delText>
              </w:r>
            </w:del>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2679"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23AABE0B" w14:textId="19D8F23B" w:rsidR="00424B6F" w:rsidRPr="006B6063" w:rsidDel="00DE71B1" w:rsidRDefault="00424B6F" w:rsidP="00DE71B1">
            <w:pPr>
              <w:widowControl/>
              <w:spacing w:line="226" w:lineRule="exact"/>
              <w:ind w:left="102"/>
              <w:rPr>
                <w:del w:id="2680" w:author="Björn Genfors" w:date="2014-03-28T14:34:00Z"/>
                <w:rFonts w:cs="Times New Roman"/>
                <w:b/>
                <w:sz w:val="20"/>
                <w:szCs w:val="20"/>
                <w:lang w:val="sv-SE"/>
              </w:rPr>
            </w:pPr>
            <w:del w:id="2681" w:author="Björn Genfors" w:date="2014-03-28T14:34:00Z">
              <w:r w:rsidRPr="006B6063" w:rsidDel="00DE71B1">
                <w:rPr>
                  <w:b/>
                  <w:sz w:val="20"/>
                  <w:szCs w:val="20"/>
                </w:rPr>
                <w:delText>T</w:delText>
              </w:r>
              <w:r w:rsidRPr="006B6063" w:rsidDel="00DE71B1">
                <w:rPr>
                  <w:b/>
                  <w:spacing w:val="-1"/>
                  <w:sz w:val="20"/>
                  <w:szCs w:val="20"/>
                </w:rPr>
                <w:delText>y</w:delText>
              </w:r>
              <w:r w:rsidRPr="006B6063" w:rsidDel="00DE71B1">
                <w:rPr>
                  <w:b/>
                  <w:sz w:val="20"/>
                  <w:szCs w:val="20"/>
                </w:rPr>
                <w:delText>p</w:delText>
              </w:r>
            </w:del>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2682"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8496B15" w14:textId="0B26E1A3" w:rsidR="00424B6F" w:rsidRPr="006B6063" w:rsidDel="00DE71B1" w:rsidRDefault="00424B6F" w:rsidP="00DE71B1">
            <w:pPr>
              <w:widowControl/>
              <w:spacing w:line="226" w:lineRule="exact"/>
              <w:ind w:left="102"/>
              <w:rPr>
                <w:del w:id="2683" w:author="Björn Genfors" w:date="2014-03-28T14:34:00Z"/>
                <w:rFonts w:cs="Times New Roman"/>
                <w:b/>
                <w:sz w:val="20"/>
                <w:szCs w:val="20"/>
                <w:lang w:val="sv-SE"/>
              </w:rPr>
            </w:pPr>
            <w:del w:id="2684" w:author="Björn Genfors" w:date="2014-03-28T14:34:00Z">
              <w:r w:rsidRPr="006B6063" w:rsidDel="00DE71B1">
                <w:rPr>
                  <w:b/>
                  <w:sz w:val="20"/>
                  <w:szCs w:val="20"/>
                </w:rPr>
                <w:delText>Ko</w:delText>
              </w:r>
              <w:r w:rsidRPr="006B6063" w:rsidDel="00DE71B1">
                <w:rPr>
                  <w:b/>
                  <w:spacing w:val="-2"/>
                  <w:sz w:val="20"/>
                  <w:szCs w:val="20"/>
                </w:rPr>
                <w:delText>m</w:delText>
              </w:r>
              <w:r w:rsidRPr="006B6063" w:rsidDel="00DE71B1">
                <w:rPr>
                  <w:b/>
                  <w:spacing w:val="-3"/>
                  <w:sz w:val="20"/>
                  <w:szCs w:val="20"/>
                </w:rPr>
                <w:delText>m</w:delText>
              </w:r>
              <w:r w:rsidRPr="006B6063" w:rsidDel="00DE71B1">
                <w:rPr>
                  <w:b/>
                  <w:sz w:val="20"/>
                  <w:szCs w:val="20"/>
                </w:rPr>
                <w:delText>entar</w:delText>
              </w:r>
            </w:del>
          </w:p>
        </w:tc>
        <w:tc>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2685"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39E0295" w14:textId="0BD8D921" w:rsidR="00424B6F" w:rsidRPr="006B6063" w:rsidDel="00DE71B1" w:rsidRDefault="00424B6F" w:rsidP="00DE71B1">
            <w:pPr>
              <w:widowControl/>
              <w:spacing w:line="226" w:lineRule="exact"/>
              <w:ind w:left="101"/>
              <w:jc w:val="center"/>
              <w:rPr>
                <w:del w:id="2686" w:author="Björn Genfors" w:date="2014-03-28T14:34:00Z"/>
                <w:rFonts w:cs="Times New Roman"/>
                <w:b/>
                <w:sz w:val="20"/>
                <w:szCs w:val="20"/>
                <w:lang w:val="sv-SE"/>
              </w:rPr>
            </w:pPr>
            <w:del w:id="2687" w:author="Björn Genfors" w:date="2014-03-28T14:34:00Z">
              <w:r w:rsidRPr="006B6063" w:rsidDel="00DE71B1">
                <w:rPr>
                  <w:b/>
                  <w:sz w:val="20"/>
                  <w:szCs w:val="20"/>
                </w:rPr>
                <w:delText>Ka</w:delText>
              </w:r>
              <w:r w:rsidRPr="006B6063" w:rsidDel="00DE71B1">
                <w:rPr>
                  <w:b/>
                  <w:spacing w:val="-1"/>
                  <w:sz w:val="20"/>
                  <w:szCs w:val="20"/>
                </w:rPr>
                <w:delText>r</w:delText>
              </w:r>
              <w:r w:rsidRPr="006B6063" w:rsidDel="00DE71B1">
                <w:rPr>
                  <w:b/>
                  <w:sz w:val="20"/>
                  <w:szCs w:val="20"/>
                </w:rPr>
                <w:delText>di-</w:delText>
              </w:r>
            </w:del>
          </w:p>
          <w:p w14:paraId="3FD5F4EE" w14:textId="5E06C6C5" w:rsidR="00424B6F" w:rsidRPr="006B6063" w:rsidDel="00DE71B1" w:rsidRDefault="00424B6F" w:rsidP="00DE71B1">
            <w:pPr>
              <w:widowControl/>
              <w:ind w:left="102"/>
              <w:jc w:val="center"/>
              <w:rPr>
                <w:del w:id="2688" w:author="Björn Genfors" w:date="2014-03-28T14:34:00Z"/>
                <w:rFonts w:cs="Times New Roman"/>
                <w:sz w:val="20"/>
                <w:szCs w:val="20"/>
                <w:lang w:val="sv-SE"/>
              </w:rPr>
            </w:pPr>
            <w:del w:id="2689" w:author="Björn Genfors" w:date="2014-03-28T14:34:00Z">
              <w:r w:rsidRPr="006B6063" w:rsidDel="00DE71B1">
                <w:rPr>
                  <w:b/>
                  <w:sz w:val="20"/>
                  <w:szCs w:val="20"/>
                </w:rPr>
                <w:delText>n</w:delText>
              </w:r>
              <w:r w:rsidRPr="006B6063" w:rsidDel="00DE71B1">
                <w:rPr>
                  <w:b/>
                  <w:spacing w:val="-1"/>
                  <w:sz w:val="20"/>
                  <w:szCs w:val="20"/>
                </w:rPr>
                <w:delText>alitet</w:delText>
              </w:r>
            </w:del>
          </w:p>
        </w:tc>
      </w:tr>
      <w:tr w:rsidR="00424B6F" w:rsidRPr="006B6063" w:rsidDel="00DE71B1" w14:paraId="050E0A30" w14:textId="6AE47F95" w:rsidTr="00DE71B1">
        <w:trPr>
          <w:trHeight w:hRule="exact" w:val="240"/>
          <w:tblHeader/>
          <w:del w:id="2690" w:author="Björn Genfors" w:date="2014-03-28T14:34:00Z"/>
          <w:trPrChange w:id="2691" w:author="Björn Genfors" w:date="2014-03-28T14:34:00Z">
            <w:trPr>
              <w:trHeight w:hRule="exact" w:val="240"/>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692"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0A755AD" w14:textId="7DC6F0A3" w:rsidR="00424B6F" w:rsidRPr="006B6063" w:rsidDel="00DE71B1" w:rsidRDefault="00424B6F" w:rsidP="00DE71B1">
            <w:pPr>
              <w:widowControl/>
              <w:spacing w:line="227" w:lineRule="exact"/>
              <w:ind w:left="102"/>
              <w:rPr>
                <w:del w:id="2693" w:author="Björn Genfors" w:date="2014-03-28T14:34:00Z"/>
                <w:rFonts w:cs="Times New Roman"/>
                <w:b/>
                <w:sz w:val="20"/>
                <w:szCs w:val="20"/>
                <w:lang w:val="sv-SE"/>
              </w:rPr>
            </w:pPr>
            <w:del w:id="2694" w:author="Björn Genfors" w:date="2014-03-28T14:34:00Z">
              <w:r w:rsidRPr="006B6063" w:rsidDel="00DE71B1">
                <w:rPr>
                  <w:b/>
                  <w:spacing w:val="-1"/>
                  <w:sz w:val="20"/>
                  <w:szCs w:val="20"/>
                </w:rPr>
                <w:delText>Beg</w:delText>
              </w:r>
              <w:r w:rsidRPr="006B6063" w:rsidDel="00DE71B1">
                <w:rPr>
                  <w:b/>
                  <w:sz w:val="20"/>
                  <w:szCs w:val="20"/>
                </w:rPr>
                <w:delText>ä</w:delText>
              </w:r>
              <w:r w:rsidRPr="006B6063" w:rsidDel="00DE71B1">
                <w:rPr>
                  <w:b/>
                  <w:spacing w:val="-1"/>
                  <w:sz w:val="20"/>
                  <w:szCs w:val="20"/>
                </w:rPr>
                <w:delText>ran</w:delText>
              </w:r>
            </w:del>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695"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E8EB686" w14:textId="540AA2F6" w:rsidR="00424B6F" w:rsidRPr="006B6063" w:rsidDel="00DE71B1" w:rsidRDefault="00424B6F" w:rsidP="00DE71B1">
            <w:pPr>
              <w:widowControl/>
              <w:rPr>
                <w:del w:id="2696"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697"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03FD0302" w14:textId="371A9A0C" w:rsidR="00424B6F" w:rsidRPr="006B6063" w:rsidDel="00DE71B1" w:rsidRDefault="00424B6F" w:rsidP="00DE71B1">
            <w:pPr>
              <w:widowControl/>
              <w:rPr>
                <w:del w:id="2698"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699"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C690C6A" w14:textId="1294A0AB" w:rsidR="00424B6F" w:rsidRPr="006B6063" w:rsidDel="00DE71B1" w:rsidRDefault="00424B6F" w:rsidP="00DE71B1">
            <w:pPr>
              <w:widowControl/>
              <w:jc w:val="center"/>
              <w:rPr>
                <w:del w:id="2700" w:author="Björn Genfors" w:date="2014-03-28T14:34:00Z"/>
                <w:rFonts w:cs="Times New Roman"/>
                <w:sz w:val="20"/>
                <w:szCs w:val="20"/>
                <w:lang w:val="sv-SE"/>
              </w:rPr>
            </w:pPr>
          </w:p>
        </w:tc>
      </w:tr>
      <w:tr w:rsidR="00424B6F" w:rsidRPr="006B6063" w:rsidDel="00DE71B1" w14:paraId="51E6DBBE" w14:textId="5BA90E38" w:rsidTr="00DE71B1">
        <w:trPr>
          <w:trHeight w:hRule="exact" w:val="506"/>
          <w:tblHeader/>
          <w:del w:id="2701" w:author="Björn Genfors" w:date="2014-03-28T14:34:00Z"/>
          <w:trPrChange w:id="2702" w:author="Björn Genfors" w:date="2014-03-28T14:34:00Z">
            <w:trPr>
              <w:trHeight w:hRule="exact" w:val="5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70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6A99873" w14:textId="14B473A9" w:rsidR="00424B6F" w:rsidRPr="006B6063" w:rsidDel="00DE71B1" w:rsidRDefault="00424B6F" w:rsidP="00DE71B1">
            <w:pPr>
              <w:widowControl/>
              <w:spacing w:line="227" w:lineRule="exact"/>
              <w:ind w:left="102"/>
              <w:rPr>
                <w:del w:id="2704" w:author="Björn Genfors" w:date="2014-03-28T14:34:00Z"/>
                <w:rFonts w:cs="Times New Roman"/>
                <w:sz w:val="20"/>
                <w:szCs w:val="20"/>
                <w:lang w:val="sv-SE"/>
              </w:rPr>
            </w:pPr>
            <w:del w:id="2705" w:author="Björn Genfors" w:date="2014-03-28T14:34:00Z">
              <w:r w:rsidRPr="006B6063" w:rsidDel="00DE71B1">
                <w:rPr>
                  <w:sz w:val="20"/>
                  <w:szCs w:val="20"/>
                </w:rPr>
                <w:delText xml:space="preserve">careUnitHSAId </w:delText>
              </w:r>
            </w:del>
          </w:p>
        </w:tc>
        <w:tc>
          <w:tcPr>
            <w:tcW w:w="1559" w:type="dxa"/>
            <w:tcBorders>
              <w:top w:val="single" w:sz="5" w:space="0" w:color="000000"/>
              <w:left w:val="single" w:sz="5" w:space="0" w:color="000000"/>
              <w:bottom w:val="single" w:sz="5" w:space="0" w:color="000000"/>
              <w:right w:val="single" w:sz="5" w:space="0" w:color="000000"/>
            </w:tcBorders>
            <w:tcPrChange w:id="270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34A326B" w14:textId="680CAC6D" w:rsidR="00424B6F" w:rsidRPr="006B6063" w:rsidDel="00DE71B1" w:rsidRDefault="00424B6F" w:rsidP="00DE71B1">
            <w:pPr>
              <w:widowControl/>
              <w:spacing w:line="226" w:lineRule="exact"/>
              <w:ind w:left="102"/>
              <w:rPr>
                <w:del w:id="2707" w:author="Björn Genfors" w:date="2014-03-28T14:34:00Z"/>
                <w:rFonts w:cs="Times New Roman"/>
                <w:spacing w:val="-1"/>
                <w:sz w:val="20"/>
                <w:szCs w:val="20"/>
                <w:lang w:val="sv-SE"/>
              </w:rPr>
            </w:pPr>
            <w:del w:id="2708" w:author="Björn Genfors" w:date="2014-03-28T14:34:00Z">
              <w:r w:rsidRPr="006B6063" w:rsidDel="00DE71B1">
                <w:rPr>
                  <w:spacing w:val="-1"/>
                  <w:sz w:val="20"/>
                  <w:szCs w:val="20"/>
                </w:rPr>
                <w:delText>HSAIdType</w:delText>
              </w:r>
            </w:del>
          </w:p>
        </w:tc>
        <w:tc>
          <w:tcPr>
            <w:tcW w:w="3969" w:type="dxa"/>
            <w:tcBorders>
              <w:top w:val="single" w:sz="5" w:space="0" w:color="000000"/>
              <w:left w:val="single" w:sz="5" w:space="0" w:color="000000"/>
              <w:bottom w:val="single" w:sz="5" w:space="0" w:color="000000"/>
              <w:right w:val="single" w:sz="5" w:space="0" w:color="000000"/>
            </w:tcBorders>
            <w:tcPrChange w:id="270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07D0704" w14:textId="2EC569A4" w:rsidR="00424B6F" w:rsidRPr="006B6063" w:rsidDel="00DE71B1" w:rsidRDefault="00424B6F" w:rsidP="00DE71B1">
            <w:pPr>
              <w:widowControl/>
              <w:spacing w:line="226" w:lineRule="exact"/>
              <w:ind w:left="102"/>
              <w:rPr>
                <w:del w:id="2710" w:author="Björn Genfors" w:date="2014-03-28T14:34:00Z"/>
                <w:rFonts w:cs="Times New Roman"/>
                <w:spacing w:val="-1"/>
                <w:sz w:val="20"/>
                <w:szCs w:val="20"/>
                <w:lang w:val="sv-SE"/>
              </w:rPr>
            </w:pPr>
            <w:del w:id="2711" w:author="Björn Genfors" w:date="2014-03-28T14:34:00Z">
              <w:r w:rsidRPr="000B0F50" w:rsidDel="00DE71B1">
                <w:rPr>
                  <w:spacing w:val="-1"/>
                  <w:sz w:val="20"/>
                  <w:szCs w:val="20"/>
                  <w:lang w:val="sv-SE"/>
                  <w:rPrChange w:id="2712" w:author="Björn Genfors" w:date="2014-03-28T13:02:00Z">
                    <w:rPr>
                      <w:spacing w:val="-1"/>
                      <w:sz w:val="20"/>
                      <w:szCs w:val="20"/>
                    </w:rPr>
                  </w:rPrChange>
                </w:rPr>
                <w:delText>Filtrering på Vårdenhet vilket motsvarar careUnitHSAid i authorType.</w:delText>
              </w:r>
            </w:del>
          </w:p>
        </w:tc>
        <w:tc>
          <w:tcPr>
            <w:tcW w:w="1195" w:type="dxa"/>
            <w:tcBorders>
              <w:top w:val="single" w:sz="5" w:space="0" w:color="000000"/>
              <w:left w:val="single" w:sz="5" w:space="0" w:color="000000"/>
              <w:bottom w:val="single" w:sz="5" w:space="0" w:color="000000"/>
              <w:right w:val="single" w:sz="5" w:space="0" w:color="000000"/>
            </w:tcBorders>
            <w:tcPrChange w:id="271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782FD9F" w14:textId="40BA5C2B" w:rsidR="00424B6F" w:rsidRPr="006B6063" w:rsidDel="00DE71B1" w:rsidRDefault="00424B6F" w:rsidP="00DE71B1">
            <w:pPr>
              <w:widowControl/>
              <w:spacing w:line="229" w:lineRule="exact"/>
              <w:ind w:left="102"/>
              <w:jc w:val="center"/>
              <w:rPr>
                <w:del w:id="2714" w:author="Björn Genfors" w:date="2014-03-28T14:34:00Z"/>
                <w:rFonts w:cs="Times New Roman"/>
                <w:sz w:val="20"/>
                <w:szCs w:val="20"/>
                <w:lang w:val="sv-SE"/>
              </w:rPr>
            </w:pPr>
            <w:del w:id="2715" w:author="Björn Genfors" w:date="2014-03-28T14:34:00Z">
              <w:r w:rsidRPr="006B6063" w:rsidDel="00DE71B1">
                <w:rPr>
                  <w:sz w:val="20"/>
                  <w:szCs w:val="20"/>
                </w:rPr>
                <w:delText>0.</w:delText>
              </w:r>
              <w:r w:rsidRPr="006B6063" w:rsidDel="00DE71B1">
                <w:rPr>
                  <w:spacing w:val="-1"/>
                  <w:sz w:val="20"/>
                  <w:szCs w:val="20"/>
                </w:rPr>
                <w:delText>.</w:delText>
              </w:r>
              <w:r w:rsidRPr="006B6063" w:rsidDel="00DE71B1">
                <w:rPr>
                  <w:sz w:val="20"/>
                  <w:szCs w:val="20"/>
                </w:rPr>
                <w:delText>*</w:delText>
              </w:r>
            </w:del>
          </w:p>
          <w:p w14:paraId="17487616" w14:textId="486EBF2D" w:rsidR="00424B6F" w:rsidRPr="006B6063" w:rsidDel="00DE71B1" w:rsidRDefault="00424B6F" w:rsidP="00DE71B1">
            <w:pPr>
              <w:widowControl/>
              <w:ind w:left="102"/>
              <w:jc w:val="center"/>
              <w:rPr>
                <w:del w:id="2716" w:author="Björn Genfors" w:date="2014-03-28T14:34:00Z"/>
                <w:rFonts w:cs="Times New Roman"/>
                <w:sz w:val="20"/>
                <w:szCs w:val="20"/>
                <w:lang w:val="sv-SE"/>
              </w:rPr>
            </w:pPr>
          </w:p>
        </w:tc>
      </w:tr>
      <w:tr w:rsidR="00424B6F" w:rsidRPr="006B6063" w:rsidDel="00DE71B1" w14:paraId="391B1A40" w14:textId="6A8B3451" w:rsidTr="00DE71B1">
        <w:trPr>
          <w:trHeight w:hRule="exact" w:val="2571"/>
          <w:tblHeader/>
          <w:del w:id="2717" w:author="Björn Genfors" w:date="2014-03-28T14:34:00Z"/>
          <w:trPrChange w:id="2718" w:author="Björn Genfors" w:date="2014-03-28T14:34:00Z">
            <w:trPr>
              <w:trHeight w:hRule="exact" w:val="25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271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088F93E" w14:textId="51A145CA" w:rsidR="00424B6F" w:rsidRPr="006B6063" w:rsidDel="00DE71B1" w:rsidRDefault="00424B6F" w:rsidP="00DE71B1">
            <w:pPr>
              <w:widowControl/>
              <w:spacing w:line="226" w:lineRule="exact"/>
              <w:ind w:left="102"/>
              <w:rPr>
                <w:del w:id="2720" w:author="Björn Genfors" w:date="2014-03-28T14:34:00Z"/>
                <w:rFonts w:cs="Times New Roman"/>
                <w:spacing w:val="-1"/>
                <w:sz w:val="20"/>
                <w:szCs w:val="20"/>
                <w:lang w:val="sv-SE"/>
              </w:rPr>
            </w:pPr>
            <w:del w:id="2721" w:author="Björn Genfors" w:date="2014-03-28T14:34:00Z">
              <w:r w:rsidRPr="006B6063" w:rsidDel="00DE71B1">
                <w:rPr>
                  <w:sz w:val="20"/>
                  <w:szCs w:val="20"/>
                </w:rPr>
                <w:delText>patientId</w:delText>
              </w:r>
            </w:del>
          </w:p>
        </w:tc>
        <w:tc>
          <w:tcPr>
            <w:tcW w:w="1559" w:type="dxa"/>
            <w:tcBorders>
              <w:top w:val="single" w:sz="5" w:space="0" w:color="000000"/>
              <w:left w:val="single" w:sz="5" w:space="0" w:color="000000"/>
              <w:bottom w:val="single" w:sz="5" w:space="0" w:color="000000"/>
              <w:right w:val="single" w:sz="5" w:space="0" w:color="000000"/>
            </w:tcBorders>
            <w:tcPrChange w:id="272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1CE849C" w14:textId="03F2407C" w:rsidR="00424B6F" w:rsidRPr="006B6063" w:rsidDel="00DE71B1" w:rsidRDefault="00424B6F" w:rsidP="00DE71B1">
            <w:pPr>
              <w:widowControl/>
              <w:spacing w:line="226" w:lineRule="exact"/>
              <w:ind w:left="102"/>
              <w:rPr>
                <w:del w:id="2723" w:author="Björn Genfors" w:date="2014-03-28T14:34:00Z"/>
                <w:rFonts w:cs="Times New Roman"/>
                <w:spacing w:val="-1"/>
                <w:sz w:val="20"/>
                <w:szCs w:val="20"/>
                <w:lang w:val="sv-SE"/>
              </w:rPr>
            </w:pPr>
            <w:del w:id="2724" w:author="Björn Genfors" w:date="2014-03-28T14:34:00Z">
              <w:r w:rsidRPr="006B6063" w:rsidDel="00DE71B1">
                <w:rPr>
                  <w:spacing w:val="-1"/>
                  <w:sz w:val="20"/>
                  <w:szCs w:val="20"/>
                </w:rPr>
                <w:delText>PersonIdType</w:delText>
              </w:r>
            </w:del>
          </w:p>
        </w:tc>
        <w:tc>
          <w:tcPr>
            <w:tcW w:w="3969" w:type="dxa"/>
            <w:tcBorders>
              <w:top w:val="single" w:sz="5" w:space="0" w:color="000000"/>
              <w:left w:val="single" w:sz="5" w:space="0" w:color="000000"/>
              <w:bottom w:val="single" w:sz="5" w:space="0" w:color="000000"/>
              <w:right w:val="single" w:sz="5" w:space="0" w:color="000000"/>
            </w:tcBorders>
            <w:tcPrChange w:id="272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AC21A48" w14:textId="32FF1C06" w:rsidR="00424B6F" w:rsidRPr="006B6063" w:rsidDel="00DE71B1" w:rsidRDefault="00424B6F" w:rsidP="00DE71B1">
            <w:pPr>
              <w:widowControl/>
              <w:spacing w:line="226" w:lineRule="exact"/>
              <w:ind w:left="102"/>
              <w:rPr>
                <w:del w:id="2726" w:author="Björn Genfors" w:date="2014-03-28T14:34:00Z"/>
                <w:rFonts w:cs="Times New Roman"/>
                <w:spacing w:val="-1"/>
                <w:sz w:val="20"/>
                <w:szCs w:val="20"/>
                <w:lang w:val="sv-SE"/>
              </w:rPr>
            </w:pPr>
            <w:del w:id="2727" w:author="Björn Genfors" w:date="2014-03-28T14:34:00Z">
              <w:r w:rsidRPr="000B0F50" w:rsidDel="00DE71B1">
                <w:rPr>
                  <w:spacing w:val="-1"/>
                  <w:sz w:val="20"/>
                  <w:szCs w:val="20"/>
                  <w:lang w:val="sv-SE"/>
                  <w:rPrChange w:id="2728" w:author="Björn Genfors" w:date="2014-03-28T13:01:00Z">
                    <w:rPr>
                      <w:spacing w:val="-1"/>
                      <w:sz w:val="20"/>
                      <w:szCs w:val="20"/>
                    </w:rPr>
                  </w:rPrChange>
                </w:rPr>
                <w:delText xml:space="preserve">Id för patienten. </w:delText>
              </w:r>
              <w:r w:rsidRPr="000B0F50" w:rsidDel="00DE71B1">
                <w:rPr>
                  <w:spacing w:val="-1"/>
                  <w:sz w:val="20"/>
                  <w:szCs w:val="20"/>
                  <w:lang w:val="sv-SE"/>
                  <w:rPrChange w:id="2729" w:author="Björn Genfors" w:date="2014-03-28T13:01:00Z">
                    <w:rPr>
                      <w:spacing w:val="-1"/>
                      <w:sz w:val="20"/>
                      <w:szCs w:val="20"/>
                    </w:rPr>
                  </w:rPrChange>
                </w:rPr>
                <w:br/>
                <w:delText xml:space="preserve">value sätts till patientens identifierare. </w:delText>
              </w:r>
              <w:r w:rsidRPr="000B0F50" w:rsidDel="00DE71B1">
                <w:rPr>
                  <w:spacing w:val="-1"/>
                  <w:sz w:val="20"/>
                  <w:szCs w:val="20"/>
                  <w:lang w:val="sv-SE"/>
                  <w:rPrChange w:id="2730" w:author="Björn Genfors" w:date="2014-03-28T13:02:00Z">
                    <w:rPr>
                      <w:spacing w:val="-1"/>
                      <w:sz w:val="20"/>
                      <w:szCs w:val="20"/>
                    </w:rPr>
                  </w:rPrChange>
                </w:rPr>
                <w:delText>Anges med 12 tecken utan avskiljare.</w:delText>
              </w:r>
              <w:r w:rsidRPr="000B0F50" w:rsidDel="00DE71B1">
                <w:rPr>
                  <w:spacing w:val="-1"/>
                  <w:sz w:val="20"/>
                  <w:szCs w:val="20"/>
                  <w:lang w:val="sv-SE"/>
                  <w:rPrChange w:id="2731" w:author="Björn Genfors" w:date="2014-03-28T13:02:00Z">
                    <w:rPr>
                      <w:spacing w:val="-1"/>
                      <w:sz w:val="20"/>
                      <w:szCs w:val="20"/>
                    </w:rPr>
                  </w:rPrChange>
                </w:rPr>
                <w:br/>
                <w:delText xml:space="preserve">Type sätts till OID för typ av identifierare. </w:delText>
              </w:r>
              <w:r w:rsidRPr="000B0F50" w:rsidDel="00DE71B1">
                <w:rPr>
                  <w:spacing w:val="-1"/>
                  <w:sz w:val="20"/>
                  <w:szCs w:val="20"/>
                  <w:lang w:val="sv-SE"/>
                  <w:rPrChange w:id="2732" w:author="Björn Genfors" w:date="2014-03-28T13:02:00Z">
                    <w:rPr>
                      <w:spacing w:val="-1"/>
                      <w:sz w:val="20"/>
                      <w:szCs w:val="20"/>
                    </w:rPr>
                  </w:rPrChange>
                </w:rPr>
                <w:br/>
                <w:delText>För personnummer ska Skatteverkets personnummer (1.2.752.129.2.1.3.1).</w:delText>
              </w:r>
              <w:r w:rsidRPr="000B0F50" w:rsidDel="00DE71B1">
                <w:rPr>
                  <w:spacing w:val="-1"/>
                  <w:sz w:val="20"/>
                  <w:szCs w:val="20"/>
                  <w:lang w:val="sv-SE"/>
                  <w:rPrChange w:id="2733" w:author="Björn Genfors" w:date="2014-03-28T13:02:00Z">
                    <w:rPr>
                      <w:spacing w:val="-1"/>
                      <w:sz w:val="20"/>
                      <w:szCs w:val="20"/>
                    </w:rPr>
                  </w:rPrChange>
                </w:rPr>
                <w:br/>
                <w:delText>För samordningsnummer ska Skatteverkets samordningsnummer (1.2.752.129.2.1.3.3).</w:delText>
              </w:r>
              <w:r w:rsidRPr="000B0F50" w:rsidDel="00DE71B1">
                <w:rPr>
                  <w:spacing w:val="-1"/>
                  <w:sz w:val="20"/>
                  <w:szCs w:val="20"/>
                  <w:lang w:val="sv-SE"/>
                  <w:rPrChange w:id="2734" w:author="Björn Genfors" w:date="2014-03-28T13:02:00Z">
                    <w:rPr>
                      <w:spacing w:val="-1"/>
                      <w:sz w:val="20"/>
                      <w:szCs w:val="20"/>
                    </w:rPr>
                  </w:rPrChange>
                </w:rPr>
                <w:br/>
                <w:delText>För reservnummer används lokalt definierade reservnummet, exempelvis SLL reservnummer (1.2.752.97.3.1.3)</w:delText>
              </w:r>
            </w:del>
          </w:p>
        </w:tc>
        <w:tc>
          <w:tcPr>
            <w:tcW w:w="1195" w:type="dxa"/>
            <w:tcBorders>
              <w:top w:val="single" w:sz="5" w:space="0" w:color="000000"/>
              <w:left w:val="single" w:sz="5" w:space="0" w:color="000000"/>
              <w:bottom w:val="single" w:sz="5" w:space="0" w:color="000000"/>
              <w:right w:val="single" w:sz="5" w:space="0" w:color="000000"/>
            </w:tcBorders>
            <w:tcPrChange w:id="273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3770C2D" w14:textId="3D6BC5AC" w:rsidR="00424B6F" w:rsidRPr="006B6063" w:rsidDel="00DE71B1" w:rsidRDefault="00424B6F" w:rsidP="00DE71B1">
            <w:pPr>
              <w:widowControl/>
              <w:spacing w:line="229" w:lineRule="exact"/>
              <w:ind w:left="102"/>
              <w:jc w:val="center"/>
              <w:rPr>
                <w:del w:id="2736" w:author="Björn Genfors" w:date="2014-03-28T14:34:00Z"/>
                <w:rFonts w:cs="Times New Roman"/>
                <w:sz w:val="20"/>
                <w:szCs w:val="20"/>
                <w:lang w:val="sv-SE"/>
              </w:rPr>
            </w:pPr>
            <w:del w:id="2737" w:author="Björn Genfors" w:date="2014-03-28T14:34:00Z">
              <w:r w:rsidRPr="006B6063" w:rsidDel="00DE71B1">
                <w:rPr>
                  <w:sz w:val="20"/>
                  <w:szCs w:val="20"/>
                </w:rPr>
                <w:delText>1..1</w:delText>
              </w:r>
            </w:del>
          </w:p>
        </w:tc>
      </w:tr>
      <w:tr w:rsidR="00424B6F" w:rsidRPr="006B6063" w:rsidDel="00DE71B1" w14:paraId="60D0E148" w14:textId="170DF0AA" w:rsidTr="00DE71B1">
        <w:trPr>
          <w:trHeight w:hRule="exact" w:val="2187"/>
          <w:tblHeader/>
          <w:del w:id="2738" w:author="Björn Genfors" w:date="2014-03-28T14:34:00Z"/>
          <w:trPrChange w:id="2739" w:author="Björn Genfors" w:date="2014-03-28T14:34:00Z">
            <w:trPr>
              <w:trHeight w:hRule="exact" w:val="21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274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CAE57C" w14:textId="38C39268" w:rsidR="00424B6F" w:rsidRPr="006B6063" w:rsidDel="00DE71B1" w:rsidRDefault="00E05FED" w:rsidP="00DE71B1">
            <w:pPr>
              <w:widowControl/>
              <w:spacing w:line="226" w:lineRule="exact"/>
              <w:ind w:left="102"/>
              <w:rPr>
                <w:del w:id="2741" w:author="Björn Genfors" w:date="2014-03-28T14:34:00Z"/>
                <w:rFonts w:cs="Times New Roman"/>
                <w:sz w:val="20"/>
                <w:szCs w:val="20"/>
                <w:lang w:val="sv-SE"/>
              </w:rPr>
            </w:pPr>
            <w:del w:id="2742" w:author="Björn Genfors" w:date="2014-03-28T14:34:00Z">
              <w:r w:rsidRPr="006B6063" w:rsidDel="00DE71B1">
                <w:rPr>
                  <w:sz w:val="20"/>
                  <w:szCs w:val="20"/>
                </w:rPr>
                <w:lastRenderedPageBreak/>
                <w:delText>date</w:delText>
              </w:r>
              <w:r w:rsidR="00424B6F" w:rsidRPr="006B6063" w:rsidDel="00DE71B1">
                <w:rPr>
                  <w:sz w:val="20"/>
                  <w:szCs w:val="20"/>
                </w:rPr>
                <w:delText>Period</w:delText>
              </w:r>
            </w:del>
          </w:p>
        </w:tc>
        <w:tc>
          <w:tcPr>
            <w:tcW w:w="1559" w:type="dxa"/>
            <w:tcBorders>
              <w:top w:val="single" w:sz="5" w:space="0" w:color="000000"/>
              <w:left w:val="single" w:sz="5" w:space="0" w:color="000000"/>
              <w:bottom w:val="single" w:sz="5" w:space="0" w:color="000000"/>
              <w:right w:val="single" w:sz="5" w:space="0" w:color="000000"/>
            </w:tcBorders>
            <w:tcPrChange w:id="274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5D2B6E5" w14:textId="101C70FF" w:rsidR="00424B6F" w:rsidRPr="006B6063" w:rsidDel="00DE71B1" w:rsidRDefault="00424B6F" w:rsidP="00DE71B1">
            <w:pPr>
              <w:widowControl/>
              <w:spacing w:line="226" w:lineRule="exact"/>
              <w:ind w:left="102"/>
              <w:rPr>
                <w:del w:id="2744" w:author="Björn Genfors" w:date="2014-03-28T14:34:00Z"/>
                <w:rFonts w:cs="Times New Roman"/>
                <w:spacing w:val="-1"/>
                <w:sz w:val="20"/>
                <w:szCs w:val="20"/>
                <w:lang w:val="sv-SE"/>
              </w:rPr>
            </w:pPr>
            <w:del w:id="2745" w:author="Björn Genfors" w:date="2014-03-28T14:34:00Z">
              <w:r w:rsidRPr="006B6063" w:rsidDel="00DE71B1">
                <w:rPr>
                  <w:spacing w:val="-1"/>
                  <w:sz w:val="20"/>
                  <w:szCs w:val="20"/>
                </w:rPr>
                <w:delText>DatePeriodType</w:delText>
              </w:r>
            </w:del>
          </w:p>
        </w:tc>
        <w:tc>
          <w:tcPr>
            <w:tcW w:w="3969" w:type="dxa"/>
            <w:tcBorders>
              <w:top w:val="single" w:sz="5" w:space="0" w:color="000000"/>
              <w:left w:val="single" w:sz="5" w:space="0" w:color="000000"/>
              <w:bottom w:val="single" w:sz="5" w:space="0" w:color="000000"/>
              <w:right w:val="single" w:sz="5" w:space="0" w:color="000000"/>
            </w:tcBorders>
            <w:tcPrChange w:id="274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FBF116E" w14:textId="069C6561" w:rsidR="00424B6F" w:rsidRPr="006B6063" w:rsidDel="00DE71B1" w:rsidRDefault="00424B6F" w:rsidP="00DE71B1">
            <w:pPr>
              <w:widowControl/>
              <w:spacing w:line="229" w:lineRule="exact"/>
              <w:ind w:left="102"/>
              <w:rPr>
                <w:del w:id="2747" w:author="Björn Genfors" w:date="2014-03-28T14:34:00Z"/>
                <w:rFonts w:cs="Times New Roman"/>
                <w:sz w:val="20"/>
                <w:szCs w:val="20"/>
                <w:lang w:val="sv-SE"/>
              </w:rPr>
            </w:pPr>
            <w:del w:id="2748" w:author="Björn Genfors" w:date="2014-03-28T14:34:00Z">
              <w:r w:rsidRPr="000B0F50" w:rsidDel="00DE71B1">
                <w:rPr>
                  <w:spacing w:val="-1"/>
                  <w:sz w:val="20"/>
                  <w:szCs w:val="20"/>
                  <w:lang w:val="sv-SE"/>
                  <w:rPrChange w:id="2749" w:author="Björn Genfors" w:date="2014-03-28T13:02:00Z">
                    <w:rPr>
                      <w:spacing w:val="-1"/>
                      <w:sz w:val="20"/>
                      <w:szCs w:val="20"/>
                    </w:rPr>
                  </w:rPrChange>
                </w:rPr>
                <w:delText>Begränsning av sökningen i tid, vilket innebär att endast svar returneras där det finns i en tidpunkt angiven i någon av i svaret ingående analysis/analysisTime, eller om sådan tid ej finns i svaret (beroende på att det inte inkluderar analyssvar) tidpunkten angiven i documentTime, som liger helt eller delvis inom det sökta tidsintervallet.</w:delText>
              </w:r>
            </w:del>
          </w:p>
        </w:tc>
        <w:tc>
          <w:tcPr>
            <w:tcW w:w="1195" w:type="dxa"/>
            <w:tcBorders>
              <w:top w:val="single" w:sz="5" w:space="0" w:color="000000"/>
              <w:left w:val="single" w:sz="5" w:space="0" w:color="000000"/>
              <w:bottom w:val="single" w:sz="5" w:space="0" w:color="000000"/>
              <w:right w:val="single" w:sz="5" w:space="0" w:color="000000"/>
            </w:tcBorders>
            <w:tcPrChange w:id="275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00CA989" w14:textId="7FDE87D5" w:rsidR="00424B6F" w:rsidRPr="006B6063" w:rsidDel="00DE71B1" w:rsidRDefault="00424B6F" w:rsidP="00DE71B1">
            <w:pPr>
              <w:widowControl/>
              <w:spacing w:line="229" w:lineRule="exact"/>
              <w:ind w:left="102"/>
              <w:jc w:val="center"/>
              <w:rPr>
                <w:del w:id="2751" w:author="Björn Genfors" w:date="2014-03-28T14:34:00Z"/>
                <w:rFonts w:cs="Times New Roman"/>
                <w:sz w:val="20"/>
                <w:szCs w:val="20"/>
                <w:lang w:val="sv-SE"/>
              </w:rPr>
            </w:pPr>
            <w:del w:id="2752" w:author="Björn Genfors" w:date="2014-03-28T14:34:00Z">
              <w:r w:rsidRPr="006B6063" w:rsidDel="00DE71B1">
                <w:rPr>
                  <w:sz w:val="20"/>
                  <w:szCs w:val="20"/>
                </w:rPr>
                <w:delText>0..1</w:delText>
              </w:r>
            </w:del>
          </w:p>
        </w:tc>
      </w:tr>
      <w:tr w:rsidR="00424B6F" w:rsidRPr="006B6063" w:rsidDel="00DE71B1" w14:paraId="18BB6E32" w14:textId="650C658A" w:rsidTr="00DE71B1">
        <w:trPr>
          <w:trHeight w:hRule="exact" w:val="287"/>
          <w:tblHeader/>
          <w:del w:id="2753" w:author="Björn Genfors" w:date="2014-03-28T14:34:00Z"/>
          <w:trPrChange w:id="2754" w:author="Björn Genfors" w:date="2014-03-28T14:34:00Z">
            <w:trPr>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275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85F724E" w14:textId="19477B81" w:rsidR="00424B6F" w:rsidRPr="006B6063" w:rsidDel="00DE71B1" w:rsidRDefault="00424B6F" w:rsidP="00DE71B1">
            <w:pPr>
              <w:widowControl/>
              <w:spacing w:line="226" w:lineRule="exact"/>
              <w:ind w:left="102"/>
              <w:rPr>
                <w:del w:id="2756" w:author="Björn Genfors" w:date="2014-03-28T14:34:00Z"/>
                <w:rFonts w:cs="Times New Roman"/>
                <w:sz w:val="20"/>
                <w:szCs w:val="20"/>
                <w:lang w:val="sv-SE"/>
              </w:rPr>
            </w:pPr>
            <w:del w:id="2757" w:author="Björn Genfors" w:date="2014-03-28T14:34:00Z">
              <w:r w:rsidRPr="006B6063" w:rsidDel="00DE71B1">
                <w:rPr>
                  <w:sz w:val="20"/>
                  <w:szCs w:val="20"/>
                </w:rPr>
                <w:delText>../start</w:delText>
              </w:r>
            </w:del>
          </w:p>
        </w:tc>
        <w:tc>
          <w:tcPr>
            <w:tcW w:w="1559" w:type="dxa"/>
            <w:tcBorders>
              <w:top w:val="single" w:sz="5" w:space="0" w:color="000000"/>
              <w:left w:val="single" w:sz="5" w:space="0" w:color="000000"/>
              <w:bottom w:val="single" w:sz="5" w:space="0" w:color="000000"/>
              <w:right w:val="single" w:sz="5" w:space="0" w:color="000000"/>
            </w:tcBorders>
            <w:tcPrChange w:id="275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0B0EA70" w14:textId="1A6E1B32" w:rsidR="00424B6F" w:rsidRPr="006B6063" w:rsidDel="00DE71B1" w:rsidRDefault="00424B6F" w:rsidP="00DE71B1">
            <w:pPr>
              <w:widowControl/>
              <w:spacing w:line="226" w:lineRule="exact"/>
              <w:ind w:left="102"/>
              <w:rPr>
                <w:del w:id="2759" w:author="Björn Genfors" w:date="2014-03-28T14:34:00Z"/>
                <w:rFonts w:cs="Times New Roman"/>
                <w:spacing w:val="-1"/>
                <w:sz w:val="20"/>
                <w:szCs w:val="20"/>
                <w:lang w:val="sv-SE"/>
              </w:rPr>
            </w:pPr>
            <w:del w:id="2760"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276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E1E84D4" w14:textId="0AD705B5" w:rsidR="00424B6F" w:rsidRPr="006B6063" w:rsidDel="00DE71B1" w:rsidRDefault="003733A4" w:rsidP="00DE71B1">
            <w:pPr>
              <w:widowControl/>
              <w:spacing w:line="226" w:lineRule="exact"/>
              <w:ind w:left="102"/>
              <w:rPr>
                <w:del w:id="2762" w:author="Björn Genfors" w:date="2014-03-28T14:34:00Z"/>
                <w:rFonts w:cs="Times New Roman"/>
                <w:sz w:val="20"/>
                <w:szCs w:val="20"/>
                <w:lang w:val="sv-SE"/>
              </w:rPr>
            </w:pPr>
            <w:del w:id="2763" w:author="Björn Genfors" w:date="2014-03-28T14:34:00Z">
              <w:r w:rsidRPr="006B6063" w:rsidDel="00DE71B1">
                <w:rPr>
                  <w:spacing w:val="-1"/>
                  <w:sz w:val="20"/>
                  <w:szCs w:val="20"/>
                </w:rPr>
                <w:delText>Startdatum. Format ÅÅÅÅ</w:delText>
              </w:r>
              <w:r w:rsidR="00424B6F" w:rsidRPr="006B6063" w:rsidDel="00DE71B1">
                <w:rPr>
                  <w:spacing w:val="-1"/>
                  <w:sz w:val="20"/>
                  <w:szCs w:val="20"/>
                </w:rPr>
                <w:delText>MMDD.</w:delText>
              </w:r>
            </w:del>
          </w:p>
        </w:tc>
        <w:tc>
          <w:tcPr>
            <w:tcW w:w="1195" w:type="dxa"/>
            <w:tcBorders>
              <w:top w:val="single" w:sz="5" w:space="0" w:color="000000"/>
              <w:left w:val="single" w:sz="5" w:space="0" w:color="000000"/>
              <w:bottom w:val="single" w:sz="5" w:space="0" w:color="000000"/>
              <w:right w:val="single" w:sz="5" w:space="0" w:color="000000"/>
            </w:tcBorders>
            <w:tcPrChange w:id="276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3DAB76C" w14:textId="5EAB19DF" w:rsidR="00424B6F" w:rsidRPr="006B6063" w:rsidDel="00DE71B1" w:rsidRDefault="00424B6F" w:rsidP="00DE71B1">
            <w:pPr>
              <w:widowControl/>
              <w:spacing w:line="229" w:lineRule="exact"/>
              <w:ind w:left="102"/>
              <w:jc w:val="center"/>
              <w:rPr>
                <w:del w:id="2765" w:author="Björn Genfors" w:date="2014-03-28T14:34:00Z"/>
                <w:rFonts w:cs="Times New Roman"/>
                <w:sz w:val="20"/>
                <w:szCs w:val="20"/>
                <w:lang w:val="sv-SE"/>
              </w:rPr>
            </w:pPr>
            <w:del w:id="2766" w:author="Björn Genfors" w:date="2014-03-28T14:34:00Z">
              <w:r w:rsidRPr="006B6063" w:rsidDel="00DE71B1">
                <w:rPr>
                  <w:sz w:val="20"/>
                  <w:szCs w:val="20"/>
                </w:rPr>
                <w:delText>1..1</w:delText>
              </w:r>
            </w:del>
          </w:p>
        </w:tc>
      </w:tr>
      <w:tr w:rsidR="00424B6F" w:rsidRPr="006B6063" w:rsidDel="00DE71B1" w14:paraId="7B38DDE9" w14:textId="2BE9EB6E" w:rsidTr="00DE71B1">
        <w:trPr>
          <w:trHeight w:hRule="exact" w:val="287"/>
          <w:tblHeader/>
          <w:del w:id="2767" w:author="Björn Genfors" w:date="2014-03-28T14:34:00Z"/>
          <w:trPrChange w:id="2768" w:author="Björn Genfors" w:date="2014-03-28T14:34:00Z">
            <w:trPr>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276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97F4456" w14:textId="496B91FB" w:rsidR="00424B6F" w:rsidRPr="006B6063" w:rsidDel="00DE71B1" w:rsidRDefault="00424B6F" w:rsidP="00DE71B1">
            <w:pPr>
              <w:widowControl/>
              <w:spacing w:line="226" w:lineRule="exact"/>
              <w:ind w:left="102"/>
              <w:rPr>
                <w:del w:id="2770" w:author="Björn Genfors" w:date="2014-03-28T14:34:00Z"/>
                <w:rFonts w:cs="Times New Roman"/>
                <w:sz w:val="20"/>
                <w:szCs w:val="20"/>
                <w:lang w:val="sv-SE"/>
              </w:rPr>
            </w:pPr>
            <w:del w:id="2771" w:author="Björn Genfors" w:date="2014-03-28T14:34:00Z">
              <w:r w:rsidRPr="006B6063" w:rsidDel="00DE71B1">
                <w:rPr>
                  <w:sz w:val="20"/>
                  <w:szCs w:val="20"/>
                </w:rPr>
                <w:delText>../end</w:delText>
              </w:r>
            </w:del>
          </w:p>
        </w:tc>
        <w:tc>
          <w:tcPr>
            <w:tcW w:w="1559" w:type="dxa"/>
            <w:tcBorders>
              <w:top w:val="single" w:sz="5" w:space="0" w:color="000000"/>
              <w:left w:val="single" w:sz="5" w:space="0" w:color="000000"/>
              <w:bottom w:val="single" w:sz="5" w:space="0" w:color="000000"/>
              <w:right w:val="single" w:sz="5" w:space="0" w:color="000000"/>
            </w:tcBorders>
            <w:tcPrChange w:id="277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26D7EB8" w14:textId="39D39D3D" w:rsidR="00424B6F" w:rsidRPr="006B6063" w:rsidDel="00DE71B1" w:rsidRDefault="00424B6F" w:rsidP="00DE71B1">
            <w:pPr>
              <w:widowControl/>
              <w:spacing w:line="226" w:lineRule="exact"/>
              <w:ind w:left="102"/>
              <w:rPr>
                <w:del w:id="2773" w:author="Björn Genfors" w:date="2014-03-28T14:34:00Z"/>
                <w:rFonts w:cs="Times New Roman"/>
                <w:spacing w:val="-1"/>
                <w:sz w:val="20"/>
                <w:szCs w:val="20"/>
                <w:lang w:val="sv-SE"/>
              </w:rPr>
            </w:pPr>
            <w:del w:id="2774"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277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DA32CC3" w14:textId="62053EFC" w:rsidR="00424B6F" w:rsidRPr="006B6063" w:rsidDel="00DE71B1" w:rsidRDefault="00424B6F" w:rsidP="00DE71B1">
            <w:pPr>
              <w:widowControl/>
              <w:spacing w:line="226" w:lineRule="exact"/>
              <w:ind w:left="102"/>
              <w:rPr>
                <w:del w:id="2776" w:author="Björn Genfors" w:date="2014-03-28T14:34:00Z"/>
                <w:rFonts w:cs="Times New Roman"/>
                <w:sz w:val="20"/>
                <w:szCs w:val="20"/>
                <w:lang w:val="sv-SE"/>
              </w:rPr>
            </w:pPr>
            <w:del w:id="2777" w:author="Björn Genfors" w:date="2014-03-28T14:34:00Z">
              <w:r w:rsidRPr="006B6063" w:rsidDel="00DE71B1">
                <w:rPr>
                  <w:spacing w:val="-1"/>
                  <w:sz w:val="20"/>
                  <w:szCs w:val="20"/>
                </w:rPr>
                <w:delText xml:space="preserve">Slutdatum. Format </w:delText>
              </w:r>
              <w:r w:rsidR="003733A4" w:rsidRPr="006B6063" w:rsidDel="00DE71B1">
                <w:rPr>
                  <w:spacing w:val="-1"/>
                  <w:sz w:val="20"/>
                  <w:szCs w:val="20"/>
                </w:rPr>
                <w:delText>ÅÅÅÅ</w:delText>
              </w:r>
              <w:r w:rsidRPr="006B6063" w:rsidDel="00DE71B1">
                <w:rPr>
                  <w:spacing w:val="-1"/>
                  <w:sz w:val="20"/>
                  <w:szCs w:val="20"/>
                </w:rPr>
                <w:delText>MMDD.</w:delText>
              </w:r>
            </w:del>
          </w:p>
        </w:tc>
        <w:tc>
          <w:tcPr>
            <w:tcW w:w="1195" w:type="dxa"/>
            <w:tcBorders>
              <w:top w:val="single" w:sz="5" w:space="0" w:color="000000"/>
              <w:left w:val="single" w:sz="5" w:space="0" w:color="000000"/>
              <w:bottom w:val="single" w:sz="5" w:space="0" w:color="000000"/>
              <w:right w:val="single" w:sz="5" w:space="0" w:color="000000"/>
            </w:tcBorders>
            <w:tcPrChange w:id="277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7F91F77" w14:textId="1AB85036" w:rsidR="00424B6F" w:rsidRPr="006B6063" w:rsidDel="00DE71B1" w:rsidRDefault="00424B6F" w:rsidP="00DE71B1">
            <w:pPr>
              <w:widowControl/>
              <w:spacing w:line="229" w:lineRule="exact"/>
              <w:ind w:left="102"/>
              <w:jc w:val="center"/>
              <w:rPr>
                <w:del w:id="2779" w:author="Björn Genfors" w:date="2014-03-28T14:34:00Z"/>
                <w:rFonts w:cs="Times New Roman"/>
                <w:sz w:val="20"/>
                <w:szCs w:val="20"/>
                <w:lang w:val="sv-SE"/>
              </w:rPr>
            </w:pPr>
            <w:del w:id="2780" w:author="Björn Genfors" w:date="2014-03-28T14:34:00Z">
              <w:r w:rsidRPr="006B6063" w:rsidDel="00DE71B1">
                <w:rPr>
                  <w:sz w:val="20"/>
                  <w:szCs w:val="20"/>
                </w:rPr>
                <w:delText>1..1</w:delText>
              </w:r>
            </w:del>
          </w:p>
        </w:tc>
      </w:tr>
      <w:tr w:rsidR="00424B6F" w:rsidRPr="006B6063" w:rsidDel="00DE71B1" w14:paraId="597183F8" w14:textId="78411A94" w:rsidTr="00DE71B1">
        <w:trPr>
          <w:trHeight w:hRule="exact" w:val="2978"/>
          <w:tblHeader/>
          <w:del w:id="2781" w:author="Björn Genfors" w:date="2014-03-28T14:34:00Z"/>
          <w:trPrChange w:id="2782" w:author="Björn Genfors" w:date="2014-03-28T14:34:00Z">
            <w:trPr>
              <w:trHeight w:hRule="exact" w:val="2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278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FA63100" w14:textId="68AD8F45" w:rsidR="00424B6F" w:rsidRPr="006B6063" w:rsidDel="00DE71B1" w:rsidRDefault="00424B6F" w:rsidP="00DE71B1">
            <w:pPr>
              <w:widowControl/>
              <w:spacing w:line="226" w:lineRule="exact"/>
              <w:ind w:left="102"/>
              <w:rPr>
                <w:del w:id="2784" w:author="Björn Genfors" w:date="2014-03-28T14:34:00Z"/>
                <w:rFonts w:cs="Times New Roman"/>
                <w:sz w:val="20"/>
                <w:szCs w:val="20"/>
                <w:lang w:val="sv-SE"/>
              </w:rPr>
            </w:pPr>
            <w:del w:id="2785" w:author="Björn Genfors" w:date="2014-03-28T14:34:00Z">
              <w:r w:rsidRPr="006B6063" w:rsidDel="00DE71B1">
                <w:rPr>
                  <w:sz w:val="20"/>
                  <w:szCs w:val="20"/>
                </w:rPr>
                <w:delText>sourceSystemHSAId</w:delText>
              </w:r>
            </w:del>
          </w:p>
        </w:tc>
        <w:tc>
          <w:tcPr>
            <w:tcW w:w="1559" w:type="dxa"/>
            <w:tcBorders>
              <w:top w:val="single" w:sz="5" w:space="0" w:color="000000"/>
              <w:left w:val="single" w:sz="5" w:space="0" w:color="000000"/>
              <w:bottom w:val="single" w:sz="5" w:space="0" w:color="000000"/>
              <w:right w:val="single" w:sz="5" w:space="0" w:color="000000"/>
            </w:tcBorders>
            <w:tcPrChange w:id="278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5B2A27E" w14:textId="6B2663D3" w:rsidR="00424B6F" w:rsidRPr="006B6063" w:rsidDel="00DE71B1" w:rsidRDefault="00424B6F" w:rsidP="00DE71B1">
            <w:pPr>
              <w:widowControl/>
              <w:spacing w:line="226" w:lineRule="exact"/>
              <w:ind w:left="102"/>
              <w:rPr>
                <w:del w:id="2787" w:author="Björn Genfors" w:date="2014-03-28T14:34:00Z"/>
                <w:rFonts w:cs="Times New Roman"/>
                <w:spacing w:val="-1"/>
                <w:sz w:val="20"/>
                <w:szCs w:val="20"/>
                <w:lang w:val="sv-SE"/>
              </w:rPr>
            </w:pPr>
            <w:del w:id="2788" w:author="Björn Genfors" w:date="2014-03-28T14:34:00Z">
              <w:r w:rsidRPr="006B6063" w:rsidDel="00DE71B1">
                <w:rPr>
                  <w:spacing w:val="-1"/>
                  <w:sz w:val="20"/>
                  <w:szCs w:val="20"/>
                </w:rPr>
                <w:delText>HSAIdType</w:delText>
              </w:r>
            </w:del>
          </w:p>
        </w:tc>
        <w:tc>
          <w:tcPr>
            <w:tcW w:w="3969" w:type="dxa"/>
            <w:tcBorders>
              <w:top w:val="single" w:sz="5" w:space="0" w:color="000000"/>
              <w:left w:val="single" w:sz="5" w:space="0" w:color="000000"/>
              <w:bottom w:val="single" w:sz="5" w:space="0" w:color="000000"/>
              <w:right w:val="single" w:sz="5" w:space="0" w:color="000000"/>
            </w:tcBorders>
            <w:tcPrChange w:id="278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1109F48" w14:textId="6E14CFAF" w:rsidR="00424B6F" w:rsidRPr="006B6063" w:rsidDel="00DE71B1" w:rsidRDefault="00424B6F" w:rsidP="00DE71B1">
            <w:pPr>
              <w:widowControl/>
              <w:spacing w:line="226" w:lineRule="exact"/>
              <w:ind w:left="102"/>
              <w:rPr>
                <w:del w:id="2790" w:author="Björn Genfors" w:date="2014-03-28T14:34:00Z"/>
                <w:rFonts w:cs="Times New Roman"/>
                <w:sz w:val="20"/>
                <w:szCs w:val="20"/>
                <w:lang w:val="sv-SE"/>
              </w:rPr>
            </w:pPr>
            <w:del w:id="2791" w:author="Björn Genfors" w:date="2014-03-28T14:34:00Z">
              <w:r w:rsidRPr="000B0F50" w:rsidDel="00DE71B1">
                <w:rPr>
                  <w:sz w:val="20"/>
                  <w:szCs w:val="20"/>
                  <w:lang w:val="sv-SE"/>
                  <w:rPrChange w:id="2792" w:author="Björn Genfors" w:date="2014-03-28T13:02:00Z">
                    <w:rPr>
                      <w:sz w:val="20"/>
                      <w:szCs w:val="20"/>
                    </w:rPr>
                  </w:rPrChange>
                </w:rPr>
                <w:delText xml:space="preserve">Begränsar sökningen till dokument som är skapade i angivet system. </w:delText>
              </w:r>
            </w:del>
          </w:p>
          <w:p w14:paraId="15BB4907" w14:textId="2F705E51" w:rsidR="00424B6F" w:rsidRPr="006B6063" w:rsidDel="00DE71B1" w:rsidRDefault="00424B6F" w:rsidP="00DE71B1">
            <w:pPr>
              <w:widowControl/>
              <w:spacing w:line="226" w:lineRule="exact"/>
              <w:ind w:left="102"/>
              <w:rPr>
                <w:del w:id="2793" w:author="Björn Genfors" w:date="2014-03-28T14:34:00Z"/>
                <w:rFonts w:cs="Times New Roman"/>
                <w:sz w:val="20"/>
                <w:szCs w:val="20"/>
                <w:lang w:val="sv-SE"/>
              </w:rPr>
            </w:pPr>
          </w:p>
          <w:p w14:paraId="4CED4A0A" w14:textId="7DD1CAF6" w:rsidR="00424B6F" w:rsidRPr="006B6063" w:rsidDel="00DE71B1" w:rsidRDefault="00424B6F" w:rsidP="00DE71B1">
            <w:pPr>
              <w:widowControl/>
              <w:spacing w:line="226" w:lineRule="exact"/>
              <w:ind w:left="102"/>
              <w:rPr>
                <w:del w:id="2794" w:author="Björn Genfors" w:date="2014-03-28T14:34:00Z"/>
                <w:rFonts w:cs="Times New Roman"/>
                <w:sz w:val="20"/>
                <w:szCs w:val="20"/>
                <w:lang w:val="sv-SE"/>
              </w:rPr>
            </w:pPr>
            <w:del w:id="2795" w:author="Björn Genfors" w:date="2014-03-28T14:34:00Z">
              <w:r w:rsidRPr="000B0F50" w:rsidDel="00DE71B1">
                <w:rPr>
                  <w:sz w:val="20"/>
                  <w:szCs w:val="20"/>
                  <w:lang w:val="sv-SE"/>
                  <w:rPrChange w:id="2796" w:author="Björn Genfors" w:date="2014-03-28T13:02:00Z">
                    <w:rPr>
                      <w:sz w:val="20"/>
                      <w:szCs w:val="20"/>
                    </w:rPr>
                  </w:rPrChange>
                </w:rPr>
                <w:delText>Värdet på detta fält måste överensstämma med värdet på logicalAddress i anropets tekniska kuvertering (ex. SOAP-header).</w:delText>
              </w:r>
            </w:del>
          </w:p>
          <w:p w14:paraId="463E39D3" w14:textId="74643022" w:rsidR="00424B6F" w:rsidRPr="006B6063" w:rsidDel="00DE71B1" w:rsidRDefault="00424B6F" w:rsidP="00DE71B1">
            <w:pPr>
              <w:widowControl/>
              <w:spacing w:line="226" w:lineRule="exact"/>
              <w:ind w:left="102"/>
              <w:rPr>
                <w:del w:id="2797" w:author="Björn Genfors" w:date="2014-03-28T14:34:00Z"/>
                <w:rFonts w:cs="Times New Roman"/>
                <w:spacing w:val="-1"/>
                <w:sz w:val="20"/>
                <w:szCs w:val="20"/>
                <w:lang w:val="sv-SE"/>
              </w:rPr>
            </w:pPr>
          </w:p>
          <w:p w14:paraId="5C3D2579" w14:textId="72034971" w:rsidR="00424B6F" w:rsidRPr="006B6063" w:rsidDel="00DE71B1" w:rsidRDefault="00424B6F" w:rsidP="00DE71B1">
            <w:pPr>
              <w:widowControl/>
              <w:spacing w:line="226" w:lineRule="exact"/>
              <w:ind w:left="102"/>
              <w:rPr>
                <w:del w:id="2798" w:author="Björn Genfors" w:date="2014-03-28T14:34:00Z"/>
                <w:rFonts w:cs="Times New Roman"/>
                <w:sz w:val="20"/>
                <w:szCs w:val="20"/>
                <w:lang w:val="sv-SE"/>
              </w:rPr>
            </w:pPr>
            <w:del w:id="2799" w:author="Björn Genfors" w:date="2014-03-28T14:34:00Z">
              <w:r w:rsidRPr="000B0F50" w:rsidDel="00DE71B1">
                <w:rPr>
                  <w:sz w:val="20"/>
                  <w:szCs w:val="20"/>
                  <w:lang w:val="sv-SE"/>
                  <w:rPrChange w:id="2800" w:author="Björn Genfors" w:date="2014-03-28T13:02:00Z">
                    <w:rPr>
                      <w:sz w:val="20"/>
                      <w:szCs w:val="20"/>
                    </w:rPr>
                  </w:rPrChange>
                </w:rPr>
                <w:delText>Det innebär i praktiken att aggregerande tjänster inte används när detta fält anges.</w:delText>
              </w:r>
            </w:del>
          </w:p>
          <w:p w14:paraId="30D37A49" w14:textId="03255EFA" w:rsidR="00424B6F" w:rsidRPr="006B6063" w:rsidDel="00DE71B1" w:rsidRDefault="00424B6F" w:rsidP="00DE71B1">
            <w:pPr>
              <w:widowControl/>
              <w:spacing w:line="226" w:lineRule="exact"/>
              <w:ind w:left="102"/>
              <w:rPr>
                <w:del w:id="2801" w:author="Björn Genfors" w:date="2014-03-28T14:34:00Z"/>
                <w:rFonts w:cs="Times New Roman"/>
                <w:sz w:val="20"/>
                <w:szCs w:val="20"/>
                <w:lang w:val="sv-SE"/>
              </w:rPr>
            </w:pPr>
          </w:p>
          <w:p w14:paraId="3C070881" w14:textId="4135EB8E" w:rsidR="00424B6F" w:rsidRPr="006B6063" w:rsidDel="00DE71B1" w:rsidRDefault="00424B6F" w:rsidP="00DE71B1">
            <w:pPr>
              <w:widowControl/>
              <w:spacing w:line="229" w:lineRule="exact"/>
              <w:ind w:left="102"/>
              <w:rPr>
                <w:del w:id="2802" w:author="Björn Genfors" w:date="2014-03-28T14:34:00Z"/>
                <w:rFonts w:cs="Times New Roman"/>
                <w:sz w:val="20"/>
                <w:szCs w:val="20"/>
                <w:lang w:val="sv-SE"/>
              </w:rPr>
            </w:pPr>
            <w:del w:id="2803" w:author="Björn Genfors" w:date="2014-03-28T14:34:00Z">
              <w:r w:rsidRPr="000B0F50" w:rsidDel="00DE71B1">
                <w:rPr>
                  <w:sz w:val="20"/>
                  <w:szCs w:val="20"/>
                  <w:lang w:val="sv-SE"/>
                  <w:rPrChange w:id="2804" w:author="Björn Genfors" w:date="2014-03-28T13:02:00Z">
                    <w:rPr>
                      <w:sz w:val="20"/>
                      <w:szCs w:val="20"/>
                    </w:rPr>
                  </w:rPrChange>
                </w:rPr>
                <w:delText>Fältet är tvingande om c</w:delText>
              </w:r>
              <w:r w:rsidR="00E963F1" w:rsidRPr="000B0F50" w:rsidDel="00DE71B1">
                <w:rPr>
                  <w:sz w:val="20"/>
                  <w:szCs w:val="20"/>
                  <w:lang w:val="sv-SE"/>
                  <w:rPrChange w:id="2805" w:author="Björn Genfors" w:date="2014-03-28T13:02:00Z">
                    <w:rPr>
                      <w:sz w:val="20"/>
                      <w:szCs w:val="20"/>
                    </w:rPr>
                  </w:rPrChange>
                </w:rPr>
                <w:delText>§</w:delText>
              </w:r>
              <w:r w:rsidRPr="000B0F50" w:rsidDel="00DE71B1">
                <w:rPr>
                  <w:sz w:val="20"/>
                  <w:szCs w:val="20"/>
                  <w:lang w:val="sv-SE"/>
                  <w:rPrChange w:id="2806" w:author="Björn Genfors" w:date="2014-03-28T13:02:00Z">
                    <w:rPr>
                      <w:sz w:val="20"/>
                      <w:szCs w:val="20"/>
                    </w:rPr>
                  </w:rPrChange>
                </w:rPr>
                <w:delText>areContactId angivits.</w:delText>
              </w:r>
            </w:del>
          </w:p>
        </w:tc>
        <w:tc>
          <w:tcPr>
            <w:tcW w:w="1195" w:type="dxa"/>
            <w:tcBorders>
              <w:top w:val="single" w:sz="5" w:space="0" w:color="000000"/>
              <w:left w:val="single" w:sz="5" w:space="0" w:color="000000"/>
              <w:bottom w:val="single" w:sz="5" w:space="0" w:color="000000"/>
              <w:right w:val="single" w:sz="5" w:space="0" w:color="000000"/>
            </w:tcBorders>
            <w:tcPrChange w:id="280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4DE095D" w14:textId="5CF5F603" w:rsidR="00424B6F" w:rsidRPr="006B6063" w:rsidDel="00DE71B1" w:rsidRDefault="00424B6F" w:rsidP="00DE71B1">
            <w:pPr>
              <w:widowControl/>
              <w:spacing w:line="229" w:lineRule="exact"/>
              <w:ind w:left="102"/>
              <w:jc w:val="center"/>
              <w:rPr>
                <w:del w:id="2808" w:author="Björn Genfors" w:date="2014-03-28T14:34:00Z"/>
                <w:rFonts w:cs="Times New Roman"/>
                <w:sz w:val="20"/>
                <w:szCs w:val="20"/>
                <w:lang w:val="sv-SE"/>
              </w:rPr>
            </w:pPr>
            <w:del w:id="2809" w:author="Björn Genfors" w:date="2014-03-28T14:34:00Z">
              <w:r w:rsidRPr="006B6063" w:rsidDel="00DE71B1">
                <w:rPr>
                  <w:sz w:val="20"/>
                  <w:szCs w:val="20"/>
                </w:rPr>
                <w:delText>0..1</w:delText>
              </w:r>
            </w:del>
          </w:p>
          <w:p w14:paraId="051A2016" w14:textId="62EBB3EB" w:rsidR="00424B6F" w:rsidRPr="006B6063" w:rsidDel="00DE71B1" w:rsidRDefault="00424B6F" w:rsidP="00DE71B1">
            <w:pPr>
              <w:widowControl/>
              <w:spacing w:line="229" w:lineRule="exact"/>
              <w:ind w:left="102"/>
              <w:jc w:val="center"/>
              <w:rPr>
                <w:del w:id="2810" w:author="Björn Genfors" w:date="2014-03-28T14:34:00Z"/>
                <w:rFonts w:cs="Times New Roman"/>
                <w:sz w:val="20"/>
                <w:szCs w:val="20"/>
                <w:lang w:val="sv-SE"/>
              </w:rPr>
            </w:pPr>
          </w:p>
          <w:p w14:paraId="564DA3AA" w14:textId="07622E9E" w:rsidR="00424B6F" w:rsidRPr="006B6063" w:rsidDel="00DE71B1" w:rsidRDefault="00424B6F" w:rsidP="00DE71B1">
            <w:pPr>
              <w:widowControl/>
              <w:spacing w:line="229" w:lineRule="exact"/>
              <w:ind w:left="102"/>
              <w:jc w:val="center"/>
              <w:rPr>
                <w:del w:id="2811" w:author="Björn Genfors" w:date="2014-03-28T14:34:00Z"/>
                <w:rFonts w:cs="Times New Roman"/>
                <w:sz w:val="20"/>
                <w:szCs w:val="20"/>
                <w:lang w:val="sv-SE"/>
              </w:rPr>
            </w:pPr>
          </w:p>
          <w:p w14:paraId="7B8C8905" w14:textId="5CA31A9F" w:rsidR="00424B6F" w:rsidRPr="006B6063" w:rsidDel="00DE71B1" w:rsidRDefault="00424B6F" w:rsidP="00DE71B1">
            <w:pPr>
              <w:widowControl/>
              <w:spacing w:line="229" w:lineRule="exact"/>
              <w:ind w:left="102"/>
              <w:jc w:val="center"/>
              <w:rPr>
                <w:del w:id="2812" w:author="Björn Genfors" w:date="2014-03-28T14:34:00Z"/>
                <w:rFonts w:cs="Times New Roman"/>
                <w:sz w:val="20"/>
                <w:szCs w:val="20"/>
                <w:lang w:val="sv-SE"/>
              </w:rPr>
            </w:pPr>
          </w:p>
        </w:tc>
      </w:tr>
      <w:tr w:rsidR="00424B6F" w:rsidRPr="006B6063" w:rsidDel="00DE71B1" w14:paraId="48D9D67A" w14:textId="0B913C20" w:rsidTr="00DE71B1">
        <w:trPr>
          <w:trHeight w:hRule="exact" w:val="978"/>
          <w:tblHeader/>
          <w:del w:id="2813" w:author="Björn Genfors" w:date="2014-03-28T14:34:00Z"/>
          <w:trPrChange w:id="2814" w:author="Björn Genfors" w:date="2014-03-28T14:34:00Z">
            <w:trPr>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281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2E0A45F" w14:textId="0EC35831" w:rsidR="00424B6F" w:rsidRPr="006B6063" w:rsidDel="00DE71B1" w:rsidRDefault="00424B6F" w:rsidP="00DE71B1">
            <w:pPr>
              <w:widowControl/>
              <w:spacing w:line="226" w:lineRule="exact"/>
              <w:ind w:left="102"/>
              <w:rPr>
                <w:del w:id="2816" w:author="Björn Genfors" w:date="2014-03-28T14:34:00Z"/>
                <w:rFonts w:cs="Times New Roman"/>
                <w:b/>
                <w:sz w:val="20"/>
                <w:szCs w:val="20"/>
                <w:lang w:val="sv-SE"/>
              </w:rPr>
            </w:pPr>
            <w:del w:id="2817" w:author="Björn Genfors" w:date="2014-03-28T14:34:00Z">
              <w:r w:rsidRPr="006B6063" w:rsidDel="00DE71B1">
                <w:rPr>
                  <w:sz w:val="20"/>
                  <w:szCs w:val="20"/>
                </w:rPr>
                <w:delText>careContactId</w:delText>
              </w:r>
            </w:del>
          </w:p>
        </w:tc>
        <w:tc>
          <w:tcPr>
            <w:tcW w:w="1559" w:type="dxa"/>
            <w:tcBorders>
              <w:top w:val="single" w:sz="5" w:space="0" w:color="000000"/>
              <w:left w:val="single" w:sz="5" w:space="0" w:color="000000"/>
              <w:bottom w:val="single" w:sz="5" w:space="0" w:color="000000"/>
              <w:right w:val="single" w:sz="5" w:space="0" w:color="000000"/>
            </w:tcBorders>
            <w:tcPrChange w:id="281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0EC434" w14:textId="63A6FD76" w:rsidR="00424B6F" w:rsidRPr="006B6063" w:rsidDel="00DE71B1" w:rsidRDefault="00424B6F" w:rsidP="00DE71B1">
            <w:pPr>
              <w:widowControl/>
              <w:spacing w:line="226" w:lineRule="exact"/>
              <w:ind w:left="102"/>
              <w:rPr>
                <w:del w:id="2819" w:author="Björn Genfors" w:date="2014-03-28T14:34:00Z"/>
                <w:rFonts w:cs="Times New Roman"/>
                <w:sz w:val="20"/>
                <w:szCs w:val="20"/>
                <w:lang w:val="sv-SE"/>
              </w:rPr>
            </w:pPr>
            <w:del w:id="2820"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282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89C3BF" w14:textId="4A62DB40" w:rsidR="00424B6F" w:rsidRPr="006B6063" w:rsidDel="00DE71B1" w:rsidRDefault="00424B6F" w:rsidP="00DE71B1">
            <w:pPr>
              <w:widowControl/>
              <w:spacing w:line="229" w:lineRule="exact"/>
              <w:ind w:left="102"/>
              <w:rPr>
                <w:del w:id="2822" w:author="Björn Genfors" w:date="2014-03-28T14:34:00Z"/>
                <w:rFonts w:cs="Times New Roman"/>
                <w:spacing w:val="-1"/>
                <w:sz w:val="20"/>
                <w:szCs w:val="20"/>
                <w:lang w:val="sv-SE"/>
              </w:rPr>
            </w:pPr>
            <w:del w:id="2823" w:author="Björn Genfors" w:date="2014-03-28T14:34:00Z">
              <w:r w:rsidRPr="000B0F50" w:rsidDel="00DE71B1">
                <w:rPr>
                  <w:spacing w:val="-1"/>
                  <w:sz w:val="20"/>
                  <w:szCs w:val="20"/>
                  <w:lang w:val="sv-SE"/>
                  <w:rPrChange w:id="2824" w:author="Björn Genfors" w:date="2014-03-28T13:02:00Z">
                    <w:rPr>
                      <w:spacing w:val="-1"/>
                      <w:sz w:val="20"/>
                      <w:szCs w:val="20"/>
                    </w:rPr>
                  </w:rPrChange>
                </w:rPr>
                <w:delText>Begränsar sökningen till den vård- och omsorgskontakt där den vårdbegäran som låg till grund för laboratoriesvaret skapades.</w:delText>
              </w:r>
            </w:del>
          </w:p>
          <w:p w14:paraId="142773D2" w14:textId="4D81F73F" w:rsidR="00424B6F" w:rsidRPr="006B6063" w:rsidDel="00DE71B1" w:rsidRDefault="00424B6F" w:rsidP="00DE71B1">
            <w:pPr>
              <w:widowControl/>
              <w:spacing w:line="229" w:lineRule="exact"/>
              <w:ind w:left="102"/>
              <w:rPr>
                <w:del w:id="2825"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282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892F550" w14:textId="5AABCAD5" w:rsidR="00424B6F" w:rsidRPr="006B6063" w:rsidDel="00DE71B1" w:rsidRDefault="00424B6F" w:rsidP="00DE71B1">
            <w:pPr>
              <w:widowControl/>
              <w:spacing w:line="229" w:lineRule="exact"/>
              <w:ind w:left="102"/>
              <w:jc w:val="center"/>
              <w:rPr>
                <w:del w:id="2827" w:author="Björn Genfors" w:date="2014-03-28T14:34:00Z"/>
                <w:rFonts w:cs="Times New Roman"/>
                <w:sz w:val="20"/>
                <w:szCs w:val="20"/>
                <w:lang w:val="sv-SE"/>
              </w:rPr>
            </w:pPr>
            <w:del w:id="2828" w:author="Björn Genfors" w:date="2014-03-28T14:34:00Z">
              <w:r w:rsidRPr="006B6063" w:rsidDel="00DE71B1">
                <w:rPr>
                  <w:sz w:val="20"/>
                  <w:szCs w:val="20"/>
                </w:rPr>
                <w:delText>0..*</w:delText>
              </w:r>
            </w:del>
          </w:p>
        </w:tc>
      </w:tr>
      <w:tr w:rsidR="00424B6F" w:rsidRPr="006B6063" w:rsidDel="00DE71B1" w14:paraId="6F458277" w14:textId="6395FC8A" w:rsidTr="00DE71B1">
        <w:trPr>
          <w:trHeight w:hRule="exact" w:val="285"/>
          <w:tblHeader/>
          <w:del w:id="2829" w:author="Björn Genfors" w:date="2014-03-28T14:34:00Z"/>
          <w:trPrChange w:id="2830" w:author="Björn Genfors" w:date="2014-03-28T14:34:00Z">
            <w:trPr>
              <w:trHeight w:hRule="exact" w:val="285"/>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831"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4FD8ADE" w14:textId="74E7935D" w:rsidR="00424B6F" w:rsidRPr="006B6063" w:rsidDel="00DE71B1" w:rsidRDefault="00424B6F" w:rsidP="00DE71B1">
            <w:pPr>
              <w:widowControl/>
              <w:spacing w:line="226" w:lineRule="exact"/>
              <w:ind w:left="102"/>
              <w:rPr>
                <w:del w:id="2832" w:author="Björn Genfors" w:date="2014-03-28T14:34:00Z"/>
                <w:rFonts w:cs="Times New Roman"/>
                <w:sz w:val="20"/>
                <w:szCs w:val="20"/>
                <w:lang w:val="sv-SE"/>
              </w:rPr>
            </w:pPr>
            <w:del w:id="2833" w:author="Björn Genfors" w:date="2014-03-28T14:34:00Z">
              <w:r w:rsidRPr="006B6063" w:rsidDel="00DE71B1">
                <w:rPr>
                  <w:b/>
                  <w:sz w:val="20"/>
                  <w:szCs w:val="20"/>
                </w:rPr>
                <w:delText>Sv</w:delText>
              </w:r>
              <w:r w:rsidRPr="006B6063" w:rsidDel="00DE71B1">
                <w:rPr>
                  <w:b/>
                  <w:spacing w:val="-1"/>
                  <w:sz w:val="20"/>
                  <w:szCs w:val="20"/>
                </w:rPr>
                <w:delText>a</w:delText>
              </w:r>
              <w:r w:rsidRPr="006B6063" w:rsidDel="00DE71B1">
                <w:rPr>
                  <w:b/>
                  <w:sz w:val="20"/>
                  <w:szCs w:val="20"/>
                </w:rPr>
                <w:delText>r</w:delText>
              </w:r>
            </w:del>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834"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DC556D0" w14:textId="730D4EBF" w:rsidR="00424B6F" w:rsidRPr="006B6063" w:rsidDel="00DE71B1" w:rsidRDefault="00424B6F" w:rsidP="00DE71B1">
            <w:pPr>
              <w:widowControl/>
              <w:rPr>
                <w:del w:id="2835"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836"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6A0668B" w14:textId="6092DECF" w:rsidR="00424B6F" w:rsidRPr="006B6063" w:rsidDel="00DE71B1" w:rsidRDefault="00424B6F" w:rsidP="00DE71B1">
            <w:pPr>
              <w:widowControl/>
              <w:rPr>
                <w:del w:id="2837"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838"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28ABB70" w14:textId="7D7A9AEA" w:rsidR="00424B6F" w:rsidRPr="006B6063" w:rsidDel="00DE71B1" w:rsidRDefault="00424B6F" w:rsidP="00DE71B1">
            <w:pPr>
              <w:widowControl/>
              <w:jc w:val="center"/>
              <w:rPr>
                <w:del w:id="2839" w:author="Björn Genfors" w:date="2014-03-28T14:34:00Z"/>
                <w:rFonts w:cs="Times New Roman"/>
                <w:sz w:val="20"/>
                <w:szCs w:val="20"/>
                <w:lang w:val="sv-SE"/>
              </w:rPr>
            </w:pPr>
          </w:p>
        </w:tc>
      </w:tr>
      <w:tr w:rsidR="00424B6F" w:rsidRPr="006B6063" w:rsidDel="00DE71B1" w14:paraId="2E2543D8" w14:textId="43C88657" w:rsidTr="00DE71B1">
        <w:trPr>
          <w:trHeight w:hRule="exact" w:val="495"/>
          <w:tblHeader/>
          <w:del w:id="2840" w:author="Björn Genfors" w:date="2014-03-28T14:34:00Z"/>
          <w:trPrChange w:id="2841" w:author="Björn Genfors" w:date="2014-03-28T14:34:00Z">
            <w:trPr>
              <w:trHeight w:hRule="exact" w:val="495"/>
              <w:tblHeader/>
            </w:trPr>
          </w:trPrChange>
        </w:trPr>
        <w:tc>
          <w:tcPr>
            <w:tcW w:w="2916" w:type="dxa"/>
            <w:tcBorders>
              <w:top w:val="single" w:sz="5" w:space="0" w:color="000000"/>
              <w:left w:val="single" w:sz="5" w:space="0" w:color="000000"/>
              <w:bottom w:val="single" w:sz="5" w:space="0" w:color="000000"/>
              <w:right w:val="single" w:sz="5" w:space="0" w:color="000000"/>
            </w:tcBorders>
            <w:tcPrChange w:id="284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8AAF3B5" w14:textId="63D0DFBE" w:rsidR="00424B6F" w:rsidRPr="006B6063" w:rsidDel="00DE71B1" w:rsidRDefault="00424B6F" w:rsidP="00DE71B1">
            <w:pPr>
              <w:widowControl/>
              <w:spacing w:line="226" w:lineRule="exact"/>
              <w:ind w:left="102"/>
              <w:rPr>
                <w:del w:id="2843" w:author="Björn Genfors" w:date="2014-03-28T14:34:00Z"/>
                <w:rFonts w:cs="Times New Roman"/>
                <w:sz w:val="20"/>
                <w:szCs w:val="20"/>
                <w:lang w:val="sv-SE"/>
              </w:rPr>
            </w:pPr>
            <w:del w:id="2844" w:author="Björn Genfors" w:date="2014-03-28T14:34:00Z">
              <w:r w:rsidRPr="006B6063" w:rsidDel="00DE71B1">
                <w:rPr>
                  <w:sz w:val="20"/>
                  <w:szCs w:val="20"/>
                </w:rPr>
                <w:delText>laboratoryOrderOutcome</w:delText>
              </w:r>
            </w:del>
          </w:p>
        </w:tc>
        <w:tc>
          <w:tcPr>
            <w:tcW w:w="1559" w:type="dxa"/>
            <w:tcBorders>
              <w:top w:val="single" w:sz="5" w:space="0" w:color="000000"/>
              <w:left w:val="single" w:sz="5" w:space="0" w:color="000000"/>
              <w:bottom w:val="single" w:sz="5" w:space="0" w:color="000000"/>
              <w:right w:val="single" w:sz="5" w:space="0" w:color="000000"/>
            </w:tcBorders>
            <w:tcPrChange w:id="284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15456EC" w14:textId="1385685A" w:rsidR="00424B6F" w:rsidRPr="006B6063" w:rsidDel="00DE71B1" w:rsidRDefault="00424B6F" w:rsidP="00DE71B1">
            <w:pPr>
              <w:widowControl/>
              <w:spacing w:line="226" w:lineRule="exact"/>
              <w:ind w:left="102"/>
              <w:rPr>
                <w:del w:id="2846" w:author="Björn Genfors" w:date="2014-03-28T14:34:00Z"/>
                <w:rFonts w:cs="Times New Roman"/>
                <w:sz w:val="20"/>
                <w:szCs w:val="20"/>
                <w:lang w:val="sv-SE"/>
              </w:rPr>
            </w:pPr>
            <w:del w:id="2847" w:author="Björn Genfors" w:date="2014-03-28T14:34:00Z">
              <w:r w:rsidRPr="006B6063" w:rsidDel="00DE71B1">
                <w:rPr>
                  <w:sz w:val="20"/>
                  <w:szCs w:val="20"/>
                </w:rPr>
                <w:delText xml:space="preserve">LaboratoryOrderOutcomeType </w:delText>
              </w:r>
            </w:del>
          </w:p>
        </w:tc>
        <w:tc>
          <w:tcPr>
            <w:tcW w:w="3969" w:type="dxa"/>
            <w:tcBorders>
              <w:top w:val="single" w:sz="5" w:space="0" w:color="000000"/>
              <w:left w:val="single" w:sz="5" w:space="0" w:color="000000"/>
              <w:bottom w:val="single" w:sz="5" w:space="0" w:color="000000"/>
              <w:right w:val="single" w:sz="5" w:space="0" w:color="000000"/>
            </w:tcBorders>
            <w:tcPrChange w:id="284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B97725B" w14:textId="41B8F096" w:rsidR="00424B6F" w:rsidRPr="006B6063" w:rsidDel="00DE71B1" w:rsidRDefault="00424B6F" w:rsidP="00DE71B1">
            <w:pPr>
              <w:widowControl/>
              <w:spacing w:line="229" w:lineRule="exact"/>
              <w:ind w:left="102"/>
              <w:rPr>
                <w:del w:id="2849" w:author="Björn Genfors" w:date="2014-03-28T14:34:00Z"/>
                <w:rFonts w:cs="Times New Roman"/>
                <w:spacing w:val="-1"/>
                <w:sz w:val="20"/>
                <w:szCs w:val="20"/>
                <w:lang w:val="sv-SE"/>
              </w:rPr>
            </w:pPr>
            <w:del w:id="2850" w:author="Björn Genfors" w:date="2014-03-28T14:34:00Z">
              <w:r w:rsidRPr="006B6063" w:rsidDel="00DE71B1">
                <w:rPr>
                  <w:sz w:val="20"/>
                  <w:szCs w:val="20"/>
                </w:rPr>
                <w:delText>Returnerar en patients laboratoriesvar.</w:delText>
              </w:r>
            </w:del>
          </w:p>
          <w:p w14:paraId="4C0ABFA3" w14:textId="6EF27CFD" w:rsidR="00424B6F" w:rsidRPr="006B6063" w:rsidDel="00DE71B1" w:rsidRDefault="00424B6F" w:rsidP="00DE71B1">
            <w:pPr>
              <w:widowControl/>
              <w:rPr>
                <w:del w:id="2851" w:author="Björn Genfors" w:date="2014-03-28T14:34:00Z"/>
                <w:rFonts w:cs="Times New Roman"/>
                <w:b/>
                <w:bCs/>
                <w:sz w:val="20"/>
                <w:szCs w:val="20"/>
                <w:lang w:val="sv-SE"/>
              </w:rPr>
            </w:pPr>
          </w:p>
          <w:p w14:paraId="53669AFE" w14:textId="67B1DD16" w:rsidR="00424B6F" w:rsidRPr="006B6063" w:rsidDel="00DE71B1" w:rsidRDefault="00424B6F" w:rsidP="00DE71B1">
            <w:pPr>
              <w:widowControl/>
              <w:spacing w:line="229" w:lineRule="exact"/>
              <w:ind w:left="102"/>
              <w:rPr>
                <w:del w:id="2852"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285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254E6C1" w14:textId="4A373A68" w:rsidR="00424B6F" w:rsidRPr="006B6063" w:rsidDel="00DE71B1" w:rsidRDefault="00424B6F" w:rsidP="00DE71B1">
            <w:pPr>
              <w:widowControl/>
              <w:spacing w:line="229" w:lineRule="exact"/>
              <w:ind w:left="102"/>
              <w:jc w:val="center"/>
              <w:rPr>
                <w:del w:id="2854" w:author="Björn Genfors" w:date="2014-03-28T14:34:00Z"/>
                <w:rFonts w:cs="Times New Roman"/>
                <w:sz w:val="20"/>
                <w:szCs w:val="20"/>
                <w:lang w:val="sv-SE"/>
              </w:rPr>
            </w:pPr>
            <w:del w:id="2855" w:author="Björn Genfors" w:date="2014-03-28T14:34:00Z">
              <w:r w:rsidRPr="006B6063" w:rsidDel="00DE71B1">
                <w:rPr>
                  <w:sz w:val="20"/>
                  <w:szCs w:val="20"/>
                </w:rPr>
                <w:delText>0.</w:delText>
              </w:r>
              <w:r w:rsidRPr="006B6063" w:rsidDel="00DE71B1">
                <w:rPr>
                  <w:spacing w:val="-1"/>
                  <w:sz w:val="20"/>
                  <w:szCs w:val="20"/>
                </w:rPr>
                <w:delText>.</w:delText>
              </w:r>
              <w:r w:rsidRPr="006B6063" w:rsidDel="00DE71B1">
                <w:rPr>
                  <w:sz w:val="20"/>
                  <w:szCs w:val="20"/>
                </w:rPr>
                <w:delText>*</w:delText>
              </w:r>
            </w:del>
          </w:p>
        </w:tc>
      </w:tr>
      <w:tr w:rsidR="00424B6F" w:rsidRPr="006B6063" w:rsidDel="00DE71B1" w14:paraId="3587AD03" w14:textId="57285943" w:rsidTr="00DE71B1">
        <w:trPr>
          <w:trHeight w:hRule="exact" w:val="490"/>
          <w:tblHeader/>
          <w:del w:id="2856" w:author="Björn Genfors" w:date="2014-03-28T14:34:00Z"/>
          <w:trPrChange w:id="2857" w:author="Björn Genfors" w:date="2014-03-28T14:34:00Z">
            <w:trPr>
              <w:trHeight w:hRule="exact" w:val="490"/>
              <w:tblHeader/>
            </w:trPr>
          </w:trPrChange>
        </w:trPr>
        <w:tc>
          <w:tcPr>
            <w:tcW w:w="2916" w:type="dxa"/>
            <w:tcBorders>
              <w:top w:val="single" w:sz="5" w:space="0" w:color="000000"/>
              <w:left w:val="single" w:sz="5" w:space="0" w:color="000000"/>
              <w:bottom w:val="single" w:sz="5" w:space="0" w:color="000000"/>
              <w:right w:val="single" w:sz="5" w:space="0" w:color="000000"/>
            </w:tcBorders>
            <w:tcPrChange w:id="285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6A8851E" w14:textId="09E9C4D4" w:rsidR="00424B6F" w:rsidRPr="006B6063" w:rsidDel="00DE71B1" w:rsidRDefault="00424B6F" w:rsidP="00DE71B1">
            <w:pPr>
              <w:widowControl/>
              <w:spacing w:line="229" w:lineRule="exact"/>
              <w:ind w:left="102"/>
              <w:rPr>
                <w:del w:id="2859" w:author="Björn Genfors" w:date="2014-03-28T14:34:00Z"/>
                <w:rFonts w:cs="Times New Roman"/>
                <w:sz w:val="20"/>
                <w:szCs w:val="20"/>
                <w:lang w:val="sv-SE"/>
              </w:rPr>
            </w:pPr>
            <w:del w:id="2860" w:author="Björn Genfors" w:date="2014-03-28T14:34:00Z">
              <w:r w:rsidRPr="006B6063" w:rsidDel="00DE71B1">
                <w:rPr>
                  <w:sz w:val="20"/>
                  <w:szCs w:val="20"/>
                </w:rPr>
                <w:delText>../laboratoryOrderOutcomeHeader</w:delText>
              </w:r>
            </w:del>
          </w:p>
        </w:tc>
        <w:tc>
          <w:tcPr>
            <w:tcW w:w="1559" w:type="dxa"/>
            <w:tcBorders>
              <w:top w:val="single" w:sz="5" w:space="0" w:color="000000"/>
              <w:left w:val="single" w:sz="5" w:space="0" w:color="000000"/>
              <w:bottom w:val="single" w:sz="5" w:space="0" w:color="000000"/>
              <w:right w:val="single" w:sz="5" w:space="0" w:color="000000"/>
            </w:tcBorders>
            <w:tcPrChange w:id="286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A07ACF5" w14:textId="30221AC1" w:rsidR="00424B6F" w:rsidRPr="006B6063" w:rsidDel="00DE71B1" w:rsidRDefault="00424B6F" w:rsidP="00DE71B1">
            <w:pPr>
              <w:widowControl/>
              <w:spacing w:line="229" w:lineRule="exact"/>
              <w:ind w:left="102"/>
              <w:rPr>
                <w:del w:id="2862" w:author="Björn Genfors" w:date="2014-03-28T14:34:00Z"/>
                <w:rFonts w:cs="Times New Roman"/>
                <w:sz w:val="20"/>
                <w:szCs w:val="20"/>
                <w:lang w:val="sv-SE"/>
              </w:rPr>
            </w:pPr>
            <w:del w:id="2863" w:author="Björn Genfors" w:date="2014-03-28T14:34:00Z">
              <w:r w:rsidRPr="006B6063" w:rsidDel="00DE71B1">
                <w:rPr>
                  <w:sz w:val="20"/>
                  <w:szCs w:val="20"/>
                </w:rPr>
                <w:delText>PatientSummaryHeaderType</w:delText>
              </w:r>
            </w:del>
          </w:p>
        </w:tc>
        <w:tc>
          <w:tcPr>
            <w:tcW w:w="3969" w:type="dxa"/>
            <w:tcBorders>
              <w:top w:val="single" w:sz="5" w:space="0" w:color="000000"/>
              <w:left w:val="single" w:sz="5" w:space="0" w:color="000000"/>
              <w:bottom w:val="single" w:sz="5" w:space="0" w:color="000000"/>
              <w:right w:val="single" w:sz="5" w:space="0" w:color="000000"/>
            </w:tcBorders>
            <w:tcPrChange w:id="286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38323C5" w14:textId="096F2A82" w:rsidR="00424B6F" w:rsidRPr="006B6063" w:rsidDel="00DE71B1" w:rsidRDefault="00424B6F" w:rsidP="00DE71B1">
            <w:pPr>
              <w:widowControl/>
              <w:spacing w:line="229" w:lineRule="exact"/>
              <w:ind w:left="102"/>
              <w:rPr>
                <w:del w:id="2865" w:author="Björn Genfors" w:date="2014-03-28T14:34:00Z"/>
                <w:rFonts w:cs="Times New Roman"/>
                <w:sz w:val="20"/>
                <w:szCs w:val="20"/>
                <w:lang w:val="sv-SE"/>
              </w:rPr>
            </w:pPr>
            <w:del w:id="2866" w:author="Björn Genfors" w:date="2014-03-28T14:34:00Z">
              <w:r w:rsidRPr="006B6063" w:rsidDel="00DE71B1">
                <w:rPr>
                  <w:sz w:val="20"/>
                  <w:szCs w:val="20"/>
                </w:rPr>
                <w:delText>Innehåller basinformation om dokumentet</w:delText>
              </w:r>
            </w:del>
          </w:p>
        </w:tc>
        <w:tc>
          <w:tcPr>
            <w:tcW w:w="1195" w:type="dxa"/>
            <w:tcBorders>
              <w:top w:val="single" w:sz="5" w:space="0" w:color="000000"/>
              <w:left w:val="single" w:sz="5" w:space="0" w:color="000000"/>
              <w:bottom w:val="single" w:sz="5" w:space="0" w:color="000000"/>
              <w:right w:val="single" w:sz="5" w:space="0" w:color="000000"/>
            </w:tcBorders>
            <w:tcPrChange w:id="286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9002492" w14:textId="0CA5FEB0" w:rsidR="00424B6F" w:rsidRPr="006B6063" w:rsidDel="00DE71B1" w:rsidRDefault="00424B6F" w:rsidP="00DE71B1">
            <w:pPr>
              <w:widowControl/>
              <w:spacing w:line="229" w:lineRule="exact"/>
              <w:ind w:left="102"/>
              <w:jc w:val="center"/>
              <w:rPr>
                <w:del w:id="2868" w:author="Björn Genfors" w:date="2014-03-28T14:34:00Z"/>
                <w:rFonts w:cs="Times New Roman"/>
                <w:sz w:val="20"/>
                <w:szCs w:val="20"/>
                <w:lang w:val="sv-SE"/>
              </w:rPr>
            </w:pPr>
            <w:del w:id="2869" w:author="Björn Genfors" w:date="2014-03-28T14:34:00Z">
              <w:r w:rsidRPr="006B6063" w:rsidDel="00DE71B1">
                <w:rPr>
                  <w:sz w:val="20"/>
                  <w:szCs w:val="20"/>
                </w:rPr>
                <w:delText>1..1</w:delText>
              </w:r>
            </w:del>
          </w:p>
        </w:tc>
      </w:tr>
      <w:tr w:rsidR="00424B6F" w:rsidRPr="006B6063" w:rsidDel="00DE71B1" w14:paraId="11639599" w14:textId="6DC2639B" w:rsidTr="00DE71B1">
        <w:trPr>
          <w:trHeight w:hRule="exact" w:val="699"/>
          <w:tblHeader/>
          <w:del w:id="2870" w:author="Björn Genfors" w:date="2014-03-28T14:34:00Z"/>
          <w:trPrChange w:id="2871" w:author="Björn Genfors" w:date="2014-03-28T14:34:00Z">
            <w:trPr>
              <w:trHeight w:hRule="exact" w:val="699"/>
              <w:tblHeader/>
            </w:trPr>
          </w:trPrChange>
        </w:trPr>
        <w:tc>
          <w:tcPr>
            <w:tcW w:w="2916" w:type="dxa"/>
            <w:tcBorders>
              <w:top w:val="single" w:sz="5" w:space="0" w:color="000000"/>
              <w:left w:val="single" w:sz="5" w:space="0" w:color="000000"/>
              <w:bottom w:val="single" w:sz="5" w:space="0" w:color="000000"/>
              <w:right w:val="single" w:sz="5" w:space="0" w:color="000000"/>
            </w:tcBorders>
            <w:tcPrChange w:id="287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10519DE" w14:textId="7A0F2F51" w:rsidR="00424B6F" w:rsidRPr="006B6063" w:rsidDel="00DE71B1" w:rsidRDefault="00424B6F" w:rsidP="00DE71B1">
            <w:pPr>
              <w:widowControl/>
              <w:spacing w:line="229" w:lineRule="exact"/>
              <w:ind w:left="102"/>
              <w:rPr>
                <w:del w:id="2873" w:author="Björn Genfors" w:date="2014-03-28T14:34:00Z"/>
                <w:rFonts w:cs="Times New Roman"/>
                <w:b/>
                <w:sz w:val="20"/>
                <w:szCs w:val="20"/>
                <w:lang w:val="sv-SE"/>
              </w:rPr>
            </w:pPr>
            <w:del w:id="2874" w:author="Björn Genfors" w:date="2014-03-28T14:34:00Z">
              <w:r w:rsidRPr="006B6063" w:rsidDel="00DE71B1">
                <w:rPr>
                  <w:sz w:val="20"/>
                  <w:szCs w:val="20"/>
                </w:rPr>
                <w:delText>../../documentId</w:delText>
              </w:r>
            </w:del>
          </w:p>
        </w:tc>
        <w:tc>
          <w:tcPr>
            <w:tcW w:w="1559" w:type="dxa"/>
            <w:tcBorders>
              <w:top w:val="single" w:sz="5" w:space="0" w:color="000000"/>
              <w:left w:val="single" w:sz="5" w:space="0" w:color="000000"/>
              <w:bottom w:val="single" w:sz="5" w:space="0" w:color="000000"/>
              <w:right w:val="single" w:sz="5" w:space="0" w:color="000000"/>
            </w:tcBorders>
            <w:tcPrChange w:id="287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BBE21F5" w14:textId="493D45A6" w:rsidR="00424B6F" w:rsidRPr="006B6063" w:rsidDel="00DE71B1" w:rsidRDefault="00424B6F" w:rsidP="00DE71B1">
            <w:pPr>
              <w:widowControl/>
              <w:spacing w:line="229" w:lineRule="exact"/>
              <w:ind w:left="102"/>
              <w:rPr>
                <w:del w:id="2876" w:author="Björn Genfors" w:date="2014-03-28T14:34:00Z"/>
                <w:rFonts w:cs="Times New Roman"/>
                <w:sz w:val="20"/>
                <w:szCs w:val="20"/>
                <w:lang w:val="sv-SE"/>
              </w:rPr>
            </w:pPr>
            <w:del w:id="2877"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287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297258" w14:textId="13507FAA" w:rsidR="00424B6F" w:rsidRPr="006B6063" w:rsidDel="00DE71B1" w:rsidRDefault="00424B6F" w:rsidP="00DE71B1">
            <w:pPr>
              <w:widowControl/>
              <w:spacing w:line="229" w:lineRule="exact"/>
              <w:ind w:left="102"/>
              <w:rPr>
                <w:del w:id="2879" w:author="Björn Genfors" w:date="2014-03-28T14:34:00Z"/>
                <w:rFonts w:cs="Times New Roman"/>
                <w:sz w:val="20"/>
                <w:szCs w:val="20"/>
                <w:lang w:val="sv-SE"/>
              </w:rPr>
            </w:pPr>
            <w:del w:id="2880" w:author="Björn Genfors" w:date="2014-03-28T14:34:00Z">
              <w:r w:rsidRPr="000B0F50" w:rsidDel="00DE71B1">
                <w:rPr>
                  <w:sz w:val="20"/>
                  <w:szCs w:val="20"/>
                  <w:lang w:val="sv-SE"/>
                  <w:rPrChange w:id="2881" w:author="Björn Genfors" w:date="2014-03-28T13:02:00Z">
                    <w:rPr>
                      <w:sz w:val="20"/>
                      <w:szCs w:val="20"/>
                    </w:rPr>
                  </w:rPrChange>
                </w:rPr>
                <w:delText>Unik identifierare för undersökningsresultatet. Identitet ska vara unik inom källsystemet</w:delText>
              </w:r>
            </w:del>
          </w:p>
        </w:tc>
        <w:tc>
          <w:tcPr>
            <w:tcW w:w="1195" w:type="dxa"/>
            <w:tcBorders>
              <w:top w:val="single" w:sz="5" w:space="0" w:color="000000"/>
              <w:left w:val="single" w:sz="5" w:space="0" w:color="000000"/>
              <w:bottom w:val="single" w:sz="5" w:space="0" w:color="000000"/>
              <w:right w:val="single" w:sz="5" w:space="0" w:color="000000"/>
            </w:tcBorders>
            <w:tcPrChange w:id="288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914789B" w14:textId="7C0BDA4B" w:rsidR="00424B6F" w:rsidRPr="006B6063" w:rsidDel="00DE71B1" w:rsidRDefault="00424B6F" w:rsidP="00DE71B1">
            <w:pPr>
              <w:widowControl/>
              <w:spacing w:line="229" w:lineRule="exact"/>
              <w:ind w:left="102"/>
              <w:jc w:val="center"/>
              <w:rPr>
                <w:del w:id="2883" w:author="Björn Genfors" w:date="2014-03-28T14:34:00Z"/>
                <w:rFonts w:cs="Times New Roman"/>
                <w:sz w:val="20"/>
                <w:szCs w:val="20"/>
                <w:lang w:val="sv-SE"/>
              </w:rPr>
            </w:pPr>
            <w:del w:id="2884" w:author="Björn Genfors" w:date="2014-03-28T14:34:00Z">
              <w:r w:rsidRPr="006B6063" w:rsidDel="00DE71B1">
                <w:rPr>
                  <w:sz w:val="20"/>
                  <w:szCs w:val="20"/>
                </w:rPr>
                <w:delText>1..1</w:delText>
              </w:r>
            </w:del>
          </w:p>
        </w:tc>
      </w:tr>
      <w:tr w:rsidR="00424B6F" w:rsidRPr="006B6063" w:rsidDel="00DE71B1" w14:paraId="30A59159" w14:textId="75306782" w:rsidTr="00DE71B1">
        <w:trPr>
          <w:trHeight w:hRule="exact" w:val="573"/>
          <w:tblHeader/>
          <w:del w:id="2885" w:author="Björn Genfors" w:date="2014-03-28T14:34:00Z"/>
          <w:trPrChange w:id="2886" w:author="Björn Genfors" w:date="2014-03-28T14:34:00Z">
            <w:trPr>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auto"/>
            <w:tcPrChange w:id="2887"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auto"/>
              </w:tcPr>
            </w:tcPrChange>
          </w:tcPr>
          <w:p w14:paraId="346EC668" w14:textId="66207A63" w:rsidR="00424B6F" w:rsidRPr="006B6063" w:rsidDel="00DE71B1" w:rsidRDefault="00424B6F" w:rsidP="00DE71B1">
            <w:pPr>
              <w:widowControl/>
              <w:spacing w:line="229" w:lineRule="exact"/>
              <w:ind w:left="102"/>
              <w:rPr>
                <w:del w:id="2888" w:author="Björn Genfors" w:date="2014-03-28T14:34:00Z"/>
                <w:rFonts w:cs="Times New Roman"/>
                <w:sz w:val="20"/>
                <w:szCs w:val="20"/>
                <w:lang w:val="sv-SE"/>
              </w:rPr>
            </w:pPr>
            <w:del w:id="2889" w:author="Björn Genfors" w:date="2014-03-28T14:34:00Z">
              <w:r w:rsidRPr="006B6063" w:rsidDel="00DE71B1">
                <w:rPr>
                  <w:sz w:val="20"/>
                  <w:szCs w:val="20"/>
                </w:rPr>
                <w:delText>../../sourceSystemHSAId</w:delText>
              </w:r>
            </w:del>
          </w:p>
        </w:tc>
        <w:tc>
          <w:tcPr>
            <w:tcW w:w="1559" w:type="dxa"/>
            <w:tcBorders>
              <w:top w:val="single" w:sz="5" w:space="0" w:color="000000"/>
              <w:left w:val="single" w:sz="5" w:space="0" w:color="000000"/>
              <w:bottom w:val="single" w:sz="5" w:space="0" w:color="000000"/>
              <w:right w:val="single" w:sz="5" w:space="0" w:color="000000"/>
            </w:tcBorders>
            <w:shd w:val="clear" w:color="auto" w:fill="auto"/>
            <w:tcPrChange w:id="2890"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auto"/>
              </w:tcPr>
            </w:tcPrChange>
          </w:tcPr>
          <w:p w14:paraId="18BE439F" w14:textId="41165E60" w:rsidR="00424B6F" w:rsidRPr="006B6063" w:rsidDel="00DE71B1" w:rsidRDefault="00424B6F" w:rsidP="00DE71B1">
            <w:pPr>
              <w:widowControl/>
              <w:spacing w:line="229" w:lineRule="exact"/>
              <w:ind w:left="102"/>
              <w:rPr>
                <w:del w:id="2891" w:author="Björn Genfors" w:date="2014-03-28T14:34:00Z"/>
                <w:rFonts w:cs="Times New Roman"/>
                <w:sz w:val="20"/>
                <w:szCs w:val="20"/>
                <w:lang w:val="sv-SE"/>
              </w:rPr>
            </w:pPr>
            <w:del w:id="2892" w:author="Björn Genfors" w:date="2014-03-28T14:34:00Z">
              <w:r w:rsidRPr="006B6063" w:rsidDel="00DE71B1">
                <w:rPr>
                  <w:sz w:val="20"/>
                  <w:szCs w:val="20"/>
                </w:rPr>
                <w:delText>HSAIdType</w:delText>
              </w:r>
            </w:del>
          </w:p>
        </w:tc>
        <w:tc>
          <w:tcPr>
            <w:tcW w:w="3969" w:type="dxa"/>
            <w:tcBorders>
              <w:top w:val="single" w:sz="5" w:space="0" w:color="000000"/>
              <w:left w:val="single" w:sz="5" w:space="0" w:color="000000"/>
              <w:bottom w:val="single" w:sz="5" w:space="0" w:color="000000"/>
              <w:right w:val="single" w:sz="5" w:space="0" w:color="000000"/>
            </w:tcBorders>
            <w:shd w:val="clear" w:color="auto" w:fill="auto"/>
            <w:tcPrChange w:id="2893"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auto"/>
              </w:tcPr>
            </w:tcPrChange>
          </w:tcPr>
          <w:p w14:paraId="5634FB4F" w14:textId="4154DC59" w:rsidR="00424B6F" w:rsidRPr="006B6063" w:rsidDel="00DE71B1" w:rsidRDefault="00424B6F" w:rsidP="00DE71B1">
            <w:pPr>
              <w:widowControl/>
              <w:spacing w:line="229" w:lineRule="exact"/>
              <w:ind w:left="102"/>
              <w:rPr>
                <w:del w:id="2894" w:author="Björn Genfors" w:date="2014-03-28T14:34:00Z"/>
                <w:rFonts w:cs="Times New Roman"/>
                <w:sz w:val="20"/>
                <w:szCs w:val="20"/>
                <w:lang w:val="sv-SE"/>
              </w:rPr>
            </w:pPr>
            <w:del w:id="2895" w:author="Björn Genfors" w:date="2014-03-28T14:34:00Z">
              <w:r w:rsidRPr="000B0F50" w:rsidDel="00DE71B1">
                <w:rPr>
                  <w:sz w:val="20"/>
                  <w:szCs w:val="20"/>
                  <w:lang w:val="sv-SE"/>
                  <w:rPrChange w:id="2896" w:author="Björn Genfors" w:date="2014-03-28T13:02:00Z">
                    <w:rPr>
                      <w:sz w:val="20"/>
                      <w:szCs w:val="20"/>
                    </w:rPr>
                  </w:rPrChange>
                </w:rPr>
                <w:delText>HSAid för det system som dokumentet är skapat i.</w:delText>
              </w:r>
            </w:del>
          </w:p>
        </w:tc>
        <w:tc>
          <w:tcPr>
            <w:tcW w:w="1195" w:type="dxa"/>
            <w:tcBorders>
              <w:top w:val="single" w:sz="5" w:space="0" w:color="000000"/>
              <w:left w:val="single" w:sz="5" w:space="0" w:color="000000"/>
              <w:bottom w:val="single" w:sz="5" w:space="0" w:color="000000"/>
              <w:right w:val="single" w:sz="5" w:space="0" w:color="000000"/>
            </w:tcBorders>
            <w:shd w:val="clear" w:color="auto" w:fill="auto"/>
            <w:tcPrChange w:id="2897"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auto"/>
              </w:tcPr>
            </w:tcPrChange>
          </w:tcPr>
          <w:p w14:paraId="4999E9A7" w14:textId="6C257CC4" w:rsidR="00424B6F" w:rsidRPr="006B6063" w:rsidDel="00DE71B1" w:rsidRDefault="00424B6F" w:rsidP="00DE71B1">
            <w:pPr>
              <w:widowControl/>
              <w:spacing w:line="229" w:lineRule="exact"/>
              <w:ind w:left="102"/>
              <w:jc w:val="center"/>
              <w:rPr>
                <w:del w:id="2898" w:author="Björn Genfors" w:date="2014-03-28T14:34:00Z"/>
                <w:rFonts w:cs="Times New Roman"/>
                <w:sz w:val="20"/>
                <w:szCs w:val="20"/>
                <w:lang w:val="sv-SE"/>
              </w:rPr>
            </w:pPr>
            <w:del w:id="2899" w:author="Björn Genfors" w:date="2014-03-28T14:34:00Z">
              <w:r w:rsidRPr="006B6063" w:rsidDel="00DE71B1">
                <w:rPr>
                  <w:sz w:val="20"/>
                  <w:szCs w:val="20"/>
                </w:rPr>
                <w:delText>1..1</w:delText>
              </w:r>
            </w:del>
          </w:p>
        </w:tc>
      </w:tr>
      <w:tr w:rsidR="00424B6F" w:rsidRPr="006B6063" w:rsidDel="00DE71B1" w14:paraId="58FC9953" w14:textId="4E4CB864" w:rsidTr="00DE71B1">
        <w:trPr>
          <w:trHeight w:val="908"/>
          <w:tblHeader/>
          <w:del w:id="2900" w:author="Björn Genfors" w:date="2014-03-28T14:34:00Z"/>
          <w:trPrChange w:id="2901" w:author="Björn Genfors" w:date="2014-03-28T14:34:00Z">
            <w:trPr>
              <w:trHeight w:val="908"/>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0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AC5C977" w14:textId="5C720729" w:rsidR="00424B6F" w:rsidRPr="006B6063" w:rsidDel="00DE71B1" w:rsidRDefault="00424B6F" w:rsidP="00DE71B1">
            <w:pPr>
              <w:widowControl/>
              <w:spacing w:line="229" w:lineRule="exact"/>
              <w:ind w:left="102"/>
              <w:rPr>
                <w:del w:id="2903" w:author="Björn Genfors" w:date="2014-03-28T14:34:00Z"/>
                <w:rFonts w:cs="Times New Roman"/>
                <w:sz w:val="20"/>
                <w:szCs w:val="20"/>
                <w:lang w:val="sv-SE"/>
              </w:rPr>
            </w:pPr>
            <w:del w:id="2904" w:author="Björn Genfors" w:date="2014-03-28T14:34:00Z">
              <w:r w:rsidRPr="006B6063" w:rsidDel="00DE71B1">
                <w:rPr>
                  <w:sz w:val="20"/>
                  <w:szCs w:val="20"/>
                </w:rPr>
                <w:delText>../../documentTime</w:delText>
              </w:r>
            </w:del>
          </w:p>
          <w:p w14:paraId="70CEB4AB" w14:textId="1D8993DA" w:rsidR="00424B6F" w:rsidRPr="006B6063" w:rsidDel="00DE71B1" w:rsidRDefault="00424B6F" w:rsidP="00DE71B1">
            <w:pPr>
              <w:widowControl/>
              <w:spacing w:line="229" w:lineRule="exact"/>
              <w:ind w:left="102"/>
              <w:rPr>
                <w:del w:id="2905"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90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4F5E72D" w14:textId="27E754B9" w:rsidR="00424B6F" w:rsidRPr="006B6063" w:rsidDel="00DE71B1" w:rsidRDefault="00424B6F" w:rsidP="00DE71B1">
            <w:pPr>
              <w:widowControl/>
              <w:spacing w:line="229" w:lineRule="exact"/>
              <w:ind w:left="102"/>
              <w:rPr>
                <w:del w:id="2907" w:author="Björn Genfors" w:date="2014-03-28T14:34:00Z"/>
                <w:rFonts w:cs="Times New Roman"/>
                <w:sz w:val="20"/>
                <w:szCs w:val="20"/>
                <w:lang w:val="sv-SE"/>
              </w:rPr>
            </w:pPr>
            <w:del w:id="2908" w:author="Björn Genfors" w:date="2014-03-28T14:34:00Z">
              <w:r w:rsidRPr="006B6063" w:rsidDel="00DE71B1">
                <w:rPr>
                  <w:sz w:val="20"/>
                  <w:szCs w:val="20"/>
                </w:rPr>
                <w:delText>TimeStampType</w:delText>
              </w:r>
            </w:del>
          </w:p>
          <w:p w14:paraId="28B28849" w14:textId="70AA17A5" w:rsidR="00424B6F" w:rsidRPr="006B6063" w:rsidDel="00DE71B1" w:rsidRDefault="00424B6F" w:rsidP="00DE71B1">
            <w:pPr>
              <w:widowControl/>
              <w:spacing w:line="229" w:lineRule="exact"/>
              <w:ind w:left="102"/>
              <w:rPr>
                <w:del w:id="2909"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91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231150" w14:textId="14CD5033" w:rsidR="00424B6F" w:rsidRPr="006B6063" w:rsidDel="00DE71B1" w:rsidRDefault="00424B6F" w:rsidP="00DE71B1">
            <w:pPr>
              <w:widowControl/>
              <w:spacing w:line="229" w:lineRule="exact"/>
              <w:ind w:left="102"/>
              <w:rPr>
                <w:del w:id="2911" w:author="Björn Genfors" w:date="2014-03-28T14:34:00Z"/>
                <w:rFonts w:cs="Times New Roman"/>
                <w:sz w:val="20"/>
                <w:szCs w:val="20"/>
                <w:lang w:val="sv-SE"/>
              </w:rPr>
            </w:pPr>
            <w:del w:id="2912" w:author="Björn Genfors" w:date="2014-03-28T14:34:00Z">
              <w:r w:rsidRPr="000B0F50" w:rsidDel="00DE71B1">
                <w:rPr>
                  <w:sz w:val="20"/>
                  <w:szCs w:val="20"/>
                  <w:lang w:val="sv-SE"/>
                  <w:rPrChange w:id="2913" w:author="Björn Genfors" w:date="2014-03-28T13:02:00Z">
                    <w:rPr>
                      <w:sz w:val="20"/>
                      <w:szCs w:val="20"/>
                    </w:rPr>
                  </w:rPrChange>
                </w:rPr>
                <w:delText>Tidpunkt då svar skickas från laboratoriesystemet  till framställaren av vårdbegäran och ev kopiemottagare</w:delText>
              </w:r>
            </w:del>
          </w:p>
        </w:tc>
        <w:tc>
          <w:tcPr>
            <w:tcW w:w="1195" w:type="dxa"/>
            <w:tcBorders>
              <w:top w:val="single" w:sz="5" w:space="0" w:color="000000"/>
              <w:left w:val="single" w:sz="5" w:space="0" w:color="000000"/>
              <w:bottom w:val="single" w:sz="5" w:space="0" w:color="000000"/>
              <w:right w:val="single" w:sz="5" w:space="0" w:color="000000"/>
            </w:tcBorders>
            <w:tcPrChange w:id="291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05C1E21" w14:textId="13B2D2C6" w:rsidR="00424B6F" w:rsidRPr="006B6063" w:rsidDel="00DE71B1" w:rsidRDefault="00424B6F" w:rsidP="00DE71B1">
            <w:pPr>
              <w:widowControl/>
              <w:spacing w:line="229" w:lineRule="exact"/>
              <w:ind w:left="102"/>
              <w:jc w:val="center"/>
              <w:rPr>
                <w:del w:id="2915" w:author="Björn Genfors" w:date="2014-03-28T14:34:00Z"/>
                <w:rFonts w:cs="Times New Roman"/>
                <w:sz w:val="20"/>
                <w:szCs w:val="20"/>
                <w:lang w:val="sv-SE"/>
              </w:rPr>
            </w:pPr>
            <w:del w:id="2916" w:author="Björn Genfors" w:date="2014-03-28T14:34:00Z">
              <w:r w:rsidRPr="006B6063" w:rsidDel="00DE71B1">
                <w:rPr>
                  <w:sz w:val="20"/>
                  <w:szCs w:val="20"/>
                </w:rPr>
                <w:delText>1..1</w:delText>
              </w:r>
            </w:del>
          </w:p>
        </w:tc>
      </w:tr>
      <w:tr w:rsidR="00424B6F" w:rsidRPr="006B6063" w:rsidDel="00DE71B1" w14:paraId="4F37D3EC" w14:textId="12E754AC" w:rsidTr="00DE71B1">
        <w:trPr>
          <w:trHeight w:val="529"/>
          <w:tblHeader/>
          <w:del w:id="2917" w:author="Björn Genfors" w:date="2014-03-28T14:34:00Z"/>
          <w:trPrChange w:id="2918" w:author="Björn Genfors" w:date="2014-03-28T14:34:00Z">
            <w:trPr>
              <w:trHeight w:val="5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1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92EDF9" w14:textId="7CB211A9" w:rsidR="00424B6F" w:rsidRPr="006B6063" w:rsidDel="00DE71B1" w:rsidRDefault="00424B6F" w:rsidP="00DE71B1">
            <w:pPr>
              <w:widowControl/>
              <w:spacing w:line="229" w:lineRule="exact"/>
              <w:ind w:left="102"/>
              <w:rPr>
                <w:del w:id="2920" w:author="Björn Genfors" w:date="2014-03-28T14:34:00Z"/>
                <w:rFonts w:cs="Times New Roman"/>
                <w:sz w:val="20"/>
                <w:szCs w:val="20"/>
                <w:lang w:val="sv-SE"/>
              </w:rPr>
            </w:pPr>
            <w:del w:id="2921" w:author="Björn Genfors" w:date="2014-03-28T14:34:00Z">
              <w:r w:rsidRPr="006B6063" w:rsidDel="00DE71B1">
                <w:rPr>
                  <w:sz w:val="20"/>
                  <w:szCs w:val="20"/>
                </w:rPr>
                <w:delText>../../patientId</w:delText>
              </w:r>
            </w:del>
          </w:p>
        </w:tc>
        <w:tc>
          <w:tcPr>
            <w:tcW w:w="1559" w:type="dxa"/>
            <w:tcBorders>
              <w:top w:val="single" w:sz="5" w:space="0" w:color="000000"/>
              <w:left w:val="single" w:sz="5" w:space="0" w:color="000000"/>
              <w:bottom w:val="single" w:sz="5" w:space="0" w:color="000000"/>
              <w:right w:val="single" w:sz="5" w:space="0" w:color="000000"/>
            </w:tcBorders>
            <w:tcPrChange w:id="292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8C06E15" w14:textId="33BE965A" w:rsidR="00424B6F" w:rsidRPr="006B6063" w:rsidDel="00DE71B1" w:rsidRDefault="00424B6F" w:rsidP="00DE71B1">
            <w:pPr>
              <w:widowControl/>
              <w:spacing w:line="226" w:lineRule="exact"/>
              <w:ind w:left="102"/>
              <w:rPr>
                <w:del w:id="2923" w:author="Björn Genfors" w:date="2014-03-28T14:34:00Z"/>
                <w:rFonts w:cs="Times New Roman"/>
                <w:spacing w:val="-1"/>
                <w:sz w:val="20"/>
                <w:szCs w:val="20"/>
                <w:lang w:val="sv-SE"/>
              </w:rPr>
            </w:pPr>
            <w:del w:id="2924" w:author="Björn Genfors" w:date="2014-03-28T14:34:00Z">
              <w:r w:rsidRPr="006B6063" w:rsidDel="00DE71B1">
                <w:rPr>
                  <w:spacing w:val="-1"/>
                  <w:sz w:val="20"/>
                  <w:szCs w:val="20"/>
                </w:rPr>
                <w:delText>PersonIdType</w:delText>
              </w:r>
            </w:del>
          </w:p>
        </w:tc>
        <w:tc>
          <w:tcPr>
            <w:tcW w:w="3969" w:type="dxa"/>
            <w:tcBorders>
              <w:top w:val="single" w:sz="5" w:space="0" w:color="000000"/>
              <w:left w:val="single" w:sz="5" w:space="0" w:color="000000"/>
              <w:bottom w:val="single" w:sz="5" w:space="0" w:color="000000"/>
              <w:right w:val="single" w:sz="5" w:space="0" w:color="000000"/>
            </w:tcBorders>
            <w:tcPrChange w:id="292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94BE296" w14:textId="17C4EC64" w:rsidR="00424B6F" w:rsidRPr="006B6063" w:rsidDel="00DE71B1" w:rsidRDefault="00424B6F" w:rsidP="00DE71B1">
            <w:pPr>
              <w:widowControl/>
              <w:spacing w:line="226" w:lineRule="exact"/>
              <w:ind w:left="102"/>
              <w:rPr>
                <w:del w:id="2926" w:author="Björn Genfors" w:date="2014-03-28T14:34:00Z"/>
                <w:rFonts w:cs="Times New Roman"/>
                <w:spacing w:val="-1"/>
                <w:sz w:val="20"/>
                <w:szCs w:val="20"/>
                <w:lang w:val="sv-SE"/>
              </w:rPr>
            </w:pPr>
            <w:del w:id="2927" w:author="Björn Genfors" w:date="2014-03-28T14:34:00Z">
              <w:r w:rsidRPr="006B6063" w:rsidDel="00DE71B1">
                <w:rPr>
                  <w:sz w:val="20"/>
                  <w:szCs w:val="20"/>
                </w:rPr>
                <w:delText xml:space="preserve">Id för patienten. </w:delText>
              </w:r>
            </w:del>
          </w:p>
          <w:p w14:paraId="7F406EDA" w14:textId="78AD6B20" w:rsidR="00424B6F" w:rsidRPr="006B6063" w:rsidDel="00DE71B1" w:rsidRDefault="00424B6F" w:rsidP="00DE71B1">
            <w:pPr>
              <w:widowControl/>
              <w:spacing w:line="229" w:lineRule="exact"/>
              <w:ind w:left="102"/>
              <w:rPr>
                <w:del w:id="2928"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292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E9A3A5" w14:textId="32CD8EAD" w:rsidR="00424B6F" w:rsidRPr="006B6063" w:rsidDel="00DE71B1" w:rsidRDefault="00424B6F" w:rsidP="00DE71B1">
            <w:pPr>
              <w:widowControl/>
              <w:spacing w:line="229" w:lineRule="exact"/>
              <w:ind w:left="102"/>
              <w:jc w:val="center"/>
              <w:rPr>
                <w:del w:id="2930" w:author="Björn Genfors" w:date="2014-03-28T14:34:00Z"/>
                <w:rFonts w:cs="Times New Roman"/>
                <w:sz w:val="20"/>
                <w:szCs w:val="20"/>
                <w:lang w:val="sv-SE"/>
              </w:rPr>
            </w:pPr>
            <w:del w:id="2931" w:author="Björn Genfors" w:date="2014-03-28T14:34:00Z">
              <w:r w:rsidRPr="006B6063" w:rsidDel="00DE71B1">
                <w:rPr>
                  <w:sz w:val="20"/>
                  <w:szCs w:val="20"/>
                </w:rPr>
                <w:delText>1..1</w:delText>
              </w:r>
            </w:del>
          </w:p>
        </w:tc>
      </w:tr>
      <w:tr w:rsidR="00424B6F" w:rsidRPr="006B6063" w:rsidDel="00DE71B1" w14:paraId="499F327D" w14:textId="4336E2BA" w:rsidTr="00DE71B1">
        <w:trPr>
          <w:trHeight w:val="687"/>
          <w:tblHeader/>
          <w:del w:id="2932" w:author="Björn Genfors" w:date="2014-03-28T14:34:00Z"/>
          <w:trPrChange w:id="2933" w:author="Björn Genfors" w:date="2014-03-28T14:34:00Z">
            <w:trPr>
              <w:trHeight w:val="6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3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BC9DC8D" w14:textId="7CCC00C2" w:rsidR="00424B6F" w:rsidRPr="006B6063" w:rsidDel="00DE71B1" w:rsidRDefault="00424B6F" w:rsidP="00DE71B1">
            <w:pPr>
              <w:widowControl/>
              <w:spacing w:line="229" w:lineRule="exact"/>
              <w:ind w:left="102"/>
              <w:rPr>
                <w:del w:id="2935" w:author="Björn Genfors" w:date="2014-03-28T14:34:00Z"/>
                <w:rFonts w:cs="Times New Roman"/>
                <w:sz w:val="20"/>
                <w:szCs w:val="20"/>
                <w:lang w:val="sv-SE"/>
              </w:rPr>
            </w:pPr>
            <w:del w:id="2936" w:author="Björn Genfors" w:date="2014-03-28T14:34:00Z">
              <w:r w:rsidRPr="006B6063" w:rsidDel="00DE71B1">
                <w:rPr>
                  <w:sz w:val="20"/>
                  <w:szCs w:val="20"/>
                </w:rPr>
                <w:delText>../../../id</w:delText>
              </w:r>
            </w:del>
          </w:p>
        </w:tc>
        <w:tc>
          <w:tcPr>
            <w:tcW w:w="1559" w:type="dxa"/>
            <w:tcBorders>
              <w:top w:val="single" w:sz="5" w:space="0" w:color="000000"/>
              <w:left w:val="single" w:sz="5" w:space="0" w:color="000000"/>
              <w:bottom w:val="single" w:sz="5" w:space="0" w:color="000000"/>
              <w:right w:val="single" w:sz="5" w:space="0" w:color="000000"/>
            </w:tcBorders>
            <w:tcPrChange w:id="293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A1EE290" w14:textId="4E47C5FA" w:rsidR="00424B6F" w:rsidRPr="006B6063" w:rsidDel="00DE71B1" w:rsidRDefault="00424B6F" w:rsidP="00DE71B1">
            <w:pPr>
              <w:widowControl/>
              <w:spacing w:line="229" w:lineRule="exact"/>
              <w:ind w:left="102"/>
              <w:rPr>
                <w:del w:id="2938" w:author="Björn Genfors" w:date="2014-03-28T14:34:00Z"/>
                <w:rFonts w:cs="Times New Roman"/>
                <w:sz w:val="20"/>
                <w:szCs w:val="20"/>
                <w:lang w:val="sv-SE"/>
              </w:rPr>
            </w:pPr>
            <w:del w:id="2939"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294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DE6AA3F" w14:textId="63C42ECC" w:rsidR="00424B6F" w:rsidRPr="006B6063" w:rsidDel="00DE71B1" w:rsidRDefault="00424B6F" w:rsidP="00DE71B1">
            <w:pPr>
              <w:widowControl/>
              <w:spacing w:line="226" w:lineRule="exact"/>
              <w:ind w:left="102"/>
              <w:rPr>
                <w:del w:id="2941" w:author="Björn Genfors" w:date="2014-03-28T14:34:00Z"/>
                <w:rFonts w:cs="Times New Roman"/>
                <w:spacing w:val="-1"/>
                <w:sz w:val="20"/>
                <w:szCs w:val="20"/>
                <w:lang w:val="sv-SE"/>
              </w:rPr>
            </w:pPr>
            <w:del w:id="2942" w:author="Björn Genfors" w:date="2014-03-28T14:34:00Z">
              <w:r w:rsidRPr="000B0F50" w:rsidDel="00DE71B1">
                <w:rPr>
                  <w:sz w:val="20"/>
                  <w:szCs w:val="20"/>
                  <w:lang w:val="sv-SE"/>
                  <w:rPrChange w:id="2943" w:author="Björn Genfors" w:date="2014-03-28T13:02:00Z">
                    <w:rPr>
                      <w:sz w:val="20"/>
                      <w:szCs w:val="20"/>
                    </w:rPr>
                  </w:rPrChange>
                </w:rPr>
                <w:delText>Sätts till patientens identifierare. Anges med 12 tecken utan avskiljare.</w:delText>
              </w:r>
            </w:del>
          </w:p>
        </w:tc>
        <w:tc>
          <w:tcPr>
            <w:tcW w:w="1195" w:type="dxa"/>
            <w:tcBorders>
              <w:top w:val="single" w:sz="5" w:space="0" w:color="000000"/>
              <w:left w:val="single" w:sz="5" w:space="0" w:color="000000"/>
              <w:bottom w:val="single" w:sz="5" w:space="0" w:color="000000"/>
              <w:right w:val="single" w:sz="5" w:space="0" w:color="000000"/>
            </w:tcBorders>
            <w:tcPrChange w:id="294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1DF725" w14:textId="68BD5A1C" w:rsidR="00424B6F" w:rsidRPr="006B6063" w:rsidDel="00DE71B1" w:rsidRDefault="00424B6F" w:rsidP="00DE71B1">
            <w:pPr>
              <w:widowControl/>
              <w:spacing w:line="229" w:lineRule="exact"/>
              <w:ind w:left="102"/>
              <w:jc w:val="center"/>
              <w:rPr>
                <w:del w:id="2945" w:author="Björn Genfors" w:date="2014-03-28T14:34:00Z"/>
                <w:rFonts w:cs="Times New Roman"/>
                <w:sz w:val="20"/>
                <w:szCs w:val="20"/>
                <w:lang w:val="sv-SE"/>
              </w:rPr>
            </w:pPr>
            <w:del w:id="2946" w:author="Björn Genfors" w:date="2014-03-28T14:34:00Z">
              <w:r w:rsidRPr="006B6063" w:rsidDel="00DE71B1">
                <w:rPr>
                  <w:sz w:val="20"/>
                  <w:szCs w:val="20"/>
                </w:rPr>
                <w:delText>1..1</w:delText>
              </w:r>
            </w:del>
          </w:p>
        </w:tc>
      </w:tr>
      <w:tr w:rsidR="00424B6F" w:rsidRPr="006B6063" w:rsidDel="00DE71B1" w14:paraId="4A033FA2" w14:textId="2E92418D" w:rsidTr="00DE71B1">
        <w:trPr>
          <w:trHeight w:hRule="exact" w:val="2111"/>
          <w:tblHeader/>
          <w:del w:id="2947" w:author="Björn Genfors" w:date="2014-03-28T14:34:00Z"/>
          <w:trPrChange w:id="2948" w:author="Björn Genfors" w:date="2014-03-28T14:34:00Z">
            <w:trPr>
              <w:trHeight w:hRule="exact" w:val="2111"/>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4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B60BC66" w14:textId="6C1BA2A7" w:rsidR="00424B6F" w:rsidRPr="006B6063" w:rsidDel="00DE71B1" w:rsidRDefault="00424B6F" w:rsidP="00DE71B1">
            <w:pPr>
              <w:widowControl/>
              <w:spacing w:line="229" w:lineRule="exact"/>
              <w:ind w:left="102"/>
              <w:rPr>
                <w:del w:id="2950" w:author="Björn Genfors" w:date="2014-03-28T14:34:00Z"/>
                <w:rFonts w:cs="Times New Roman"/>
                <w:sz w:val="20"/>
                <w:szCs w:val="20"/>
                <w:lang w:val="sv-SE"/>
              </w:rPr>
            </w:pPr>
            <w:del w:id="2951" w:author="Björn Genfors" w:date="2014-03-28T14:34:00Z">
              <w:r w:rsidRPr="006B6063" w:rsidDel="00DE71B1">
                <w:rPr>
                  <w:sz w:val="20"/>
                  <w:szCs w:val="20"/>
                </w:rPr>
                <w:lastRenderedPageBreak/>
                <w:delText>../../../type</w:delText>
              </w:r>
            </w:del>
          </w:p>
        </w:tc>
        <w:tc>
          <w:tcPr>
            <w:tcW w:w="1559" w:type="dxa"/>
            <w:tcBorders>
              <w:top w:val="single" w:sz="5" w:space="0" w:color="000000"/>
              <w:left w:val="single" w:sz="5" w:space="0" w:color="000000"/>
              <w:bottom w:val="single" w:sz="5" w:space="0" w:color="000000"/>
              <w:right w:val="single" w:sz="5" w:space="0" w:color="000000"/>
            </w:tcBorders>
            <w:tcPrChange w:id="295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92890D6" w14:textId="4034DF1B" w:rsidR="00424B6F" w:rsidRPr="006B6063" w:rsidDel="00DE71B1" w:rsidRDefault="00424B6F" w:rsidP="00DE71B1">
            <w:pPr>
              <w:widowControl/>
              <w:spacing w:line="229" w:lineRule="exact"/>
              <w:ind w:left="102"/>
              <w:rPr>
                <w:del w:id="2953" w:author="Björn Genfors" w:date="2014-03-28T14:34:00Z"/>
                <w:rFonts w:cs="Times New Roman"/>
                <w:sz w:val="20"/>
                <w:szCs w:val="20"/>
                <w:lang w:val="sv-SE"/>
              </w:rPr>
            </w:pPr>
            <w:del w:id="2954"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295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4493E48" w14:textId="5F70B744" w:rsidR="00424B6F" w:rsidRPr="006B6063" w:rsidDel="00DE71B1" w:rsidRDefault="00424B6F" w:rsidP="00DE71B1">
            <w:pPr>
              <w:widowControl/>
              <w:spacing w:line="226" w:lineRule="exact"/>
              <w:ind w:left="102"/>
              <w:rPr>
                <w:del w:id="2956" w:author="Björn Genfors" w:date="2014-03-28T14:34:00Z"/>
                <w:rFonts w:cs="Times New Roman"/>
                <w:sz w:val="20"/>
                <w:szCs w:val="20"/>
                <w:lang w:val="sv-SE"/>
              </w:rPr>
            </w:pPr>
            <w:del w:id="2957" w:author="Björn Genfors" w:date="2014-03-28T14:34:00Z">
              <w:r w:rsidRPr="000B0F50" w:rsidDel="00DE71B1">
                <w:rPr>
                  <w:sz w:val="20"/>
                  <w:szCs w:val="20"/>
                  <w:lang w:val="sv-SE"/>
                  <w:rPrChange w:id="2958" w:author="Björn Genfors" w:date="2014-03-28T13:02:00Z">
                    <w:rPr>
                      <w:sz w:val="20"/>
                      <w:szCs w:val="20"/>
                    </w:rPr>
                  </w:rPrChange>
                </w:rPr>
                <w:delText xml:space="preserve">Type sätts till OID för typ av identifierare. </w:delText>
              </w:r>
            </w:del>
          </w:p>
          <w:p w14:paraId="78E71024" w14:textId="122EA247" w:rsidR="00424B6F" w:rsidRPr="006B6063" w:rsidDel="00DE71B1" w:rsidRDefault="00424B6F" w:rsidP="00DE71B1">
            <w:pPr>
              <w:widowControl/>
              <w:spacing w:line="226" w:lineRule="exact"/>
              <w:ind w:left="102"/>
              <w:rPr>
                <w:del w:id="2959" w:author="Björn Genfors" w:date="2014-03-28T14:34:00Z"/>
                <w:rFonts w:cs="Times New Roman"/>
                <w:sz w:val="20"/>
                <w:szCs w:val="20"/>
                <w:lang w:val="sv-SE"/>
              </w:rPr>
            </w:pPr>
            <w:del w:id="2960" w:author="Björn Genfors" w:date="2014-03-28T14:34:00Z">
              <w:r w:rsidRPr="000B0F50" w:rsidDel="00DE71B1">
                <w:rPr>
                  <w:sz w:val="20"/>
                  <w:szCs w:val="20"/>
                  <w:lang w:val="sv-SE"/>
                  <w:rPrChange w:id="2961" w:author="Björn Genfors" w:date="2014-03-28T13:02:00Z">
                    <w:rPr>
                      <w:sz w:val="20"/>
                      <w:szCs w:val="20"/>
                    </w:rPr>
                  </w:rPrChange>
                </w:rPr>
                <w:delText>För personnummer ska Skatteverkets personnummer (1.2.752.129.2.1.3.1).</w:delText>
              </w:r>
            </w:del>
          </w:p>
          <w:p w14:paraId="536339ED" w14:textId="7C00A93F" w:rsidR="00424B6F" w:rsidRPr="006B6063" w:rsidDel="00DE71B1" w:rsidRDefault="00424B6F" w:rsidP="00DE71B1">
            <w:pPr>
              <w:widowControl/>
              <w:spacing w:line="226" w:lineRule="exact"/>
              <w:ind w:left="102"/>
              <w:rPr>
                <w:del w:id="2962" w:author="Björn Genfors" w:date="2014-03-28T14:34:00Z"/>
                <w:rFonts w:cs="Times New Roman"/>
                <w:sz w:val="20"/>
                <w:szCs w:val="20"/>
                <w:lang w:val="sv-SE"/>
              </w:rPr>
            </w:pPr>
            <w:del w:id="2963" w:author="Björn Genfors" w:date="2014-03-28T14:34:00Z">
              <w:r w:rsidRPr="000B0F50" w:rsidDel="00DE71B1">
                <w:rPr>
                  <w:sz w:val="20"/>
                  <w:szCs w:val="20"/>
                  <w:lang w:val="sv-SE"/>
                  <w:rPrChange w:id="2964" w:author="Björn Genfors" w:date="2014-03-28T13:02:00Z">
                    <w:rPr>
                      <w:sz w:val="20"/>
                      <w:szCs w:val="20"/>
                    </w:rPr>
                  </w:rPrChange>
                </w:rPr>
                <w:delText>För samordningsnummer ska Skatteverkets samordningsnummer (1.2.752.129.2.1.3.3).</w:delText>
              </w:r>
            </w:del>
          </w:p>
          <w:p w14:paraId="20B214E3" w14:textId="7D41101C" w:rsidR="00424B6F" w:rsidRPr="006B6063" w:rsidDel="00DE71B1" w:rsidRDefault="00424B6F" w:rsidP="00DE71B1">
            <w:pPr>
              <w:widowControl/>
              <w:spacing w:line="226" w:lineRule="exact"/>
              <w:ind w:left="102"/>
              <w:rPr>
                <w:del w:id="2965" w:author="Björn Genfors" w:date="2014-03-28T14:34:00Z"/>
                <w:rFonts w:cs="Times New Roman"/>
                <w:sz w:val="20"/>
                <w:szCs w:val="20"/>
                <w:lang w:val="sv-SE"/>
              </w:rPr>
            </w:pPr>
            <w:del w:id="2966" w:author="Björn Genfors" w:date="2014-03-28T14:34:00Z">
              <w:r w:rsidRPr="000B0F50" w:rsidDel="00DE71B1">
                <w:rPr>
                  <w:sz w:val="20"/>
                  <w:szCs w:val="20"/>
                  <w:lang w:val="sv-SE"/>
                  <w:rPrChange w:id="2967" w:author="Björn Genfors" w:date="2014-03-28T13:02:00Z">
                    <w:rPr>
                      <w:sz w:val="20"/>
                      <w:szCs w:val="20"/>
                    </w:rPr>
                  </w:rPrChange>
                </w:rPr>
                <w:delText>För reservnummer används lokalt definierade reservnummet, exempelvis SLL reservnummer (1.2.752.97.3.1.3)</w:delText>
              </w:r>
            </w:del>
          </w:p>
          <w:p w14:paraId="6AD80F7F" w14:textId="4413FC88" w:rsidR="00424B6F" w:rsidRPr="006B6063" w:rsidDel="00DE71B1" w:rsidRDefault="00424B6F" w:rsidP="00DE71B1">
            <w:pPr>
              <w:widowControl/>
              <w:spacing w:line="226" w:lineRule="exact"/>
              <w:ind w:left="102"/>
              <w:rPr>
                <w:del w:id="2968"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296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DD75C77" w14:textId="1B79E6A6" w:rsidR="00424B6F" w:rsidRPr="006B6063" w:rsidDel="00DE71B1" w:rsidRDefault="00424B6F" w:rsidP="00DE71B1">
            <w:pPr>
              <w:widowControl/>
              <w:spacing w:line="229" w:lineRule="exact"/>
              <w:ind w:left="102"/>
              <w:jc w:val="center"/>
              <w:rPr>
                <w:del w:id="2970" w:author="Björn Genfors" w:date="2014-03-28T14:34:00Z"/>
                <w:rFonts w:cs="Times New Roman"/>
                <w:sz w:val="20"/>
                <w:szCs w:val="20"/>
                <w:lang w:val="sv-SE"/>
              </w:rPr>
            </w:pPr>
            <w:del w:id="2971" w:author="Björn Genfors" w:date="2014-03-28T14:34:00Z">
              <w:r w:rsidRPr="006B6063" w:rsidDel="00DE71B1">
                <w:rPr>
                  <w:sz w:val="20"/>
                  <w:szCs w:val="20"/>
                </w:rPr>
                <w:delText>1..1</w:delText>
              </w:r>
            </w:del>
          </w:p>
        </w:tc>
      </w:tr>
      <w:tr w:rsidR="00424B6F" w:rsidRPr="006B6063" w:rsidDel="00DE71B1" w14:paraId="314CE595" w14:textId="6392E7F5" w:rsidTr="00DE71B1">
        <w:trPr>
          <w:trHeight w:hRule="exact" w:val="978"/>
          <w:tblHeader/>
          <w:del w:id="2972" w:author="Björn Genfors" w:date="2014-03-28T14:34:00Z"/>
          <w:trPrChange w:id="2973" w:author="Björn Genfors" w:date="2014-03-28T14:34:00Z">
            <w:trPr>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7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9AD142C" w14:textId="0A591C8D" w:rsidR="00424B6F" w:rsidRPr="006B6063" w:rsidDel="00DE71B1" w:rsidRDefault="00424B6F" w:rsidP="00DE71B1">
            <w:pPr>
              <w:widowControl/>
              <w:spacing w:line="229" w:lineRule="exact"/>
              <w:ind w:left="102"/>
              <w:rPr>
                <w:del w:id="2975" w:author="Björn Genfors" w:date="2014-03-28T14:34:00Z"/>
                <w:rFonts w:cs="Times New Roman"/>
                <w:sz w:val="20"/>
                <w:szCs w:val="20"/>
                <w:lang w:val="sv-SE"/>
              </w:rPr>
            </w:pPr>
            <w:del w:id="2976" w:author="Björn Genfors" w:date="2014-03-28T14:34:00Z">
              <w:r w:rsidRPr="006B6063" w:rsidDel="00DE71B1">
                <w:rPr>
                  <w:sz w:val="20"/>
                  <w:szCs w:val="20"/>
                </w:rPr>
                <w:delText>../../accountableHealthcareProfessional</w:delText>
              </w:r>
            </w:del>
          </w:p>
          <w:p w14:paraId="7FEBD284" w14:textId="17A8FA7B" w:rsidR="00424B6F" w:rsidRPr="006B6063" w:rsidDel="00DE71B1" w:rsidRDefault="00424B6F" w:rsidP="00DE71B1">
            <w:pPr>
              <w:widowControl/>
              <w:spacing w:line="229" w:lineRule="exact"/>
              <w:ind w:left="102"/>
              <w:rPr>
                <w:del w:id="2977"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97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4F81FF2" w14:textId="72C2EB7D" w:rsidR="00424B6F" w:rsidRPr="006B6063" w:rsidDel="00DE71B1" w:rsidRDefault="00424B6F" w:rsidP="00DE71B1">
            <w:pPr>
              <w:widowControl/>
              <w:spacing w:line="229" w:lineRule="exact"/>
              <w:ind w:left="102"/>
              <w:rPr>
                <w:del w:id="2979" w:author="Björn Genfors" w:date="2014-03-28T14:34:00Z"/>
                <w:rFonts w:cs="Times New Roman"/>
                <w:sz w:val="20"/>
                <w:szCs w:val="20"/>
                <w:lang w:val="sv-SE"/>
              </w:rPr>
            </w:pPr>
            <w:del w:id="2980" w:author="Björn Genfors" w:date="2014-03-28T14:34:00Z">
              <w:r w:rsidRPr="006B6063" w:rsidDel="00DE71B1">
                <w:rPr>
                  <w:sz w:val="20"/>
                  <w:szCs w:val="20"/>
                </w:rPr>
                <w:delText xml:space="preserve">HealthcareProfessionalType </w:delText>
              </w:r>
            </w:del>
          </w:p>
        </w:tc>
        <w:tc>
          <w:tcPr>
            <w:tcW w:w="3969" w:type="dxa"/>
            <w:tcBorders>
              <w:top w:val="single" w:sz="5" w:space="0" w:color="000000"/>
              <w:left w:val="single" w:sz="5" w:space="0" w:color="000000"/>
              <w:bottom w:val="single" w:sz="5" w:space="0" w:color="000000"/>
              <w:right w:val="single" w:sz="5" w:space="0" w:color="000000"/>
            </w:tcBorders>
            <w:tcPrChange w:id="298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DEE427C" w14:textId="5370A6CC" w:rsidR="00424B6F" w:rsidRPr="006B6063" w:rsidDel="00DE71B1" w:rsidRDefault="00424B6F" w:rsidP="00DE71B1">
            <w:pPr>
              <w:widowControl/>
              <w:spacing w:line="229" w:lineRule="exact"/>
              <w:ind w:left="102"/>
              <w:rPr>
                <w:del w:id="2982" w:author="Björn Genfors" w:date="2014-03-28T14:34:00Z"/>
                <w:rFonts w:cs="Times New Roman"/>
                <w:sz w:val="20"/>
                <w:szCs w:val="20"/>
                <w:lang w:val="sv-SE"/>
              </w:rPr>
            </w:pPr>
            <w:del w:id="2983" w:author="Björn Genfors" w:date="2014-03-28T14:34:00Z">
              <w:r w:rsidRPr="000B0F50" w:rsidDel="00DE71B1">
                <w:rPr>
                  <w:spacing w:val="-1"/>
                  <w:sz w:val="20"/>
                  <w:szCs w:val="20"/>
                  <w:lang w:val="sv-SE"/>
                  <w:rPrChange w:id="2984" w:author="Björn Genfors" w:date="2014-03-28T13:02:00Z">
                    <w:rPr>
                      <w:spacing w:val="-1"/>
                      <w:sz w:val="20"/>
                      <w:szCs w:val="20"/>
                    </w:rPr>
                  </w:rPrChange>
                </w:rPr>
                <w:delText>Information om den hälso- och sjukvårdsperson som framställt vårdbegäran som ligger till grund för svaret, nedan kalla</w:delText>
              </w:r>
              <w:r w:rsidR="00E963F1" w:rsidRPr="000B0F50" w:rsidDel="00DE71B1">
                <w:rPr>
                  <w:spacing w:val="-1"/>
                  <w:sz w:val="20"/>
                  <w:szCs w:val="20"/>
                  <w:lang w:val="sv-SE"/>
                  <w:rPrChange w:id="2985" w:author="Björn Genfors" w:date="2014-03-28T13:02:00Z">
                    <w:rPr>
                      <w:spacing w:val="-1"/>
                      <w:sz w:val="20"/>
                      <w:szCs w:val="20"/>
                    </w:rPr>
                  </w:rPrChange>
                </w:rPr>
                <w:delText>d</w:delText>
              </w:r>
              <w:r w:rsidRPr="000B0F50" w:rsidDel="00DE71B1">
                <w:rPr>
                  <w:spacing w:val="-1"/>
                  <w:sz w:val="20"/>
                  <w:szCs w:val="20"/>
                  <w:lang w:val="sv-SE"/>
                  <w:rPrChange w:id="2986" w:author="Björn Genfors" w:date="2014-03-28T13:02:00Z">
                    <w:rPr>
                      <w:spacing w:val="-1"/>
                      <w:sz w:val="20"/>
                      <w:szCs w:val="20"/>
                    </w:rPr>
                  </w:rPrChange>
                </w:rPr>
                <w:delText xml:space="preserve"> författare.</w:delText>
              </w:r>
            </w:del>
          </w:p>
        </w:tc>
        <w:tc>
          <w:tcPr>
            <w:tcW w:w="1195" w:type="dxa"/>
            <w:tcBorders>
              <w:top w:val="single" w:sz="5" w:space="0" w:color="000000"/>
              <w:left w:val="single" w:sz="5" w:space="0" w:color="000000"/>
              <w:bottom w:val="single" w:sz="5" w:space="0" w:color="000000"/>
              <w:right w:val="single" w:sz="5" w:space="0" w:color="000000"/>
            </w:tcBorders>
            <w:tcPrChange w:id="298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8795209" w14:textId="771B0B71" w:rsidR="00424B6F" w:rsidRPr="006B6063" w:rsidDel="00DE71B1" w:rsidRDefault="00424B6F" w:rsidP="00DE71B1">
            <w:pPr>
              <w:widowControl/>
              <w:spacing w:line="229" w:lineRule="exact"/>
              <w:ind w:left="102"/>
              <w:jc w:val="center"/>
              <w:rPr>
                <w:del w:id="2988" w:author="Björn Genfors" w:date="2014-03-28T14:34:00Z"/>
                <w:rFonts w:cs="Times New Roman"/>
                <w:sz w:val="20"/>
                <w:szCs w:val="20"/>
                <w:lang w:val="sv-SE"/>
              </w:rPr>
            </w:pPr>
            <w:del w:id="2989" w:author="Björn Genfors" w:date="2014-03-28T14:34:00Z">
              <w:r w:rsidRPr="006B6063" w:rsidDel="00DE71B1">
                <w:rPr>
                  <w:sz w:val="20"/>
                  <w:szCs w:val="20"/>
                </w:rPr>
                <w:delText>1..1</w:delText>
              </w:r>
            </w:del>
          </w:p>
        </w:tc>
      </w:tr>
      <w:tr w:rsidR="00424B6F" w:rsidRPr="006B6063" w:rsidDel="00DE71B1" w14:paraId="26C35238" w14:textId="0BF7A7DF" w:rsidTr="00DE71B1">
        <w:trPr>
          <w:trHeight w:hRule="exact" w:val="537"/>
          <w:tblHeader/>
          <w:del w:id="2990" w:author="Björn Genfors" w:date="2014-03-28T14:34:00Z"/>
          <w:trPrChange w:id="2991" w:author="Björn Genfors" w:date="2014-03-28T14:34:00Z">
            <w:trPr>
              <w:trHeight w:hRule="exact" w:val="537"/>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9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E105573" w14:textId="56FDC3BA" w:rsidR="00424B6F" w:rsidRPr="006B6063" w:rsidDel="00DE71B1" w:rsidRDefault="00424B6F" w:rsidP="00DE71B1">
            <w:pPr>
              <w:widowControl/>
              <w:spacing w:line="229" w:lineRule="exact"/>
              <w:ind w:left="102"/>
              <w:rPr>
                <w:del w:id="2993" w:author="Björn Genfors" w:date="2014-03-28T14:34:00Z"/>
                <w:rFonts w:cs="Times New Roman"/>
                <w:sz w:val="20"/>
                <w:szCs w:val="20"/>
                <w:lang w:val="sv-SE"/>
              </w:rPr>
            </w:pPr>
            <w:del w:id="2994" w:author="Björn Genfors" w:date="2014-03-28T14:34:00Z">
              <w:r w:rsidRPr="006B6063" w:rsidDel="00DE71B1">
                <w:rPr>
                  <w:sz w:val="20"/>
                  <w:szCs w:val="20"/>
                </w:rPr>
                <w:delText>../../../a</w:delText>
              </w:r>
              <w:r w:rsidRPr="006B6063" w:rsidDel="00DE71B1">
                <w:rPr>
                  <w:spacing w:val="-1"/>
                  <w:sz w:val="20"/>
                  <w:szCs w:val="20"/>
                </w:rPr>
                <w:delText>uthorTime</w:delText>
              </w:r>
            </w:del>
          </w:p>
          <w:p w14:paraId="03AB1232" w14:textId="604A9DF8" w:rsidR="00424B6F" w:rsidRPr="006B6063" w:rsidDel="00DE71B1" w:rsidRDefault="00424B6F" w:rsidP="00DE71B1">
            <w:pPr>
              <w:widowControl/>
              <w:spacing w:line="229" w:lineRule="exact"/>
              <w:ind w:left="102"/>
              <w:rPr>
                <w:del w:id="2995"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99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4E5AD8D" w14:textId="401D5287" w:rsidR="00424B6F" w:rsidRPr="006B6063" w:rsidDel="00DE71B1" w:rsidRDefault="00424B6F" w:rsidP="00DE71B1">
            <w:pPr>
              <w:widowControl/>
              <w:spacing w:line="229" w:lineRule="exact"/>
              <w:ind w:left="102"/>
              <w:rPr>
                <w:del w:id="2997" w:author="Björn Genfors" w:date="2014-03-28T14:34:00Z"/>
                <w:rFonts w:cs="Times New Roman"/>
                <w:color w:val="FF0000"/>
                <w:sz w:val="20"/>
                <w:szCs w:val="20"/>
                <w:lang w:val="sv-SE"/>
              </w:rPr>
            </w:pPr>
            <w:del w:id="2998" w:author="Björn Genfors" w:date="2014-03-28T14:34:00Z">
              <w:r w:rsidRPr="006B6063" w:rsidDel="00DE71B1">
                <w:rPr>
                  <w:sz w:val="20"/>
                  <w:szCs w:val="20"/>
                </w:rPr>
                <w:delText>TimeStampType</w:delText>
              </w:r>
            </w:del>
          </w:p>
          <w:p w14:paraId="0A3FEC91" w14:textId="3FF3CA5A" w:rsidR="00424B6F" w:rsidRPr="006B6063" w:rsidDel="00DE71B1" w:rsidRDefault="00424B6F" w:rsidP="00DE71B1">
            <w:pPr>
              <w:widowControl/>
              <w:spacing w:line="229" w:lineRule="exact"/>
              <w:ind w:left="102"/>
              <w:rPr>
                <w:del w:id="2999"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00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1633132" w14:textId="451C1047" w:rsidR="00424B6F" w:rsidRPr="006B6063" w:rsidDel="00DE71B1" w:rsidRDefault="00424B6F" w:rsidP="00DE71B1">
            <w:pPr>
              <w:widowControl/>
              <w:spacing w:line="229" w:lineRule="exact"/>
              <w:ind w:left="102"/>
              <w:rPr>
                <w:del w:id="3001" w:author="Björn Genfors" w:date="2014-03-28T14:34:00Z"/>
                <w:rFonts w:cs="Times New Roman"/>
                <w:sz w:val="20"/>
                <w:szCs w:val="20"/>
                <w:lang w:val="sv-SE"/>
              </w:rPr>
            </w:pPr>
            <w:del w:id="3002" w:author="Björn Genfors" w:date="2014-03-28T14:34:00Z">
              <w:r w:rsidRPr="000B0F50" w:rsidDel="00DE71B1">
                <w:rPr>
                  <w:spacing w:val="-1"/>
                  <w:sz w:val="20"/>
                  <w:szCs w:val="20"/>
                  <w:lang w:val="sv-SE"/>
                  <w:rPrChange w:id="3003" w:author="Björn Genfors" w:date="2014-03-28T13:02:00Z">
                    <w:rPr>
                      <w:spacing w:val="-1"/>
                      <w:sz w:val="20"/>
                      <w:szCs w:val="20"/>
                    </w:rPr>
                  </w:rPrChange>
                </w:rPr>
                <w:delText>Tidpunkt då vårdbegäran registrerades i systemet.</w:delText>
              </w:r>
            </w:del>
          </w:p>
        </w:tc>
        <w:tc>
          <w:tcPr>
            <w:tcW w:w="1195" w:type="dxa"/>
            <w:tcBorders>
              <w:top w:val="single" w:sz="5" w:space="0" w:color="000000"/>
              <w:left w:val="single" w:sz="5" w:space="0" w:color="000000"/>
              <w:bottom w:val="single" w:sz="5" w:space="0" w:color="000000"/>
              <w:right w:val="single" w:sz="5" w:space="0" w:color="000000"/>
            </w:tcBorders>
            <w:tcPrChange w:id="300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631FAE" w14:textId="5A33B019" w:rsidR="00424B6F" w:rsidRPr="006B6063" w:rsidDel="00DE71B1" w:rsidRDefault="00424B6F" w:rsidP="00DE71B1">
            <w:pPr>
              <w:widowControl/>
              <w:spacing w:line="229" w:lineRule="exact"/>
              <w:ind w:left="102"/>
              <w:jc w:val="center"/>
              <w:rPr>
                <w:del w:id="3005" w:author="Björn Genfors" w:date="2014-03-28T14:34:00Z"/>
                <w:rFonts w:cs="Times New Roman"/>
                <w:sz w:val="20"/>
                <w:szCs w:val="20"/>
                <w:lang w:val="sv-SE"/>
              </w:rPr>
            </w:pPr>
            <w:del w:id="3006" w:author="Björn Genfors" w:date="2014-03-28T14:34:00Z">
              <w:r w:rsidRPr="006B6063" w:rsidDel="00DE71B1">
                <w:rPr>
                  <w:spacing w:val="-1"/>
                  <w:sz w:val="20"/>
                  <w:szCs w:val="20"/>
                </w:rPr>
                <w:delText>1..1</w:delText>
              </w:r>
            </w:del>
          </w:p>
        </w:tc>
      </w:tr>
      <w:tr w:rsidR="00424B6F" w:rsidRPr="006B6063" w:rsidDel="00DE71B1" w14:paraId="2C554869" w14:textId="0B5CF968" w:rsidTr="00DE71B1">
        <w:trPr>
          <w:trHeight w:hRule="exact" w:val="682"/>
          <w:tblHeader/>
          <w:del w:id="3007" w:author="Björn Genfors" w:date="2014-03-28T14:34:00Z"/>
          <w:trPrChange w:id="3008" w:author="Björn Genfors" w:date="2014-03-28T14:34:00Z">
            <w:trPr>
              <w:trHeight w:hRule="exact" w:val="68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0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E35F96C" w14:textId="319CABF4" w:rsidR="00424B6F" w:rsidRPr="006B6063" w:rsidDel="00DE71B1" w:rsidRDefault="00424B6F" w:rsidP="00DE71B1">
            <w:pPr>
              <w:widowControl/>
              <w:spacing w:line="229" w:lineRule="exact"/>
              <w:ind w:left="102"/>
              <w:rPr>
                <w:del w:id="3010" w:author="Björn Genfors" w:date="2014-03-28T14:34:00Z"/>
                <w:rFonts w:cs="Times New Roman"/>
                <w:sz w:val="20"/>
                <w:szCs w:val="20"/>
                <w:lang w:val="sv-SE"/>
              </w:rPr>
            </w:pPr>
            <w:del w:id="3011" w:author="Björn Genfors" w:date="2014-03-28T14:34:00Z">
              <w:r w:rsidRPr="006B6063" w:rsidDel="00DE71B1">
                <w:rPr>
                  <w:sz w:val="20"/>
                  <w:szCs w:val="20"/>
                </w:rPr>
                <w:delText>../../../</w:delText>
              </w:r>
              <w:r w:rsidRPr="006B6063" w:rsidDel="00DE71B1">
                <w:rPr>
                  <w:spacing w:val="-1"/>
                  <w:sz w:val="20"/>
                  <w:szCs w:val="20"/>
                </w:rPr>
                <w:delText>healthcareProfessionalHSAId</w:delText>
              </w:r>
            </w:del>
          </w:p>
          <w:p w14:paraId="67AE7E39" w14:textId="627D7EC3" w:rsidR="00424B6F" w:rsidRPr="006B6063" w:rsidDel="00DE71B1" w:rsidRDefault="00424B6F" w:rsidP="00DE71B1">
            <w:pPr>
              <w:widowControl/>
              <w:spacing w:line="226" w:lineRule="exact"/>
              <w:ind w:left="102"/>
              <w:rPr>
                <w:del w:id="3012"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01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C2D3051" w14:textId="39552715" w:rsidR="00424B6F" w:rsidRPr="006B6063" w:rsidDel="00DE71B1" w:rsidRDefault="00424B6F" w:rsidP="00DE71B1">
            <w:pPr>
              <w:widowControl/>
              <w:spacing w:line="229" w:lineRule="exact"/>
              <w:ind w:left="102"/>
              <w:rPr>
                <w:del w:id="3014" w:author="Björn Genfors" w:date="2014-03-28T14:34:00Z"/>
                <w:rFonts w:cs="Times New Roman"/>
                <w:sz w:val="20"/>
                <w:szCs w:val="20"/>
                <w:lang w:val="sv-SE"/>
              </w:rPr>
            </w:pPr>
            <w:del w:id="3015" w:author="Björn Genfors" w:date="2014-03-28T14:34:00Z">
              <w:r w:rsidRPr="006B6063" w:rsidDel="00DE71B1">
                <w:rPr>
                  <w:sz w:val="20"/>
                  <w:szCs w:val="20"/>
                </w:rPr>
                <w:delText>HSAIdType</w:delText>
              </w:r>
            </w:del>
          </w:p>
          <w:p w14:paraId="5CA36492" w14:textId="12C93603" w:rsidR="00424B6F" w:rsidRPr="006B6063" w:rsidDel="00DE71B1" w:rsidRDefault="00424B6F" w:rsidP="00DE71B1">
            <w:pPr>
              <w:widowControl/>
              <w:spacing w:line="226" w:lineRule="exact"/>
              <w:ind w:left="102"/>
              <w:rPr>
                <w:del w:id="3016"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01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3562A61" w14:textId="78053040" w:rsidR="00424B6F" w:rsidRPr="006B6063" w:rsidDel="00DE71B1" w:rsidRDefault="00424B6F" w:rsidP="00DE71B1">
            <w:pPr>
              <w:widowControl/>
              <w:spacing w:line="226" w:lineRule="exact"/>
              <w:ind w:left="102"/>
              <w:rPr>
                <w:del w:id="3018" w:author="Björn Genfors" w:date="2014-03-28T14:34:00Z"/>
                <w:rFonts w:cs="Times New Roman"/>
                <w:spacing w:val="-1"/>
                <w:sz w:val="20"/>
                <w:szCs w:val="20"/>
                <w:lang w:val="sv-SE"/>
              </w:rPr>
            </w:pPr>
            <w:del w:id="3019" w:author="Björn Genfors" w:date="2014-03-28T14:34:00Z">
              <w:r w:rsidRPr="006B6063" w:rsidDel="00DE71B1">
                <w:rPr>
                  <w:spacing w:val="-1"/>
                  <w:sz w:val="20"/>
                  <w:szCs w:val="20"/>
                </w:rPr>
                <w:delText>Författarens HSA-id</w:delText>
              </w:r>
            </w:del>
          </w:p>
          <w:p w14:paraId="1BA48FF3" w14:textId="7A190F2B" w:rsidR="00424B6F" w:rsidRPr="006B6063" w:rsidDel="00DE71B1" w:rsidRDefault="00424B6F" w:rsidP="00DE71B1">
            <w:pPr>
              <w:widowControl/>
              <w:spacing w:line="226" w:lineRule="exact"/>
              <w:ind w:left="102"/>
              <w:rPr>
                <w:del w:id="3020"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02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3332669" w14:textId="5FE26581" w:rsidR="00424B6F" w:rsidRPr="006B6063" w:rsidDel="00DE71B1" w:rsidRDefault="00424B6F" w:rsidP="00DE71B1">
            <w:pPr>
              <w:widowControl/>
              <w:spacing w:line="226" w:lineRule="exact"/>
              <w:ind w:left="102"/>
              <w:jc w:val="center"/>
              <w:rPr>
                <w:del w:id="3022" w:author="Björn Genfors" w:date="2014-03-28T14:34:00Z"/>
                <w:rFonts w:cs="Times New Roman"/>
                <w:spacing w:val="-1"/>
                <w:sz w:val="20"/>
                <w:szCs w:val="20"/>
                <w:lang w:val="sv-SE"/>
              </w:rPr>
            </w:pPr>
            <w:del w:id="3023" w:author="Björn Genfors" w:date="2014-03-28T14:34:00Z">
              <w:r w:rsidRPr="006B6063" w:rsidDel="00DE71B1">
                <w:rPr>
                  <w:spacing w:val="-1"/>
                  <w:sz w:val="20"/>
                  <w:szCs w:val="20"/>
                </w:rPr>
                <w:delText>1..1</w:delText>
              </w:r>
            </w:del>
          </w:p>
        </w:tc>
      </w:tr>
      <w:tr w:rsidR="00424B6F" w:rsidRPr="006B6063" w:rsidDel="00DE71B1" w14:paraId="7C1E67BA" w14:textId="2AEBA98A" w:rsidTr="00DE71B1">
        <w:trPr>
          <w:trHeight w:hRule="exact" w:val="702"/>
          <w:tblHeader/>
          <w:del w:id="3024" w:author="Björn Genfors" w:date="2014-03-28T14:34:00Z"/>
          <w:trPrChange w:id="3025" w:author="Björn Genfors" w:date="2014-03-28T14:34:00Z">
            <w:trPr>
              <w:trHeight w:hRule="exact" w:val="7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2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EC7BBCF" w14:textId="7E8BF5B2" w:rsidR="00424B6F" w:rsidRPr="006B6063" w:rsidDel="00DE71B1" w:rsidRDefault="00424B6F" w:rsidP="00DE71B1">
            <w:pPr>
              <w:widowControl/>
              <w:spacing w:line="229" w:lineRule="exact"/>
              <w:ind w:left="102"/>
              <w:rPr>
                <w:del w:id="3027" w:author="Björn Genfors" w:date="2014-03-28T14:34:00Z"/>
                <w:rFonts w:cs="Times New Roman"/>
                <w:sz w:val="20"/>
                <w:szCs w:val="20"/>
                <w:lang w:val="sv-SE"/>
              </w:rPr>
            </w:pPr>
            <w:del w:id="3028" w:author="Björn Genfors" w:date="2014-03-28T14:34:00Z">
              <w:r w:rsidRPr="006B6063" w:rsidDel="00DE71B1">
                <w:rPr>
                  <w:sz w:val="20"/>
                  <w:szCs w:val="20"/>
                </w:rPr>
                <w:delText>../../../healthcareProfessionalName</w:delText>
              </w:r>
            </w:del>
          </w:p>
        </w:tc>
        <w:tc>
          <w:tcPr>
            <w:tcW w:w="1559" w:type="dxa"/>
            <w:tcBorders>
              <w:top w:val="single" w:sz="5" w:space="0" w:color="000000"/>
              <w:left w:val="single" w:sz="5" w:space="0" w:color="000000"/>
              <w:bottom w:val="single" w:sz="5" w:space="0" w:color="000000"/>
              <w:right w:val="single" w:sz="5" w:space="0" w:color="000000"/>
            </w:tcBorders>
            <w:tcPrChange w:id="302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7CE1F8" w14:textId="5728EC4A" w:rsidR="00424B6F" w:rsidRPr="006B6063" w:rsidDel="00DE71B1" w:rsidRDefault="00424B6F" w:rsidP="00DE71B1">
            <w:pPr>
              <w:widowControl/>
              <w:spacing w:line="229" w:lineRule="exact"/>
              <w:ind w:left="102"/>
              <w:rPr>
                <w:del w:id="3030" w:author="Björn Genfors" w:date="2014-03-28T14:34:00Z"/>
                <w:rFonts w:cs="Times New Roman"/>
                <w:spacing w:val="-1"/>
                <w:sz w:val="20"/>
                <w:szCs w:val="20"/>
                <w:lang w:val="sv-SE"/>
              </w:rPr>
            </w:pPr>
            <w:del w:id="3031"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03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F5C4E7" w14:textId="3D3EFFB2" w:rsidR="00424B6F" w:rsidRPr="006B6063" w:rsidDel="00DE71B1" w:rsidRDefault="00424B6F" w:rsidP="00DE71B1">
            <w:pPr>
              <w:widowControl/>
              <w:spacing w:line="226" w:lineRule="exact"/>
              <w:ind w:left="102"/>
              <w:rPr>
                <w:del w:id="3033" w:author="Björn Genfors" w:date="2014-03-28T14:34:00Z"/>
                <w:rFonts w:cs="Times New Roman"/>
                <w:spacing w:val="-1"/>
                <w:sz w:val="20"/>
                <w:szCs w:val="20"/>
                <w:lang w:val="sv-SE"/>
              </w:rPr>
            </w:pPr>
            <w:del w:id="3034" w:author="Björn Genfors" w:date="2014-03-28T14:34:00Z">
              <w:r w:rsidRPr="000B0F50" w:rsidDel="00DE71B1">
                <w:rPr>
                  <w:spacing w:val="-1"/>
                  <w:sz w:val="20"/>
                  <w:szCs w:val="20"/>
                  <w:lang w:val="sv-SE"/>
                  <w:rPrChange w:id="3035" w:author="Björn Genfors" w:date="2014-03-28T13:02:00Z">
                    <w:rPr>
                      <w:spacing w:val="-1"/>
                      <w:sz w:val="20"/>
                      <w:szCs w:val="20"/>
                    </w:rPr>
                  </w:rPrChange>
                </w:rPr>
                <w:delText>Namn på författaren. Om tillgängligt skall detta anges.</w:delText>
              </w:r>
            </w:del>
          </w:p>
        </w:tc>
        <w:tc>
          <w:tcPr>
            <w:tcW w:w="1195" w:type="dxa"/>
            <w:tcBorders>
              <w:top w:val="single" w:sz="5" w:space="0" w:color="000000"/>
              <w:left w:val="single" w:sz="5" w:space="0" w:color="000000"/>
              <w:bottom w:val="single" w:sz="5" w:space="0" w:color="000000"/>
              <w:right w:val="single" w:sz="5" w:space="0" w:color="000000"/>
            </w:tcBorders>
            <w:tcPrChange w:id="303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38FBBA4" w14:textId="2CE010A7" w:rsidR="00424B6F" w:rsidRPr="006B6063" w:rsidDel="00DE71B1" w:rsidRDefault="00424B6F" w:rsidP="00DE71B1">
            <w:pPr>
              <w:widowControl/>
              <w:spacing w:line="226" w:lineRule="exact"/>
              <w:ind w:left="102"/>
              <w:jc w:val="center"/>
              <w:rPr>
                <w:del w:id="3037" w:author="Björn Genfors" w:date="2014-03-28T14:34:00Z"/>
                <w:rFonts w:cs="Times New Roman"/>
                <w:spacing w:val="-1"/>
                <w:sz w:val="20"/>
                <w:szCs w:val="20"/>
                <w:lang w:val="sv-SE"/>
              </w:rPr>
            </w:pPr>
            <w:del w:id="3038" w:author="Björn Genfors" w:date="2014-03-28T14:34:00Z">
              <w:r w:rsidRPr="006B6063" w:rsidDel="00DE71B1">
                <w:rPr>
                  <w:spacing w:val="-1"/>
                  <w:sz w:val="20"/>
                  <w:szCs w:val="20"/>
                </w:rPr>
                <w:delText>0..1</w:delText>
              </w:r>
            </w:del>
          </w:p>
        </w:tc>
      </w:tr>
      <w:tr w:rsidR="00424B6F" w:rsidRPr="006B6063" w:rsidDel="00DE71B1" w14:paraId="2AFF2973" w14:textId="4385C827" w:rsidTr="00DE71B1">
        <w:trPr>
          <w:trHeight w:hRule="exact" w:val="1548"/>
          <w:tblHeader/>
          <w:del w:id="3039" w:author="Björn Genfors" w:date="2014-03-28T14:34:00Z"/>
          <w:trPrChange w:id="3040" w:author="Björn Genfors" w:date="2014-03-28T14:34:00Z">
            <w:trPr>
              <w:trHeight w:hRule="exact" w:val="15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4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57E5304" w14:textId="17957984" w:rsidR="00424B6F" w:rsidRPr="006B6063" w:rsidDel="00DE71B1" w:rsidRDefault="00424B6F" w:rsidP="00DE71B1">
            <w:pPr>
              <w:widowControl/>
              <w:spacing w:line="229" w:lineRule="exact"/>
              <w:ind w:left="102"/>
              <w:rPr>
                <w:del w:id="3042" w:author="Björn Genfors" w:date="2014-03-28T14:34:00Z"/>
                <w:rFonts w:cs="Times New Roman"/>
                <w:sz w:val="20"/>
                <w:szCs w:val="20"/>
                <w:lang w:val="sv-SE"/>
              </w:rPr>
            </w:pPr>
            <w:del w:id="3043" w:author="Björn Genfors" w:date="2014-03-28T14:34:00Z">
              <w:r w:rsidRPr="006B6063" w:rsidDel="00DE71B1">
                <w:rPr>
                  <w:sz w:val="20"/>
                  <w:szCs w:val="20"/>
                </w:rPr>
                <w:delText>../../../</w:delText>
              </w:r>
              <w:r w:rsidRPr="006B6063" w:rsidDel="00DE71B1">
                <w:rPr>
                  <w:spacing w:val="-1"/>
                  <w:sz w:val="20"/>
                  <w:szCs w:val="20"/>
                </w:rPr>
                <w:delText>healthcareProfessionalRoleCode</w:delText>
              </w:r>
            </w:del>
          </w:p>
          <w:p w14:paraId="4A439173" w14:textId="5C63870E" w:rsidR="00424B6F" w:rsidRPr="006B6063" w:rsidDel="00DE71B1" w:rsidRDefault="00424B6F" w:rsidP="00DE71B1">
            <w:pPr>
              <w:widowControl/>
              <w:spacing w:line="226" w:lineRule="exact"/>
              <w:ind w:left="102"/>
              <w:rPr>
                <w:del w:id="3044"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04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D2FD02E" w14:textId="690BF438" w:rsidR="00424B6F" w:rsidRPr="006B6063" w:rsidDel="00DE71B1" w:rsidRDefault="00424B6F" w:rsidP="00DE71B1">
            <w:pPr>
              <w:widowControl/>
              <w:spacing w:line="226" w:lineRule="exact"/>
              <w:ind w:left="102"/>
              <w:rPr>
                <w:del w:id="3046" w:author="Björn Genfors" w:date="2014-03-28T14:34:00Z"/>
                <w:rFonts w:cs="Times New Roman"/>
                <w:spacing w:val="-1"/>
                <w:sz w:val="20"/>
                <w:szCs w:val="20"/>
                <w:lang w:val="sv-SE"/>
              </w:rPr>
            </w:pPr>
            <w:del w:id="3047" w:author="Björn Genfors" w:date="2014-03-28T14:34:00Z">
              <w:r w:rsidRPr="006B6063" w:rsidDel="00DE71B1">
                <w:rPr>
                  <w:spacing w:val="-1"/>
                  <w:sz w:val="20"/>
                  <w:szCs w:val="20"/>
                </w:rPr>
                <w:delText xml:space="preserve">CVType </w:delText>
              </w:r>
            </w:del>
          </w:p>
          <w:p w14:paraId="4E5241A9" w14:textId="0AA4FB10" w:rsidR="00424B6F" w:rsidRPr="006B6063" w:rsidDel="00DE71B1" w:rsidRDefault="00424B6F" w:rsidP="00DE71B1">
            <w:pPr>
              <w:widowControl/>
              <w:spacing w:line="226" w:lineRule="exact"/>
              <w:ind w:left="102"/>
              <w:rPr>
                <w:del w:id="3048"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04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4ADDF23" w14:textId="1BA92A7B" w:rsidR="00424B6F" w:rsidRPr="006B6063" w:rsidDel="00DE71B1" w:rsidRDefault="00424B6F" w:rsidP="00DE71B1">
            <w:pPr>
              <w:widowControl/>
              <w:spacing w:line="226" w:lineRule="exact"/>
              <w:ind w:left="102"/>
              <w:rPr>
                <w:del w:id="3050" w:author="Björn Genfors" w:date="2014-03-28T14:34:00Z"/>
                <w:rFonts w:cs="Times New Roman"/>
                <w:spacing w:val="-1"/>
                <w:sz w:val="20"/>
                <w:szCs w:val="20"/>
                <w:lang w:val="sv-SE"/>
              </w:rPr>
            </w:pPr>
            <w:del w:id="3051" w:author="Björn Genfors" w:date="2014-03-28T14:34:00Z">
              <w:r w:rsidRPr="000B0F50" w:rsidDel="00DE71B1">
                <w:rPr>
                  <w:spacing w:val="-1"/>
                  <w:sz w:val="20"/>
                  <w:szCs w:val="20"/>
                  <w:lang w:val="sv-SE"/>
                  <w:rPrChange w:id="3052" w:author="Björn Genfors" w:date="2014-03-28T13:02:00Z">
                    <w:rPr>
                      <w:spacing w:val="-1"/>
                      <w:sz w:val="20"/>
                      <w:szCs w:val="20"/>
                    </w:rPr>
                  </w:rPrChange>
                </w:rPr>
                <w:delText xml:space="preserve">Information om personens befattning. Om möjligt skall KV Befattning (OID 1.2.752.129.2.2.1.4), se </w:delText>
              </w:r>
            </w:del>
          </w:p>
          <w:p w14:paraId="5D562D63" w14:textId="4BF30D58" w:rsidR="00424B6F" w:rsidRPr="006B6063" w:rsidDel="00DE71B1" w:rsidRDefault="00424B6F" w:rsidP="00DE71B1">
            <w:pPr>
              <w:widowControl/>
              <w:spacing w:line="226" w:lineRule="exact"/>
              <w:ind w:left="102"/>
              <w:rPr>
                <w:del w:id="3053" w:author="Björn Genfors" w:date="2014-03-28T14:34:00Z"/>
                <w:rFonts w:cs="Times New Roman"/>
                <w:spacing w:val="-1"/>
                <w:sz w:val="20"/>
                <w:szCs w:val="20"/>
                <w:lang w:val="sv-SE"/>
              </w:rPr>
            </w:pPr>
            <w:del w:id="3054" w:author="Björn Genfors" w:date="2014-03-28T14:34:00Z">
              <w:r w:rsidRPr="000B0F50" w:rsidDel="00DE71B1">
                <w:rPr>
                  <w:spacing w:val="-1"/>
                  <w:sz w:val="20"/>
                  <w:szCs w:val="20"/>
                  <w:lang w:val="sv-SE"/>
                  <w:rPrChange w:id="3055" w:author="Björn Genfors" w:date="2014-03-28T13:02:00Z">
                    <w:rPr>
                      <w:spacing w:val="-1"/>
                      <w:sz w:val="20"/>
                      <w:szCs w:val="20"/>
                    </w:rPr>
                  </w:rPrChange>
                </w:rPr>
                <w:delText>http://www.inera.se/Documents/TJANSTER_PROJEKT/Katalogtjanst_HSA/Innehall/hsa_innehall_befattning.pdf</w:delText>
              </w:r>
            </w:del>
          </w:p>
          <w:p w14:paraId="4E18097A" w14:textId="4653D251" w:rsidR="00424B6F" w:rsidRPr="006B6063" w:rsidDel="00DE71B1" w:rsidRDefault="00424B6F" w:rsidP="00DE71B1">
            <w:pPr>
              <w:widowControl/>
              <w:spacing w:line="226" w:lineRule="exact"/>
              <w:ind w:left="102"/>
              <w:rPr>
                <w:del w:id="3056" w:author="Björn Genfors" w:date="2014-03-28T14:34:00Z"/>
                <w:rFonts w:cs="Times New Roman"/>
                <w:spacing w:val="-1"/>
                <w:sz w:val="20"/>
                <w:szCs w:val="20"/>
                <w:lang w:val="sv-SE"/>
              </w:rPr>
            </w:pPr>
          </w:p>
          <w:p w14:paraId="0B307759" w14:textId="18B8561A" w:rsidR="00424B6F" w:rsidRPr="006B6063" w:rsidDel="00DE71B1" w:rsidRDefault="00424B6F" w:rsidP="00DE71B1">
            <w:pPr>
              <w:widowControl/>
              <w:spacing w:line="226" w:lineRule="exact"/>
              <w:ind w:left="102"/>
              <w:rPr>
                <w:del w:id="3057"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05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D5F45A1" w14:textId="15539B9E" w:rsidR="00424B6F" w:rsidRPr="006B6063" w:rsidDel="00DE71B1" w:rsidRDefault="00424B6F" w:rsidP="00DE71B1">
            <w:pPr>
              <w:widowControl/>
              <w:spacing w:line="226" w:lineRule="exact"/>
              <w:ind w:left="102"/>
              <w:jc w:val="center"/>
              <w:rPr>
                <w:del w:id="3059" w:author="Björn Genfors" w:date="2014-03-28T14:34:00Z"/>
                <w:rFonts w:cs="Times New Roman"/>
                <w:spacing w:val="-1"/>
                <w:sz w:val="20"/>
                <w:szCs w:val="20"/>
                <w:lang w:val="sv-SE"/>
              </w:rPr>
            </w:pPr>
            <w:del w:id="3060" w:author="Björn Genfors" w:date="2014-03-28T14:34:00Z">
              <w:r w:rsidRPr="006B6063" w:rsidDel="00DE71B1">
                <w:rPr>
                  <w:spacing w:val="-1"/>
                  <w:sz w:val="20"/>
                  <w:szCs w:val="20"/>
                </w:rPr>
                <w:delText>0..1</w:delText>
              </w:r>
            </w:del>
          </w:p>
        </w:tc>
      </w:tr>
      <w:tr w:rsidR="00424B6F" w:rsidRPr="006B6063" w:rsidDel="00DE71B1" w14:paraId="2F783229" w14:textId="7D65AF51" w:rsidTr="00DE71B1">
        <w:trPr>
          <w:trHeight w:hRule="exact" w:val="706"/>
          <w:tblHeader/>
          <w:del w:id="3061" w:author="Björn Genfors" w:date="2014-03-28T14:34:00Z"/>
          <w:trPrChange w:id="3062" w:author="Björn Genfors" w:date="2014-03-28T14:34:00Z">
            <w:trPr>
              <w:trHeight w:hRule="exact" w:val="7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6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E5F333" w14:textId="35E20853" w:rsidR="00424B6F" w:rsidRPr="006B6063" w:rsidDel="00DE71B1" w:rsidRDefault="00424B6F" w:rsidP="00DE71B1">
            <w:pPr>
              <w:widowControl/>
              <w:spacing w:line="226" w:lineRule="exact"/>
              <w:ind w:left="102"/>
              <w:rPr>
                <w:del w:id="3064" w:author="Björn Genfors" w:date="2014-03-28T14:34:00Z"/>
                <w:rFonts w:cs="Times New Roman"/>
                <w:sz w:val="20"/>
                <w:szCs w:val="20"/>
                <w:lang w:val="sv-SE"/>
              </w:rPr>
            </w:pPr>
            <w:del w:id="3065" w:author="Björn Genfors" w:date="2014-03-28T14:34:00Z">
              <w:r w:rsidRPr="006B6063" w:rsidDel="00DE71B1">
                <w:rPr>
                  <w:sz w:val="20"/>
                  <w:szCs w:val="20"/>
                </w:rPr>
                <w:delText>../../../../code</w:delText>
              </w:r>
            </w:del>
          </w:p>
        </w:tc>
        <w:tc>
          <w:tcPr>
            <w:tcW w:w="1559" w:type="dxa"/>
            <w:tcBorders>
              <w:top w:val="single" w:sz="5" w:space="0" w:color="000000"/>
              <w:left w:val="single" w:sz="5" w:space="0" w:color="000000"/>
              <w:bottom w:val="single" w:sz="5" w:space="0" w:color="000000"/>
              <w:right w:val="single" w:sz="5" w:space="0" w:color="000000"/>
            </w:tcBorders>
            <w:tcPrChange w:id="306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5AFBDE0" w14:textId="59CF77FF" w:rsidR="00424B6F" w:rsidRPr="006B6063" w:rsidDel="00DE71B1" w:rsidRDefault="00424B6F" w:rsidP="00DE71B1">
            <w:pPr>
              <w:widowControl/>
              <w:spacing w:line="226" w:lineRule="exact"/>
              <w:ind w:left="102"/>
              <w:rPr>
                <w:del w:id="3067" w:author="Björn Genfors" w:date="2014-03-28T14:34:00Z"/>
                <w:rFonts w:cs="Times New Roman"/>
                <w:spacing w:val="-1"/>
                <w:sz w:val="20"/>
                <w:szCs w:val="20"/>
                <w:lang w:val="sv-SE"/>
              </w:rPr>
            </w:pPr>
            <w:del w:id="3068"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06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21405C0" w14:textId="145C79B5" w:rsidR="00424B6F" w:rsidRPr="006B6063" w:rsidDel="00DE71B1" w:rsidRDefault="00424B6F" w:rsidP="00DE71B1">
            <w:pPr>
              <w:widowControl/>
              <w:spacing w:line="226" w:lineRule="exact"/>
              <w:ind w:left="102"/>
              <w:rPr>
                <w:del w:id="3070" w:author="Björn Genfors" w:date="2014-03-28T14:34:00Z"/>
                <w:rFonts w:cs="Times New Roman"/>
                <w:sz w:val="20"/>
                <w:szCs w:val="20"/>
                <w:lang w:val="sv-SE"/>
              </w:rPr>
            </w:pPr>
            <w:del w:id="3071" w:author="Björn Genfors" w:date="2014-03-28T14:34:00Z">
              <w:r w:rsidRPr="000B0F50" w:rsidDel="00DE71B1">
                <w:rPr>
                  <w:sz w:val="20"/>
                  <w:szCs w:val="20"/>
                  <w:lang w:val="sv-SE"/>
                  <w:rPrChange w:id="3072" w:author="Björn Genfors" w:date="2014-03-28T13:02:00Z">
                    <w:rPr>
                      <w:sz w:val="20"/>
                      <w:szCs w:val="20"/>
                    </w:rPr>
                  </w:rPrChange>
                </w:rPr>
                <w:delText xml:space="preserve">Befattningskod. Om code anges skall också </w:delText>
              </w:r>
              <w:r w:rsidR="00F45A00" w:rsidRPr="000B0F50" w:rsidDel="00DE71B1">
                <w:rPr>
                  <w:sz w:val="20"/>
                  <w:szCs w:val="20"/>
                  <w:lang w:val="sv-SE"/>
                  <w:rPrChange w:id="3073" w:author="Björn Genfors" w:date="2014-03-28T13:02:00Z">
                    <w:rPr>
                      <w:sz w:val="20"/>
                      <w:szCs w:val="20"/>
                    </w:rPr>
                  </w:rPrChange>
                </w:rPr>
                <w:delText>codeSystem samt</w:delText>
              </w:r>
              <w:r w:rsidRPr="000B0F50" w:rsidDel="00DE71B1">
                <w:rPr>
                  <w:sz w:val="20"/>
                  <w:szCs w:val="20"/>
                  <w:lang w:val="sv-SE"/>
                  <w:rPrChange w:id="3074" w:author="Björn Genfors" w:date="2014-03-28T13:02:00Z">
                    <w:rPr>
                      <w:sz w:val="20"/>
                      <w:szCs w:val="20"/>
                    </w:rPr>
                  </w:rPrChange>
                </w:rPr>
                <w:delText xml:space="preserve"> displayName anges.</w:delText>
              </w:r>
            </w:del>
          </w:p>
        </w:tc>
        <w:tc>
          <w:tcPr>
            <w:tcW w:w="1195" w:type="dxa"/>
            <w:tcBorders>
              <w:top w:val="single" w:sz="5" w:space="0" w:color="000000"/>
              <w:left w:val="single" w:sz="5" w:space="0" w:color="000000"/>
              <w:bottom w:val="single" w:sz="5" w:space="0" w:color="000000"/>
              <w:right w:val="single" w:sz="5" w:space="0" w:color="000000"/>
            </w:tcBorders>
            <w:tcPrChange w:id="307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52D8C9D" w14:textId="6976609F" w:rsidR="00424B6F" w:rsidRPr="006B6063" w:rsidDel="00DE71B1" w:rsidRDefault="00424B6F" w:rsidP="00DE71B1">
            <w:pPr>
              <w:widowControl/>
              <w:spacing w:line="226" w:lineRule="exact"/>
              <w:ind w:left="102"/>
              <w:jc w:val="center"/>
              <w:rPr>
                <w:del w:id="3076" w:author="Björn Genfors" w:date="2014-03-28T14:34:00Z"/>
                <w:rFonts w:cs="Times New Roman"/>
                <w:spacing w:val="-1"/>
                <w:sz w:val="20"/>
                <w:szCs w:val="20"/>
                <w:lang w:val="sv-SE"/>
              </w:rPr>
            </w:pPr>
            <w:del w:id="3077" w:author="Björn Genfors" w:date="2014-03-28T14:34:00Z">
              <w:r w:rsidRPr="006B6063" w:rsidDel="00DE71B1">
                <w:rPr>
                  <w:spacing w:val="-1"/>
                  <w:sz w:val="20"/>
                  <w:szCs w:val="20"/>
                </w:rPr>
                <w:delText>0..1</w:delText>
              </w:r>
            </w:del>
          </w:p>
        </w:tc>
      </w:tr>
      <w:tr w:rsidR="00424B6F" w:rsidRPr="006B6063" w:rsidDel="00DE71B1" w14:paraId="6B8170C2" w14:textId="504356CE" w:rsidTr="00DE71B1">
        <w:trPr>
          <w:trHeight w:hRule="exact" w:val="844"/>
          <w:tblHeader/>
          <w:del w:id="3078" w:author="Björn Genfors" w:date="2014-03-28T14:34:00Z"/>
          <w:trPrChange w:id="3079" w:author="Björn Genfors" w:date="2014-03-28T14:34:00Z">
            <w:trPr>
              <w:trHeight w:hRule="exact" w:val="84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8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129218B" w14:textId="43C78F96" w:rsidR="00424B6F" w:rsidRPr="006B6063" w:rsidDel="00DE71B1" w:rsidRDefault="00424B6F" w:rsidP="00DE71B1">
            <w:pPr>
              <w:widowControl/>
              <w:spacing w:line="226" w:lineRule="exact"/>
              <w:ind w:left="102"/>
              <w:rPr>
                <w:del w:id="3081" w:author="Björn Genfors" w:date="2014-03-28T14:34:00Z"/>
                <w:rFonts w:cs="Times New Roman"/>
                <w:sz w:val="20"/>
                <w:szCs w:val="20"/>
                <w:lang w:val="sv-SE"/>
              </w:rPr>
            </w:pPr>
            <w:del w:id="3082" w:author="Björn Genfors" w:date="2014-03-28T14:34:00Z">
              <w:r w:rsidRPr="006B6063" w:rsidDel="00DE71B1">
                <w:rPr>
                  <w:sz w:val="20"/>
                  <w:szCs w:val="20"/>
                </w:rPr>
                <w:delText>../../../../codeSystem</w:delText>
              </w:r>
            </w:del>
          </w:p>
        </w:tc>
        <w:tc>
          <w:tcPr>
            <w:tcW w:w="1559" w:type="dxa"/>
            <w:tcBorders>
              <w:top w:val="single" w:sz="5" w:space="0" w:color="000000"/>
              <w:left w:val="single" w:sz="5" w:space="0" w:color="000000"/>
              <w:bottom w:val="single" w:sz="5" w:space="0" w:color="000000"/>
              <w:right w:val="single" w:sz="5" w:space="0" w:color="000000"/>
            </w:tcBorders>
            <w:tcPrChange w:id="308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1F89263" w14:textId="73307378" w:rsidR="00424B6F" w:rsidRPr="006B6063" w:rsidDel="00DE71B1" w:rsidRDefault="00424B6F" w:rsidP="00DE71B1">
            <w:pPr>
              <w:widowControl/>
              <w:spacing w:line="226" w:lineRule="exact"/>
              <w:ind w:left="102"/>
              <w:rPr>
                <w:del w:id="3084" w:author="Björn Genfors" w:date="2014-03-28T14:34:00Z"/>
                <w:rFonts w:cs="Times New Roman"/>
                <w:spacing w:val="-1"/>
                <w:sz w:val="20"/>
                <w:szCs w:val="20"/>
                <w:lang w:val="sv-SE"/>
              </w:rPr>
            </w:pPr>
            <w:del w:id="3085"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08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8149EFC" w14:textId="1146C1CB" w:rsidR="00424B6F" w:rsidRPr="006B6063" w:rsidDel="00DE71B1" w:rsidRDefault="00424B6F" w:rsidP="00DE71B1">
            <w:pPr>
              <w:widowControl/>
              <w:spacing w:line="226" w:lineRule="exact"/>
              <w:ind w:left="102"/>
              <w:rPr>
                <w:del w:id="3087" w:author="Björn Genfors" w:date="2014-03-28T14:34:00Z"/>
                <w:rFonts w:cs="Times New Roman"/>
                <w:sz w:val="20"/>
                <w:szCs w:val="20"/>
                <w:lang w:val="sv-SE"/>
              </w:rPr>
            </w:pPr>
            <w:del w:id="3088" w:author="Björn Genfors" w:date="2014-03-28T14:34:00Z">
              <w:r w:rsidRPr="000B0F50" w:rsidDel="00DE71B1">
                <w:rPr>
                  <w:sz w:val="20"/>
                  <w:szCs w:val="20"/>
                  <w:lang w:val="sv-SE"/>
                  <w:rPrChange w:id="3089" w:author="Björn Genfors" w:date="2014-03-28T13:02:00Z">
                    <w:rPr>
                      <w:sz w:val="20"/>
                      <w:szCs w:val="20"/>
                    </w:rPr>
                  </w:rPrChange>
                </w:rPr>
                <w:delText>Kodsystem för befattningskod. Om codeSystem anges skall också code samt displayName anges.</w:delText>
              </w:r>
            </w:del>
          </w:p>
        </w:tc>
        <w:tc>
          <w:tcPr>
            <w:tcW w:w="1195" w:type="dxa"/>
            <w:tcBorders>
              <w:top w:val="single" w:sz="5" w:space="0" w:color="000000"/>
              <w:left w:val="single" w:sz="5" w:space="0" w:color="000000"/>
              <w:bottom w:val="single" w:sz="5" w:space="0" w:color="000000"/>
              <w:right w:val="single" w:sz="5" w:space="0" w:color="000000"/>
            </w:tcBorders>
            <w:tcPrChange w:id="309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A23D3CF" w14:textId="2E38B34D" w:rsidR="00424B6F" w:rsidRPr="006B6063" w:rsidDel="00DE71B1" w:rsidRDefault="00424B6F" w:rsidP="00DE71B1">
            <w:pPr>
              <w:widowControl/>
              <w:spacing w:line="226" w:lineRule="exact"/>
              <w:ind w:left="102"/>
              <w:jc w:val="center"/>
              <w:rPr>
                <w:del w:id="3091" w:author="Björn Genfors" w:date="2014-03-28T14:34:00Z"/>
                <w:rFonts w:cs="Times New Roman"/>
                <w:spacing w:val="-1"/>
                <w:sz w:val="20"/>
                <w:szCs w:val="20"/>
                <w:lang w:val="sv-SE"/>
              </w:rPr>
            </w:pPr>
            <w:del w:id="3092" w:author="Björn Genfors" w:date="2014-03-28T14:34:00Z">
              <w:r w:rsidRPr="006B6063" w:rsidDel="00DE71B1">
                <w:rPr>
                  <w:spacing w:val="-1"/>
                  <w:sz w:val="20"/>
                  <w:szCs w:val="20"/>
                </w:rPr>
                <w:delText>0..1</w:delText>
              </w:r>
            </w:del>
          </w:p>
        </w:tc>
      </w:tr>
      <w:tr w:rsidR="00424B6F" w:rsidRPr="006B6063" w:rsidDel="00DE71B1" w14:paraId="05CFC219" w14:textId="2D0323B5" w:rsidTr="00DE71B1">
        <w:trPr>
          <w:trHeight w:hRule="exact" w:val="431"/>
          <w:tblHeader/>
          <w:del w:id="3093" w:author="Björn Genfors" w:date="2014-03-28T14:34:00Z"/>
          <w:trPrChange w:id="3094" w:author="Björn Genfors" w:date="2014-03-28T14:34:00Z">
            <w:trPr>
              <w:trHeight w:hRule="exact" w:val="43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9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CFA408" w14:textId="6BC92B86" w:rsidR="00424B6F" w:rsidRPr="006B6063" w:rsidDel="00DE71B1" w:rsidRDefault="00424B6F" w:rsidP="00DE71B1">
            <w:pPr>
              <w:widowControl/>
              <w:spacing w:line="226" w:lineRule="exact"/>
              <w:ind w:left="102"/>
              <w:rPr>
                <w:del w:id="3096" w:author="Björn Genfors" w:date="2014-03-28T14:34:00Z"/>
                <w:rFonts w:cs="Times New Roman"/>
                <w:sz w:val="20"/>
                <w:szCs w:val="20"/>
                <w:lang w:val="sv-SE"/>
              </w:rPr>
            </w:pPr>
            <w:del w:id="3097" w:author="Björn Genfors" w:date="2014-03-28T14:34:00Z">
              <w:r w:rsidRPr="006B6063" w:rsidDel="00DE71B1">
                <w:rPr>
                  <w:sz w:val="20"/>
                  <w:szCs w:val="20"/>
                </w:rPr>
                <w:delText>../../../../codeSystemName</w:delText>
              </w:r>
            </w:del>
          </w:p>
        </w:tc>
        <w:tc>
          <w:tcPr>
            <w:tcW w:w="1559" w:type="dxa"/>
            <w:tcBorders>
              <w:top w:val="single" w:sz="5" w:space="0" w:color="000000"/>
              <w:left w:val="single" w:sz="5" w:space="0" w:color="000000"/>
              <w:bottom w:val="single" w:sz="5" w:space="0" w:color="000000"/>
              <w:right w:val="single" w:sz="5" w:space="0" w:color="000000"/>
            </w:tcBorders>
            <w:tcPrChange w:id="309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BD4B3ED" w14:textId="14EECF8D" w:rsidR="00424B6F" w:rsidRPr="006B6063" w:rsidDel="00DE71B1" w:rsidRDefault="00424B6F" w:rsidP="00DE71B1">
            <w:pPr>
              <w:widowControl/>
              <w:spacing w:line="226" w:lineRule="exact"/>
              <w:ind w:left="102"/>
              <w:rPr>
                <w:del w:id="3099" w:author="Björn Genfors" w:date="2014-03-28T14:34:00Z"/>
                <w:rFonts w:cs="Times New Roman"/>
                <w:spacing w:val="-1"/>
                <w:sz w:val="20"/>
                <w:szCs w:val="20"/>
                <w:lang w:val="sv-SE"/>
              </w:rPr>
            </w:pPr>
            <w:del w:id="3100"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10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A076FF3" w14:textId="2C14C600" w:rsidR="00424B6F" w:rsidRPr="006B6063" w:rsidDel="00DE71B1" w:rsidRDefault="00424B6F" w:rsidP="00DE71B1">
            <w:pPr>
              <w:widowControl/>
              <w:spacing w:line="226" w:lineRule="exact"/>
              <w:ind w:left="102"/>
              <w:rPr>
                <w:del w:id="3102" w:author="Björn Genfors" w:date="2014-03-28T14:34:00Z"/>
                <w:rFonts w:cs="Times New Roman"/>
                <w:spacing w:val="-1"/>
                <w:sz w:val="20"/>
                <w:szCs w:val="20"/>
                <w:lang w:val="sv-SE"/>
              </w:rPr>
            </w:pPr>
            <w:del w:id="3103" w:author="Björn Genfors" w:date="2014-03-28T14:34:00Z">
              <w:r w:rsidRPr="000B0F50" w:rsidDel="00DE71B1">
                <w:rPr>
                  <w:sz w:val="20"/>
                  <w:szCs w:val="20"/>
                  <w:lang w:val="sv-SE"/>
                  <w:rPrChange w:id="3104" w:author="Björn Genfors" w:date="2014-03-28T13:02:00Z">
                    <w:rPr>
                      <w:sz w:val="20"/>
                      <w:szCs w:val="20"/>
                    </w:rPr>
                  </w:rPrChange>
                </w:rPr>
                <w:delText>Namn på kodsystem för befattningskod.</w:delText>
              </w:r>
            </w:del>
          </w:p>
        </w:tc>
        <w:tc>
          <w:tcPr>
            <w:tcW w:w="1195" w:type="dxa"/>
            <w:tcBorders>
              <w:top w:val="single" w:sz="5" w:space="0" w:color="000000"/>
              <w:left w:val="single" w:sz="5" w:space="0" w:color="000000"/>
              <w:bottom w:val="single" w:sz="5" w:space="0" w:color="000000"/>
              <w:right w:val="single" w:sz="5" w:space="0" w:color="000000"/>
            </w:tcBorders>
            <w:tcPrChange w:id="310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A5EA9D9" w14:textId="0326B94F" w:rsidR="00424B6F" w:rsidRPr="006B6063" w:rsidDel="00DE71B1" w:rsidRDefault="00424B6F" w:rsidP="00DE71B1">
            <w:pPr>
              <w:widowControl/>
              <w:spacing w:line="226" w:lineRule="exact"/>
              <w:ind w:left="102"/>
              <w:jc w:val="center"/>
              <w:rPr>
                <w:del w:id="3106" w:author="Björn Genfors" w:date="2014-03-28T14:34:00Z"/>
                <w:rFonts w:cs="Times New Roman"/>
                <w:spacing w:val="-1"/>
                <w:sz w:val="20"/>
                <w:szCs w:val="20"/>
                <w:lang w:val="sv-SE"/>
              </w:rPr>
            </w:pPr>
            <w:del w:id="3107" w:author="Björn Genfors" w:date="2014-03-28T14:34:00Z">
              <w:r w:rsidRPr="006B6063" w:rsidDel="00DE71B1">
                <w:rPr>
                  <w:spacing w:val="-1"/>
                  <w:sz w:val="20"/>
                  <w:szCs w:val="20"/>
                </w:rPr>
                <w:delText>0..1</w:delText>
              </w:r>
            </w:del>
          </w:p>
          <w:p w14:paraId="5CA6CB3D" w14:textId="7F9FB581" w:rsidR="00424B6F" w:rsidRPr="006B6063" w:rsidDel="00DE71B1" w:rsidRDefault="00424B6F" w:rsidP="00DE71B1">
            <w:pPr>
              <w:widowControl/>
              <w:spacing w:line="226" w:lineRule="exact"/>
              <w:ind w:left="102"/>
              <w:jc w:val="center"/>
              <w:rPr>
                <w:del w:id="3108" w:author="Björn Genfors" w:date="2014-03-28T14:34:00Z"/>
                <w:rFonts w:cs="Times New Roman"/>
                <w:spacing w:val="-1"/>
                <w:sz w:val="20"/>
                <w:szCs w:val="20"/>
                <w:lang w:val="sv-SE"/>
              </w:rPr>
            </w:pPr>
          </w:p>
        </w:tc>
      </w:tr>
      <w:tr w:rsidR="00424B6F" w:rsidRPr="006B6063" w:rsidDel="00DE71B1" w14:paraId="7EA3B3A4" w14:textId="720C859D" w:rsidTr="00DE71B1">
        <w:trPr>
          <w:trHeight w:hRule="exact" w:val="422"/>
          <w:tblHeader/>
          <w:del w:id="3109" w:author="Björn Genfors" w:date="2014-03-28T14:34:00Z"/>
          <w:trPrChange w:id="3110" w:author="Björn Genfors" w:date="2014-03-28T14:34:00Z">
            <w:trPr>
              <w:trHeight w:hRule="exact" w:val="4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1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E55F1E2" w14:textId="29BC2D9F" w:rsidR="00424B6F" w:rsidRPr="006B6063" w:rsidDel="00DE71B1" w:rsidRDefault="00424B6F" w:rsidP="00DE71B1">
            <w:pPr>
              <w:widowControl/>
              <w:spacing w:line="226" w:lineRule="exact"/>
              <w:ind w:left="102"/>
              <w:rPr>
                <w:del w:id="3112" w:author="Björn Genfors" w:date="2014-03-28T14:34:00Z"/>
                <w:rFonts w:cs="Times New Roman"/>
                <w:sz w:val="20"/>
                <w:szCs w:val="20"/>
                <w:lang w:val="sv-SE"/>
              </w:rPr>
            </w:pPr>
            <w:del w:id="3113" w:author="Björn Genfors" w:date="2014-03-28T14:34:00Z">
              <w:r w:rsidRPr="006B6063" w:rsidDel="00DE71B1">
                <w:rPr>
                  <w:sz w:val="20"/>
                  <w:szCs w:val="20"/>
                </w:rPr>
                <w:delText>../../../../codeSystemVersion</w:delText>
              </w:r>
            </w:del>
          </w:p>
        </w:tc>
        <w:tc>
          <w:tcPr>
            <w:tcW w:w="1559" w:type="dxa"/>
            <w:tcBorders>
              <w:top w:val="single" w:sz="5" w:space="0" w:color="000000"/>
              <w:left w:val="single" w:sz="5" w:space="0" w:color="000000"/>
              <w:bottom w:val="single" w:sz="5" w:space="0" w:color="000000"/>
              <w:right w:val="single" w:sz="5" w:space="0" w:color="000000"/>
            </w:tcBorders>
            <w:tcPrChange w:id="311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22D1271" w14:textId="2B3D34BA" w:rsidR="00424B6F" w:rsidRPr="006B6063" w:rsidDel="00DE71B1" w:rsidRDefault="00424B6F" w:rsidP="00DE71B1">
            <w:pPr>
              <w:widowControl/>
              <w:spacing w:line="226" w:lineRule="exact"/>
              <w:ind w:left="102"/>
              <w:rPr>
                <w:del w:id="3115" w:author="Björn Genfors" w:date="2014-03-28T14:34:00Z"/>
                <w:rFonts w:cs="Times New Roman"/>
                <w:spacing w:val="-1"/>
                <w:sz w:val="20"/>
                <w:szCs w:val="20"/>
                <w:lang w:val="sv-SE"/>
              </w:rPr>
            </w:pPr>
            <w:del w:id="3116"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11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6293A63" w14:textId="6FDE78B2" w:rsidR="00424B6F" w:rsidRPr="006B6063" w:rsidDel="00DE71B1" w:rsidRDefault="00424B6F" w:rsidP="00DE71B1">
            <w:pPr>
              <w:widowControl/>
              <w:spacing w:line="226" w:lineRule="exact"/>
              <w:ind w:left="102"/>
              <w:rPr>
                <w:del w:id="3118" w:author="Björn Genfors" w:date="2014-03-28T14:34:00Z"/>
                <w:rFonts w:cs="Times New Roman"/>
                <w:spacing w:val="-1"/>
                <w:sz w:val="20"/>
                <w:szCs w:val="20"/>
                <w:lang w:val="sv-SE"/>
              </w:rPr>
            </w:pPr>
            <w:del w:id="3119" w:author="Björn Genfors" w:date="2014-03-28T14:34:00Z">
              <w:r w:rsidRPr="000B0F50" w:rsidDel="00DE71B1">
                <w:rPr>
                  <w:sz w:val="20"/>
                  <w:szCs w:val="20"/>
                  <w:lang w:val="sv-SE"/>
                  <w:rPrChange w:id="3120" w:author="Björn Genfors" w:date="2014-03-28T13:02:00Z">
                    <w:rPr>
                      <w:sz w:val="20"/>
                      <w:szCs w:val="20"/>
                    </w:rPr>
                  </w:rPrChange>
                </w:rPr>
                <w:delText>Version på kodsystem för befattningskod.</w:delText>
              </w:r>
            </w:del>
          </w:p>
        </w:tc>
        <w:tc>
          <w:tcPr>
            <w:tcW w:w="1195" w:type="dxa"/>
            <w:tcBorders>
              <w:top w:val="single" w:sz="5" w:space="0" w:color="000000"/>
              <w:left w:val="single" w:sz="5" w:space="0" w:color="000000"/>
              <w:bottom w:val="single" w:sz="5" w:space="0" w:color="000000"/>
              <w:right w:val="single" w:sz="5" w:space="0" w:color="000000"/>
            </w:tcBorders>
            <w:tcPrChange w:id="312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6B1D0CA" w14:textId="79274199" w:rsidR="00424B6F" w:rsidRPr="006B6063" w:rsidDel="00DE71B1" w:rsidRDefault="00424B6F" w:rsidP="00DE71B1">
            <w:pPr>
              <w:widowControl/>
              <w:spacing w:line="226" w:lineRule="exact"/>
              <w:ind w:left="102"/>
              <w:jc w:val="center"/>
              <w:rPr>
                <w:del w:id="3122" w:author="Björn Genfors" w:date="2014-03-28T14:34:00Z"/>
                <w:rFonts w:cs="Times New Roman"/>
                <w:spacing w:val="-1"/>
                <w:sz w:val="20"/>
                <w:szCs w:val="20"/>
                <w:lang w:val="sv-SE"/>
              </w:rPr>
            </w:pPr>
            <w:del w:id="3123" w:author="Björn Genfors" w:date="2014-03-28T14:34:00Z">
              <w:r w:rsidRPr="006B6063" w:rsidDel="00DE71B1">
                <w:rPr>
                  <w:spacing w:val="-1"/>
                  <w:sz w:val="20"/>
                  <w:szCs w:val="20"/>
                </w:rPr>
                <w:delText>0..1</w:delText>
              </w:r>
            </w:del>
          </w:p>
        </w:tc>
      </w:tr>
      <w:tr w:rsidR="00424B6F" w:rsidRPr="006B6063" w:rsidDel="00DE71B1" w14:paraId="6133954B" w14:textId="21379113" w:rsidTr="00DE71B1">
        <w:trPr>
          <w:trHeight w:hRule="exact" w:val="1062"/>
          <w:tblHeader/>
          <w:del w:id="3124" w:author="Björn Genfors" w:date="2014-03-28T14:34:00Z"/>
          <w:trPrChange w:id="3125" w:author="Björn Genfors" w:date="2014-03-28T14:34:00Z">
            <w:trPr>
              <w:trHeight w:hRule="exact" w:val="10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2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92F87BF" w14:textId="64261F0D" w:rsidR="00424B6F" w:rsidRPr="006B6063" w:rsidDel="00DE71B1" w:rsidRDefault="00424B6F" w:rsidP="00DE71B1">
            <w:pPr>
              <w:widowControl/>
              <w:spacing w:line="226" w:lineRule="exact"/>
              <w:ind w:left="102"/>
              <w:rPr>
                <w:del w:id="3127" w:author="Björn Genfors" w:date="2014-03-28T14:34:00Z"/>
                <w:rFonts w:cs="Times New Roman"/>
                <w:sz w:val="20"/>
                <w:szCs w:val="20"/>
                <w:lang w:val="sv-SE"/>
              </w:rPr>
            </w:pPr>
            <w:del w:id="3128" w:author="Björn Genfors" w:date="2014-03-28T14:34:00Z">
              <w:r w:rsidRPr="006B6063" w:rsidDel="00DE71B1">
                <w:rPr>
                  <w:sz w:val="20"/>
                  <w:szCs w:val="20"/>
                </w:rPr>
                <w:delText>../../../../displayName</w:delText>
              </w:r>
            </w:del>
          </w:p>
        </w:tc>
        <w:tc>
          <w:tcPr>
            <w:tcW w:w="1559" w:type="dxa"/>
            <w:tcBorders>
              <w:top w:val="single" w:sz="5" w:space="0" w:color="000000"/>
              <w:left w:val="single" w:sz="5" w:space="0" w:color="000000"/>
              <w:bottom w:val="single" w:sz="5" w:space="0" w:color="000000"/>
              <w:right w:val="single" w:sz="5" w:space="0" w:color="000000"/>
            </w:tcBorders>
            <w:tcPrChange w:id="312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F779D40" w14:textId="098D79A2" w:rsidR="00424B6F" w:rsidRPr="006B6063" w:rsidDel="00DE71B1" w:rsidRDefault="00424B6F" w:rsidP="00DE71B1">
            <w:pPr>
              <w:widowControl/>
              <w:spacing w:line="226" w:lineRule="exact"/>
              <w:ind w:left="102"/>
              <w:rPr>
                <w:del w:id="3130" w:author="Björn Genfors" w:date="2014-03-28T14:34:00Z"/>
                <w:rFonts w:cs="Times New Roman"/>
                <w:spacing w:val="-1"/>
                <w:sz w:val="20"/>
                <w:szCs w:val="20"/>
                <w:lang w:val="sv-SE"/>
              </w:rPr>
            </w:pPr>
            <w:del w:id="3131" w:author="Björn Genfors" w:date="2014-03-28T14:34:00Z">
              <w:r w:rsidRPr="006B6063" w:rsidDel="00DE71B1">
                <w:rPr>
                  <w:spacing w:val="-1"/>
                  <w:sz w:val="20"/>
                  <w:szCs w:val="20"/>
                </w:rPr>
                <w:delText>string</w:delText>
              </w:r>
            </w:del>
          </w:p>
          <w:p w14:paraId="0AD88B8D" w14:textId="1380037C" w:rsidR="00424B6F" w:rsidRPr="006B6063" w:rsidDel="00DE71B1" w:rsidRDefault="00424B6F" w:rsidP="00DE71B1">
            <w:pPr>
              <w:widowControl/>
              <w:spacing w:line="226" w:lineRule="exact"/>
              <w:ind w:left="102"/>
              <w:rPr>
                <w:del w:id="3132"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13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06E57E5" w14:textId="5412CEC9" w:rsidR="00424B6F" w:rsidRPr="006B6063" w:rsidDel="00DE71B1" w:rsidRDefault="00424B6F" w:rsidP="00DE71B1">
            <w:pPr>
              <w:widowControl/>
              <w:spacing w:line="226" w:lineRule="exact"/>
              <w:ind w:left="102"/>
              <w:rPr>
                <w:del w:id="3134" w:author="Björn Genfors" w:date="2014-03-28T14:34:00Z"/>
                <w:rFonts w:cs="Times New Roman"/>
                <w:spacing w:val="-1"/>
                <w:sz w:val="20"/>
                <w:szCs w:val="20"/>
                <w:lang w:val="sv-SE"/>
              </w:rPr>
            </w:pPr>
            <w:del w:id="3135" w:author="Björn Genfors" w:date="2014-03-28T14:34:00Z">
              <w:r w:rsidRPr="000B0F50" w:rsidDel="00DE71B1">
                <w:rPr>
                  <w:sz w:val="20"/>
                  <w:szCs w:val="20"/>
                  <w:lang w:val="sv-SE"/>
                  <w:rPrChange w:id="3136" w:author="Björn Genfors" w:date="2014-03-28T13:02:00Z">
                    <w:rPr>
                      <w:sz w:val="20"/>
                      <w:szCs w:val="20"/>
                    </w:rPr>
                  </w:rPrChange>
                </w:rPr>
                <w:delText>Befattningskoden i klartext. Om separat displayName inte finns i producerande system skall samma värde som i code anges.</w:delText>
              </w:r>
            </w:del>
          </w:p>
        </w:tc>
        <w:tc>
          <w:tcPr>
            <w:tcW w:w="1195" w:type="dxa"/>
            <w:tcBorders>
              <w:top w:val="single" w:sz="5" w:space="0" w:color="000000"/>
              <w:left w:val="single" w:sz="5" w:space="0" w:color="000000"/>
              <w:bottom w:val="single" w:sz="5" w:space="0" w:color="000000"/>
              <w:right w:val="single" w:sz="5" w:space="0" w:color="000000"/>
            </w:tcBorders>
            <w:tcPrChange w:id="313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42EC476" w14:textId="711A839A" w:rsidR="00424B6F" w:rsidRPr="006B6063" w:rsidDel="00DE71B1" w:rsidRDefault="00424B6F" w:rsidP="00DE71B1">
            <w:pPr>
              <w:widowControl/>
              <w:spacing w:line="226" w:lineRule="exact"/>
              <w:ind w:left="102"/>
              <w:jc w:val="center"/>
              <w:rPr>
                <w:del w:id="3138" w:author="Björn Genfors" w:date="2014-03-28T14:34:00Z"/>
                <w:rFonts w:cs="Times New Roman"/>
                <w:spacing w:val="-1"/>
                <w:sz w:val="20"/>
                <w:szCs w:val="20"/>
                <w:lang w:val="sv-SE"/>
              </w:rPr>
            </w:pPr>
            <w:del w:id="3139" w:author="Björn Genfors" w:date="2014-03-28T14:34:00Z">
              <w:r w:rsidRPr="006B6063" w:rsidDel="00DE71B1">
                <w:rPr>
                  <w:spacing w:val="-1"/>
                  <w:sz w:val="20"/>
                  <w:szCs w:val="20"/>
                </w:rPr>
                <w:delText>0..1</w:delText>
              </w:r>
            </w:del>
          </w:p>
        </w:tc>
      </w:tr>
      <w:tr w:rsidR="00424B6F" w:rsidRPr="006B6063" w:rsidDel="00DE71B1" w14:paraId="67B535B3" w14:textId="610424E7" w:rsidTr="00DE71B1">
        <w:trPr>
          <w:trHeight w:hRule="exact" w:val="1409"/>
          <w:tblHeader/>
          <w:del w:id="3140" w:author="Björn Genfors" w:date="2014-03-28T14:34:00Z"/>
          <w:trPrChange w:id="3141" w:author="Björn Genfors" w:date="2014-03-28T14:34:00Z">
            <w:trPr>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4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2F34174" w14:textId="44D4A6D2" w:rsidR="00424B6F" w:rsidRPr="006B6063" w:rsidDel="00DE71B1" w:rsidRDefault="00424B6F" w:rsidP="00DE71B1">
            <w:pPr>
              <w:widowControl/>
              <w:spacing w:line="226" w:lineRule="exact"/>
              <w:ind w:left="102"/>
              <w:rPr>
                <w:del w:id="3143" w:author="Björn Genfors" w:date="2014-03-28T14:34:00Z"/>
                <w:rFonts w:cs="Times New Roman"/>
                <w:spacing w:val="-1"/>
                <w:sz w:val="20"/>
                <w:szCs w:val="20"/>
                <w:lang w:val="sv-SE"/>
              </w:rPr>
            </w:pPr>
            <w:del w:id="3144" w:author="Björn Genfors" w:date="2014-03-28T14:34:00Z">
              <w:r w:rsidRPr="006B6063" w:rsidDel="00DE71B1">
                <w:rPr>
                  <w:sz w:val="20"/>
                  <w:szCs w:val="20"/>
                </w:rPr>
                <w:delText>../../../</w:delText>
              </w:r>
              <w:r w:rsidRPr="006B6063" w:rsidDel="00DE71B1">
                <w:rPr>
                  <w:spacing w:val="-1"/>
                  <w:sz w:val="20"/>
                  <w:szCs w:val="20"/>
                </w:rPr>
                <w:delText>../originalText</w:delText>
              </w:r>
            </w:del>
          </w:p>
          <w:p w14:paraId="1922C580" w14:textId="2D109E42" w:rsidR="00424B6F" w:rsidRPr="006B6063" w:rsidDel="00DE71B1" w:rsidRDefault="00424B6F" w:rsidP="00DE71B1">
            <w:pPr>
              <w:widowControl/>
              <w:spacing w:line="226" w:lineRule="exact"/>
              <w:ind w:left="102"/>
              <w:rPr>
                <w:del w:id="3145"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14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F887A" w14:textId="56D94C84" w:rsidR="00424B6F" w:rsidRPr="006B6063" w:rsidDel="00DE71B1" w:rsidRDefault="00424B6F" w:rsidP="00DE71B1">
            <w:pPr>
              <w:widowControl/>
              <w:spacing w:line="226" w:lineRule="exact"/>
              <w:ind w:left="102"/>
              <w:rPr>
                <w:del w:id="3147" w:author="Björn Genfors" w:date="2014-03-28T14:34:00Z"/>
                <w:rFonts w:cs="Times New Roman"/>
                <w:spacing w:val="-1"/>
                <w:sz w:val="20"/>
                <w:szCs w:val="20"/>
                <w:lang w:val="sv-SE"/>
              </w:rPr>
            </w:pPr>
            <w:del w:id="3148" w:author="Björn Genfors" w:date="2014-03-28T14:34:00Z">
              <w:r w:rsidRPr="006B6063" w:rsidDel="00DE71B1">
                <w:rPr>
                  <w:spacing w:val="-1"/>
                  <w:sz w:val="20"/>
                  <w:szCs w:val="20"/>
                </w:rPr>
                <w:delText>string</w:delText>
              </w:r>
            </w:del>
          </w:p>
          <w:p w14:paraId="1723AD61" w14:textId="69594F2C" w:rsidR="00424B6F" w:rsidRPr="006B6063" w:rsidDel="00DE71B1" w:rsidRDefault="00424B6F" w:rsidP="00DE71B1">
            <w:pPr>
              <w:widowControl/>
              <w:spacing w:line="226" w:lineRule="exact"/>
              <w:ind w:left="102"/>
              <w:rPr>
                <w:del w:id="3149"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15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EBF1BC8" w14:textId="0CABB79C" w:rsidR="00424B6F" w:rsidRPr="006B6063" w:rsidDel="00DE71B1" w:rsidRDefault="00424B6F" w:rsidP="00DE71B1">
            <w:pPr>
              <w:widowControl/>
              <w:spacing w:line="226" w:lineRule="exact"/>
              <w:ind w:left="102"/>
              <w:rPr>
                <w:del w:id="3151" w:author="Björn Genfors" w:date="2014-03-28T14:34:00Z"/>
                <w:rFonts w:cs="Times New Roman"/>
                <w:spacing w:val="-1"/>
                <w:sz w:val="20"/>
                <w:szCs w:val="20"/>
                <w:lang w:val="sv-SE"/>
              </w:rPr>
            </w:pPr>
            <w:del w:id="3152" w:author="Björn Genfors" w:date="2014-03-28T14:34:00Z">
              <w:r w:rsidRPr="000B0F50" w:rsidDel="00DE71B1">
                <w:rPr>
                  <w:spacing w:val="-1"/>
                  <w:sz w:val="20"/>
                  <w:szCs w:val="20"/>
                  <w:lang w:val="sv-SE"/>
                  <w:rPrChange w:id="3153" w:author="Björn Genfors" w:date="2014-03-28T13:02:00Z">
                    <w:rPr>
                      <w:spacing w:val="-1"/>
                      <w:sz w:val="20"/>
                      <w:szCs w:val="20"/>
                    </w:rPr>
                  </w:rPrChange>
                </w:rPr>
                <w:delText>Om befattning är beskriven i ett lokalt kodverk utan OID, eller när kod helt saknas, kan en beskrivande text anges i originalText. Om originalText anges skall inget annat värde i healthcareProfessionalRoleCode anges.</w:delText>
              </w:r>
            </w:del>
          </w:p>
        </w:tc>
        <w:tc>
          <w:tcPr>
            <w:tcW w:w="1195" w:type="dxa"/>
            <w:tcBorders>
              <w:top w:val="single" w:sz="5" w:space="0" w:color="000000"/>
              <w:left w:val="single" w:sz="5" w:space="0" w:color="000000"/>
              <w:bottom w:val="single" w:sz="5" w:space="0" w:color="000000"/>
              <w:right w:val="single" w:sz="5" w:space="0" w:color="000000"/>
            </w:tcBorders>
            <w:tcPrChange w:id="315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499B4AE" w14:textId="1601E03C" w:rsidR="00424B6F" w:rsidRPr="006B6063" w:rsidDel="00DE71B1" w:rsidRDefault="00424B6F" w:rsidP="00DE71B1">
            <w:pPr>
              <w:widowControl/>
              <w:spacing w:line="226" w:lineRule="exact"/>
              <w:ind w:left="102"/>
              <w:jc w:val="center"/>
              <w:rPr>
                <w:del w:id="3155" w:author="Björn Genfors" w:date="2014-03-28T14:34:00Z"/>
                <w:rFonts w:cs="Times New Roman"/>
                <w:spacing w:val="-1"/>
                <w:sz w:val="20"/>
                <w:szCs w:val="20"/>
                <w:lang w:val="sv-SE"/>
              </w:rPr>
            </w:pPr>
            <w:del w:id="3156" w:author="Björn Genfors" w:date="2014-03-28T14:34:00Z">
              <w:r w:rsidRPr="006B6063" w:rsidDel="00DE71B1">
                <w:rPr>
                  <w:spacing w:val="-1"/>
                  <w:sz w:val="20"/>
                  <w:szCs w:val="20"/>
                </w:rPr>
                <w:delText>0..1</w:delText>
              </w:r>
            </w:del>
          </w:p>
        </w:tc>
      </w:tr>
      <w:tr w:rsidR="00424B6F" w:rsidRPr="006B6063" w:rsidDel="00DE71B1" w14:paraId="31C62531" w14:textId="6DE65891" w:rsidTr="00DE71B1">
        <w:trPr>
          <w:trHeight w:hRule="exact" w:val="584"/>
          <w:tblHeader/>
          <w:del w:id="3157" w:author="Björn Genfors" w:date="2014-03-28T14:34:00Z"/>
          <w:trPrChange w:id="3158" w:author="Björn Genfors" w:date="2014-03-28T14:34:00Z">
            <w:trPr>
              <w:trHeight w:hRule="exact" w:val="5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5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DDA009A" w14:textId="20112A31" w:rsidR="00424B6F" w:rsidRPr="006B6063" w:rsidDel="00DE71B1" w:rsidRDefault="00424B6F" w:rsidP="00DE71B1">
            <w:pPr>
              <w:widowControl/>
              <w:spacing w:line="226" w:lineRule="exact"/>
              <w:ind w:left="102"/>
              <w:rPr>
                <w:del w:id="3160" w:author="Björn Genfors" w:date="2014-03-28T14:34:00Z"/>
                <w:rFonts w:cs="Times New Roman"/>
                <w:sz w:val="20"/>
                <w:szCs w:val="20"/>
                <w:lang w:val="sv-SE"/>
              </w:rPr>
            </w:pPr>
            <w:del w:id="3161" w:author="Björn Genfors" w:date="2014-03-28T14:34:00Z">
              <w:r w:rsidRPr="006B6063" w:rsidDel="00DE71B1">
                <w:rPr>
                  <w:sz w:val="20"/>
                  <w:szCs w:val="20"/>
                </w:rPr>
                <w:delText>../../../healthcareProfessionalOrgUnit</w:delText>
              </w:r>
            </w:del>
          </w:p>
        </w:tc>
        <w:tc>
          <w:tcPr>
            <w:tcW w:w="1559" w:type="dxa"/>
            <w:tcBorders>
              <w:top w:val="single" w:sz="5" w:space="0" w:color="000000"/>
              <w:left w:val="single" w:sz="5" w:space="0" w:color="000000"/>
              <w:bottom w:val="single" w:sz="5" w:space="0" w:color="000000"/>
              <w:right w:val="single" w:sz="5" w:space="0" w:color="000000"/>
            </w:tcBorders>
            <w:tcPrChange w:id="316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F55CEFE" w14:textId="1BF8DD65" w:rsidR="00424B6F" w:rsidRPr="006B6063" w:rsidDel="00DE71B1" w:rsidRDefault="00424B6F" w:rsidP="00DE71B1">
            <w:pPr>
              <w:widowControl/>
              <w:spacing w:line="226" w:lineRule="exact"/>
              <w:ind w:left="102"/>
              <w:rPr>
                <w:del w:id="3163" w:author="Björn Genfors" w:date="2014-03-28T14:34:00Z"/>
                <w:rFonts w:cs="Times New Roman"/>
                <w:sz w:val="20"/>
                <w:szCs w:val="20"/>
                <w:lang w:val="sv-SE"/>
              </w:rPr>
            </w:pPr>
            <w:del w:id="3164" w:author="Björn Genfors" w:date="2014-03-28T14:34:00Z">
              <w:r w:rsidRPr="006B6063" w:rsidDel="00DE71B1">
                <w:rPr>
                  <w:sz w:val="20"/>
                  <w:szCs w:val="20"/>
                </w:rPr>
                <w:delText>OrgUnitType</w:delText>
              </w:r>
            </w:del>
          </w:p>
        </w:tc>
        <w:tc>
          <w:tcPr>
            <w:tcW w:w="3969" w:type="dxa"/>
            <w:tcBorders>
              <w:top w:val="single" w:sz="5" w:space="0" w:color="000000"/>
              <w:left w:val="single" w:sz="5" w:space="0" w:color="000000"/>
              <w:bottom w:val="single" w:sz="5" w:space="0" w:color="000000"/>
              <w:right w:val="single" w:sz="5" w:space="0" w:color="000000"/>
            </w:tcBorders>
            <w:tcPrChange w:id="316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9F29ED8" w14:textId="2F2890C1" w:rsidR="00424B6F" w:rsidRPr="006B6063" w:rsidDel="00DE71B1" w:rsidRDefault="00424B6F" w:rsidP="00DE71B1">
            <w:pPr>
              <w:widowControl/>
              <w:spacing w:line="226" w:lineRule="exact"/>
              <w:ind w:left="102"/>
              <w:rPr>
                <w:del w:id="3166" w:author="Björn Genfors" w:date="2014-03-28T14:34:00Z"/>
                <w:rFonts w:cs="Times New Roman"/>
                <w:sz w:val="20"/>
                <w:szCs w:val="20"/>
                <w:lang w:val="sv-SE"/>
              </w:rPr>
            </w:pPr>
            <w:del w:id="3167" w:author="Björn Genfors" w:date="2014-03-28T14:34:00Z">
              <w:r w:rsidRPr="000B0F50" w:rsidDel="00DE71B1">
                <w:rPr>
                  <w:sz w:val="20"/>
                  <w:szCs w:val="20"/>
                  <w:lang w:val="sv-SE"/>
                  <w:rPrChange w:id="3168" w:author="Björn Genfors" w:date="2014-03-28T13:02:00Z">
                    <w:rPr>
                      <w:sz w:val="20"/>
                      <w:szCs w:val="20"/>
                    </w:rPr>
                  </w:rPrChange>
                </w:rPr>
                <w:delText>Den organisation som författaren är uppdragstagare på</w:delText>
              </w:r>
            </w:del>
          </w:p>
        </w:tc>
        <w:tc>
          <w:tcPr>
            <w:tcW w:w="1195" w:type="dxa"/>
            <w:tcBorders>
              <w:top w:val="single" w:sz="5" w:space="0" w:color="000000"/>
              <w:left w:val="single" w:sz="5" w:space="0" w:color="000000"/>
              <w:bottom w:val="single" w:sz="5" w:space="0" w:color="000000"/>
              <w:right w:val="single" w:sz="5" w:space="0" w:color="000000"/>
            </w:tcBorders>
            <w:tcPrChange w:id="316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BC4A3A1" w14:textId="12FC2363" w:rsidR="00424B6F" w:rsidRPr="006B6063" w:rsidDel="00DE71B1" w:rsidRDefault="00424B6F" w:rsidP="00DE71B1">
            <w:pPr>
              <w:widowControl/>
              <w:spacing w:line="226" w:lineRule="exact"/>
              <w:ind w:left="102"/>
              <w:jc w:val="center"/>
              <w:rPr>
                <w:del w:id="3170" w:author="Björn Genfors" w:date="2014-03-28T14:34:00Z"/>
                <w:rFonts w:cs="Times New Roman"/>
                <w:sz w:val="20"/>
                <w:szCs w:val="20"/>
                <w:lang w:val="sv-SE"/>
              </w:rPr>
            </w:pPr>
            <w:del w:id="3171" w:author="Björn Genfors" w:date="2014-03-28T14:34:00Z">
              <w:r w:rsidRPr="006B6063" w:rsidDel="00DE71B1">
                <w:rPr>
                  <w:sz w:val="20"/>
                  <w:szCs w:val="20"/>
                </w:rPr>
                <w:delText>1..1</w:delText>
              </w:r>
            </w:del>
          </w:p>
        </w:tc>
      </w:tr>
      <w:tr w:rsidR="00424B6F" w:rsidRPr="006B6063" w:rsidDel="00DE71B1" w14:paraId="0872F8EE" w14:textId="7181EC4D" w:rsidTr="00DE71B1">
        <w:trPr>
          <w:trHeight w:hRule="exact" w:val="526"/>
          <w:tblHeader/>
          <w:del w:id="3172" w:author="Björn Genfors" w:date="2014-03-28T14:34:00Z"/>
          <w:trPrChange w:id="3173"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7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8D8A24" w14:textId="1B10C365" w:rsidR="00424B6F" w:rsidRPr="006B6063" w:rsidDel="00DE71B1" w:rsidRDefault="00424B6F" w:rsidP="00DE71B1">
            <w:pPr>
              <w:widowControl/>
              <w:spacing w:line="226" w:lineRule="exact"/>
              <w:ind w:left="102"/>
              <w:rPr>
                <w:del w:id="3175" w:author="Björn Genfors" w:date="2014-03-28T14:34:00Z"/>
                <w:rFonts w:cs="Times New Roman"/>
                <w:sz w:val="20"/>
                <w:szCs w:val="20"/>
                <w:lang w:val="sv-SE"/>
              </w:rPr>
            </w:pPr>
            <w:del w:id="3176" w:author="Björn Genfors" w:date="2014-03-28T14:34:00Z">
              <w:r w:rsidRPr="006B6063" w:rsidDel="00DE71B1">
                <w:rPr>
                  <w:sz w:val="20"/>
                  <w:szCs w:val="20"/>
                </w:rPr>
                <w:delText>../../../../orgUnitHSAId</w:delText>
              </w:r>
            </w:del>
          </w:p>
        </w:tc>
        <w:tc>
          <w:tcPr>
            <w:tcW w:w="1559" w:type="dxa"/>
            <w:tcBorders>
              <w:top w:val="single" w:sz="5" w:space="0" w:color="000000"/>
              <w:left w:val="single" w:sz="5" w:space="0" w:color="000000"/>
              <w:bottom w:val="single" w:sz="5" w:space="0" w:color="000000"/>
              <w:right w:val="single" w:sz="5" w:space="0" w:color="000000"/>
            </w:tcBorders>
            <w:tcPrChange w:id="317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9498A" w14:textId="322B46C5" w:rsidR="00424B6F" w:rsidRPr="006B6063" w:rsidDel="00DE71B1" w:rsidRDefault="00424B6F" w:rsidP="00DE71B1">
            <w:pPr>
              <w:widowControl/>
              <w:spacing w:line="226" w:lineRule="exact"/>
              <w:ind w:left="102"/>
              <w:rPr>
                <w:del w:id="3178" w:author="Björn Genfors" w:date="2014-03-28T14:34:00Z"/>
                <w:rFonts w:cs="Times New Roman"/>
                <w:sz w:val="20"/>
                <w:szCs w:val="20"/>
                <w:lang w:val="sv-SE"/>
              </w:rPr>
            </w:pPr>
            <w:del w:id="3179" w:author="Björn Genfors" w:date="2014-03-28T14:34:00Z">
              <w:r w:rsidRPr="006B6063" w:rsidDel="00DE71B1">
                <w:rPr>
                  <w:sz w:val="20"/>
                  <w:szCs w:val="20"/>
                </w:rPr>
                <w:delText>HSAIdType</w:delText>
              </w:r>
            </w:del>
          </w:p>
        </w:tc>
        <w:tc>
          <w:tcPr>
            <w:tcW w:w="3969" w:type="dxa"/>
            <w:tcBorders>
              <w:top w:val="single" w:sz="5" w:space="0" w:color="000000"/>
              <w:left w:val="single" w:sz="5" w:space="0" w:color="000000"/>
              <w:bottom w:val="single" w:sz="5" w:space="0" w:color="000000"/>
              <w:right w:val="single" w:sz="5" w:space="0" w:color="000000"/>
            </w:tcBorders>
            <w:tcPrChange w:id="318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7871165" w14:textId="527CB4E3" w:rsidR="00424B6F" w:rsidRPr="006B6063" w:rsidDel="00DE71B1" w:rsidRDefault="00424B6F" w:rsidP="00DE71B1">
            <w:pPr>
              <w:widowControl/>
              <w:spacing w:line="226" w:lineRule="exact"/>
              <w:ind w:left="102"/>
              <w:rPr>
                <w:del w:id="3181" w:author="Björn Genfors" w:date="2014-03-28T14:34:00Z"/>
                <w:rFonts w:cs="Times New Roman"/>
                <w:sz w:val="20"/>
                <w:szCs w:val="20"/>
                <w:lang w:val="sv-SE"/>
              </w:rPr>
            </w:pPr>
            <w:del w:id="3182" w:author="Björn Genfors" w:date="2014-03-28T14:34:00Z">
              <w:r w:rsidRPr="006B6063" w:rsidDel="00DE71B1">
                <w:rPr>
                  <w:sz w:val="20"/>
                  <w:szCs w:val="20"/>
                </w:rPr>
                <w:delText>HSA-id för organisationsenhet.</w:delText>
              </w:r>
            </w:del>
          </w:p>
        </w:tc>
        <w:tc>
          <w:tcPr>
            <w:tcW w:w="1195" w:type="dxa"/>
            <w:tcBorders>
              <w:top w:val="single" w:sz="5" w:space="0" w:color="000000"/>
              <w:left w:val="single" w:sz="5" w:space="0" w:color="000000"/>
              <w:bottom w:val="single" w:sz="5" w:space="0" w:color="000000"/>
              <w:right w:val="single" w:sz="5" w:space="0" w:color="000000"/>
            </w:tcBorders>
            <w:tcPrChange w:id="318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3B31681" w14:textId="10A6FE99" w:rsidR="00424B6F" w:rsidRPr="006B6063" w:rsidDel="00DE71B1" w:rsidRDefault="00424B6F" w:rsidP="00DE71B1">
            <w:pPr>
              <w:widowControl/>
              <w:spacing w:line="226" w:lineRule="exact"/>
              <w:ind w:left="102"/>
              <w:jc w:val="center"/>
              <w:rPr>
                <w:del w:id="3184" w:author="Björn Genfors" w:date="2014-03-28T14:34:00Z"/>
                <w:rFonts w:cs="Times New Roman"/>
                <w:sz w:val="20"/>
                <w:szCs w:val="20"/>
                <w:lang w:val="sv-SE"/>
              </w:rPr>
            </w:pPr>
            <w:del w:id="3185" w:author="Björn Genfors" w:date="2014-03-28T14:34:00Z">
              <w:r w:rsidRPr="006B6063" w:rsidDel="00DE71B1">
                <w:rPr>
                  <w:sz w:val="20"/>
                  <w:szCs w:val="20"/>
                </w:rPr>
                <w:delText>1..1</w:delText>
              </w:r>
            </w:del>
          </w:p>
        </w:tc>
      </w:tr>
      <w:tr w:rsidR="00424B6F" w:rsidRPr="006B6063" w:rsidDel="00DE71B1" w14:paraId="6F21EF4B" w14:textId="4CC35D83" w:rsidTr="00DE71B1">
        <w:trPr>
          <w:trHeight w:hRule="exact" w:val="526"/>
          <w:tblHeader/>
          <w:del w:id="3186" w:author="Björn Genfors" w:date="2014-03-28T14:34:00Z"/>
          <w:trPrChange w:id="3187"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8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DC4806D" w14:textId="32DAFF00" w:rsidR="00424B6F" w:rsidRPr="006B6063" w:rsidDel="00DE71B1" w:rsidRDefault="00424B6F" w:rsidP="00DE71B1">
            <w:pPr>
              <w:widowControl/>
              <w:spacing w:line="226" w:lineRule="exact"/>
              <w:ind w:left="102"/>
              <w:rPr>
                <w:del w:id="3189" w:author="Björn Genfors" w:date="2014-03-28T14:34:00Z"/>
                <w:rFonts w:cs="Times New Roman"/>
                <w:sz w:val="20"/>
                <w:szCs w:val="20"/>
                <w:lang w:val="sv-SE"/>
              </w:rPr>
            </w:pPr>
            <w:del w:id="3190" w:author="Björn Genfors" w:date="2014-03-28T14:34:00Z">
              <w:r w:rsidRPr="006B6063" w:rsidDel="00DE71B1">
                <w:rPr>
                  <w:sz w:val="20"/>
                  <w:szCs w:val="20"/>
                </w:rPr>
                <w:lastRenderedPageBreak/>
                <w:delText>../../../../orgUnitname</w:delText>
              </w:r>
            </w:del>
          </w:p>
        </w:tc>
        <w:tc>
          <w:tcPr>
            <w:tcW w:w="1559" w:type="dxa"/>
            <w:tcBorders>
              <w:top w:val="single" w:sz="5" w:space="0" w:color="000000"/>
              <w:left w:val="single" w:sz="5" w:space="0" w:color="000000"/>
              <w:bottom w:val="single" w:sz="5" w:space="0" w:color="000000"/>
              <w:right w:val="single" w:sz="5" w:space="0" w:color="000000"/>
            </w:tcBorders>
            <w:tcPrChange w:id="319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67FB7C1" w14:textId="7F762D57" w:rsidR="00424B6F" w:rsidRPr="006B6063" w:rsidDel="00DE71B1" w:rsidRDefault="00424B6F" w:rsidP="00DE71B1">
            <w:pPr>
              <w:widowControl/>
              <w:spacing w:line="226" w:lineRule="exact"/>
              <w:ind w:left="102"/>
              <w:rPr>
                <w:del w:id="3192" w:author="Björn Genfors" w:date="2014-03-28T14:34:00Z"/>
                <w:rFonts w:cs="Times New Roman"/>
                <w:sz w:val="20"/>
                <w:szCs w:val="20"/>
                <w:lang w:val="sv-SE"/>
              </w:rPr>
            </w:pPr>
            <w:del w:id="3193"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19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CB93F01" w14:textId="34AF0B54" w:rsidR="00424B6F" w:rsidRPr="006B6063" w:rsidDel="00DE71B1" w:rsidRDefault="00424B6F" w:rsidP="00DE71B1">
            <w:pPr>
              <w:widowControl/>
              <w:spacing w:line="226" w:lineRule="exact"/>
              <w:ind w:left="102"/>
              <w:rPr>
                <w:del w:id="3195" w:author="Björn Genfors" w:date="2014-03-28T14:34:00Z"/>
                <w:rFonts w:cs="Times New Roman"/>
                <w:sz w:val="20"/>
                <w:szCs w:val="20"/>
                <w:lang w:val="sv-SE"/>
              </w:rPr>
            </w:pPr>
            <w:del w:id="3196" w:author="Björn Genfors" w:date="2014-03-28T14:34:00Z">
              <w:r w:rsidRPr="000B0F50" w:rsidDel="00DE71B1">
                <w:rPr>
                  <w:sz w:val="20"/>
                  <w:szCs w:val="20"/>
                  <w:lang w:val="sv-SE"/>
                  <w:rPrChange w:id="3197" w:author="Björn Genfors" w:date="2014-03-28T13:02:00Z">
                    <w:rPr>
                      <w:sz w:val="20"/>
                      <w:szCs w:val="20"/>
                    </w:rPr>
                  </w:rPrChange>
                </w:rPr>
                <w:delText>Namnet på den organisation som författaren är uppdragstagare på</w:delText>
              </w:r>
            </w:del>
          </w:p>
        </w:tc>
        <w:tc>
          <w:tcPr>
            <w:tcW w:w="1195" w:type="dxa"/>
            <w:tcBorders>
              <w:top w:val="single" w:sz="5" w:space="0" w:color="000000"/>
              <w:left w:val="single" w:sz="5" w:space="0" w:color="000000"/>
              <w:bottom w:val="single" w:sz="5" w:space="0" w:color="000000"/>
              <w:right w:val="single" w:sz="5" w:space="0" w:color="000000"/>
            </w:tcBorders>
            <w:tcPrChange w:id="319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9B2E5AD" w14:textId="0805420B" w:rsidR="00424B6F" w:rsidRPr="006B6063" w:rsidDel="00DE71B1" w:rsidRDefault="00424B6F" w:rsidP="00DE71B1">
            <w:pPr>
              <w:widowControl/>
              <w:spacing w:line="226" w:lineRule="exact"/>
              <w:ind w:left="102"/>
              <w:jc w:val="center"/>
              <w:rPr>
                <w:del w:id="3199" w:author="Björn Genfors" w:date="2014-03-28T14:34:00Z"/>
                <w:rFonts w:cs="Times New Roman"/>
                <w:sz w:val="20"/>
                <w:szCs w:val="20"/>
                <w:lang w:val="sv-SE"/>
              </w:rPr>
            </w:pPr>
            <w:del w:id="3200" w:author="Björn Genfors" w:date="2014-03-28T14:34:00Z">
              <w:r w:rsidRPr="006B6063" w:rsidDel="00DE71B1">
                <w:rPr>
                  <w:sz w:val="20"/>
                  <w:szCs w:val="20"/>
                </w:rPr>
                <w:delText>1..1</w:delText>
              </w:r>
            </w:del>
          </w:p>
        </w:tc>
      </w:tr>
      <w:tr w:rsidR="00424B6F" w:rsidRPr="006B6063" w:rsidDel="00DE71B1" w14:paraId="152EDDD5" w14:textId="0522B69F" w:rsidTr="00DE71B1">
        <w:trPr>
          <w:trHeight w:hRule="exact" w:val="526"/>
          <w:tblHeader/>
          <w:del w:id="3201" w:author="Björn Genfors" w:date="2014-03-28T14:34:00Z"/>
          <w:trPrChange w:id="3202"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0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3E5FB19" w14:textId="2CF3D93A" w:rsidR="00424B6F" w:rsidRPr="006B6063" w:rsidDel="00DE71B1" w:rsidRDefault="00424B6F" w:rsidP="00DE71B1">
            <w:pPr>
              <w:widowControl/>
              <w:spacing w:line="226" w:lineRule="exact"/>
              <w:ind w:left="102"/>
              <w:rPr>
                <w:del w:id="3204" w:author="Björn Genfors" w:date="2014-03-28T14:34:00Z"/>
                <w:rFonts w:cs="Times New Roman"/>
                <w:sz w:val="20"/>
                <w:szCs w:val="20"/>
                <w:lang w:val="sv-SE"/>
              </w:rPr>
            </w:pPr>
            <w:del w:id="3205" w:author="Björn Genfors" w:date="2014-03-28T14:34:00Z">
              <w:r w:rsidRPr="006B6063" w:rsidDel="00DE71B1">
                <w:rPr>
                  <w:sz w:val="20"/>
                  <w:szCs w:val="20"/>
                </w:rPr>
                <w:delText>../../../../orgUnitTelecom</w:delText>
              </w:r>
            </w:del>
          </w:p>
        </w:tc>
        <w:tc>
          <w:tcPr>
            <w:tcW w:w="1559" w:type="dxa"/>
            <w:tcBorders>
              <w:top w:val="single" w:sz="5" w:space="0" w:color="000000"/>
              <w:left w:val="single" w:sz="5" w:space="0" w:color="000000"/>
              <w:bottom w:val="single" w:sz="5" w:space="0" w:color="000000"/>
              <w:right w:val="single" w:sz="5" w:space="0" w:color="000000"/>
            </w:tcBorders>
            <w:tcPrChange w:id="320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8DEA275" w14:textId="5E34BECC" w:rsidR="00424B6F" w:rsidRPr="006B6063" w:rsidDel="00DE71B1" w:rsidRDefault="00424B6F" w:rsidP="00DE71B1">
            <w:pPr>
              <w:widowControl/>
              <w:spacing w:line="226" w:lineRule="exact"/>
              <w:ind w:left="102"/>
              <w:rPr>
                <w:del w:id="3207" w:author="Björn Genfors" w:date="2014-03-28T14:34:00Z"/>
                <w:rFonts w:cs="Times New Roman"/>
                <w:sz w:val="20"/>
                <w:szCs w:val="20"/>
                <w:lang w:val="sv-SE"/>
              </w:rPr>
            </w:pPr>
            <w:del w:id="3208"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20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00B3B13" w14:textId="18BE63F7" w:rsidR="00424B6F" w:rsidRPr="006B6063" w:rsidDel="00DE71B1" w:rsidRDefault="00424B6F" w:rsidP="00DE71B1">
            <w:pPr>
              <w:widowControl/>
              <w:spacing w:line="226" w:lineRule="exact"/>
              <w:ind w:left="102"/>
              <w:rPr>
                <w:del w:id="3210" w:author="Björn Genfors" w:date="2014-03-28T14:34:00Z"/>
                <w:rFonts w:cs="Times New Roman"/>
                <w:sz w:val="20"/>
                <w:szCs w:val="20"/>
                <w:lang w:val="sv-SE"/>
              </w:rPr>
            </w:pPr>
            <w:del w:id="3211" w:author="Björn Genfors" w:date="2014-03-28T14:34:00Z">
              <w:r w:rsidRPr="006B6063" w:rsidDel="00DE71B1">
                <w:rPr>
                  <w:sz w:val="20"/>
                  <w:szCs w:val="20"/>
                </w:rPr>
                <w:delText>Telefon till organisationsenhet</w:delText>
              </w:r>
            </w:del>
          </w:p>
        </w:tc>
        <w:tc>
          <w:tcPr>
            <w:tcW w:w="1195" w:type="dxa"/>
            <w:tcBorders>
              <w:top w:val="single" w:sz="5" w:space="0" w:color="000000"/>
              <w:left w:val="single" w:sz="5" w:space="0" w:color="000000"/>
              <w:bottom w:val="single" w:sz="5" w:space="0" w:color="000000"/>
              <w:right w:val="single" w:sz="5" w:space="0" w:color="000000"/>
            </w:tcBorders>
            <w:tcPrChange w:id="321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9E5EFD7" w14:textId="3867E757" w:rsidR="00424B6F" w:rsidRPr="006B6063" w:rsidDel="00DE71B1" w:rsidRDefault="00424B6F" w:rsidP="00DE71B1">
            <w:pPr>
              <w:widowControl/>
              <w:spacing w:line="226" w:lineRule="exact"/>
              <w:ind w:left="102"/>
              <w:jc w:val="center"/>
              <w:rPr>
                <w:del w:id="3213" w:author="Björn Genfors" w:date="2014-03-28T14:34:00Z"/>
                <w:rFonts w:cs="Times New Roman"/>
                <w:sz w:val="20"/>
                <w:szCs w:val="20"/>
                <w:lang w:val="sv-SE"/>
              </w:rPr>
            </w:pPr>
            <w:del w:id="3214" w:author="Björn Genfors" w:date="2014-03-28T14:34:00Z">
              <w:r w:rsidRPr="006B6063" w:rsidDel="00DE71B1">
                <w:rPr>
                  <w:sz w:val="20"/>
                  <w:szCs w:val="20"/>
                </w:rPr>
                <w:delText>0..1</w:delText>
              </w:r>
            </w:del>
          </w:p>
        </w:tc>
      </w:tr>
      <w:tr w:rsidR="00424B6F" w:rsidRPr="006B6063" w:rsidDel="00DE71B1" w14:paraId="50C9EA17" w14:textId="69814B74" w:rsidTr="00DE71B1">
        <w:trPr>
          <w:trHeight w:hRule="exact" w:val="526"/>
          <w:tblHeader/>
          <w:del w:id="3215" w:author="Björn Genfors" w:date="2014-03-28T14:34:00Z"/>
          <w:trPrChange w:id="3216"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1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200E382" w14:textId="56294526" w:rsidR="00424B6F" w:rsidRPr="006B6063" w:rsidDel="00DE71B1" w:rsidRDefault="00424B6F" w:rsidP="00DE71B1">
            <w:pPr>
              <w:widowControl/>
              <w:spacing w:line="226" w:lineRule="exact"/>
              <w:ind w:left="102"/>
              <w:rPr>
                <w:del w:id="3218" w:author="Björn Genfors" w:date="2014-03-28T14:34:00Z"/>
                <w:rFonts w:cs="Times New Roman"/>
                <w:sz w:val="20"/>
                <w:szCs w:val="20"/>
                <w:lang w:val="sv-SE"/>
              </w:rPr>
            </w:pPr>
            <w:del w:id="3219" w:author="Björn Genfors" w:date="2014-03-28T14:34:00Z">
              <w:r w:rsidRPr="006B6063" w:rsidDel="00DE71B1">
                <w:rPr>
                  <w:sz w:val="20"/>
                  <w:szCs w:val="20"/>
                </w:rPr>
                <w:delText>../../../../orgUnitEmail</w:delText>
              </w:r>
            </w:del>
          </w:p>
        </w:tc>
        <w:tc>
          <w:tcPr>
            <w:tcW w:w="1559" w:type="dxa"/>
            <w:tcBorders>
              <w:top w:val="single" w:sz="5" w:space="0" w:color="000000"/>
              <w:left w:val="single" w:sz="5" w:space="0" w:color="000000"/>
              <w:bottom w:val="single" w:sz="5" w:space="0" w:color="000000"/>
              <w:right w:val="single" w:sz="5" w:space="0" w:color="000000"/>
            </w:tcBorders>
            <w:tcPrChange w:id="322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724D5BB" w14:textId="4E43306D" w:rsidR="00424B6F" w:rsidRPr="006B6063" w:rsidDel="00DE71B1" w:rsidRDefault="00424B6F" w:rsidP="00DE71B1">
            <w:pPr>
              <w:widowControl/>
              <w:spacing w:line="226" w:lineRule="exact"/>
              <w:ind w:left="102"/>
              <w:rPr>
                <w:del w:id="3221" w:author="Björn Genfors" w:date="2014-03-28T14:34:00Z"/>
                <w:rFonts w:cs="Times New Roman"/>
                <w:sz w:val="20"/>
                <w:szCs w:val="20"/>
                <w:lang w:val="sv-SE"/>
              </w:rPr>
            </w:pPr>
            <w:del w:id="3222"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22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B28492B" w14:textId="29692043" w:rsidR="00424B6F" w:rsidRPr="006B6063" w:rsidDel="00DE71B1" w:rsidRDefault="00424B6F" w:rsidP="00DE71B1">
            <w:pPr>
              <w:widowControl/>
              <w:spacing w:line="226" w:lineRule="exact"/>
              <w:ind w:left="102"/>
              <w:rPr>
                <w:del w:id="3224" w:author="Björn Genfors" w:date="2014-03-28T14:34:00Z"/>
                <w:rFonts w:cs="Times New Roman"/>
                <w:sz w:val="20"/>
                <w:szCs w:val="20"/>
                <w:lang w:val="sv-SE"/>
              </w:rPr>
            </w:pPr>
            <w:del w:id="3225" w:author="Björn Genfors" w:date="2014-03-28T14:34:00Z">
              <w:r w:rsidRPr="006B6063" w:rsidDel="00DE71B1">
                <w:rPr>
                  <w:sz w:val="20"/>
                  <w:szCs w:val="20"/>
                </w:rPr>
                <w:delText>Epost till enhet</w:delText>
              </w:r>
            </w:del>
          </w:p>
        </w:tc>
        <w:tc>
          <w:tcPr>
            <w:tcW w:w="1195" w:type="dxa"/>
            <w:tcBorders>
              <w:top w:val="single" w:sz="5" w:space="0" w:color="000000"/>
              <w:left w:val="single" w:sz="5" w:space="0" w:color="000000"/>
              <w:bottom w:val="single" w:sz="5" w:space="0" w:color="000000"/>
              <w:right w:val="single" w:sz="5" w:space="0" w:color="000000"/>
            </w:tcBorders>
            <w:tcPrChange w:id="322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38BAF1D" w14:textId="575B6D69" w:rsidR="00424B6F" w:rsidRPr="006B6063" w:rsidDel="00DE71B1" w:rsidRDefault="00424B6F" w:rsidP="00DE71B1">
            <w:pPr>
              <w:widowControl/>
              <w:spacing w:line="226" w:lineRule="exact"/>
              <w:ind w:left="102"/>
              <w:jc w:val="center"/>
              <w:rPr>
                <w:del w:id="3227" w:author="Björn Genfors" w:date="2014-03-28T14:34:00Z"/>
                <w:rFonts w:cs="Times New Roman"/>
                <w:sz w:val="20"/>
                <w:szCs w:val="20"/>
                <w:lang w:val="sv-SE"/>
              </w:rPr>
            </w:pPr>
            <w:del w:id="3228" w:author="Björn Genfors" w:date="2014-03-28T14:34:00Z">
              <w:r w:rsidRPr="006B6063" w:rsidDel="00DE71B1">
                <w:rPr>
                  <w:sz w:val="20"/>
                  <w:szCs w:val="20"/>
                </w:rPr>
                <w:delText>0..1</w:delText>
              </w:r>
            </w:del>
          </w:p>
        </w:tc>
      </w:tr>
      <w:tr w:rsidR="00424B6F" w:rsidRPr="006B6063" w:rsidDel="00DE71B1" w14:paraId="76B9F659" w14:textId="7C10E287" w:rsidTr="00DE71B1">
        <w:trPr>
          <w:trHeight w:hRule="exact" w:val="1443"/>
          <w:tblHeader/>
          <w:del w:id="3229" w:author="Björn Genfors" w:date="2014-03-28T14:34:00Z"/>
          <w:trPrChange w:id="3230" w:author="Björn Genfors" w:date="2014-03-28T14:34:00Z">
            <w:trPr>
              <w:trHeight w:hRule="exact" w:val="144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3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264640" w14:textId="367BAB30" w:rsidR="00424B6F" w:rsidRPr="006B6063" w:rsidDel="00DE71B1" w:rsidRDefault="00424B6F" w:rsidP="00DE71B1">
            <w:pPr>
              <w:widowControl/>
              <w:spacing w:line="226" w:lineRule="exact"/>
              <w:ind w:left="102"/>
              <w:rPr>
                <w:del w:id="3232" w:author="Björn Genfors" w:date="2014-03-28T14:34:00Z"/>
                <w:rFonts w:cs="Times New Roman"/>
                <w:sz w:val="20"/>
                <w:szCs w:val="20"/>
                <w:lang w:val="sv-SE"/>
              </w:rPr>
            </w:pPr>
            <w:del w:id="3233" w:author="Björn Genfors" w:date="2014-03-28T14:34:00Z">
              <w:r w:rsidRPr="006B6063" w:rsidDel="00DE71B1">
                <w:rPr>
                  <w:sz w:val="20"/>
                  <w:szCs w:val="20"/>
                </w:rPr>
                <w:delText>../../../../orgUnitAddress</w:delText>
              </w:r>
            </w:del>
          </w:p>
        </w:tc>
        <w:tc>
          <w:tcPr>
            <w:tcW w:w="1559" w:type="dxa"/>
            <w:tcBorders>
              <w:top w:val="single" w:sz="5" w:space="0" w:color="000000"/>
              <w:left w:val="single" w:sz="5" w:space="0" w:color="000000"/>
              <w:bottom w:val="single" w:sz="5" w:space="0" w:color="000000"/>
              <w:right w:val="single" w:sz="5" w:space="0" w:color="000000"/>
            </w:tcBorders>
            <w:tcPrChange w:id="323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061F38B" w14:textId="10F2BEA7" w:rsidR="00424B6F" w:rsidRPr="006B6063" w:rsidDel="00DE71B1" w:rsidRDefault="00424B6F" w:rsidP="00DE71B1">
            <w:pPr>
              <w:widowControl/>
              <w:spacing w:line="226" w:lineRule="exact"/>
              <w:ind w:left="102"/>
              <w:rPr>
                <w:del w:id="3235" w:author="Björn Genfors" w:date="2014-03-28T14:34:00Z"/>
                <w:rFonts w:cs="Times New Roman"/>
                <w:sz w:val="20"/>
                <w:szCs w:val="20"/>
                <w:lang w:val="sv-SE"/>
              </w:rPr>
            </w:pPr>
            <w:del w:id="3236"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23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8C903B8" w14:textId="244D7ADC" w:rsidR="00424B6F" w:rsidRPr="006B6063" w:rsidDel="00DE71B1" w:rsidRDefault="00424B6F" w:rsidP="00DE71B1">
            <w:pPr>
              <w:widowControl/>
              <w:spacing w:line="226" w:lineRule="exact"/>
              <w:ind w:left="102"/>
              <w:rPr>
                <w:del w:id="3238" w:author="Björn Genfors" w:date="2014-03-28T14:34:00Z"/>
                <w:rFonts w:cs="Times New Roman"/>
                <w:sz w:val="20"/>
                <w:szCs w:val="20"/>
                <w:lang w:val="sv-SE"/>
              </w:rPr>
            </w:pPr>
            <w:del w:id="3239" w:author="Björn Genfors" w:date="2014-03-28T14:34:00Z">
              <w:r w:rsidRPr="000B0F50" w:rsidDel="00DE71B1">
                <w:rPr>
                  <w:sz w:val="20"/>
                  <w:szCs w:val="20"/>
                  <w:lang w:val="sv-SE"/>
                  <w:rPrChange w:id="3240" w:author="Björn Genfors" w:date="2014-03-28T13:02:00Z">
                    <w:rPr>
                      <w:sz w:val="20"/>
                      <w:szCs w:val="20"/>
                    </w:rPr>
                  </w:rPrChange>
                </w:rPr>
                <w:delText>Postadress för den organisation som författaren är uppdragstagare på. Skrivs på ett så naturligt sätt som möjligt, exempelvis:</w:delText>
              </w:r>
              <w:r w:rsidRPr="000B0F50" w:rsidDel="00DE71B1">
                <w:rPr>
                  <w:sz w:val="20"/>
                  <w:szCs w:val="20"/>
                  <w:lang w:val="sv-SE"/>
                  <w:rPrChange w:id="3241" w:author="Björn Genfors" w:date="2014-03-28T13:02:00Z">
                    <w:rPr>
                      <w:sz w:val="20"/>
                      <w:szCs w:val="20"/>
                    </w:rPr>
                  </w:rPrChange>
                </w:rPr>
                <w:br/>
                <w:delText>”Storgatan 12</w:delText>
              </w:r>
              <w:r w:rsidRPr="000B0F50" w:rsidDel="00DE71B1">
                <w:rPr>
                  <w:sz w:val="20"/>
                  <w:szCs w:val="20"/>
                  <w:lang w:val="sv-SE"/>
                  <w:rPrChange w:id="3242" w:author="Björn Genfors" w:date="2014-03-28T13:02:00Z">
                    <w:rPr>
                      <w:sz w:val="20"/>
                      <w:szCs w:val="20"/>
                    </w:rPr>
                  </w:rPrChange>
                </w:rPr>
                <w:br/>
                <w:delText>468 91 Lilleby”</w:delText>
              </w:r>
            </w:del>
          </w:p>
        </w:tc>
        <w:tc>
          <w:tcPr>
            <w:tcW w:w="1195" w:type="dxa"/>
            <w:tcBorders>
              <w:top w:val="single" w:sz="5" w:space="0" w:color="000000"/>
              <w:left w:val="single" w:sz="5" w:space="0" w:color="000000"/>
              <w:bottom w:val="single" w:sz="5" w:space="0" w:color="000000"/>
              <w:right w:val="single" w:sz="5" w:space="0" w:color="000000"/>
            </w:tcBorders>
            <w:tcPrChange w:id="324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2A09D28" w14:textId="7E2F6A60" w:rsidR="00424B6F" w:rsidRPr="006B6063" w:rsidDel="00DE71B1" w:rsidRDefault="00424B6F" w:rsidP="00DE71B1">
            <w:pPr>
              <w:widowControl/>
              <w:spacing w:line="226" w:lineRule="exact"/>
              <w:ind w:left="102"/>
              <w:jc w:val="center"/>
              <w:rPr>
                <w:del w:id="3244" w:author="Björn Genfors" w:date="2014-03-28T14:34:00Z"/>
                <w:rFonts w:cs="Times New Roman"/>
                <w:sz w:val="20"/>
                <w:szCs w:val="20"/>
                <w:lang w:val="sv-SE"/>
              </w:rPr>
            </w:pPr>
            <w:del w:id="3245" w:author="Björn Genfors" w:date="2014-03-28T14:34:00Z">
              <w:r w:rsidRPr="006B6063" w:rsidDel="00DE71B1">
                <w:rPr>
                  <w:sz w:val="20"/>
                  <w:szCs w:val="20"/>
                </w:rPr>
                <w:delText>0..1</w:delText>
              </w:r>
            </w:del>
          </w:p>
        </w:tc>
      </w:tr>
      <w:tr w:rsidR="00424B6F" w:rsidRPr="006B6063" w:rsidDel="00DE71B1" w14:paraId="042DA37C" w14:textId="39778CC5" w:rsidTr="00DE71B1">
        <w:trPr>
          <w:trHeight w:hRule="exact" w:val="526"/>
          <w:tblHeader/>
          <w:del w:id="3246" w:author="Björn Genfors" w:date="2014-03-28T14:34:00Z"/>
          <w:trPrChange w:id="3247"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4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72CA6F9" w14:textId="60CCFD3D" w:rsidR="00424B6F" w:rsidRPr="006B6063" w:rsidDel="00DE71B1" w:rsidRDefault="00424B6F" w:rsidP="00DE71B1">
            <w:pPr>
              <w:widowControl/>
              <w:spacing w:line="226" w:lineRule="exact"/>
              <w:ind w:left="102"/>
              <w:rPr>
                <w:del w:id="3249" w:author="Björn Genfors" w:date="2014-03-28T14:34:00Z"/>
                <w:rFonts w:cs="Times New Roman"/>
                <w:sz w:val="20"/>
                <w:szCs w:val="20"/>
                <w:lang w:val="sv-SE"/>
              </w:rPr>
            </w:pPr>
            <w:del w:id="3250" w:author="Björn Genfors" w:date="2014-03-28T14:34:00Z">
              <w:r w:rsidRPr="006B6063" w:rsidDel="00DE71B1">
                <w:rPr>
                  <w:sz w:val="20"/>
                  <w:szCs w:val="20"/>
                </w:rPr>
                <w:delText>../../../../orgUnitLocation</w:delText>
              </w:r>
            </w:del>
          </w:p>
          <w:p w14:paraId="670E74FF" w14:textId="331BF7DC" w:rsidR="00424B6F" w:rsidRPr="006B6063" w:rsidDel="00DE71B1" w:rsidRDefault="00424B6F" w:rsidP="00DE71B1">
            <w:pPr>
              <w:widowControl/>
              <w:spacing w:line="226" w:lineRule="exact"/>
              <w:ind w:left="102"/>
              <w:rPr>
                <w:del w:id="3251"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25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0AB52F9" w14:textId="552AFD46" w:rsidR="00424B6F" w:rsidRPr="006B6063" w:rsidDel="00DE71B1" w:rsidRDefault="00424B6F" w:rsidP="00DE71B1">
            <w:pPr>
              <w:widowControl/>
              <w:spacing w:line="226" w:lineRule="exact"/>
              <w:ind w:left="102"/>
              <w:rPr>
                <w:del w:id="3253" w:author="Björn Genfors" w:date="2014-03-28T14:34:00Z"/>
                <w:rFonts w:cs="Times New Roman"/>
                <w:sz w:val="20"/>
                <w:szCs w:val="20"/>
                <w:lang w:val="sv-SE"/>
              </w:rPr>
            </w:pPr>
            <w:del w:id="3254"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25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9AE95B" w14:textId="562503EF" w:rsidR="00424B6F" w:rsidRPr="006B6063" w:rsidDel="00DE71B1" w:rsidRDefault="00424B6F" w:rsidP="00DE71B1">
            <w:pPr>
              <w:widowControl/>
              <w:spacing w:line="226" w:lineRule="exact"/>
              <w:ind w:left="102"/>
              <w:rPr>
                <w:del w:id="3256" w:author="Björn Genfors" w:date="2014-03-28T14:34:00Z"/>
                <w:rFonts w:cs="Times New Roman"/>
                <w:sz w:val="20"/>
                <w:szCs w:val="20"/>
                <w:lang w:val="sv-SE"/>
              </w:rPr>
            </w:pPr>
            <w:del w:id="3257" w:author="Björn Genfors" w:date="2014-03-28T14:34:00Z">
              <w:r w:rsidRPr="000B0F50" w:rsidDel="00DE71B1">
                <w:rPr>
                  <w:sz w:val="20"/>
                  <w:szCs w:val="20"/>
                  <w:lang w:val="sv-SE"/>
                  <w:rPrChange w:id="3258" w:author="Björn Genfors" w:date="2014-03-28T13:02:00Z">
                    <w:rPr>
                      <w:sz w:val="20"/>
                      <w:szCs w:val="20"/>
                    </w:rPr>
                  </w:rPrChange>
                </w:rPr>
                <w:delText>Text som anger namnet p</w:delText>
              </w:r>
            </w:del>
            <w:del w:id="3259" w:author="Björn Genfors" w:date="2014-03-28T14:28:00Z">
              <w:r w:rsidRPr="000B0F50" w:rsidDel="000B0906">
                <w:rPr>
                  <w:sz w:val="20"/>
                  <w:szCs w:val="20"/>
                  <w:lang w:val="sv-SE"/>
                  <w:rPrChange w:id="3260" w:author="Björn Genfors" w:date="2014-03-28T13:02:00Z">
                    <w:rPr>
                      <w:sz w:val="20"/>
                      <w:szCs w:val="20"/>
                    </w:rPr>
                  </w:rPrChange>
                </w:rPr>
                <w:delText>a</w:delText>
              </w:r>
              <w:r w:rsidRPr="000B0F50" w:rsidDel="000B0906">
                <w:rPr>
                  <w:rFonts w:ascii="Times New Roman" w:hAnsi="Times New Roman" w:cs="Times New Roman"/>
                  <w:sz w:val="20"/>
                  <w:szCs w:val="20"/>
                  <w:lang w:val="sv-SE"/>
                  <w:rPrChange w:id="3261" w:author="Björn Genfors" w:date="2014-03-28T13:02:00Z">
                    <w:rPr>
                      <w:rFonts w:ascii="Times New Roman" w:hAnsi="Times New Roman" w:cs="Times New Roman"/>
                      <w:sz w:val="20"/>
                      <w:szCs w:val="20"/>
                    </w:rPr>
                  </w:rPrChange>
                </w:rPr>
                <w:delText>̊</w:delText>
              </w:r>
              <w:r w:rsidRPr="000B0F50" w:rsidDel="000B0906">
                <w:rPr>
                  <w:sz w:val="20"/>
                  <w:szCs w:val="20"/>
                  <w:lang w:val="sv-SE"/>
                  <w:rPrChange w:id="3262" w:author="Björn Genfors" w:date="2014-03-28T13:02:00Z">
                    <w:rPr>
                      <w:sz w:val="20"/>
                      <w:szCs w:val="20"/>
                    </w:rPr>
                  </w:rPrChange>
                </w:rPr>
                <w:delText xml:space="preserve"> </w:delText>
              </w:r>
            </w:del>
            <w:del w:id="3263" w:author="Björn Genfors" w:date="2014-03-28T14:34:00Z">
              <w:r w:rsidRPr="000B0F50" w:rsidDel="00DE71B1">
                <w:rPr>
                  <w:sz w:val="20"/>
                  <w:szCs w:val="20"/>
                  <w:lang w:val="sv-SE"/>
                  <w:rPrChange w:id="3264" w:author="Björn Genfors" w:date="2014-03-28T13:02:00Z">
                    <w:rPr>
                      <w:sz w:val="20"/>
                      <w:szCs w:val="20"/>
                    </w:rPr>
                  </w:rPrChange>
                </w:rPr>
                <w:delText>plats eller ort fo</w:delText>
              </w:r>
              <w:r w:rsidRPr="000B0F50" w:rsidDel="00DE71B1">
                <w:rPr>
                  <w:rFonts w:cs="Georgia"/>
                  <w:sz w:val="20"/>
                  <w:szCs w:val="20"/>
                  <w:lang w:val="sv-SE"/>
                  <w:rPrChange w:id="3265" w:author="Björn Genfors" w:date="2014-03-28T13:02:00Z">
                    <w:rPr>
                      <w:rFonts w:cs="Georgia"/>
                      <w:sz w:val="20"/>
                      <w:szCs w:val="20"/>
                    </w:rPr>
                  </w:rPrChange>
                </w:rPr>
                <w:delText>̈</w:delText>
              </w:r>
              <w:r w:rsidRPr="000B0F50" w:rsidDel="00DE71B1">
                <w:rPr>
                  <w:sz w:val="20"/>
                  <w:szCs w:val="20"/>
                  <w:lang w:val="sv-SE"/>
                  <w:rPrChange w:id="3266" w:author="Björn Genfors" w:date="2014-03-28T13:02:00Z">
                    <w:rPr>
                      <w:sz w:val="20"/>
                      <w:szCs w:val="20"/>
                    </w:rPr>
                  </w:rPrChange>
                </w:rPr>
                <w:delText>r organisationens fysiska placering</w:delText>
              </w:r>
            </w:del>
          </w:p>
        </w:tc>
        <w:tc>
          <w:tcPr>
            <w:tcW w:w="1195" w:type="dxa"/>
            <w:tcBorders>
              <w:top w:val="single" w:sz="5" w:space="0" w:color="000000"/>
              <w:left w:val="single" w:sz="5" w:space="0" w:color="000000"/>
              <w:bottom w:val="single" w:sz="5" w:space="0" w:color="000000"/>
              <w:right w:val="single" w:sz="5" w:space="0" w:color="000000"/>
            </w:tcBorders>
            <w:tcPrChange w:id="326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F72C2A" w14:textId="6B7B4437" w:rsidR="00424B6F" w:rsidRPr="006B6063" w:rsidDel="00DE71B1" w:rsidRDefault="00424B6F" w:rsidP="00DE71B1">
            <w:pPr>
              <w:widowControl/>
              <w:spacing w:line="226" w:lineRule="exact"/>
              <w:ind w:left="102"/>
              <w:jc w:val="center"/>
              <w:rPr>
                <w:del w:id="3268" w:author="Björn Genfors" w:date="2014-03-28T14:34:00Z"/>
                <w:rFonts w:cs="Times New Roman"/>
                <w:sz w:val="20"/>
                <w:szCs w:val="20"/>
                <w:lang w:val="sv-SE"/>
              </w:rPr>
            </w:pPr>
            <w:del w:id="3269" w:author="Björn Genfors" w:date="2014-03-28T14:34:00Z">
              <w:r w:rsidRPr="006B6063" w:rsidDel="00DE71B1">
                <w:rPr>
                  <w:sz w:val="20"/>
                  <w:szCs w:val="20"/>
                </w:rPr>
                <w:delText>0..1</w:delText>
              </w:r>
            </w:del>
          </w:p>
          <w:p w14:paraId="41661482" w14:textId="72F4EEBC" w:rsidR="00424B6F" w:rsidRPr="006B6063" w:rsidDel="00DE71B1" w:rsidRDefault="00424B6F" w:rsidP="00DE71B1">
            <w:pPr>
              <w:widowControl/>
              <w:spacing w:line="226" w:lineRule="exact"/>
              <w:ind w:left="102"/>
              <w:jc w:val="center"/>
              <w:rPr>
                <w:del w:id="3270" w:author="Björn Genfors" w:date="2014-03-28T14:34:00Z"/>
                <w:rFonts w:cs="Times New Roman"/>
                <w:sz w:val="20"/>
                <w:szCs w:val="20"/>
                <w:lang w:val="sv-SE"/>
              </w:rPr>
            </w:pPr>
          </w:p>
        </w:tc>
      </w:tr>
      <w:tr w:rsidR="00424B6F" w:rsidRPr="006B6063" w:rsidDel="00DE71B1" w14:paraId="08382605" w14:textId="6F842186" w:rsidTr="00DE71B1">
        <w:trPr>
          <w:trHeight w:val="684"/>
          <w:tblHeader/>
          <w:del w:id="3271" w:author="Björn Genfors" w:date="2014-03-28T14:34:00Z"/>
          <w:trPrChange w:id="3272" w:author="Björn Genfors" w:date="2014-03-28T14:34:00Z">
            <w:trPr>
              <w:trHeight w:val="6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7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5E580DF" w14:textId="0DCAF731" w:rsidR="00424B6F" w:rsidRPr="006B6063" w:rsidDel="00DE71B1" w:rsidRDefault="00424B6F" w:rsidP="00DE71B1">
            <w:pPr>
              <w:widowControl/>
              <w:spacing w:line="229" w:lineRule="exact"/>
              <w:ind w:left="102"/>
              <w:rPr>
                <w:del w:id="3274" w:author="Björn Genfors" w:date="2014-03-28T14:34:00Z"/>
                <w:rFonts w:cs="Times New Roman"/>
                <w:sz w:val="20"/>
                <w:szCs w:val="20"/>
                <w:lang w:val="sv-SE"/>
              </w:rPr>
            </w:pPr>
            <w:del w:id="3275" w:author="Björn Genfors" w:date="2014-03-28T14:34:00Z">
              <w:r w:rsidRPr="006B6063" w:rsidDel="00DE71B1">
                <w:rPr>
                  <w:sz w:val="20"/>
                  <w:szCs w:val="20"/>
                </w:rPr>
                <w:delText>../../../</w:delText>
              </w:r>
              <w:r w:rsidRPr="006B6063" w:rsidDel="00DE71B1">
                <w:rPr>
                  <w:spacing w:val="-1"/>
                  <w:sz w:val="20"/>
                  <w:szCs w:val="20"/>
                </w:rPr>
                <w:delText>healthcareProfessionalCareUnitHSAId</w:delText>
              </w:r>
            </w:del>
          </w:p>
          <w:p w14:paraId="308DC706" w14:textId="3E79D064" w:rsidR="00424B6F" w:rsidRPr="006B6063" w:rsidDel="00DE71B1" w:rsidRDefault="00424B6F" w:rsidP="00DE71B1">
            <w:pPr>
              <w:widowControl/>
              <w:spacing w:line="229" w:lineRule="exact"/>
              <w:ind w:left="102"/>
              <w:rPr>
                <w:del w:id="3276"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27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A190D1E" w14:textId="43EE7CDC" w:rsidR="00424B6F" w:rsidRPr="006B6063" w:rsidDel="00DE71B1" w:rsidRDefault="00424B6F" w:rsidP="00DE71B1">
            <w:pPr>
              <w:widowControl/>
              <w:spacing w:line="229" w:lineRule="exact"/>
              <w:ind w:left="102"/>
              <w:rPr>
                <w:del w:id="3278" w:author="Björn Genfors" w:date="2014-03-28T14:34:00Z"/>
                <w:rFonts w:cs="Times New Roman"/>
                <w:sz w:val="20"/>
                <w:szCs w:val="20"/>
                <w:lang w:val="sv-SE"/>
              </w:rPr>
            </w:pPr>
            <w:del w:id="3279" w:author="Björn Genfors" w:date="2014-03-28T14:34:00Z">
              <w:r w:rsidRPr="006B6063" w:rsidDel="00DE71B1">
                <w:rPr>
                  <w:spacing w:val="-1"/>
                  <w:sz w:val="20"/>
                  <w:szCs w:val="20"/>
                </w:rPr>
                <w:delText>HSAIdType</w:delText>
              </w:r>
            </w:del>
          </w:p>
          <w:p w14:paraId="3E190CDE" w14:textId="2F38DE5D" w:rsidR="00424B6F" w:rsidRPr="006B6063" w:rsidDel="00DE71B1" w:rsidRDefault="00424B6F" w:rsidP="00DE71B1">
            <w:pPr>
              <w:widowControl/>
              <w:spacing w:line="226" w:lineRule="exact"/>
              <w:ind w:left="102"/>
              <w:rPr>
                <w:del w:id="3280" w:author="Björn Genfors" w:date="2014-03-28T14:34:00Z"/>
                <w:rFonts w:cs="Times New Roman"/>
                <w:spacing w:val="-1"/>
                <w:sz w:val="20"/>
                <w:szCs w:val="20"/>
                <w:lang w:val="sv-SE"/>
              </w:rPr>
            </w:pPr>
          </w:p>
          <w:p w14:paraId="620F79BD" w14:textId="33B7527A" w:rsidR="00424B6F" w:rsidRPr="006B6063" w:rsidDel="00DE71B1" w:rsidRDefault="00424B6F" w:rsidP="00DE71B1">
            <w:pPr>
              <w:widowControl/>
              <w:spacing w:line="226" w:lineRule="exact"/>
              <w:ind w:left="102"/>
              <w:rPr>
                <w:del w:id="3281"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28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6BE2061" w14:textId="35A56A08" w:rsidR="00424B6F" w:rsidRPr="006B6063" w:rsidDel="00DE71B1" w:rsidRDefault="00424B6F" w:rsidP="00DE71B1">
            <w:pPr>
              <w:widowControl/>
              <w:spacing w:line="226" w:lineRule="exact"/>
              <w:ind w:left="102"/>
              <w:rPr>
                <w:del w:id="3283" w:author="Björn Genfors" w:date="2014-03-28T14:34:00Z"/>
                <w:rFonts w:cs="Times New Roman"/>
                <w:spacing w:val="-1"/>
                <w:sz w:val="20"/>
                <w:szCs w:val="20"/>
                <w:lang w:val="sv-SE"/>
              </w:rPr>
            </w:pPr>
            <w:del w:id="3284" w:author="Björn Genfors" w:date="2014-03-28T14:34:00Z">
              <w:r w:rsidRPr="000B0F50" w:rsidDel="00DE71B1">
                <w:rPr>
                  <w:sz w:val="20"/>
                  <w:szCs w:val="20"/>
                  <w:lang w:val="sv-SE"/>
                  <w:rPrChange w:id="3285" w:author="Björn Genfors" w:date="2014-03-28T13:02:00Z">
                    <w:rPr>
                      <w:sz w:val="20"/>
                      <w:szCs w:val="20"/>
                    </w:rPr>
                  </w:rPrChange>
                </w:rPr>
                <w:delText>HSA-id för Vårdenhet. Skall anges om tillgänglig.</w:delText>
              </w:r>
            </w:del>
          </w:p>
        </w:tc>
        <w:tc>
          <w:tcPr>
            <w:tcW w:w="1195" w:type="dxa"/>
            <w:tcBorders>
              <w:top w:val="single" w:sz="5" w:space="0" w:color="000000"/>
              <w:left w:val="single" w:sz="5" w:space="0" w:color="000000"/>
              <w:bottom w:val="single" w:sz="5" w:space="0" w:color="000000"/>
              <w:right w:val="single" w:sz="5" w:space="0" w:color="000000"/>
            </w:tcBorders>
            <w:tcPrChange w:id="328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6ECDF1D" w14:textId="58988DC8" w:rsidR="00424B6F" w:rsidRPr="006B6063" w:rsidDel="00DE71B1" w:rsidRDefault="00424B6F" w:rsidP="00DE71B1">
            <w:pPr>
              <w:widowControl/>
              <w:spacing w:line="226" w:lineRule="exact"/>
              <w:ind w:left="102"/>
              <w:jc w:val="center"/>
              <w:rPr>
                <w:del w:id="3287" w:author="Björn Genfors" w:date="2014-03-28T14:34:00Z"/>
                <w:rFonts w:cs="Times New Roman"/>
                <w:spacing w:val="-1"/>
                <w:sz w:val="20"/>
                <w:szCs w:val="20"/>
                <w:lang w:val="sv-SE"/>
              </w:rPr>
            </w:pPr>
            <w:del w:id="3288" w:author="Björn Genfors" w:date="2014-03-28T14:34:00Z">
              <w:r w:rsidRPr="006B6063" w:rsidDel="00DE71B1">
                <w:rPr>
                  <w:spacing w:val="-1"/>
                  <w:sz w:val="20"/>
                  <w:szCs w:val="20"/>
                </w:rPr>
                <w:delText>0..1</w:delText>
              </w:r>
            </w:del>
          </w:p>
        </w:tc>
      </w:tr>
      <w:tr w:rsidR="00424B6F" w:rsidRPr="006B6063" w:rsidDel="00DE71B1" w14:paraId="4FF05EF5" w14:textId="29CE4324" w:rsidTr="00DE71B1">
        <w:trPr>
          <w:trHeight w:hRule="exact" w:val="1042"/>
          <w:tblHeader/>
          <w:del w:id="3289" w:author="Björn Genfors" w:date="2014-03-28T14:34:00Z"/>
          <w:trPrChange w:id="3290" w:author="Björn Genfors" w:date="2014-03-28T14:34:00Z">
            <w:trPr>
              <w:trHeight w:hRule="exact" w:val="104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9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17300E" w14:textId="640DC8B1" w:rsidR="00424B6F" w:rsidRPr="006B6063" w:rsidDel="00DE71B1" w:rsidRDefault="00424B6F" w:rsidP="00DE71B1">
            <w:pPr>
              <w:widowControl/>
              <w:spacing w:line="229" w:lineRule="exact"/>
              <w:ind w:left="102"/>
              <w:rPr>
                <w:del w:id="3292" w:author="Björn Genfors" w:date="2014-03-28T14:34:00Z"/>
                <w:rFonts w:cs="Times New Roman"/>
                <w:sz w:val="20"/>
                <w:szCs w:val="20"/>
                <w:lang w:val="sv-SE"/>
              </w:rPr>
            </w:pPr>
            <w:del w:id="3293" w:author="Björn Genfors" w:date="2014-03-28T14:34:00Z">
              <w:r w:rsidRPr="006B6063" w:rsidDel="00DE71B1">
                <w:rPr>
                  <w:sz w:val="20"/>
                  <w:szCs w:val="20"/>
                </w:rPr>
                <w:delText>../../../</w:delText>
              </w:r>
              <w:r w:rsidRPr="006B6063" w:rsidDel="00DE71B1">
                <w:rPr>
                  <w:spacing w:val="-1"/>
                  <w:sz w:val="20"/>
                  <w:szCs w:val="20"/>
                </w:rPr>
                <w:delText>healthcareProfessionalCareGiverHSAId</w:delText>
              </w:r>
            </w:del>
          </w:p>
        </w:tc>
        <w:tc>
          <w:tcPr>
            <w:tcW w:w="1559" w:type="dxa"/>
            <w:tcBorders>
              <w:top w:val="single" w:sz="5" w:space="0" w:color="000000"/>
              <w:left w:val="single" w:sz="5" w:space="0" w:color="000000"/>
              <w:bottom w:val="single" w:sz="5" w:space="0" w:color="000000"/>
              <w:right w:val="single" w:sz="5" w:space="0" w:color="000000"/>
            </w:tcBorders>
            <w:tcPrChange w:id="329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D9B89AA" w14:textId="47CEB413" w:rsidR="00424B6F" w:rsidRPr="006B6063" w:rsidDel="00DE71B1" w:rsidRDefault="00424B6F" w:rsidP="00DE71B1">
            <w:pPr>
              <w:widowControl/>
              <w:spacing w:line="226" w:lineRule="exact"/>
              <w:ind w:left="102"/>
              <w:rPr>
                <w:del w:id="3295" w:author="Björn Genfors" w:date="2014-03-28T14:34:00Z"/>
                <w:rFonts w:cs="Times New Roman"/>
                <w:spacing w:val="-1"/>
                <w:sz w:val="20"/>
                <w:szCs w:val="20"/>
                <w:lang w:val="sv-SE"/>
              </w:rPr>
            </w:pPr>
            <w:del w:id="3296" w:author="Björn Genfors" w:date="2014-03-28T14:34:00Z">
              <w:r w:rsidRPr="006B6063" w:rsidDel="00DE71B1">
                <w:rPr>
                  <w:spacing w:val="-1"/>
                  <w:sz w:val="20"/>
                  <w:szCs w:val="20"/>
                </w:rPr>
                <w:delText>HSAIdType</w:delText>
              </w:r>
            </w:del>
          </w:p>
          <w:p w14:paraId="42FD0CE8" w14:textId="5FDF050F" w:rsidR="00424B6F" w:rsidRPr="006B6063" w:rsidDel="00DE71B1" w:rsidRDefault="00424B6F" w:rsidP="00DE71B1">
            <w:pPr>
              <w:widowControl/>
              <w:spacing w:line="229" w:lineRule="exact"/>
              <w:ind w:left="102"/>
              <w:rPr>
                <w:del w:id="3297"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29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0E50B6F" w14:textId="1215C6BC" w:rsidR="00424B6F" w:rsidRPr="006B6063" w:rsidDel="00DE71B1" w:rsidRDefault="00424B6F" w:rsidP="00DE71B1">
            <w:pPr>
              <w:widowControl/>
              <w:spacing w:line="229" w:lineRule="exact"/>
              <w:ind w:left="102"/>
              <w:rPr>
                <w:del w:id="3299" w:author="Björn Genfors" w:date="2014-03-28T14:34:00Z"/>
                <w:rFonts w:cs="Times New Roman"/>
                <w:sz w:val="20"/>
                <w:szCs w:val="20"/>
                <w:lang w:val="sv-SE"/>
              </w:rPr>
            </w:pPr>
            <w:del w:id="3300" w:author="Björn Genfors" w:date="2014-03-28T14:34:00Z">
              <w:r w:rsidRPr="000B0F50" w:rsidDel="00DE71B1">
                <w:rPr>
                  <w:spacing w:val="-1"/>
                  <w:sz w:val="20"/>
                  <w:szCs w:val="20"/>
                  <w:lang w:val="sv-SE"/>
                  <w:rPrChange w:id="3301" w:author="Björn Genfors" w:date="2014-03-28T13:02:00Z">
                    <w:rPr>
                      <w:spacing w:val="-1"/>
                      <w:sz w:val="20"/>
                      <w:szCs w:val="20"/>
                    </w:rPr>
                  </w:rPrChange>
                </w:rPr>
                <w:delText xml:space="preserve">HSA-id för vårdgivaren, som är vårdgivare för den enhet som författaren är uppdragstagare för. </w:delText>
              </w:r>
              <w:r w:rsidRPr="006B6063" w:rsidDel="00DE71B1">
                <w:rPr>
                  <w:sz w:val="20"/>
                  <w:szCs w:val="20"/>
                </w:rPr>
                <w:delText>Skall anges om tillgänglig.</w:delText>
              </w:r>
            </w:del>
          </w:p>
        </w:tc>
        <w:tc>
          <w:tcPr>
            <w:tcW w:w="1195" w:type="dxa"/>
            <w:tcBorders>
              <w:top w:val="single" w:sz="5" w:space="0" w:color="000000"/>
              <w:left w:val="single" w:sz="5" w:space="0" w:color="000000"/>
              <w:bottom w:val="single" w:sz="5" w:space="0" w:color="000000"/>
              <w:right w:val="single" w:sz="5" w:space="0" w:color="000000"/>
            </w:tcBorders>
            <w:tcPrChange w:id="330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DF44B0F" w14:textId="0CAB7C5A" w:rsidR="00424B6F" w:rsidRPr="006B6063" w:rsidDel="00DE71B1" w:rsidRDefault="00424B6F" w:rsidP="00DE71B1">
            <w:pPr>
              <w:widowControl/>
              <w:spacing w:line="229" w:lineRule="exact"/>
              <w:ind w:left="102"/>
              <w:jc w:val="center"/>
              <w:rPr>
                <w:del w:id="3303" w:author="Björn Genfors" w:date="2014-03-28T14:34:00Z"/>
                <w:rFonts w:cs="Times New Roman"/>
                <w:sz w:val="20"/>
                <w:szCs w:val="20"/>
                <w:lang w:val="sv-SE"/>
              </w:rPr>
            </w:pPr>
            <w:del w:id="3304" w:author="Björn Genfors" w:date="2014-03-28T14:34:00Z">
              <w:r w:rsidRPr="006B6063" w:rsidDel="00DE71B1">
                <w:rPr>
                  <w:spacing w:val="-1"/>
                  <w:sz w:val="20"/>
                  <w:szCs w:val="20"/>
                </w:rPr>
                <w:delText>0..1</w:delText>
              </w:r>
            </w:del>
          </w:p>
        </w:tc>
      </w:tr>
      <w:tr w:rsidR="00424B6F" w:rsidRPr="006B6063" w:rsidDel="00DE71B1" w14:paraId="7034D4E2" w14:textId="311F1275" w:rsidTr="00DE71B1">
        <w:trPr>
          <w:trHeight w:val="670"/>
          <w:tblHeader/>
          <w:del w:id="3305" w:author="Björn Genfors" w:date="2014-03-28T14:34:00Z"/>
          <w:trPrChange w:id="3306" w:author="Björn Genfors" w:date="2014-03-28T14:34:00Z">
            <w:trPr>
              <w:trHeight w:val="67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0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377C095" w14:textId="3B96BF41" w:rsidR="00424B6F" w:rsidRPr="006B6063" w:rsidDel="00DE71B1" w:rsidRDefault="00424B6F" w:rsidP="00DE71B1">
            <w:pPr>
              <w:widowControl/>
              <w:spacing w:line="226" w:lineRule="exact"/>
              <w:ind w:left="102"/>
              <w:rPr>
                <w:del w:id="3308" w:author="Björn Genfors" w:date="2014-03-28T14:34:00Z"/>
                <w:rFonts w:cs="Times New Roman"/>
                <w:spacing w:val="-1"/>
                <w:sz w:val="20"/>
                <w:szCs w:val="20"/>
                <w:lang w:val="sv-SE"/>
              </w:rPr>
            </w:pPr>
            <w:del w:id="3309" w:author="Björn Genfors" w:date="2014-03-28T14:34:00Z">
              <w:r w:rsidRPr="006B6063" w:rsidDel="00DE71B1">
                <w:rPr>
                  <w:sz w:val="20"/>
                  <w:szCs w:val="20"/>
                </w:rPr>
                <w:delText>../../legalAuthenticator</w:delText>
              </w:r>
            </w:del>
          </w:p>
        </w:tc>
        <w:tc>
          <w:tcPr>
            <w:tcW w:w="1559" w:type="dxa"/>
            <w:tcBorders>
              <w:top w:val="single" w:sz="5" w:space="0" w:color="000000"/>
              <w:left w:val="single" w:sz="5" w:space="0" w:color="000000"/>
              <w:bottom w:val="single" w:sz="5" w:space="0" w:color="000000"/>
              <w:right w:val="single" w:sz="5" w:space="0" w:color="000000"/>
            </w:tcBorders>
            <w:tcPrChange w:id="331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423FD54" w14:textId="5FD75FEF" w:rsidR="00424B6F" w:rsidRPr="006B6063" w:rsidDel="00DE71B1" w:rsidRDefault="00424B6F" w:rsidP="00DE71B1">
            <w:pPr>
              <w:widowControl/>
              <w:spacing w:line="229" w:lineRule="exact"/>
              <w:ind w:left="102"/>
              <w:rPr>
                <w:del w:id="3311" w:author="Björn Genfors" w:date="2014-03-28T14:34:00Z"/>
                <w:rFonts w:cs="Times New Roman"/>
                <w:sz w:val="20"/>
                <w:szCs w:val="20"/>
                <w:highlight w:val="yellow"/>
                <w:lang w:val="sv-SE"/>
              </w:rPr>
            </w:pPr>
            <w:del w:id="3312" w:author="Björn Genfors" w:date="2014-03-28T14:34:00Z">
              <w:r w:rsidRPr="006B6063" w:rsidDel="00DE71B1">
                <w:rPr>
                  <w:sz w:val="20"/>
                  <w:szCs w:val="20"/>
                </w:rPr>
                <w:delText>LegalAuthenticatorType</w:delText>
              </w:r>
            </w:del>
          </w:p>
        </w:tc>
        <w:tc>
          <w:tcPr>
            <w:tcW w:w="3969" w:type="dxa"/>
            <w:tcBorders>
              <w:top w:val="single" w:sz="5" w:space="0" w:color="000000"/>
              <w:left w:val="single" w:sz="5" w:space="0" w:color="000000"/>
              <w:bottom w:val="single" w:sz="5" w:space="0" w:color="000000"/>
              <w:right w:val="single" w:sz="5" w:space="0" w:color="000000"/>
            </w:tcBorders>
            <w:tcPrChange w:id="331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3BA5A40" w14:textId="5B4076E8" w:rsidR="00424B6F" w:rsidRPr="006B6063" w:rsidDel="00DE71B1" w:rsidRDefault="00424B6F" w:rsidP="00DE71B1">
            <w:pPr>
              <w:widowControl/>
              <w:spacing w:line="229" w:lineRule="exact"/>
              <w:ind w:left="102"/>
              <w:rPr>
                <w:del w:id="3314" w:author="Björn Genfors" w:date="2014-03-28T14:34:00Z"/>
                <w:rFonts w:cs="Times New Roman"/>
                <w:sz w:val="20"/>
                <w:szCs w:val="20"/>
                <w:lang w:val="sv-SE"/>
              </w:rPr>
            </w:pPr>
            <w:del w:id="3315" w:author="Björn Genfors" w:date="2014-03-28T14:34:00Z">
              <w:r w:rsidRPr="000B0F50" w:rsidDel="00DE71B1">
                <w:rPr>
                  <w:sz w:val="20"/>
                  <w:szCs w:val="20"/>
                  <w:lang w:val="sv-SE"/>
                  <w:rPrChange w:id="3316" w:author="Björn Genfors" w:date="2014-03-28T13:02:00Z">
                    <w:rPr>
                      <w:sz w:val="20"/>
                      <w:szCs w:val="20"/>
                    </w:rPr>
                  </w:rPrChange>
                </w:rPr>
                <w:delText>Information om vem som signerat informationen i dokumentet.</w:delText>
              </w:r>
            </w:del>
          </w:p>
          <w:p w14:paraId="7F25482D" w14:textId="531E82DD" w:rsidR="00424B6F" w:rsidRPr="006B6063" w:rsidDel="00DE71B1" w:rsidRDefault="00424B6F" w:rsidP="00DE71B1">
            <w:pPr>
              <w:widowControl/>
              <w:spacing w:line="229" w:lineRule="exact"/>
              <w:ind w:left="102"/>
              <w:rPr>
                <w:del w:id="3317"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31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44EDB03" w14:textId="15491E60" w:rsidR="00424B6F" w:rsidRPr="006B6063" w:rsidDel="00DE71B1" w:rsidRDefault="00424B6F" w:rsidP="00DE71B1">
            <w:pPr>
              <w:widowControl/>
              <w:spacing w:line="229" w:lineRule="exact"/>
              <w:ind w:left="102"/>
              <w:jc w:val="center"/>
              <w:rPr>
                <w:del w:id="3319" w:author="Björn Genfors" w:date="2014-03-28T14:34:00Z"/>
                <w:rFonts w:cs="Times New Roman"/>
                <w:sz w:val="20"/>
                <w:szCs w:val="20"/>
                <w:lang w:val="sv-SE"/>
              </w:rPr>
            </w:pPr>
            <w:del w:id="3320" w:author="Björn Genfors" w:date="2014-03-28T14:34:00Z">
              <w:r w:rsidRPr="006B6063" w:rsidDel="00DE71B1">
                <w:rPr>
                  <w:sz w:val="20"/>
                  <w:szCs w:val="20"/>
                </w:rPr>
                <w:delText>0..1</w:delText>
              </w:r>
            </w:del>
          </w:p>
        </w:tc>
      </w:tr>
      <w:tr w:rsidR="00424B6F" w:rsidRPr="006B6063" w:rsidDel="00DE71B1" w14:paraId="6E7B841B" w14:textId="7D36D52A" w:rsidTr="00DE71B1">
        <w:trPr>
          <w:trHeight w:val="563"/>
          <w:tblHeader/>
          <w:del w:id="3321" w:author="Björn Genfors" w:date="2014-03-28T14:34:00Z"/>
          <w:trPrChange w:id="3322" w:author="Björn Genfors" w:date="2014-03-28T14:34:00Z">
            <w:trPr>
              <w:trHeight w:val="56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2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5D7D74A" w14:textId="63C12748" w:rsidR="00424B6F" w:rsidRPr="006B6063" w:rsidDel="00DE71B1" w:rsidRDefault="00424B6F" w:rsidP="00DE71B1">
            <w:pPr>
              <w:widowControl/>
              <w:spacing w:line="229" w:lineRule="exact"/>
              <w:ind w:left="102"/>
              <w:rPr>
                <w:del w:id="3324" w:author="Björn Genfors" w:date="2014-03-28T14:34:00Z"/>
                <w:rFonts w:cs="Times New Roman"/>
                <w:sz w:val="20"/>
                <w:szCs w:val="20"/>
                <w:lang w:val="sv-SE"/>
              </w:rPr>
            </w:pPr>
            <w:del w:id="3325" w:author="Björn Genfors" w:date="2014-03-28T14:34:00Z">
              <w:r w:rsidRPr="006B6063" w:rsidDel="00DE71B1">
                <w:rPr>
                  <w:sz w:val="20"/>
                  <w:szCs w:val="20"/>
                </w:rPr>
                <w:delText>../../../signatureTime</w:delText>
              </w:r>
            </w:del>
          </w:p>
          <w:p w14:paraId="346B0F05" w14:textId="040CE52E" w:rsidR="00424B6F" w:rsidRPr="006B6063" w:rsidDel="00DE71B1" w:rsidRDefault="00424B6F" w:rsidP="00DE71B1">
            <w:pPr>
              <w:widowControl/>
              <w:spacing w:line="229" w:lineRule="exact"/>
              <w:ind w:left="102"/>
              <w:rPr>
                <w:del w:id="3326"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32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A2C0431" w14:textId="4C8E3AAD" w:rsidR="00424B6F" w:rsidRPr="006B6063" w:rsidDel="00DE71B1" w:rsidRDefault="00424B6F" w:rsidP="00DE71B1">
            <w:pPr>
              <w:widowControl/>
              <w:spacing w:line="229" w:lineRule="exact"/>
              <w:ind w:left="102"/>
              <w:rPr>
                <w:del w:id="3328" w:author="Björn Genfors" w:date="2014-03-28T14:34:00Z"/>
                <w:rFonts w:cs="Times New Roman"/>
                <w:color w:val="FF0000"/>
                <w:sz w:val="20"/>
                <w:szCs w:val="20"/>
                <w:lang w:val="sv-SE"/>
              </w:rPr>
            </w:pPr>
            <w:del w:id="3329" w:author="Björn Genfors" w:date="2014-03-28T14:34:00Z">
              <w:r w:rsidRPr="006B6063" w:rsidDel="00DE71B1">
                <w:rPr>
                  <w:sz w:val="20"/>
                  <w:szCs w:val="20"/>
                </w:rPr>
                <w:delText>TimeStampType</w:delText>
              </w:r>
            </w:del>
          </w:p>
          <w:p w14:paraId="55A98951" w14:textId="076DCAFB" w:rsidR="00424B6F" w:rsidRPr="006B6063" w:rsidDel="00DE71B1" w:rsidRDefault="00424B6F" w:rsidP="00DE71B1">
            <w:pPr>
              <w:widowControl/>
              <w:spacing w:line="229" w:lineRule="exact"/>
              <w:ind w:left="102"/>
              <w:rPr>
                <w:del w:id="3330"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33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05C722" w14:textId="0B07ED13" w:rsidR="00424B6F" w:rsidRPr="006B6063" w:rsidDel="00DE71B1" w:rsidRDefault="00424B6F" w:rsidP="00DE71B1">
            <w:pPr>
              <w:widowControl/>
              <w:spacing w:line="229" w:lineRule="exact"/>
              <w:ind w:left="102"/>
              <w:rPr>
                <w:del w:id="3332" w:author="Björn Genfors" w:date="2014-03-28T14:34:00Z"/>
                <w:rFonts w:cs="Times New Roman"/>
                <w:sz w:val="20"/>
                <w:szCs w:val="20"/>
                <w:lang w:val="sv-SE"/>
              </w:rPr>
            </w:pPr>
            <w:del w:id="3333" w:author="Björn Genfors" w:date="2014-03-28T14:34:00Z">
              <w:r w:rsidRPr="006B6063" w:rsidDel="00DE71B1">
                <w:rPr>
                  <w:sz w:val="20"/>
                  <w:szCs w:val="20"/>
                </w:rPr>
                <w:delText>Tidpunkt för signering av svaret</w:delText>
              </w:r>
            </w:del>
          </w:p>
          <w:p w14:paraId="4CB553F8" w14:textId="4A1EA1EE" w:rsidR="00424B6F" w:rsidRPr="006B6063" w:rsidDel="00DE71B1" w:rsidRDefault="00424B6F" w:rsidP="00DE71B1">
            <w:pPr>
              <w:widowControl/>
              <w:spacing w:line="226" w:lineRule="exact"/>
              <w:ind w:left="102"/>
              <w:rPr>
                <w:del w:id="3334"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33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3632B28" w14:textId="1FB4FC11" w:rsidR="00424B6F" w:rsidRPr="006B6063" w:rsidDel="00DE71B1" w:rsidRDefault="00424B6F" w:rsidP="00DE71B1">
            <w:pPr>
              <w:widowControl/>
              <w:spacing w:line="226" w:lineRule="exact"/>
              <w:ind w:left="102"/>
              <w:jc w:val="center"/>
              <w:rPr>
                <w:del w:id="3336" w:author="Björn Genfors" w:date="2014-03-28T14:34:00Z"/>
                <w:rFonts w:cs="Times New Roman"/>
                <w:spacing w:val="-1"/>
                <w:sz w:val="20"/>
                <w:szCs w:val="20"/>
                <w:lang w:val="sv-SE"/>
              </w:rPr>
            </w:pPr>
            <w:del w:id="3337" w:author="Björn Genfors" w:date="2014-03-28T14:34:00Z">
              <w:r w:rsidRPr="006B6063" w:rsidDel="00DE71B1">
                <w:rPr>
                  <w:sz w:val="20"/>
                  <w:szCs w:val="20"/>
                </w:rPr>
                <w:delText>1..1</w:delText>
              </w:r>
            </w:del>
          </w:p>
        </w:tc>
      </w:tr>
      <w:tr w:rsidR="00424B6F" w:rsidRPr="006B6063" w:rsidDel="00DE71B1" w14:paraId="31168805" w14:textId="16AE26C3" w:rsidTr="00DE71B1">
        <w:trPr>
          <w:trHeight w:val="546"/>
          <w:tblHeader/>
          <w:del w:id="3338" w:author="Björn Genfors" w:date="2014-03-28T14:34:00Z"/>
          <w:trPrChange w:id="3339" w:author="Björn Genfors" w:date="2014-03-28T14:34:00Z">
            <w:trPr>
              <w:trHeight w:val="54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4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387F334" w14:textId="03BC4630" w:rsidR="00424B6F" w:rsidRPr="006B6063" w:rsidDel="00DE71B1" w:rsidRDefault="00424B6F" w:rsidP="00DE71B1">
            <w:pPr>
              <w:widowControl/>
              <w:spacing w:line="229" w:lineRule="exact"/>
              <w:ind w:left="102"/>
              <w:rPr>
                <w:del w:id="3341" w:author="Björn Genfors" w:date="2014-03-28T14:34:00Z"/>
                <w:rFonts w:cs="Times New Roman"/>
                <w:sz w:val="20"/>
                <w:szCs w:val="20"/>
                <w:lang w:val="sv-SE"/>
              </w:rPr>
            </w:pPr>
            <w:del w:id="3342" w:author="Björn Genfors" w:date="2014-03-28T14:34:00Z">
              <w:r w:rsidRPr="006B6063" w:rsidDel="00DE71B1">
                <w:rPr>
                  <w:sz w:val="20"/>
                  <w:szCs w:val="20"/>
                </w:rPr>
                <w:delText>../../../legalAuthenticatorHSAId</w:delText>
              </w:r>
            </w:del>
          </w:p>
          <w:p w14:paraId="6189BAE0" w14:textId="68DD577B" w:rsidR="00424B6F" w:rsidRPr="006B6063" w:rsidDel="00DE71B1" w:rsidRDefault="00424B6F" w:rsidP="00DE71B1">
            <w:pPr>
              <w:widowControl/>
              <w:spacing w:line="229" w:lineRule="exact"/>
              <w:ind w:left="102"/>
              <w:rPr>
                <w:del w:id="3343"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34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BD30AEC" w14:textId="472EA3EE" w:rsidR="00424B6F" w:rsidRPr="006B6063" w:rsidDel="00DE71B1" w:rsidRDefault="00424B6F" w:rsidP="00DE71B1">
            <w:pPr>
              <w:widowControl/>
              <w:spacing w:line="229" w:lineRule="exact"/>
              <w:ind w:left="102"/>
              <w:rPr>
                <w:del w:id="3345" w:author="Björn Genfors" w:date="2014-03-28T14:34:00Z"/>
                <w:rFonts w:cs="Times New Roman"/>
                <w:sz w:val="20"/>
                <w:szCs w:val="20"/>
                <w:lang w:val="sv-SE"/>
              </w:rPr>
            </w:pPr>
            <w:del w:id="3346" w:author="Björn Genfors" w:date="2014-03-28T14:34:00Z">
              <w:r w:rsidRPr="006B6063" w:rsidDel="00DE71B1">
                <w:rPr>
                  <w:sz w:val="20"/>
                  <w:szCs w:val="20"/>
                </w:rPr>
                <w:delText>HSAIdType</w:delText>
              </w:r>
            </w:del>
          </w:p>
          <w:p w14:paraId="6A5700FC" w14:textId="6353C68A" w:rsidR="00424B6F" w:rsidRPr="006B6063" w:rsidDel="00DE71B1" w:rsidRDefault="00424B6F" w:rsidP="00DE71B1">
            <w:pPr>
              <w:widowControl/>
              <w:spacing w:line="229" w:lineRule="exact"/>
              <w:ind w:left="102"/>
              <w:rPr>
                <w:del w:id="3347"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34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6CDAA20" w14:textId="008F80EF" w:rsidR="00424B6F" w:rsidRPr="006B6063" w:rsidDel="00DE71B1" w:rsidRDefault="00424B6F" w:rsidP="00DE71B1">
            <w:pPr>
              <w:widowControl/>
              <w:spacing w:line="226" w:lineRule="exact"/>
              <w:ind w:left="102"/>
              <w:rPr>
                <w:del w:id="3349" w:author="Björn Genfors" w:date="2014-03-28T14:34:00Z"/>
                <w:rFonts w:cs="Times New Roman"/>
                <w:spacing w:val="-1"/>
                <w:sz w:val="20"/>
                <w:szCs w:val="20"/>
                <w:lang w:val="sv-SE"/>
              </w:rPr>
            </w:pPr>
            <w:del w:id="3350" w:author="Björn Genfors" w:date="2014-03-28T14:34:00Z">
              <w:r w:rsidRPr="000B0F50" w:rsidDel="00DE71B1">
                <w:rPr>
                  <w:sz w:val="20"/>
                  <w:szCs w:val="20"/>
                  <w:lang w:val="sv-SE"/>
                  <w:rPrChange w:id="3351" w:author="Björn Genfors" w:date="2014-03-28T13:02:00Z">
                    <w:rPr>
                      <w:sz w:val="20"/>
                      <w:szCs w:val="20"/>
                    </w:rPr>
                  </w:rPrChange>
                </w:rPr>
                <w:delText>HSA-id för person som signerat dokumentet</w:delText>
              </w:r>
            </w:del>
          </w:p>
        </w:tc>
        <w:tc>
          <w:tcPr>
            <w:tcW w:w="1195" w:type="dxa"/>
            <w:tcBorders>
              <w:top w:val="single" w:sz="5" w:space="0" w:color="000000"/>
              <w:left w:val="single" w:sz="5" w:space="0" w:color="000000"/>
              <w:bottom w:val="single" w:sz="5" w:space="0" w:color="000000"/>
              <w:right w:val="single" w:sz="5" w:space="0" w:color="000000"/>
            </w:tcBorders>
            <w:tcPrChange w:id="335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B045AA7" w14:textId="126A64EA" w:rsidR="00424B6F" w:rsidRPr="006B6063" w:rsidDel="00DE71B1" w:rsidRDefault="00424B6F" w:rsidP="00DE71B1">
            <w:pPr>
              <w:widowControl/>
              <w:spacing w:line="226" w:lineRule="exact"/>
              <w:ind w:left="102"/>
              <w:jc w:val="center"/>
              <w:rPr>
                <w:del w:id="3353" w:author="Björn Genfors" w:date="2014-03-28T14:34:00Z"/>
                <w:rFonts w:cs="Times New Roman"/>
                <w:spacing w:val="-1"/>
                <w:sz w:val="20"/>
                <w:szCs w:val="20"/>
                <w:lang w:val="sv-SE"/>
              </w:rPr>
            </w:pPr>
            <w:del w:id="3354" w:author="Björn Genfors" w:date="2014-03-28T14:34:00Z">
              <w:r w:rsidRPr="006B6063" w:rsidDel="00DE71B1">
                <w:rPr>
                  <w:sz w:val="20"/>
                  <w:szCs w:val="20"/>
                </w:rPr>
                <w:delText>0..1</w:delText>
              </w:r>
            </w:del>
          </w:p>
        </w:tc>
      </w:tr>
      <w:tr w:rsidR="00424B6F" w:rsidRPr="006B6063" w:rsidDel="00DE71B1" w14:paraId="368B3CB1" w14:textId="05EFD009" w:rsidTr="00DE71B1">
        <w:trPr>
          <w:trHeight w:hRule="exact" w:val="766"/>
          <w:tblHeader/>
          <w:del w:id="3355" w:author="Björn Genfors" w:date="2014-03-28T14:34:00Z"/>
          <w:trPrChange w:id="3356" w:author="Björn Genfors" w:date="2014-03-28T14:34:00Z">
            <w:trPr>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5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86CE901" w14:textId="7D3244A5" w:rsidR="00424B6F" w:rsidRPr="006B6063" w:rsidDel="00DE71B1" w:rsidRDefault="00424B6F" w:rsidP="00DE71B1">
            <w:pPr>
              <w:widowControl/>
              <w:spacing w:line="229" w:lineRule="exact"/>
              <w:ind w:left="102"/>
              <w:rPr>
                <w:del w:id="3358" w:author="Björn Genfors" w:date="2014-03-28T14:34:00Z"/>
                <w:rFonts w:cs="Times New Roman"/>
                <w:sz w:val="20"/>
                <w:szCs w:val="20"/>
                <w:lang w:val="sv-SE"/>
              </w:rPr>
            </w:pPr>
            <w:del w:id="3359" w:author="Björn Genfors" w:date="2014-03-28T14:34:00Z">
              <w:r w:rsidRPr="006B6063" w:rsidDel="00DE71B1">
                <w:rPr>
                  <w:sz w:val="20"/>
                  <w:szCs w:val="20"/>
                </w:rPr>
                <w:delText>../../</w:delText>
              </w:r>
              <w:r w:rsidRPr="006B6063" w:rsidDel="00DE71B1">
                <w:rPr>
                  <w:spacing w:val="-1"/>
                  <w:sz w:val="20"/>
                  <w:szCs w:val="20"/>
                </w:rPr>
                <w:delText>approvedForPatient</w:delText>
              </w:r>
            </w:del>
          </w:p>
          <w:p w14:paraId="1533A641" w14:textId="0C8073D7" w:rsidR="00424B6F" w:rsidRPr="006B6063" w:rsidDel="00DE71B1" w:rsidRDefault="00424B6F" w:rsidP="00DE71B1">
            <w:pPr>
              <w:widowControl/>
              <w:spacing w:line="229" w:lineRule="exact"/>
              <w:ind w:left="102"/>
              <w:rPr>
                <w:del w:id="3360"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36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97DCBC0" w14:textId="1B81A87D" w:rsidR="00424B6F" w:rsidRPr="006B6063" w:rsidDel="00DE71B1" w:rsidRDefault="00424B6F" w:rsidP="00DE71B1">
            <w:pPr>
              <w:widowControl/>
              <w:spacing w:line="229" w:lineRule="exact"/>
              <w:ind w:left="102"/>
              <w:rPr>
                <w:del w:id="3362" w:author="Björn Genfors" w:date="2014-03-28T14:34:00Z"/>
                <w:rFonts w:cs="Times New Roman"/>
                <w:color w:val="FF0000"/>
                <w:sz w:val="20"/>
                <w:szCs w:val="20"/>
                <w:lang w:val="sv-SE"/>
              </w:rPr>
            </w:pPr>
            <w:del w:id="3363" w:author="Björn Genfors" w:date="2014-03-28T14:34:00Z">
              <w:r w:rsidRPr="006B6063" w:rsidDel="00DE71B1">
                <w:rPr>
                  <w:sz w:val="20"/>
                  <w:szCs w:val="20"/>
                </w:rPr>
                <w:delText>boolean</w:delText>
              </w:r>
            </w:del>
          </w:p>
          <w:p w14:paraId="69FE712B" w14:textId="5829839F" w:rsidR="00424B6F" w:rsidRPr="006B6063" w:rsidDel="00DE71B1" w:rsidRDefault="00424B6F" w:rsidP="00DE71B1">
            <w:pPr>
              <w:widowControl/>
              <w:spacing w:line="229" w:lineRule="exact"/>
              <w:ind w:left="102"/>
              <w:rPr>
                <w:del w:id="3364"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36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1487887" w14:textId="45A42881" w:rsidR="00424B6F" w:rsidRPr="006B6063" w:rsidDel="00DE71B1" w:rsidRDefault="00424B6F" w:rsidP="00DE71B1">
            <w:pPr>
              <w:widowControl/>
              <w:spacing w:line="226" w:lineRule="exact"/>
              <w:ind w:left="102"/>
              <w:rPr>
                <w:del w:id="3366" w:author="Björn Genfors" w:date="2014-03-28T14:34:00Z"/>
                <w:rFonts w:cs="Times New Roman"/>
                <w:spacing w:val="-1"/>
                <w:sz w:val="20"/>
                <w:szCs w:val="20"/>
                <w:lang w:val="sv-SE"/>
              </w:rPr>
            </w:pPr>
            <w:del w:id="3367" w:author="Björn Genfors" w:date="2014-03-28T14:34:00Z">
              <w:r w:rsidRPr="000B0F50" w:rsidDel="00DE71B1">
                <w:rPr>
                  <w:spacing w:val="-1"/>
                  <w:sz w:val="20"/>
                  <w:szCs w:val="20"/>
                  <w:lang w:val="sv-SE"/>
                  <w:rPrChange w:id="3368" w:author="Björn Genfors" w:date="2014-03-28T13:02:00Z">
                    <w:rPr>
                      <w:spacing w:val="-1"/>
                      <w:sz w:val="20"/>
                      <w:szCs w:val="20"/>
                    </w:rPr>
                  </w:rPrChange>
                </w:rPr>
                <w:delText xml:space="preserve">Anger om information får delas till patient. Värdet sätts i sådant fall till true, i annat fall till false. </w:delText>
              </w:r>
            </w:del>
          </w:p>
          <w:p w14:paraId="3444C130" w14:textId="45B2B7C0" w:rsidR="00424B6F" w:rsidRPr="006B6063" w:rsidDel="00DE71B1" w:rsidRDefault="00424B6F" w:rsidP="00DE71B1">
            <w:pPr>
              <w:widowControl/>
              <w:spacing w:line="226" w:lineRule="exact"/>
              <w:ind w:left="102"/>
              <w:rPr>
                <w:del w:id="3369"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37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B428BA" w14:textId="5C2EAEAB" w:rsidR="00424B6F" w:rsidRPr="006B6063" w:rsidDel="00DE71B1" w:rsidRDefault="00424B6F" w:rsidP="00DE71B1">
            <w:pPr>
              <w:widowControl/>
              <w:spacing w:line="226" w:lineRule="exact"/>
              <w:ind w:left="102"/>
              <w:jc w:val="center"/>
              <w:rPr>
                <w:del w:id="3371" w:author="Björn Genfors" w:date="2014-03-28T14:34:00Z"/>
                <w:rFonts w:cs="Times New Roman"/>
                <w:spacing w:val="-1"/>
                <w:sz w:val="20"/>
                <w:szCs w:val="20"/>
                <w:lang w:val="sv-SE"/>
              </w:rPr>
            </w:pPr>
            <w:del w:id="3372" w:author="Björn Genfors" w:date="2014-03-28T14:34:00Z">
              <w:r w:rsidRPr="006B6063" w:rsidDel="00DE71B1">
                <w:rPr>
                  <w:spacing w:val="-1"/>
                  <w:sz w:val="20"/>
                  <w:szCs w:val="20"/>
                </w:rPr>
                <w:delText>1..1</w:delText>
              </w:r>
            </w:del>
          </w:p>
        </w:tc>
      </w:tr>
      <w:tr w:rsidR="00424B6F" w:rsidRPr="006B6063" w:rsidDel="00DE71B1" w14:paraId="6D84281A" w14:textId="504AEF11" w:rsidTr="00DE71B1">
        <w:trPr>
          <w:trHeight w:hRule="exact" w:val="989"/>
          <w:tblHeader/>
          <w:del w:id="3373" w:author="Björn Genfors" w:date="2014-03-28T14:34:00Z"/>
          <w:trPrChange w:id="3374" w:author="Björn Genfors" w:date="2014-03-28T14:34:00Z">
            <w:trPr>
              <w:trHeight w:hRule="exact" w:val="98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7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6A412F7" w14:textId="48ABF230" w:rsidR="00424B6F" w:rsidRPr="006B6063" w:rsidDel="00DE71B1" w:rsidRDefault="00424B6F" w:rsidP="00DE71B1">
            <w:pPr>
              <w:widowControl/>
              <w:spacing w:line="229" w:lineRule="exact"/>
              <w:ind w:left="102"/>
              <w:rPr>
                <w:del w:id="3376" w:author="Björn Genfors" w:date="2014-03-28T14:34:00Z"/>
                <w:rFonts w:cs="Times New Roman"/>
                <w:sz w:val="20"/>
                <w:szCs w:val="20"/>
                <w:lang w:val="sv-SE"/>
              </w:rPr>
            </w:pPr>
            <w:del w:id="3377" w:author="Björn Genfors" w:date="2014-03-28T14:34:00Z">
              <w:r w:rsidRPr="006B6063" w:rsidDel="00DE71B1">
                <w:rPr>
                  <w:sz w:val="20"/>
                  <w:szCs w:val="20"/>
                </w:rPr>
                <w:delText>../../</w:delText>
              </w:r>
              <w:r w:rsidRPr="006B6063" w:rsidDel="00DE71B1">
                <w:rPr>
                  <w:spacing w:val="-1"/>
                  <w:sz w:val="20"/>
                  <w:szCs w:val="20"/>
                </w:rPr>
                <w:delText>careContactId</w:delText>
              </w:r>
            </w:del>
          </w:p>
        </w:tc>
        <w:tc>
          <w:tcPr>
            <w:tcW w:w="1559" w:type="dxa"/>
            <w:tcBorders>
              <w:top w:val="single" w:sz="5" w:space="0" w:color="000000"/>
              <w:left w:val="single" w:sz="5" w:space="0" w:color="000000"/>
              <w:bottom w:val="single" w:sz="5" w:space="0" w:color="000000"/>
              <w:right w:val="single" w:sz="5" w:space="0" w:color="000000"/>
            </w:tcBorders>
            <w:tcPrChange w:id="337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785E34" w14:textId="7BA65FB3" w:rsidR="00424B6F" w:rsidRPr="006B6063" w:rsidDel="00DE71B1" w:rsidRDefault="00424B6F" w:rsidP="00DE71B1">
            <w:pPr>
              <w:widowControl/>
              <w:spacing w:line="226" w:lineRule="exact"/>
              <w:ind w:left="102"/>
              <w:rPr>
                <w:del w:id="3379" w:author="Björn Genfors" w:date="2014-03-28T14:34:00Z"/>
                <w:rFonts w:cs="Times New Roman"/>
                <w:spacing w:val="-1"/>
                <w:sz w:val="20"/>
                <w:szCs w:val="20"/>
                <w:lang w:val="sv-SE"/>
              </w:rPr>
            </w:pPr>
            <w:del w:id="3380"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38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C2CDE1" w14:textId="18190F7B" w:rsidR="00424B6F" w:rsidRPr="006B6063" w:rsidDel="00DE71B1" w:rsidRDefault="00424B6F" w:rsidP="00DE71B1">
            <w:pPr>
              <w:widowControl/>
              <w:spacing w:line="226" w:lineRule="exact"/>
              <w:ind w:left="102"/>
              <w:rPr>
                <w:del w:id="3382" w:author="Björn Genfors" w:date="2014-03-28T14:34:00Z"/>
                <w:rFonts w:cs="Times New Roman"/>
                <w:spacing w:val="-1"/>
                <w:sz w:val="20"/>
                <w:szCs w:val="20"/>
                <w:lang w:val="sv-SE"/>
              </w:rPr>
            </w:pPr>
            <w:del w:id="3383" w:author="Björn Genfors" w:date="2014-03-28T14:34:00Z">
              <w:r w:rsidRPr="000B0F50" w:rsidDel="00DE71B1">
                <w:rPr>
                  <w:spacing w:val="-1"/>
                  <w:sz w:val="20"/>
                  <w:szCs w:val="20"/>
                  <w:lang w:val="sv-SE"/>
                  <w:rPrChange w:id="3384" w:author="Björn Genfors" w:date="2014-03-28T13:02:00Z">
                    <w:rPr>
                      <w:spacing w:val="-1"/>
                      <w:sz w:val="20"/>
                      <w:szCs w:val="20"/>
                    </w:rPr>
                  </w:rPrChange>
                </w:rPr>
                <w:delText xml:space="preserve">Identitetet för den vård- och omsorgskontakt som föranlett den information som omfattas av dokumentet. </w:delText>
              </w:r>
              <w:r w:rsidRPr="006B6063" w:rsidDel="00DE71B1">
                <w:rPr>
                  <w:spacing w:val="-1"/>
                  <w:sz w:val="20"/>
                  <w:szCs w:val="20"/>
                </w:rPr>
                <w:delText>Identiteten är unik inom källsystemet.</w:delText>
              </w:r>
            </w:del>
          </w:p>
        </w:tc>
        <w:tc>
          <w:tcPr>
            <w:tcW w:w="1195" w:type="dxa"/>
            <w:tcBorders>
              <w:top w:val="single" w:sz="5" w:space="0" w:color="000000"/>
              <w:left w:val="single" w:sz="5" w:space="0" w:color="000000"/>
              <w:bottom w:val="single" w:sz="5" w:space="0" w:color="000000"/>
              <w:right w:val="single" w:sz="5" w:space="0" w:color="000000"/>
            </w:tcBorders>
            <w:tcPrChange w:id="338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60F42C" w14:textId="312E1791" w:rsidR="00424B6F" w:rsidRPr="006B6063" w:rsidDel="00DE71B1" w:rsidRDefault="00424B6F" w:rsidP="00DE71B1">
            <w:pPr>
              <w:widowControl/>
              <w:spacing w:line="226" w:lineRule="exact"/>
              <w:ind w:left="102"/>
              <w:jc w:val="center"/>
              <w:rPr>
                <w:del w:id="3386" w:author="Björn Genfors" w:date="2014-03-28T14:34:00Z"/>
                <w:rFonts w:cs="Times New Roman"/>
                <w:spacing w:val="-1"/>
                <w:sz w:val="20"/>
                <w:szCs w:val="20"/>
                <w:lang w:val="sv-SE"/>
              </w:rPr>
            </w:pPr>
            <w:del w:id="3387" w:author="Björn Genfors" w:date="2014-03-28T14:34:00Z">
              <w:r w:rsidRPr="006B6063" w:rsidDel="00DE71B1">
                <w:rPr>
                  <w:spacing w:val="-1"/>
                  <w:sz w:val="20"/>
                  <w:szCs w:val="20"/>
                </w:rPr>
                <w:delText>0..1</w:delText>
              </w:r>
            </w:del>
          </w:p>
        </w:tc>
      </w:tr>
      <w:tr w:rsidR="00424B6F" w:rsidRPr="006B6063" w:rsidDel="00DE71B1" w14:paraId="6D3BEDC0" w14:textId="5C4C00D8" w:rsidTr="00DE71B1">
        <w:trPr>
          <w:trHeight w:hRule="exact" w:val="848"/>
          <w:tblHeader/>
          <w:del w:id="3388" w:author="Björn Genfors" w:date="2014-03-28T14:34:00Z"/>
          <w:trPrChange w:id="3389" w:author="Björn Genfors" w:date="2014-03-28T14:34:00Z">
            <w:trPr>
              <w:trHeight w:hRule="exact" w:val="848"/>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390"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58D6AB6" w14:textId="6554942B" w:rsidR="00424B6F" w:rsidRPr="006B6063" w:rsidDel="00DE71B1" w:rsidRDefault="00424B6F" w:rsidP="00DE71B1">
            <w:pPr>
              <w:widowControl/>
              <w:spacing w:line="229" w:lineRule="exact"/>
              <w:ind w:left="102"/>
              <w:rPr>
                <w:del w:id="3391" w:author="Björn Genfors" w:date="2014-03-28T14:34:00Z"/>
                <w:rFonts w:cs="Times New Roman"/>
                <w:sz w:val="20"/>
                <w:szCs w:val="20"/>
                <w:lang w:val="sv-SE"/>
              </w:rPr>
            </w:pPr>
            <w:del w:id="3392" w:author="Björn Genfors" w:date="2014-03-28T14:34:00Z">
              <w:r w:rsidRPr="006B6063" w:rsidDel="00DE71B1">
                <w:rPr>
                  <w:sz w:val="20"/>
                  <w:szCs w:val="20"/>
                </w:rPr>
                <w:delText>../laboratoryOrderOutcomeBody</w:delText>
              </w:r>
            </w:del>
          </w:p>
          <w:p w14:paraId="5D439A03" w14:textId="78C527F5" w:rsidR="00424B6F" w:rsidRPr="006B6063" w:rsidDel="00DE71B1" w:rsidRDefault="00424B6F" w:rsidP="00DE71B1">
            <w:pPr>
              <w:widowControl/>
              <w:spacing w:line="229" w:lineRule="exact"/>
              <w:ind w:left="102"/>
              <w:rPr>
                <w:del w:id="3393"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394"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05785363" w14:textId="22DA0B15" w:rsidR="00424B6F" w:rsidRPr="006B6063" w:rsidDel="00DE71B1" w:rsidRDefault="00424B6F" w:rsidP="00DE71B1">
            <w:pPr>
              <w:widowControl/>
              <w:spacing w:line="226" w:lineRule="exact"/>
              <w:ind w:left="102"/>
              <w:rPr>
                <w:del w:id="3395" w:author="Björn Genfors" w:date="2014-03-28T14:34:00Z"/>
                <w:rFonts w:cs="Times New Roman"/>
                <w:sz w:val="20"/>
                <w:szCs w:val="20"/>
                <w:lang w:val="sv-SE"/>
              </w:rPr>
            </w:pPr>
            <w:del w:id="3396" w:author="Björn Genfors" w:date="2014-03-28T14:34:00Z">
              <w:r w:rsidRPr="006B6063" w:rsidDel="00DE71B1">
                <w:rPr>
                  <w:sz w:val="20"/>
                  <w:szCs w:val="20"/>
                </w:rPr>
                <w:delText>LaboratoryOrderOutcomeBodyType</w:delText>
              </w:r>
            </w:del>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397"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7423BED3" w14:textId="21E7EB97" w:rsidR="00424B6F" w:rsidRPr="006B6063" w:rsidDel="00DE71B1" w:rsidRDefault="00424B6F" w:rsidP="00DE71B1">
            <w:pPr>
              <w:widowControl/>
              <w:spacing w:line="226" w:lineRule="exact"/>
              <w:ind w:left="102"/>
              <w:rPr>
                <w:del w:id="3398"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399"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A5C97E5" w14:textId="6211B4A5" w:rsidR="00424B6F" w:rsidRPr="006B6063" w:rsidDel="00DE71B1" w:rsidRDefault="00424B6F" w:rsidP="00DE71B1">
            <w:pPr>
              <w:widowControl/>
              <w:spacing w:line="226" w:lineRule="exact"/>
              <w:ind w:left="102"/>
              <w:jc w:val="center"/>
              <w:rPr>
                <w:del w:id="3400" w:author="Björn Genfors" w:date="2014-03-28T14:34:00Z"/>
                <w:rFonts w:cs="Times New Roman"/>
                <w:spacing w:val="-1"/>
                <w:sz w:val="20"/>
                <w:szCs w:val="20"/>
                <w:lang w:val="sv-SE"/>
              </w:rPr>
            </w:pPr>
            <w:del w:id="3401" w:author="Björn Genfors" w:date="2014-03-28T14:34:00Z">
              <w:r w:rsidRPr="006B6063" w:rsidDel="00DE71B1">
                <w:rPr>
                  <w:spacing w:val="-1"/>
                  <w:sz w:val="20"/>
                  <w:szCs w:val="20"/>
                </w:rPr>
                <w:delText>1..1</w:delText>
              </w:r>
            </w:del>
          </w:p>
        </w:tc>
      </w:tr>
      <w:tr w:rsidR="00424B6F" w:rsidRPr="006B6063" w:rsidDel="00DE71B1" w14:paraId="68A54556" w14:textId="29F05A5A" w:rsidTr="00DE71B1">
        <w:trPr>
          <w:trHeight w:hRule="exact" w:val="1428"/>
          <w:tblHeader/>
          <w:del w:id="3402" w:author="Björn Genfors" w:date="2014-03-28T14:34:00Z"/>
          <w:trPrChange w:id="3403" w:author="Björn Genfors" w:date="2014-03-28T14:34:00Z">
            <w:trPr>
              <w:trHeight w:hRule="exact" w:val="14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0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F1CDC7B" w14:textId="26273B31" w:rsidR="00424B6F" w:rsidRPr="006B6063" w:rsidDel="00DE71B1" w:rsidRDefault="00424B6F" w:rsidP="00DE71B1">
            <w:pPr>
              <w:widowControl/>
              <w:spacing w:line="229" w:lineRule="exact"/>
              <w:ind w:left="102"/>
              <w:rPr>
                <w:del w:id="3405" w:author="Björn Genfors" w:date="2014-03-28T14:34:00Z"/>
                <w:rFonts w:cs="Times New Roman"/>
                <w:sz w:val="20"/>
                <w:szCs w:val="20"/>
                <w:lang w:val="sv-SE"/>
              </w:rPr>
            </w:pPr>
            <w:del w:id="3406" w:author="Björn Genfors" w:date="2014-03-28T14:34:00Z">
              <w:r w:rsidRPr="006B6063" w:rsidDel="00DE71B1">
                <w:rPr>
                  <w:sz w:val="20"/>
                  <w:szCs w:val="20"/>
                </w:rPr>
                <w:delText>../../</w:delText>
              </w:r>
              <w:r w:rsidR="004C66FC" w:rsidDel="00DE71B1">
                <w:rPr>
                  <w:sz w:val="20"/>
                  <w:szCs w:val="20"/>
                </w:rPr>
                <w:delText>typeOfResult</w:delText>
              </w:r>
            </w:del>
          </w:p>
        </w:tc>
        <w:tc>
          <w:tcPr>
            <w:tcW w:w="1559" w:type="dxa"/>
            <w:tcBorders>
              <w:top w:val="single" w:sz="5" w:space="0" w:color="000000"/>
              <w:left w:val="single" w:sz="5" w:space="0" w:color="000000"/>
              <w:bottom w:val="single" w:sz="5" w:space="0" w:color="000000"/>
              <w:right w:val="single" w:sz="5" w:space="0" w:color="000000"/>
            </w:tcBorders>
            <w:tcPrChange w:id="340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1432CBC" w14:textId="6079AC9F" w:rsidR="00424B6F" w:rsidRPr="006B6063" w:rsidDel="00DE71B1" w:rsidRDefault="00424B6F" w:rsidP="00DE71B1">
            <w:pPr>
              <w:widowControl/>
              <w:spacing w:line="226" w:lineRule="exact"/>
              <w:ind w:left="102"/>
              <w:rPr>
                <w:del w:id="3408" w:author="Björn Genfors" w:date="2014-03-28T14:34:00Z"/>
                <w:rFonts w:cs="Times New Roman"/>
                <w:sz w:val="20"/>
                <w:szCs w:val="20"/>
                <w:lang w:val="sv-SE"/>
              </w:rPr>
            </w:pPr>
            <w:del w:id="3409"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41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917D7CE" w14:textId="514CA33F" w:rsidR="00424B6F" w:rsidRPr="006B6063" w:rsidDel="00DE71B1" w:rsidRDefault="00424B6F" w:rsidP="00DE71B1">
            <w:pPr>
              <w:widowControl/>
              <w:spacing w:line="226" w:lineRule="exact"/>
              <w:ind w:left="102"/>
              <w:rPr>
                <w:del w:id="3411" w:author="Björn Genfors" w:date="2014-03-28T14:34:00Z"/>
                <w:rFonts w:cs="Times New Roman"/>
                <w:spacing w:val="-1"/>
                <w:sz w:val="20"/>
                <w:szCs w:val="20"/>
                <w:lang w:val="sv-SE"/>
              </w:rPr>
            </w:pPr>
            <w:del w:id="3412" w:author="Björn Genfors" w:date="2014-03-28T14:34:00Z">
              <w:r w:rsidRPr="000B0F50" w:rsidDel="00DE71B1">
                <w:rPr>
                  <w:spacing w:val="-1"/>
                  <w:sz w:val="20"/>
                  <w:szCs w:val="20"/>
                  <w:lang w:val="sv-SE"/>
                  <w:rPrChange w:id="3413" w:author="Björn Genfors" w:date="2014-03-28T13:02:00Z">
                    <w:rPr>
                      <w:spacing w:val="-1"/>
                      <w:sz w:val="20"/>
                      <w:szCs w:val="20"/>
                    </w:rPr>
                  </w:rPrChange>
                </w:rPr>
                <w:delText xml:space="preserve">Text som anger vilken typ av svar som avses. </w:delText>
              </w:r>
            </w:del>
          </w:p>
          <w:p w14:paraId="72BEB374" w14:textId="46FA372A" w:rsidR="00424B6F" w:rsidRPr="006B6063" w:rsidDel="00DE71B1" w:rsidRDefault="00424B6F" w:rsidP="00DE71B1">
            <w:pPr>
              <w:widowControl/>
              <w:spacing w:line="226" w:lineRule="exact"/>
              <w:ind w:left="102"/>
              <w:rPr>
                <w:del w:id="3414" w:author="Björn Genfors" w:date="2014-03-28T14:34:00Z"/>
                <w:rFonts w:cs="Times New Roman"/>
                <w:spacing w:val="-1"/>
                <w:sz w:val="20"/>
                <w:szCs w:val="20"/>
                <w:lang w:val="sv-SE"/>
              </w:rPr>
            </w:pPr>
            <w:del w:id="3415" w:author="Björn Genfors" w:date="2014-03-28T14:34:00Z">
              <w:r w:rsidRPr="000B0F50" w:rsidDel="00DE71B1">
                <w:rPr>
                  <w:spacing w:val="-1"/>
                  <w:sz w:val="20"/>
                  <w:szCs w:val="20"/>
                  <w:lang w:val="sv-SE"/>
                  <w:rPrChange w:id="3416" w:author="Björn Genfors" w:date="2014-03-28T13:02:00Z">
                    <w:rPr>
                      <w:spacing w:val="-1"/>
                      <w:sz w:val="20"/>
                      <w:szCs w:val="20"/>
                    </w:rPr>
                  </w:rPrChange>
                </w:rPr>
                <w:delText>DEF = definitivtsvar</w:delText>
              </w:r>
            </w:del>
          </w:p>
          <w:p w14:paraId="18F768A2" w14:textId="48E0763E" w:rsidR="00424B6F" w:rsidRPr="006B6063" w:rsidDel="00DE71B1" w:rsidRDefault="00424B6F" w:rsidP="00DE71B1">
            <w:pPr>
              <w:widowControl/>
              <w:spacing w:line="226" w:lineRule="exact"/>
              <w:ind w:left="102"/>
              <w:rPr>
                <w:del w:id="3417" w:author="Björn Genfors" w:date="2014-03-28T14:34:00Z"/>
                <w:rFonts w:cs="Times New Roman"/>
                <w:spacing w:val="-1"/>
                <w:sz w:val="20"/>
                <w:szCs w:val="20"/>
                <w:lang w:val="sv-SE"/>
              </w:rPr>
            </w:pPr>
            <w:del w:id="3418" w:author="Björn Genfors" w:date="2014-03-28T14:34:00Z">
              <w:r w:rsidRPr="000B0F50" w:rsidDel="00DE71B1">
                <w:rPr>
                  <w:spacing w:val="-1"/>
                  <w:sz w:val="20"/>
                  <w:szCs w:val="20"/>
                  <w:lang w:val="sv-SE"/>
                  <w:rPrChange w:id="3419" w:author="Björn Genfors" w:date="2014-03-28T13:02:00Z">
                    <w:rPr>
                      <w:spacing w:val="-1"/>
                      <w:sz w:val="20"/>
                      <w:szCs w:val="20"/>
                    </w:rPr>
                  </w:rPrChange>
                </w:rPr>
                <w:delText>TILL = tilläggssvar</w:delText>
              </w:r>
            </w:del>
          </w:p>
          <w:p w14:paraId="6675D7E8" w14:textId="34A79DA8" w:rsidR="00424B6F" w:rsidRPr="006B6063" w:rsidDel="00DE71B1" w:rsidRDefault="00424B6F" w:rsidP="00DE71B1">
            <w:pPr>
              <w:widowControl/>
              <w:spacing w:line="226" w:lineRule="exact"/>
              <w:ind w:left="102"/>
              <w:rPr>
                <w:del w:id="3420" w:author="Björn Genfors" w:date="2014-03-28T14:34:00Z"/>
                <w:rFonts w:cs="Times New Roman"/>
                <w:spacing w:val="-1"/>
                <w:sz w:val="20"/>
                <w:szCs w:val="20"/>
                <w:lang w:val="sv-SE"/>
              </w:rPr>
            </w:pPr>
            <w:del w:id="3421" w:author="Björn Genfors" w:date="2014-03-28T14:34:00Z">
              <w:r w:rsidRPr="000B0F50" w:rsidDel="00DE71B1">
                <w:rPr>
                  <w:spacing w:val="-1"/>
                  <w:sz w:val="20"/>
                  <w:szCs w:val="20"/>
                  <w:lang w:val="sv-SE"/>
                  <w:rPrChange w:id="3422" w:author="Björn Genfors" w:date="2014-03-28T13:02:00Z">
                    <w:rPr>
                      <w:spacing w:val="-1"/>
                      <w:sz w:val="20"/>
                      <w:szCs w:val="20"/>
                    </w:rPr>
                  </w:rPrChange>
                </w:rPr>
                <w:delText>Den senaste statusen är den som ska skickas med.</w:delText>
              </w:r>
            </w:del>
          </w:p>
        </w:tc>
        <w:tc>
          <w:tcPr>
            <w:tcW w:w="1195" w:type="dxa"/>
            <w:tcBorders>
              <w:top w:val="single" w:sz="5" w:space="0" w:color="000000"/>
              <w:left w:val="single" w:sz="5" w:space="0" w:color="000000"/>
              <w:bottom w:val="single" w:sz="5" w:space="0" w:color="000000"/>
              <w:right w:val="single" w:sz="5" w:space="0" w:color="000000"/>
            </w:tcBorders>
            <w:tcPrChange w:id="342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1E8BCF1" w14:textId="55549BF8" w:rsidR="00424B6F" w:rsidRPr="006B6063" w:rsidDel="00DE71B1" w:rsidRDefault="00424B6F" w:rsidP="00DE71B1">
            <w:pPr>
              <w:widowControl/>
              <w:spacing w:line="226" w:lineRule="exact"/>
              <w:ind w:left="102"/>
              <w:jc w:val="center"/>
              <w:rPr>
                <w:del w:id="3424" w:author="Björn Genfors" w:date="2014-03-28T14:34:00Z"/>
                <w:rFonts w:cs="Times New Roman"/>
                <w:spacing w:val="-1"/>
                <w:sz w:val="20"/>
                <w:szCs w:val="20"/>
                <w:lang w:val="sv-SE"/>
              </w:rPr>
            </w:pPr>
            <w:del w:id="3425" w:author="Björn Genfors" w:date="2014-03-28T14:34:00Z">
              <w:r w:rsidRPr="006B6063" w:rsidDel="00DE71B1">
                <w:rPr>
                  <w:spacing w:val="-1"/>
                  <w:sz w:val="20"/>
                  <w:szCs w:val="20"/>
                </w:rPr>
                <w:delText>1..1</w:delText>
              </w:r>
            </w:del>
          </w:p>
        </w:tc>
      </w:tr>
      <w:tr w:rsidR="00424B6F" w:rsidRPr="006B6063" w:rsidDel="00DE71B1" w14:paraId="3A5434CF" w14:textId="2E0CCF4E" w:rsidTr="00DE71B1">
        <w:trPr>
          <w:trHeight w:hRule="exact" w:val="1419"/>
          <w:tblHeader/>
          <w:del w:id="3426" w:author="Björn Genfors" w:date="2014-03-28T14:34:00Z"/>
          <w:trPrChange w:id="3427" w:author="Björn Genfors" w:date="2014-03-28T14:34:00Z">
            <w:trPr>
              <w:trHeight w:hRule="exact" w:val="141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2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761E1A4" w14:textId="614C10B3" w:rsidR="00424B6F" w:rsidRPr="006B6063" w:rsidDel="00DE71B1" w:rsidRDefault="00424B6F" w:rsidP="00DE71B1">
            <w:pPr>
              <w:widowControl/>
              <w:spacing w:line="229" w:lineRule="exact"/>
              <w:ind w:left="102"/>
              <w:rPr>
                <w:del w:id="3429" w:author="Björn Genfors" w:date="2014-03-28T14:34:00Z"/>
                <w:rFonts w:cs="Times New Roman"/>
                <w:sz w:val="20"/>
                <w:szCs w:val="20"/>
                <w:lang w:val="sv-SE"/>
              </w:rPr>
            </w:pPr>
            <w:del w:id="3430" w:author="Björn Genfors" w:date="2014-03-28T14:34:00Z">
              <w:r w:rsidRPr="006B6063" w:rsidDel="00DE71B1">
                <w:rPr>
                  <w:sz w:val="20"/>
                  <w:szCs w:val="20"/>
                </w:rPr>
                <w:lastRenderedPageBreak/>
                <w:delText>../../registrationTime</w:delText>
              </w:r>
            </w:del>
          </w:p>
        </w:tc>
        <w:tc>
          <w:tcPr>
            <w:tcW w:w="1559" w:type="dxa"/>
            <w:tcBorders>
              <w:top w:val="single" w:sz="5" w:space="0" w:color="000000"/>
              <w:left w:val="single" w:sz="5" w:space="0" w:color="000000"/>
              <w:bottom w:val="single" w:sz="5" w:space="0" w:color="000000"/>
              <w:right w:val="single" w:sz="5" w:space="0" w:color="000000"/>
            </w:tcBorders>
            <w:tcPrChange w:id="343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11A0B8B" w14:textId="5C797659" w:rsidR="00424B6F" w:rsidRPr="006B6063" w:rsidDel="00DE71B1" w:rsidRDefault="00424B6F" w:rsidP="00DE71B1">
            <w:pPr>
              <w:widowControl/>
              <w:spacing w:line="229" w:lineRule="exact"/>
              <w:ind w:left="102"/>
              <w:rPr>
                <w:del w:id="3432" w:author="Björn Genfors" w:date="2014-03-28T14:34:00Z"/>
                <w:rFonts w:cs="Times New Roman"/>
                <w:color w:val="FF0000"/>
                <w:sz w:val="20"/>
                <w:szCs w:val="20"/>
                <w:lang w:val="sv-SE"/>
              </w:rPr>
            </w:pPr>
            <w:del w:id="3433" w:author="Björn Genfors" w:date="2014-03-28T14:34:00Z">
              <w:r w:rsidRPr="006B6063" w:rsidDel="00DE71B1">
                <w:rPr>
                  <w:sz w:val="20"/>
                  <w:szCs w:val="20"/>
                </w:rPr>
                <w:delText>TimeStampType</w:delText>
              </w:r>
            </w:del>
          </w:p>
          <w:p w14:paraId="0F39D1D4" w14:textId="3ABE2001" w:rsidR="00424B6F" w:rsidRPr="006B6063" w:rsidDel="00DE71B1" w:rsidRDefault="00424B6F" w:rsidP="00DE71B1">
            <w:pPr>
              <w:widowControl/>
              <w:spacing w:line="226" w:lineRule="exact"/>
              <w:ind w:left="102"/>
              <w:rPr>
                <w:del w:id="3434"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43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336F15" w14:textId="462C72B8" w:rsidR="00424B6F" w:rsidRPr="006B6063" w:rsidDel="00DE71B1" w:rsidRDefault="00424B6F" w:rsidP="00DE71B1">
            <w:pPr>
              <w:widowControl/>
              <w:spacing w:line="226" w:lineRule="exact"/>
              <w:ind w:left="102"/>
              <w:rPr>
                <w:del w:id="3436" w:author="Björn Genfors" w:date="2014-03-28T14:34:00Z"/>
                <w:rFonts w:cs="Times New Roman"/>
                <w:spacing w:val="-1"/>
                <w:sz w:val="20"/>
                <w:szCs w:val="20"/>
                <w:lang w:val="sv-SE"/>
              </w:rPr>
            </w:pPr>
            <w:del w:id="3437" w:author="Björn Genfors" w:date="2014-03-28T14:34:00Z">
              <w:r w:rsidRPr="000B0F50" w:rsidDel="00DE71B1">
                <w:rPr>
                  <w:spacing w:val="-1"/>
                  <w:sz w:val="20"/>
                  <w:szCs w:val="20"/>
                  <w:lang w:val="sv-SE"/>
                  <w:rPrChange w:id="3438" w:author="Björn Genfors" w:date="2014-03-28T13:02:00Z">
                    <w:rPr>
                      <w:spacing w:val="-1"/>
                      <w:sz w:val="20"/>
                      <w:szCs w:val="20"/>
                    </w:rPr>
                  </w:rPrChange>
                </w:rPr>
                <w:delText>Tidpunkt då informationen om undersökningsresultatet lagrades i källsystemet.Det är den senaste tidpunkten då informationen uppdaterats i systemet som ska finnas här i de fall informationen har ändrats efter det att den skapades.</w:delText>
              </w:r>
            </w:del>
          </w:p>
        </w:tc>
        <w:tc>
          <w:tcPr>
            <w:tcW w:w="1195" w:type="dxa"/>
            <w:tcBorders>
              <w:top w:val="single" w:sz="5" w:space="0" w:color="000000"/>
              <w:left w:val="single" w:sz="5" w:space="0" w:color="000000"/>
              <w:bottom w:val="single" w:sz="5" w:space="0" w:color="000000"/>
              <w:right w:val="single" w:sz="5" w:space="0" w:color="000000"/>
            </w:tcBorders>
            <w:tcPrChange w:id="343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3953E5" w14:textId="6EB19778" w:rsidR="00424B6F" w:rsidRPr="006B6063" w:rsidDel="00DE71B1" w:rsidRDefault="00424B6F" w:rsidP="00DE71B1">
            <w:pPr>
              <w:widowControl/>
              <w:spacing w:line="226" w:lineRule="exact"/>
              <w:ind w:left="102"/>
              <w:jc w:val="center"/>
              <w:rPr>
                <w:del w:id="3440" w:author="Björn Genfors" w:date="2014-03-28T14:34:00Z"/>
                <w:rFonts w:cs="Times New Roman"/>
                <w:spacing w:val="-1"/>
                <w:sz w:val="20"/>
                <w:szCs w:val="20"/>
                <w:lang w:val="sv-SE"/>
              </w:rPr>
            </w:pPr>
            <w:del w:id="3441" w:author="Björn Genfors" w:date="2014-03-28T14:34:00Z">
              <w:r w:rsidRPr="006B6063" w:rsidDel="00DE71B1">
                <w:rPr>
                  <w:spacing w:val="-1"/>
                  <w:sz w:val="20"/>
                  <w:szCs w:val="20"/>
                </w:rPr>
                <w:delText>1..1</w:delText>
              </w:r>
            </w:del>
          </w:p>
        </w:tc>
      </w:tr>
      <w:tr w:rsidR="00424B6F" w:rsidRPr="006B6063" w:rsidDel="00DE71B1" w14:paraId="1A49F00E" w14:textId="1F4EC317" w:rsidTr="00DE71B1">
        <w:trPr>
          <w:trHeight w:hRule="exact" w:val="724"/>
          <w:tblHeader/>
          <w:del w:id="3442" w:author="Björn Genfors" w:date="2014-03-28T14:34:00Z"/>
          <w:trPrChange w:id="3443" w:author="Björn Genfors" w:date="2014-03-28T14:34:00Z">
            <w:trPr>
              <w:trHeight w:hRule="exact" w:val="72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4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B7AC104" w14:textId="233351DA" w:rsidR="00424B6F" w:rsidRPr="006B6063" w:rsidDel="00DE71B1" w:rsidRDefault="00424B6F" w:rsidP="00DE71B1">
            <w:pPr>
              <w:widowControl/>
              <w:spacing w:line="229" w:lineRule="exact"/>
              <w:ind w:left="102"/>
              <w:rPr>
                <w:del w:id="3445" w:author="Björn Genfors" w:date="2014-03-28T14:34:00Z"/>
                <w:rFonts w:cs="Times New Roman"/>
                <w:sz w:val="20"/>
                <w:szCs w:val="20"/>
                <w:lang w:val="sv-SE"/>
              </w:rPr>
            </w:pPr>
            <w:del w:id="3446" w:author="Björn Genfors" w:date="2014-03-28T14:34:00Z">
              <w:r w:rsidRPr="006B6063" w:rsidDel="00DE71B1">
                <w:rPr>
                  <w:sz w:val="20"/>
                  <w:szCs w:val="20"/>
                </w:rPr>
                <w:delText>../../discipline</w:delText>
              </w:r>
            </w:del>
          </w:p>
        </w:tc>
        <w:tc>
          <w:tcPr>
            <w:tcW w:w="1559" w:type="dxa"/>
            <w:tcBorders>
              <w:top w:val="single" w:sz="5" w:space="0" w:color="000000"/>
              <w:left w:val="single" w:sz="5" w:space="0" w:color="000000"/>
              <w:bottom w:val="single" w:sz="5" w:space="0" w:color="000000"/>
              <w:right w:val="single" w:sz="5" w:space="0" w:color="000000"/>
            </w:tcBorders>
            <w:tcPrChange w:id="344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F4B8BCC" w14:textId="2F33EE8D" w:rsidR="00424B6F" w:rsidRPr="006B6063" w:rsidDel="00DE71B1" w:rsidRDefault="00424B6F" w:rsidP="00DE71B1">
            <w:pPr>
              <w:widowControl/>
              <w:spacing w:line="226" w:lineRule="exact"/>
              <w:ind w:left="102"/>
              <w:rPr>
                <w:del w:id="3448" w:author="Björn Genfors" w:date="2014-03-28T14:34:00Z"/>
                <w:rFonts w:cs="Times New Roman"/>
                <w:sz w:val="20"/>
                <w:szCs w:val="20"/>
                <w:lang w:val="sv-SE"/>
              </w:rPr>
            </w:pPr>
            <w:del w:id="3449"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45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03EE6AD" w14:textId="55AE6C5B" w:rsidR="00424B6F" w:rsidRPr="006B6063" w:rsidDel="00DE71B1" w:rsidRDefault="00424B6F" w:rsidP="00DE71B1">
            <w:pPr>
              <w:widowControl/>
              <w:spacing w:line="226" w:lineRule="exact"/>
              <w:ind w:left="102"/>
              <w:rPr>
                <w:del w:id="3451" w:author="Björn Genfors" w:date="2014-03-28T14:34:00Z"/>
                <w:rFonts w:cs="Times New Roman"/>
                <w:spacing w:val="-1"/>
                <w:sz w:val="20"/>
                <w:szCs w:val="20"/>
                <w:lang w:val="sv-SE"/>
              </w:rPr>
            </w:pPr>
            <w:del w:id="3452" w:author="Björn Genfors" w:date="2014-03-28T14:34:00Z">
              <w:r w:rsidRPr="000B0F50" w:rsidDel="00DE71B1">
                <w:rPr>
                  <w:spacing w:val="-1"/>
                  <w:sz w:val="20"/>
                  <w:szCs w:val="20"/>
                  <w:lang w:val="sv-SE"/>
                  <w:rPrChange w:id="3453" w:author="Björn Genfors" w:date="2014-03-28T13:02:00Z">
                    <w:rPr>
                      <w:spacing w:val="-1"/>
                      <w:sz w:val="20"/>
                      <w:szCs w:val="20"/>
                    </w:rPr>
                  </w:rPrChange>
                </w:rPr>
                <w:delText xml:space="preserve">Text som anger vilken typ av labenhet som undersökningsresultatet härrör från. </w:delText>
              </w:r>
            </w:del>
          </w:p>
          <w:p w14:paraId="18246553" w14:textId="02FED48F" w:rsidR="00424B6F" w:rsidRPr="006B6063" w:rsidDel="00DE71B1" w:rsidRDefault="00424B6F" w:rsidP="00DE71B1">
            <w:pPr>
              <w:widowControl/>
              <w:spacing w:line="226" w:lineRule="exact"/>
              <w:ind w:left="102"/>
              <w:rPr>
                <w:del w:id="3454" w:author="Björn Genfors" w:date="2014-03-28T14:34:00Z"/>
                <w:rFonts w:cs="Times New Roman"/>
                <w:spacing w:val="-1"/>
                <w:sz w:val="20"/>
                <w:szCs w:val="20"/>
                <w:lang w:val="sv-SE"/>
              </w:rPr>
            </w:pPr>
            <w:del w:id="3455" w:author="Björn Genfors" w:date="2014-03-28T14:34:00Z">
              <w:r w:rsidRPr="000B0F50" w:rsidDel="00DE71B1">
                <w:rPr>
                  <w:spacing w:val="-1"/>
                  <w:sz w:val="20"/>
                  <w:szCs w:val="20"/>
                  <w:lang w:val="sv-SE"/>
                  <w:rPrChange w:id="3456" w:author="Björn Genfors" w:date="2014-03-28T13:02:00Z">
                    <w:rPr>
                      <w:spacing w:val="-1"/>
                      <w:sz w:val="20"/>
                      <w:szCs w:val="20"/>
                    </w:rPr>
                  </w:rPrChange>
                </w:rPr>
                <w:delText>Tillåtet värde är "Klinisk kemi"</w:delText>
              </w:r>
            </w:del>
          </w:p>
        </w:tc>
        <w:tc>
          <w:tcPr>
            <w:tcW w:w="1195" w:type="dxa"/>
            <w:tcBorders>
              <w:top w:val="single" w:sz="5" w:space="0" w:color="000000"/>
              <w:left w:val="single" w:sz="5" w:space="0" w:color="000000"/>
              <w:bottom w:val="single" w:sz="5" w:space="0" w:color="000000"/>
              <w:right w:val="single" w:sz="5" w:space="0" w:color="000000"/>
            </w:tcBorders>
            <w:tcPrChange w:id="345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4FD8E6" w14:textId="2CE83BF8" w:rsidR="00424B6F" w:rsidRPr="006B6063" w:rsidDel="00DE71B1" w:rsidRDefault="00424B6F" w:rsidP="00DE71B1">
            <w:pPr>
              <w:widowControl/>
              <w:spacing w:line="226" w:lineRule="exact"/>
              <w:ind w:left="102"/>
              <w:jc w:val="center"/>
              <w:rPr>
                <w:del w:id="3458" w:author="Björn Genfors" w:date="2014-03-28T14:34:00Z"/>
                <w:rFonts w:cs="Times New Roman"/>
                <w:spacing w:val="-1"/>
                <w:sz w:val="20"/>
                <w:szCs w:val="20"/>
                <w:lang w:val="sv-SE"/>
              </w:rPr>
            </w:pPr>
            <w:del w:id="3459" w:author="Björn Genfors" w:date="2014-03-28T14:34:00Z">
              <w:r w:rsidRPr="006B6063" w:rsidDel="00DE71B1">
                <w:rPr>
                  <w:spacing w:val="-1"/>
                  <w:sz w:val="20"/>
                  <w:szCs w:val="20"/>
                </w:rPr>
                <w:delText>1..1</w:delText>
              </w:r>
            </w:del>
          </w:p>
          <w:p w14:paraId="5D40CEC9" w14:textId="645155A0" w:rsidR="00424B6F" w:rsidRPr="006B6063" w:rsidDel="00DE71B1" w:rsidRDefault="00424B6F" w:rsidP="00DE71B1">
            <w:pPr>
              <w:widowControl/>
              <w:spacing w:line="226" w:lineRule="exact"/>
              <w:ind w:left="102"/>
              <w:jc w:val="center"/>
              <w:rPr>
                <w:del w:id="3460" w:author="Björn Genfors" w:date="2014-03-28T14:34:00Z"/>
                <w:rFonts w:cs="Times New Roman"/>
                <w:spacing w:val="-1"/>
                <w:sz w:val="20"/>
                <w:szCs w:val="20"/>
                <w:lang w:val="sv-SE"/>
              </w:rPr>
            </w:pPr>
          </w:p>
        </w:tc>
      </w:tr>
      <w:tr w:rsidR="00424B6F" w:rsidRPr="006B6063" w:rsidDel="00DE71B1" w14:paraId="261AAE1A" w14:textId="4D060CFE" w:rsidTr="00DE71B1">
        <w:trPr>
          <w:trHeight w:hRule="exact" w:val="685"/>
          <w:tblHeader/>
          <w:del w:id="3461" w:author="Björn Genfors" w:date="2014-03-28T14:34:00Z"/>
          <w:trPrChange w:id="3462" w:author="Björn Genfors" w:date="2014-03-28T14:34:00Z">
            <w:trPr>
              <w:trHeight w:hRule="exact" w:val="68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6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18B064E" w14:textId="105B8644" w:rsidR="00424B6F" w:rsidRPr="006B6063" w:rsidDel="00DE71B1" w:rsidRDefault="00424B6F" w:rsidP="00DE71B1">
            <w:pPr>
              <w:widowControl/>
              <w:spacing w:line="229" w:lineRule="exact"/>
              <w:ind w:left="102"/>
              <w:rPr>
                <w:del w:id="3464" w:author="Björn Genfors" w:date="2014-03-28T14:34:00Z"/>
                <w:rFonts w:cs="Times New Roman"/>
                <w:sz w:val="20"/>
                <w:szCs w:val="20"/>
                <w:lang w:val="sv-SE"/>
              </w:rPr>
            </w:pPr>
            <w:del w:id="3465" w:author="Björn Genfors" w:date="2014-03-28T14:34:00Z">
              <w:r w:rsidRPr="006B6063" w:rsidDel="00DE71B1">
                <w:rPr>
                  <w:sz w:val="20"/>
                  <w:szCs w:val="20"/>
                </w:rPr>
                <w:delText>../../resultReport</w:delText>
              </w:r>
            </w:del>
          </w:p>
        </w:tc>
        <w:tc>
          <w:tcPr>
            <w:tcW w:w="1559" w:type="dxa"/>
            <w:tcBorders>
              <w:top w:val="single" w:sz="5" w:space="0" w:color="000000"/>
              <w:left w:val="single" w:sz="5" w:space="0" w:color="000000"/>
              <w:bottom w:val="single" w:sz="5" w:space="0" w:color="000000"/>
              <w:right w:val="single" w:sz="5" w:space="0" w:color="000000"/>
            </w:tcBorders>
            <w:tcPrChange w:id="346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D7DA12B" w14:textId="3C8DDA4E" w:rsidR="00424B6F" w:rsidRPr="006B6063" w:rsidDel="00DE71B1" w:rsidRDefault="00424B6F" w:rsidP="00DE71B1">
            <w:pPr>
              <w:widowControl/>
              <w:spacing w:line="226" w:lineRule="exact"/>
              <w:ind w:left="102"/>
              <w:rPr>
                <w:del w:id="3467" w:author="Björn Genfors" w:date="2014-03-28T14:34:00Z"/>
                <w:rFonts w:cs="Times New Roman"/>
                <w:sz w:val="20"/>
                <w:szCs w:val="20"/>
                <w:lang w:val="sv-SE"/>
              </w:rPr>
            </w:pPr>
            <w:del w:id="3468"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46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79CEFBA" w14:textId="0272C008" w:rsidR="00424B6F" w:rsidRPr="006B6063" w:rsidDel="00DE71B1" w:rsidRDefault="00424B6F" w:rsidP="00DE71B1">
            <w:pPr>
              <w:widowControl/>
              <w:spacing w:line="226" w:lineRule="exact"/>
              <w:ind w:left="102"/>
              <w:rPr>
                <w:del w:id="3470" w:author="Björn Genfors" w:date="2014-03-28T14:34:00Z"/>
                <w:rFonts w:cs="Times New Roman"/>
                <w:spacing w:val="-1"/>
                <w:sz w:val="20"/>
                <w:szCs w:val="20"/>
                <w:lang w:val="sv-SE"/>
              </w:rPr>
            </w:pPr>
            <w:del w:id="3471" w:author="Björn Genfors" w:date="2014-03-28T14:34:00Z">
              <w:r w:rsidRPr="000B0F50" w:rsidDel="00DE71B1">
                <w:rPr>
                  <w:spacing w:val="-1"/>
                  <w:sz w:val="20"/>
                  <w:szCs w:val="20"/>
                  <w:lang w:val="sv-SE"/>
                  <w:rPrChange w:id="3472" w:author="Björn Genfors" w:date="2014-03-28T13:02:00Z">
                    <w:rPr>
                      <w:spacing w:val="-1"/>
                      <w:sz w:val="20"/>
                      <w:szCs w:val="20"/>
                    </w:rPr>
                  </w:rPrChange>
                </w:rPr>
                <w:delText>Text som beskriver det sammanfattande utlåtandet kring undersökningsresultatet</w:delText>
              </w:r>
            </w:del>
          </w:p>
        </w:tc>
        <w:tc>
          <w:tcPr>
            <w:tcW w:w="1195" w:type="dxa"/>
            <w:tcBorders>
              <w:top w:val="single" w:sz="5" w:space="0" w:color="000000"/>
              <w:left w:val="single" w:sz="5" w:space="0" w:color="000000"/>
              <w:bottom w:val="single" w:sz="5" w:space="0" w:color="000000"/>
              <w:right w:val="single" w:sz="5" w:space="0" w:color="000000"/>
            </w:tcBorders>
            <w:tcPrChange w:id="347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AA564D9" w14:textId="64F95A32" w:rsidR="00424B6F" w:rsidRPr="006B6063" w:rsidDel="00DE71B1" w:rsidRDefault="00424B6F" w:rsidP="00DE71B1">
            <w:pPr>
              <w:widowControl/>
              <w:spacing w:line="226" w:lineRule="exact"/>
              <w:ind w:left="102"/>
              <w:jc w:val="center"/>
              <w:rPr>
                <w:del w:id="3474" w:author="Björn Genfors" w:date="2014-03-28T14:34:00Z"/>
                <w:rFonts w:cs="Times New Roman"/>
                <w:spacing w:val="-1"/>
                <w:sz w:val="20"/>
                <w:szCs w:val="20"/>
                <w:lang w:val="sv-SE"/>
              </w:rPr>
            </w:pPr>
            <w:del w:id="3475" w:author="Björn Genfors" w:date="2014-03-28T14:34:00Z">
              <w:r w:rsidRPr="006B6063" w:rsidDel="00DE71B1">
                <w:rPr>
                  <w:spacing w:val="-1"/>
                  <w:sz w:val="20"/>
                  <w:szCs w:val="20"/>
                </w:rPr>
                <w:delText>0..1</w:delText>
              </w:r>
            </w:del>
          </w:p>
        </w:tc>
      </w:tr>
      <w:tr w:rsidR="00424B6F" w:rsidRPr="006B6063" w:rsidDel="00DE71B1" w14:paraId="1BD3BD19" w14:textId="1792A98D" w:rsidTr="00DE71B1">
        <w:trPr>
          <w:trHeight w:hRule="exact" w:val="710"/>
          <w:tblHeader/>
          <w:del w:id="3476" w:author="Björn Genfors" w:date="2014-03-28T14:34:00Z"/>
          <w:trPrChange w:id="3477" w:author="Björn Genfors" w:date="2014-03-28T14:34:00Z">
            <w:trPr>
              <w:trHeight w:hRule="exact" w:val="71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7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895EA0B" w14:textId="6DEACF18" w:rsidR="00424B6F" w:rsidRPr="006B6063" w:rsidDel="00DE71B1" w:rsidRDefault="00424B6F" w:rsidP="00DE71B1">
            <w:pPr>
              <w:widowControl/>
              <w:spacing w:line="229" w:lineRule="exact"/>
              <w:ind w:left="102"/>
              <w:rPr>
                <w:del w:id="3479" w:author="Björn Genfors" w:date="2014-03-28T14:34:00Z"/>
                <w:rFonts w:cs="Times New Roman"/>
                <w:sz w:val="20"/>
                <w:szCs w:val="20"/>
                <w:lang w:val="sv-SE"/>
              </w:rPr>
            </w:pPr>
            <w:del w:id="3480" w:author="Björn Genfors" w:date="2014-03-28T14:34:00Z">
              <w:r w:rsidRPr="006B6063" w:rsidDel="00DE71B1">
                <w:rPr>
                  <w:sz w:val="20"/>
                  <w:szCs w:val="20"/>
                </w:rPr>
                <w:delText>../../resultComment</w:delText>
              </w:r>
            </w:del>
          </w:p>
        </w:tc>
        <w:tc>
          <w:tcPr>
            <w:tcW w:w="1559" w:type="dxa"/>
            <w:tcBorders>
              <w:top w:val="single" w:sz="5" w:space="0" w:color="000000"/>
              <w:left w:val="single" w:sz="5" w:space="0" w:color="000000"/>
              <w:bottom w:val="single" w:sz="5" w:space="0" w:color="000000"/>
              <w:right w:val="single" w:sz="5" w:space="0" w:color="000000"/>
            </w:tcBorders>
            <w:tcPrChange w:id="348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A409697" w14:textId="7FFCAE38" w:rsidR="00424B6F" w:rsidRPr="006B6063" w:rsidDel="00DE71B1" w:rsidRDefault="00424B6F" w:rsidP="00DE71B1">
            <w:pPr>
              <w:widowControl/>
              <w:spacing w:line="226" w:lineRule="exact"/>
              <w:ind w:left="102"/>
              <w:rPr>
                <w:del w:id="3482" w:author="Björn Genfors" w:date="2014-03-28T14:34:00Z"/>
                <w:rFonts w:cs="Times New Roman"/>
                <w:sz w:val="20"/>
                <w:szCs w:val="20"/>
                <w:lang w:val="sv-SE"/>
              </w:rPr>
            </w:pPr>
            <w:del w:id="3483"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48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ADDFC96" w14:textId="0EDBBD50" w:rsidR="00424B6F" w:rsidRPr="006B6063" w:rsidDel="00DE71B1" w:rsidRDefault="00424B6F" w:rsidP="00DE71B1">
            <w:pPr>
              <w:widowControl/>
              <w:spacing w:line="226" w:lineRule="exact"/>
              <w:ind w:left="102"/>
              <w:rPr>
                <w:del w:id="3485" w:author="Björn Genfors" w:date="2014-03-28T14:34:00Z"/>
                <w:rFonts w:cs="Times New Roman"/>
                <w:spacing w:val="-1"/>
                <w:sz w:val="20"/>
                <w:szCs w:val="20"/>
                <w:lang w:val="sv-SE"/>
              </w:rPr>
            </w:pPr>
            <w:del w:id="3486" w:author="Björn Genfors" w:date="2014-03-28T14:34:00Z">
              <w:r w:rsidRPr="000B0F50" w:rsidDel="00DE71B1">
                <w:rPr>
                  <w:spacing w:val="-1"/>
                  <w:sz w:val="20"/>
                  <w:szCs w:val="20"/>
                  <w:lang w:val="sv-SE"/>
                  <w:rPrChange w:id="3487" w:author="Björn Genfors" w:date="2014-03-28T13:02:00Z">
                    <w:rPr>
                      <w:spacing w:val="-1"/>
                      <w:sz w:val="20"/>
                      <w:szCs w:val="20"/>
                    </w:rPr>
                  </w:rPrChange>
                </w:rPr>
                <w:delText>Text som innehåller en kommentar avseende hela det lämnade svaret</w:delText>
              </w:r>
            </w:del>
          </w:p>
        </w:tc>
        <w:tc>
          <w:tcPr>
            <w:tcW w:w="1195" w:type="dxa"/>
            <w:tcBorders>
              <w:top w:val="single" w:sz="5" w:space="0" w:color="000000"/>
              <w:left w:val="single" w:sz="5" w:space="0" w:color="000000"/>
              <w:bottom w:val="single" w:sz="5" w:space="0" w:color="000000"/>
              <w:right w:val="single" w:sz="5" w:space="0" w:color="000000"/>
            </w:tcBorders>
            <w:tcPrChange w:id="348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1300F9D" w14:textId="08073541" w:rsidR="00424B6F" w:rsidRPr="006B6063" w:rsidDel="00DE71B1" w:rsidRDefault="00424B6F" w:rsidP="00DE71B1">
            <w:pPr>
              <w:widowControl/>
              <w:spacing w:line="226" w:lineRule="exact"/>
              <w:ind w:left="102"/>
              <w:jc w:val="center"/>
              <w:rPr>
                <w:del w:id="3489" w:author="Björn Genfors" w:date="2014-03-28T14:34:00Z"/>
                <w:rFonts w:cs="Times New Roman"/>
                <w:spacing w:val="-1"/>
                <w:sz w:val="20"/>
                <w:szCs w:val="20"/>
                <w:lang w:val="sv-SE"/>
              </w:rPr>
            </w:pPr>
            <w:del w:id="3490" w:author="Björn Genfors" w:date="2014-03-28T14:34:00Z">
              <w:r w:rsidRPr="006B6063" w:rsidDel="00DE71B1">
                <w:rPr>
                  <w:spacing w:val="-1"/>
                  <w:sz w:val="20"/>
                  <w:szCs w:val="20"/>
                </w:rPr>
                <w:delText>0..1</w:delText>
              </w:r>
            </w:del>
          </w:p>
        </w:tc>
      </w:tr>
      <w:tr w:rsidR="00424B6F" w:rsidRPr="006B6063" w:rsidDel="00DE71B1" w14:paraId="18E027D3" w14:textId="24EDA3DE" w:rsidTr="00DE71B1">
        <w:trPr>
          <w:trHeight w:hRule="exact" w:val="704"/>
          <w:tblHeader/>
          <w:del w:id="3491" w:author="Björn Genfors" w:date="2014-03-28T14:34:00Z"/>
          <w:trPrChange w:id="3492"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9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50A315D" w14:textId="5C4B3465" w:rsidR="00424B6F" w:rsidRPr="006B6063" w:rsidDel="00DE71B1" w:rsidRDefault="00424B6F" w:rsidP="00DE71B1">
            <w:pPr>
              <w:widowControl/>
              <w:spacing w:line="229" w:lineRule="exact"/>
              <w:ind w:left="102"/>
              <w:rPr>
                <w:del w:id="3494" w:author="Björn Genfors" w:date="2014-03-28T14:34:00Z"/>
                <w:rFonts w:cs="Times New Roman"/>
                <w:sz w:val="20"/>
                <w:szCs w:val="20"/>
                <w:lang w:val="sv-SE"/>
              </w:rPr>
            </w:pPr>
            <w:del w:id="3495" w:author="Björn Genfors" w:date="2014-03-28T14:34:00Z">
              <w:r w:rsidRPr="006B6063" w:rsidDel="00DE71B1">
                <w:rPr>
                  <w:sz w:val="20"/>
                  <w:szCs w:val="20"/>
                </w:rPr>
                <w:delText>../../accountableHeathcareProfessional</w:delText>
              </w:r>
            </w:del>
          </w:p>
        </w:tc>
        <w:tc>
          <w:tcPr>
            <w:tcW w:w="1559" w:type="dxa"/>
            <w:tcBorders>
              <w:top w:val="single" w:sz="5" w:space="0" w:color="000000"/>
              <w:left w:val="single" w:sz="5" w:space="0" w:color="000000"/>
              <w:bottom w:val="single" w:sz="5" w:space="0" w:color="000000"/>
              <w:right w:val="single" w:sz="5" w:space="0" w:color="000000"/>
            </w:tcBorders>
            <w:tcPrChange w:id="349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31488FE" w14:textId="6781EC47" w:rsidR="00424B6F" w:rsidRPr="006B6063" w:rsidDel="00DE71B1" w:rsidRDefault="00424B6F" w:rsidP="00DE71B1">
            <w:pPr>
              <w:widowControl/>
              <w:spacing w:line="226" w:lineRule="exact"/>
              <w:ind w:left="102"/>
              <w:rPr>
                <w:del w:id="3497" w:author="Björn Genfors" w:date="2014-03-28T14:34:00Z"/>
                <w:rFonts w:cs="Times New Roman"/>
                <w:sz w:val="20"/>
                <w:szCs w:val="20"/>
                <w:lang w:val="sv-SE"/>
              </w:rPr>
            </w:pPr>
            <w:del w:id="3498" w:author="Björn Genfors" w:date="2014-03-28T14:34:00Z">
              <w:r w:rsidRPr="006B6063" w:rsidDel="00DE71B1">
                <w:rPr>
                  <w:sz w:val="20"/>
                  <w:szCs w:val="20"/>
                </w:rPr>
                <w:delText>HealthcareProfessionalType</w:delText>
              </w:r>
            </w:del>
          </w:p>
        </w:tc>
        <w:tc>
          <w:tcPr>
            <w:tcW w:w="3969" w:type="dxa"/>
            <w:tcBorders>
              <w:top w:val="single" w:sz="5" w:space="0" w:color="000000"/>
              <w:left w:val="single" w:sz="5" w:space="0" w:color="000000"/>
              <w:bottom w:val="single" w:sz="5" w:space="0" w:color="000000"/>
              <w:right w:val="single" w:sz="5" w:space="0" w:color="000000"/>
            </w:tcBorders>
            <w:tcPrChange w:id="349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5D82156" w14:textId="37DADB16" w:rsidR="00424B6F" w:rsidRPr="006B6063" w:rsidDel="00DE71B1" w:rsidRDefault="00424B6F" w:rsidP="00DE71B1">
            <w:pPr>
              <w:widowControl/>
              <w:spacing w:line="226" w:lineRule="exact"/>
              <w:ind w:left="102"/>
              <w:rPr>
                <w:del w:id="3500" w:author="Björn Genfors" w:date="2014-03-28T14:34:00Z"/>
                <w:rFonts w:cs="Times New Roman"/>
                <w:spacing w:val="-1"/>
                <w:sz w:val="20"/>
                <w:szCs w:val="20"/>
                <w:lang w:val="sv-SE"/>
              </w:rPr>
            </w:pPr>
            <w:del w:id="3501" w:author="Björn Genfors" w:date="2014-03-28T14:34:00Z">
              <w:r w:rsidRPr="000B0F50" w:rsidDel="00DE71B1">
                <w:rPr>
                  <w:spacing w:val="-1"/>
                  <w:sz w:val="20"/>
                  <w:szCs w:val="20"/>
                  <w:lang w:val="sv-SE"/>
                  <w:rPrChange w:id="3502" w:author="Björn Genfors" w:date="2014-03-28T13:02:00Z">
                    <w:rPr>
                      <w:spacing w:val="-1"/>
                      <w:sz w:val="20"/>
                      <w:szCs w:val="20"/>
                    </w:rPr>
                  </w:rPrChange>
                </w:rPr>
                <w:delText>Information om den vård- och omsorgspersonal som är ansvarig för undersökningsresultatet (svaret)</w:delText>
              </w:r>
            </w:del>
          </w:p>
        </w:tc>
        <w:tc>
          <w:tcPr>
            <w:tcW w:w="1195" w:type="dxa"/>
            <w:tcBorders>
              <w:top w:val="single" w:sz="5" w:space="0" w:color="000000"/>
              <w:left w:val="single" w:sz="5" w:space="0" w:color="000000"/>
              <w:bottom w:val="single" w:sz="5" w:space="0" w:color="000000"/>
              <w:right w:val="single" w:sz="5" w:space="0" w:color="000000"/>
            </w:tcBorders>
            <w:tcPrChange w:id="350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F83A867" w14:textId="29971AD8" w:rsidR="00424B6F" w:rsidRPr="006B6063" w:rsidDel="00DE71B1" w:rsidRDefault="00424B6F" w:rsidP="00DE71B1">
            <w:pPr>
              <w:widowControl/>
              <w:spacing w:line="226" w:lineRule="exact"/>
              <w:ind w:left="102"/>
              <w:jc w:val="center"/>
              <w:rPr>
                <w:del w:id="3504" w:author="Björn Genfors" w:date="2014-03-28T14:34:00Z"/>
                <w:rFonts w:cs="Times New Roman"/>
                <w:spacing w:val="-1"/>
                <w:sz w:val="20"/>
                <w:szCs w:val="20"/>
                <w:lang w:val="sv-SE"/>
              </w:rPr>
            </w:pPr>
            <w:del w:id="3505" w:author="Björn Genfors" w:date="2014-03-28T14:34:00Z">
              <w:r w:rsidRPr="006B6063" w:rsidDel="00DE71B1">
                <w:rPr>
                  <w:spacing w:val="-1"/>
                  <w:sz w:val="20"/>
                  <w:szCs w:val="20"/>
                </w:rPr>
                <w:delText>0..1</w:delText>
              </w:r>
            </w:del>
          </w:p>
        </w:tc>
      </w:tr>
      <w:tr w:rsidR="00424B6F" w:rsidRPr="006B6063" w:rsidDel="00DE71B1" w14:paraId="38A91FD8" w14:textId="63FC0F7D" w:rsidTr="00DE71B1">
        <w:trPr>
          <w:trHeight w:hRule="exact" w:val="671"/>
          <w:tblHeader/>
          <w:del w:id="3506" w:author="Björn Genfors" w:date="2014-03-28T14:34:00Z"/>
          <w:trPrChange w:id="3507" w:author="Björn Genfors" w:date="2014-03-28T14:34:00Z">
            <w:trPr>
              <w:trHeight w:hRule="exact" w:val="6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0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A648A2A" w14:textId="5B75054E" w:rsidR="00424B6F" w:rsidRPr="006B6063" w:rsidDel="00DE71B1" w:rsidRDefault="00424B6F" w:rsidP="00DE71B1">
            <w:pPr>
              <w:widowControl/>
              <w:spacing w:line="229" w:lineRule="exact"/>
              <w:ind w:left="102"/>
              <w:rPr>
                <w:del w:id="3509" w:author="Björn Genfors" w:date="2014-03-28T14:34:00Z"/>
                <w:rFonts w:cs="Times New Roman"/>
                <w:sz w:val="20"/>
                <w:szCs w:val="20"/>
                <w:lang w:val="sv-SE"/>
              </w:rPr>
            </w:pPr>
            <w:del w:id="3510" w:author="Björn Genfors" w:date="2014-03-28T14:34:00Z">
              <w:r w:rsidRPr="006B6063" w:rsidDel="00DE71B1">
                <w:rPr>
                  <w:sz w:val="20"/>
                  <w:szCs w:val="20"/>
                </w:rPr>
                <w:delText>../../../authorTime</w:delText>
              </w:r>
            </w:del>
          </w:p>
        </w:tc>
        <w:tc>
          <w:tcPr>
            <w:tcW w:w="1559" w:type="dxa"/>
            <w:tcBorders>
              <w:top w:val="single" w:sz="5" w:space="0" w:color="000000"/>
              <w:left w:val="single" w:sz="5" w:space="0" w:color="000000"/>
              <w:bottom w:val="single" w:sz="5" w:space="0" w:color="000000"/>
              <w:right w:val="single" w:sz="5" w:space="0" w:color="000000"/>
            </w:tcBorders>
            <w:tcPrChange w:id="351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E155629" w14:textId="0539C877" w:rsidR="00424B6F" w:rsidRPr="006B6063" w:rsidDel="00DE71B1" w:rsidRDefault="00424B6F" w:rsidP="00DE71B1">
            <w:pPr>
              <w:widowControl/>
              <w:spacing w:line="226" w:lineRule="exact"/>
              <w:ind w:left="102"/>
              <w:rPr>
                <w:del w:id="3512" w:author="Björn Genfors" w:date="2014-03-28T14:34:00Z"/>
                <w:rFonts w:cs="Times New Roman"/>
                <w:sz w:val="20"/>
                <w:szCs w:val="20"/>
                <w:lang w:val="sv-SE"/>
              </w:rPr>
            </w:pPr>
            <w:del w:id="3513" w:author="Björn Genfors" w:date="2014-03-28T14:34:00Z">
              <w:r w:rsidRPr="006B6063" w:rsidDel="00DE71B1">
                <w:rPr>
                  <w:sz w:val="20"/>
                  <w:szCs w:val="20"/>
                </w:rPr>
                <w:delText>TimeStampType</w:delText>
              </w:r>
            </w:del>
          </w:p>
        </w:tc>
        <w:tc>
          <w:tcPr>
            <w:tcW w:w="3969" w:type="dxa"/>
            <w:tcBorders>
              <w:top w:val="single" w:sz="5" w:space="0" w:color="000000"/>
              <w:left w:val="single" w:sz="5" w:space="0" w:color="000000"/>
              <w:bottom w:val="single" w:sz="5" w:space="0" w:color="000000"/>
              <w:right w:val="single" w:sz="5" w:space="0" w:color="000000"/>
            </w:tcBorders>
            <w:tcPrChange w:id="351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39721C3" w14:textId="50396F80" w:rsidR="00424B6F" w:rsidRPr="006B6063" w:rsidDel="00DE71B1" w:rsidRDefault="00424B6F" w:rsidP="00DE71B1">
            <w:pPr>
              <w:widowControl/>
              <w:spacing w:line="226" w:lineRule="exact"/>
              <w:ind w:left="102"/>
              <w:rPr>
                <w:del w:id="3515" w:author="Björn Genfors" w:date="2014-03-28T14:34:00Z"/>
                <w:rFonts w:cs="Times New Roman"/>
                <w:spacing w:val="-1"/>
                <w:sz w:val="20"/>
                <w:szCs w:val="20"/>
                <w:lang w:val="sv-SE"/>
              </w:rPr>
            </w:pPr>
            <w:del w:id="3516" w:author="Björn Genfors" w:date="2014-03-28T14:34:00Z">
              <w:r w:rsidRPr="000B0F50" w:rsidDel="00DE71B1">
                <w:rPr>
                  <w:spacing w:val="-1"/>
                  <w:sz w:val="20"/>
                  <w:szCs w:val="20"/>
                  <w:lang w:val="sv-SE"/>
                  <w:rPrChange w:id="3517" w:author="Björn Genfors" w:date="2014-03-28T13:02:00Z">
                    <w:rPr>
                      <w:spacing w:val="-1"/>
                      <w:sz w:val="20"/>
                      <w:szCs w:val="20"/>
                    </w:rPr>
                  </w:rPrChange>
                </w:rPr>
                <w:delText>Tidpunkt då svaret skickas från laboratoriesystemet.</w:delText>
              </w:r>
            </w:del>
          </w:p>
        </w:tc>
        <w:tc>
          <w:tcPr>
            <w:tcW w:w="1195" w:type="dxa"/>
            <w:tcBorders>
              <w:top w:val="single" w:sz="5" w:space="0" w:color="000000"/>
              <w:left w:val="single" w:sz="5" w:space="0" w:color="000000"/>
              <w:bottom w:val="single" w:sz="5" w:space="0" w:color="000000"/>
              <w:right w:val="single" w:sz="5" w:space="0" w:color="000000"/>
            </w:tcBorders>
            <w:tcPrChange w:id="351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7F6F886" w14:textId="6B1D741B" w:rsidR="00424B6F" w:rsidRPr="006B6063" w:rsidDel="00DE71B1" w:rsidRDefault="00424B6F" w:rsidP="00DE71B1">
            <w:pPr>
              <w:widowControl/>
              <w:spacing w:line="226" w:lineRule="exact"/>
              <w:ind w:left="102"/>
              <w:jc w:val="center"/>
              <w:rPr>
                <w:del w:id="3519" w:author="Björn Genfors" w:date="2014-03-28T14:34:00Z"/>
                <w:rFonts w:cs="Times New Roman"/>
                <w:spacing w:val="-1"/>
                <w:sz w:val="20"/>
                <w:szCs w:val="20"/>
                <w:lang w:val="sv-SE"/>
              </w:rPr>
            </w:pPr>
            <w:del w:id="3520" w:author="Björn Genfors" w:date="2014-03-28T14:34:00Z">
              <w:r w:rsidRPr="006B6063" w:rsidDel="00DE71B1">
                <w:rPr>
                  <w:spacing w:val="-1"/>
                  <w:sz w:val="20"/>
                  <w:szCs w:val="20"/>
                </w:rPr>
                <w:delText>1..1</w:delText>
              </w:r>
            </w:del>
          </w:p>
        </w:tc>
      </w:tr>
      <w:tr w:rsidR="00424B6F" w:rsidRPr="006B6063" w:rsidDel="00DE71B1" w14:paraId="6A224F4F" w14:textId="11517D09" w:rsidTr="00DE71B1">
        <w:trPr>
          <w:trHeight w:hRule="exact" w:val="668"/>
          <w:tblHeader/>
          <w:del w:id="3521" w:author="Björn Genfors" w:date="2014-03-28T14:34:00Z"/>
          <w:trPrChange w:id="3522" w:author="Björn Genfors" w:date="2014-03-28T14:34:00Z">
            <w:trPr>
              <w:trHeight w:hRule="exact" w:val="66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2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B378247" w14:textId="7428D18D" w:rsidR="00424B6F" w:rsidRPr="006B6063" w:rsidDel="00DE71B1" w:rsidRDefault="00424B6F" w:rsidP="00DE71B1">
            <w:pPr>
              <w:widowControl/>
              <w:spacing w:line="229" w:lineRule="exact"/>
              <w:ind w:left="102"/>
              <w:rPr>
                <w:del w:id="3524" w:author="Björn Genfors" w:date="2014-03-28T14:34:00Z"/>
                <w:rFonts w:cs="Times New Roman"/>
                <w:sz w:val="20"/>
                <w:szCs w:val="20"/>
                <w:lang w:val="sv-SE"/>
              </w:rPr>
            </w:pPr>
            <w:del w:id="3525" w:author="Björn Genfors" w:date="2014-03-28T14:34:00Z">
              <w:r w:rsidRPr="006B6063" w:rsidDel="00DE71B1">
                <w:rPr>
                  <w:sz w:val="20"/>
                  <w:szCs w:val="20"/>
                </w:rPr>
                <w:delText>../../../healthcareProfessionalHSAId</w:delText>
              </w:r>
            </w:del>
          </w:p>
        </w:tc>
        <w:tc>
          <w:tcPr>
            <w:tcW w:w="1559" w:type="dxa"/>
            <w:tcBorders>
              <w:top w:val="single" w:sz="5" w:space="0" w:color="000000"/>
              <w:left w:val="single" w:sz="5" w:space="0" w:color="000000"/>
              <w:bottom w:val="single" w:sz="5" w:space="0" w:color="000000"/>
              <w:right w:val="single" w:sz="5" w:space="0" w:color="000000"/>
            </w:tcBorders>
            <w:tcPrChange w:id="352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B8DAB58" w14:textId="4907E848" w:rsidR="00424B6F" w:rsidRPr="006B6063" w:rsidDel="00DE71B1" w:rsidRDefault="00424B6F" w:rsidP="00DE71B1">
            <w:pPr>
              <w:widowControl/>
              <w:spacing w:line="226" w:lineRule="exact"/>
              <w:ind w:left="102"/>
              <w:rPr>
                <w:del w:id="3527" w:author="Björn Genfors" w:date="2014-03-28T14:34:00Z"/>
                <w:rFonts w:cs="Times New Roman"/>
                <w:sz w:val="20"/>
                <w:szCs w:val="20"/>
                <w:lang w:val="sv-SE"/>
              </w:rPr>
            </w:pPr>
            <w:del w:id="3528" w:author="Björn Genfors" w:date="2014-03-28T14:34:00Z">
              <w:r w:rsidRPr="006B6063" w:rsidDel="00DE71B1">
                <w:rPr>
                  <w:sz w:val="20"/>
                  <w:szCs w:val="20"/>
                </w:rPr>
                <w:delText>HSAIdType</w:delText>
              </w:r>
            </w:del>
          </w:p>
        </w:tc>
        <w:tc>
          <w:tcPr>
            <w:tcW w:w="3969" w:type="dxa"/>
            <w:tcBorders>
              <w:top w:val="single" w:sz="5" w:space="0" w:color="000000"/>
              <w:left w:val="single" w:sz="5" w:space="0" w:color="000000"/>
              <w:bottom w:val="single" w:sz="5" w:space="0" w:color="000000"/>
              <w:right w:val="single" w:sz="5" w:space="0" w:color="000000"/>
            </w:tcBorders>
            <w:tcPrChange w:id="352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4F328BB" w14:textId="3984124D" w:rsidR="00424B6F" w:rsidRPr="006B6063" w:rsidDel="00DE71B1" w:rsidRDefault="00424B6F" w:rsidP="00DE71B1">
            <w:pPr>
              <w:widowControl/>
              <w:spacing w:line="226" w:lineRule="exact"/>
              <w:ind w:left="102"/>
              <w:rPr>
                <w:del w:id="3530" w:author="Björn Genfors" w:date="2014-03-28T14:34:00Z"/>
                <w:rFonts w:cs="Times New Roman"/>
                <w:spacing w:val="-1"/>
                <w:sz w:val="20"/>
                <w:szCs w:val="20"/>
                <w:lang w:val="sv-SE"/>
              </w:rPr>
            </w:pPr>
            <w:del w:id="3531" w:author="Björn Genfors" w:date="2014-03-28T14:34:00Z">
              <w:r w:rsidRPr="000B0F50" w:rsidDel="00DE71B1">
                <w:rPr>
                  <w:spacing w:val="-1"/>
                  <w:sz w:val="20"/>
                  <w:szCs w:val="20"/>
                  <w:lang w:val="sv-SE"/>
                  <w:rPrChange w:id="3532" w:author="Björn Genfors" w:date="2014-03-28T13:02:00Z">
                    <w:rPr>
                      <w:spacing w:val="-1"/>
                      <w:sz w:val="20"/>
                      <w:szCs w:val="20"/>
                    </w:rPr>
                  </w:rPrChange>
                </w:rPr>
                <w:delText>Vård- och omsorgspersonens HSA-id</w:delText>
              </w:r>
            </w:del>
          </w:p>
        </w:tc>
        <w:tc>
          <w:tcPr>
            <w:tcW w:w="1195" w:type="dxa"/>
            <w:tcBorders>
              <w:top w:val="single" w:sz="5" w:space="0" w:color="000000"/>
              <w:left w:val="single" w:sz="5" w:space="0" w:color="000000"/>
              <w:bottom w:val="single" w:sz="5" w:space="0" w:color="000000"/>
              <w:right w:val="single" w:sz="5" w:space="0" w:color="000000"/>
            </w:tcBorders>
            <w:tcPrChange w:id="353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F6E7F00" w14:textId="2A656E59" w:rsidR="00424B6F" w:rsidRPr="006B6063" w:rsidDel="00DE71B1" w:rsidRDefault="00424B6F" w:rsidP="00DE71B1">
            <w:pPr>
              <w:widowControl/>
              <w:spacing w:line="226" w:lineRule="exact"/>
              <w:ind w:left="102"/>
              <w:jc w:val="center"/>
              <w:rPr>
                <w:del w:id="3534" w:author="Björn Genfors" w:date="2014-03-28T14:34:00Z"/>
                <w:rFonts w:cs="Times New Roman"/>
                <w:spacing w:val="-1"/>
                <w:sz w:val="20"/>
                <w:szCs w:val="20"/>
                <w:lang w:val="sv-SE"/>
              </w:rPr>
            </w:pPr>
            <w:del w:id="3535" w:author="Björn Genfors" w:date="2014-03-28T14:34:00Z">
              <w:r w:rsidRPr="006B6063" w:rsidDel="00DE71B1">
                <w:rPr>
                  <w:spacing w:val="-1"/>
                  <w:sz w:val="20"/>
                  <w:szCs w:val="20"/>
                </w:rPr>
                <w:delText>1..1</w:delText>
              </w:r>
            </w:del>
          </w:p>
          <w:p w14:paraId="3D0B0096" w14:textId="10471085" w:rsidR="00424B6F" w:rsidRPr="006B6063" w:rsidDel="00DE71B1" w:rsidRDefault="00424B6F" w:rsidP="00DE71B1">
            <w:pPr>
              <w:widowControl/>
              <w:spacing w:line="226" w:lineRule="exact"/>
              <w:ind w:left="102"/>
              <w:jc w:val="center"/>
              <w:rPr>
                <w:del w:id="3536" w:author="Björn Genfors" w:date="2014-03-28T14:34:00Z"/>
                <w:rFonts w:cs="Times New Roman"/>
                <w:spacing w:val="-1"/>
                <w:sz w:val="20"/>
                <w:szCs w:val="20"/>
                <w:lang w:val="sv-SE"/>
              </w:rPr>
            </w:pPr>
          </w:p>
        </w:tc>
      </w:tr>
      <w:tr w:rsidR="00424B6F" w:rsidRPr="006B6063" w:rsidDel="00DE71B1" w14:paraId="436D0A33" w14:textId="77EBB213" w:rsidTr="00DE71B1">
        <w:trPr>
          <w:trHeight w:hRule="exact" w:val="777"/>
          <w:tblHeader/>
          <w:del w:id="3537" w:author="Björn Genfors" w:date="2014-03-28T14:34:00Z"/>
          <w:trPrChange w:id="3538" w:author="Björn Genfors" w:date="2014-03-28T14:34:00Z">
            <w:trPr>
              <w:trHeight w:hRule="exact" w:val="77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3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1497B37" w14:textId="0A80CFDD" w:rsidR="00424B6F" w:rsidRPr="006B6063" w:rsidDel="00DE71B1" w:rsidRDefault="00424B6F" w:rsidP="00DE71B1">
            <w:pPr>
              <w:widowControl/>
              <w:spacing w:line="229" w:lineRule="exact"/>
              <w:ind w:left="102"/>
              <w:rPr>
                <w:del w:id="3540" w:author="Björn Genfors" w:date="2014-03-28T14:34:00Z"/>
                <w:rFonts w:cs="Times New Roman"/>
                <w:sz w:val="20"/>
                <w:szCs w:val="20"/>
                <w:lang w:val="sv-SE"/>
              </w:rPr>
            </w:pPr>
            <w:del w:id="3541" w:author="Björn Genfors" w:date="2014-03-28T14:34:00Z">
              <w:r w:rsidRPr="006B6063" w:rsidDel="00DE71B1">
                <w:rPr>
                  <w:sz w:val="20"/>
                  <w:szCs w:val="20"/>
                </w:rPr>
                <w:delText>../../../healthcareProfessionalName</w:delText>
              </w:r>
            </w:del>
          </w:p>
        </w:tc>
        <w:tc>
          <w:tcPr>
            <w:tcW w:w="1559" w:type="dxa"/>
            <w:tcBorders>
              <w:top w:val="single" w:sz="5" w:space="0" w:color="000000"/>
              <w:left w:val="single" w:sz="5" w:space="0" w:color="000000"/>
              <w:bottom w:val="single" w:sz="5" w:space="0" w:color="000000"/>
              <w:right w:val="single" w:sz="5" w:space="0" w:color="000000"/>
            </w:tcBorders>
            <w:tcPrChange w:id="354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B08CDF0" w14:textId="11BBF3A7" w:rsidR="00424B6F" w:rsidRPr="006B6063" w:rsidDel="00DE71B1" w:rsidRDefault="00424B6F" w:rsidP="00DE71B1">
            <w:pPr>
              <w:widowControl/>
              <w:spacing w:line="226" w:lineRule="exact"/>
              <w:ind w:left="102"/>
              <w:rPr>
                <w:del w:id="3543" w:author="Björn Genfors" w:date="2014-03-28T14:34:00Z"/>
                <w:rFonts w:cs="Times New Roman"/>
                <w:sz w:val="20"/>
                <w:szCs w:val="20"/>
                <w:lang w:val="sv-SE"/>
              </w:rPr>
            </w:pPr>
            <w:del w:id="3544"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54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BD14BAC" w14:textId="520C51E4" w:rsidR="00424B6F" w:rsidRPr="006B6063" w:rsidDel="00DE71B1" w:rsidRDefault="00424B6F" w:rsidP="00DE71B1">
            <w:pPr>
              <w:widowControl/>
              <w:spacing w:line="226" w:lineRule="exact"/>
              <w:ind w:left="102"/>
              <w:rPr>
                <w:del w:id="3546" w:author="Björn Genfors" w:date="2014-03-28T14:34:00Z"/>
                <w:rFonts w:cs="Times New Roman"/>
                <w:spacing w:val="-1"/>
                <w:sz w:val="20"/>
                <w:szCs w:val="20"/>
                <w:lang w:val="sv-SE"/>
              </w:rPr>
            </w:pPr>
            <w:del w:id="3547" w:author="Björn Genfors" w:date="2014-03-28T14:34:00Z">
              <w:r w:rsidRPr="000B0F50" w:rsidDel="00DE71B1">
                <w:rPr>
                  <w:spacing w:val="-1"/>
                  <w:sz w:val="20"/>
                  <w:szCs w:val="20"/>
                  <w:lang w:val="sv-SE"/>
                  <w:rPrChange w:id="3548" w:author="Björn Genfors" w:date="2014-03-28T13:02:00Z">
                    <w:rPr>
                      <w:spacing w:val="-1"/>
                      <w:sz w:val="20"/>
                      <w:szCs w:val="20"/>
                    </w:rPr>
                  </w:rPrChange>
                </w:rPr>
                <w:delText>Namn på ansvarig vård- och omsorgsperson. Om tillgängligt skall detta anges.</w:delText>
              </w:r>
            </w:del>
          </w:p>
        </w:tc>
        <w:tc>
          <w:tcPr>
            <w:tcW w:w="1195" w:type="dxa"/>
            <w:tcBorders>
              <w:top w:val="single" w:sz="5" w:space="0" w:color="000000"/>
              <w:left w:val="single" w:sz="5" w:space="0" w:color="000000"/>
              <w:bottom w:val="single" w:sz="5" w:space="0" w:color="000000"/>
              <w:right w:val="single" w:sz="5" w:space="0" w:color="000000"/>
            </w:tcBorders>
            <w:tcPrChange w:id="354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750FD60" w14:textId="6B4AFC43" w:rsidR="00424B6F" w:rsidRPr="006B6063" w:rsidDel="00DE71B1" w:rsidRDefault="00424B6F" w:rsidP="00DE71B1">
            <w:pPr>
              <w:widowControl/>
              <w:spacing w:line="226" w:lineRule="exact"/>
              <w:ind w:left="102"/>
              <w:jc w:val="center"/>
              <w:rPr>
                <w:del w:id="3550" w:author="Björn Genfors" w:date="2014-03-28T14:34:00Z"/>
                <w:rFonts w:cs="Times New Roman"/>
                <w:spacing w:val="-1"/>
                <w:sz w:val="20"/>
                <w:szCs w:val="20"/>
                <w:lang w:val="sv-SE"/>
              </w:rPr>
            </w:pPr>
            <w:del w:id="3551" w:author="Björn Genfors" w:date="2014-03-28T14:34:00Z">
              <w:r w:rsidRPr="006B6063" w:rsidDel="00DE71B1">
                <w:rPr>
                  <w:spacing w:val="-1"/>
                  <w:sz w:val="20"/>
                  <w:szCs w:val="20"/>
                </w:rPr>
                <w:delText>0..1</w:delText>
              </w:r>
            </w:del>
          </w:p>
          <w:p w14:paraId="4914F0F7" w14:textId="36BC7BF2" w:rsidR="00424B6F" w:rsidRPr="006B6063" w:rsidDel="00DE71B1" w:rsidRDefault="00424B6F" w:rsidP="00DE71B1">
            <w:pPr>
              <w:widowControl/>
              <w:spacing w:line="226" w:lineRule="exact"/>
              <w:ind w:left="102"/>
              <w:jc w:val="center"/>
              <w:rPr>
                <w:del w:id="3552" w:author="Björn Genfors" w:date="2014-03-28T14:34:00Z"/>
                <w:rFonts w:cs="Times New Roman"/>
                <w:spacing w:val="-1"/>
                <w:sz w:val="20"/>
                <w:szCs w:val="20"/>
                <w:lang w:val="sv-SE"/>
              </w:rPr>
            </w:pPr>
          </w:p>
        </w:tc>
      </w:tr>
      <w:tr w:rsidR="00424B6F" w:rsidRPr="006B6063" w:rsidDel="00DE71B1" w14:paraId="0250F2D9" w14:textId="278460BB" w:rsidTr="00DE71B1">
        <w:trPr>
          <w:trHeight w:hRule="exact" w:val="1513"/>
          <w:tblHeader/>
          <w:del w:id="3553" w:author="Björn Genfors" w:date="2014-03-28T14:34:00Z"/>
          <w:trPrChange w:id="3554" w:author="Björn Genfors" w:date="2014-03-28T14:34:00Z">
            <w:trPr>
              <w:trHeight w:hRule="exact" w:val="151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5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92D1188" w14:textId="43368C7C" w:rsidR="00424B6F" w:rsidRPr="006B6063" w:rsidDel="00DE71B1" w:rsidRDefault="00424B6F" w:rsidP="00DE71B1">
            <w:pPr>
              <w:widowControl/>
              <w:spacing w:line="229" w:lineRule="exact"/>
              <w:ind w:left="102"/>
              <w:rPr>
                <w:del w:id="3556" w:author="Björn Genfors" w:date="2014-03-28T14:34:00Z"/>
                <w:rFonts w:cs="Times New Roman"/>
                <w:sz w:val="20"/>
                <w:szCs w:val="20"/>
                <w:lang w:val="sv-SE"/>
              </w:rPr>
            </w:pPr>
            <w:del w:id="3557" w:author="Björn Genfors" w:date="2014-03-28T14:34:00Z">
              <w:r w:rsidRPr="006B6063" w:rsidDel="00DE71B1">
                <w:rPr>
                  <w:sz w:val="20"/>
                  <w:szCs w:val="20"/>
                </w:rPr>
                <w:delText>../../../healthcareProfessionalRoleCode</w:delText>
              </w:r>
            </w:del>
          </w:p>
        </w:tc>
        <w:tc>
          <w:tcPr>
            <w:tcW w:w="1559" w:type="dxa"/>
            <w:tcBorders>
              <w:top w:val="single" w:sz="5" w:space="0" w:color="000000"/>
              <w:left w:val="single" w:sz="5" w:space="0" w:color="000000"/>
              <w:bottom w:val="single" w:sz="5" w:space="0" w:color="000000"/>
              <w:right w:val="single" w:sz="5" w:space="0" w:color="000000"/>
            </w:tcBorders>
            <w:tcPrChange w:id="355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106616D" w14:textId="1CB973B0" w:rsidR="00424B6F" w:rsidRPr="006B6063" w:rsidDel="00DE71B1" w:rsidRDefault="00424B6F" w:rsidP="00DE71B1">
            <w:pPr>
              <w:widowControl/>
              <w:spacing w:line="226" w:lineRule="exact"/>
              <w:ind w:left="102"/>
              <w:rPr>
                <w:del w:id="3559" w:author="Björn Genfors" w:date="2014-03-28T14:34:00Z"/>
                <w:rFonts w:cs="Times New Roman"/>
                <w:sz w:val="20"/>
                <w:szCs w:val="20"/>
                <w:lang w:val="sv-SE"/>
              </w:rPr>
            </w:pPr>
            <w:del w:id="3560" w:author="Björn Genfors" w:date="2014-03-28T14:34:00Z">
              <w:r w:rsidRPr="006B6063" w:rsidDel="00DE71B1">
                <w:rPr>
                  <w:sz w:val="20"/>
                  <w:szCs w:val="20"/>
                </w:rPr>
                <w:delText>CVType</w:delText>
              </w:r>
            </w:del>
          </w:p>
        </w:tc>
        <w:tc>
          <w:tcPr>
            <w:tcW w:w="3969" w:type="dxa"/>
            <w:tcBorders>
              <w:top w:val="single" w:sz="5" w:space="0" w:color="000000"/>
              <w:left w:val="single" w:sz="5" w:space="0" w:color="000000"/>
              <w:bottom w:val="single" w:sz="5" w:space="0" w:color="000000"/>
              <w:right w:val="single" w:sz="5" w:space="0" w:color="000000"/>
            </w:tcBorders>
            <w:tcPrChange w:id="356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CD47654" w14:textId="08E24ED9" w:rsidR="00424B6F" w:rsidRPr="006B6063" w:rsidDel="00DE71B1" w:rsidRDefault="00424B6F" w:rsidP="00DE71B1">
            <w:pPr>
              <w:widowControl/>
              <w:spacing w:line="226" w:lineRule="exact"/>
              <w:ind w:left="102"/>
              <w:rPr>
                <w:del w:id="3562" w:author="Björn Genfors" w:date="2014-03-28T14:34:00Z"/>
                <w:rFonts w:cs="Times New Roman"/>
                <w:spacing w:val="-1"/>
                <w:sz w:val="20"/>
                <w:szCs w:val="20"/>
                <w:lang w:val="sv-SE"/>
              </w:rPr>
            </w:pPr>
            <w:del w:id="3563" w:author="Björn Genfors" w:date="2014-03-28T14:34:00Z">
              <w:r w:rsidRPr="000B0F50" w:rsidDel="00DE71B1">
                <w:rPr>
                  <w:spacing w:val="-1"/>
                  <w:sz w:val="20"/>
                  <w:szCs w:val="20"/>
                  <w:lang w:val="sv-SE"/>
                  <w:rPrChange w:id="3564" w:author="Björn Genfors" w:date="2014-03-28T13:02:00Z">
                    <w:rPr>
                      <w:spacing w:val="-1"/>
                      <w:sz w:val="20"/>
                      <w:szCs w:val="20"/>
                    </w:rPr>
                  </w:rPrChange>
                </w:rPr>
                <w:delText xml:space="preserve">Information om personens befattning. Om möjligt skall KV Befattning (OID 1.2.752.129.2.2.1.4), se </w:delText>
              </w:r>
            </w:del>
          </w:p>
          <w:p w14:paraId="0DCC454B" w14:textId="16A25E5B" w:rsidR="00424B6F" w:rsidRPr="006B6063" w:rsidDel="00DE71B1" w:rsidRDefault="00424B6F" w:rsidP="00DE71B1">
            <w:pPr>
              <w:widowControl/>
              <w:spacing w:line="226" w:lineRule="exact"/>
              <w:ind w:left="102"/>
              <w:rPr>
                <w:del w:id="3565" w:author="Björn Genfors" w:date="2014-03-28T14:34:00Z"/>
                <w:rFonts w:cs="Times New Roman"/>
                <w:spacing w:val="-1"/>
                <w:sz w:val="20"/>
                <w:szCs w:val="20"/>
                <w:lang w:val="sv-SE"/>
              </w:rPr>
            </w:pPr>
            <w:del w:id="3566" w:author="Björn Genfors" w:date="2014-03-28T14:34:00Z">
              <w:r w:rsidRPr="000B0F50" w:rsidDel="00DE71B1">
                <w:rPr>
                  <w:spacing w:val="-1"/>
                  <w:sz w:val="20"/>
                  <w:szCs w:val="20"/>
                  <w:lang w:val="sv-SE"/>
                  <w:rPrChange w:id="3567" w:author="Björn Genfors" w:date="2014-03-28T13:02:00Z">
                    <w:rPr>
                      <w:spacing w:val="-1"/>
                      <w:sz w:val="20"/>
                      <w:szCs w:val="20"/>
                    </w:rPr>
                  </w:rPrChange>
                </w:rPr>
                <w:delText>http://www.inera.se/Documents/TJANSTER_PROJEKT/Katalogtjanst_HSA/Innehall/hsa_innehall_befattning.pdf</w:delText>
              </w:r>
            </w:del>
          </w:p>
          <w:p w14:paraId="708AFA60" w14:textId="6E0A7C02" w:rsidR="00424B6F" w:rsidRPr="006B6063" w:rsidDel="00DE71B1" w:rsidRDefault="00424B6F" w:rsidP="00DE71B1">
            <w:pPr>
              <w:widowControl/>
              <w:spacing w:line="226" w:lineRule="exact"/>
              <w:ind w:left="102"/>
              <w:rPr>
                <w:del w:id="3568"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56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EB4348E" w14:textId="0D4B9449" w:rsidR="00424B6F" w:rsidRPr="006B6063" w:rsidDel="00DE71B1" w:rsidRDefault="00424B6F" w:rsidP="00DE71B1">
            <w:pPr>
              <w:widowControl/>
              <w:spacing w:line="226" w:lineRule="exact"/>
              <w:ind w:left="102"/>
              <w:jc w:val="center"/>
              <w:rPr>
                <w:del w:id="3570" w:author="Björn Genfors" w:date="2014-03-28T14:34:00Z"/>
                <w:rFonts w:cs="Times New Roman"/>
                <w:spacing w:val="-1"/>
                <w:sz w:val="20"/>
                <w:szCs w:val="20"/>
                <w:lang w:val="sv-SE"/>
              </w:rPr>
            </w:pPr>
            <w:del w:id="3571" w:author="Björn Genfors" w:date="2014-03-28T14:34:00Z">
              <w:r w:rsidRPr="006B6063" w:rsidDel="00DE71B1">
                <w:rPr>
                  <w:spacing w:val="-1"/>
                  <w:sz w:val="20"/>
                  <w:szCs w:val="20"/>
                </w:rPr>
                <w:delText>0..1</w:delText>
              </w:r>
            </w:del>
          </w:p>
        </w:tc>
      </w:tr>
      <w:tr w:rsidR="00424B6F" w:rsidRPr="006B6063" w:rsidDel="00DE71B1" w14:paraId="7AD0328C" w14:textId="725948BD" w:rsidTr="00DE71B1">
        <w:trPr>
          <w:trHeight w:hRule="exact" w:val="692"/>
          <w:tblHeader/>
          <w:del w:id="3572" w:author="Björn Genfors" w:date="2014-03-28T14:34:00Z"/>
          <w:trPrChange w:id="3573" w:author="Björn Genfors" w:date="2014-03-28T14:34:00Z">
            <w:trPr>
              <w:trHeight w:hRule="exact" w:val="69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7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6811857" w14:textId="672457B1" w:rsidR="00424B6F" w:rsidRPr="006B6063" w:rsidDel="00DE71B1" w:rsidRDefault="00424B6F" w:rsidP="00DE71B1">
            <w:pPr>
              <w:widowControl/>
              <w:spacing w:line="229" w:lineRule="exact"/>
              <w:ind w:left="102"/>
              <w:rPr>
                <w:del w:id="3575" w:author="Björn Genfors" w:date="2014-03-28T14:34:00Z"/>
                <w:rFonts w:cs="Times New Roman"/>
                <w:sz w:val="20"/>
                <w:szCs w:val="20"/>
                <w:lang w:val="sv-SE"/>
              </w:rPr>
            </w:pPr>
            <w:del w:id="3576" w:author="Björn Genfors" w:date="2014-03-28T14:34:00Z">
              <w:r w:rsidRPr="006B6063" w:rsidDel="00DE71B1">
                <w:rPr>
                  <w:sz w:val="20"/>
                  <w:szCs w:val="20"/>
                </w:rPr>
                <w:delText>../../../../code</w:delText>
              </w:r>
            </w:del>
          </w:p>
        </w:tc>
        <w:tc>
          <w:tcPr>
            <w:tcW w:w="1559" w:type="dxa"/>
            <w:tcBorders>
              <w:top w:val="single" w:sz="5" w:space="0" w:color="000000"/>
              <w:left w:val="single" w:sz="5" w:space="0" w:color="000000"/>
              <w:bottom w:val="single" w:sz="5" w:space="0" w:color="000000"/>
              <w:right w:val="single" w:sz="5" w:space="0" w:color="000000"/>
            </w:tcBorders>
            <w:tcPrChange w:id="357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18FB393" w14:textId="0DB33418" w:rsidR="00424B6F" w:rsidRPr="006B6063" w:rsidDel="00DE71B1" w:rsidRDefault="00424B6F" w:rsidP="00DE71B1">
            <w:pPr>
              <w:widowControl/>
              <w:spacing w:line="226" w:lineRule="exact"/>
              <w:ind w:left="102"/>
              <w:rPr>
                <w:del w:id="3578" w:author="Björn Genfors" w:date="2014-03-28T14:34:00Z"/>
                <w:rFonts w:cs="Times New Roman"/>
                <w:sz w:val="20"/>
                <w:szCs w:val="20"/>
                <w:lang w:val="sv-SE"/>
              </w:rPr>
            </w:pPr>
            <w:del w:id="3579"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58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0E8E373" w14:textId="541BE1D0" w:rsidR="00424B6F" w:rsidRPr="006B6063" w:rsidDel="00DE71B1" w:rsidRDefault="00424B6F" w:rsidP="00DE71B1">
            <w:pPr>
              <w:widowControl/>
              <w:spacing w:line="226" w:lineRule="exact"/>
              <w:ind w:left="102"/>
              <w:rPr>
                <w:del w:id="3581" w:author="Björn Genfors" w:date="2014-03-28T14:34:00Z"/>
                <w:rFonts w:cs="Times New Roman"/>
                <w:spacing w:val="-1"/>
                <w:sz w:val="20"/>
                <w:szCs w:val="20"/>
                <w:lang w:val="sv-SE"/>
              </w:rPr>
            </w:pPr>
            <w:del w:id="3582" w:author="Björn Genfors" w:date="2014-03-28T14:34:00Z">
              <w:r w:rsidRPr="000B0F50" w:rsidDel="00DE71B1">
                <w:rPr>
                  <w:sz w:val="20"/>
                  <w:szCs w:val="20"/>
                  <w:lang w:val="sv-SE"/>
                  <w:rPrChange w:id="3583" w:author="Björn Genfors" w:date="2014-03-28T13:02:00Z">
                    <w:rPr>
                      <w:sz w:val="20"/>
                      <w:szCs w:val="20"/>
                    </w:rPr>
                  </w:rPrChange>
                </w:rPr>
                <w:delText>Befattningskod. Om co</w:delText>
              </w:r>
              <w:r w:rsidR="00C02E30" w:rsidRPr="000B0F50" w:rsidDel="00DE71B1">
                <w:rPr>
                  <w:sz w:val="20"/>
                  <w:szCs w:val="20"/>
                  <w:lang w:val="sv-SE"/>
                  <w:rPrChange w:id="3584" w:author="Björn Genfors" w:date="2014-03-28T13:02:00Z">
                    <w:rPr>
                      <w:sz w:val="20"/>
                      <w:szCs w:val="20"/>
                    </w:rPr>
                  </w:rPrChange>
                </w:rPr>
                <w:delText>de anges skall också codeSystem</w:delText>
              </w:r>
              <w:r w:rsidRPr="000B0F50" w:rsidDel="00DE71B1">
                <w:rPr>
                  <w:sz w:val="20"/>
                  <w:szCs w:val="20"/>
                  <w:lang w:val="sv-SE"/>
                  <w:rPrChange w:id="3585" w:author="Björn Genfors" w:date="2014-03-28T13:02:00Z">
                    <w:rPr>
                      <w:sz w:val="20"/>
                      <w:szCs w:val="20"/>
                    </w:rPr>
                  </w:rPrChange>
                </w:rPr>
                <w:delText xml:space="preserve"> samt displayName anges.</w:delText>
              </w:r>
            </w:del>
          </w:p>
        </w:tc>
        <w:tc>
          <w:tcPr>
            <w:tcW w:w="1195" w:type="dxa"/>
            <w:tcBorders>
              <w:top w:val="single" w:sz="5" w:space="0" w:color="000000"/>
              <w:left w:val="single" w:sz="5" w:space="0" w:color="000000"/>
              <w:bottom w:val="single" w:sz="5" w:space="0" w:color="000000"/>
              <w:right w:val="single" w:sz="5" w:space="0" w:color="000000"/>
            </w:tcBorders>
            <w:tcPrChange w:id="358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16A6C79" w14:textId="7F68CBA4" w:rsidR="00424B6F" w:rsidRPr="006B6063" w:rsidDel="00DE71B1" w:rsidRDefault="00424B6F" w:rsidP="00DE71B1">
            <w:pPr>
              <w:widowControl/>
              <w:spacing w:line="226" w:lineRule="exact"/>
              <w:ind w:left="102"/>
              <w:jc w:val="center"/>
              <w:rPr>
                <w:del w:id="3587" w:author="Björn Genfors" w:date="2014-03-28T14:34:00Z"/>
                <w:rFonts w:cs="Times New Roman"/>
                <w:spacing w:val="-1"/>
                <w:sz w:val="20"/>
                <w:szCs w:val="20"/>
                <w:lang w:val="sv-SE"/>
              </w:rPr>
            </w:pPr>
            <w:del w:id="3588" w:author="Björn Genfors" w:date="2014-03-28T14:34:00Z">
              <w:r w:rsidRPr="006B6063" w:rsidDel="00DE71B1">
                <w:rPr>
                  <w:spacing w:val="-1"/>
                  <w:sz w:val="20"/>
                  <w:szCs w:val="20"/>
                </w:rPr>
                <w:delText>0..1</w:delText>
              </w:r>
            </w:del>
          </w:p>
        </w:tc>
      </w:tr>
      <w:tr w:rsidR="00424B6F" w:rsidRPr="006B6063" w:rsidDel="00DE71B1" w14:paraId="65D0E127" w14:textId="4E2ECA00" w:rsidTr="00DE71B1">
        <w:trPr>
          <w:trHeight w:hRule="exact" w:val="762"/>
          <w:tblHeader/>
          <w:del w:id="3589" w:author="Björn Genfors" w:date="2014-03-28T14:34:00Z"/>
          <w:trPrChange w:id="3590" w:author="Björn Genfors" w:date="2014-03-28T14:34:00Z">
            <w:trPr>
              <w:trHeight w:hRule="exact" w:val="7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9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03027D6" w14:textId="0273A682" w:rsidR="00424B6F" w:rsidRPr="006B6063" w:rsidDel="00DE71B1" w:rsidRDefault="00424B6F" w:rsidP="00DE71B1">
            <w:pPr>
              <w:widowControl/>
              <w:spacing w:line="229" w:lineRule="exact"/>
              <w:ind w:left="102"/>
              <w:rPr>
                <w:del w:id="3592" w:author="Björn Genfors" w:date="2014-03-28T14:34:00Z"/>
                <w:rFonts w:cs="Times New Roman"/>
                <w:sz w:val="20"/>
                <w:szCs w:val="20"/>
                <w:lang w:val="sv-SE"/>
              </w:rPr>
            </w:pPr>
            <w:del w:id="3593" w:author="Björn Genfors" w:date="2014-03-28T14:34:00Z">
              <w:r w:rsidRPr="006B6063" w:rsidDel="00DE71B1">
                <w:rPr>
                  <w:sz w:val="20"/>
                  <w:szCs w:val="20"/>
                </w:rPr>
                <w:delText>../../../../codeSystem</w:delText>
              </w:r>
            </w:del>
          </w:p>
        </w:tc>
        <w:tc>
          <w:tcPr>
            <w:tcW w:w="1559" w:type="dxa"/>
            <w:tcBorders>
              <w:top w:val="single" w:sz="5" w:space="0" w:color="000000"/>
              <w:left w:val="single" w:sz="5" w:space="0" w:color="000000"/>
              <w:bottom w:val="single" w:sz="5" w:space="0" w:color="000000"/>
              <w:right w:val="single" w:sz="5" w:space="0" w:color="000000"/>
            </w:tcBorders>
            <w:tcPrChange w:id="359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27503B2" w14:textId="61F15AA1" w:rsidR="00424B6F" w:rsidRPr="006B6063" w:rsidDel="00DE71B1" w:rsidRDefault="00424B6F" w:rsidP="00DE71B1">
            <w:pPr>
              <w:widowControl/>
              <w:spacing w:line="226" w:lineRule="exact"/>
              <w:ind w:left="102"/>
              <w:rPr>
                <w:del w:id="3595" w:author="Björn Genfors" w:date="2014-03-28T14:34:00Z"/>
                <w:rFonts w:cs="Times New Roman"/>
                <w:sz w:val="20"/>
                <w:szCs w:val="20"/>
                <w:lang w:val="sv-SE"/>
              </w:rPr>
            </w:pPr>
            <w:del w:id="3596"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59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E1BC465" w14:textId="31539BA7" w:rsidR="00424B6F" w:rsidRPr="006B6063" w:rsidDel="00DE71B1" w:rsidRDefault="00424B6F" w:rsidP="00DE71B1">
            <w:pPr>
              <w:widowControl/>
              <w:spacing w:line="226" w:lineRule="exact"/>
              <w:ind w:left="102"/>
              <w:rPr>
                <w:del w:id="3598" w:author="Björn Genfors" w:date="2014-03-28T14:34:00Z"/>
                <w:rFonts w:cs="Times New Roman"/>
                <w:spacing w:val="-1"/>
                <w:sz w:val="20"/>
                <w:szCs w:val="20"/>
                <w:lang w:val="sv-SE"/>
              </w:rPr>
            </w:pPr>
            <w:del w:id="3599" w:author="Björn Genfors" w:date="2014-03-28T14:34:00Z">
              <w:r w:rsidRPr="000B0F50" w:rsidDel="00DE71B1">
                <w:rPr>
                  <w:sz w:val="20"/>
                  <w:szCs w:val="20"/>
                  <w:lang w:val="sv-SE"/>
                  <w:rPrChange w:id="3600" w:author="Björn Genfors" w:date="2014-03-28T13:02:00Z">
                    <w:rPr>
                      <w:sz w:val="20"/>
                      <w:szCs w:val="20"/>
                    </w:rPr>
                  </w:rPrChange>
                </w:rPr>
                <w:delText>Kodsystem för befattningskod. Om codeSystem anges skall också code samt displayName anges.</w:delText>
              </w:r>
            </w:del>
          </w:p>
        </w:tc>
        <w:tc>
          <w:tcPr>
            <w:tcW w:w="1195" w:type="dxa"/>
            <w:tcBorders>
              <w:top w:val="single" w:sz="5" w:space="0" w:color="000000"/>
              <w:left w:val="single" w:sz="5" w:space="0" w:color="000000"/>
              <w:bottom w:val="single" w:sz="5" w:space="0" w:color="000000"/>
              <w:right w:val="single" w:sz="5" w:space="0" w:color="000000"/>
            </w:tcBorders>
            <w:tcPrChange w:id="360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A4A0C90" w14:textId="2FA0FDA1" w:rsidR="00424B6F" w:rsidRPr="006B6063" w:rsidDel="00DE71B1" w:rsidRDefault="00424B6F" w:rsidP="00DE71B1">
            <w:pPr>
              <w:widowControl/>
              <w:spacing w:line="226" w:lineRule="exact"/>
              <w:ind w:left="102"/>
              <w:jc w:val="center"/>
              <w:rPr>
                <w:del w:id="3602" w:author="Björn Genfors" w:date="2014-03-28T14:34:00Z"/>
                <w:rFonts w:cs="Times New Roman"/>
                <w:spacing w:val="-1"/>
                <w:sz w:val="20"/>
                <w:szCs w:val="20"/>
                <w:lang w:val="sv-SE"/>
              </w:rPr>
            </w:pPr>
            <w:del w:id="3603" w:author="Björn Genfors" w:date="2014-03-28T14:34:00Z">
              <w:r w:rsidRPr="006B6063" w:rsidDel="00DE71B1">
                <w:rPr>
                  <w:spacing w:val="-1"/>
                  <w:sz w:val="20"/>
                  <w:szCs w:val="20"/>
                </w:rPr>
                <w:delText>0..1</w:delText>
              </w:r>
            </w:del>
          </w:p>
        </w:tc>
      </w:tr>
      <w:tr w:rsidR="00424B6F" w:rsidRPr="006B6063" w:rsidDel="00DE71B1" w14:paraId="759BE578" w14:textId="234B2022" w:rsidTr="00DE71B1">
        <w:trPr>
          <w:trHeight w:hRule="exact" w:val="597"/>
          <w:tblHeader/>
          <w:del w:id="3604" w:author="Björn Genfors" w:date="2014-03-28T14:34:00Z"/>
          <w:trPrChange w:id="3605" w:author="Björn Genfors" w:date="2014-03-28T14:34:00Z">
            <w:trPr>
              <w:trHeight w:hRule="exact" w:val="59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0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5A8424" w14:textId="722B67C7" w:rsidR="00424B6F" w:rsidRPr="006B6063" w:rsidDel="00DE71B1" w:rsidRDefault="00424B6F" w:rsidP="00DE71B1">
            <w:pPr>
              <w:widowControl/>
              <w:spacing w:line="229" w:lineRule="exact"/>
              <w:ind w:left="102"/>
              <w:rPr>
                <w:del w:id="3607" w:author="Björn Genfors" w:date="2014-03-28T14:34:00Z"/>
                <w:rFonts w:cs="Times New Roman"/>
                <w:sz w:val="20"/>
                <w:szCs w:val="20"/>
                <w:lang w:val="sv-SE"/>
              </w:rPr>
            </w:pPr>
            <w:del w:id="3608" w:author="Björn Genfors" w:date="2014-03-28T14:34:00Z">
              <w:r w:rsidRPr="006B6063" w:rsidDel="00DE71B1">
                <w:rPr>
                  <w:sz w:val="20"/>
                  <w:szCs w:val="20"/>
                </w:rPr>
                <w:delText>../../../../codeSystemName</w:delText>
              </w:r>
            </w:del>
          </w:p>
        </w:tc>
        <w:tc>
          <w:tcPr>
            <w:tcW w:w="1559" w:type="dxa"/>
            <w:tcBorders>
              <w:top w:val="single" w:sz="5" w:space="0" w:color="000000"/>
              <w:left w:val="single" w:sz="5" w:space="0" w:color="000000"/>
              <w:bottom w:val="single" w:sz="5" w:space="0" w:color="000000"/>
              <w:right w:val="single" w:sz="5" w:space="0" w:color="000000"/>
            </w:tcBorders>
            <w:tcPrChange w:id="360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08C0CEE" w14:textId="5C130D3A" w:rsidR="00424B6F" w:rsidRPr="006B6063" w:rsidDel="00DE71B1" w:rsidRDefault="00424B6F" w:rsidP="00DE71B1">
            <w:pPr>
              <w:widowControl/>
              <w:spacing w:line="226" w:lineRule="exact"/>
              <w:ind w:left="102"/>
              <w:rPr>
                <w:del w:id="3610" w:author="Björn Genfors" w:date="2014-03-28T14:34:00Z"/>
                <w:rFonts w:cs="Times New Roman"/>
                <w:sz w:val="20"/>
                <w:szCs w:val="20"/>
                <w:lang w:val="sv-SE"/>
              </w:rPr>
            </w:pPr>
            <w:del w:id="3611"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61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7D8D49C" w14:textId="377100C0" w:rsidR="00424B6F" w:rsidRPr="006B6063" w:rsidDel="00DE71B1" w:rsidRDefault="00424B6F" w:rsidP="00DE71B1">
            <w:pPr>
              <w:widowControl/>
              <w:spacing w:line="226" w:lineRule="exact"/>
              <w:ind w:left="102"/>
              <w:rPr>
                <w:del w:id="3613" w:author="Björn Genfors" w:date="2014-03-28T14:34:00Z"/>
                <w:rFonts w:cs="Times New Roman"/>
                <w:spacing w:val="-1"/>
                <w:sz w:val="20"/>
                <w:szCs w:val="20"/>
                <w:lang w:val="sv-SE"/>
              </w:rPr>
            </w:pPr>
            <w:del w:id="3614" w:author="Björn Genfors" w:date="2014-03-28T14:34:00Z">
              <w:r w:rsidRPr="000B0F50" w:rsidDel="00DE71B1">
                <w:rPr>
                  <w:sz w:val="20"/>
                  <w:szCs w:val="20"/>
                  <w:lang w:val="sv-SE"/>
                  <w:rPrChange w:id="3615" w:author="Björn Genfors" w:date="2014-03-28T13:02:00Z">
                    <w:rPr>
                      <w:sz w:val="20"/>
                      <w:szCs w:val="20"/>
                    </w:rPr>
                  </w:rPrChange>
                </w:rPr>
                <w:delText>Namn på kodsystem för befattningskod.</w:delText>
              </w:r>
            </w:del>
          </w:p>
        </w:tc>
        <w:tc>
          <w:tcPr>
            <w:tcW w:w="1195" w:type="dxa"/>
            <w:tcBorders>
              <w:top w:val="single" w:sz="5" w:space="0" w:color="000000"/>
              <w:left w:val="single" w:sz="5" w:space="0" w:color="000000"/>
              <w:bottom w:val="single" w:sz="5" w:space="0" w:color="000000"/>
              <w:right w:val="single" w:sz="5" w:space="0" w:color="000000"/>
            </w:tcBorders>
            <w:tcPrChange w:id="361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4614FD2" w14:textId="1B81166F" w:rsidR="00424B6F" w:rsidRPr="006B6063" w:rsidDel="00DE71B1" w:rsidRDefault="00424B6F" w:rsidP="00DE71B1">
            <w:pPr>
              <w:widowControl/>
              <w:spacing w:line="226" w:lineRule="exact"/>
              <w:ind w:left="102"/>
              <w:jc w:val="center"/>
              <w:rPr>
                <w:del w:id="3617" w:author="Björn Genfors" w:date="2014-03-28T14:34:00Z"/>
                <w:rFonts w:cs="Times New Roman"/>
                <w:spacing w:val="-1"/>
                <w:sz w:val="20"/>
                <w:szCs w:val="20"/>
                <w:lang w:val="sv-SE"/>
              </w:rPr>
            </w:pPr>
            <w:del w:id="3618" w:author="Björn Genfors" w:date="2014-03-28T14:34:00Z">
              <w:r w:rsidRPr="006B6063" w:rsidDel="00DE71B1">
                <w:rPr>
                  <w:spacing w:val="-1"/>
                  <w:sz w:val="20"/>
                  <w:szCs w:val="20"/>
                </w:rPr>
                <w:delText>0..1</w:delText>
              </w:r>
            </w:del>
          </w:p>
          <w:p w14:paraId="143FFB64" w14:textId="42467033" w:rsidR="00424B6F" w:rsidRPr="006B6063" w:rsidDel="00DE71B1" w:rsidRDefault="00424B6F" w:rsidP="00DE71B1">
            <w:pPr>
              <w:widowControl/>
              <w:spacing w:line="226" w:lineRule="exact"/>
              <w:ind w:left="102"/>
              <w:jc w:val="center"/>
              <w:rPr>
                <w:del w:id="3619" w:author="Björn Genfors" w:date="2014-03-28T14:34:00Z"/>
                <w:rFonts w:cs="Times New Roman"/>
                <w:spacing w:val="-1"/>
                <w:sz w:val="20"/>
                <w:szCs w:val="20"/>
                <w:lang w:val="sv-SE"/>
              </w:rPr>
            </w:pPr>
          </w:p>
        </w:tc>
      </w:tr>
      <w:tr w:rsidR="00424B6F" w:rsidRPr="006B6063" w:rsidDel="00DE71B1" w14:paraId="116C7E7C" w14:textId="2964DD9E" w:rsidTr="00DE71B1">
        <w:trPr>
          <w:trHeight w:hRule="exact" w:val="593"/>
          <w:tblHeader/>
          <w:del w:id="3620" w:author="Björn Genfors" w:date="2014-03-28T14:34:00Z"/>
          <w:trPrChange w:id="3621" w:author="Björn Genfors" w:date="2014-03-28T14:34:00Z">
            <w:trPr>
              <w:trHeight w:hRule="exact" w:val="59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2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8BF2AFF" w14:textId="22F6C374" w:rsidR="00424B6F" w:rsidRPr="006B6063" w:rsidDel="00DE71B1" w:rsidRDefault="00424B6F" w:rsidP="00DE71B1">
            <w:pPr>
              <w:widowControl/>
              <w:spacing w:line="229" w:lineRule="exact"/>
              <w:ind w:left="102"/>
              <w:rPr>
                <w:del w:id="3623" w:author="Björn Genfors" w:date="2014-03-28T14:34:00Z"/>
                <w:rFonts w:cs="Times New Roman"/>
                <w:sz w:val="20"/>
                <w:szCs w:val="20"/>
                <w:lang w:val="sv-SE"/>
              </w:rPr>
            </w:pPr>
            <w:del w:id="3624" w:author="Björn Genfors" w:date="2014-03-28T14:34:00Z">
              <w:r w:rsidRPr="006B6063" w:rsidDel="00DE71B1">
                <w:rPr>
                  <w:sz w:val="20"/>
                  <w:szCs w:val="20"/>
                </w:rPr>
                <w:delText>../../../../codeSystemVersion</w:delText>
              </w:r>
            </w:del>
          </w:p>
        </w:tc>
        <w:tc>
          <w:tcPr>
            <w:tcW w:w="1559" w:type="dxa"/>
            <w:tcBorders>
              <w:top w:val="single" w:sz="5" w:space="0" w:color="000000"/>
              <w:left w:val="single" w:sz="5" w:space="0" w:color="000000"/>
              <w:bottom w:val="single" w:sz="5" w:space="0" w:color="000000"/>
              <w:right w:val="single" w:sz="5" w:space="0" w:color="000000"/>
            </w:tcBorders>
            <w:tcPrChange w:id="362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8E162F5" w14:textId="0FBD2356" w:rsidR="00424B6F" w:rsidRPr="006B6063" w:rsidDel="00DE71B1" w:rsidRDefault="00424B6F" w:rsidP="00DE71B1">
            <w:pPr>
              <w:widowControl/>
              <w:spacing w:line="226" w:lineRule="exact"/>
              <w:ind w:left="102"/>
              <w:rPr>
                <w:del w:id="3626" w:author="Björn Genfors" w:date="2014-03-28T14:34:00Z"/>
                <w:rFonts w:cs="Times New Roman"/>
                <w:sz w:val="20"/>
                <w:szCs w:val="20"/>
                <w:lang w:val="sv-SE"/>
              </w:rPr>
            </w:pPr>
            <w:del w:id="3627"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62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99E479D" w14:textId="594931F3" w:rsidR="00424B6F" w:rsidRPr="006B6063" w:rsidDel="00DE71B1" w:rsidRDefault="00424B6F" w:rsidP="00DE71B1">
            <w:pPr>
              <w:widowControl/>
              <w:spacing w:line="226" w:lineRule="exact"/>
              <w:ind w:left="102"/>
              <w:rPr>
                <w:del w:id="3629" w:author="Björn Genfors" w:date="2014-03-28T14:34:00Z"/>
                <w:rFonts w:cs="Times New Roman"/>
                <w:spacing w:val="-1"/>
                <w:sz w:val="20"/>
                <w:szCs w:val="20"/>
                <w:lang w:val="sv-SE"/>
              </w:rPr>
            </w:pPr>
            <w:del w:id="3630" w:author="Björn Genfors" w:date="2014-03-28T14:34:00Z">
              <w:r w:rsidRPr="000B0F50" w:rsidDel="00DE71B1">
                <w:rPr>
                  <w:sz w:val="20"/>
                  <w:szCs w:val="20"/>
                  <w:lang w:val="sv-SE"/>
                  <w:rPrChange w:id="3631" w:author="Björn Genfors" w:date="2014-03-28T13:02:00Z">
                    <w:rPr>
                      <w:sz w:val="20"/>
                      <w:szCs w:val="20"/>
                    </w:rPr>
                  </w:rPrChange>
                </w:rPr>
                <w:delText>Version på kodsystem för befattningskod.</w:delText>
              </w:r>
            </w:del>
          </w:p>
        </w:tc>
        <w:tc>
          <w:tcPr>
            <w:tcW w:w="1195" w:type="dxa"/>
            <w:tcBorders>
              <w:top w:val="single" w:sz="5" w:space="0" w:color="000000"/>
              <w:left w:val="single" w:sz="5" w:space="0" w:color="000000"/>
              <w:bottom w:val="single" w:sz="5" w:space="0" w:color="000000"/>
              <w:right w:val="single" w:sz="5" w:space="0" w:color="000000"/>
            </w:tcBorders>
            <w:tcPrChange w:id="363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2E407B" w14:textId="7E7A0027" w:rsidR="00424B6F" w:rsidRPr="006B6063" w:rsidDel="00DE71B1" w:rsidRDefault="00424B6F" w:rsidP="00DE71B1">
            <w:pPr>
              <w:widowControl/>
              <w:spacing w:line="226" w:lineRule="exact"/>
              <w:ind w:left="102"/>
              <w:jc w:val="center"/>
              <w:rPr>
                <w:del w:id="3633" w:author="Björn Genfors" w:date="2014-03-28T14:34:00Z"/>
                <w:rFonts w:cs="Times New Roman"/>
                <w:spacing w:val="-1"/>
                <w:sz w:val="20"/>
                <w:szCs w:val="20"/>
                <w:lang w:val="sv-SE"/>
              </w:rPr>
            </w:pPr>
            <w:del w:id="3634" w:author="Björn Genfors" w:date="2014-03-28T14:34:00Z">
              <w:r w:rsidRPr="006B6063" w:rsidDel="00DE71B1">
                <w:rPr>
                  <w:spacing w:val="-1"/>
                  <w:sz w:val="20"/>
                  <w:szCs w:val="20"/>
                </w:rPr>
                <w:delText>0..1</w:delText>
              </w:r>
            </w:del>
          </w:p>
        </w:tc>
      </w:tr>
      <w:tr w:rsidR="00424B6F" w:rsidRPr="006B6063" w:rsidDel="00DE71B1" w14:paraId="571AA8A2" w14:textId="49D48E34" w:rsidTr="00DE71B1">
        <w:trPr>
          <w:trHeight w:hRule="exact" w:val="996"/>
          <w:tblHeader/>
          <w:del w:id="3635" w:author="Björn Genfors" w:date="2014-03-28T14:34:00Z"/>
          <w:trPrChange w:id="3636" w:author="Björn Genfors" w:date="2014-03-28T14:34:00Z">
            <w:trPr>
              <w:trHeight w:hRule="exact" w:val="9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3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A3D1FAF" w14:textId="3AE566AE" w:rsidR="00424B6F" w:rsidRPr="006B6063" w:rsidDel="00DE71B1" w:rsidRDefault="00424B6F" w:rsidP="00DE71B1">
            <w:pPr>
              <w:widowControl/>
              <w:spacing w:line="229" w:lineRule="exact"/>
              <w:ind w:left="102"/>
              <w:rPr>
                <w:del w:id="3638" w:author="Björn Genfors" w:date="2014-03-28T14:34:00Z"/>
                <w:rFonts w:cs="Times New Roman"/>
                <w:sz w:val="20"/>
                <w:szCs w:val="20"/>
                <w:lang w:val="sv-SE"/>
              </w:rPr>
            </w:pPr>
            <w:del w:id="3639" w:author="Björn Genfors" w:date="2014-03-28T14:34:00Z">
              <w:r w:rsidRPr="006B6063" w:rsidDel="00DE71B1">
                <w:rPr>
                  <w:sz w:val="20"/>
                  <w:szCs w:val="20"/>
                </w:rPr>
                <w:delText>../../../../displayName</w:delText>
              </w:r>
            </w:del>
          </w:p>
        </w:tc>
        <w:tc>
          <w:tcPr>
            <w:tcW w:w="1559" w:type="dxa"/>
            <w:tcBorders>
              <w:top w:val="single" w:sz="5" w:space="0" w:color="000000"/>
              <w:left w:val="single" w:sz="5" w:space="0" w:color="000000"/>
              <w:bottom w:val="single" w:sz="5" w:space="0" w:color="000000"/>
              <w:right w:val="single" w:sz="5" w:space="0" w:color="000000"/>
            </w:tcBorders>
            <w:tcPrChange w:id="364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53EBC" w14:textId="755E6149" w:rsidR="00424B6F" w:rsidRPr="006B6063" w:rsidDel="00DE71B1" w:rsidRDefault="00424B6F" w:rsidP="00DE71B1">
            <w:pPr>
              <w:widowControl/>
              <w:spacing w:line="226" w:lineRule="exact"/>
              <w:ind w:left="102"/>
              <w:rPr>
                <w:del w:id="3641" w:author="Björn Genfors" w:date="2014-03-28T14:34:00Z"/>
                <w:rFonts w:cs="Times New Roman"/>
                <w:spacing w:val="-1"/>
                <w:sz w:val="20"/>
                <w:szCs w:val="20"/>
                <w:lang w:val="sv-SE"/>
              </w:rPr>
            </w:pPr>
            <w:del w:id="3642" w:author="Björn Genfors" w:date="2014-03-28T14:34:00Z">
              <w:r w:rsidRPr="006B6063" w:rsidDel="00DE71B1">
                <w:rPr>
                  <w:spacing w:val="-1"/>
                  <w:sz w:val="20"/>
                  <w:szCs w:val="20"/>
                </w:rPr>
                <w:delText>string</w:delText>
              </w:r>
            </w:del>
          </w:p>
          <w:p w14:paraId="0C749B0D" w14:textId="40C72BC6" w:rsidR="00424B6F" w:rsidRPr="006B6063" w:rsidDel="00DE71B1" w:rsidRDefault="00424B6F" w:rsidP="00DE71B1">
            <w:pPr>
              <w:widowControl/>
              <w:spacing w:line="226" w:lineRule="exact"/>
              <w:ind w:left="102"/>
              <w:rPr>
                <w:del w:id="3643"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64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06CF2A6" w14:textId="29CAECD5" w:rsidR="00424B6F" w:rsidRPr="006B6063" w:rsidDel="00DE71B1" w:rsidRDefault="00424B6F" w:rsidP="00DE71B1">
            <w:pPr>
              <w:widowControl/>
              <w:spacing w:line="226" w:lineRule="exact"/>
              <w:ind w:left="102"/>
              <w:rPr>
                <w:del w:id="3645" w:author="Björn Genfors" w:date="2014-03-28T14:34:00Z"/>
                <w:rFonts w:cs="Times New Roman"/>
                <w:spacing w:val="-1"/>
                <w:sz w:val="20"/>
                <w:szCs w:val="20"/>
                <w:lang w:val="sv-SE"/>
              </w:rPr>
            </w:pPr>
            <w:del w:id="3646" w:author="Björn Genfors" w:date="2014-03-28T14:34:00Z">
              <w:r w:rsidRPr="000B0F50" w:rsidDel="00DE71B1">
                <w:rPr>
                  <w:sz w:val="20"/>
                  <w:szCs w:val="20"/>
                  <w:lang w:val="sv-SE"/>
                  <w:rPrChange w:id="3647" w:author="Björn Genfors" w:date="2014-03-28T13:02:00Z">
                    <w:rPr>
                      <w:sz w:val="20"/>
                      <w:szCs w:val="20"/>
                    </w:rPr>
                  </w:rPrChange>
                </w:rPr>
                <w:delText>Befattningskoden i klartext. Om separat displayName inte finns i producerande system skall samma värde som i code anges.</w:delText>
              </w:r>
            </w:del>
          </w:p>
        </w:tc>
        <w:tc>
          <w:tcPr>
            <w:tcW w:w="1195" w:type="dxa"/>
            <w:tcBorders>
              <w:top w:val="single" w:sz="5" w:space="0" w:color="000000"/>
              <w:left w:val="single" w:sz="5" w:space="0" w:color="000000"/>
              <w:bottom w:val="single" w:sz="5" w:space="0" w:color="000000"/>
              <w:right w:val="single" w:sz="5" w:space="0" w:color="000000"/>
            </w:tcBorders>
            <w:tcPrChange w:id="364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EA5BB99" w14:textId="54513113" w:rsidR="00424B6F" w:rsidRPr="006B6063" w:rsidDel="00DE71B1" w:rsidRDefault="00424B6F" w:rsidP="00DE71B1">
            <w:pPr>
              <w:widowControl/>
              <w:spacing w:line="226" w:lineRule="exact"/>
              <w:ind w:left="102"/>
              <w:jc w:val="center"/>
              <w:rPr>
                <w:del w:id="3649" w:author="Björn Genfors" w:date="2014-03-28T14:34:00Z"/>
                <w:rFonts w:cs="Times New Roman"/>
                <w:spacing w:val="-1"/>
                <w:sz w:val="20"/>
                <w:szCs w:val="20"/>
                <w:lang w:val="sv-SE"/>
              </w:rPr>
            </w:pPr>
            <w:del w:id="3650" w:author="Björn Genfors" w:date="2014-03-28T14:34:00Z">
              <w:r w:rsidRPr="006B6063" w:rsidDel="00DE71B1">
                <w:rPr>
                  <w:spacing w:val="-1"/>
                  <w:sz w:val="20"/>
                  <w:szCs w:val="20"/>
                </w:rPr>
                <w:delText>0..1</w:delText>
              </w:r>
            </w:del>
          </w:p>
        </w:tc>
      </w:tr>
      <w:tr w:rsidR="00424B6F" w:rsidRPr="006B6063" w:rsidDel="00DE71B1" w14:paraId="3A6E9875" w14:textId="6FB1ED94" w:rsidTr="00DE71B1">
        <w:trPr>
          <w:trHeight w:hRule="exact" w:val="1409"/>
          <w:tblHeader/>
          <w:del w:id="3651" w:author="Björn Genfors" w:date="2014-03-28T14:34:00Z"/>
          <w:trPrChange w:id="3652" w:author="Björn Genfors" w:date="2014-03-28T14:34:00Z">
            <w:trPr>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5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4C436B4" w14:textId="7942A197" w:rsidR="00424B6F" w:rsidRPr="006B6063" w:rsidDel="00DE71B1" w:rsidRDefault="00424B6F" w:rsidP="00DE71B1">
            <w:pPr>
              <w:widowControl/>
              <w:spacing w:line="226" w:lineRule="exact"/>
              <w:ind w:left="102"/>
              <w:rPr>
                <w:del w:id="3654" w:author="Björn Genfors" w:date="2014-03-28T14:34:00Z"/>
                <w:rFonts w:cs="Times New Roman"/>
                <w:spacing w:val="-1"/>
                <w:sz w:val="20"/>
                <w:szCs w:val="20"/>
                <w:lang w:val="sv-SE"/>
              </w:rPr>
            </w:pPr>
            <w:del w:id="3655" w:author="Björn Genfors" w:date="2014-03-28T14:34:00Z">
              <w:r w:rsidRPr="006B6063" w:rsidDel="00DE71B1">
                <w:rPr>
                  <w:sz w:val="20"/>
                  <w:szCs w:val="20"/>
                </w:rPr>
                <w:lastRenderedPageBreak/>
                <w:delText>../../../</w:delText>
              </w:r>
              <w:r w:rsidRPr="006B6063" w:rsidDel="00DE71B1">
                <w:rPr>
                  <w:spacing w:val="-1"/>
                  <w:sz w:val="20"/>
                  <w:szCs w:val="20"/>
                </w:rPr>
                <w:delText>../originalText</w:delText>
              </w:r>
            </w:del>
          </w:p>
          <w:p w14:paraId="667367C9" w14:textId="0C3E28C7" w:rsidR="00424B6F" w:rsidRPr="006B6063" w:rsidDel="00DE71B1" w:rsidRDefault="00424B6F" w:rsidP="00DE71B1">
            <w:pPr>
              <w:widowControl/>
              <w:spacing w:line="229" w:lineRule="exact"/>
              <w:ind w:left="102"/>
              <w:rPr>
                <w:del w:id="3656"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65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4618666" w14:textId="20571FC2" w:rsidR="00424B6F" w:rsidRPr="006B6063" w:rsidDel="00DE71B1" w:rsidRDefault="00424B6F" w:rsidP="00DE71B1">
            <w:pPr>
              <w:widowControl/>
              <w:spacing w:line="226" w:lineRule="exact"/>
              <w:ind w:left="102"/>
              <w:rPr>
                <w:del w:id="3658" w:author="Björn Genfors" w:date="2014-03-28T14:34:00Z"/>
                <w:rFonts w:cs="Times New Roman"/>
                <w:spacing w:val="-1"/>
                <w:sz w:val="20"/>
                <w:szCs w:val="20"/>
                <w:lang w:val="sv-SE"/>
              </w:rPr>
            </w:pPr>
            <w:del w:id="3659" w:author="Björn Genfors" w:date="2014-03-28T14:34:00Z">
              <w:r w:rsidRPr="006B6063" w:rsidDel="00DE71B1">
                <w:rPr>
                  <w:spacing w:val="-1"/>
                  <w:sz w:val="20"/>
                  <w:szCs w:val="20"/>
                </w:rPr>
                <w:delText>string</w:delText>
              </w:r>
            </w:del>
          </w:p>
          <w:p w14:paraId="5C6DE4F9" w14:textId="496A2AAB" w:rsidR="00424B6F" w:rsidRPr="006B6063" w:rsidDel="00DE71B1" w:rsidRDefault="00424B6F" w:rsidP="00DE71B1">
            <w:pPr>
              <w:widowControl/>
              <w:spacing w:line="226" w:lineRule="exact"/>
              <w:ind w:left="102"/>
              <w:rPr>
                <w:del w:id="3660"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66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EF61046" w14:textId="397F039D" w:rsidR="00424B6F" w:rsidRPr="006B6063" w:rsidDel="00DE71B1" w:rsidRDefault="00424B6F" w:rsidP="00DE71B1">
            <w:pPr>
              <w:widowControl/>
              <w:spacing w:line="226" w:lineRule="exact"/>
              <w:ind w:left="102"/>
              <w:rPr>
                <w:del w:id="3662" w:author="Björn Genfors" w:date="2014-03-28T14:34:00Z"/>
                <w:rFonts w:cs="Times New Roman"/>
                <w:spacing w:val="-1"/>
                <w:sz w:val="20"/>
                <w:szCs w:val="20"/>
                <w:lang w:val="sv-SE"/>
              </w:rPr>
            </w:pPr>
            <w:del w:id="3663" w:author="Björn Genfors" w:date="2014-03-28T14:34:00Z">
              <w:r w:rsidRPr="000B0F50" w:rsidDel="00DE71B1">
                <w:rPr>
                  <w:spacing w:val="-1"/>
                  <w:sz w:val="20"/>
                  <w:szCs w:val="20"/>
                  <w:lang w:val="sv-SE"/>
                  <w:rPrChange w:id="3664" w:author="Björn Genfors" w:date="2014-03-28T13:02:00Z">
                    <w:rPr>
                      <w:spacing w:val="-1"/>
                      <w:sz w:val="20"/>
                      <w:szCs w:val="20"/>
                    </w:rPr>
                  </w:rPrChange>
                </w:rPr>
                <w:delText>Om befattning är beskriven i ett lokalt kodverk utan OID, eller när kod helt saknas, kan en beskrivande text anges i originalText. Om originalText anges skall inget annat värde i healthcareProfessionalRoleCode anges.</w:delText>
              </w:r>
            </w:del>
          </w:p>
        </w:tc>
        <w:tc>
          <w:tcPr>
            <w:tcW w:w="1195" w:type="dxa"/>
            <w:tcBorders>
              <w:top w:val="single" w:sz="5" w:space="0" w:color="000000"/>
              <w:left w:val="single" w:sz="5" w:space="0" w:color="000000"/>
              <w:bottom w:val="single" w:sz="5" w:space="0" w:color="000000"/>
              <w:right w:val="single" w:sz="5" w:space="0" w:color="000000"/>
            </w:tcBorders>
            <w:tcPrChange w:id="366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0DB5C3E" w14:textId="00B30ACC" w:rsidR="00424B6F" w:rsidRPr="006B6063" w:rsidDel="00DE71B1" w:rsidRDefault="00424B6F" w:rsidP="00DE71B1">
            <w:pPr>
              <w:widowControl/>
              <w:spacing w:line="226" w:lineRule="exact"/>
              <w:ind w:left="102"/>
              <w:jc w:val="center"/>
              <w:rPr>
                <w:del w:id="3666" w:author="Björn Genfors" w:date="2014-03-28T14:34:00Z"/>
                <w:rFonts w:cs="Times New Roman"/>
                <w:spacing w:val="-1"/>
                <w:sz w:val="20"/>
                <w:szCs w:val="20"/>
                <w:lang w:val="sv-SE"/>
              </w:rPr>
            </w:pPr>
            <w:del w:id="3667" w:author="Björn Genfors" w:date="2014-03-28T14:34:00Z">
              <w:r w:rsidRPr="006B6063" w:rsidDel="00DE71B1">
                <w:rPr>
                  <w:spacing w:val="-1"/>
                  <w:sz w:val="20"/>
                  <w:szCs w:val="20"/>
                </w:rPr>
                <w:delText>0..1</w:delText>
              </w:r>
            </w:del>
          </w:p>
        </w:tc>
      </w:tr>
      <w:tr w:rsidR="00424B6F" w:rsidRPr="006B6063" w:rsidDel="00DE71B1" w14:paraId="6F1620FF" w14:textId="46311C59" w:rsidTr="00DE71B1">
        <w:trPr>
          <w:trHeight w:hRule="exact" w:val="766"/>
          <w:tblHeader/>
          <w:del w:id="3668" w:author="Björn Genfors" w:date="2014-03-28T14:34:00Z"/>
          <w:trPrChange w:id="3669" w:author="Björn Genfors" w:date="2014-03-28T14:34:00Z">
            <w:trPr>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7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FDB837D" w14:textId="0D684271" w:rsidR="00424B6F" w:rsidRPr="006B6063" w:rsidDel="00DE71B1" w:rsidRDefault="00424B6F" w:rsidP="00DE71B1">
            <w:pPr>
              <w:widowControl/>
              <w:spacing w:line="229" w:lineRule="exact"/>
              <w:ind w:left="102"/>
              <w:rPr>
                <w:del w:id="3671" w:author="Björn Genfors" w:date="2014-03-28T14:34:00Z"/>
                <w:rFonts w:cs="Times New Roman"/>
                <w:sz w:val="20"/>
                <w:szCs w:val="20"/>
                <w:lang w:val="sv-SE"/>
              </w:rPr>
            </w:pPr>
            <w:del w:id="3672" w:author="Björn Genfors" w:date="2014-03-28T14:34:00Z">
              <w:r w:rsidRPr="006B6063" w:rsidDel="00DE71B1">
                <w:rPr>
                  <w:sz w:val="20"/>
                  <w:szCs w:val="20"/>
                </w:rPr>
                <w:delText>../../../healthcareProfessionalOrgUnit</w:delText>
              </w:r>
            </w:del>
          </w:p>
        </w:tc>
        <w:tc>
          <w:tcPr>
            <w:tcW w:w="1559" w:type="dxa"/>
            <w:tcBorders>
              <w:top w:val="single" w:sz="5" w:space="0" w:color="000000"/>
              <w:left w:val="single" w:sz="5" w:space="0" w:color="000000"/>
              <w:bottom w:val="single" w:sz="5" w:space="0" w:color="000000"/>
              <w:right w:val="single" w:sz="5" w:space="0" w:color="000000"/>
            </w:tcBorders>
            <w:tcPrChange w:id="367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3503B15" w14:textId="1B1EBAD8" w:rsidR="00424B6F" w:rsidRPr="006B6063" w:rsidDel="00DE71B1" w:rsidRDefault="00424B6F" w:rsidP="00DE71B1">
            <w:pPr>
              <w:widowControl/>
              <w:spacing w:line="226" w:lineRule="exact"/>
              <w:ind w:left="102"/>
              <w:rPr>
                <w:del w:id="3674" w:author="Björn Genfors" w:date="2014-03-28T14:34:00Z"/>
                <w:rFonts w:cs="Times New Roman"/>
                <w:sz w:val="20"/>
                <w:szCs w:val="20"/>
                <w:lang w:val="sv-SE"/>
              </w:rPr>
            </w:pPr>
            <w:del w:id="3675" w:author="Björn Genfors" w:date="2014-03-28T14:34:00Z">
              <w:r w:rsidRPr="006B6063" w:rsidDel="00DE71B1">
                <w:rPr>
                  <w:sz w:val="20"/>
                  <w:szCs w:val="20"/>
                </w:rPr>
                <w:delText>OrgUnitType</w:delText>
              </w:r>
            </w:del>
          </w:p>
        </w:tc>
        <w:tc>
          <w:tcPr>
            <w:tcW w:w="3969" w:type="dxa"/>
            <w:tcBorders>
              <w:top w:val="single" w:sz="5" w:space="0" w:color="000000"/>
              <w:left w:val="single" w:sz="5" w:space="0" w:color="000000"/>
              <w:bottom w:val="single" w:sz="5" w:space="0" w:color="000000"/>
              <w:right w:val="single" w:sz="5" w:space="0" w:color="000000"/>
            </w:tcBorders>
            <w:tcPrChange w:id="367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7F78B51" w14:textId="6C8B00F2" w:rsidR="00424B6F" w:rsidRPr="006B6063" w:rsidDel="00DE71B1" w:rsidRDefault="00424B6F" w:rsidP="00DE71B1">
            <w:pPr>
              <w:widowControl/>
              <w:spacing w:line="226" w:lineRule="exact"/>
              <w:ind w:left="102"/>
              <w:rPr>
                <w:del w:id="3677" w:author="Björn Genfors" w:date="2014-03-28T14:34:00Z"/>
                <w:rFonts w:cs="Times New Roman"/>
                <w:spacing w:val="-1"/>
                <w:sz w:val="20"/>
                <w:szCs w:val="20"/>
                <w:lang w:val="sv-SE"/>
              </w:rPr>
            </w:pPr>
            <w:del w:id="3678" w:author="Björn Genfors" w:date="2014-03-28T14:34:00Z">
              <w:r w:rsidRPr="000B0F50" w:rsidDel="00DE71B1">
                <w:rPr>
                  <w:spacing w:val="-1"/>
                  <w:sz w:val="20"/>
                  <w:szCs w:val="20"/>
                  <w:lang w:val="sv-SE"/>
                  <w:rPrChange w:id="3679" w:author="Björn Genfors" w:date="2014-03-28T13:02:00Z">
                    <w:rPr>
                      <w:spacing w:val="-1"/>
                      <w:sz w:val="20"/>
                      <w:szCs w:val="20"/>
                    </w:rPr>
                  </w:rPrChange>
                </w:rPr>
                <w:delText>Den enhet som vård- och omsorgspersonen är uppdragstagare på</w:delText>
              </w:r>
            </w:del>
          </w:p>
        </w:tc>
        <w:tc>
          <w:tcPr>
            <w:tcW w:w="1195" w:type="dxa"/>
            <w:tcBorders>
              <w:top w:val="single" w:sz="5" w:space="0" w:color="000000"/>
              <w:left w:val="single" w:sz="5" w:space="0" w:color="000000"/>
              <w:bottom w:val="single" w:sz="5" w:space="0" w:color="000000"/>
              <w:right w:val="single" w:sz="5" w:space="0" w:color="000000"/>
            </w:tcBorders>
            <w:tcPrChange w:id="368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EA8717A" w14:textId="2049B1A7" w:rsidR="00424B6F" w:rsidRPr="006B6063" w:rsidDel="00DE71B1" w:rsidRDefault="00424B6F" w:rsidP="00DE71B1">
            <w:pPr>
              <w:widowControl/>
              <w:spacing w:line="226" w:lineRule="exact"/>
              <w:ind w:left="102"/>
              <w:jc w:val="center"/>
              <w:rPr>
                <w:del w:id="3681" w:author="Björn Genfors" w:date="2014-03-28T14:34:00Z"/>
                <w:rFonts w:cs="Times New Roman"/>
                <w:spacing w:val="-1"/>
                <w:sz w:val="20"/>
                <w:szCs w:val="20"/>
                <w:lang w:val="sv-SE"/>
              </w:rPr>
            </w:pPr>
            <w:del w:id="3682" w:author="Björn Genfors" w:date="2014-03-28T14:34:00Z">
              <w:r w:rsidRPr="006B6063" w:rsidDel="00DE71B1">
                <w:rPr>
                  <w:spacing w:val="-1"/>
                  <w:sz w:val="20"/>
                  <w:szCs w:val="20"/>
                </w:rPr>
                <w:delText>1..1</w:delText>
              </w:r>
            </w:del>
          </w:p>
        </w:tc>
      </w:tr>
      <w:tr w:rsidR="00424B6F" w:rsidRPr="006B6063" w:rsidDel="00DE71B1" w14:paraId="0632BBDB" w14:textId="1EEB247D" w:rsidTr="00DE71B1">
        <w:trPr>
          <w:trHeight w:hRule="exact" w:val="535"/>
          <w:tblHeader/>
          <w:del w:id="3683" w:author="Björn Genfors" w:date="2014-03-28T14:34:00Z"/>
          <w:trPrChange w:id="3684"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8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EFCC202" w14:textId="1A0B88FC" w:rsidR="00424B6F" w:rsidRPr="006B6063" w:rsidDel="00DE71B1" w:rsidRDefault="00424B6F" w:rsidP="00DE71B1">
            <w:pPr>
              <w:widowControl/>
              <w:spacing w:line="229" w:lineRule="exact"/>
              <w:ind w:left="102"/>
              <w:rPr>
                <w:del w:id="3686" w:author="Björn Genfors" w:date="2014-03-28T14:34:00Z"/>
                <w:rFonts w:cs="Times New Roman"/>
                <w:sz w:val="20"/>
                <w:szCs w:val="20"/>
                <w:lang w:val="sv-SE"/>
              </w:rPr>
            </w:pPr>
            <w:del w:id="3687" w:author="Björn Genfors" w:date="2014-03-28T14:34:00Z">
              <w:r w:rsidRPr="006B6063" w:rsidDel="00DE71B1">
                <w:rPr>
                  <w:sz w:val="20"/>
                  <w:szCs w:val="20"/>
                </w:rPr>
                <w:delText>../../../../orgUnitHSAId</w:delText>
              </w:r>
            </w:del>
          </w:p>
        </w:tc>
        <w:tc>
          <w:tcPr>
            <w:tcW w:w="1559" w:type="dxa"/>
            <w:tcBorders>
              <w:top w:val="single" w:sz="5" w:space="0" w:color="000000"/>
              <w:left w:val="single" w:sz="5" w:space="0" w:color="000000"/>
              <w:bottom w:val="single" w:sz="5" w:space="0" w:color="000000"/>
              <w:right w:val="single" w:sz="5" w:space="0" w:color="000000"/>
            </w:tcBorders>
            <w:tcPrChange w:id="368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1ABABCF" w14:textId="6B291C54" w:rsidR="00424B6F" w:rsidRPr="006B6063" w:rsidDel="00DE71B1" w:rsidRDefault="00424B6F" w:rsidP="00DE71B1">
            <w:pPr>
              <w:widowControl/>
              <w:spacing w:line="226" w:lineRule="exact"/>
              <w:ind w:left="102"/>
              <w:rPr>
                <w:del w:id="3689" w:author="Björn Genfors" w:date="2014-03-28T14:34:00Z"/>
                <w:rFonts w:cs="Times New Roman"/>
                <w:sz w:val="20"/>
                <w:szCs w:val="20"/>
                <w:lang w:val="sv-SE"/>
              </w:rPr>
            </w:pPr>
            <w:del w:id="3690" w:author="Björn Genfors" w:date="2014-03-28T14:34:00Z">
              <w:r w:rsidRPr="006B6063" w:rsidDel="00DE71B1">
                <w:rPr>
                  <w:sz w:val="20"/>
                  <w:szCs w:val="20"/>
                </w:rPr>
                <w:delText>HDAIdType</w:delText>
              </w:r>
            </w:del>
          </w:p>
        </w:tc>
        <w:tc>
          <w:tcPr>
            <w:tcW w:w="3969" w:type="dxa"/>
            <w:tcBorders>
              <w:top w:val="single" w:sz="5" w:space="0" w:color="000000"/>
              <w:left w:val="single" w:sz="5" w:space="0" w:color="000000"/>
              <w:bottom w:val="single" w:sz="5" w:space="0" w:color="000000"/>
              <w:right w:val="single" w:sz="5" w:space="0" w:color="000000"/>
            </w:tcBorders>
            <w:tcPrChange w:id="369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1EAD8F3" w14:textId="1E9436A6" w:rsidR="00424B6F" w:rsidRPr="006B6063" w:rsidDel="00DE71B1" w:rsidRDefault="00424B6F" w:rsidP="00DE71B1">
            <w:pPr>
              <w:widowControl/>
              <w:spacing w:line="226" w:lineRule="exact"/>
              <w:ind w:left="102"/>
              <w:rPr>
                <w:del w:id="3692" w:author="Björn Genfors" w:date="2014-03-28T14:34:00Z"/>
                <w:rFonts w:cs="Times New Roman"/>
                <w:spacing w:val="-1"/>
                <w:sz w:val="20"/>
                <w:szCs w:val="20"/>
                <w:lang w:val="sv-SE"/>
              </w:rPr>
            </w:pPr>
            <w:del w:id="3693" w:author="Björn Genfors" w:date="2014-03-28T14:34:00Z">
              <w:r w:rsidRPr="006B6063" w:rsidDel="00DE71B1">
                <w:rPr>
                  <w:spacing w:val="-1"/>
                  <w:sz w:val="20"/>
                  <w:szCs w:val="20"/>
                </w:rPr>
                <w:delText>HSA-id för organisationsenhet.</w:delText>
              </w:r>
            </w:del>
          </w:p>
        </w:tc>
        <w:tc>
          <w:tcPr>
            <w:tcW w:w="1195" w:type="dxa"/>
            <w:tcBorders>
              <w:top w:val="single" w:sz="5" w:space="0" w:color="000000"/>
              <w:left w:val="single" w:sz="5" w:space="0" w:color="000000"/>
              <w:bottom w:val="single" w:sz="5" w:space="0" w:color="000000"/>
              <w:right w:val="single" w:sz="5" w:space="0" w:color="000000"/>
            </w:tcBorders>
            <w:tcPrChange w:id="369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991B753" w14:textId="44BCED5F" w:rsidR="00424B6F" w:rsidRPr="006B6063" w:rsidDel="00DE71B1" w:rsidRDefault="00424B6F" w:rsidP="00DE71B1">
            <w:pPr>
              <w:widowControl/>
              <w:spacing w:line="226" w:lineRule="exact"/>
              <w:ind w:left="102"/>
              <w:jc w:val="center"/>
              <w:rPr>
                <w:del w:id="3695" w:author="Björn Genfors" w:date="2014-03-28T14:34:00Z"/>
                <w:rFonts w:cs="Times New Roman"/>
                <w:spacing w:val="-1"/>
                <w:sz w:val="20"/>
                <w:szCs w:val="20"/>
                <w:lang w:val="sv-SE"/>
              </w:rPr>
            </w:pPr>
            <w:del w:id="3696" w:author="Björn Genfors" w:date="2014-03-28T14:34:00Z">
              <w:r w:rsidRPr="006B6063" w:rsidDel="00DE71B1">
                <w:rPr>
                  <w:spacing w:val="-1"/>
                  <w:sz w:val="20"/>
                  <w:szCs w:val="20"/>
                </w:rPr>
                <w:delText>1..1</w:delText>
              </w:r>
            </w:del>
          </w:p>
        </w:tc>
      </w:tr>
      <w:tr w:rsidR="00424B6F" w:rsidRPr="006B6063" w:rsidDel="00DE71B1" w14:paraId="44EEF991" w14:textId="0866BADD" w:rsidTr="00DE71B1">
        <w:trPr>
          <w:trHeight w:hRule="exact" w:val="540"/>
          <w:tblHeader/>
          <w:del w:id="3697" w:author="Björn Genfors" w:date="2014-03-28T14:34:00Z"/>
          <w:trPrChange w:id="3698" w:author="Björn Genfors" w:date="2014-03-28T14:34:00Z">
            <w:trPr>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9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35D65B9" w14:textId="0EB80AF6" w:rsidR="00424B6F" w:rsidRPr="006B6063" w:rsidDel="00DE71B1" w:rsidRDefault="00424B6F" w:rsidP="00DE71B1">
            <w:pPr>
              <w:widowControl/>
              <w:spacing w:line="229" w:lineRule="exact"/>
              <w:ind w:left="102"/>
              <w:rPr>
                <w:del w:id="3700" w:author="Björn Genfors" w:date="2014-03-28T14:34:00Z"/>
                <w:rFonts w:cs="Times New Roman"/>
                <w:sz w:val="20"/>
                <w:szCs w:val="20"/>
                <w:lang w:val="sv-SE"/>
              </w:rPr>
            </w:pPr>
            <w:del w:id="3701" w:author="Björn Genfors" w:date="2014-03-28T14:34:00Z">
              <w:r w:rsidRPr="006B6063" w:rsidDel="00DE71B1">
                <w:rPr>
                  <w:sz w:val="20"/>
                  <w:szCs w:val="20"/>
                </w:rPr>
                <w:delText>../../../../orgUnitName</w:delText>
              </w:r>
            </w:del>
          </w:p>
        </w:tc>
        <w:tc>
          <w:tcPr>
            <w:tcW w:w="1559" w:type="dxa"/>
            <w:tcBorders>
              <w:top w:val="single" w:sz="5" w:space="0" w:color="000000"/>
              <w:left w:val="single" w:sz="5" w:space="0" w:color="000000"/>
              <w:bottom w:val="single" w:sz="5" w:space="0" w:color="000000"/>
              <w:right w:val="single" w:sz="5" w:space="0" w:color="000000"/>
            </w:tcBorders>
            <w:tcPrChange w:id="370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11447A5" w14:textId="3B1CFDE4" w:rsidR="00424B6F" w:rsidRPr="006B6063" w:rsidDel="00DE71B1" w:rsidRDefault="00424B6F" w:rsidP="00DE71B1">
            <w:pPr>
              <w:widowControl/>
              <w:spacing w:line="226" w:lineRule="exact"/>
              <w:ind w:left="102"/>
              <w:rPr>
                <w:del w:id="3703" w:author="Björn Genfors" w:date="2014-03-28T14:34:00Z"/>
                <w:rFonts w:cs="Times New Roman"/>
                <w:sz w:val="20"/>
                <w:szCs w:val="20"/>
                <w:lang w:val="sv-SE"/>
              </w:rPr>
            </w:pPr>
            <w:del w:id="3704"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70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20D4BD3" w14:textId="09F6E3F1" w:rsidR="00424B6F" w:rsidRPr="006B6063" w:rsidDel="00DE71B1" w:rsidRDefault="00424B6F" w:rsidP="00DE71B1">
            <w:pPr>
              <w:widowControl/>
              <w:spacing w:line="226" w:lineRule="exact"/>
              <w:ind w:left="102"/>
              <w:rPr>
                <w:del w:id="3706" w:author="Björn Genfors" w:date="2014-03-28T14:34:00Z"/>
                <w:rFonts w:cs="Times New Roman"/>
                <w:spacing w:val="-1"/>
                <w:sz w:val="20"/>
                <w:szCs w:val="20"/>
                <w:lang w:val="sv-SE"/>
              </w:rPr>
            </w:pPr>
            <w:del w:id="3707" w:author="Björn Genfors" w:date="2014-03-28T14:34:00Z">
              <w:r w:rsidRPr="000B0F50" w:rsidDel="00DE71B1">
                <w:rPr>
                  <w:spacing w:val="-1"/>
                  <w:sz w:val="20"/>
                  <w:szCs w:val="20"/>
                  <w:lang w:val="sv-SE"/>
                  <w:rPrChange w:id="3708" w:author="Björn Genfors" w:date="2014-03-28T13:02:00Z">
                    <w:rPr>
                      <w:spacing w:val="-1"/>
                      <w:sz w:val="20"/>
                      <w:szCs w:val="20"/>
                    </w:rPr>
                  </w:rPrChange>
                </w:rPr>
                <w:delText>Namnet på den organisation som författaren är uppdragstagare på</w:delText>
              </w:r>
            </w:del>
          </w:p>
        </w:tc>
        <w:tc>
          <w:tcPr>
            <w:tcW w:w="1195" w:type="dxa"/>
            <w:tcBorders>
              <w:top w:val="single" w:sz="5" w:space="0" w:color="000000"/>
              <w:left w:val="single" w:sz="5" w:space="0" w:color="000000"/>
              <w:bottom w:val="single" w:sz="5" w:space="0" w:color="000000"/>
              <w:right w:val="single" w:sz="5" w:space="0" w:color="000000"/>
            </w:tcBorders>
            <w:tcPrChange w:id="370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322B10C" w14:textId="31F112B0" w:rsidR="00424B6F" w:rsidRPr="006B6063" w:rsidDel="00DE71B1" w:rsidRDefault="00424B6F" w:rsidP="00DE71B1">
            <w:pPr>
              <w:widowControl/>
              <w:spacing w:line="226" w:lineRule="exact"/>
              <w:ind w:left="102"/>
              <w:jc w:val="center"/>
              <w:rPr>
                <w:del w:id="3710" w:author="Björn Genfors" w:date="2014-03-28T14:34:00Z"/>
                <w:rFonts w:cs="Times New Roman"/>
                <w:spacing w:val="-1"/>
                <w:sz w:val="20"/>
                <w:szCs w:val="20"/>
                <w:lang w:val="sv-SE"/>
              </w:rPr>
            </w:pPr>
            <w:del w:id="3711" w:author="Björn Genfors" w:date="2014-03-28T14:34:00Z">
              <w:r w:rsidRPr="006B6063" w:rsidDel="00DE71B1">
                <w:rPr>
                  <w:spacing w:val="-1"/>
                  <w:sz w:val="20"/>
                  <w:szCs w:val="20"/>
                </w:rPr>
                <w:delText>1..1</w:delText>
              </w:r>
            </w:del>
          </w:p>
        </w:tc>
      </w:tr>
      <w:tr w:rsidR="00424B6F" w:rsidRPr="006B6063" w:rsidDel="00DE71B1" w14:paraId="72CDA623" w14:textId="7E35026A" w:rsidTr="00DE71B1">
        <w:trPr>
          <w:trHeight w:hRule="exact" w:val="535"/>
          <w:tblHeader/>
          <w:del w:id="3712" w:author="Björn Genfors" w:date="2014-03-28T14:34:00Z"/>
          <w:trPrChange w:id="3713"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1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EE91235" w14:textId="7ECBF621" w:rsidR="00424B6F" w:rsidRPr="006B6063" w:rsidDel="00DE71B1" w:rsidRDefault="00424B6F" w:rsidP="00DE71B1">
            <w:pPr>
              <w:widowControl/>
              <w:spacing w:line="229" w:lineRule="exact"/>
              <w:ind w:left="102"/>
              <w:rPr>
                <w:del w:id="3715" w:author="Björn Genfors" w:date="2014-03-28T14:34:00Z"/>
                <w:rFonts w:cs="Times New Roman"/>
                <w:sz w:val="20"/>
                <w:szCs w:val="20"/>
                <w:lang w:val="sv-SE"/>
              </w:rPr>
            </w:pPr>
            <w:del w:id="3716" w:author="Björn Genfors" w:date="2014-03-28T14:34:00Z">
              <w:r w:rsidRPr="006B6063" w:rsidDel="00DE71B1">
                <w:rPr>
                  <w:sz w:val="20"/>
                  <w:szCs w:val="20"/>
                </w:rPr>
                <w:delText>../../../../orgUnitTelecom</w:delText>
              </w:r>
            </w:del>
          </w:p>
        </w:tc>
        <w:tc>
          <w:tcPr>
            <w:tcW w:w="1559" w:type="dxa"/>
            <w:tcBorders>
              <w:top w:val="single" w:sz="5" w:space="0" w:color="000000"/>
              <w:left w:val="single" w:sz="5" w:space="0" w:color="000000"/>
              <w:bottom w:val="single" w:sz="5" w:space="0" w:color="000000"/>
              <w:right w:val="single" w:sz="5" w:space="0" w:color="000000"/>
            </w:tcBorders>
            <w:tcPrChange w:id="371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E6C4F9F" w14:textId="449B1854" w:rsidR="00424B6F" w:rsidRPr="006B6063" w:rsidDel="00DE71B1" w:rsidRDefault="00424B6F" w:rsidP="00DE71B1">
            <w:pPr>
              <w:widowControl/>
              <w:spacing w:line="226" w:lineRule="exact"/>
              <w:ind w:left="102"/>
              <w:rPr>
                <w:del w:id="3718" w:author="Björn Genfors" w:date="2014-03-28T14:34:00Z"/>
                <w:rFonts w:cs="Times New Roman"/>
                <w:sz w:val="20"/>
                <w:szCs w:val="20"/>
                <w:lang w:val="sv-SE"/>
              </w:rPr>
            </w:pPr>
            <w:del w:id="3719"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72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C3774D5" w14:textId="7EF4CE0E" w:rsidR="00424B6F" w:rsidRPr="006B6063" w:rsidDel="00DE71B1" w:rsidRDefault="00424B6F" w:rsidP="00DE71B1">
            <w:pPr>
              <w:widowControl/>
              <w:spacing w:line="226" w:lineRule="exact"/>
              <w:ind w:left="102"/>
              <w:rPr>
                <w:del w:id="3721" w:author="Björn Genfors" w:date="2014-03-28T14:34:00Z"/>
                <w:rFonts w:cs="Times New Roman"/>
                <w:spacing w:val="-1"/>
                <w:sz w:val="20"/>
                <w:szCs w:val="20"/>
                <w:lang w:val="sv-SE"/>
              </w:rPr>
            </w:pPr>
            <w:del w:id="3722" w:author="Björn Genfors" w:date="2014-03-28T14:34:00Z">
              <w:r w:rsidRPr="006B6063" w:rsidDel="00DE71B1">
                <w:rPr>
                  <w:spacing w:val="-1"/>
                  <w:sz w:val="20"/>
                  <w:szCs w:val="20"/>
                </w:rPr>
                <w:delText>Telefon till organisationsenhet</w:delText>
              </w:r>
            </w:del>
          </w:p>
        </w:tc>
        <w:tc>
          <w:tcPr>
            <w:tcW w:w="1195" w:type="dxa"/>
            <w:tcBorders>
              <w:top w:val="single" w:sz="5" w:space="0" w:color="000000"/>
              <w:left w:val="single" w:sz="5" w:space="0" w:color="000000"/>
              <w:bottom w:val="single" w:sz="5" w:space="0" w:color="000000"/>
              <w:right w:val="single" w:sz="5" w:space="0" w:color="000000"/>
            </w:tcBorders>
            <w:tcPrChange w:id="372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689E2C7" w14:textId="4BC92248" w:rsidR="00424B6F" w:rsidRPr="006B6063" w:rsidDel="00DE71B1" w:rsidRDefault="00424B6F" w:rsidP="00DE71B1">
            <w:pPr>
              <w:widowControl/>
              <w:spacing w:line="226" w:lineRule="exact"/>
              <w:ind w:left="102"/>
              <w:jc w:val="center"/>
              <w:rPr>
                <w:del w:id="3724" w:author="Björn Genfors" w:date="2014-03-28T14:34:00Z"/>
                <w:rFonts w:cs="Times New Roman"/>
                <w:spacing w:val="-1"/>
                <w:sz w:val="20"/>
                <w:szCs w:val="20"/>
                <w:lang w:val="sv-SE"/>
              </w:rPr>
            </w:pPr>
            <w:del w:id="3725" w:author="Björn Genfors" w:date="2014-03-28T14:34:00Z">
              <w:r w:rsidRPr="006B6063" w:rsidDel="00DE71B1">
                <w:rPr>
                  <w:spacing w:val="-1"/>
                  <w:sz w:val="20"/>
                  <w:szCs w:val="20"/>
                </w:rPr>
                <w:delText>0..1</w:delText>
              </w:r>
            </w:del>
          </w:p>
        </w:tc>
      </w:tr>
      <w:tr w:rsidR="00424B6F" w:rsidRPr="006B6063" w:rsidDel="00DE71B1" w14:paraId="5139D160" w14:textId="03BA8F3D" w:rsidTr="00DE71B1">
        <w:trPr>
          <w:trHeight w:hRule="exact" w:val="535"/>
          <w:tblHeader/>
          <w:del w:id="3726" w:author="Björn Genfors" w:date="2014-03-28T14:34:00Z"/>
          <w:trPrChange w:id="3727"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2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66B6F3F" w14:textId="7370A4B6" w:rsidR="00424B6F" w:rsidRPr="006B6063" w:rsidDel="00DE71B1" w:rsidRDefault="00424B6F" w:rsidP="00DE71B1">
            <w:pPr>
              <w:widowControl/>
              <w:spacing w:line="229" w:lineRule="exact"/>
              <w:ind w:left="102"/>
              <w:rPr>
                <w:del w:id="3729" w:author="Björn Genfors" w:date="2014-03-28T14:34:00Z"/>
                <w:rFonts w:cs="Times New Roman"/>
                <w:sz w:val="20"/>
                <w:szCs w:val="20"/>
                <w:lang w:val="sv-SE"/>
              </w:rPr>
            </w:pPr>
            <w:del w:id="3730" w:author="Björn Genfors" w:date="2014-03-28T14:34:00Z">
              <w:r w:rsidRPr="006B6063" w:rsidDel="00DE71B1">
                <w:rPr>
                  <w:sz w:val="20"/>
                  <w:szCs w:val="20"/>
                </w:rPr>
                <w:delText>../../../../orgUnitEmail</w:delText>
              </w:r>
            </w:del>
          </w:p>
        </w:tc>
        <w:tc>
          <w:tcPr>
            <w:tcW w:w="1559" w:type="dxa"/>
            <w:tcBorders>
              <w:top w:val="single" w:sz="5" w:space="0" w:color="000000"/>
              <w:left w:val="single" w:sz="5" w:space="0" w:color="000000"/>
              <w:bottom w:val="single" w:sz="5" w:space="0" w:color="000000"/>
              <w:right w:val="single" w:sz="5" w:space="0" w:color="000000"/>
            </w:tcBorders>
            <w:tcPrChange w:id="373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2979854" w14:textId="1881518C" w:rsidR="00424B6F" w:rsidRPr="006B6063" w:rsidDel="00DE71B1" w:rsidRDefault="00424B6F" w:rsidP="00DE71B1">
            <w:pPr>
              <w:widowControl/>
              <w:spacing w:line="226" w:lineRule="exact"/>
              <w:ind w:left="102"/>
              <w:rPr>
                <w:del w:id="3732" w:author="Björn Genfors" w:date="2014-03-28T14:34:00Z"/>
                <w:rFonts w:cs="Times New Roman"/>
                <w:sz w:val="20"/>
                <w:szCs w:val="20"/>
                <w:lang w:val="sv-SE"/>
              </w:rPr>
            </w:pPr>
            <w:del w:id="3733"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73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CBBC38E" w14:textId="1B4326A2" w:rsidR="00424B6F" w:rsidRPr="006B6063" w:rsidDel="00DE71B1" w:rsidRDefault="00424B6F" w:rsidP="00DE71B1">
            <w:pPr>
              <w:widowControl/>
              <w:spacing w:line="226" w:lineRule="exact"/>
              <w:ind w:left="102"/>
              <w:rPr>
                <w:del w:id="3735" w:author="Björn Genfors" w:date="2014-03-28T14:34:00Z"/>
                <w:rFonts w:cs="Times New Roman"/>
                <w:spacing w:val="-1"/>
                <w:sz w:val="20"/>
                <w:szCs w:val="20"/>
                <w:lang w:val="sv-SE"/>
              </w:rPr>
            </w:pPr>
            <w:del w:id="3736" w:author="Björn Genfors" w:date="2014-03-28T14:34:00Z">
              <w:r w:rsidRPr="006B6063" w:rsidDel="00DE71B1">
                <w:rPr>
                  <w:spacing w:val="-1"/>
                  <w:sz w:val="20"/>
                  <w:szCs w:val="20"/>
                </w:rPr>
                <w:delText>Epost till enhet</w:delText>
              </w:r>
            </w:del>
          </w:p>
        </w:tc>
        <w:tc>
          <w:tcPr>
            <w:tcW w:w="1195" w:type="dxa"/>
            <w:tcBorders>
              <w:top w:val="single" w:sz="5" w:space="0" w:color="000000"/>
              <w:left w:val="single" w:sz="5" w:space="0" w:color="000000"/>
              <w:bottom w:val="single" w:sz="5" w:space="0" w:color="000000"/>
              <w:right w:val="single" w:sz="5" w:space="0" w:color="000000"/>
            </w:tcBorders>
            <w:tcPrChange w:id="373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A49EDF0" w14:textId="4AD26005" w:rsidR="00424B6F" w:rsidRPr="006B6063" w:rsidDel="00DE71B1" w:rsidRDefault="00424B6F" w:rsidP="00DE71B1">
            <w:pPr>
              <w:widowControl/>
              <w:spacing w:line="226" w:lineRule="exact"/>
              <w:ind w:left="102"/>
              <w:jc w:val="center"/>
              <w:rPr>
                <w:del w:id="3738" w:author="Björn Genfors" w:date="2014-03-28T14:34:00Z"/>
                <w:rFonts w:cs="Times New Roman"/>
                <w:spacing w:val="-1"/>
                <w:sz w:val="20"/>
                <w:szCs w:val="20"/>
                <w:lang w:val="sv-SE"/>
              </w:rPr>
            </w:pPr>
            <w:del w:id="3739" w:author="Björn Genfors" w:date="2014-03-28T14:34:00Z">
              <w:r w:rsidRPr="006B6063" w:rsidDel="00DE71B1">
                <w:rPr>
                  <w:spacing w:val="-1"/>
                  <w:sz w:val="20"/>
                  <w:szCs w:val="20"/>
                </w:rPr>
                <w:delText>0..1</w:delText>
              </w:r>
            </w:del>
          </w:p>
        </w:tc>
      </w:tr>
      <w:tr w:rsidR="00424B6F" w:rsidRPr="006B6063" w:rsidDel="00DE71B1" w14:paraId="642CC544" w14:textId="79D2AC32" w:rsidTr="00DE71B1">
        <w:trPr>
          <w:trHeight w:hRule="exact" w:val="540"/>
          <w:tblHeader/>
          <w:del w:id="3740" w:author="Björn Genfors" w:date="2014-03-28T14:34:00Z"/>
          <w:trPrChange w:id="3741" w:author="Björn Genfors" w:date="2014-03-28T14:34:00Z">
            <w:trPr>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4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2222AC4" w14:textId="0A9E3A4B" w:rsidR="00424B6F" w:rsidRPr="006B6063" w:rsidDel="00DE71B1" w:rsidRDefault="00424B6F" w:rsidP="00DE71B1">
            <w:pPr>
              <w:widowControl/>
              <w:spacing w:line="229" w:lineRule="exact"/>
              <w:ind w:left="102"/>
              <w:rPr>
                <w:del w:id="3743" w:author="Björn Genfors" w:date="2014-03-28T14:34:00Z"/>
                <w:rFonts w:cs="Times New Roman"/>
                <w:sz w:val="20"/>
                <w:szCs w:val="20"/>
                <w:lang w:val="sv-SE"/>
              </w:rPr>
            </w:pPr>
            <w:del w:id="3744" w:author="Björn Genfors" w:date="2014-03-28T14:34:00Z">
              <w:r w:rsidRPr="006B6063" w:rsidDel="00DE71B1">
                <w:rPr>
                  <w:sz w:val="20"/>
                  <w:szCs w:val="20"/>
                </w:rPr>
                <w:delText>../../../../orgUnitAddress</w:delText>
              </w:r>
            </w:del>
          </w:p>
        </w:tc>
        <w:tc>
          <w:tcPr>
            <w:tcW w:w="1559" w:type="dxa"/>
            <w:tcBorders>
              <w:top w:val="single" w:sz="5" w:space="0" w:color="000000"/>
              <w:left w:val="single" w:sz="5" w:space="0" w:color="000000"/>
              <w:bottom w:val="single" w:sz="5" w:space="0" w:color="000000"/>
              <w:right w:val="single" w:sz="5" w:space="0" w:color="000000"/>
            </w:tcBorders>
            <w:tcPrChange w:id="374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3CF6157" w14:textId="7076831F" w:rsidR="00424B6F" w:rsidRPr="006B6063" w:rsidDel="00DE71B1" w:rsidRDefault="00424B6F" w:rsidP="00DE71B1">
            <w:pPr>
              <w:widowControl/>
              <w:spacing w:line="226" w:lineRule="exact"/>
              <w:ind w:left="102"/>
              <w:rPr>
                <w:del w:id="3746" w:author="Björn Genfors" w:date="2014-03-28T14:34:00Z"/>
                <w:rFonts w:cs="Times New Roman"/>
                <w:sz w:val="20"/>
                <w:szCs w:val="20"/>
                <w:lang w:val="sv-SE"/>
              </w:rPr>
            </w:pPr>
            <w:del w:id="3747"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74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5D63307" w14:textId="17847615" w:rsidR="00424B6F" w:rsidRPr="006B6063" w:rsidDel="00DE71B1" w:rsidRDefault="00424B6F" w:rsidP="00DE71B1">
            <w:pPr>
              <w:widowControl/>
              <w:spacing w:line="226" w:lineRule="exact"/>
              <w:ind w:left="102"/>
              <w:rPr>
                <w:del w:id="3749" w:author="Björn Genfors" w:date="2014-03-28T14:34:00Z"/>
                <w:rFonts w:cs="Times New Roman"/>
                <w:spacing w:val="-1"/>
                <w:sz w:val="20"/>
                <w:szCs w:val="20"/>
                <w:lang w:val="sv-SE"/>
              </w:rPr>
            </w:pPr>
            <w:del w:id="3750" w:author="Björn Genfors" w:date="2014-03-28T14:34:00Z">
              <w:r w:rsidRPr="000B0F50" w:rsidDel="00DE71B1">
                <w:rPr>
                  <w:spacing w:val="-1"/>
                  <w:sz w:val="20"/>
                  <w:szCs w:val="20"/>
                  <w:lang w:val="sv-SE"/>
                  <w:rPrChange w:id="3751" w:author="Björn Genfors" w:date="2014-03-28T13:02:00Z">
                    <w:rPr>
                      <w:spacing w:val="-1"/>
                      <w:sz w:val="20"/>
                      <w:szCs w:val="20"/>
                    </w:rPr>
                  </w:rPrChange>
                </w:rPr>
                <w:delText>Postadress för den organisation som författaren är uppdragstagare på</w:delText>
              </w:r>
            </w:del>
          </w:p>
        </w:tc>
        <w:tc>
          <w:tcPr>
            <w:tcW w:w="1195" w:type="dxa"/>
            <w:tcBorders>
              <w:top w:val="single" w:sz="5" w:space="0" w:color="000000"/>
              <w:left w:val="single" w:sz="5" w:space="0" w:color="000000"/>
              <w:bottom w:val="single" w:sz="5" w:space="0" w:color="000000"/>
              <w:right w:val="single" w:sz="5" w:space="0" w:color="000000"/>
            </w:tcBorders>
            <w:tcPrChange w:id="375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5706704" w14:textId="1A7446F4" w:rsidR="00424B6F" w:rsidRPr="006B6063" w:rsidDel="00DE71B1" w:rsidRDefault="00424B6F" w:rsidP="00DE71B1">
            <w:pPr>
              <w:widowControl/>
              <w:spacing w:line="226" w:lineRule="exact"/>
              <w:ind w:left="102"/>
              <w:jc w:val="center"/>
              <w:rPr>
                <w:del w:id="3753" w:author="Björn Genfors" w:date="2014-03-28T14:34:00Z"/>
                <w:rFonts w:cs="Times New Roman"/>
                <w:spacing w:val="-1"/>
                <w:sz w:val="20"/>
                <w:szCs w:val="20"/>
                <w:lang w:val="sv-SE"/>
              </w:rPr>
            </w:pPr>
            <w:del w:id="3754" w:author="Björn Genfors" w:date="2014-03-28T14:34:00Z">
              <w:r w:rsidRPr="006B6063" w:rsidDel="00DE71B1">
                <w:rPr>
                  <w:spacing w:val="-1"/>
                  <w:sz w:val="20"/>
                  <w:szCs w:val="20"/>
                </w:rPr>
                <w:delText>0..1</w:delText>
              </w:r>
            </w:del>
          </w:p>
        </w:tc>
      </w:tr>
      <w:tr w:rsidR="00424B6F" w:rsidRPr="006B6063" w:rsidDel="00DE71B1" w14:paraId="3AB389B0" w14:textId="0A53675A" w:rsidTr="00DE71B1">
        <w:trPr>
          <w:trHeight w:hRule="exact" w:val="680"/>
          <w:tblHeader/>
          <w:del w:id="3755" w:author="Björn Genfors" w:date="2014-03-28T14:34:00Z"/>
          <w:trPrChange w:id="3756" w:author="Björn Genfors" w:date="2014-03-28T14:34:00Z">
            <w:trPr>
              <w:trHeight w:hRule="exact" w:val="68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5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498A01D" w14:textId="7C69DF23" w:rsidR="00424B6F" w:rsidRPr="006B6063" w:rsidDel="00DE71B1" w:rsidRDefault="00424B6F" w:rsidP="00DE71B1">
            <w:pPr>
              <w:widowControl/>
              <w:spacing w:line="229" w:lineRule="exact"/>
              <w:ind w:left="102"/>
              <w:rPr>
                <w:del w:id="3758" w:author="Björn Genfors" w:date="2014-03-28T14:34:00Z"/>
                <w:rFonts w:cs="Times New Roman"/>
                <w:b/>
                <w:sz w:val="20"/>
                <w:szCs w:val="20"/>
                <w:lang w:val="sv-SE"/>
              </w:rPr>
            </w:pPr>
            <w:del w:id="3759" w:author="Björn Genfors" w:date="2014-03-28T14:34:00Z">
              <w:r w:rsidRPr="006B6063" w:rsidDel="00DE71B1">
                <w:rPr>
                  <w:sz w:val="20"/>
                  <w:szCs w:val="20"/>
                </w:rPr>
                <w:delText>../../../../orgUnitLocation</w:delText>
              </w:r>
            </w:del>
          </w:p>
        </w:tc>
        <w:tc>
          <w:tcPr>
            <w:tcW w:w="1559" w:type="dxa"/>
            <w:tcBorders>
              <w:top w:val="single" w:sz="5" w:space="0" w:color="000000"/>
              <w:left w:val="single" w:sz="5" w:space="0" w:color="000000"/>
              <w:bottom w:val="single" w:sz="5" w:space="0" w:color="000000"/>
              <w:right w:val="single" w:sz="5" w:space="0" w:color="000000"/>
            </w:tcBorders>
            <w:tcPrChange w:id="376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E434D48" w14:textId="6065BF14" w:rsidR="00424B6F" w:rsidRPr="006B6063" w:rsidDel="00DE71B1" w:rsidRDefault="00424B6F" w:rsidP="00DE71B1">
            <w:pPr>
              <w:widowControl/>
              <w:spacing w:line="226" w:lineRule="exact"/>
              <w:ind w:left="102"/>
              <w:rPr>
                <w:del w:id="3761" w:author="Björn Genfors" w:date="2014-03-28T14:34:00Z"/>
                <w:rFonts w:cs="Times New Roman"/>
                <w:sz w:val="20"/>
                <w:szCs w:val="20"/>
                <w:lang w:val="sv-SE"/>
              </w:rPr>
            </w:pPr>
            <w:del w:id="3762"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76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6F88757" w14:textId="7C9EC1C2" w:rsidR="00424B6F" w:rsidRPr="006B6063" w:rsidDel="00DE71B1" w:rsidRDefault="00424B6F" w:rsidP="00DE71B1">
            <w:pPr>
              <w:widowControl/>
              <w:spacing w:line="226" w:lineRule="exact"/>
              <w:ind w:left="102"/>
              <w:rPr>
                <w:del w:id="3764" w:author="Björn Genfors" w:date="2014-03-28T14:34:00Z"/>
                <w:rFonts w:cs="Times New Roman"/>
                <w:spacing w:val="-1"/>
                <w:sz w:val="20"/>
                <w:szCs w:val="20"/>
                <w:lang w:val="sv-SE"/>
              </w:rPr>
            </w:pPr>
            <w:del w:id="3765" w:author="Björn Genfors" w:date="2014-03-28T14:34:00Z">
              <w:r w:rsidRPr="000B0F50" w:rsidDel="00DE71B1">
                <w:rPr>
                  <w:spacing w:val="-1"/>
                  <w:sz w:val="20"/>
                  <w:szCs w:val="20"/>
                  <w:lang w:val="sv-SE"/>
                  <w:rPrChange w:id="3766" w:author="Björn Genfors" w:date="2014-03-28T13:02:00Z">
                    <w:rPr>
                      <w:spacing w:val="-1"/>
                      <w:sz w:val="20"/>
                      <w:szCs w:val="20"/>
                    </w:rPr>
                  </w:rPrChange>
                </w:rPr>
                <w:delText>Text som anger namnet pa</w:delText>
              </w:r>
              <w:r w:rsidRPr="000B0F50" w:rsidDel="00DE71B1">
                <w:rPr>
                  <w:rFonts w:ascii="Times New Roman" w:hAnsi="Times New Roman" w:cs="Times New Roman"/>
                  <w:spacing w:val="-1"/>
                  <w:sz w:val="20"/>
                  <w:szCs w:val="20"/>
                  <w:lang w:val="sv-SE"/>
                  <w:rPrChange w:id="3767" w:author="Björn Genfors" w:date="2014-03-28T13:02:00Z">
                    <w:rPr>
                      <w:rFonts w:ascii="Times New Roman" w:hAnsi="Times New Roman" w:cs="Times New Roman"/>
                      <w:spacing w:val="-1"/>
                      <w:sz w:val="20"/>
                      <w:szCs w:val="20"/>
                    </w:rPr>
                  </w:rPrChange>
                </w:rPr>
                <w:delText>̊</w:delText>
              </w:r>
              <w:r w:rsidRPr="000B0F50" w:rsidDel="00DE71B1">
                <w:rPr>
                  <w:spacing w:val="-1"/>
                  <w:sz w:val="20"/>
                  <w:szCs w:val="20"/>
                  <w:lang w:val="sv-SE"/>
                  <w:rPrChange w:id="3768" w:author="Björn Genfors" w:date="2014-03-28T13:02:00Z">
                    <w:rPr>
                      <w:spacing w:val="-1"/>
                      <w:sz w:val="20"/>
                      <w:szCs w:val="20"/>
                    </w:rPr>
                  </w:rPrChange>
                </w:rPr>
                <w:delText xml:space="preserve"> plats eller ort fo</w:delText>
              </w:r>
              <w:r w:rsidRPr="000B0F50" w:rsidDel="00DE71B1">
                <w:rPr>
                  <w:rFonts w:cs="Georgia"/>
                  <w:spacing w:val="-1"/>
                  <w:sz w:val="20"/>
                  <w:szCs w:val="20"/>
                  <w:lang w:val="sv-SE"/>
                  <w:rPrChange w:id="3769" w:author="Björn Genfors" w:date="2014-03-28T13:02:00Z">
                    <w:rPr>
                      <w:rFonts w:cs="Georgia"/>
                      <w:spacing w:val="-1"/>
                      <w:sz w:val="20"/>
                      <w:szCs w:val="20"/>
                    </w:rPr>
                  </w:rPrChange>
                </w:rPr>
                <w:delText>̈</w:delText>
              </w:r>
              <w:r w:rsidRPr="000B0F50" w:rsidDel="00DE71B1">
                <w:rPr>
                  <w:spacing w:val="-1"/>
                  <w:sz w:val="20"/>
                  <w:szCs w:val="20"/>
                  <w:lang w:val="sv-SE"/>
                  <w:rPrChange w:id="3770" w:author="Björn Genfors" w:date="2014-03-28T13:02:00Z">
                    <w:rPr>
                      <w:spacing w:val="-1"/>
                      <w:sz w:val="20"/>
                      <w:szCs w:val="20"/>
                    </w:rPr>
                  </w:rPrChange>
                </w:rPr>
                <w:delText>r organisationens fysiska placering</w:delText>
              </w:r>
            </w:del>
          </w:p>
        </w:tc>
        <w:tc>
          <w:tcPr>
            <w:tcW w:w="1195" w:type="dxa"/>
            <w:tcBorders>
              <w:top w:val="single" w:sz="5" w:space="0" w:color="000000"/>
              <w:left w:val="single" w:sz="5" w:space="0" w:color="000000"/>
              <w:bottom w:val="single" w:sz="5" w:space="0" w:color="000000"/>
              <w:right w:val="single" w:sz="5" w:space="0" w:color="000000"/>
            </w:tcBorders>
            <w:tcPrChange w:id="377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6CF9AF" w14:textId="45CAA61C" w:rsidR="00424B6F" w:rsidRPr="006B6063" w:rsidDel="00DE71B1" w:rsidRDefault="00424B6F" w:rsidP="00DE71B1">
            <w:pPr>
              <w:widowControl/>
              <w:spacing w:line="229" w:lineRule="exact"/>
              <w:ind w:left="102"/>
              <w:jc w:val="center"/>
              <w:rPr>
                <w:del w:id="3772" w:author="Björn Genfors" w:date="2014-03-28T14:34:00Z"/>
                <w:rFonts w:cs="Times New Roman"/>
                <w:sz w:val="20"/>
                <w:szCs w:val="20"/>
                <w:lang w:val="sv-SE"/>
              </w:rPr>
            </w:pPr>
            <w:del w:id="3773" w:author="Björn Genfors" w:date="2014-03-28T14:34:00Z">
              <w:r w:rsidRPr="006B6063" w:rsidDel="00DE71B1">
                <w:rPr>
                  <w:sz w:val="20"/>
                  <w:szCs w:val="20"/>
                </w:rPr>
                <w:delText>0..1</w:delText>
              </w:r>
            </w:del>
          </w:p>
        </w:tc>
      </w:tr>
      <w:tr w:rsidR="00424B6F" w:rsidRPr="006B6063" w:rsidDel="00DE71B1" w14:paraId="7E95888B" w14:textId="130C425E" w:rsidTr="00DE71B1">
        <w:trPr>
          <w:trHeight w:hRule="exact" w:val="562"/>
          <w:tblHeader/>
          <w:del w:id="3774" w:author="Björn Genfors" w:date="2014-03-28T14:34:00Z"/>
          <w:trPrChange w:id="3775" w:author="Björn Genfors" w:date="2014-03-28T14:34:00Z">
            <w:trPr>
              <w:trHeight w:hRule="exact" w:val="5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7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4B5F9FC" w14:textId="5EED10C4" w:rsidR="00424B6F" w:rsidRPr="006B6063" w:rsidDel="00DE71B1" w:rsidRDefault="00424B6F" w:rsidP="00DE71B1">
            <w:pPr>
              <w:widowControl/>
              <w:spacing w:line="229" w:lineRule="exact"/>
              <w:ind w:left="102"/>
              <w:rPr>
                <w:del w:id="3777" w:author="Björn Genfors" w:date="2014-03-28T14:34:00Z"/>
                <w:rFonts w:cs="Times New Roman"/>
                <w:sz w:val="20"/>
                <w:szCs w:val="20"/>
                <w:lang w:val="sv-SE"/>
              </w:rPr>
            </w:pPr>
            <w:del w:id="3778" w:author="Björn Genfors" w:date="2014-03-28T14:34:00Z">
              <w:r w:rsidRPr="006B6063" w:rsidDel="00DE71B1">
                <w:rPr>
                  <w:sz w:val="20"/>
                  <w:szCs w:val="20"/>
                </w:rPr>
                <w:delText>../../analysis</w:delText>
              </w:r>
            </w:del>
          </w:p>
        </w:tc>
        <w:tc>
          <w:tcPr>
            <w:tcW w:w="1559" w:type="dxa"/>
            <w:tcBorders>
              <w:top w:val="single" w:sz="5" w:space="0" w:color="000000"/>
              <w:left w:val="single" w:sz="5" w:space="0" w:color="000000"/>
              <w:bottom w:val="single" w:sz="5" w:space="0" w:color="000000"/>
              <w:right w:val="single" w:sz="5" w:space="0" w:color="000000"/>
            </w:tcBorders>
            <w:tcPrChange w:id="377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443F23E" w14:textId="3D4DBFD4" w:rsidR="00424B6F" w:rsidRPr="006B6063" w:rsidDel="00DE71B1" w:rsidRDefault="00424B6F" w:rsidP="00DE71B1">
            <w:pPr>
              <w:widowControl/>
              <w:spacing w:line="226" w:lineRule="exact"/>
              <w:ind w:left="102"/>
              <w:rPr>
                <w:del w:id="3780" w:author="Björn Genfors" w:date="2014-03-28T14:34:00Z"/>
                <w:rFonts w:cs="Times New Roman"/>
                <w:sz w:val="20"/>
                <w:szCs w:val="20"/>
                <w:lang w:val="sv-SE"/>
              </w:rPr>
            </w:pPr>
            <w:del w:id="3781" w:author="Björn Genfors" w:date="2014-03-28T14:34:00Z">
              <w:r w:rsidRPr="006B6063" w:rsidDel="00DE71B1">
                <w:rPr>
                  <w:sz w:val="20"/>
                  <w:szCs w:val="20"/>
                </w:rPr>
                <w:delText>AnalysisType</w:delText>
              </w:r>
            </w:del>
          </w:p>
        </w:tc>
        <w:tc>
          <w:tcPr>
            <w:tcW w:w="3969" w:type="dxa"/>
            <w:tcBorders>
              <w:top w:val="single" w:sz="5" w:space="0" w:color="000000"/>
              <w:left w:val="single" w:sz="5" w:space="0" w:color="000000"/>
              <w:bottom w:val="single" w:sz="5" w:space="0" w:color="000000"/>
              <w:right w:val="single" w:sz="5" w:space="0" w:color="000000"/>
            </w:tcBorders>
            <w:tcPrChange w:id="378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DB1091E" w14:textId="18F3B90B" w:rsidR="00424B6F" w:rsidRPr="006B6063" w:rsidDel="00DE71B1" w:rsidRDefault="00424B6F" w:rsidP="00DE71B1">
            <w:pPr>
              <w:widowControl/>
              <w:spacing w:line="226" w:lineRule="exact"/>
              <w:ind w:left="102"/>
              <w:rPr>
                <w:del w:id="3783" w:author="Björn Genfors" w:date="2014-03-28T14:34:00Z"/>
                <w:rFonts w:cs="Times New Roman"/>
                <w:spacing w:val="-1"/>
                <w:sz w:val="20"/>
                <w:szCs w:val="20"/>
                <w:lang w:val="sv-SE"/>
              </w:rPr>
            </w:pPr>
            <w:del w:id="3784" w:author="Björn Genfors" w:date="2014-03-28T14:34:00Z">
              <w:r w:rsidRPr="000B0F50" w:rsidDel="00DE71B1">
                <w:rPr>
                  <w:spacing w:val="-1"/>
                  <w:sz w:val="20"/>
                  <w:szCs w:val="20"/>
                  <w:lang w:val="sv-SE"/>
                  <w:rPrChange w:id="3785" w:author="Björn Genfors" w:date="2014-03-28T13:02:00Z">
                    <w:rPr>
                      <w:spacing w:val="-1"/>
                      <w:sz w:val="20"/>
                      <w:szCs w:val="20"/>
                    </w:rPr>
                  </w:rPrChange>
                </w:rPr>
                <w:delText>Information om analystjänster som ligger till grund för ett undersökningsresultat</w:delText>
              </w:r>
            </w:del>
          </w:p>
        </w:tc>
        <w:tc>
          <w:tcPr>
            <w:tcW w:w="1195" w:type="dxa"/>
            <w:tcBorders>
              <w:top w:val="single" w:sz="5" w:space="0" w:color="000000"/>
              <w:left w:val="single" w:sz="5" w:space="0" w:color="000000"/>
              <w:bottom w:val="single" w:sz="5" w:space="0" w:color="000000"/>
              <w:right w:val="single" w:sz="5" w:space="0" w:color="000000"/>
            </w:tcBorders>
            <w:tcPrChange w:id="378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BB7A082" w14:textId="1EBEA6A8" w:rsidR="00424B6F" w:rsidRPr="006B6063" w:rsidDel="00DE71B1" w:rsidRDefault="00424B6F" w:rsidP="00DE71B1">
            <w:pPr>
              <w:widowControl/>
              <w:spacing w:line="229" w:lineRule="exact"/>
              <w:ind w:left="102"/>
              <w:jc w:val="center"/>
              <w:rPr>
                <w:del w:id="3787" w:author="Björn Genfors" w:date="2014-03-28T14:34:00Z"/>
                <w:rFonts w:cs="Times New Roman"/>
                <w:sz w:val="20"/>
                <w:szCs w:val="20"/>
                <w:lang w:val="sv-SE"/>
              </w:rPr>
            </w:pPr>
            <w:del w:id="3788" w:author="Björn Genfors" w:date="2014-03-28T14:34:00Z">
              <w:r w:rsidRPr="006B6063" w:rsidDel="00DE71B1">
                <w:rPr>
                  <w:sz w:val="20"/>
                  <w:szCs w:val="20"/>
                </w:rPr>
                <w:delText>0..*</w:delText>
              </w:r>
            </w:del>
          </w:p>
        </w:tc>
      </w:tr>
      <w:tr w:rsidR="00424B6F" w:rsidRPr="006B6063" w:rsidDel="00DE71B1" w14:paraId="4408ECFD" w14:textId="2BBD5C82" w:rsidTr="00DE71B1">
        <w:trPr>
          <w:trHeight w:hRule="exact" w:val="429"/>
          <w:tblHeader/>
          <w:del w:id="3789" w:author="Björn Genfors" w:date="2014-03-28T14:34:00Z"/>
          <w:trPrChange w:id="3790" w:author="Björn Genfors" w:date="2014-03-28T14:34:00Z">
            <w:trPr>
              <w:trHeight w:hRule="exact" w:val="4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9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9A43D4C" w14:textId="2C9CA7F9" w:rsidR="00424B6F" w:rsidRPr="006B6063" w:rsidDel="00DE71B1" w:rsidRDefault="00424B6F" w:rsidP="00DE71B1">
            <w:pPr>
              <w:widowControl/>
              <w:spacing w:line="229" w:lineRule="exact"/>
              <w:ind w:left="102"/>
              <w:rPr>
                <w:del w:id="3792" w:author="Björn Genfors" w:date="2014-03-28T14:34:00Z"/>
                <w:rFonts w:cs="Times New Roman"/>
                <w:sz w:val="20"/>
                <w:szCs w:val="20"/>
                <w:lang w:val="sv-SE"/>
              </w:rPr>
            </w:pPr>
            <w:del w:id="3793" w:author="Björn Genfors" w:date="2014-03-28T14:34:00Z">
              <w:r w:rsidRPr="006B6063" w:rsidDel="00DE71B1">
                <w:rPr>
                  <w:sz w:val="20"/>
                  <w:szCs w:val="20"/>
                </w:rPr>
                <w:delText>../../../analysisId</w:delText>
              </w:r>
            </w:del>
          </w:p>
        </w:tc>
        <w:tc>
          <w:tcPr>
            <w:tcW w:w="1559" w:type="dxa"/>
            <w:tcBorders>
              <w:top w:val="single" w:sz="5" w:space="0" w:color="000000"/>
              <w:left w:val="single" w:sz="5" w:space="0" w:color="000000"/>
              <w:bottom w:val="single" w:sz="5" w:space="0" w:color="000000"/>
              <w:right w:val="single" w:sz="5" w:space="0" w:color="000000"/>
            </w:tcBorders>
            <w:tcPrChange w:id="379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CD06FBD" w14:textId="31BB859E" w:rsidR="00424B6F" w:rsidRPr="006B6063" w:rsidDel="00DE71B1" w:rsidRDefault="00424B6F" w:rsidP="00DE71B1">
            <w:pPr>
              <w:widowControl/>
              <w:spacing w:line="226" w:lineRule="exact"/>
              <w:ind w:left="102"/>
              <w:rPr>
                <w:del w:id="3795" w:author="Björn Genfors" w:date="2014-03-28T14:34:00Z"/>
                <w:rFonts w:cs="Times New Roman"/>
                <w:sz w:val="20"/>
                <w:szCs w:val="20"/>
                <w:lang w:val="sv-SE"/>
              </w:rPr>
            </w:pPr>
            <w:del w:id="3796" w:author="Björn Genfors" w:date="2014-03-28T14:34:00Z">
              <w:r w:rsidRPr="006B6063" w:rsidDel="00DE71B1">
                <w:rPr>
                  <w:sz w:val="20"/>
                  <w:szCs w:val="20"/>
                </w:rPr>
                <w:delText>IIType</w:delText>
              </w:r>
            </w:del>
          </w:p>
        </w:tc>
        <w:tc>
          <w:tcPr>
            <w:tcW w:w="3969" w:type="dxa"/>
            <w:tcBorders>
              <w:top w:val="single" w:sz="5" w:space="0" w:color="000000"/>
              <w:left w:val="single" w:sz="5" w:space="0" w:color="000000"/>
              <w:bottom w:val="single" w:sz="5" w:space="0" w:color="000000"/>
              <w:right w:val="single" w:sz="5" w:space="0" w:color="000000"/>
            </w:tcBorders>
            <w:tcPrChange w:id="379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35B8B6A" w14:textId="17D21BE0" w:rsidR="00424B6F" w:rsidRPr="006B6063" w:rsidDel="00DE71B1" w:rsidRDefault="00424B6F" w:rsidP="00DE71B1">
            <w:pPr>
              <w:widowControl/>
              <w:spacing w:line="226" w:lineRule="exact"/>
              <w:ind w:left="102"/>
              <w:rPr>
                <w:del w:id="3798" w:author="Björn Genfors" w:date="2014-03-28T14:34:00Z"/>
                <w:rFonts w:cs="Times New Roman"/>
                <w:sz w:val="20"/>
                <w:szCs w:val="20"/>
                <w:lang w:val="sv-SE"/>
              </w:rPr>
            </w:pPr>
            <w:del w:id="3799" w:author="Björn Genfors" w:date="2014-03-28T14:34:00Z">
              <w:r w:rsidRPr="006B6063" w:rsidDel="00DE71B1">
                <w:rPr>
                  <w:sz w:val="20"/>
                  <w:szCs w:val="20"/>
                </w:rPr>
                <w:delText>Unik identifierare för analystjänsten</w:delText>
              </w:r>
            </w:del>
          </w:p>
        </w:tc>
        <w:tc>
          <w:tcPr>
            <w:tcW w:w="1195" w:type="dxa"/>
            <w:tcBorders>
              <w:top w:val="single" w:sz="5" w:space="0" w:color="000000"/>
              <w:left w:val="single" w:sz="5" w:space="0" w:color="000000"/>
              <w:bottom w:val="single" w:sz="5" w:space="0" w:color="000000"/>
              <w:right w:val="single" w:sz="5" w:space="0" w:color="000000"/>
            </w:tcBorders>
            <w:tcPrChange w:id="380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A002E9D" w14:textId="514DAB9C" w:rsidR="00424B6F" w:rsidRPr="006B6063" w:rsidDel="00DE71B1" w:rsidRDefault="00424B6F" w:rsidP="00DE71B1">
            <w:pPr>
              <w:widowControl/>
              <w:spacing w:line="229" w:lineRule="exact"/>
              <w:ind w:left="102"/>
              <w:jc w:val="center"/>
              <w:rPr>
                <w:del w:id="3801" w:author="Björn Genfors" w:date="2014-03-28T14:34:00Z"/>
                <w:rFonts w:cs="Times New Roman"/>
                <w:sz w:val="20"/>
                <w:szCs w:val="20"/>
                <w:lang w:val="sv-SE"/>
              </w:rPr>
            </w:pPr>
            <w:del w:id="3802" w:author="Björn Genfors" w:date="2014-03-28T14:34:00Z">
              <w:r w:rsidRPr="006B6063" w:rsidDel="00DE71B1">
                <w:rPr>
                  <w:sz w:val="20"/>
                  <w:szCs w:val="20"/>
                </w:rPr>
                <w:delText>1..1</w:delText>
              </w:r>
            </w:del>
          </w:p>
        </w:tc>
      </w:tr>
      <w:tr w:rsidR="00424B6F" w:rsidRPr="006B6063" w:rsidDel="00DE71B1" w14:paraId="5B8689AE" w14:textId="7B9FC0B7" w:rsidTr="00DE71B1">
        <w:trPr>
          <w:trHeight w:hRule="exact" w:val="1096"/>
          <w:tblHeader/>
          <w:del w:id="3803" w:author="Björn Genfors" w:date="2014-03-28T14:34:00Z"/>
          <w:trPrChange w:id="3804" w:author="Björn Genfors" w:date="2014-03-28T14:34:00Z">
            <w:trPr>
              <w:trHeight w:hRule="exact" w:val="10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0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5788958" w14:textId="0B53175C" w:rsidR="00424B6F" w:rsidRPr="006B6063" w:rsidDel="00DE71B1" w:rsidRDefault="00424B6F" w:rsidP="00DE71B1">
            <w:pPr>
              <w:widowControl/>
              <w:spacing w:line="229" w:lineRule="exact"/>
              <w:ind w:left="102"/>
              <w:rPr>
                <w:del w:id="3806" w:author="Björn Genfors" w:date="2014-03-28T14:34:00Z"/>
                <w:rFonts w:cs="Times New Roman"/>
                <w:sz w:val="20"/>
                <w:szCs w:val="20"/>
                <w:lang w:val="sv-SE"/>
              </w:rPr>
            </w:pPr>
            <w:del w:id="3807" w:author="Björn Genfors" w:date="2014-03-28T14:34:00Z">
              <w:r w:rsidRPr="006B6063" w:rsidDel="00DE71B1">
                <w:rPr>
                  <w:sz w:val="20"/>
                  <w:szCs w:val="20"/>
                </w:rPr>
                <w:delText>../../../../root</w:delText>
              </w:r>
            </w:del>
          </w:p>
        </w:tc>
        <w:tc>
          <w:tcPr>
            <w:tcW w:w="1559" w:type="dxa"/>
            <w:tcBorders>
              <w:top w:val="single" w:sz="5" w:space="0" w:color="000000"/>
              <w:left w:val="single" w:sz="5" w:space="0" w:color="000000"/>
              <w:bottom w:val="single" w:sz="5" w:space="0" w:color="000000"/>
              <w:right w:val="single" w:sz="5" w:space="0" w:color="000000"/>
            </w:tcBorders>
            <w:tcPrChange w:id="380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C39A9DF" w14:textId="47EFBE68" w:rsidR="00424B6F" w:rsidRPr="006B6063" w:rsidDel="00DE71B1" w:rsidRDefault="00424B6F" w:rsidP="00DE71B1">
            <w:pPr>
              <w:widowControl/>
              <w:spacing w:line="226" w:lineRule="exact"/>
              <w:ind w:left="102"/>
              <w:rPr>
                <w:del w:id="3809" w:author="Björn Genfors" w:date="2014-03-28T14:34:00Z"/>
                <w:rFonts w:cs="Times New Roman"/>
                <w:sz w:val="20"/>
                <w:szCs w:val="20"/>
                <w:lang w:val="sv-SE"/>
              </w:rPr>
            </w:pPr>
            <w:del w:id="3810"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81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B368CA0" w14:textId="7DB57FB9" w:rsidR="00424B6F" w:rsidRPr="006B6063" w:rsidDel="00DE71B1" w:rsidRDefault="00424B6F" w:rsidP="00DE71B1">
            <w:pPr>
              <w:widowControl/>
              <w:spacing w:line="226" w:lineRule="exact"/>
              <w:ind w:left="102"/>
              <w:rPr>
                <w:del w:id="3812" w:author="Björn Genfors" w:date="2014-03-28T14:34:00Z"/>
                <w:rFonts w:cs="Times New Roman"/>
                <w:sz w:val="20"/>
                <w:szCs w:val="20"/>
                <w:lang w:val="sv-SE"/>
              </w:rPr>
            </w:pPr>
            <w:del w:id="3813" w:author="Björn Genfors" w:date="2014-03-28T14:34:00Z">
              <w:r w:rsidRPr="000B0F50" w:rsidDel="00DE71B1">
                <w:rPr>
                  <w:sz w:val="20"/>
                  <w:szCs w:val="20"/>
                  <w:lang w:val="sv-SE"/>
                  <w:rPrChange w:id="3814" w:author="Björn Genfors" w:date="2014-03-28T13:02:00Z">
                    <w:rPr>
                      <w:sz w:val="20"/>
                      <w:szCs w:val="20"/>
                    </w:rPr>
                  </w:rPrChange>
                </w:rPr>
                <w:delText xml:space="preserve">En unik identifierare i form av en UID som garanterar global unikhet för instansidentifieraren. </w:delText>
              </w:r>
              <w:r w:rsidRPr="006B6063" w:rsidDel="00DE71B1">
                <w:rPr>
                  <w:sz w:val="20"/>
                  <w:szCs w:val="20"/>
                </w:rPr>
                <w:delText>Root kan enskilt utgöra hela den unika identifieraren.</w:delText>
              </w:r>
            </w:del>
          </w:p>
        </w:tc>
        <w:tc>
          <w:tcPr>
            <w:tcW w:w="1195" w:type="dxa"/>
            <w:tcBorders>
              <w:top w:val="single" w:sz="5" w:space="0" w:color="000000"/>
              <w:left w:val="single" w:sz="5" w:space="0" w:color="000000"/>
              <w:bottom w:val="single" w:sz="5" w:space="0" w:color="000000"/>
              <w:right w:val="single" w:sz="5" w:space="0" w:color="000000"/>
            </w:tcBorders>
            <w:tcPrChange w:id="381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6BDD44E" w14:textId="741242F6" w:rsidR="00424B6F" w:rsidRPr="006B6063" w:rsidDel="00DE71B1" w:rsidRDefault="00424B6F" w:rsidP="00DE71B1">
            <w:pPr>
              <w:widowControl/>
              <w:spacing w:line="229" w:lineRule="exact"/>
              <w:ind w:left="102"/>
              <w:jc w:val="center"/>
              <w:rPr>
                <w:del w:id="3816" w:author="Björn Genfors" w:date="2014-03-28T14:34:00Z"/>
                <w:rFonts w:cs="Times New Roman"/>
                <w:sz w:val="20"/>
                <w:szCs w:val="20"/>
                <w:lang w:val="sv-SE"/>
              </w:rPr>
            </w:pPr>
            <w:del w:id="3817" w:author="Björn Genfors" w:date="2014-03-28T14:34:00Z">
              <w:r w:rsidRPr="006B6063" w:rsidDel="00DE71B1">
                <w:rPr>
                  <w:sz w:val="20"/>
                  <w:szCs w:val="20"/>
                </w:rPr>
                <w:delText>1..1</w:delText>
              </w:r>
            </w:del>
          </w:p>
        </w:tc>
      </w:tr>
      <w:tr w:rsidR="00424B6F" w:rsidRPr="006B6063" w:rsidDel="00DE71B1" w14:paraId="4FFF7160" w14:textId="5369BF98" w:rsidTr="00DE71B1">
        <w:trPr>
          <w:trHeight w:hRule="exact" w:val="648"/>
          <w:tblHeader/>
          <w:del w:id="3818" w:author="Björn Genfors" w:date="2014-03-28T14:34:00Z"/>
          <w:trPrChange w:id="3819" w:author="Björn Genfors" w:date="2014-03-28T14:34:00Z">
            <w:trPr>
              <w:trHeight w:hRule="exact" w:val="6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2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35CADC7" w14:textId="368B2FAC" w:rsidR="00424B6F" w:rsidRPr="006B6063" w:rsidDel="00DE71B1" w:rsidRDefault="00424B6F" w:rsidP="00DE71B1">
            <w:pPr>
              <w:widowControl/>
              <w:spacing w:line="229" w:lineRule="exact"/>
              <w:ind w:left="102"/>
              <w:rPr>
                <w:del w:id="3821" w:author="Björn Genfors" w:date="2014-03-28T14:34:00Z"/>
                <w:rFonts w:cs="Times New Roman"/>
                <w:sz w:val="20"/>
                <w:szCs w:val="20"/>
                <w:lang w:val="sv-SE"/>
              </w:rPr>
            </w:pPr>
            <w:del w:id="3822" w:author="Björn Genfors" w:date="2014-03-28T14:34:00Z">
              <w:r w:rsidRPr="006B6063" w:rsidDel="00DE71B1">
                <w:rPr>
                  <w:sz w:val="20"/>
                  <w:szCs w:val="20"/>
                </w:rPr>
                <w:delText>../../../../extension</w:delText>
              </w:r>
            </w:del>
          </w:p>
        </w:tc>
        <w:tc>
          <w:tcPr>
            <w:tcW w:w="1559" w:type="dxa"/>
            <w:tcBorders>
              <w:top w:val="single" w:sz="5" w:space="0" w:color="000000"/>
              <w:left w:val="single" w:sz="5" w:space="0" w:color="000000"/>
              <w:bottom w:val="single" w:sz="5" w:space="0" w:color="000000"/>
              <w:right w:val="single" w:sz="5" w:space="0" w:color="000000"/>
            </w:tcBorders>
            <w:tcPrChange w:id="382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58395C5" w14:textId="580D7DA5" w:rsidR="00424B6F" w:rsidRPr="006B6063" w:rsidDel="00DE71B1" w:rsidRDefault="00424B6F" w:rsidP="00DE71B1">
            <w:pPr>
              <w:widowControl/>
              <w:spacing w:line="226" w:lineRule="exact"/>
              <w:ind w:left="102"/>
              <w:rPr>
                <w:del w:id="3824" w:author="Björn Genfors" w:date="2014-03-28T14:34:00Z"/>
                <w:rFonts w:cs="Times New Roman"/>
                <w:sz w:val="20"/>
                <w:szCs w:val="20"/>
                <w:lang w:val="sv-SE"/>
              </w:rPr>
            </w:pPr>
            <w:del w:id="3825" w:author="Björn Genfors" w:date="2014-03-28T14:34:00Z">
              <w:r w:rsidRPr="006B6063" w:rsidDel="00DE71B1">
                <w:rPr>
                  <w:sz w:val="20"/>
                  <w:szCs w:val="20"/>
                </w:rPr>
                <w:delText>string</w:delText>
              </w:r>
            </w:del>
          </w:p>
          <w:p w14:paraId="44155E50" w14:textId="189A07A6" w:rsidR="00424B6F" w:rsidRPr="006B6063" w:rsidDel="00DE71B1" w:rsidRDefault="00424B6F" w:rsidP="00DE71B1">
            <w:pPr>
              <w:widowControl/>
              <w:spacing w:line="226" w:lineRule="exact"/>
              <w:ind w:left="102"/>
              <w:rPr>
                <w:del w:id="3826"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82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2D0024D" w14:textId="4D75A80D" w:rsidR="00424B6F" w:rsidRPr="006B6063" w:rsidDel="00DE71B1" w:rsidRDefault="00424B6F" w:rsidP="00DE71B1">
            <w:pPr>
              <w:widowControl/>
              <w:spacing w:line="226" w:lineRule="exact"/>
              <w:ind w:left="102"/>
              <w:rPr>
                <w:del w:id="3828" w:author="Björn Genfors" w:date="2014-03-28T14:34:00Z"/>
                <w:rFonts w:cs="Times New Roman"/>
                <w:sz w:val="20"/>
                <w:szCs w:val="20"/>
                <w:lang w:val="sv-SE"/>
              </w:rPr>
            </w:pPr>
            <w:del w:id="3829" w:author="Björn Genfors" w:date="2014-03-28T14:34:00Z">
              <w:r w:rsidRPr="000B0F50" w:rsidDel="00DE71B1">
                <w:rPr>
                  <w:sz w:val="20"/>
                  <w:szCs w:val="20"/>
                  <w:lang w:val="sv-SE"/>
                  <w:rPrChange w:id="3830" w:author="Björn Genfors" w:date="2014-03-28T13:02:00Z">
                    <w:rPr>
                      <w:sz w:val="20"/>
                      <w:szCs w:val="20"/>
                    </w:rPr>
                  </w:rPrChange>
                </w:rPr>
                <w:delText>En textsträng som tillsammans med root bildar en unik identifierare.</w:delText>
              </w:r>
            </w:del>
          </w:p>
        </w:tc>
        <w:tc>
          <w:tcPr>
            <w:tcW w:w="1195" w:type="dxa"/>
            <w:tcBorders>
              <w:top w:val="single" w:sz="5" w:space="0" w:color="000000"/>
              <w:left w:val="single" w:sz="5" w:space="0" w:color="000000"/>
              <w:bottom w:val="single" w:sz="5" w:space="0" w:color="000000"/>
              <w:right w:val="single" w:sz="5" w:space="0" w:color="000000"/>
            </w:tcBorders>
            <w:tcPrChange w:id="383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0F4F248" w14:textId="28DA227C" w:rsidR="00424B6F" w:rsidRPr="006B6063" w:rsidDel="00DE71B1" w:rsidRDefault="00424B6F" w:rsidP="00DE71B1">
            <w:pPr>
              <w:widowControl/>
              <w:spacing w:line="229" w:lineRule="exact"/>
              <w:ind w:left="102"/>
              <w:jc w:val="center"/>
              <w:rPr>
                <w:del w:id="3832" w:author="Björn Genfors" w:date="2014-03-28T14:34:00Z"/>
                <w:rFonts w:cs="Times New Roman"/>
                <w:sz w:val="20"/>
                <w:szCs w:val="20"/>
                <w:lang w:val="sv-SE"/>
              </w:rPr>
            </w:pPr>
            <w:del w:id="3833" w:author="Björn Genfors" w:date="2014-03-28T14:34:00Z">
              <w:r w:rsidRPr="006B6063" w:rsidDel="00DE71B1">
                <w:rPr>
                  <w:sz w:val="20"/>
                  <w:szCs w:val="20"/>
                </w:rPr>
                <w:delText>0..1</w:delText>
              </w:r>
            </w:del>
          </w:p>
        </w:tc>
      </w:tr>
      <w:tr w:rsidR="00424B6F" w:rsidRPr="006B6063" w:rsidDel="00DE71B1" w14:paraId="6431D294" w14:textId="0B9F0C2F" w:rsidTr="00DE71B1">
        <w:trPr>
          <w:trHeight w:hRule="exact" w:val="551"/>
          <w:tblHeader/>
          <w:del w:id="3834" w:author="Björn Genfors" w:date="2014-03-28T14:34:00Z"/>
          <w:trPrChange w:id="3835" w:author="Björn Genfors" w:date="2014-03-28T14:34:00Z">
            <w:trPr>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3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5AD49B6" w14:textId="537493A9" w:rsidR="00424B6F" w:rsidRPr="006B6063" w:rsidDel="00DE71B1" w:rsidRDefault="00424B6F" w:rsidP="00DE71B1">
            <w:pPr>
              <w:widowControl/>
              <w:spacing w:line="229" w:lineRule="exact"/>
              <w:ind w:left="102"/>
              <w:rPr>
                <w:del w:id="3837" w:author="Björn Genfors" w:date="2014-03-28T14:34:00Z"/>
                <w:rFonts w:cs="Times New Roman"/>
                <w:sz w:val="20"/>
                <w:szCs w:val="20"/>
                <w:lang w:val="sv-SE"/>
              </w:rPr>
            </w:pPr>
            <w:del w:id="3838" w:author="Björn Genfors" w:date="2014-03-28T14:34:00Z">
              <w:r w:rsidRPr="006B6063" w:rsidDel="00DE71B1">
                <w:rPr>
                  <w:sz w:val="20"/>
                  <w:szCs w:val="20"/>
                </w:rPr>
                <w:delText>../../../analysisTime</w:delText>
              </w:r>
            </w:del>
          </w:p>
        </w:tc>
        <w:tc>
          <w:tcPr>
            <w:tcW w:w="1559" w:type="dxa"/>
            <w:tcBorders>
              <w:top w:val="single" w:sz="5" w:space="0" w:color="000000"/>
              <w:left w:val="single" w:sz="5" w:space="0" w:color="000000"/>
              <w:bottom w:val="single" w:sz="5" w:space="0" w:color="000000"/>
              <w:right w:val="single" w:sz="5" w:space="0" w:color="000000"/>
            </w:tcBorders>
            <w:tcPrChange w:id="383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3F189AF" w14:textId="697C5344" w:rsidR="00424B6F" w:rsidRPr="006B6063" w:rsidDel="00DE71B1" w:rsidRDefault="00424B6F" w:rsidP="00DE71B1">
            <w:pPr>
              <w:widowControl/>
              <w:spacing w:line="226" w:lineRule="exact"/>
              <w:ind w:left="102"/>
              <w:rPr>
                <w:del w:id="3840" w:author="Björn Genfors" w:date="2014-03-28T14:34:00Z"/>
                <w:rFonts w:cs="Times New Roman"/>
                <w:sz w:val="20"/>
                <w:szCs w:val="20"/>
                <w:lang w:val="sv-SE"/>
              </w:rPr>
            </w:pPr>
            <w:del w:id="3841" w:author="Björn Genfors" w:date="2014-03-28T14:34:00Z">
              <w:r w:rsidRPr="006B6063" w:rsidDel="00DE71B1">
                <w:rPr>
                  <w:sz w:val="20"/>
                  <w:szCs w:val="20"/>
                </w:rPr>
                <w:delText>TimePeriodType</w:delText>
              </w:r>
            </w:del>
          </w:p>
        </w:tc>
        <w:tc>
          <w:tcPr>
            <w:tcW w:w="3969" w:type="dxa"/>
            <w:tcBorders>
              <w:top w:val="single" w:sz="5" w:space="0" w:color="000000"/>
              <w:left w:val="single" w:sz="5" w:space="0" w:color="000000"/>
              <w:bottom w:val="single" w:sz="5" w:space="0" w:color="000000"/>
              <w:right w:val="single" w:sz="5" w:space="0" w:color="000000"/>
            </w:tcBorders>
            <w:tcPrChange w:id="384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43BCBC0" w14:textId="4783F290" w:rsidR="00424B6F" w:rsidRPr="006B6063" w:rsidDel="00DE71B1" w:rsidRDefault="00424B6F" w:rsidP="00DE71B1">
            <w:pPr>
              <w:widowControl/>
              <w:spacing w:line="226" w:lineRule="exact"/>
              <w:ind w:left="102"/>
              <w:rPr>
                <w:del w:id="3843" w:author="Björn Genfors" w:date="2014-03-28T14:34:00Z"/>
                <w:rFonts w:cs="Times New Roman"/>
                <w:sz w:val="20"/>
                <w:szCs w:val="20"/>
                <w:lang w:val="sv-SE"/>
              </w:rPr>
            </w:pPr>
            <w:del w:id="3844" w:author="Björn Genfors" w:date="2014-03-28T14:34:00Z">
              <w:r w:rsidRPr="000B0F50" w:rsidDel="00DE71B1">
                <w:rPr>
                  <w:sz w:val="20"/>
                  <w:szCs w:val="20"/>
                  <w:lang w:val="sv-SE"/>
                  <w:rPrChange w:id="3845" w:author="Björn Genfors" w:date="2014-03-28T13:02:00Z">
                    <w:rPr>
                      <w:sz w:val="20"/>
                      <w:szCs w:val="20"/>
                    </w:rPr>
                  </w:rPrChange>
                </w:rPr>
                <w:delText>Tidsangivelse för åtgärdens utförande. Här anges tiden för provtagningen.</w:delText>
              </w:r>
            </w:del>
          </w:p>
        </w:tc>
        <w:tc>
          <w:tcPr>
            <w:tcW w:w="1195" w:type="dxa"/>
            <w:tcBorders>
              <w:top w:val="single" w:sz="5" w:space="0" w:color="000000"/>
              <w:left w:val="single" w:sz="5" w:space="0" w:color="000000"/>
              <w:bottom w:val="single" w:sz="5" w:space="0" w:color="000000"/>
              <w:right w:val="single" w:sz="5" w:space="0" w:color="000000"/>
            </w:tcBorders>
            <w:tcPrChange w:id="384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504620A" w14:textId="30962891" w:rsidR="00424B6F" w:rsidRPr="006B6063" w:rsidDel="00DE71B1" w:rsidRDefault="00424B6F" w:rsidP="00DE71B1">
            <w:pPr>
              <w:widowControl/>
              <w:spacing w:line="229" w:lineRule="exact"/>
              <w:ind w:left="102"/>
              <w:jc w:val="center"/>
              <w:rPr>
                <w:del w:id="3847" w:author="Björn Genfors" w:date="2014-03-28T14:34:00Z"/>
                <w:rFonts w:cs="Times New Roman"/>
                <w:sz w:val="20"/>
                <w:szCs w:val="20"/>
                <w:lang w:val="sv-SE"/>
              </w:rPr>
            </w:pPr>
            <w:del w:id="3848" w:author="Björn Genfors" w:date="2014-03-28T14:34:00Z">
              <w:r w:rsidRPr="006B6063" w:rsidDel="00DE71B1">
                <w:rPr>
                  <w:sz w:val="20"/>
                  <w:szCs w:val="20"/>
                </w:rPr>
                <w:delText>0..1</w:delText>
              </w:r>
            </w:del>
          </w:p>
        </w:tc>
      </w:tr>
      <w:tr w:rsidR="00424B6F" w:rsidRPr="006B6063" w:rsidDel="00DE71B1" w14:paraId="5C487C19" w14:textId="465241A5" w:rsidTr="00DE71B1">
        <w:trPr>
          <w:trHeight w:hRule="exact" w:val="722"/>
          <w:tblHeader/>
          <w:del w:id="3849" w:author="Björn Genfors" w:date="2014-03-28T14:34:00Z"/>
          <w:trPrChange w:id="3850" w:author="Björn Genfors" w:date="2014-03-28T14:34:00Z">
            <w:trPr>
              <w:trHeight w:hRule="exact" w:val="7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5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6685367" w14:textId="60553859" w:rsidR="00424B6F" w:rsidRPr="006B6063" w:rsidDel="00DE71B1" w:rsidRDefault="00424B6F" w:rsidP="00DE71B1">
            <w:pPr>
              <w:widowControl/>
              <w:spacing w:line="229" w:lineRule="exact"/>
              <w:ind w:left="102"/>
              <w:rPr>
                <w:del w:id="3852" w:author="Björn Genfors" w:date="2014-03-28T14:34:00Z"/>
                <w:rFonts w:cs="Times New Roman"/>
                <w:sz w:val="20"/>
                <w:szCs w:val="20"/>
                <w:lang w:val="sv-SE"/>
              </w:rPr>
            </w:pPr>
            <w:del w:id="3853" w:author="Björn Genfors" w:date="2014-03-28T14:34:00Z">
              <w:r w:rsidRPr="006B6063" w:rsidDel="00DE71B1">
                <w:rPr>
                  <w:sz w:val="20"/>
                  <w:szCs w:val="20"/>
                </w:rPr>
                <w:delText>../../../../start</w:delText>
              </w:r>
            </w:del>
          </w:p>
        </w:tc>
        <w:tc>
          <w:tcPr>
            <w:tcW w:w="1559" w:type="dxa"/>
            <w:tcBorders>
              <w:top w:val="single" w:sz="5" w:space="0" w:color="000000"/>
              <w:left w:val="single" w:sz="5" w:space="0" w:color="000000"/>
              <w:bottom w:val="single" w:sz="5" w:space="0" w:color="000000"/>
              <w:right w:val="single" w:sz="5" w:space="0" w:color="000000"/>
            </w:tcBorders>
            <w:tcPrChange w:id="385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B5475E0" w14:textId="2F3F2BE5" w:rsidR="00424B6F" w:rsidRPr="006B6063" w:rsidDel="00DE71B1" w:rsidRDefault="00424B6F" w:rsidP="00DE71B1">
            <w:pPr>
              <w:widowControl/>
              <w:spacing w:line="226" w:lineRule="exact"/>
              <w:ind w:left="102"/>
              <w:rPr>
                <w:del w:id="3855" w:author="Björn Genfors" w:date="2014-03-28T14:34:00Z"/>
                <w:rFonts w:cs="Times New Roman"/>
                <w:sz w:val="20"/>
                <w:szCs w:val="20"/>
                <w:lang w:val="sv-SE"/>
              </w:rPr>
            </w:pPr>
            <w:del w:id="3856" w:author="Björn Genfors" w:date="2014-03-28T14:34:00Z">
              <w:r w:rsidRPr="006B6063" w:rsidDel="00DE71B1">
                <w:rPr>
                  <w:sz w:val="20"/>
                  <w:szCs w:val="20"/>
                </w:rPr>
                <w:delText>TimeStampType</w:delText>
              </w:r>
            </w:del>
          </w:p>
        </w:tc>
        <w:tc>
          <w:tcPr>
            <w:tcW w:w="3969" w:type="dxa"/>
            <w:tcBorders>
              <w:top w:val="single" w:sz="5" w:space="0" w:color="000000"/>
              <w:left w:val="single" w:sz="5" w:space="0" w:color="000000"/>
              <w:bottom w:val="single" w:sz="5" w:space="0" w:color="000000"/>
              <w:right w:val="single" w:sz="5" w:space="0" w:color="000000"/>
            </w:tcBorders>
            <w:tcPrChange w:id="385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23AFBF4" w14:textId="49BCBFAB" w:rsidR="00424B6F" w:rsidRPr="006B6063" w:rsidDel="00DE71B1" w:rsidRDefault="00424B6F" w:rsidP="00DE71B1">
            <w:pPr>
              <w:widowControl/>
              <w:spacing w:line="226" w:lineRule="exact"/>
              <w:ind w:left="102"/>
              <w:rPr>
                <w:del w:id="3858" w:author="Björn Genfors" w:date="2014-03-28T14:34:00Z"/>
                <w:rFonts w:cs="Times New Roman"/>
                <w:sz w:val="20"/>
                <w:szCs w:val="20"/>
                <w:lang w:val="sv-SE"/>
              </w:rPr>
            </w:pPr>
            <w:del w:id="3859" w:author="Björn Genfors" w:date="2014-03-28T14:34:00Z">
              <w:r w:rsidRPr="000B0F50" w:rsidDel="00DE71B1">
                <w:rPr>
                  <w:sz w:val="20"/>
                  <w:szCs w:val="20"/>
                  <w:lang w:val="sv-SE"/>
                  <w:rPrChange w:id="3860" w:author="Björn Genfors" w:date="2014-03-28T13:02:00Z">
                    <w:rPr>
                      <w:sz w:val="20"/>
                      <w:szCs w:val="20"/>
                    </w:rPr>
                  </w:rPrChange>
                </w:rPr>
                <w:delText>Periodens starttid. Minst ett av start och end skall anges.</w:delText>
              </w:r>
            </w:del>
          </w:p>
        </w:tc>
        <w:tc>
          <w:tcPr>
            <w:tcW w:w="1195" w:type="dxa"/>
            <w:tcBorders>
              <w:top w:val="single" w:sz="5" w:space="0" w:color="000000"/>
              <w:left w:val="single" w:sz="5" w:space="0" w:color="000000"/>
              <w:bottom w:val="single" w:sz="5" w:space="0" w:color="000000"/>
              <w:right w:val="single" w:sz="5" w:space="0" w:color="000000"/>
            </w:tcBorders>
            <w:tcPrChange w:id="386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BE0707F" w14:textId="6C59A66B" w:rsidR="00424B6F" w:rsidRPr="006B6063" w:rsidDel="00DE71B1" w:rsidRDefault="00424B6F" w:rsidP="00DE71B1">
            <w:pPr>
              <w:widowControl/>
              <w:spacing w:line="229" w:lineRule="exact"/>
              <w:ind w:left="102"/>
              <w:jc w:val="center"/>
              <w:rPr>
                <w:del w:id="3862" w:author="Björn Genfors" w:date="2014-03-28T14:34:00Z"/>
                <w:rFonts w:cs="Times New Roman"/>
                <w:sz w:val="20"/>
                <w:szCs w:val="20"/>
                <w:lang w:val="sv-SE"/>
              </w:rPr>
            </w:pPr>
            <w:del w:id="3863" w:author="Björn Genfors" w:date="2014-03-28T14:34:00Z">
              <w:r w:rsidRPr="006B6063" w:rsidDel="00DE71B1">
                <w:rPr>
                  <w:sz w:val="20"/>
                  <w:szCs w:val="20"/>
                </w:rPr>
                <w:delText>0..1</w:delText>
              </w:r>
            </w:del>
          </w:p>
        </w:tc>
      </w:tr>
      <w:tr w:rsidR="00424B6F" w:rsidRPr="006B6063" w:rsidDel="00DE71B1" w14:paraId="27E8A70D" w14:textId="0A390144" w:rsidTr="00DE71B1">
        <w:trPr>
          <w:trHeight w:hRule="exact" w:val="704"/>
          <w:tblHeader/>
          <w:del w:id="3864" w:author="Björn Genfors" w:date="2014-03-28T14:34:00Z"/>
          <w:trPrChange w:id="3865"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6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3CDB242" w14:textId="7A4984EE" w:rsidR="00424B6F" w:rsidRPr="006B6063" w:rsidDel="00DE71B1" w:rsidRDefault="00424B6F" w:rsidP="00DE71B1">
            <w:pPr>
              <w:widowControl/>
              <w:spacing w:line="229" w:lineRule="exact"/>
              <w:ind w:left="102"/>
              <w:rPr>
                <w:del w:id="3867" w:author="Björn Genfors" w:date="2014-03-28T14:34:00Z"/>
                <w:rFonts w:cs="Times New Roman"/>
                <w:sz w:val="20"/>
                <w:szCs w:val="20"/>
                <w:lang w:val="sv-SE"/>
              </w:rPr>
            </w:pPr>
            <w:del w:id="3868" w:author="Björn Genfors" w:date="2014-03-28T14:34:00Z">
              <w:r w:rsidRPr="006B6063" w:rsidDel="00DE71B1">
                <w:rPr>
                  <w:sz w:val="20"/>
                  <w:szCs w:val="20"/>
                </w:rPr>
                <w:delText>../../../../end</w:delText>
              </w:r>
            </w:del>
          </w:p>
        </w:tc>
        <w:tc>
          <w:tcPr>
            <w:tcW w:w="1559" w:type="dxa"/>
            <w:tcBorders>
              <w:top w:val="single" w:sz="5" w:space="0" w:color="000000"/>
              <w:left w:val="single" w:sz="5" w:space="0" w:color="000000"/>
              <w:bottom w:val="single" w:sz="5" w:space="0" w:color="000000"/>
              <w:right w:val="single" w:sz="5" w:space="0" w:color="000000"/>
            </w:tcBorders>
            <w:tcPrChange w:id="386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3C6C62" w14:textId="7A11BEF4" w:rsidR="00424B6F" w:rsidRPr="006B6063" w:rsidDel="00DE71B1" w:rsidRDefault="00424B6F" w:rsidP="00DE71B1">
            <w:pPr>
              <w:widowControl/>
              <w:spacing w:line="226" w:lineRule="exact"/>
              <w:ind w:left="102"/>
              <w:rPr>
                <w:del w:id="3870" w:author="Björn Genfors" w:date="2014-03-28T14:34:00Z"/>
                <w:rFonts w:cs="Times New Roman"/>
                <w:sz w:val="20"/>
                <w:szCs w:val="20"/>
                <w:lang w:val="sv-SE"/>
              </w:rPr>
            </w:pPr>
            <w:del w:id="3871" w:author="Björn Genfors" w:date="2014-03-28T14:34:00Z">
              <w:r w:rsidRPr="006B6063" w:rsidDel="00DE71B1">
                <w:rPr>
                  <w:sz w:val="20"/>
                  <w:szCs w:val="20"/>
                </w:rPr>
                <w:delText>TimeStampType</w:delText>
              </w:r>
            </w:del>
          </w:p>
        </w:tc>
        <w:tc>
          <w:tcPr>
            <w:tcW w:w="3969" w:type="dxa"/>
            <w:tcBorders>
              <w:top w:val="single" w:sz="5" w:space="0" w:color="000000"/>
              <w:left w:val="single" w:sz="5" w:space="0" w:color="000000"/>
              <w:bottom w:val="single" w:sz="5" w:space="0" w:color="000000"/>
              <w:right w:val="single" w:sz="5" w:space="0" w:color="000000"/>
            </w:tcBorders>
            <w:tcPrChange w:id="387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A16E6B5" w14:textId="06FCD9AC" w:rsidR="00424B6F" w:rsidRPr="006B6063" w:rsidDel="00DE71B1" w:rsidRDefault="00424B6F" w:rsidP="00DE71B1">
            <w:pPr>
              <w:widowControl/>
              <w:spacing w:line="226" w:lineRule="exact"/>
              <w:ind w:left="102"/>
              <w:rPr>
                <w:del w:id="3873" w:author="Björn Genfors" w:date="2014-03-28T14:34:00Z"/>
                <w:rFonts w:cs="Times New Roman"/>
                <w:sz w:val="20"/>
                <w:szCs w:val="20"/>
                <w:lang w:val="sv-SE"/>
              </w:rPr>
            </w:pPr>
            <w:del w:id="3874" w:author="Björn Genfors" w:date="2014-03-28T14:34:00Z">
              <w:r w:rsidRPr="000B0F50" w:rsidDel="00DE71B1">
                <w:rPr>
                  <w:sz w:val="20"/>
                  <w:szCs w:val="20"/>
                  <w:lang w:val="sv-SE"/>
                  <w:rPrChange w:id="3875" w:author="Björn Genfors" w:date="2014-03-28T13:02:00Z">
                    <w:rPr>
                      <w:sz w:val="20"/>
                      <w:szCs w:val="20"/>
                    </w:rPr>
                  </w:rPrChange>
                </w:rPr>
                <w:delText>Periodens sluttid. Minst ett av start och end skall anges.</w:delText>
              </w:r>
            </w:del>
          </w:p>
        </w:tc>
        <w:tc>
          <w:tcPr>
            <w:tcW w:w="1195" w:type="dxa"/>
            <w:tcBorders>
              <w:top w:val="single" w:sz="5" w:space="0" w:color="000000"/>
              <w:left w:val="single" w:sz="5" w:space="0" w:color="000000"/>
              <w:bottom w:val="single" w:sz="5" w:space="0" w:color="000000"/>
              <w:right w:val="single" w:sz="5" w:space="0" w:color="000000"/>
            </w:tcBorders>
            <w:tcPrChange w:id="387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B9D984D" w14:textId="3F611395" w:rsidR="00424B6F" w:rsidRPr="006B6063" w:rsidDel="00DE71B1" w:rsidRDefault="00424B6F" w:rsidP="00DE71B1">
            <w:pPr>
              <w:widowControl/>
              <w:spacing w:line="229" w:lineRule="exact"/>
              <w:ind w:left="102"/>
              <w:jc w:val="center"/>
              <w:rPr>
                <w:del w:id="3877" w:author="Björn Genfors" w:date="2014-03-28T14:34:00Z"/>
                <w:rFonts w:cs="Times New Roman"/>
                <w:sz w:val="20"/>
                <w:szCs w:val="20"/>
                <w:lang w:val="sv-SE"/>
              </w:rPr>
            </w:pPr>
            <w:del w:id="3878" w:author="Björn Genfors" w:date="2014-03-28T14:34:00Z">
              <w:r w:rsidRPr="006B6063" w:rsidDel="00DE71B1">
                <w:rPr>
                  <w:sz w:val="20"/>
                  <w:szCs w:val="20"/>
                </w:rPr>
                <w:delText>0..1</w:delText>
              </w:r>
            </w:del>
          </w:p>
        </w:tc>
      </w:tr>
      <w:tr w:rsidR="00424B6F" w:rsidRPr="006B6063" w:rsidDel="00DE71B1" w14:paraId="456C289C" w14:textId="6A2FBBA8" w:rsidTr="00DE71B1">
        <w:trPr>
          <w:trHeight w:hRule="exact" w:val="922"/>
          <w:tblHeader/>
          <w:del w:id="3879" w:author="Björn Genfors" w:date="2014-03-28T14:34:00Z"/>
          <w:trPrChange w:id="3880" w:author="Björn Genfors" w:date="2014-03-28T14:34:00Z">
            <w:trPr>
              <w:trHeight w:hRule="exact" w:val="9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8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35D78D6" w14:textId="33D25259" w:rsidR="00424B6F" w:rsidRPr="006B6063" w:rsidDel="00DE71B1" w:rsidRDefault="00424B6F" w:rsidP="00DE71B1">
            <w:pPr>
              <w:widowControl/>
              <w:spacing w:line="229" w:lineRule="exact"/>
              <w:ind w:left="102"/>
              <w:rPr>
                <w:del w:id="3882" w:author="Björn Genfors" w:date="2014-03-28T14:34:00Z"/>
                <w:rFonts w:cs="Times New Roman"/>
                <w:sz w:val="20"/>
                <w:szCs w:val="20"/>
                <w:lang w:val="sv-SE"/>
              </w:rPr>
            </w:pPr>
            <w:del w:id="3883" w:author="Björn Genfors" w:date="2014-03-28T14:34:00Z">
              <w:r w:rsidRPr="006B6063" w:rsidDel="00DE71B1">
                <w:rPr>
                  <w:sz w:val="20"/>
                  <w:szCs w:val="20"/>
                </w:rPr>
                <w:delText>../../../analysisCode</w:delText>
              </w:r>
            </w:del>
          </w:p>
        </w:tc>
        <w:tc>
          <w:tcPr>
            <w:tcW w:w="1559" w:type="dxa"/>
            <w:tcBorders>
              <w:top w:val="single" w:sz="5" w:space="0" w:color="000000"/>
              <w:left w:val="single" w:sz="5" w:space="0" w:color="000000"/>
              <w:bottom w:val="single" w:sz="5" w:space="0" w:color="000000"/>
              <w:right w:val="single" w:sz="5" w:space="0" w:color="000000"/>
            </w:tcBorders>
            <w:tcPrChange w:id="388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3F17EC9" w14:textId="7C20F31E" w:rsidR="00424B6F" w:rsidRPr="006B6063" w:rsidDel="00DE71B1" w:rsidRDefault="00424B6F" w:rsidP="00DE71B1">
            <w:pPr>
              <w:widowControl/>
              <w:spacing w:line="226" w:lineRule="exact"/>
              <w:ind w:left="102"/>
              <w:rPr>
                <w:del w:id="3885" w:author="Björn Genfors" w:date="2014-03-28T14:34:00Z"/>
                <w:rFonts w:cs="Times New Roman"/>
                <w:sz w:val="20"/>
                <w:szCs w:val="20"/>
                <w:lang w:val="sv-SE"/>
              </w:rPr>
            </w:pPr>
            <w:del w:id="3886" w:author="Björn Genfors" w:date="2014-03-28T14:34:00Z">
              <w:r w:rsidRPr="006B6063" w:rsidDel="00DE71B1">
                <w:rPr>
                  <w:sz w:val="20"/>
                  <w:szCs w:val="20"/>
                </w:rPr>
                <w:delText>CVType</w:delText>
              </w:r>
            </w:del>
          </w:p>
        </w:tc>
        <w:tc>
          <w:tcPr>
            <w:tcW w:w="3969" w:type="dxa"/>
            <w:tcBorders>
              <w:top w:val="single" w:sz="5" w:space="0" w:color="000000"/>
              <w:left w:val="single" w:sz="5" w:space="0" w:color="000000"/>
              <w:bottom w:val="single" w:sz="5" w:space="0" w:color="000000"/>
              <w:right w:val="single" w:sz="5" w:space="0" w:color="000000"/>
            </w:tcBorders>
            <w:tcPrChange w:id="388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299C513" w14:textId="3EB08975" w:rsidR="00424B6F" w:rsidRPr="006B6063" w:rsidDel="00DE71B1" w:rsidRDefault="00424B6F" w:rsidP="00DE71B1">
            <w:pPr>
              <w:widowControl/>
              <w:spacing w:line="226" w:lineRule="exact"/>
              <w:ind w:left="102"/>
              <w:rPr>
                <w:del w:id="3888" w:author="Björn Genfors" w:date="2014-03-28T14:34:00Z"/>
                <w:rFonts w:cs="Times New Roman"/>
                <w:sz w:val="20"/>
                <w:szCs w:val="20"/>
                <w:lang w:val="sv-SE"/>
              </w:rPr>
            </w:pPr>
            <w:del w:id="3889" w:author="Björn Genfors" w:date="2014-03-28T14:34:00Z">
              <w:r w:rsidRPr="000B0F50" w:rsidDel="00DE71B1">
                <w:rPr>
                  <w:sz w:val="20"/>
                  <w:szCs w:val="20"/>
                  <w:lang w:val="sv-SE"/>
                  <w:rPrChange w:id="3890" w:author="Björn Genfors" w:date="2014-03-28T13:02:00Z">
                    <w:rPr>
                      <w:sz w:val="20"/>
                      <w:szCs w:val="20"/>
                    </w:rPr>
                  </w:rPrChange>
                </w:rPr>
                <w:delText xml:space="preserve">Kod och klartext som anger vilken åtgärd som avses, enligt kodverket NPU. </w:delText>
              </w:r>
              <w:r w:rsidRPr="006B6063" w:rsidDel="00DE71B1">
                <w:rPr>
                  <w:sz w:val="20"/>
                  <w:szCs w:val="20"/>
                </w:rPr>
                <w:delText>Ett av attributen analysisCode och analysisText ska anges</w:delText>
              </w:r>
            </w:del>
          </w:p>
        </w:tc>
        <w:tc>
          <w:tcPr>
            <w:tcW w:w="1195" w:type="dxa"/>
            <w:tcBorders>
              <w:top w:val="single" w:sz="5" w:space="0" w:color="000000"/>
              <w:left w:val="single" w:sz="5" w:space="0" w:color="000000"/>
              <w:bottom w:val="single" w:sz="5" w:space="0" w:color="000000"/>
              <w:right w:val="single" w:sz="5" w:space="0" w:color="000000"/>
            </w:tcBorders>
            <w:tcPrChange w:id="389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02A64DD" w14:textId="3914B34F" w:rsidR="00424B6F" w:rsidRPr="006B6063" w:rsidDel="00DE71B1" w:rsidRDefault="00424B6F" w:rsidP="00DE71B1">
            <w:pPr>
              <w:widowControl/>
              <w:spacing w:line="229" w:lineRule="exact"/>
              <w:ind w:left="102"/>
              <w:jc w:val="center"/>
              <w:rPr>
                <w:del w:id="3892" w:author="Björn Genfors" w:date="2014-03-28T14:34:00Z"/>
                <w:rFonts w:cs="Times New Roman"/>
                <w:sz w:val="20"/>
                <w:szCs w:val="20"/>
                <w:lang w:val="sv-SE"/>
              </w:rPr>
            </w:pPr>
            <w:del w:id="3893" w:author="Björn Genfors" w:date="2014-03-28T14:34:00Z">
              <w:r w:rsidRPr="006B6063" w:rsidDel="00DE71B1">
                <w:rPr>
                  <w:sz w:val="20"/>
                  <w:szCs w:val="20"/>
                </w:rPr>
                <w:delText>0..1</w:delText>
              </w:r>
            </w:del>
          </w:p>
        </w:tc>
      </w:tr>
      <w:tr w:rsidR="00424B6F" w:rsidRPr="006B6063" w:rsidDel="00DE71B1" w14:paraId="7AEE0D0C" w14:textId="550BD135" w:rsidTr="00DE71B1">
        <w:trPr>
          <w:trHeight w:hRule="exact" w:val="421"/>
          <w:tblHeader/>
          <w:del w:id="3894" w:author="Björn Genfors" w:date="2014-03-28T14:34:00Z"/>
          <w:trPrChange w:id="3895" w:author="Björn Genfors" w:date="2014-03-28T14:34:00Z">
            <w:trPr>
              <w:trHeight w:hRule="exact" w:val="4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9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15EB698" w14:textId="42E34A36" w:rsidR="00424B6F" w:rsidRPr="006B6063" w:rsidDel="00DE71B1" w:rsidRDefault="00424B6F" w:rsidP="00DE71B1">
            <w:pPr>
              <w:widowControl/>
              <w:spacing w:line="229" w:lineRule="exact"/>
              <w:ind w:left="102"/>
              <w:rPr>
                <w:del w:id="3897" w:author="Björn Genfors" w:date="2014-03-28T14:34:00Z"/>
                <w:rFonts w:cs="Times New Roman"/>
                <w:sz w:val="20"/>
                <w:szCs w:val="20"/>
                <w:lang w:val="sv-SE"/>
              </w:rPr>
            </w:pPr>
            <w:del w:id="3898" w:author="Björn Genfors" w:date="2014-03-28T14:34:00Z">
              <w:r w:rsidRPr="006B6063" w:rsidDel="00DE71B1">
                <w:rPr>
                  <w:sz w:val="20"/>
                  <w:szCs w:val="20"/>
                </w:rPr>
                <w:delText>../../../../code</w:delText>
              </w:r>
            </w:del>
          </w:p>
        </w:tc>
        <w:tc>
          <w:tcPr>
            <w:tcW w:w="1559" w:type="dxa"/>
            <w:tcBorders>
              <w:top w:val="single" w:sz="5" w:space="0" w:color="000000"/>
              <w:left w:val="single" w:sz="5" w:space="0" w:color="000000"/>
              <w:bottom w:val="single" w:sz="5" w:space="0" w:color="000000"/>
              <w:right w:val="single" w:sz="5" w:space="0" w:color="000000"/>
            </w:tcBorders>
            <w:tcPrChange w:id="389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98FE1D4" w14:textId="16EFF1A9" w:rsidR="00424B6F" w:rsidRPr="006B6063" w:rsidDel="00DE71B1" w:rsidRDefault="00424B6F" w:rsidP="00DE71B1">
            <w:pPr>
              <w:widowControl/>
              <w:spacing w:line="226" w:lineRule="exact"/>
              <w:ind w:left="102"/>
              <w:rPr>
                <w:del w:id="3900" w:author="Björn Genfors" w:date="2014-03-28T14:34:00Z"/>
                <w:rFonts w:cs="Times New Roman"/>
                <w:sz w:val="20"/>
                <w:szCs w:val="20"/>
                <w:lang w:val="sv-SE"/>
              </w:rPr>
            </w:pPr>
            <w:del w:id="3901"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90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FD7381C" w14:textId="13C35D38" w:rsidR="00424B6F" w:rsidRPr="006B6063" w:rsidDel="00DE71B1" w:rsidRDefault="00424B6F" w:rsidP="00DE71B1">
            <w:pPr>
              <w:widowControl/>
              <w:spacing w:line="226" w:lineRule="exact"/>
              <w:ind w:left="102"/>
              <w:rPr>
                <w:del w:id="3903" w:author="Björn Genfors" w:date="2014-03-28T14:34:00Z"/>
                <w:rFonts w:cs="Times New Roman"/>
                <w:sz w:val="20"/>
                <w:szCs w:val="20"/>
                <w:lang w:val="sv-SE"/>
              </w:rPr>
            </w:pPr>
            <w:del w:id="3904" w:author="Björn Genfors" w:date="2014-03-28T14:34:00Z">
              <w:r w:rsidRPr="006B6063" w:rsidDel="00DE71B1">
                <w:rPr>
                  <w:sz w:val="20"/>
                  <w:szCs w:val="20"/>
                </w:rPr>
                <w:delText>Kod från kodsystemet NPU.</w:delText>
              </w:r>
            </w:del>
          </w:p>
        </w:tc>
        <w:tc>
          <w:tcPr>
            <w:tcW w:w="1195" w:type="dxa"/>
            <w:tcBorders>
              <w:top w:val="single" w:sz="5" w:space="0" w:color="000000"/>
              <w:left w:val="single" w:sz="5" w:space="0" w:color="000000"/>
              <w:bottom w:val="single" w:sz="5" w:space="0" w:color="000000"/>
              <w:right w:val="single" w:sz="5" w:space="0" w:color="000000"/>
            </w:tcBorders>
            <w:tcPrChange w:id="390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E908FEC" w14:textId="39D90118" w:rsidR="00424B6F" w:rsidRPr="006B6063" w:rsidDel="00DE71B1" w:rsidRDefault="00424B6F" w:rsidP="00DE71B1">
            <w:pPr>
              <w:widowControl/>
              <w:spacing w:line="229" w:lineRule="exact"/>
              <w:ind w:left="102"/>
              <w:jc w:val="center"/>
              <w:rPr>
                <w:del w:id="3906" w:author="Björn Genfors" w:date="2014-03-28T14:34:00Z"/>
                <w:rFonts w:cs="Times New Roman"/>
                <w:sz w:val="20"/>
                <w:szCs w:val="20"/>
                <w:lang w:val="sv-SE"/>
              </w:rPr>
            </w:pPr>
            <w:del w:id="3907" w:author="Björn Genfors" w:date="2014-03-28T14:34:00Z">
              <w:r w:rsidRPr="006B6063" w:rsidDel="00DE71B1">
                <w:rPr>
                  <w:sz w:val="20"/>
                  <w:szCs w:val="20"/>
                </w:rPr>
                <w:delText>1..1</w:delText>
              </w:r>
            </w:del>
          </w:p>
        </w:tc>
      </w:tr>
      <w:tr w:rsidR="00424B6F" w:rsidRPr="006B6063" w:rsidDel="00DE71B1" w14:paraId="68A459F4" w14:textId="09A5AA36" w:rsidTr="00DE71B1">
        <w:trPr>
          <w:trHeight w:hRule="exact" w:val="427"/>
          <w:tblHeader/>
          <w:del w:id="3908" w:author="Björn Genfors" w:date="2014-03-28T14:34:00Z"/>
          <w:trPrChange w:id="3909" w:author="Björn Genfors" w:date="2014-03-28T14:34:00Z">
            <w:trPr>
              <w:trHeight w:hRule="exact" w:val="42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1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778E08" w14:textId="751530BE" w:rsidR="00424B6F" w:rsidRPr="006B6063" w:rsidDel="00DE71B1" w:rsidRDefault="00424B6F" w:rsidP="00DE71B1">
            <w:pPr>
              <w:widowControl/>
              <w:spacing w:line="229" w:lineRule="exact"/>
              <w:ind w:left="102"/>
              <w:rPr>
                <w:del w:id="3911" w:author="Björn Genfors" w:date="2014-03-28T14:34:00Z"/>
                <w:rFonts w:cs="Times New Roman"/>
                <w:sz w:val="20"/>
                <w:szCs w:val="20"/>
                <w:lang w:val="sv-SE"/>
              </w:rPr>
            </w:pPr>
            <w:del w:id="3912" w:author="Björn Genfors" w:date="2014-03-28T14:34:00Z">
              <w:r w:rsidRPr="006B6063" w:rsidDel="00DE71B1">
                <w:rPr>
                  <w:sz w:val="20"/>
                  <w:szCs w:val="20"/>
                </w:rPr>
                <w:delText>../../../../codeSystem</w:delText>
              </w:r>
            </w:del>
          </w:p>
        </w:tc>
        <w:tc>
          <w:tcPr>
            <w:tcW w:w="1559" w:type="dxa"/>
            <w:tcBorders>
              <w:top w:val="single" w:sz="5" w:space="0" w:color="000000"/>
              <w:left w:val="single" w:sz="5" w:space="0" w:color="000000"/>
              <w:bottom w:val="single" w:sz="5" w:space="0" w:color="000000"/>
              <w:right w:val="single" w:sz="5" w:space="0" w:color="000000"/>
            </w:tcBorders>
            <w:tcPrChange w:id="391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A908860" w14:textId="02ADCDB7" w:rsidR="00424B6F" w:rsidRPr="006B6063" w:rsidDel="00DE71B1" w:rsidRDefault="00424B6F" w:rsidP="00DE71B1">
            <w:pPr>
              <w:widowControl/>
              <w:spacing w:line="226" w:lineRule="exact"/>
              <w:ind w:left="102"/>
              <w:rPr>
                <w:del w:id="3914" w:author="Björn Genfors" w:date="2014-03-28T14:34:00Z"/>
                <w:rFonts w:cs="Times New Roman"/>
                <w:sz w:val="20"/>
                <w:szCs w:val="20"/>
                <w:lang w:val="sv-SE"/>
              </w:rPr>
            </w:pPr>
            <w:del w:id="3915"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91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5CC7895" w14:textId="4C3ED464" w:rsidR="00424B6F" w:rsidRPr="006B6063" w:rsidDel="00DE71B1" w:rsidRDefault="00424B6F" w:rsidP="00DE71B1">
            <w:pPr>
              <w:widowControl/>
              <w:spacing w:line="226" w:lineRule="exact"/>
              <w:ind w:left="102"/>
              <w:rPr>
                <w:del w:id="3917" w:author="Björn Genfors" w:date="2014-03-28T14:34:00Z"/>
                <w:rFonts w:cs="Times New Roman"/>
                <w:sz w:val="20"/>
                <w:szCs w:val="20"/>
                <w:lang w:val="sv-SE"/>
              </w:rPr>
            </w:pPr>
            <w:del w:id="3918" w:author="Björn Genfors" w:date="2014-03-28T14:34:00Z">
              <w:r w:rsidRPr="006B6063" w:rsidDel="00DE71B1">
                <w:rPr>
                  <w:sz w:val="20"/>
                  <w:szCs w:val="20"/>
                </w:rPr>
                <w:delText>OID för NPU-kodsystemet (1.2.752.108.1)</w:delText>
              </w:r>
            </w:del>
          </w:p>
        </w:tc>
        <w:tc>
          <w:tcPr>
            <w:tcW w:w="1195" w:type="dxa"/>
            <w:tcBorders>
              <w:top w:val="single" w:sz="5" w:space="0" w:color="000000"/>
              <w:left w:val="single" w:sz="5" w:space="0" w:color="000000"/>
              <w:bottom w:val="single" w:sz="5" w:space="0" w:color="000000"/>
              <w:right w:val="single" w:sz="5" w:space="0" w:color="000000"/>
            </w:tcBorders>
            <w:tcPrChange w:id="391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03ABE54" w14:textId="03FFDBF3" w:rsidR="00424B6F" w:rsidRPr="006B6063" w:rsidDel="00DE71B1" w:rsidRDefault="00424B6F" w:rsidP="00DE71B1">
            <w:pPr>
              <w:widowControl/>
              <w:spacing w:line="229" w:lineRule="exact"/>
              <w:ind w:left="102"/>
              <w:jc w:val="center"/>
              <w:rPr>
                <w:del w:id="3920" w:author="Björn Genfors" w:date="2014-03-28T14:34:00Z"/>
                <w:rFonts w:cs="Times New Roman"/>
                <w:sz w:val="20"/>
                <w:szCs w:val="20"/>
                <w:lang w:val="sv-SE"/>
              </w:rPr>
            </w:pPr>
            <w:del w:id="3921" w:author="Björn Genfors" w:date="2014-03-28T14:34:00Z">
              <w:r w:rsidRPr="006B6063" w:rsidDel="00DE71B1">
                <w:rPr>
                  <w:sz w:val="20"/>
                  <w:szCs w:val="20"/>
                </w:rPr>
                <w:delText>1..1</w:delText>
              </w:r>
            </w:del>
          </w:p>
        </w:tc>
      </w:tr>
      <w:tr w:rsidR="00424B6F" w:rsidRPr="006B6063" w:rsidDel="00DE71B1" w14:paraId="5B3974A4" w14:textId="7C13D5FD" w:rsidTr="00DE71B1">
        <w:trPr>
          <w:trHeight w:hRule="exact" w:val="564"/>
          <w:tblHeader/>
          <w:del w:id="3922" w:author="Björn Genfors" w:date="2014-03-28T14:34:00Z"/>
          <w:trPrChange w:id="3923" w:author="Björn Genfors" w:date="2014-03-28T14:34:00Z">
            <w:trPr>
              <w:trHeight w:hRule="exact" w:val="56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2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41BE3C0" w14:textId="3D189D20" w:rsidR="00424B6F" w:rsidRPr="006B6063" w:rsidDel="00DE71B1" w:rsidRDefault="00424B6F" w:rsidP="00DE71B1">
            <w:pPr>
              <w:widowControl/>
              <w:spacing w:line="229" w:lineRule="exact"/>
              <w:ind w:left="102"/>
              <w:rPr>
                <w:del w:id="3925" w:author="Björn Genfors" w:date="2014-03-28T14:34:00Z"/>
                <w:rFonts w:cs="Times New Roman"/>
                <w:sz w:val="20"/>
                <w:szCs w:val="20"/>
                <w:lang w:val="sv-SE"/>
              </w:rPr>
            </w:pPr>
            <w:del w:id="3926" w:author="Björn Genfors" w:date="2014-03-28T14:34:00Z">
              <w:r w:rsidRPr="006B6063" w:rsidDel="00DE71B1">
                <w:rPr>
                  <w:sz w:val="20"/>
                  <w:szCs w:val="20"/>
                </w:rPr>
                <w:delText>../../../../displayName</w:delText>
              </w:r>
            </w:del>
          </w:p>
        </w:tc>
        <w:tc>
          <w:tcPr>
            <w:tcW w:w="1559" w:type="dxa"/>
            <w:tcBorders>
              <w:top w:val="single" w:sz="5" w:space="0" w:color="000000"/>
              <w:left w:val="single" w:sz="5" w:space="0" w:color="000000"/>
              <w:bottom w:val="single" w:sz="5" w:space="0" w:color="000000"/>
              <w:right w:val="single" w:sz="5" w:space="0" w:color="000000"/>
            </w:tcBorders>
            <w:tcPrChange w:id="392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CFCF326" w14:textId="585B64B8" w:rsidR="00424B6F" w:rsidRPr="006B6063" w:rsidDel="00DE71B1" w:rsidRDefault="00424B6F" w:rsidP="00DE71B1">
            <w:pPr>
              <w:widowControl/>
              <w:spacing w:line="226" w:lineRule="exact"/>
              <w:ind w:left="102"/>
              <w:rPr>
                <w:del w:id="3928" w:author="Björn Genfors" w:date="2014-03-28T14:34:00Z"/>
                <w:rFonts w:cs="Times New Roman"/>
                <w:sz w:val="20"/>
                <w:szCs w:val="20"/>
                <w:lang w:val="sv-SE"/>
              </w:rPr>
            </w:pPr>
            <w:del w:id="3929"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93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F08CDB3" w14:textId="6CE411B6" w:rsidR="00424B6F" w:rsidRPr="006B6063" w:rsidDel="00DE71B1" w:rsidRDefault="00424B6F" w:rsidP="00DE71B1">
            <w:pPr>
              <w:widowControl/>
              <w:spacing w:line="226" w:lineRule="exact"/>
              <w:ind w:left="102"/>
              <w:rPr>
                <w:del w:id="3931" w:author="Björn Genfors" w:date="2014-03-28T14:34:00Z"/>
                <w:rFonts w:cs="Times New Roman"/>
                <w:sz w:val="20"/>
                <w:szCs w:val="20"/>
                <w:lang w:val="sv-SE"/>
              </w:rPr>
            </w:pPr>
            <w:del w:id="3932" w:author="Björn Genfors" w:date="2014-03-28T14:34:00Z">
              <w:r w:rsidRPr="006B6063" w:rsidDel="00DE71B1">
                <w:rPr>
                  <w:sz w:val="20"/>
                  <w:szCs w:val="20"/>
                </w:rPr>
                <w:delText>Kodens klartext</w:delText>
              </w:r>
            </w:del>
          </w:p>
        </w:tc>
        <w:tc>
          <w:tcPr>
            <w:tcW w:w="1195" w:type="dxa"/>
            <w:tcBorders>
              <w:top w:val="single" w:sz="5" w:space="0" w:color="000000"/>
              <w:left w:val="single" w:sz="5" w:space="0" w:color="000000"/>
              <w:bottom w:val="single" w:sz="5" w:space="0" w:color="000000"/>
              <w:right w:val="single" w:sz="5" w:space="0" w:color="000000"/>
            </w:tcBorders>
            <w:tcPrChange w:id="393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FC81E27" w14:textId="7E0E0CF4" w:rsidR="00424B6F" w:rsidRPr="006B6063" w:rsidDel="00DE71B1" w:rsidRDefault="00424B6F" w:rsidP="00DE71B1">
            <w:pPr>
              <w:widowControl/>
              <w:spacing w:line="229" w:lineRule="exact"/>
              <w:ind w:left="102"/>
              <w:jc w:val="center"/>
              <w:rPr>
                <w:del w:id="3934" w:author="Björn Genfors" w:date="2014-03-28T14:34:00Z"/>
                <w:rFonts w:cs="Times New Roman"/>
                <w:sz w:val="20"/>
                <w:szCs w:val="20"/>
                <w:lang w:val="sv-SE"/>
              </w:rPr>
            </w:pPr>
            <w:del w:id="3935" w:author="Björn Genfors" w:date="2014-03-28T14:34:00Z">
              <w:r w:rsidRPr="006B6063" w:rsidDel="00DE71B1">
                <w:rPr>
                  <w:sz w:val="20"/>
                  <w:szCs w:val="20"/>
                </w:rPr>
                <w:delText>1..1</w:delText>
              </w:r>
            </w:del>
          </w:p>
        </w:tc>
      </w:tr>
      <w:tr w:rsidR="00424B6F" w:rsidRPr="006B6063" w:rsidDel="00DE71B1" w14:paraId="741FCB03" w14:textId="5DBF1172" w:rsidTr="00DE71B1">
        <w:trPr>
          <w:trHeight w:hRule="exact" w:val="1839"/>
          <w:tblHeader/>
          <w:del w:id="3936" w:author="Björn Genfors" w:date="2014-03-28T14:34:00Z"/>
          <w:trPrChange w:id="3937" w:author="Björn Genfors" w:date="2014-03-28T14:34:00Z">
            <w:trPr>
              <w:trHeight w:hRule="exact" w:val="183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3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63C9371" w14:textId="029E91A3" w:rsidR="00424B6F" w:rsidRPr="006B6063" w:rsidDel="00DE71B1" w:rsidRDefault="00424B6F" w:rsidP="00DE71B1">
            <w:pPr>
              <w:widowControl/>
              <w:spacing w:line="229" w:lineRule="exact"/>
              <w:ind w:left="102"/>
              <w:rPr>
                <w:del w:id="3939" w:author="Björn Genfors" w:date="2014-03-28T14:34:00Z"/>
                <w:rFonts w:cs="Times New Roman"/>
                <w:sz w:val="20"/>
                <w:szCs w:val="20"/>
                <w:lang w:val="sv-SE"/>
              </w:rPr>
            </w:pPr>
            <w:del w:id="3940" w:author="Björn Genfors" w:date="2014-03-28T14:34:00Z">
              <w:r w:rsidRPr="006B6063" w:rsidDel="00DE71B1">
                <w:rPr>
                  <w:sz w:val="20"/>
                  <w:szCs w:val="20"/>
                </w:rPr>
                <w:lastRenderedPageBreak/>
                <w:delText>../../../analysisText</w:delText>
              </w:r>
            </w:del>
          </w:p>
        </w:tc>
        <w:tc>
          <w:tcPr>
            <w:tcW w:w="1559" w:type="dxa"/>
            <w:tcBorders>
              <w:top w:val="single" w:sz="5" w:space="0" w:color="000000"/>
              <w:left w:val="single" w:sz="5" w:space="0" w:color="000000"/>
              <w:bottom w:val="single" w:sz="5" w:space="0" w:color="000000"/>
              <w:right w:val="single" w:sz="5" w:space="0" w:color="000000"/>
            </w:tcBorders>
            <w:tcPrChange w:id="394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CF1240E" w14:textId="472205CC" w:rsidR="00424B6F" w:rsidRPr="006B6063" w:rsidDel="00DE71B1" w:rsidRDefault="00424B6F" w:rsidP="00DE71B1">
            <w:pPr>
              <w:widowControl/>
              <w:spacing w:line="226" w:lineRule="exact"/>
              <w:ind w:left="102"/>
              <w:rPr>
                <w:del w:id="3942" w:author="Björn Genfors" w:date="2014-03-28T14:34:00Z"/>
                <w:rFonts w:cs="Times New Roman"/>
                <w:sz w:val="20"/>
                <w:szCs w:val="20"/>
                <w:lang w:val="sv-SE"/>
              </w:rPr>
            </w:pPr>
            <w:del w:id="3943"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94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A00E3EE" w14:textId="449137EC" w:rsidR="00424B6F" w:rsidRPr="006B6063" w:rsidDel="00DE71B1" w:rsidRDefault="00424B6F" w:rsidP="00DE71B1">
            <w:pPr>
              <w:widowControl/>
              <w:spacing w:line="229" w:lineRule="exact"/>
              <w:ind w:left="102"/>
              <w:rPr>
                <w:del w:id="3945" w:author="Björn Genfors" w:date="2014-03-28T14:34:00Z"/>
                <w:rFonts w:cs="Times New Roman"/>
                <w:sz w:val="20"/>
                <w:szCs w:val="20"/>
                <w:lang w:val="sv-SE"/>
              </w:rPr>
            </w:pPr>
            <w:del w:id="3946" w:author="Björn Genfors" w:date="2014-03-28T14:34:00Z">
              <w:r w:rsidRPr="000B0F50" w:rsidDel="00DE71B1">
                <w:rPr>
                  <w:sz w:val="20"/>
                  <w:szCs w:val="20"/>
                  <w:lang w:val="sv-SE"/>
                  <w:rPrChange w:id="3947" w:author="Björn Genfors" w:date="2014-03-28T13:02:00Z">
                    <w:rPr>
                      <w:sz w:val="20"/>
                      <w:szCs w:val="20"/>
                    </w:rPr>
                  </w:rPrChange>
                </w:rPr>
                <w:delText xml:space="preserve">Text som anger vilken åtgärd som avses, om analysen ej finns kodad enligt NPU. Attributet åtgärdskod text används endast för svar som ej kan kodas enligt NPU. I åtgärdskod text anges endast analysens namn i klartext, dvs inga lokala koder. </w:delText>
              </w:r>
              <w:r w:rsidRPr="006B6063" w:rsidDel="00DE71B1">
                <w:rPr>
                  <w:sz w:val="20"/>
                  <w:szCs w:val="20"/>
                </w:rPr>
                <w:delText>Ett av attributen analysisCode och analysisText ska anges.</w:delText>
              </w:r>
            </w:del>
          </w:p>
        </w:tc>
        <w:tc>
          <w:tcPr>
            <w:tcW w:w="1195" w:type="dxa"/>
            <w:tcBorders>
              <w:top w:val="single" w:sz="5" w:space="0" w:color="000000"/>
              <w:left w:val="single" w:sz="5" w:space="0" w:color="000000"/>
              <w:bottom w:val="single" w:sz="5" w:space="0" w:color="000000"/>
              <w:right w:val="single" w:sz="5" w:space="0" w:color="000000"/>
            </w:tcBorders>
            <w:tcPrChange w:id="394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F35202A" w14:textId="3802C7FD" w:rsidR="00424B6F" w:rsidRPr="006B6063" w:rsidDel="00DE71B1" w:rsidRDefault="00424B6F" w:rsidP="00DE71B1">
            <w:pPr>
              <w:widowControl/>
              <w:spacing w:line="229" w:lineRule="exact"/>
              <w:ind w:left="102"/>
              <w:jc w:val="center"/>
              <w:rPr>
                <w:del w:id="3949" w:author="Björn Genfors" w:date="2014-03-28T14:34:00Z"/>
                <w:rFonts w:cs="Times New Roman"/>
                <w:sz w:val="20"/>
                <w:szCs w:val="20"/>
                <w:lang w:val="sv-SE"/>
              </w:rPr>
            </w:pPr>
            <w:del w:id="3950" w:author="Björn Genfors" w:date="2014-03-28T14:34:00Z">
              <w:r w:rsidRPr="006B6063" w:rsidDel="00DE71B1">
                <w:rPr>
                  <w:sz w:val="20"/>
                  <w:szCs w:val="20"/>
                </w:rPr>
                <w:delText>0..1</w:delText>
              </w:r>
            </w:del>
          </w:p>
        </w:tc>
      </w:tr>
      <w:tr w:rsidR="00424B6F" w:rsidRPr="006B6063" w:rsidDel="00DE71B1" w14:paraId="57BF4667" w14:textId="3EC2CCC4" w:rsidTr="00DE71B1">
        <w:trPr>
          <w:trHeight w:hRule="exact" w:val="1121"/>
          <w:tblHeader/>
          <w:del w:id="3951" w:author="Björn Genfors" w:date="2014-03-28T14:34:00Z"/>
          <w:trPrChange w:id="3952" w:author="Björn Genfors" w:date="2014-03-28T14:34:00Z">
            <w:trPr>
              <w:trHeight w:hRule="exact" w:val="11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5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2BC378B" w14:textId="41E1C5B0" w:rsidR="00424B6F" w:rsidRPr="006B6063" w:rsidDel="00DE71B1" w:rsidRDefault="00424B6F" w:rsidP="00DE71B1">
            <w:pPr>
              <w:widowControl/>
              <w:spacing w:line="229" w:lineRule="exact"/>
              <w:ind w:left="102"/>
              <w:rPr>
                <w:del w:id="3954" w:author="Björn Genfors" w:date="2014-03-28T14:34:00Z"/>
                <w:rFonts w:cs="Times New Roman"/>
                <w:sz w:val="20"/>
                <w:szCs w:val="20"/>
                <w:lang w:val="sv-SE"/>
              </w:rPr>
            </w:pPr>
            <w:del w:id="3955" w:author="Björn Genfors" w:date="2014-03-28T14:34:00Z">
              <w:r w:rsidRPr="006B6063" w:rsidDel="00DE71B1">
                <w:rPr>
                  <w:sz w:val="20"/>
                  <w:szCs w:val="20"/>
                </w:rPr>
                <w:delText>../../../analysisStatus</w:delText>
              </w:r>
            </w:del>
          </w:p>
        </w:tc>
        <w:tc>
          <w:tcPr>
            <w:tcW w:w="1559" w:type="dxa"/>
            <w:tcBorders>
              <w:top w:val="single" w:sz="5" w:space="0" w:color="000000"/>
              <w:left w:val="single" w:sz="5" w:space="0" w:color="000000"/>
              <w:bottom w:val="single" w:sz="5" w:space="0" w:color="000000"/>
              <w:right w:val="single" w:sz="5" w:space="0" w:color="000000"/>
            </w:tcBorders>
            <w:tcPrChange w:id="395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9AB6FF2" w14:textId="2EDCE2BC" w:rsidR="00424B6F" w:rsidRPr="006B6063" w:rsidDel="00DE71B1" w:rsidRDefault="00424B6F" w:rsidP="00DE71B1">
            <w:pPr>
              <w:widowControl/>
              <w:spacing w:line="226" w:lineRule="exact"/>
              <w:ind w:left="102"/>
              <w:rPr>
                <w:del w:id="3957" w:author="Björn Genfors" w:date="2014-03-28T14:34:00Z"/>
                <w:rFonts w:cs="Times New Roman"/>
                <w:sz w:val="20"/>
                <w:szCs w:val="20"/>
                <w:lang w:val="sv-SE"/>
              </w:rPr>
            </w:pPr>
            <w:del w:id="3958"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95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0F23CFC" w14:textId="65783BC4" w:rsidR="00424B6F" w:rsidRPr="006B6063" w:rsidDel="00DE71B1" w:rsidRDefault="00424B6F" w:rsidP="00DE71B1">
            <w:pPr>
              <w:widowControl/>
              <w:spacing w:line="226" w:lineRule="exact"/>
              <w:ind w:left="102"/>
              <w:rPr>
                <w:del w:id="3960" w:author="Björn Genfors" w:date="2014-03-28T14:34:00Z"/>
                <w:rFonts w:cs="Times New Roman"/>
                <w:sz w:val="20"/>
                <w:szCs w:val="20"/>
                <w:lang w:val="sv-SE"/>
              </w:rPr>
            </w:pPr>
            <w:del w:id="3961" w:author="Björn Genfors" w:date="2014-03-28T14:34:00Z">
              <w:r w:rsidRPr="000B0F50" w:rsidDel="00DE71B1">
                <w:rPr>
                  <w:sz w:val="20"/>
                  <w:szCs w:val="20"/>
                  <w:lang w:val="sv-SE"/>
                  <w:rPrChange w:id="3962" w:author="Björn Genfors" w:date="2014-03-28T13:02:00Z">
                    <w:rPr>
                      <w:sz w:val="20"/>
                      <w:szCs w:val="20"/>
                    </w:rPr>
                  </w:rPrChange>
                </w:rPr>
                <w:delText xml:space="preserve">Text som anger åtgärdens status. Då det är möjligt ska KV åtgärdsstatus följas. </w:delText>
              </w:r>
              <w:r w:rsidRPr="006B6063" w:rsidDel="00DE71B1">
                <w:rPr>
                  <w:sz w:val="20"/>
                  <w:szCs w:val="20"/>
                </w:rPr>
                <w:delText>Exempel från KV åtgärdsstatus:</w:delText>
              </w:r>
            </w:del>
          </w:p>
          <w:p w14:paraId="381A3E25" w14:textId="33856C03" w:rsidR="00424B6F" w:rsidRPr="006B6063" w:rsidDel="00DE71B1" w:rsidRDefault="00424B6F" w:rsidP="00DE71B1">
            <w:pPr>
              <w:widowControl/>
              <w:spacing w:line="226" w:lineRule="exact"/>
              <w:ind w:left="102"/>
              <w:rPr>
                <w:del w:id="3963" w:author="Björn Genfors" w:date="2014-03-28T14:34:00Z"/>
                <w:rFonts w:cs="Times New Roman"/>
                <w:sz w:val="20"/>
                <w:szCs w:val="20"/>
                <w:lang w:val="sv-SE"/>
              </w:rPr>
            </w:pPr>
            <w:del w:id="3964" w:author="Björn Genfors" w:date="2014-03-28T14:34:00Z">
              <w:r w:rsidRPr="006B6063" w:rsidDel="00DE71B1">
                <w:rPr>
                  <w:sz w:val="20"/>
                  <w:szCs w:val="20"/>
                </w:rPr>
                <w:delText>Planerad, Pågående, Avklarad</w:delText>
              </w:r>
            </w:del>
          </w:p>
        </w:tc>
        <w:tc>
          <w:tcPr>
            <w:tcW w:w="1195" w:type="dxa"/>
            <w:tcBorders>
              <w:top w:val="single" w:sz="5" w:space="0" w:color="000000"/>
              <w:left w:val="single" w:sz="5" w:space="0" w:color="000000"/>
              <w:bottom w:val="single" w:sz="5" w:space="0" w:color="000000"/>
              <w:right w:val="single" w:sz="5" w:space="0" w:color="000000"/>
            </w:tcBorders>
            <w:tcPrChange w:id="396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1CEDB48" w14:textId="6ED6BAA2" w:rsidR="00424B6F" w:rsidRPr="006B6063" w:rsidDel="00DE71B1" w:rsidRDefault="00424B6F" w:rsidP="00DE71B1">
            <w:pPr>
              <w:widowControl/>
              <w:spacing w:line="229" w:lineRule="exact"/>
              <w:ind w:left="102"/>
              <w:jc w:val="center"/>
              <w:rPr>
                <w:del w:id="3966" w:author="Björn Genfors" w:date="2014-03-28T14:34:00Z"/>
                <w:rFonts w:cs="Times New Roman"/>
                <w:sz w:val="20"/>
                <w:szCs w:val="20"/>
                <w:lang w:val="sv-SE"/>
              </w:rPr>
            </w:pPr>
            <w:del w:id="3967" w:author="Björn Genfors" w:date="2014-03-28T14:34:00Z">
              <w:r w:rsidRPr="006B6063" w:rsidDel="00DE71B1">
                <w:rPr>
                  <w:sz w:val="20"/>
                  <w:szCs w:val="20"/>
                </w:rPr>
                <w:delText>0..1</w:delText>
              </w:r>
            </w:del>
          </w:p>
        </w:tc>
      </w:tr>
      <w:tr w:rsidR="00424B6F" w:rsidRPr="006B6063" w:rsidDel="00DE71B1" w14:paraId="2A9BFFB8" w14:textId="631C9849" w:rsidTr="00DE71B1">
        <w:trPr>
          <w:trHeight w:hRule="exact" w:val="730"/>
          <w:tblHeader/>
          <w:del w:id="3968" w:author="Björn Genfors" w:date="2014-03-28T14:34:00Z"/>
          <w:trPrChange w:id="3969"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7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FCB0D0" w14:textId="096958AC" w:rsidR="00424B6F" w:rsidRPr="006B6063" w:rsidDel="00DE71B1" w:rsidRDefault="00424B6F" w:rsidP="00DE71B1">
            <w:pPr>
              <w:widowControl/>
              <w:spacing w:line="229" w:lineRule="exact"/>
              <w:ind w:left="102"/>
              <w:rPr>
                <w:del w:id="3971" w:author="Björn Genfors" w:date="2014-03-28T14:34:00Z"/>
                <w:rFonts w:cs="Times New Roman"/>
                <w:sz w:val="20"/>
                <w:szCs w:val="20"/>
                <w:lang w:val="sv-SE"/>
              </w:rPr>
            </w:pPr>
            <w:del w:id="3972" w:author="Björn Genfors" w:date="2014-03-28T14:34:00Z">
              <w:r w:rsidRPr="006B6063" w:rsidDel="00DE71B1">
                <w:rPr>
                  <w:sz w:val="20"/>
                  <w:szCs w:val="20"/>
                </w:rPr>
                <w:delText>../../../analysisComment</w:delText>
              </w:r>
            </w:del>
          </w:p>
        </w:tc>
        <w:tc>
          <w:tcPr>
            <w:tcW w:w="1559" w:type="dxa"/>
            <w:tcBorders>
              <w:top w:val="single" w:sz="5" w:space="0" w:color="000000"/>
              <w:left w:val="single" w:sz="5" w:space="0" w:color="000000"/>
              <w:bottom w:val="single" w:sz="5" w:space="0" w:color="000000"/>
              <w:right w:val="single" w:sz="5" w:space="0" w:color="000000"/>
            </w:tcBorders>
            <w:tcPrChange w:id="397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C17FBC4" w14:textId="7FBE7CD0" w:rsidR="00424B6F" w:rsidRPr="006B6063" w:rsidDel="00DE71B1" w:rsidRDefault="00424B6F" w:rsidP="00DE71B1">
            <w:pPr>
              <w:widowControl/>
              <w:spacing w:line="229" w:lineRule="exact"/>
              <w:ind w:left="102"/>
              <w:rPr>
                <w:del w:id="3974" w:author="Björn Genfors" w:date="2014-03-28T14:34:00Z"/>
                <w:rFonts w:cs="Times New Roman"/>
                <w:sz w:val="20"/>
                <w:szCs w:val="20"/>
                <w:lang w:val="sv-SE"/>
              </w:rPr>
            </w:pPr>
            <w:del w:id="3975"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97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F229719" w14:textId="7896C443" w:rsidR="00424B6F" w:rsidRPr="006B6063" w:rsidDel="00DE71B1" w:rsidRDefault="00424B6F" w:rsidP="00DE71B1">
            <w:pPr>
              <w:widowControl/>
              <w:spacing w:line="229" w:lineRule="exact"/>
              <w:ind w:left="102"/>
              <w:rPr>
                <w:del w:id="3977" w:author="Björn Genfors" w:date="2014-03-28T14:34:00Z"/>
                <w:rFonts w:cs="Times New Roman"/>
                <w:sz w:val="20"/>
                <w:szCs w:val="20"/>
                <w:lang w:val="sv-SE"/>
              </w:rPr>
            </w:pPr>
            <w:del w:id="3978" w:author="Björn Genfors" w:date="2014-03-28T14:34:00Z">
              <w:r w:rsidRPr="000B0F50" w:rsidDel="00DE71B1">
                <w:rPr>
                  <w:sz w:val="20"/>
                  <w:szCs w:val="20"/>
                  <w:lang w:val="sv-SE"/>
                  <w:rPrChange w:id="3979" w:author="Björn Genfors" w:date="2014-03-28T13:02:00Z">
                    <w:rPr>
                      <w:sz w:val="20"/>
                      <w:szCs w:val="20"/>
                    </w:rPr>
                  </w:rPrChange>
                </w:rPr>
                <w:delText>Text som innehåller en kommentar som avser den utförda analysen</w:delText>
              </w:r>
            </w:del>
          </w:p>
        </w:tc>
        <w:tc>
          <w:tcPr>
            <w:tcW w:w="1195" w:type="dxa"/>
            <w:tcBorders>
              <w:top w:val="single" w:sz="5" w:space="0" w:color="000000"/>
              <w:left w:val="single" w:sz="5" w:space="0" w:color="000000"/>
              <w:bottom w:val="single" w:sz="5" w:space="0" w:color="000000"/>
              <w:right w:val="single" w:sz="5" w:space="0" w:color="000000"/>
            </w:tcBorders>
            <w:tcPrChange w:id="398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D0B6E87" w14:textId="1369F65A" w:rsidR="00424B6F" w:rsidRPr="006B6063" w:rsidDel="00DE71B1" w:rsidRDefault="00424B6F" w:rsidP="00DE71B1">
            <w:pPr>
              <w:widowControl/>
              <w:spacing w:line="229" w:lineRule="exact"/>
              <w:ind w:left="102"/>
              <w:jc w:val="center"/>
              <w:rPr>
                <w:del w:id="3981" w:author="Björn Genfors" w:date="2014-03-28T14:34:00Z"/>
                <w:rFonts w:cs="Times New Roman"/>
                <w:sz w:val="20"/>
                <w:szCs w:val="20"/>
                <w:lang w:val="sv-SE"/>
              </w:rPr>
            </w:pPr>
            <w:del w:id="3982" w:author="Björn Genfors" w:date="2014-03-28T14:34:00Z">
              <w:r w:rsidRPr="006B6063" w:rsidDel="00DE71B1">
                <w:rPr>
                  <w:sz w:val="20"/>
                  <w:szCs w:val="20"/>
                </w:rPr>
                <w:delText>0..1</w:delText>
              </w:r>
            </w:del>
          </w:p>
        </w:tc>
      </w:tr>
      <w:tr w:rsidR="00424B6F" w:rsidRPr="006B6063" w:rsidDel="00DE71B1" w14:paraId="3A3DE14D" w14:textId="2D180271" w:rsidTr="00DE71B1">
        <w:trPr>
          <w:trHeight w:hRule="exact" w:val="1615"/>
          <w:tblHeader/>
          <w:del w:id="3983" w:author="Björn Genfors" w:date="2014-03-28T14:34:00Z"/>
          <w:trPrChange w:id="3984" w:author="Björn Genfors" w:date="2014-03-28T14:34:00Z">
            <w:trPr>
              <w:trHeight w:hRule="exact" w:val="161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8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DAE050B" w14:textId="522C80A9" w:rsidR="00424B6F" w:rsidRPr="006B6063" w:rsidDel="00DE71B1" w:rsidRDefault="00424B6F" w:rsidP="00DE71B1">
            <w:pPr>
              <w:widowControl/>
              <w:spacing w:line="229" w:lineRule="exact"/>
              <w:ind w:left="102"/>
              <w:rPr>
                <w:del w:id="3986" w:author="Björn Genfors" w:date="2014-03-28T14:34:00Z"/>
                <w:rFonts w:cs="Times New Roman"/>
                <w:sz w:val="20"/>
                <w:szCs w:val="20"/>
                <w:lang w:val="sv-SE"/>
              </w:rPr>
            </w:pPr>
            <w:del w:id="3987" w:author="Björn Genfors" w:date="2014-03-28T14:34:00Z">
              <w:r w:rsidRPr="006B6063" w:rsidDel="00DE71B1">
                <w:rPr>
                  <w:sz w:val="20"/>
                  <w:szCs w:val="20"/>
                </w:rPr>
                <w:delText>../../../specimen</w:delText>
              </w:r>
            </w:del>
          </w:p>
        </w:tc>
        <w:tc>
          <w:tcPr>
            <w:tcW w:w="1559" w:type="dxa"/>
            <w:tcBorders>
              <w:top w:val="single" w:sz="5" w:space="0" w:color="000000"/>
              <w:left w:val="single" w:sz="5" w:space="0" w:color="000000"/>
              <w:bottom w:val="single" w:sz="5" w:space="0" w:color="000000"/>
              <w:right w:val="single" w:sz="5" w:space="0" w:color="000000"/>
            </w:tcBorders>
            <w:tcPrChange w:id="398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804509C" w14:textId="0229A770" w:rsidR="00424B6F" w:rsidRPr="006B6063" w:rsidDel="00DE71B1" w:rsidRDefault="00424B6F" w:rsidP="00DE71B1">
            <w:pPr>
              <w:widowControl/>
              <w:spacing w:line="229" w:lineRule="exact"/>
              <w:ind w:left="102"/>
              <w:rPr>
                <w:del w:id="3989" w:author="Björn Genfors" w:date="2014-03-28T14:34:00Z"/>
                <w:rFonts w:cs="Times New Roman"/>
                <w:sz w:val="20"/>
                <w:szCs w:val="20"/>
                <w:lang w:val="sv-SE"/>
              </w:rPr>
            </w:pPr>
            <w:del w:id="3990"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399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9553CE" w14:textId="026BB2A4" w:rsidR="00424B6F" w:rsidRPr="006B6063" w:rsidDel="00DE71B1" w:rsidRDefault="00424B6F" w:rsidP="00DE71B1">
            <w:pPr>
              <w:widowControl/>
              <w:spacing w:line="229" w:lineRule="exact"/>
              <w:ind w:left="102"/>
              <w:rPr>
                <w:del w:id="3992" w:author="Björn Genfors" w:date="2014-03-28T14:34:00Z"/>
                <w:rFonts w:cs="Times New Roman"/>
                <w:sz w:val="20"/>
                <w:szCs w:val="20"/>
                <w:lang w:val="sv-SE"/>
              </w:rPr>
            </w:pPr>
            <w:del w:id="3993" w:author="Björn Genfors" w:date="2014-03-28T14:34:00Z">
              <w:r w:rsidRPr="000B0F50" w:rsidDel="00DE71B1">
                <w:rPr>
                  <w:sz w:val="20"/>
                  <w:szCs w:val="20"/>
                  <w:lang w:val="sv-SE"/>
                  <w:rPrChange w:id="3994" w:author="Björn Genfors" w:date="2014-03-28T13:02:00Z">
                    <w:rPr>
                      <w:sz w:val="20"/>
                      <w:szCs w:val="20"/>
                    </w:rPr>
                  </w:rPrChange>
                </w:rPr>
                <w:delText>Text som beskriver vilket typ av material som användes vid analysen. Ange provmaterial i klartext. Exempel: Plasma</w:delText>
              </w:r>
            </w:del>
          </w:p>
          <w:p w14:paraId="53BCC539" w14:textId="1D05940B" w:rsidR="00424B6F" w:rsidRPr="006B6063" w:rsidDel="00DE71B1" w:rsidRDefault="00424B6F" w:rsidP="00DE71B1">
            <w:pPr>
              <w:widowControl/>
              <w:spacing w:line="229" w:lineRule="exact"/>
              <w:ind w:left="102"/>
              <w:rPr>
                <w:del w:id="3995" w:author="Björn Genfors" w:date="2014-03-28T14:34:00Z"/>
                <w:rFonts w:cs="Times New Roman"/>
                <w:sz w:val="20"/>
                <w:szCs w:val="20"/>
                <w:lang w:val="sv-SE"/>
              </w:rPr>
            </w:pPr>
            <w:del w:id="3996" w:author="Björn Genfors" w:date="2014-03-28T14:34:00Z">
              <w:r w:rsidRPr="000B0F50" w:rsidDel="00DE71B1">
                <w:rPr>
                  <w:sz w:val="20"/>
                  <w:szCs w:val="20"/>
                  <w:lang w:val="sv-SE"/>
                  <w:rPrChange w:id="3997" w:author="Björn Genfors" w:date="2014-03-28T13:02:00Z">
                    <w:rPr>
                      <w:sz w:val="20"/>
                      <w:szCs w:val="20"/>
                    </w:rPr>
                  </w:rPrChange>
                </w:rPr>
                <w:delText xml:space="preserve">Både provmaterial och lokalisation bör anges i klartext när så är lämpligt för aktuell undersökning. </w:delText>
              </w:r>
              <w:r w:rsidRPr="006B6063" w:rsidDel="00DE71B1">
                <w:rPr>
                  <w:sz w:val="20"/>
                  <w:szCs w:val="20"/>
                </w:rPr>
                <w:delText>Exempel: Var höger fot"</w:delText>
              </w:r>
            </w:del>
          </w:p>
        </w:tc>
        <w:tc>
          <w:tcPr>
            <w:tcW w:w="1195" w:type="dxa"/>
            <w:tcBorders>
              <w:top w:val="single" w:sz="5" w:space="0" w:color="000000"/>
              <w:left w:val="single" w:sz="5" w:space="0" w:color="000000"/>
              <w:bottom w:val="single" w:sz="5" w:space="0" w:color="000000"/>
              <w:right w:val="single" w:sz="5" w:space="0" w:color="000000"/>
            </w:tcBorders>
            <w:tcPrChange w:id="399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BE70F2D" w14:textId="652A9160" w:rsidR="00424B6F" w:rsidRPr="006B6063" w:rsidDel="00DE71B1" w:rsidRDefault="00424B6F" w:rsidP="00DE71B1">
            <w:pPr>
              <w:widowControl/>
              <w:spacing w:line="229" w:lineRule="exact"/>
              <w:ind w:left="102"/>
              <w:jc w:val="center"/>
              <w:rPr>
                <w:del w:id="3999" w:author="Björn Genfors" w:date="2014-03-28T14:34:00Z"/>
                <w:rFonts w:cs="Times New Roman"/>
                <w:sz w:val="20"/>
                <w:szCs w:val="20"/>
                <w:lang w:val="sv-SE"/>
              </w:rPr>
            </w:pPr>
            <w:del w:id="4000" w:author="Björn Genfors" w:date="2014-03-28T14:34:00Z">
              <w:r w:rsidRPr="006B6063" w:rsidDel="00DE71B1">
                <w:rPr>
                  <w:sz w:val="20"/>
                  <w:szCs w:val="20"/>
                </w:rPr>
                <w:delText>0..1</w:delText>
              </w:r>
            </w:del>
          </w:p>
        </w:tc>
      </w:tr>
      <w:tr w:rsidR="00424B6F" w:rsidRPr="006B6063" w:rsidDel="00DE71B1" w14:paraId="68E44B85" w14:textId="42CF35BB" w:rsidTr="00DE71B1">
        <w:trPr>
          <w:trHeight w:hRule="exact" w:val="730"/>
          <w:tblHeader/>
          <w:del w:id="4001" w:author="Björn Genfors" w:date="2014-03-28T14:34:00Z"/>
          <w:trPrChange w:id="4002"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0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2F92A66" w14:textId="7E74A879" w:rsidR="00424B6F" w:rsidRPr="006B6063" w:rsidDel="00DE71B1" w:rsidRDefault="00424B6F" w:rsidP="00DE71B1">
            <w:pPr>
              <w:widowControl/>
              <w:spacing w:line="229" w:lineRule="exact"/>
              <w:ind w:left="102"/>
              <w:rPr>
                <w:del w:id="4004" w:author="Björn Genfors" w:date="2014-03-28T14:34:00Z"/>
                <w:rFonts w:cs="Times New Roman"/>
                <w:sz w:val="20"/>
                <w:szCs w:val="20"/>
                <w:lang w:val="sv-SE"/>
              </w:rPr>
            </w:pPr>
            <w:del w:id="4005" w:author="Björn Genfors" w:date="2014-03-28T14:34:00Z">
              <w:r w:rsidRPr="006B6063" w:rsidDel="00DE71B1">
                <w:rPr>
                  <w:sz w:val="20"/>
                  <w:szCs w:val="20"/>
                </w:rPr>
                <w:delText>../../../method</w:delText>
              </w:r>
            </w:del>
          </w:p>
        </w:tc>
        <w:tc>
          <w:tcPr>
            <w:tcW w:w="1559" w:type="dxa"/>
            <w:tcBorders>
              <w:top w:val="single" w:sz="5" w:space="0" w:color="000000"/>
              <w:left w:val="single" w:sz="5" w:space="0" w:color="000000"/>
              <w:bottom w:val="single" w:sz="5" w:space="0" w:color="000000"/>
              <w:right w:val="single" w:sz="5" w:space="0" w:color="000000"/>
            </w:tcBorders>
            <w:tcPrChange w:id="400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BDC8CAE" w14:textId="55985E05" w:rsidR="00424B6F" w:rsidRPr="006B6063" w:rsidDel="00DE71B1" w:rsidRDefault="00424B6F" w:rsidP="00DE71B1">
            <w:pPr>
              <w:widowControl/>
              <w:spacing w:line="229" w:lineRule="exact"/>
              <w:ind w:left="102"/>
              <w:rPr>
                <w:del w:id="4007" w:author="Björn Genfors" w:date="2014-03-28T14:34:00Z"/>
                <w:rFonts w:cs="Times New Roman"/>
                <w:sz w:val="20"/>
                <w:szCs w:val="20"/>
                <w:lang w:val="sv-SE"/>
              </w:rPr>
            </w:pPr>
            <w:del w:id="4008"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00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0DD258" w14:textId="466D11DE" w:rsidR="00424B6F" w:rsidRPr="006B6063" w:rsidDel="00DE71B1" w:rsidRDefault="00424B6F" w:rsidP="00DE71B1">
            <w:pPr>
              <w:widowControl/>
              <w:spacing w:line="229" w:lineRule="exact"/>
              <w:ind w:left="102"/>
              <w:rPr>
                <w:del w:id="4010" w:author="Björn Genfors" w:date="2014-03-28T14:34:00Z"/>
                <w:rFonts w:cs="Times New Roman"/>
                <w:sz w:val="20"/>
                <w:szCs w:val="20"/>
                <w:lang w:val="sv-SE"/>
              </w:rPr>
            </w:pPr>
            <w:del w:id="4011" w:author="Björn Genfors" w:date="2014-03-28T14:34:00Z">
              <w:r w:rsidRPr="000B0F50" w:rsidDel="00DE71B1">
                <w:rPr>
                  <w:sz w:val="20"/>
                  <w:szCs w:val="20"/>
                  <w:lang w:val="sv-SE"/>
                  <w:rPrChange w:id="4012" w:author="Björn Genfors" w:date="2014-03-28T13:02:00Z">
                    <w:rPr>
                      <w:sz w:val="20"/>
                      <w:szCs w:val="20"/>
                    </w:rPr>
                  </w:rPrChange>
                </w:rPr>
                <w:delText>Text som beskriver den metod som använts i analystjänsten</w:delText>
              </w:r>
            </w:del>
          </w:p>
        </w:tc>
        <w:tc>
          <w:tcPr>
            <w:tcW w:w="1195" w:type="dxa"/>
            <w:tcBorders>
              <w:top w:val="single" w:sz="5" w:space="0" w:color="000000"/>
              <w:left w:val="single" w:sz="5" w:space="0" w:color="000000"/>
              <w:bottom w:val="single" w:sz="5" w:space="0" w:color="000000"/>
              <w:right w:val="single" w:sz="5" w:space="0" w:color="000000"/>
            </w:tcBorders>
            <w:tcPrChange w:id="401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4B395C" w14:textId="55E81089" w:rsidR="00424B6F" w:rsidRPr="006B6063" w:rsidDel="00DE71B1" w:rsidRDefault="00424B6F" w:rsidP="00DE71B1">
            <w:pPr>
              <w:widowControl/>
              <w:spacing w:line="229" w:lineRule="exact"/>
              <w:ind w:left="102"/>
              <w:jc w:val="center"/>
              <w:rPr>
                <w:del w:id="4014" w:author="Björn Genfors" w:date="2014-03-28T14:34:00Z"/>
                <w:rFonts w:cs="Times New Roman"/>
                <w:sz w:val="20"/>
                <w:szCs w:val="20"/>
                <w:lang w:val="sv-SE"/>
              </w:rPr>
            </w:pPr>
            <w:del w:id="4015" w:author="Björn Genfors" w:date="2014-03-28T14:34:00Z">
              <w:r w:rsidRPr="006B6063" w:rsidDel="00DE71B1">
                <w:rPr>
                  <w:sz w:val="20"/>
                  <w:szCs w:val="20"/>
                </w:rPr>
                <w:delText>0..1</w:delText>
              </w:r>
            </w:del>
          </w:p>
        </w:tc>
      </w:tr>
      <w:tr w:rsidR="00424B6F" w:rsidRPr="006B6063" w:rsidDel="00DE71B1" w14:paraId="16347104" w14:textId="132E39A6" w:rsidTr="00DE71B1">
        <w:trPr>
          <w:trHeight w:hRule="exact" w:val="730"/>
          <w:tblHeader/>
          <w:del w:id="4016" w:author="Björn Genfors" w:date="2014-03-28T14:34:00Z"/>
          <w:trPrChange w:id="4017"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1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322A00" w14:textId="02A76C59" w:rsidR="00424B6F" w:rsidRPr="006B6063" w:rsidDel="00DE71B1" w:rsidRDefault="00424B6F" w:rsidP="00DE71B1">
            <w:pPr>
              <w:widowControl/>
              <w:spacing w:line="229" w:lineRule="exact"/>
              <w:ind w:left="102"/>
              <w:rPr>
                <w:del w:id="4019" w:author="Björn Genfors" w:date="2014-03-28T14:34:00Z"/>
                <w:rFonts w:cs="Times New Roman"/>
                <w:sz w:val="20"/>
                <w:szCs w:val="20"/>
                <w:lang w:val="sv-SE"/>
              </w:rPr>
            </w:pPr>
            <w:del w:id="4020" w:author="Björn Genfors" w:date="2014-03-28T14:34:00Z">
              <w:r w:rsidRPr="006B6063" w:rsidDel="00DE71B1">
                <w:rPr>
                  <w:sz w:val="20"/>
                  <w:szCs w:val="20"/>
                </w:rPr>
                <w:delText>../../../relationToAnalysis</w:delText>
              </w:r>
            </w:del>
          </w:p>
        </w:tc>
        <w:tc>
          <w:tcPr>
            <w:tcW w:w="1559" w:type="dxa"/>
            <w:tcBorders>
              <w:top w:val="single" w:sz="5" w:space="0" w:color="000000"/>
              <w:left w:val="single" w:sz="5" w:space="0" w:color="000000"/>
              <w:bottom w:val="single" w:sz="5" w:space="0" w:color="000000"/>
              <w:right w:val="single" w:sz="5" w:space="0" w:color="000000"/>
            </w:tcBorders>
            <w:tcPrChange w:id="402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481FF11" w14:textId="167FD85B" w:rsidR="00424B6F" w:rsidRPr="006B6063" w:rsidDel="00DE71B1" w:rsidRDefault="00424B6F" w:rsidP="00DE71B1">
            <w:pPr>
              <w:widowControl/>
              <w:spacing w:line="229" w:lineRule="exact"/>
              <w:ind w:left="102"/>
              <w:rPr>
                <w:del w:id="4022" w:author="Björn Genfors" w:date="2014-03-28T14:34:00Z"/>
                <w:rFonts w:cs="Times New Roman"/>
                <w:sz w:val="20"/>
                <w:szCs w:val="20"/>
                <w:lang w:val="sv-SE"/>
              </w:rPr>
            </w:pPr>
            <w:del w:id="4023" w:author="Björn Genfors" w:date="2014-03-28T14:34:00Z">
              <w:r w:rsidRPr="006B6063" w:rsidDel="00DE71B1">
                <w:rPr>
                  <w:sz w:val="20"/>
                  <w:szCs w:val="20"/>
                </w:rPr>
                <w:delText>RelationToAnalysisType</w:delText>
              </w:r>
            </w:del>
          </w:p>
        </w:tc>
        <w:tc>
          <w:tcPr>
            <w:tcW w:w="3969" w:type="dxa"/>
            <w:tcBorders>
              <w:top w:val="single" w:sz="5" w:space="0" w:color="000000"/>
              <w:left w:val="single" w:sz="5" w:space="0" w:color="000000"/>
              <w:bottom w:val="single" w:sz="5" w:space="0" w:color="000000"/>
              <w:right w:val="single" w:sz="5" w:space="0" w:color="000000"/>
            </w:tcBorders>
            <w:tcPrChange w:id="402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A230A6F" w14:textId="15544125" w:rsidR="00424B6F" w:rsidRPr="006B6063" w:rsidDel="00DE71B1" w:rsidRDefault="00424B6F" w:rsidP="00DE71B1">
            <w:pPr>
              <w:widowControl/>
              <w:spacing w:line="229" w:lineRule="exact"/>
              <w:ind w:left="102"/>
              <w:rPr>
                <w:del w:id="4025" w:author="Björn Genfors" w:date="2014-03-28T14:34:00Z"/>
                <w:rFonts w:cs="Times New Roman"/>
                <w:sz w:val="20"/>
                <w:szCs w:val="20"/>
                <w:lang w:val="sv-SE"/>
              </w:rPr>
            </w:pPr>
            <w:del w:id="4026" w:author="Björn Genfors" w:date="2014-03-28T14:34:00Z">
              <w:r w:rsidRPr="000B0F50" w:rsidDel="00DE71B1">
                <w:rPr>
                  <w:sz w:val="20"/>
                  <w:szCs w:val="20"/>
                  <w:lang w:val="sv-SE"/>
                  <w:rPrChange w:id="4027" w:author="Björn Genfors" w:date="2014-03-28T13:02:00Z">
                    <w:rPr>
                      <w:sz w:val="20"/>
                      <w:szCs w:val="20"/>
                    </w:rPr>
                  </w:rPrChange>
                </w:rPr>
                <w:delText>Anger samband med annan utförd analystjänst</w:delText>
              </w:r>
            </w:del>
          </w:p>
        </w:tc>
        <w:tc>
          <w:tcPr>
            <w:tcW w:w="1195" w:type="dxa"/>
            <w:tcBorders>
              <w:top w:val="single" w:sz="5" w:space="0" w:color="000000"/>
              <w:left w:val="single" w:sz="5" w:space="0" w:color="000000"/>
              <w:bottom w:val="single" w:sz="5" w:space="0" w:color="000000"/>
              <w:right w:val="single" w:sz="5" w:space="0" w:color="000000"/>
            </w:tcBorders>
            <w:tcPrChange w:id="402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D544DAB" w14:textId="1B3674DE" w:rsidR="00424B6F" w:rsidRPr="006B6063" w:rsidDel="00DE71B1" w:rsidRDefault="00424B6F" w:rsidP="00DE71B1">
            <w:pPr>
              <w:widowControl/>
              <w:spacing w:line="229" w:lineRule="exact"/>
              <w:ind w:left="102"/>
              <w:jc w:val="center"/>
              <w:rPr>
                <w:del w:id="4029" w:author="Björn Genfors" w:date="2014-03-28T14:34:00Z"/>
                <w:rFonts w:cs="Times New Roman"/>
                <w:sz w:val="20"/>
                <w:szCs w:val="20"/>
                <w:lang w:val="sv-SE"/>
              </w:rPr>
            </w:pPr>
            <w:del w:id="4030" w:author="Björn Genfors" w:date="2014-03-28T14:34:00Z">
              <w:r w:rsidRPr="006B6063" w:rsidDel="00DE71B1">
                <w:rPr>
                  <w:sz w:val="20"/>
                  <w:szCs w:val="20"/>
                </w:rPr>
                <w:delText>0..*</w:delText>
              </w:r>
            </w:del>
          </w:p>
        </w:tc>
      </w:tr>
      <w:tr w:rsidR="00424B6F" w:rsidRPr="006B6063" w:rsidDel="00DE71B1" w14:paraId="1D6EA913" w14:textId="12543282" w:rsidTr="00DE71B1">
        <w:trPr>
          <w:trHeight w:hRule="exact" w:val="730"/>
          <w:tblHeader/>
          <w:del w:id="4031" w:author="Björn Genfors" w:date="2014-03-28T14:34:00Z"/>
          <w:trPrChange w:id="4032"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3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4E05C66" w14:textId="440B3AEC" w:rsidR="00424B6F" w:rsidRPr="006B6063" w:rsidDel="00DE71B1" w:rsidRDefault="00424B6F" w:rsidP="00DE71B1">
            <w:pPr>
              <w:widowControl/>
              <w:spacing w:line="229" w:lineRule="exact"/>
              <w:ind w:left="102"/>
              <w:rPr>
                <w:del w:id="4034" w:author="Björn Genfors" w:date="2014-03-28T14:34:00Z"/>
                <w:rFonts w:cs="Times New Roman"/>
                <w:sz w:val="20"/>
                <w:szCs w:val="20"/>
                <w:lang w:val="sv-SE"/>
              </w:rPr>
            </w:pPr>
            <w:del w:id="4035" w:author="Björn Genfors" w:date="2014-03-28T14:34:00Z">
              <w:r w:rsidRPr="006B6063" w:rsidDel="00DE71B1">
                <w:rPr>
                  <w:sz w:val="20"/>
                  <w:szCs w:val="20"/>
                </w:rPr>
                <w:delText>../../../../analysisId</w:delText>
              </w:r>
            </w:del>
          </w:p>
        </w:tc>
        <w:tc>
          <w:tcPr>
            <w:tcW w:w="1559" w:type="dxa"/>
            <w:tcBorders>
              <w:top w:val="single" w:sz="5" w:space="0" w:color="000000"/>
              <w:left w:val="single" w:sz="5" w:space="0" w:color="000000"/>
              <w:bottom w:val="single" w:sz="5" w:space="0" w:color="000000"/>
              <w:right w:val="single" w:sz="5" w:space="0" w:color="000000"/>
            </w:tcBorders>
            <w:tcPrChange w:id="403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E45ACDD" w14:textId="1DD87C15" w:rsidR="00424B6F" w:rsidRPr="006B6063" w:rsidDel="00DE71B1" w:rsidRDefault="00424B6F" w:rsidP="00DE71B1">
            <w:pPr>
              <w:widowControl/>
              <w:spacing w:line="229" w:lineRule="exact"/>
              <w:ind w:left="102"/>
              <w:rPr>
                <w:del w:id="4037" w:author="Björn Genfors" w:date="2014-03-28T14:34:00Z"/>
                <w:rFonts w:cs="Times New Roman"/>
                <w:sz w:val="20"/>
                <w:szCs w:val="20"/>
                <w:lang w:val="sv-SE"/>
              </w:rPr>
            </w:pPr>
            <w:del w:id="4038" w:author="Björn Genfors" w:date="2014-03-28T14:34:00Z">
              <w:r w:rsidRPr="006B6063" w:rsidDel="00DE71B1">
                <w:rPr>
                  <w:sz w:val="20"/>
                  <w:szCs w:val="20"/>
                </w:rPr>
                <w:delText>IIType</w:delText>
              </w:r>
            </w:del>
          </w:p>
        </w:tc>
        <w:tc>
          <w:tcPr>
            <w:tcW w:w="3969" w:type="dxa"/>
            <w:tcBorders>
              <w:top w:val="single" w:sz="5" w:space="0" w:color="000000"/>
              <w:left w:val="single" w:sz="5" w:space="0" w:color="000000"/>
              <w:bottom w:val="single" w:sz="5" w:space="0" w:color="000000"/>
              <w:right w:val="single" w:sz="5" w:space="0" w:color="000000"/>
            </w:tcBorders>
            <w:tcPrChange w:id="403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2058536" w14:textId="100F942D" w:rsidR="00424B6F" w:rsidRPr="006B6063" w:rsidDel="00DE71B1" w:rsidRDefault="00424B6F" w:rsidP="00DE71B1">
            <w:pPr>
              <w:widowControl/>
              <w:spacing w:line="229" w:lineRule="exact"/>
              <w:ind w:left="102"/>
              <w:rPr>
                <w:del w:id="4040" w:author="Björn Genfors" w:date="2014-03-28T14:34:00Z"/>
                <w:rFonts w:cs="Times New Roman"/>
                <w:sz w:val="20"/>
                <w:szCs w:val="20"/>
                <w:lang w:val="sv-SE"/>
              </w:rPr>
            </w:pPr>
            <w:del w:id="4041" w:author="Björn Genfors" w:date="2014-03-28T14:34:00Z">
              <w:r w:rsidRPr="006B6063" w:rsidDel="00DE71B1">
                <w:rPr>
                  <w:sz w:val="20"/>
                  <w:szCs w:val="20"/>
                </w:rPr>
                <w:delText>Unik identifierare för analystjänsten</w:delText>
              </w:r>
            </w:del>
          </w:p>
        </w:tc>
        <w:tc>
          <w:tcPr>
            <w:tcW w:w="1195" w:type="dxa"/>
            <w:tcBorders>
              <w:top w:val="single" w:sz="5" w:space="0" w:color="000000"/>
              <w:left w:val="single" w:sz="5" w:space="0" w:color="000000"/>
              <w:bottom w:val="single" w:sz="5" w:space="0" w:color="000000"/>
              <w:right w:val="single" w:sz="5" w:space="0" w:color="000000"/>
            </w:tcBorders>
            <w:tcPrChange w:id="404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8D423D0" w14:textId="5ADE0434" w:rsidR="00424B6F" w:rsidRPr="006B6063" w:rsidDel="00DE71B1" w:rsidRDefault="00424B6F" w:rsidP="00DE71B1">
            <w:pPr>
              <w:widowControl/>
              <w:spacing w:line="229" w:lineRule="exact"/>
              <w:ind w:left="102"/>
              <w:jc w:val="center"/>
              <w:rPr>
                <w:del w:id="4043" w:author="Björn Genfors" w:date="2014-03-28T14:34:00Z"/>
                <w:rFonts w:cs="Times New Roman"/>
                <w:sz w:val="20"/>
                <w:szCs w:val="20"/>
                <w:lang w:val="sv-SE"/>
              </w:rPr>
            </w:pPr>
            <w:del w:id="4044" w:author="Björn Genfors" w:date="2014-03-28T14:34:00Z">
              <w:r w:rsidRPr="006B6063" w:rsidDel="00DE71B1">
                <w:rPr>
                  <w:sz w:val="20"/>
                  <w:szCs w:val="20"/>
                </w:rPr>
                <w:delText>1..1</w:delText>
              </w:r>
            </w:del>
          </w:p>
        </w:tc>
      </w:tr>
      <w:tr w:rsidR="00424B6F" w:rsidRPr="006B6063" w:rsidDel="00DE71B1" w14:paraId="2D2E9680" w14:textId="1AC29CAD" w:rsidTr="00DE71B1">
        <w:trPr>
          <w:trHeight w:hRule="exact" w:val="1051"/>
          <w:tblHeader/>
          <w:del w:id="4045" w:author="Björn Genfors" w:date="2014-03-28T14:34:00Z"/>
          <w:trPrChange w:id="4046" w:author="Björn Genfors" w:date="2014-03-28T14:34:00Z">
            <w:trPr>
              <w:trHeight w:hRule="exact" w:val="10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4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958EE75" w14:textId="19415117" w:rsidR="00424B6F" w:rsidRPr="006B6063" w:rsidDel="00DE71B1" w:rsidRDefault="00424B6F" w:rsidP="00DE71B1">
            <w:pPr>
              <w:widowControl/>
              <w:spacing w:line="229" w:lineRule="exact"/>
              <w:ind w:left="102"/>
              <w:rPr>
                <w:del w:id="4048" w:author="Björn Genfors" w:date="2014-03-28T14:34:00Z"/>
                <w:rFonts w:cs="Times New Roman"/>
                <w:sz w:val="20"/>
                <w:szCs w:val="20"/>
                <w:lang w:val="sv-SE"/>
              </w:rPr>
            </w:pPr>
            <w:del w:id="4049" w:author="Björn Genfors" w:date="2014-03-28T14:34:00Z">
              <w:r w:rsidRPr="006B6063" w:rsidDel="00DE71B1">
                <w:rPr>
                  <w:sz w:val="20"/>
                  <w:szCs w:val="20"/>
                </w:rPr>
                <w:delText>../../../../../root</w:delText>
              </w:r>
            </w:del>
          </w:p>
        </w:tc>
        <w:tc>
          <w:tcPr>
            <w:tcW w:w="1559" w:type="dxa"/>
            <w:tcBorders>
              <w:top w:val="single" w:sz="5" w:space="0" w:color="000000"/>
              <w:left w:val="single" w:sz="5" w:space="0" w:color="000000"/>
              <w:bottom w:val="single" w:sz="5" w:space="0" w:color="000000"/>
              <w:right w:val="single" w:sz="5" w:space="0" w:color="000000"/>
            </w:tcBorders>
            <w:tcPrChange w:id="405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3C0CCF5" w14:textId="51F1234D" w:rsidR="00424B6F" w:rsidRPr="006B6063" w:rsidDel="00DE71B1" w:rsidRDefault="00424B6F" w:rsidP="00DE71B1">
            <w:pPr>
              <w:widowControl/>
              <w:spacing w:line="229" w:lineRule="exact"/>
              <w:ind w:left="102"/>
              <w:rPr>
                <w:del w:id="4051" w:author="Björn Genfors" w:date="2014-03-28T14:34:00Z"/>
                <w:rFonts w:cs="Times New Roman"/>
                <w:sz w:val="20"/>
                <w:szCs w:val="20"/>
                <w:lang w:val="sv-SE"/>
              </w:rPr>
            </w:pPr>
            <w:del w:id="4052"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05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6838D4D" w14:textId="67F034AF" w:rsidR="00424B6F" w:rsidRPr="006B6063" w:rsidDel="00DE71B1" w:rsidRDefault="00424B6F" w:rsidP="00DE71B1">
            <w:pPr>
              <w:widowControl/>
              <w:spacing w:line="229" w:lineRule="exact"/>
              <w:ind w:left="102"/>
              <w:rPr>
                <w:del w:id="4054" w:author="Björn Genfors" w:date="2014-03-28T14:34:00Z"/>
                <w:rFonts w:cs="Times New Roman"/>
                <w:sz w:val="20"/>
                <w:szCs w:val="20"/>
                <w:lang w:val="sv-SE"/>
              </w:rPr>
            </w:pPr>
            <w:del w:id="4055" w:author="Björn Genfors" w:date="2014-03-28T14:34:00Z">
              <w:r w:rsidRPr="000B0F50" w:rsidDel="00DE71B1">
                <w:rPr>
                  <w:sz w:val="20"/>
                  <w:szCs w:val="20"/>
                  <w:lang w:val="sv-SE"/>
                  <w:rPrChange w:id="4056" w:author="Björn Genfors" w:date="2014-03-28T13:02:00Z">
                    <w:rPr>
                      <w:sz w:val="20"/>
                      <w:szCs w:val="20"/>
                    </w:rPr>
                  </w:rPrChange>
                </w:rPr>
                <w:delText xml:space="preserve">En unik identifierare i form av en UID som garanterar global unikhet för instansidentifieraren. </w:delText>
              </w:r>
              <w:r w:rsidRPr="006B6063" w:rsidDel="00DE71B1">
                <w:rPr>
                  <w:sz w:val="20"/>
                  <w:szCs w:val="20"/>
                </w:rPr>
                <w:delText>Root kan enskilt utgöra hela den unika identifieraren.</w:delText>
              </w:r>
            </w:del>
          </w:p>
        </w:tc>
        <w:tc>
          <w:tcPr>
            <w:tcW w:w="1195" w:type="dxa"/>
            <w:tcBorders>
              <w:top w:val="single" w:sz="5" w:space="0" w:color="000000"/>
              <w:left w:val="single" w:sz="5" w:space="0" w:color="000000"/>
              <w:bottom w:val="single" w:sz="5" w:space="0" w:color="000000"/>
              <w:right w:val="single" w:sz="5" w:space="0" w:color="000000"/>
            </w:tcBorders>
            <w:tcPrChange w:id="405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FD08296" w14:textId="0608CD8F" w:rsidR="00424B6F" w:rsidRPr="006B6063" w:rsidDel="00DE71B1" w:rsidRDefault="00424B6F" w:rsidP="00DE71B1">
            <w:pPr>
              <w:widowControl/>
              <w:spacing w:line="229" w:lineRule="exact"/>
              <w:ind w:left="102"/>
              <w:jc w:val="center"/>
              <w:rPr>
                <w:del w:id="4058" w:author="Björn Genfors" w:date="2014-03-28T14:34:00Z"/>
                <w:rFonts w:cs="Times New Roman"/>
                <w:sz w:val="20"/>
                <w:szCs w:val="20"/>
                <w:lang w:val="sv-SE"/>
              </w:rPr>
            </w:pPr>
            <w:del w:id="4059" w:author="Björn Genfors" w:date="2014-03-28T14:34:00Z">
              <w:r w:rsidRPr="006B6063" w:rsidDel="00DE71B1">
                <w:rPr>
                  <w:sz w:val="20"/>
                  <w:szCs w:val="20"/>
                </w:rPr>
                <w:delText>1..1</w:delText>
              </w:r>
            </w:del>
          </w:p>
        </w:tc>
      </w:tr>
      <w:tr w:rsidR="00424B6F" w:rsidRPr="006B6063" w:rsidDel="00DE71B1" w14:paraId="64DC5626" w14:textId="38056A29" w:rsidTr="00DE71B1">
        <w:trPr>
          <w:trHeight w:hRule="exact" w:val="730"/>
          <w:tblHeader/>
          <w:del w:id="4060" w:author="Björn Genfors" w:date="2014-03-28T14:34:00Z"/>
          <w:trPrChange w:id="4061"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6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F507674" w14:textId="4935AE2D" w:rsidR="00424B6F" w:rsidRPr="006B6063" w:rsidDel="00DE71B1" w:rsidRDefault="00424B6F" w:rsidP="00DE71B1">
            <w:pPr>
              <w:widowControl/>
              <w:spacing w:line="229" w:lineRule="exact"/>
              <w:ind w:left="102"/>
              <w:rPr>
                <w:del w:id="4063" w:author="Björn Genfors" w:date="2014-03-28T14:34:00Z"/>
                <w:rFonts w:cs="Times New Roman"/>
                <w:sz w:val="20"/>
                <w:szCs w:val="20"/>
                <w:lang w:val="sv-SE"/>
              </w:rPr>
            </w:pPr>
            <w:del w:id="4064" w:author="Björn Genfors" w:date="2014-03-28T14:34:00Z">
              <w:r w:rsidRPr="006B6063" w:rsidDel="00DE71B1">
                <w:rPr>
                  <w:sz w:val="20"/>
                  <w:szCs w:val="20"/>
                </w:rPr>
                <w:delText>../../../../../extension</w:delText>
              </w:r>
            </w:del>
          </w:p>
        </w:tc>
        <w:tc>
          <w:tcPr>
            <w:tcW w:w="1559" w:type="dxa"/>
            <w:tcBorders>
              <w:top w:val="single" w:sz="5" w:space="0" w:color="000000"/>
              <w:left w:val="single" w:sz="5" w:space="0" w:color="000000"/>
              <w:bottom w:val="single" w:sz="5" w:space="0" w:color="000000"/>
              <w:right w:val="single" w:sz="5" w:space="0" w:color="000000"/>
            </w:tcBorders>
            <w:tcPrChange w:id="406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CDD24B1" w14:textId="484F79C1" w:rsidR="00424B6F" w:rsidRPr="006B6063" w:rsidDel="00DE71B1" w:rsidRDefault="00424B6F" w:rsidP="00DE71B1">
            <w:pPr>
              <w:widowControl/>
              <w:spacing w:line="229" w:lineRule="exact"/>
              <w:ind w:left="102"/>
              <w:rPr>
                <w:del w:id="4066" w:author="Björn Genfors" w:date="2014-03-28T14:34:00Z"/>
                <w:rFonts w:cs="Times New Roman"/>
                <w:sz w:val="20"/>
                <w:szCs w:val="20"/>
                <w:lang w:val="sv-SE"/>
              </w:rPr>
            </w:pPr>
            <w:del w:id="4067"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06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AD59183" w14:textId="695C3186" w:rsidR="00424B6F" w:rsidRPr="006B6063" w:rsidDel="00DE71B1" w:rsidRDefault="00424B6F" w:rsidP="00DE71B1">
            <w:pPr>
              <w:widowControl/>
              <w:spacing w:line="229" w:lineRule="exact"/>
              <w:ind w:left="102"/>
              <w:rPr>
                <w:del w:id="4069" w:author="Björn Genfors" w:date="2014-03-28T14:34:00Z"/>
                <w:rFonts w:cs="Times New Roman"/>
                <w:sz w:val="20"/>
                <w:szCs w:val="20"/>
                <w:lang w:val="sv-SE"/>
              </w:rPr>
            </w:pPr>
            <w:del w:id="4070" w:author="Björn Genfors" w:date="2014-03-28T14:34:00Z">
              <w:r w:rsidRPr="000B0F50" w:rsidDel="00DE71B1">
                <w:rPr>
                  <w:sz w:val="20"/>
                  <w:szCs w:val="20"/>
                  <w:lang w:val="sv-SE"/>
                  <w:rPrChange w:id="4071" w:author="Björn Genfors" w:date="2014-03-28T13:02:00Z">
                    <w:rPr>
                      <w:sz w:val="20"/>
                      <w:szCs w:val="20"/>
                    </w:rPr>
                  </w:rPrChange>
                </w:rPr>
                <w:delText>En textsträng som tillsammans med root bildar en unik identifierare.</w:delText>
              </w:r>
            </w:del>
          </w:p>
        </w:tc>
        <w:tc>
          <w:tcPr>
            <w:tcW w:w="1195" w:type="dxa"/>
            <w:tcBorders>
              <w:top w:val="single" w:sz="5" w:space="0" w:color="000000"/>
              <w:left w:val="single" w:sz="5" w:space="0" w:color="000000"/>
              <w:bottom w:val="single" w:sz="5" w:space="0" w:color="000000"/>
              <w:right w:val="single" w:sz="5" w:space="0" w:color="000000"/>
            </w:tcBorders>
            <w:tcPrChange w:id="407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E3C2820" w14:textId="3281C8E9" w:rsidR="00424B6F" w:rsidRPr="006B6063" w:rsidDel="00DE71B1" w:rsidRDefault="00424B6F" w:rsidP="00DE71B1">
            <w:pPr>
              <w:widowControl/>
              <w:spacing w:line="229" w:lineRule="exact"/>
              <w:ind w:left="102"/>
              <w:jc w:val="center"/>
              <w:rPr>
                <w:del w:id="4073" w:author="Björn Genfors" w:date="2014-03-28T14:34:00Z"/>
                <w:rFonts w:cs="Times New Roman"/>
                <w:sz w:val="20"/>
                <w:szCs w:val="20"/>
                <w:lang w:val="sv-SE"/>
              </w:rPr>
            </w:pPr>
            <w:del w:id="4074" w:author="Björn Genfors" w:date="2014-03-28T14:34:00Z">
              <w:r w:rsidRPr="006B6063" w:rsidDel="00DE71B1">
                <w:rPr>
                  <w:sz w:val="20"/>
                  <w:szCs w:val="20"/>
                </w:rPr>
                <w:delText>0..1</w:delText>
              </w:r>
            </w:del>
          </w:p>
        </w:tc>
      </w:tr>
      <w:tr w:rsidR="00424B6F" w:rsidRPr="006B6063" w:rsidDel="00DE71B1" w14:paraId="072DDCE5" w14:textId="4B3EB681" w:rsidTr="00DE71B1">
        <w:trPr>
          <w:trHeight w:hRule="exact" w:val="730"/>
          <w:tblHeader/>
          <w:del w:id="4075" w:author="Björn Genfors" w:date="2014-03-28T14:34:00Z"/>
          <w:trPrChange w:id="4076"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7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3E1D9D3" w14:textId="552B739F" w:rsidR="00424B6F" w:rsidRPr="006B6063" w:rsidDel="00DE71B1" w:rsidRDefault="00424B6F" w:rsidP="00DE71B1">
            <w:pPr>
              <w:widowControl/>
              <w:spacing w:line="229" w:lineRule="exact"/>
              <w:ind w:left="102"/>
              <w:rPr>
                <w:del w:id="4078" w:author="Björn Genfors" w:date="2014-03-28T14:34:00Z"/>
                <w:rFonts w:cs="Times New Roman"/>
                <w:sz w:val="20"/>
                <w:szCs w:val="20"/>
                <w:lang w:val="sv-SE"/>
              </w:rPr>
            </w:pPr>
            <w:del w:id="4079" w:author="Björn Genfors" w:date="2014-03-28T14:34:00Z">
              <w:r w:rsidRPr="006B6063" w:rsidDel="00DE71B1">
                <w:rPr>
                  <w:sz w:val="20"/>
                  <w:szCs w:val="20"/>
                </w:rPr>
                <w:delText>../../../analysisOutcome</w:delText>
              </w:r>
            </w:del>
          </w:p>
        </w:tc>
        <w:tc>
          <w:tcPr>
            <w:tcW w:w="1559" w:type="dxa"/>
            <w:tcBorders>
              <w:top w:val="single" w:sz="5" w:space="0" w:color="000000"/>
              <w:left w:val="single" w:sz="5" w:space="0" w:color="000000"/>
              <w:bottom w:val="single" w:sz="5" w:space="0" w:color="000000"/>
              <w:right w:val="single" w:sz="5" w:space="0" w:color="000000"/>
            </w:tcBorders>
            <w:tcPrChange w:id="408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A6E74AE" w14:textId="2B6DAF7F" w:rsidR="00424B6F" w:rsidRPr="006B6063" w:rsidDel="00DE71B1" w:rsidRDefault="00424B6F" w:rsidP="00DE71B1">
            <w:pPr>
              <w:widowControl/>
              <w:spacing w:line="229" w:lineRule="exact"/>
              <w:ind w:left="102"/>
              <w:rPr>
                <w:del w:id="4081" w:author="Björn Genfors" w:date="2014-03-28T14:34:00Z"/>
                <w:rFonts w:cs="Times New Roman"/>
                <w:sz w:val="20"/>
                <w:szCs w:val="20"/>
                <w:lang w:val="sv-SE"/>
              </w:rPr>
            </w:pPr>
            <w:del w:id="4082" w:author="Björn Genfors" w:date="2014-03-28T14:34:00Z">
              <w:r w:rsidRPr="006B6063" w:rsidDel="00DE71B1">
                <w:rPr>
                  <w:sz w:val="20"/>
                  <w:szCs w:val="20"/>
                </w:rPr>
                <w:delText>AnalysisOutcomeType</w:delText>
              </w:r>
            </w:del>
          </w:p>
        </w:tc>
        <w:tc>
          <w:tcPr>
            <w:tcW w:w="3969" w:type="dxa"/>
            <w:tcBorders>
              <w:top w:val="single" w:sz="5" w:space="0" w:color="000000"/>
              <w:left w:val="single" w:sz="5" w:space="0" w:color="000000"/>
              <w:bottom w:val="single" w:sz="5" w:space="0" w:color="000000"/>
              <w:right w:val="single" w:sz="5" w:space="0" w:color="000000"/>
            </w:tcBorders>
            <w:tcPrChange w:id="408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A7F08F5" w14:textId="21F666F7" w:rsidR="00424B6F" w:rsidRPr="006B6063" w:rsidDel="00DE71B1" w:rsidRDefault="00424B6F" w:rsidP="00DE71B1">
            <w:pPr>
              <w:widowControl/>
              <w:spacing w:line="229" w:lineRule="exact"/>
              <w:ind w:left="102"/>
              <w:rPr>
                <w:del w:id="4084" w:author="Björn Genfors" w:date="2014-03-28T14:34:00Z"/>
                <w:rFonts w:cs="Times New Roman"/>
                <w:sz w:val="20"/>
                <w:szCs w:val="20"/>
                <w:lang w:val="sv-SE"/>
              </w:rPr>
            </w:pPr>
            <w:del w:id="4085" w:author="Björn Genfors" w:date="2014-03-28T14:34:00Z">
              <w:r w:rsidRPr="000B0F50" w:rsidDel="00DE71B1">
                <w:rPr>
                  <w:sz w:val="20"/>
                  <w:szCs w:val="20"/>
                  <w:lang w:val="sv-SE"/>
                  <w:rPrChange w:id="4086" w:author="Björn Genfors" w:date="2014-03-28T13:02:00Z">
                    <w:rPr>
                      <w:sz w:val="20"/>
                      <w:szCs w:val="20"/>
                    </w:rPr>
                  </w:rPrChange>
                </w:rPr>
                <w:delText>Information om ett resultatet/Utfallet av en analystjänst</w:delText>
              </w:r>
            </w:del>
          </w:p>
        </w:tc>
        <w:tc>
          <w:tcPr>
            <w:tcW w:w="1195" w:type="dxa"/>
            <w:tcBorders>
              <w:top w:val="single" w:sz="5" w:space="0" w:color="000000"/>
              <w:left w:val="single" w:sz="5" w:space="0" w:color="000000"/>
              <w:bottom w:val="single" w:sz="5" w:space="0" w:color="000000"/>
              <w:right w:val="single" w:sz="5" w:space="0" w:color="000000"/>
            </w:tcBorders>
            <w:tcPrChange w:id="408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6877F5D" w14:textId="0BE42A7D" w:rsidR="00424B6F" w:rsidRPr="006B6063" w:rsidDel="00DE71B1" w:rsidRDefault="00424B6F" w:rsidP="00DE71B1">
            <w:pPr>
              <w:widowControl/>
              <w:spacing w:line="229" w:lineRule="exact"/>
              <w:ind w:left="102"/>
              <w:jc w:val="center"/>
              <w:rPr>
                <w:del w:id="4088" w:author="Björn Genfors" w:date="2014-03-28T14:34:00Z"/>
                <w:rFonts w:cs="Times New Roman"/>
                <w:sz w:val="20"/>
                <w:szCs w:val="20"/>
                <w:lang w:val="sv-SE"/>
              </w:rPr>
            </w:pPr>
            <w:del w:id="4089" w:author="Björn Genfors" w:date="2014-03-28T14:34:00Z">
              <w:r w:rsidRPr="006B6063" w:rsidDel="00DE71B1">
                <w:rPr>
                  <w:sz w:val="20"/>
                  <w:szCs w:val="20"/>
                </w:rPr>
                <w:delText>0..1</w:delText>
              </w:r>
            </w:del>
          </w:p>
        </w:tc>
      </w:tr>
      <w:tr w:rsidR="00424B6F" w:rsidRPr="006B6063" w:rsidDel="00DE71B1" w14:paraId="4D82A2C7" w14:textId="7527632B" w:rsidTr="00DE71B1">
        <w:trPr>
          <w:trHeight w:hRule="exact" w:val="730"/>
          <w:tblHeader/>
          <w:del w:id="4090" w:author="Björn Genfors" w:date="2014-03-28T14:34:00Z"/>
          <w:trPrChange w:id="4091"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9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57FE2F6" w14:textId="69A30BE7" w:rsidR="00424B6F" w:rsidRPr="006B6063" w:rsidDel="00DE71B1" w:rsidRDefault="00424B6F" w:rsidP="00DE71B1">
            <w:pPr>
              <w:widowControl/>
              <w:spacing w:line="229" w:lineRule="exact"/>
              <w:ind w:left="102"/>
              <w:rPr>
                <w:del w:id="4093" w:author="Björn Genfors" w:date="2014-03-28T14:34:00Z"/>
                <w:rFonts w:cs="Times New Roman"/>
                <w:sz w:val="20"/>
                <w:szCs w:val="20"/>
                <w:lang w:val="sv-SE"/>
              </w:rPr>
            </w:pPr>
            <w:del w:id="4094" w:author="Björn Genfors" w:date="2014-03-28T14:34:00Z">
              <w:r w:rsidRPr="006B6063" w:rsidDel="00DE71B1">
                <w:rPr>
                  <w:sz w:val="20"/>
                  <w:szCs w:val="20"/>
                </w:rPr>
                <w:delText>../../../../outcomeValue</w:delText>
              </w:r>
            </w:del>
          </w:p>
        </w:tc>
        <w:tc>
          <w:tcPr>
            <w:tcW w:w="1559" w:type="dxa"/>
            <w:tcBorders>
              <w:top w:val="single" w:sz="5" w:space="0" w:color="000000"/>
              <w:left w:val="single" w:sz="5" w:space="0" w:color="000000"/>
              <w:bottom w:val="single" w:sz="5" w:space="0" w:color="000000"/>
              <w:right w:val="single" w:sz="5" w:space="0" w:color="000000"/>
            </w:tcBorders>
            <w:tcPrChange w:id="409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6329976" w14:textId="0EAD25B3" w:rsidR="00424B6F" w:rsidRPr="006B6063" w:rsidDel="00DE71B1" w:rsidRDefault="00424B6F" w:rsidP="00DE71B1">
            <w:pPr>
              <w:widowControl/>
              <w:spacing w:line="229" w:lineRule="exact"/>
              <w:ind w:left="102"/>
              <w:rPr>
                <w:del w:id="4096" w:author="Björn Genfors" w:date="2014-03-28T14:34:00Z"/>
                <w:rFonts w:cs="Times New Roman"/>
                <w:sz w:val="20"/>
                <w:szCs w:val="20"/>
                <w:lang w:val="sv-SE"/>
              </w:rPr>
            </w:pPr>
            <w:del w:id="4097"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09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E361025" w14:textId="4DAE09FF" w:rsidR="00424B6F" w:rsidRPr="006B6063" w:rsidDel="00DE71B1" w:rsidRDefault="00424B6F" w:rsidP="00DE71B1">
            <w:pPr>
              <w:widowControl/>
              <w:spacing w:line="229" w:lineRule="exact"/>
              <w:ind w:left="102"/>
              <w:rPr>
                <w:del w:id="4099" w:author="Björn Genfors" w:date="2014-03-28T14:34:00Z"/>
                <w:rFonts w:cs="Times New Roman"/>
                <w:sz w:val="20"/>
                <w:szCs w:val="20"/>
                <w:lang w:val="sv-SE"/>
              </w:rPr>
            </w:pPr>
            <w:del w:id="4100" w:author="Björn Genfors" w:date="2014-03-28T14:34:00Z">
              <w:r w:rsidRPr="000B0F50" w:rsidDel="00DE71B1">
                <w:rPr>
                  <w:sz w:val="20"/>
                  <w:szCs w:val="20"/>
                  <w:lang w:val="sv-SE"/>
                  <w:rPrChange w:id="4101" w:author="Björn Genfors" w:date="2014-03-28T13:02:00Z">
                    <w:rPr>
                      <w:sz w:val="20"/>
                      <w:szCs w:val="20"/>
                    </w:rPr>
                  </w:rPrChange>
                </w:rPr>
                <w:delText>Det specifika värdet för resultatet/utfallet</w:delText>
              </w:r>
            </w:del>
          </w:p>
        </w:tc>
        <w:tc>
          <w:tcPr>
            <w:tcW w:w="1195" w:type="dxa"/>
            <w:tcBorders>
              <w:top w:val="single" w:sz="5" w:space="0" w:color="000000"/>
              <w:left w:val="single" w:sz="5" w:space="0" w:color="000000"/>
              <w:bottom w:val="single" w:sz="5" w:space="0" w:color="000000"/>
              <w:right w:val="single" w:sz="5" w:space="0" w:color="000000"/>
            </w:tcBorders>
            <w:tcPrChange w:id="410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B1631D5" w14:textId="44D9DE06" w:rsidR="00424B6F" w:rsidRPr="006B6063" w:rsidDel="00DE71B1" w:rsidRDefault="00424B6F" w:rsidP="00DE71B1">
            <w:pPr>
              <w:widowControl/>
              <w:spacing w:line="229" w:lineRule="exact"/>
              <w:ind w:left="102"/>
              <w:jc w:val="center"/>
              <w:rPr>
                <w:del w:id="4103" w:author="Björn Genfors" w:date="2014-03-28T14:34:00Z"/>
                <w:rFonts w:cs="Times New Roman"/>
                <w:sz w:val="20"/>
                <w:szCs w:val="20"/>
                <w:lang w:val="sv-SE"/>
              </w:rPr>
            </w:pPr>
            <w:del w:id="4104" w:author="Björn Genfors" w:date="2014-03-28T14:34:00Z">
              <w:r w:rsidRPr="006B6063" w:rsidDel="00DE71B1">
                <w:rPr>
                  <w:sz w:val="20"/>
                  <w:szCs w:val="20"/>
                </w:rPr>
                <w:delText>1..1</w:delText>
              </w:r>
            </w:del>
          </w:p>
        </w:tc>
      </w:tr>
      <w:tr w:rsidR="00424B6F" w:rsidRPr="006B6063" w:rsidDel="00DE71B1" w14:paraId="1CF9150C" w14:textId="49E6FF54" w:rsidTr="00DE71B1">
        <w:trPr>
          <w:trHeight w:hRule="exact" w:val="730"/>
          <w:tblHeader/>
          <w:del w:id="4105" w:author="Björn Genfors" w:date="2014-03-28T14:34:00Z"/>
          <w:trPrChange w:id="4106"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0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7AB8370" w14:textId="405C9FF4" w:rsidR="00424B6F" w:rsidRPr="006B6063" w:rsidDel="00DE71B1" w:rsidRDefault="00424B6F" w:rsidP="00DE71B1">
            <w:pPr>
              <w:widowControl/>
              <w:spacing w:line="229" w:lineRule="exact"/>
              <w:ind w:left="102"/>
              <w:rPr>
                <w:del w:id="4108" w:author="Björn Genfors" w:date="2014-03-28T14:34:00Z"/>
                <w:rFonts w:cs="Times New Roman"/>
                <w:sz w:val="20"/>
                <w:szCs w:val="20"/>
                <w:lang w:val="sv-SE"/>
              </w:rPr>
            </w:pPr>
            <w:del w:id="4109" w:author="Björn Genfors" w:date="2014-03-28T14:34:00Z">
              <w:r w:rsidRPr="006B6063" w:rsidDel="00DE71B1">
                <w:rPr>
                  <w:sz w:val="20"/>
                  <w:szCs w:val="20"/>
                </w:rPr>
                <w:delText>../../../../outcomeUnit</w:delText>
              </w:r>
            </w:del>
          </w:p>
        </w:tc>
        <w:tc>
          <w:tcPr>
            <w:tcW w:w="1559" w:type="dxa"/>
            <w:tcBorders>
              <w:top w:val="single" w:sz="5" w:space="0" w:color="000000"/>
              <w:left w:val="single" w:sz="5" w:space="0" w:color="000000"/>
              <w:bottom w:val="single" w:sz="5" w:space="0" w:color="000000"/>
              <w:right w:val="single" w:sz="5" w:space="0" w:color="000000"/>
            </w:tcBorders>
            <w:tcPrChange w:id="411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9DE1CAD" w14:textId="5ECABAC2" w:rsidR="00424B6F" w:rsidRPr="006B6063" w:rsidDel="00DE71B1" w:rsidRDefault="00424B6F" w:rsidP="00DE71B1">
            <w:pPr>
              <w:widowControl/>
              <w:spacing w:line="229" w:lineRule="exact"/>
              <w:ind w:left="102"/>
              <w:rPr>
                <w:del w:id="4111" w:author="Björn Genfors" w:date="2014-03-28T14:34:00Z"/>
                <w:rFonts w:cs="Times New Roman"/>
                <w:sz w:val="20"/>
                <w:szCs w:val="20"/>
                <w:lang w:val="sv-SE"/>
              </w:rPr>
            </w:pPr>
            <w:del w:id="4112"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11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8FF1381" w14:textId="1585854D" w:rsidR="00424B6F" w:rsidRPr="006B6063" w:rsidDel="00DE71B1" w:rsidRDefault="00424B6F" w:rsidP="00DE71B1">
            <w:pPr>
              <w:widowControl/>
              <w:spacing w:line="229" w:lineRule="exact"/>
              <w:ind w:left="102"/>
              <w:rPr>
                <w:del w:id="4114" w:author="Björn Genfors" w:date="2014-03-28T14:34:00Z"/>
                <w:rFonts w:cs="Times New Roman"/>
                <w:sz w:val="20"/>
                <w:szCs w:val="20"/>
                <w:lang w:val="sv-SE"/>
              </w:rPr>
            </w:pPr>
            <w:del w:id="4115" w:author="Björn Genfors" w:date="2014-03-28T14:34:00Z">
              <w:r w:rsidRPr="000B0F50" w:rsidDel="00DE71B1">
                <w:rPr>
                  <w:sz w:val="20"/>
                  <w:szCs w:val="20"/>
                  <w:lang w:val="sv-SE"/>
                  <w:rPrChange w:id="4116" w:author="Björn Genfors" w:date="2014-03-28T13:02:00Z">
                    <w:rPr>
                      <w:sz w:val="20"/>
                      <w:szCs w:val="20"/>
                    </w:rPr>
                  </w:rPrChange>
                </w:rPr>
                <w:delText>Text som anger i förekommande fall enheten för det angivna värdet</w:delText>
              </w:r>
            </w:del>
          </w:p>
        </w:tc>
        <w:tc>
          <w:tcPr>
            <w:tcW w:w="1195" w:type="dxa"/>
            <w:tcBorders>
              <w:top w:val="single" w:sz="5" w:space="0" w:color="000000"/>
              <w:left w:val="single" w:sz="5" w:space="0" w:color="000000"/>
              <w:bottom w:val="single" w:sz="5" w:space="0" w:color="000000"/>
              <w:right w:val="single" w:sz="5" w:space="0" w:color="000000"/>
            </w:tcBorders>
            <w:tcPrChange w:id="411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9C230A" w14:textId="41BB4F89" w:rsidR="00424B6F" w:rsidRPr="006B6063" w:rsidDel="00DE71B1" w:rsidRDefault="00424B6F" w:rsidP="00DE71B1">
            <w:pPr>
              <w:widowControl/>
              <w:spacing w:line="229" w:lineRule="exact"/>
              <w:ind w:left="102"/>
              <w:jc w:val="center"/>
              <w:rPr>
                <w:del w:id="4118" w:author="Björn Genfors" w:date="2014-03-28T14:34:00Z"/>
                <w:rFonts w:cs="Times New Roman"/>
                <w:sz w:val="20"/>
                <w:szCs w:val="20"/>
                <w:lang w:val="sv-SE"/>
              </w:rPr>
            </w:pPr>
            <w:del w:id="4119" w:author="Björn Genfors" w:date="2014-03-28T14:34:00Z">
              <w:r w:rsidRPr="006B6063" w:rsidDel="00DE71B1">
                <w:rPr>
                  <w:sz w:val="20"/>
                  <w:szCs w:val="20"/>
                </w:rPr>
                <w:delText>0..1</w:delText>
              </w:r>
            </w:del>
          </w:p>
        </w:tc>
      </w:tr>
      <w:tr w:rsidR="00424B6F" w:rsidRPr="006B6063" w:rsidDel="00DE71B1" w14:paraId="2C56BD7C" w14:textId="54E10BD1" w:rsidTr="00DE71B1">
        <w:trPr>
          <w:trHeight w:hRule="exact" w:val="528"/>
          <w:tblHeader/>
          <w:del w:id="4120" w:author="Björn Genfors" w:date="2014-03-28T14:34:00Z"/>
          <w:trPrChange w:id="4121" w:author="Björn Genfors" w:date="2014-03-28T14:34:00Z">
            <w:trPr>
              <w:trHeight w:hRule="exact" w:val="5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2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AA91BBE" w14:textId="73B5890F" w:rsidR="00424B6F" w:rsidRPr="006B6063" w:rsidDel="00DE71B1" w:rsidRDefault="00424B6F" w:rsidP="00DE71B1">
            <w:pPr>
              <w:widowControl/>
              <w:spacing w:line="229" w:lineRule="exact"/>
              <w:ind w:left="102"/>
              <w:rPr>
                <w:del w:id="4123" w:author="Björn Genfors" w:date="2014-03-28T14:34:00Z"/>
                <w:rFonts w:cs="Times New Roman"/>
                <w:sz w:val="20"/>
                <w:szCs w:val="20"/>
                <w:lang w:val="sv-SE"/>
              </w:rPr>
            </w:pPr>
            <w:del w:id="4124" w:author="Björn Genfors" w:date="2014-03-28T14:34:00Z">
              <w:r w:rsidRPr="006B6063" w:rsidDel="00DE71B1">
                <w:rPr>
                  <w:sz w:val="20"/>
                  <w:szCs w:val="20"/>
                </w:rPr>
                <w:delText>../../../../observationTime</w:delText>
              </w:r>
            </w:del>
          </w:p>
        </w:tc>
        <w:tc>
          <w:tcPr>
            <w:tcW w:w="1559" w:type="dxa"/>
            <w:tcBorders>
              <w:top w:val="single" w:sz="5" w:space="0" w:color="000000"/>
              <w:left w:val="single" w:sz="5" w:space="0" w:color="000000"/>
              <w:bottom w:val="single" w:sz="5" w:space="0" w:color="000000"/>
              <w:right w:val="single" w:sz="5" w:space="0" w:color="000000"/>
            </w:tcBorders>
            <w:tcPrChange w:id="412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49A0C35" w14:textId="48026012" w:rsidR="00424B6F" w:rsidRPr="006B6063" w:rsidDel="00DE71B1" w:rsidRDefault="00424B6F" w:rsidP="00DE71B1">
            <w:pPr>
              <w:widowControl/>
              <w:spacing w:line="229" w:lineRule="exact"/>
              <w:ind w:left="102"/>
              <w:rPr>
                <w:del w:id="4126" w:author="Björn Genfors" w:date="2014-03-28T14:34:00Z"/>
                <w:rFonts w:cs="Times New Roman"/>
                <w:sz w:val="20"/>
                <w:szCs w:val="20"/>
                <w:lang w:val="sv-SE"/>
              </w:rPr>
            </w:pPr>
            <w:del w:id="4127" w:author="Björn Genfors" w:date="2014-03-28T14:34:00Z">
              <w:r w:rsidRPr="006B6063" w:rsidDel="00DE71B1">
                <w:rPr>
                  <w:sz w:val="20"/>
                  <w:szCs w:val="20"/>
                </w:rPr>
                <w:delText>TimeStampType</w:delText>
              </w:r>
            </w:del>
          </w:p>
          <w:p w14:paraId="04D33256" w14:textId="1E2C7F7D" w:rsidR="00424B6F" w:rsidRPr="006B6063" w:rsidDel="00DE71B1" w:rsidRDefault="00424B6F" w:rsidP="00DE71B1">
            <w:pPr>
              <w:widowControl/>
              <w:spacing w:line="229" w:lineRule="exact"/>
              <w:ind w:left="102"/>
              <w:rPr>
                <w:del w:id="4128"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12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53EC1FE" w14:textId="6C3BBC27" w:rsidR="00424B6F" w:rsidRPr="006B6063" w:rsidDel="00DE71B1" w:rsidRDefault="00424B6F" w:rsidP="00DE71B1">
            <w:pPr>
              <w:widowControl/>
              <w:spacing w:line="229" w:lineRule="exact"/>
              <w:ind w:left="102"/>
              <w:rPr>
                <w:del w:id="4130" w:author="Björn Genfors" w:date="2014-03-28T14:34:00Z"/>
                <w:rFonts w:cs="Times New Roman"/>
                <w:sz w:val="20"/>
                <w:szCs w:val="20"/>
                <w:lang w:val="sv-SE"/>
              </w:rPr>
            </w:pPr>
            <w:del w:id="4131" w:author="Björn Genfors" w:date="2014-03-28T14:34:00Z">
              <w:r w:rsidRPr="000B0F50" w:rsidDel="00DE71B1">
                <w:rPr>
                  <w:sz w:val="20"/>
                  <w:szCs w:val="20"/>
                  <w:lang w:val="sv-SE"/>
                  <w:rPrChange w:id="4132" w:author="Björn Genfors" w:date="2014-03-28T13:02:00Z">
                    <w:rPr>
                      <w:sz w:val="20"/>
                      <w:szCs w:val="20"/>
                    </w:rPr>
                  </w:rPrChange>
                </w:rPr>
                <w:delText>Tidpunkt då iakttagelsen av resultatet gjordes</w:delText>
              </w:r>
            </w:del>
          </w:p>
        </w:tc>
        <w:tc>
          <w:tcPr>
            <w:tcW w:w="1195" w:type="dxa"/>
            <w:tcBorders>
              <w:top w:val="single" w:sz="5" w:space="0" w:color="000000"/>
              <w:left w:val="single" w:sz="5" w:space="0" w:color="000000"/>
              <w:bottom w:val="single" w:sz="5" w:space="0" w:color="000000"/>
              <w:right w:val="single" w:sz="5" w:space="0" w:color="000000"/>
            </w:tcBorders>
            <w:tcPrChange w:id="413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3A50251" w14:textId="110A5810" w:rsidR="00424B6F" w:rsidRPr="006B6063" w:rsidDel="00DE71B1" w:rsidRDefault="00424B6F" w:rsidP="00DE71B1">
            <w:pPr>
              <w:widowControl/>
              <w:spacing w:line="229" w:lineRule="exact"/>
              <w:ind w:left="102"/>
              <w:jc w:val="center"/>
              <w:rPr>
                <w:del w:id="4134" w:author="Björn Genfors" w:date="2014-03-28T14:34:00Z"/>
                <w:rFonts w:cs="Times New Roman"/>
                <w:sz w:val="20"/>
                <w:szCs w:val="20"/>
                <w:lang w:val="sv-SE"/>
              </w:rPr>
            </w:pPr>
            <w:del w:id="4135" w:author="Björn Genfors" w:date="2014-03-28T14:34:00Z">
              <w:r w:rsidRPr="006B6063" w:rsidDel="00DE71B1">
                <w:rPr>
                  <w:sz w:val="20"/>
                  <w:szCs w:val="20"/>
                </w:rPr>
                <w:delText>0..1</w:delText>
              </w:r>
            </w:del>
          </w:p>
        </w:tc>
      </w:tr>
      <w:tr w:rsidR="00424B6F" w:rsidRPr="006B6063" w:rsidDel="00DE71B1" w14:paraId="3186E499" w14:textId="3FA39157" w:rsidTr="00DE71B1">
        <w:trPr>
          <w:trHeight w:hRule="exact" w:val="1202"/>
          <w:tblHeader/>
          <w:del w:id="4136" w:author="Björn Genfors" w:date="2014-03-28T14:34:00Z"/>
          <w:trPrChange w:id="4137" w:author="Björn Genfors" w:date="2014-03-28T14:34:00Z">
            <w:trPr>
              <w:trHeight w:hRule="exact" w:val="12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3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6B012A5" w14:textId="0A708FF6" w:rsidR="00424B6F" w:rsidRPr="006B6063" w:rsidDel="00DE71B1" w:rsidRDefault="00424B6F" w:rsidP="00DE71B1">
            <w:pPr>
              <w:widowControl/>
              <w:spacing w:line="229" w:lineRule="exact"/>
              <w:ind w:left="102"/>
              <w:rPr>
                <w:del w:id="4139" w:author="Björn Genfors" w:date="2014-03-28T14:34:00Z"/>
                <w:rFonts w:cs="Times New Roman"/>
                <w:sz w:val="20"/>
                <w:szCs w:val="20"/>
                <w:lang w:val="sv-SE"/>
              </w:rPr>
            </w:pPr>
            <w:del w:id="4140" w:author="Björn Genfors" w:date="2014-03-28T14:34:00Z">
              <w:r w:rsidRPr="006B6063" w:rsidDel="00DE71B1">
                <w:rPr>
                  <w:sz w:val="20"/>
                  <w:szCs w:val="20"/>
                </w:rPr>
                <w:lastRenderedPageBreak/>
                <w:delText>../../../../pathologicalFlag</w:delText>
              </w:r>
            </w:del>
          </w:p>
        </w:tc>
        <w:tc>
          <w:tcPr>
            <w:tcW w:w="1559" w:type="dxa"/>
            <w:tcBorders>
              <w:top w:val="single" w:sz="5" w:space="0" w:color="000000"/>
              <w:left w:val="single" w:sz="5" w:space="0" w:color="000000"/>
              <w:bottom w:val="single" w:sz="5" w:space="0" w:color="000000"/>
              <w:right w:val="single" w:sz="5" w:space="0" w:color="000000"/>
            </w:tcBorders>
            <w:tcPrChange w:id="414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BC7FA30" w14:textId="546AC82D" w:rsidR="00424B6F" w:rsidRPr="006B6063" w:rsidDel="00DE71B1" w:rsidRDefault="00424B6F" w:rsidP="00DE71B1">
            <w:pPr>
              <w:widowControl/>
              <w:spacing w:line="229" w:lineRule="exact"/>
              <w:ind w:left="102"/>
              <w:rPr>
                <w:del w:id="4142" w:author="Björn Genfors" w:date="2014-03-28T14:34:00Z"/>
                <w:rFonts w:cs="Times New Roman"/>
                <w:sz w:val="20"/>
                <w:szCs w:val="20"/>
                <w:lang w:val="sv-SE"/>
              </w:rPr>
            </w:pPr>
            <w:del w:id="4143" w:author="Björn Genfors" w:date="2014-03-28T14:34:00Z">
              <w:r w:rsidRPr="006B6063" w:rsidDel="00DE71B1">
                <w:rPr>
                  <w:sz w:val="20"/>
                  <w:szCs w:val="20"/>
                </w:rPr>
                <w:delText>boolean</w:delText>
              </w:r>
            </w:del>
          </w:p>
        </w:tc>
        <w:tc>
          <w:tcPr>
            <w:tcW w:w="3969" w:type="dxa"/>
            <w:tcBorders>
              <w:top w:val="single" w:sz="5" w:space="0" w:color="000000"/>
              <w:left w:val="single" w:sz="5" w:space="0" w:color="000000"/>
              <w:bottom w:val="single" w:sz="5" w:space="0" w:color="000000"/>
              <w:right w:val="single" w:sz="5" w:space="0" w:color="000000"/>
            </w:tcBorders>
            <w:tcPrChange w:id="414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1D5F0C2" w14:textId="2E610D33" w:rsidR="00424B6F" w:rsidRPr="006B6063" w:rsidDel="00DE71B1" w:rsidRDefault="00424B6F" w:rsidP="00DE71B1">
            <w:pPr>
              <w:widowControl/>
              <w:spacing w:line="229" w:lineRule="exact"/>
              <w:ind w:left="102"/>
              <w:rPr>
                <w:del w:id="4145" w:author="Björn Genfors" w:date="2014-03-28T14:34:00Z"/>
                <w:rFonts w:cs="Times New Roman"/>
                <w:sz w:val="20"/>
                <w:szCs w:val="20"/>
                <w:lang w:val="sv-SE"/>
              </w:rPr>
            </w:pPr>
            <w:del w:id="4146" w:author="Björn Genfors" w:date="2014-03-28T14:34:00Z">
              <w:r w:rsidRPr="000B0F50" w:rsidDel="00DE71B1">
                <w:rPr>
                  <w:sz w:val="20"/>
                  <w:szCs w:val="20"/>
                  <w:lang w:val="sv-SE"/>
                  <w:rPrChange w:id="4147" w:author="Björn Genfors" w:date="2014-03-28T13:02:00Z">
                    <w:rPr>
                      <w:sz w:val="20"/>
                      <w:szCs w:val="20"/>
                    </w:rPr>
                  </w:rPrChange>
                </w:rPr>
                <w:delText>Kod som anger om resultatet ligger utanför referensintervall. Sant = Ja, resultatet ligger utanför referens-intervall</w:delText>
              </w:r>
            </w:del>
          </w:p>
          <w:p w14:paraId="47821CEA" w14:textId="3848671B" w:rsidR="00424B6F" w:rsidRPr="006B6063" w:rsidDel="00DE71B1" w:rsidRDefault="00424B6F" w:rsidP="00DE71B1">
            <w:pPr>
              <w:widowControl/>
              <w:spacing w:line="229" w:lineRule="exact"/>
              <w:ind w:left="102"/>
              <w:rPr>
                <w:del w:id="4148" w:author="Björn Genfors" w:date="2014-03-28T14:34:00Z"/>
                <w:rFonts w:cs="Times New Roman"/>
                <w:sz w:val="20"/>
                <w:szCs w:val="20"/>
                <w:lang w:val="sv-SE"/>
              </w:rPr>
            </w:pPr>
            <w:del w:id="4149" w:author="Björn Genfors" w:date="2014-03-28T14:34:00Z">
              <w:r w:rsidRPr="000B0F50" w:rsidDel="00DE71B1">
                <w:rPr>
                  <w:sz w:val="20"/>
                  <w:szCs w:val="20"/>
                  <w:lang w:val="sv-SE"/>
                  <w:rPrChange w:id="4150" w:author="Björn Genfors" w:date="2014-03-28T13:02:00Z">
                    <w:rPr>
                      <w:sz w:val="20"/>
                      <w:szCs w:val="20"/>
                    </w:rPr>
                  </w:rPrChange>
                </w:rPr>
                <w:delText>Falskt = Nej, resultatet ligger inte utanför referens-intervall</w:delText>
              </w:r>
            </w:del>
          </w:p>
        </w:tc>
        <w:tc>
          <w:tcPr>
            <w:tcW w:w="1195" w:type="dxa"/>
            <w:tcBorders>
              <w:top w:val="single" w:sz="5" w:space="0" w:color="000000"/>
              <w:left w:val="single" w:sz="5" w:space="0" w:color="000000"/>
              <w:bottom w:val="single" w:sz="5" w:space="0" w:color="000000"/>
              <w:right w:val="single" w:sz="5" w:space="0" w:color="000000"/>
            </w:tcBorders>
            <w:tcPrChange w:id="415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9C2010" w14:textId="6D7BC0E2" w:rsidR="00424B6F" w:rsidRPr="006B6063" w:rsidDel="00DE71B1" w:rsidRDefault="00424B6F" w:rsidP="00DE71B1">
            <w:pPr>
              <w:widowControl/>
              <w:spacing w:line="229" w:lineRule="exact"/>
              <w:ind w:left="102"/>
              <w:jc w:val="center"/>
              <w:rPr>
                <w:del w:id="4152" w:author="Björn Genfors" w:date="2014-03-28T14:34:00Z"/>
                <w:rFonts w:cs="Times New Roman"/>
                <w:sz w:val="20"/>
                <w:szCs w:val="20"/>
                <w:lang w:val="sv-SE"/>
              </w:rPr>
            </w:pPr>
            <w:del w:id="4153" w:author="Björn Genfors" w:date="2014-03-28T14:34:00Z">
              <w:r w:rsidRPr="006B6063" w:rsidDel="00DE71B1">
                <w:rPr>
                  <w:sz w:val="20"/>
                  <w:szCs w:val="20"/>
                </w:rPr>
                <w:delText>1..1</w:delText>
              </w:r>
            </w:del>
          </w:p>
        </w:tc>
      </w:tr>
      <w:tr w:rsidR="00424B6F" w:rsidRPr="006B6063" w:rsidDel="00DE71B1" w14:paraId="5856E66F" w14:textId="756FF4AF" w:rsidTr="00DE71B1">
        <w:trPr>
          <w:trHeight w:hRule="exact" w:val="652"/>
          <w:tblHeader/>
          <w:del w:id="4154" w:author="Björn Genfors" w:date="2014-03-28T14:34:00Z"/>
          <w:trPrChange w:id="4155" w:author="Björn Genfors" w:date="2014-03-28T14:34:00Z">
            <w:trPr>
              <w:trHeight w:hRule="exact" w:val="65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5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EFC92CF" w14:textId="35CD9EC6" w:rsidR="00424B6F" w:rsidRPr="006B6063" w:rsidDel="00DE71B1" w:rsidRDefault="00424B6F" w:rsidP="00DE71B1">
            <w:pPr>
              <w:widowControl/>
              <w:spacing w:line="229" w:lineRule="exact"/>
              <w:ind w:left="102"/>
              <w:rPr>
                <w:del w:id="4157" w:author="Björn Genfors" w:date="2014-03-28T14:34:00Z"/>
                <w:rFonts w:cs="Times New Roman"/>
                <w:sz w:val="20"/>
                <w:szCs w:val="20"/>
                <w:lang w:val="sv-SE"/>
              </w:rPr>
            </w:pPr>
            <w:del w:id="4158" w:author="Björn Genfors" w:date="2014-03-28T14:34:00Z">
              <w:r w:rsidRPr="006B6063" w:rsidDel="00DE71B1">
                <w:rPr>
                  <w:sz w:val="20"/>
                  <w:szCs w:val="20"/>
                </w:rPr>
                <w:delText>../../../../outcomeDescription</w:delText>
              </w:r>
            </w:del>
          </w:p>
        </w:tc>
        <w:tc>
          <w:tcPr>
            <w:tcW w:w="1559" w:type="dxa"/>
            <w:tcBorders>
              <w:top w:val="single" w:sz="5" w:space="0" w:color="000000"/>
              <w:left w:val="single" w:sz="5" w:space="0" w:color="000000"/>
              <w:bottom w:val="single" w:sz="5" w:space="0" w:color="000000"/>
              <w:right w:val="single" w:sz="5" w:space="0" w:color="000000"/>
            </w:tcBorders>
            <w:tcPrChange w:id="415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A98BEC7" w14:textId="36410F69" w:rsidR="00424B6F" w:rsidRPr="006B6063" w:rsidDel="00DE71B1" w:rsidRDefault="00424B6F" w:rsidP="00DE71B1">
            <w:pPr>
              <w:widowControl/>
              <w:spacing w:line="229" w:lineRule="exact"/>
              <w:ind w:left="102"/>
              <w:rPr>
                <w:del w:id="4160" w:author="Björn Genfors" w:date="2014-03-28T14:34:00Z"/>
                <w:rFonts w:cs="Times New Roman"/>
                <w:sz w:val="20"/>
                <w:szCs w:val="20"/>
                <w:lang w:val="sv-SE"/>
              </w:rPr>
            </w:pPr>
            <w:del w:id="4161"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16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0DBBF3F" w14:textId="05CED23B" w:rsidR="00424B6F" w:rsidRPr="006B6063" w:rsidDel="00DE71B1" w:rsidRDefault="00424B6F" w:rsidP="00DE71B1">
            <w:pPr>
              <w:widowControl/>
              <w:spacing w:line="229" w:lineRule="exact"/>
              <w:ind w:left="102"/>
              <w:rPr>
                <w:del w:id="4163" w:author="Björn Genfors" w:date="2014-03-28T14:34:00Z"/>
                <w:rFonts w:cs="Times New Roman"/>
                <w:sz w:val="20"/>
                <w:szCs w:val="20"/>
                <w:lang w:val="sv-SE"/>
              </w:rPr>
            </w:pPr>
            <w:del w:id="4164" w:author="Björn Genfors" w:date="2014-03-28T14:34:00Z">
              <w:r w:rsidRPr="000B0F50" w:rsidDel="00DE71B1">
                <w:rPr>
                  <w:sz w:val="20"/>
                  <w:szCs w:val="20"/>
                  <w:lang w:val="sv-SE"/>
                  <w:rPrChange w:id="4165" w:author="Björn Genfors" w:date="2014-03-28T13:02:00Z">
                    <w:rPr>
                      <w:sz w:val="20"/>
                      <w:szCs w:val="20"/>
                    </w:rPr>
                  </w:rPrChange>
                </w:rPr>
                <w:delText>Text som innehåller en kommentar avseende resultatet/utfallet</w:delText>
              </w:r>
            </w:del>
          </w:p>
        </w:tc>
        <w:tc>
          <w:tcPr>
            <w:tcW w:w="1195" w:type="dxa"/>
            <w:tcBorders>
              <w:top w:val="single" w:sz="5" w:space="0" w:color="000000"/>
              <w:left w:val="single" w:sz="5" w:space="0" w:color="000000"/>
              <w:bottom w:val="single" w:sz="5" w:space="0" w:color="000000"/>
              <w:right w:val="single" w:sz="5" w:space="0" w:color="000000"/>
            </w:tcBorders>
            <w:tcPrChange w:id="416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9449D63" w14:textId="121CC9A2" w:rsidR="00424B6F" w:rsidRPr="006B6063" w:rsidDel="00DE71B1" w:rsidRDefault="00424B6F" w:rsidP="00DE71B1">
            <w:pPr>
              <w:widowControl/>
              <w:spacing w:line="229" w:lineRule="exact"/>
              <w:ind w:left="102"/>
              <w:jc w:val="center"/>
              <w:rPr>
                <w:del w:id="4167" w:author="Björn Genfors" w:date="2014-03-28T14:34:00Z"/>
                <w:rFonts w:cs="Times New Roman"/>
                <w:sz w:val="20"/>
                <w:szCs w:val="20"/>
                <w:lang w:val="sv-SE"/>
              </w:rPr>
            </w:pPr>
            <w:del w:id="4168" w:author="Björn Genfors" w:date="2014-03-28T14:34:00Z">
              <w:r w:rsidRPr="006B6063" w:rsidDel="00DE71B1">
                <w:rPr>
                  <w:sz w:val="20"/>
                  <w:szCs w:val="20"/>
                </w:rPr>
                <w:delText>0..1</w:delText>
              </w:r>
            </w:del>
          </w:p>
        </w:tc>
      </w:tr>
      <w:tr w:rsidR="00424B6F" w:rsidRPr="006B6063" w:rsidDel="00DE71B1" w14:paraId="7AA85D9B" w14:textId="1AE13534" w:rsidTr="00DE71B1">
        <w:trPr>
          <w:trHeight w:hRule="exact" w:val="704"/>
          <w:tblHeader/>
          <w:del w:id="4169" w:author="Björn Genfors" w:date="2014-03-28T14:34:00Z"/>
          <w:trPrChange w:id="4170"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7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8D319C0" w14:textId="32E24D5B" w:rsidR="00424B6F" w:rsidRPr="006B6063" w:rsidDel="00DE71B1" w:rsidRDefault="00424B6F" w:rsidP="00DE71B1">
            <w:pPr>
              <w:widowControl/>
              <w:spacing w:line="229" w:lineRule="exact"/>
              <w:ind w:left="102"/>
              <w:rPr>
                <w:del w:id="4172" w:author="Björn Genfors" w:date="2014-03-28T14:34:00Z"/>
                <w:rFonts w:cs="Times New Roman"/>
                <w:sz w:val="20"/>
                <w:szCs w:val="20"/>
                <w:lang w:val="sv-SE"/>
              </w:rPr>
            </w:pPr>
            <w:del w:id="4173" w:author="Björn Genfors" w:date="2014-03-28T14:34:00Z">
              <w:r w:rsidRPr="006B6063" w:rsidDel="00DE71B1">
                <w:rPr>
                  <w:sz w:val="20"/>
                  <w:szCs w:val="20"/>
                </w:rPr>
                <w:delText>../../../../referenceInterval</w:delText>
              </w:r>
            </w:del>
          </w:p>
        </w:tc>
        <w:tc>
          <w:tcPr>
            <w:tcW w:w="1559" w:type="dxa"/>
            <w:tcBorders>
              <w:top w:val="single" w:sz="5" w:space="0" w:color="000000"/>
              <w:left w:val="single" w:sz="5" w:space="0" w:color="000000"/>
              <w:bottom w:val="single" w:sz="5" w:space="0" w:color="000000"/>
              <w:right w:val="single" w:sz="5" w:space="0" w:color="000000"/>
            </w:tcBorders>
            <w:tcPrChange w:id="417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58FA407" w14:textId="57C717E1" w:rsidR="00424B6F" w:rsidRPr="006B6063" w:rsidDel="00DE71B1" w:rsidRDefault="00424B6F" w:rsidP="00DE71B1">
            <w:pPr>
              <w:widowControl/>
              <w:spacing w:line="229" w:lineRule="exact"/>
              <w:ind w:left="102"/>
              <w:rPr>
                <w:del w:id="4175" w:author="Björn Genfors" w:date="2014-03-28T14:34:00Z"/>
                <w:rFonts w:cs="Times New Roman"/>
                <w:sz w:val="20"/>
                <w:szCs w:val="20"/>
                <w:lang w:val="sv-SE"/>
              </w:rPr>
            </w:pPr>
            <w:del w:id="4176"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17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294931C" w14:textId="07392038" w:rsidR="00424B6F" w:rsidRPr="006B6063" w:rsidDel="00DE71B1" w:rsidRDefault="00424B6F" w:rsidP="00DE71B1">
            <w:pPr>
              <w:widowControl/>
              <w:spacing w:line="229" w:lineRule="exact"/>
              <w:ind w:left="102"/>
              <w:rPr>
                <w:del w:id="4178" w:author="Björn Genfors" w:date="2014-03-28T14:34:00Z"/>
                <w:rFonts w:cs="Times New Roman"/>
                <w:sz w:val="20"/>
                <w:szCs w:val="20"/>
                <w:lang w:val="sv-SE"/>
              </w:rPr>
            </w:pPr>
            <w:del w:id="4179" w:author="Björn Genfors" w:date="2014-03-28T14:34:00Z">
              <w:r w:rsidRPr="000B0F50" w:rsidDel="00DE71B1">
                <w:rPr>
                  <w:sz w:val="20"/>
                  <w:szCs w:val="20"/>
                  <w:lang w:val="sv-SE"/>
                  <w:rPrChange w:id="4180" w:author="Björn Genfors" w:date="2014-03-28T13:02:00Z">
                    <w:rPr>
                      <w:sz w:val="20"/>
                      <w:szCs w:val="20"/>
                    </w:rPr>
                  </w:rPrChange>
                </w:rPr>
                <w:delText>Text som innehåller det referensintervall som använts i analysen</w:delText>
              </w:r>
            </w:del>
          </w:p>
        </w:tc>
        <w:tc>
          <w:tcPr>
            <w:tcW w:w="1195" w:type="dxa"/>
            <w:tcBorders>
              <w:top w:val="single" w:sz="5" w:space="0" w:color="000000"/>
              <w:left w:val="single" w:sz="5" w:space="0" w:color="000000"/>
              <w:bottom w:val="single" w:sz="5" w:space="0" w:color="000000"/>
              <w:right w:val="single" w:sz="5" w:space="0" w:color="000000"/>
            </w:tcBorders>
            <w:tcPrChange w:id="418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8DC68AC" w14:textId="4D1E34ED" w:rsidR="00424B6F" w:rsidRPr="006B6063" w:rsidDel="00DE71B1" w:rsidRDefault="00424B6F" w:rsidP="00DE71B1">
            <w:pPr>
              <w:widowControl/>
              <w:spacing w:line="229" w:lineRule="exact"/>
              <w:ind w:left="102"/>
              <w:jc w:val="center"/>
              <w:rPr>
                <w:del w:id="4182" w:author="Björn Genfors" w:date="2014-03-28T14:34:00Z"/>
                <w:rFonts w:cs="Times New Roman"/>
                <w:sz w:val="20"/>
                <w:szCs w:val="20"/>
                <w:lang w:val="sv-SE"/>
              </w:rPr>
            </w:pPr>
            <w:del w:id="4183" w:author="Björn Genfors" w:date="2014-03-28T14:34:00Z">
              <w:r w:rsidRPr="006B6063" w:rsidDel="00DE71B1">
                <w:rPr>
                  <w:sz w:val="20"/>
                  <w:szCs w:val="20"/>
                </w:rPr>
                <w:delText>0..1</w:delText>
              </w:r>
            </w:del>
          </w:p>
        </w:tc>
      </w:tr>
      <w:tr w:rsidR="00424B6F" w:rsidRPr="006B6063" w:rsidDel="00DE71B1" w14:paraId="25786E6E" w14:textId="350D3A7A" w:rsidTr="00DE71B1">
        <w:trPr>
          <w:trHeight w:hRule="exact" w:val="659"/>
          <w:tblHeader/>
          <w:del w:id="4184" w:author="Björn Genfors" w:date="2014-03-28T14:34:00Z"/>
          <w:trPrChange w:id="4185" w:author="Björn Genfors" w:date="2014-03-28T14:34:00Z">
            <w:trPr>
              <w:trHeight w:hRule="exact" w:val="65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8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81BFC52" w14:textId="65AD30E6" w:rsidR="00424B6F" w:rsidRPr="006B6063" w:rsidDel="00DE71B1" w:rsidRDefault="00424B6F" w:rsidP="00DE71B1">
            <w:pPr>
              <w:widowControl/>
              <w:spacing w:line="229" w:lineRule="exact"/>
              <w:ind w:left="102"/>
              <w:rPr>
                <w:del w:id="4187" w:author="Björn Genfors" w:date="2014-03-28T14:34:00Z"/>
                <w:rFonts w:cs="Times New Roman"/>
                <w:sz w:val="20"/>
                <w:szCs w:val="20"/>
                <w:lang w:val="sv-SE"/>
              </w:rPr>
            </w:pPr>
            <w:del w:id="4188" w:author="Björn Genfors" w:date="2014-03-28T14:34:00Z">
              <w:r w:rsidRPr="006B6063" w:rsidDel="00DE71B1">
                <w:rPr>
                  <w:sz w:val="20"/>
                  <w:szCs w:val="20"/>
                </w:rPr>
                <w:delText>../../../../referencePopulation</w:delText>
              </w:r>
            </w:del>
          </w:p>
        </w:tc>
        <w:tc>
          <w:tcPr>
            <w:tcW w:w="1559" w:type="dxa"/>
            <w:tcBorders>
              <w:top w:val="single" w:sz="5" w:space="0" w:color="000000"/>
              <w:left w:val="single" w:sz="5" w:space="0" w:color="000000"/>
              <w:bottom w:val="single" w:sz="5" w:space="0" w:color="000000"/>
              <w:right w:val="single" w:sz="5" w:space="0" w:color="000000"/>
            </w:tcBorders>
            <w:tcPrChange w:id="418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4AB96C0" w14:textId="02F3AEE9" w:rsidR="00424B6F" w:rsidRPr="006B6063" w:rsidDel="00DE71B1" w:rsidRDefault="00424B6F" w:rsidP="00DE71B1">
            <w:pPr>
              <w:widowControl/>
              <w:spacing w:line="229" w:lineRule="exact"/>
              <w:ind w:left="102"/>
              <w:rPr>
                <w:del w:id="4190" w:author="Björn Genfors" w:date="2014-03-28T14:34:00Z"/>
                <w:rFonts w:cs="Times New Roman"/>
                <w:sz w:val="20"/>
                <w:szCs w:val="20"/>
                <w:lang w:val="sv-SE"/>
              </w:rPr>
            </w:pPr>
            <w:del w:id="4191"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19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5C33018" w14:textId="174DDE6E" w:rsidR="00424B6F" w:rsidRPr="006B6063" w:rsidDel="00DE71B1" w:rsidRDefault="00424B6F" w:rsidP="00DE71B1">
            <w:pPr>
              <w:widowControl/>
              <w:spacing w:line="229" w:lineRule="exact"/>
              <w:ind w:left="102"/>
              <w:rPr>
                <w:del w:id="4193" w:author="Björn Genfors" w:date="2014-03-28T14:34:00Z"/>
                <w:rFonts w:cs="Times New Roman"/>
                <w:sz w:val="20"/>
                <w:szCs w:val="20"/>
                <w:lang w:val="sv-SE"/>
              </w:rPr>
            </w:pPr>
            <w:del w:id="4194" w:author="Björn Genfors" w:date="2014-03-28T14:34:00Z">
              <w:r w:rsidRPr="000B0F50" w:rsidDel="00DE71B1">
                <w:rPr>
                  <w:sz w:val="20"/>
                  <w:szCs w:val="20"/>
                  <w:lang w:val="sv-SE"/>
                  <w:rPrChange w:id="4195" w:author="Björn Genfors" w:date="2014-03-28T13:02:00Z">
                    <w:rPr>
                      <w:sz w:val="20"/>
                      <w:szCs w:val="20"/>
                    </w:rPr>
                  </w:rPrChange>
                </w:rPr>
                <w:delText>Text som beskriver den population som referensintervallet gäller för</w:delText>
              </w:r>
            </w:del>
          </w:p>
        </w:tc>
        <w:tc>
          <w:tcPr>
            <w:tcW w:w="1195" w:type="dxa"/>
            <w:tcBorders>
              <w:top w:val="single" w:sz="5" w:space="0" w:color="000000"/>
              <w:left w:val="single" w:sz="5" w:space="0" w:color="000000"/>
              <w:bottom w:val="single" w:sz="5" w:space="0" w:color="000000"/>
              <w:right w:val="single" w:sz="5" w:space="0" w:color="000000"/>
            </w:tcBorders>
            <w:tcPrChange w:id="419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C18FB96" w14:textId="37899B07" w:rsidR="00424B6F" w:rsidRPr="006B6063" w:rsidDel="00DE71B1" w:rsidRDefault="00424B6F" w:rsidP="00DE71B1">
            <w:pPr>
              <w:widowControl/>
              <w:spacing w:line="229" w:lineRule="exact"/>
              <w:ind w:left="102"/>
              <w:jc w:val="center"/>
              <w:rPr>
                <w:del w:id="4197" w:author="Björn Genfors" w:date="2014-03-28T14:34:00Z"/>
                <w:rFonts w:cs="Times New Roman"/>
                <w:sz w:val="20"/>
                <w:szCs w:val="20"/>
                <w:lang w:val="sv-SE"/>
              </w:rPr>
            </w:pPr>
            <w:del w:id="4198" w:author="Björn Genfors" w:date="2014-03-28T14:34:00Z">
              <w:r w:rsidRPr="006B6063" w:rsidDel="00DE71B1">
                <w:rPr>
                  <w:sz w:val="20"/>
                  <w:szCs w:val="20"/>
                </w:rPr>
                <w:delText>0..1</w:delText>
              </w:r>
            </w:del>
          </w:p>
        </w:tc>
      </w:tr>
      <w:tr w:rsidR="00424B6F" w:rsidRPr="006B6063" w:rsidDel="00DE71B1" w14:paraId="7FB30BCC" w14:textId="1A5BE5DC" w:rsidTr="00DE71B1">
        <w:trPr>
          <w:trHeight w:hRule="exact" w:val="718"/>
          <w:tblHeader/>
          <w:del w:id="4199" w:author="Björn Genfors" w:date="2014-03-28T14:34:00Z"/>
          <w:trPrChange w:id="4200" w:author="Björn Genfors" w:date="2014-03-28T14:34:00Z">
            <w:trPr>
              <w:trHeight w:hRule="exact" w:val="71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0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83129A3" w14:textId="466EF162" w:rsidR="00424B6F" w:rsidRPr="006B6063" w:rsidDel="00DE71B1" w:rsidRDefault="00424B6F" w:rsidP="00DE71B1">
            <w:pPr>
              <w:widowControl/>
              <w:spacing w:line="229" w:lineRule="exact"/>
              <w:ind w:left="102"/>
              <w:rPr>
                <w:del w:id="4202" w:author="Björn Genfors" w:date="2014-03-28T14:34:00Z"/>
                <w:rFonts w:cs="Times New Roman"/>
                <w:sz w:val="20"/>
                <w:szCs w:val="20"/>
                <w:lang w:val="sv-SE"/>
              </w:rPr>
            </w:pPr>
            <w:del w:id="4203" w:author="Björn Genfors" w:date="2014-03-28T14:34:00Z">
              <w:r w:rsidRPr="006B6063" w:rsidDel="00DE71B1">
                <w:rPr>
                  <w:sz w:val="20"/>
                  <w:szCs w:val="20"/>
                </w:rPr>
                <w:delText>../../order</w:delText>
              </w:r>
            </w:del>
          </w:p>
        </w:tc>
        <w:tc>
          <w:tcPr>
            <w:tcW w:w="1559" w:type="dxa"/>
            <w:tcBorders>
              <w:top w:val="single" w:sz="5" w:space="0" w:color="000000"/>
              <w:left w:val="single" w:sz="5" w:space="0" w:color="000000"/>
              <w:bottom w:val="single" w:sz="5" w:space="0" w:color="000000"/>
              <w:right w:val="single" w:sz="5" w:space="0" w:color="000000"/>
            </w:tcBorders>
            <w:tcPrChange w:id="420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117041E" w14:textId="109086CD" w:rsidR="00424B6F" w:rsidRPr="006B6063" w:rsidDel="00DE71B1" w:rsidRDefault="00424B6F" w:rsidP="00DE71B1">
            <w:pPr>
              <w:widowControl/>
              <w:spacing w:line="229" w:lineRule="exact"/>
              <w:ind w:left="102"/>
              <w:rPr>
                <w:del w:id="4205" w:author="Björn Genfors" w:date="2014-03-28T14:34:00Z"/>
                <w:rFonts w:cs="Times New Roman"/>
                <w:sz w:val="20"/>
                <w:szCs w:val="20"/>
                <w:lang w:val="sv-SE"/>
              </w:rPr>
            </w:pPr>
            <w:del w:id="4206" w:author="Björn Genfors" w:date="2014-03-28T14:34:00Z">
              <w:r w:rsidRPr="006B6063" w:rsidDel="00DE71B1">
                <w:rPr>
                  <w:sz w:val="20"/>
                  <w:szCs w:val="20"/>
                </w:rPr>
                <w:delText>OrderType</w:delText>
              </w:r>
            </w:del>
          </w:p>
        </w:tc>
        <w:tc>
          <w:tcPr>
            <w:tcW w:w="3969" w:type="dxa"/>
            <w:tcBorders>
              <w:top w:val="single" w:sz="5" w:space="0" w:color="000000"/>
              <w:left w:val="single" w:sz="5" w:space="0" w:color="000000"/>
              <w:bottom w:val="single" w:sz="5" w:space="0" w:color="000000"/>
              <w:right w:val="single" w:sz="5" w:space="0" w:color="000000"/>
            </w:tcBorders>
            <w:tcPrChange w:id="420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B05CBB0" w14:textId="1AE9E952" w:rsidR="00424B6F" w:rsidRPr="006B6063" w:rsidDel="00DE71B1" w:rsidRDefault="00424B6F" w:rsidP="00DE71B1">
            <w:pPr>
              <w:widowControl/>
              <w:spacing w:line="229" w:lineRule="exact"/>
              <w:ind w:left="102"/>
              <w:rPr>
                <w:del w:id="4208" w:author="Björn Genfors" w:date="2014-03-28T14:34:00Z"/>
                <w:rFonts w:cs="Times New Roman"/>
                <w:sz w:val="20"/>
                <w:szCs w:val="20"/>
                <w:lang w:val="sv-SE"/>
              </w:rPr>
            </w:pPr>
            <w:del w:id="4209" w:author="Björn Genfors" w:date="2014-03-28T14:34:00Z">
              <w:r w:rsidRPr="000B0F50" w:rsidDel="00DE71B1">
                <w:rPr>
                  <w:sz w:val="20"/>
                  <w:szCs w:val="20"/>
                  <w:lang w:val="sv-SE"/>
                  <w:rPrChange w:id="4210" w:author="Björn Genfors" w:date="2014-03-28T13:02:00Z">
                    <w:rPr>
                      <w:sz w:val="20"/>
                      <w:szCs w:val="20"/>
                    </w:rPr>
                  </w:rPrChange>
                </w:rPr>
                <w:delText>Information om en vårdbegäran som ligger till grund för svaret</w:delText>
              </w:r>
            </w:del>
          </w:p>
        </w:tc>
        <w:tc>
          <w:tcPr>
            <w:tcW w:w="1195" w:type="dxa"/>
            <w:tcBorders>
              <w:top w:val="single" w:sz="5" w:space="0" w:color="000000"/>
              <w:left w:val="single" w:sz="5" w:space="0" w:color="000000"/>
              <w:bottom w:val="single" w:sz="5" w:space="0" w:color="000000"/>
              <w:right w:val="single" w:sz="5" w:space="0" w:color="000000"/>
            </w:tcBorders>
            <w:tcPrChange w:id="421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8640225" w14:textId="5623114F" w:rsidR="00424B6F" w:rsidRPr="006B6063" w:rsidDel="00DE71B1" w:rsidRDefault="00424B6F" w:rsidP="00DE71B1">
            <w:pPr>
              <w:widowControl/>
              <w:spacing w:line="229" w:lineRule="exact"/>
              <w:ind w:left="102"/>
              <w:jc w:val="center"/>
              <w:rPr>
                <w:del w:id="4212" w:author="Björn Genfors" w:date="2014-03-28T14:34:00Z"/>
                <w:rFonts w:cs="Times New Roman"/>
                <w:sz w:val="20"/>
                <w:szCs w:val="20"/>
                <w:lang w:val="sv-SE"/>
              </w:rPr>
            </w:pPr>
            <w:del w:id="4213" w:author="Björn Genfors" w:date="2014-03-28T14:34:00Z">
              <w:r w:rsidRPr="006B6063" w:rsidDel="00DE71B1">
                <w:rPr>
                  <w:sz w:val="20"/>
                  <w:szCs w:val="20"/>
                </w:rPr>
                <w:delText>1..1</w:delText>
              </w:r>
            </w:del>
          </w:p>
        </w:tc>
      </w:tr>
      <w:tr w:rsidR="00424B6F" w:rsidRPr="006B6063" w:rsidDel="00DE71B1" w14:paraId="2AD57765" w14:textId="0ECEBE20" w:rsidTr="00DE71B1">
        <w:trPr>
          <w:trHeight w:hRule="exact" w:val="551"/>
          <w:tblHeader/>
          <w:del w:id="4214" w:author="Björn Genfors" w:date="2014-03-28T14:34:00Z"/>
          <w:trPrChange w:id="4215" w:author="Björn Genfors" w:date="2014-03-28T14:34:00Z">
            <w:trPr>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1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2D88075" w14:textId="27024A17" w:rsidR="00424B6F" w:rsidRPr="006B6063" w:rsidDel="00DE71B1" w:rsidRDefault="00424B6F" w:rsidP="00DE71B1">
            <w:pPr>
              <w:widowControl/>
              <w:spacing w:line="229" w:lineRule="exact"/>
              <w:ind w:left="102"/>
              <w:rPr>
                <w:del w:id="4217" w:author="Björn Genfors" w:date="2014-03-28T14:34:00Z"/>
                <w:rFonts w:cs="Times New Roman"/>
                <w:sz w:val="20"/>
                <w:szCs w:val="20"/>
                <w:lang w:val="sv-SE"/>
              </w:rPr>
            </w:pPr>
            <w:del w:id="4218" w:author="Björn Genfors" w:date="2014-03-28T14:34:00Z">
              <w:r w:rsidRPr="006B6063" w:rsidDel="00DE71B1">
                <w:rPr>
                  <w:sz w:val="20"/>
                  <w:szCs w:val="20"/>
                </w:rPr>
                <w:delText>../../../orderId</w:delText>
              </w:r>
            </w:del>
          </w:p>
        </w:tc>
        <w:tc>
          <w:tcPr>
            <w:tcW w:w="1559" w:type="dxa"/>
            <w:tcBorders>
              <w:top w:val="single" w:sz="5" w:space="0" w:color="000000"/>
              <w:left w:val="single" w:sz="5" w:space="0" w:color="000000"/>
              <w:bottom w:val="single" w:sz="5" w:space="0" w:color="000000"/>
              <w:right w:val="single" w:sz="5" w:space="0" w:color="000000"/>
            </w:tcBorders>
            <w:tcPrChange w:id="421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6C4B8FC" w14:textId="61741452" w:rsidR="00424B6F" w:rsidRPr="006B6063" w:rsidDel="00DE71B1" w:rsidRDefault="00424B6F" w:rsidP="00DE71B1">
            <w:pPr>
              <w:widowControl/>
              <w:spacing w:line="229" w:lineRule="exact"/>
              <w:ind w:left="102"/>
              <w:rPr>
                <w:del w:id="4220" w:author="Björn Genfors" w:date="2014-03-28T14:34:00Z"/>
                <w:rFonts w:cs="Times New Roman"/>
                <w:sz w:val="20"/>
                <w:szCs w:val="20"/>
                <w:lang w:val="sv-SE"/>
              </w:rPr>
            </w:pPr>
            <w:del w:id="4221"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22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3F96308" w14:textId="47A2EA31" w:rsidR="00424B6F" w:rsidRPr="006B6063" w:rsidDel="00DE71B1" w:rsidRDefault="00424B6F" w:rsidP="00DE71B1">
            <w:pPr>
              <w:widowControl/>
              <w:spacing w:line="229" w:lineRule="exact"/>
              <w:ind w:left="102"/>
              <w:rPr>
                <w:del w:id="4223" w:author="Björn Genfors" w:date="2014-03-28T14:34:00Z"/>
                <w:rFonts w:cs="Times New Roman"/>
                <w:sz w:val="20"/>
                <w:szCs w:val="20"/>
                <w:lang w:val="sv-SE"/>
              </w:rPr>
            </w:pPr>
            <w:del w:id="4224" w:author="Björn Genfors" w:date="2014-03-28T14:34:00Z">
              <w:r w:rsidRPr="006B6063" w:rsidDel="00DE71B1">
                <w:rPr>
                  <w:sz w:val="20"/>
                  <w:szCs w:val="20"/>
                </w:rPr>
                <w:delText>Unik identifierare för vårdbegäran</w:delText>
              </w:r>
            </w:del>
          </w:p>
        </w:tc>
        <w:tc>
          <w:tcPr>
            <w:tcW w:w="1195" w:type="dxa"/>
            <w:tcBorders>
              <w:top w:val="single" w:sz="5" w:space="0" w:color="000000"/>
              <w:left w:val="single" w:sz="5" w:space="0" w:color="000000"/>
              <w:bottom w:val="single" w:sz="5" w:space="0" w:color="000000"/>
              <w:right w:val="single" w:sz="5" w:space="0" w:color="000000"/>
            </w:tcBorders>
            <w:tcPrChange w:id="422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158E852" w14:textId="0B3F19D5" w:rsidR="00424B6F" w:rsidRPr="006B6063" w:rsidDel="00DE71B1" w:rsidRDefault="00424B6F" w:rsidP="00DE71B1">
            <w:pPr>
              <w:widowControl/>
              <w:spacing w:line="229" w:lineRule="exact"/>
              <w:ind w:left="102"/>
              <w:jc w:val="center"/>
              <w:rPr>
                <w:del w:id="4226" w:author="Björn Genfors" w:date="2014-03-28T14:34:00Z"/>
                <w:rFonts w:cs="Times New Roman"/>
                <w:sz w:val="20"/>
                <w:szCs w:val="20"/>
                <w:lang w:val="sv-SE"/>
              </w:rPr>
            </w:pPr>
            <w:del w:id="4227" w:author="Björn Genfors" w:date="2014-03-28T14:34:00Z">
              <w:r w:rsidRPr="006B6063" w:rsidDel="00DE71B1">
                <w:rPr>
                  <w:sz w:val="20"/>
                  <w:szCs w:val="20"/>
                </w:rPr>
                <w:delText>1..1</w:delText>
              </w:r>
            </w:del>
          </w:p>
        </w:tc>
      </w:tr>
      <w:tr w:rsidR="00424B6F" w:rsidRPr="006B6063" w:rsidDel="00DE71B1" w14:paraId="2F1FDD5E" w14:textId="12AC6F86" w:rsidTr="00DE71B1">
        <w:trPr>
          <w:trHeight w:hRule="exact" w:val="573"/>
          <w:tblHeader/>
          <w:del w:id="4228" w:author="Björn Genfors" w:date="2014-03-28T14:34:00Z"/>
          <w:trPrChange w:id="4229" w:author="Björn Genfors" w:date="2014-03-28T14:34:00Z">
            <w:trPr>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3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A521CDB" w14:textId="0BFC1DD9" w:rsidR="00424B6F" w:rsidRPr="006B6063" w:rsidDel="00DE71B1" w:rsidRDefault="00424B6F" w:rsidP="00DE71B1">
            <w:pPr>
              <w:widowControl/>
              <w:spacing w:line="229" w:lineRule="exact"/>
              <w:ind w:left="102"/>
              <w:rPr>
                <w:del w:id="4231" w:author="Björn Genfors" w:date="2014-03-28T14:34:00Z"/>
                <w:rFonts w:cs="Times New Roman"/>
                <w:sz w:val="20"/>
                <w:szCs w:val="20"/>
                <w:lang w:val="sv-SE"/>
              </w:rPr>
            </w:pPr>
            <w:del w:id="4232" w:author="Björn Genfors" w:date="2014-03-28T14:34:00Z">
              <w:r w:rsidRPr="006B6063" w:rsidDel="00DE71B1">
                <w:rPr>
                  <w:sz w:val="20"/>
                  <w:szCs w:val="20"/>
                </w:rPr>
                <w:delText>../../../orderReason</w:delText>
              </w:r>
            </w:del>
          </w:p>
        </w:tc>
        <w:tc>
          <w:tcPr>
            <w:tcW w:w="1559" w:type="dxa"/>
            <w:tcBorders>
              <w:top w:val="single" w:sz="5" w:space="0" w:color="000000"/>
              <w:left w:val="single" w:sz="5" w:space="0" w:color="000000"/>
              <w:bottom w:val="single" w:sz="5" w:space="0" w:color="000000"/>
              <w:right w:val="single" w:sz="5" w:space="0" w:color="000000"/>
            </w:tcBorders>
            <w:tcPrChange w:id="423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B29DC1F" w14:textId="5E65830B" w:rsidR="00424B6F" w:rsidRPr="006B6063" w:rsidDel="00DE71B1" w:rsidRDefault="00424B6F" w:rsidP="00DE71B1">
            <w:pPr>
              <w:widowControl/>
              <w:spacing w:line="229" w:lineRule="exact"/>
              <w:ind w:left="102"/>
              <w:rPr>
                <w:del w:id="4234" w:author="Björn Genfors" w:date="2014-03-28T14:34:00Z"/>
                <w:rFonts w:cs="Times New Roman"/>
                <w:sz w:val="20"/>
                <w:szCs w:val="20"/>
                <w:lang w:val="sv-SE"/>
              </w:rPr>
            </w:pPr>
            <w:del w:id="4235"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23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FEE4D95" w14:textId="63065DCB" w:rsidR="00424B6F" w:rsidRPr="006B6063" w:rsidDel="00DE71B1" w:rsidRDefault="00424B6F" w:rsidP="00DE71B1">
            <w:pPr>
              <w:widowControl/>
              <w:spacing w:line="229" w:lineRule="exact"/>
              <w:ind w:left="102"/>
              <w:rPr>
                <w:del w:id="4237" w:author="Björn Genfors" w:date="2014-03-28T14:34:00Z"/>
                <w:rFonts w:cs="Times New Roman"/>
                <w:sz w:val="20"/>
                <w:szCs w:val="20"/>
                <w:lang w:val="sv-SE"/>
              </w:rPr>
            </w:pPr>
            <w:del w:id="4238" w:author="Björn Genfors" w:date="2014-03-28T14:34:00Z">
              <w:r w:rsidRPr="000B0F50" w:rsidDel="00DE71B1">
                <w:rPr>
                  <w:sz w:val="20"/>
                  <w:szCs w:val="20"/>
                  <w:lang w:val="sv-SE"/>
                  <w:rPrChange w:id="4239" w:author="Björn Genfors" w:date="2014-03-28T13:02:00Z">
                    <w:rPr>
                      <w:sz w:val="20"/>
                      <w:szCs w:val="20"/>
                    </w:rPr>
                  </w:rPrChange>
                </w:rPr>
                <w:delText>Text som anger aktuell frågeställning</w:delText>
              </w:r>
            </w:del>
          </w:p>
        </w:tc>
        <w:tc>
          <w:tcPr>
            <w:tcW w:w="1195" w:type="dxa"/>
            <w:tcBorders>
              <w:top w:val="single" w:sz="5" w:space="0" w:color="000000"/>
              <w:left w:val="single" w:sz="5" w:space="0" w:color="000000"/>
              <w:bottom w:val="single" w:sz="5" w:space="0" w:color="000000"/>
              <w:right w:val="single" w:sz="5" w:space="0" w:color="000000"/>
            </w:tcBorders>
            <w:tcPrChange w:id="424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4230912" w14:textId="3BAA6333" w:rsidR="00424B6F" w:rsidRPr="006B6063" w:rsidDel="00DE71B1" w:rsidRDefault="00424B6F" w:rsidP="00DE71B1">
            <w:pPr>
              <w:widowControl/>
              <w:spacing w:line="229" w:lineRule="exact"/>
              <w:ind w:left="102"/>
              <w:jc w:val="center"/>
              <w:rPr>
                <w:del w:id="4241" w:author="Björn Genfors" w:date="2014-03-28T14:34:00Z"/>
                <w:rFonts w:cs="Times New Roman"/>
                <w:sz w:val="20"/>
                <w:szCs w:val="20"/>
                <w:lang w:val="sv-SE"/>
              </w:rPr>
            </w:pPr>
            <w:del w:id="4242" w:author="Björn Genfors" w:date="2014-03-28T14:34:00Z">
              <w:r w:rsidRPr="006B6063" w:rsidDel="00DE71B1">
                <w:rPr>
                  <w:sz w:val="20"/>
                  <w:szCs w:val="20"/>
                </w:rPr>
                <w:delText>0..1</w:delText>
              </w:r>
            </w:del>
          </w:p>
        </w:tc>
      </w:tr>
      <w:bookmarkEnd w:id="1"/>
    </w:tbl>
    <w:p w14:paraId="65ED89DE" w14:textId="77777777" w:rsidR="00793064" w:rsidRPr="00CC412F" w:rsidRDefault="00793064">
      <w:pPr>
        <w:spacing w:line="240" w:lineRule="auto"/>
        <w:rPr>
          <w:rFonts w:eastAsia="Times New Roman"/>
          <w:bCs/>
          <w:sz w:val="30"/>
          <w:szCs w:val="28"/>
        </w:rPr>
      </w:pPr>
    </w:p>
    <w:p w14:paraId="478AAC42" w14:textId="77777777" w:rsidR="00E13C32" w:rsidRPr="00CC412F" w:rsidRDefault="00E13C32" w:rsidP="00E13C32">
      <w:pPr>
        <w:pStyle w:val="Rubrik3"/>
      </w:pPr>
      <w:bookmarkStart w:id="4243" w:name="_Toc383102099"/>
      <w:r w:rsidRPr="00CC412F">
        <w:t>Övriga regler</w:t>
      </w:r>
      <w:bookmarkEnd w:id="4243"/>
    </w:p>
    <w:p w14:paraId="2DFF2FDA" w14:textId="77777777" w:rsidR="00E13C32" w:rsidRPr="00CC412F" w:rsidRDefault="00E13C32" w:rsidP="00E13C32">
      <w:r w:rsidRPr="00CC412F">
        <w:t xml:space="preserve">Inga fältregler utöver de som är beskrivna ovan. </w:t>
      </w:r>
    </w:p>
    <w:p w14:paraId="3EB3722A" w14:textId="77777777" w:rsidR="00B47823" w:rsidRPr="00CC412F" w:rsidRDefault="00B47823" w:rsidP="00E13C32"/>
    <w:p w14:paraId="4E423B83" w14:textId="77777777" w:rsidR="00E13C32" w:rsidRPr="00CC412F" w:rsidRDefault="00E13C32" w:rsidP="00E13C32">
      <w:pPr>
        <w:pStyle w:val="Rubrik4"/>
      </w:pPr>
      <w:r w:rsidRPr="00CC412F">
        <w:t>Icke funktionella krav</w:t>
      </w:r>
    </w:p>
    <w:p w14:paraId="5DF1F9B6" w14:textId="77777777" w:rsidR="00E13C32" w:rsidRPr="00CC412F" w:rsidRDefault="00E13C32" w:rsidP="00E13C32">
      <w:r w:rsidRPr="00CC412F">
        <w:t>Inga övriga icke funktionella krav.</w:t>
      </w:r>
    </w:p>
    <w:p w14:paraId="2705B541" w14:textId="77777777" w:rsidR="00E13C32" w:rsidRPr="00CC412F" w:rsidRDefault="00E13C32" w:rsidP="00E13C32">
      <w:pPr>
        <w:pStyle w:val="Rubrik5"/>
      </w:pPr>
      <w:r w:rsidRPr="00CC412F">
        <w:t>SLA-krav</w:t>
      </w:r>
    </w:p>
    <w:p w14:paraId="210734F0" w14:textId="77777777" w:rsidR="00E13C32" w:rsidRPr="00CC412F" w:rsidRDefault="00E13C32" w:rsidP="00E13C32">
      <w:pPr>
        <w:rPr>
          <w:rFonts w:eastAsia="Times New Roman"/>
          <w:bCs/>
          <w:sz w:val="30"/>
          <w:szCs w:val="28"/>
        </w:rPr>
      </w:pPr>
      <w:r w:rsidRPr="00CC412F">
        <w:t>Inga avvikande SLA-krav.</w:t>
      </w:r>
      <w:r w:rsidRPr="00CC412F">
        <w:rPr>
          <w:rFonts w:eastAsia="Times New Roman"/>
          <w:bCs/>
          <w:sz w:val="30"/>
          <w:szCs w:val="28"/>
        </w:rPr>
        <w:t xml:space="preserve"> </w:t>
      </w:r>
    </w:p>
    <w:p w14:paraId="6CD56012" w14:textId="77777777" w:rsidR="00CC412F" w:rsidRPr="00CC412F" w:rsidRDefault="00CC412F" w:rsidP="00E13C32"/>
    <w:p w14:paraId="57EFAF5B" w14:textId="77777777" w:rsidR="00796ADF" w:rsidRDefault="00796ADF">
      <w:pPr>
        <w:spacing w:line="240" w:lineRule="auto"/>
        <w:rPr>
          <w:rFonts w:eastAsia="Times New Roman"/>
          <w:bCs/>
          <w:sz w:val="24"/>
          <w:szCs w:val="26"/>
        </w:rPr>
      </w:pPr>
      <w:bookmarkStart w:id="4244" w:name="_Toc381706864"/>
      <w:r>
        <w:br w:type="page"/>
      </w:r>
    </w:p>
    <w:p w14:paraId="18DE7A5C" w14:textId="29FC87BA" w:rsidR="00CC412F" w:rsidRPr="00CC412F" w:rsidRDefault="00CC412F" w:rsidP="00CC412F">
      <w:pPr>
        <w:pStyle w:val="Rubrik2"/>
      </w:pPr>
      <w:bookmarkStart w:id="4245" w:name="_Toc383102100"/>
      <w:r w:rsidRPr="00CC412F">
        <w:lastRenderedPageBreak/>
        <w:t>GetECGOutcome</w:t>
      </w:r>
      <w:bookmarkEnd w:id="4244"/>
      <w:bookmarkEnd w:id="4245"/>
    </w:p>
    <w:p w14:paraId="62131C16" w14:textId="77777777" w:rsidR="002B3273" w:rsidRDefault="002B3273" w:rsidP="002B3273">
      <w:r>
        <w:t>Tjänstekontraktet GetECGOutcome returnerar EKG-resultat för patienter, lagrade i journalsystem. Tjänstekontraktet skall ingå i tjänstedomänen riv:clinicalprocess:healthcond:actoutcome (svensk benämning: Hantera hälsorelaterade tillstånd, utfall av aktivitet).</w:t>
      </w:r>
    </w:p>
    <w:p w14:paraId="122967CA" w14:textId="77777777" w:rsidR="002B3273" w:rsidRDefault="002B3273" w:rsidP="002B3273"/>
    <w:p w14:paraId="597F6428" w14:textId="77777777" w:rsidR="002B3273" w:rsidRDefault="002B3273" w:rsidP="002B3273">
      <w:r>
        <w:t>Tjänstekontraktet baseras på existerande RIV-specifikations informationsmodell från NPÖ och ger information om resultatet av EKG-undersökning i form av det sammanfattande utlåtandet kring undersökningsresultatet med i förekommande fall text och bild via länk el. motsvarande (se fältreglerna nedan). Informationsinnehållet har vidare utvidgats till att möjliggöra att ge både mer strukturerad EKG-mätdata, dels stödja de standards som finns för att ge tillgång till EKG-data på olika sätt, dels via Dicom för dynamisk visning hos konsumenten, dels i form av statistik bild.</w:t>
      </w:r>
    </w:p>
    <w:p w14:paraId="07324015" w14:textId="77777777" w:rsidR="002B3273" w:rsidRDefault="002B3273" w:rsidP="002B3273"/>
    <w:p w14:paraId="2DD1082C" w14:textId="77777777" w:rsidR="002B3273" w:rsidRDefault="002B3273" w:rsidP="002B3273">
      <w:r>
        <w:t>Det utformas enligt principerna för tjänstekontrakt enligt RIV-TA 2.1 och tjänsteutvecklingen som sker inom ramen för Journal på Nätet. Exempel på konsumerande system och tjänster är nästa generation av NPÖ, Mina Vårdkontakters tjänster Min Journal och Mitt Vårdflöde samt överföring till patientens eget hälsokonto genom prenumerationstjänsten för HälsaFörMig.</w:t>
      </w:r>
    </w:p>
    <w:p w14:paraId="47334FB5" w14:textId="77777777" w:rsidR="002B3273" w:rsidRDefault="002B3273" w:rsidP="002B3273"/>
    <w:p w14:paraId="1685B6C9" w14:textId="77777777" w:rsidR="002B3273" w:rsidRDefault="002B3273" w:rsidP="002B3273">
      <w:r>
        <w:t>Angående EKG:ets mätvärden så anger NPÖ:s RIV-specifikation att mätvärden, bild eller motsvarande som representerar själva EKG-kurvans värden kan anges i fälten för ecg&lt;*&gt;Data. Tre möjliga sätt finns och producenten skall fylla i så många av dem som den har möjlighet att göra. Det första (Alternativ 1) är en uppsättning strukturerade mätvärden från undersökningen inklusive tolkningen av det aktuella EKG:et, som baseras på industristandards och en genomgång av de format och datainnehåll (XML) som ledande tillverkares EKG-utrustning kan ge, t.ex. från Philips, GE samt enligt HL7:s aECG. För att ge dynamisk data (Alternativ 2) som kan visas på det sätt som användaren önskar (med hjälp av en viewer/renderare) ges möjligheten att skicka med binärdata eller en URI till ett DICOM-objekt i någon av SOP-klasserna för EKG (12-avl och generell) som en DICOM-viewer för ändamålet kan presentera. Dessutom ges också en möjlighet (Alternativ 3) att svara en statistik bild i något av de tillåtna formaten enligt HL7 multimediatyper (inkl. PDF).</w:t>
      </w:r>
    </w:p>
    <w:p w14:paraId="22C2034E" w14:textId="77777777" w:rsidR="002B3273" w:rsidRDefault="002B3273" w:rsidP="002B3273"/>
    <w:p w14:paraId="0805895A" w14:textId="643522BB" w:rsidR="002B3273" w:rsidRDefault="002B3273" w:rsidP="002B3273">
      <w:pPr>
        <w:rPr>
          <w:ins w:id="4246" w:author="Björn Genfors" w:date="2014-03-28T14:47:00Z"/>
        </w:rPr>
      </w:pPr>
      <w:r>
        <w:t xml:space="preserve">Det finns ett flertal gratisprodukter för att visa EKG-information. De är dock sällan godkända för kliniskt bruk och många är tillverkarspecifika. Generellt stödjer de även standard DICOM, HL7 eller båda. Vi har även varit i kontakt med </w:t>
      </w:r>
      <w:r w:rsidR="00785DA6">
        <w:t>en leverantör av EKG-henteringssystem</w:t>
      </w:r>
      <w:r>
        <w:t xml:space="preserve"> som uppger att de i dagsläget inte har export till DICOM men de rekommenderar ändå att det är det formatet man väljer för att ge dynamisk data som kan visas upp på ett flexibelt sätt om man inte kan presentera det strukturerade detaljerade mätdatat.</w:t>
      </w:r>
    </w:p>
    <w:p w14:paraId="1AA3D825" w14:textId="77777777" w:rsidR="0046387E" w:rsidRDefault="0046387E" w:rsidP="002B3273">
      <w:pPr>
        <w:rPr>
          <w:ins w:id="4247" w:author="Björn Genfors" w:date="2014-03-28T14:47:00Z"/>
        </w:rPr>
      </w:pPr>
    </w:p>
    <w:p w14:paraId="2E88CDE6" w14:textId="77777777" w:rsidR="0046387E" w:rsidRPr="00CC412F" w:rsidRDefault="0046387E" w:rsidP="0046387E">
      <w:pPr>
        <w:pStyle w:val="Rubrik3"/>
        <w:rPr>
          <w:ins w:id="4248" w:author="Björn Genfors" w:date="2014-03-28T14:47:00Z"/>
        </w:rPr>
      </w:pPr>
      <w:ins w:id="4249" w:author="Björn Genfors" w:date="2014-03-28T14:47:00Z">
        <w:r w:rsidRPr="00CC412F">
          <w:t>Gemensamma informationskomponenter</w:t>
        </w:r>
      </w:ins>
    </w:p>
    <w:p w14:paraId="514FBE2E" w14:textId="77777777" w:rsidR="0046387E" w:rsidRPr="002138EC" w:rsidRDefault="0046387E" w:rsidP="0046387E">
      <w:pPr>
        <w:rPr>
          <w:ins w:id="4250" w:author="Björn Genfors" w:date="2014-03-28T14:47:00Z"/>
        </w:rPr>
      </w:pPr>
      <w:ins w:id="4251" w:author="Björn Genfors" w:date="2014-03-28T14:47:00Z">
        <w:r w:rsidRPr="00CC412F">
          <w:t xml:space="preserve">De gemensamma informationskomponenter som används i detta kontrakt beskrivs i bilagan </w:t>
        </w:r>
        <w:r>
          <w:t>”Bilaga_Gemensamma_typer_4.pdf”</w:t>
        </w:r>
      </w:ins>
    </w:p>
    <w:p w14:paraId="1AA7B2F3" w14:textId="77777777" w:rsidR="0046387E" w:rsidRDefault="0046387E" w:rsidP="002B3273"/>
    <w:p w14:paraId="6932A841" w14:textId="77777777" w:rsidR="00796ADF" w:rsidRPr="00CC412F" w:rsidRDefault="00796ADF" w:rsidP="00CC412F"/>
    <w:p w14:paraId="79447741" w14:textId="77777777" w:rsidR="00CC412F" w:rsidRPr="00CC412F" w:rsidRDefault="00CC412F" w:rsidP="00CC412F">
      <w:pPr>
        <w:pStyle w:val="Rubrik3"/>
      </w:pPr>
      <w:bookmarkStart w:id="4252" w:name="_Toc369180398"/>
      <w:bookmarkStart w:id="4253" w:name="_Toc371334461"/>
      <w:bookmarkStart w:id="4254" w:name="_Toc381706865"/>
      <w:bookmarkStart w:id="4255" w:name="_Toc383102101"/>
      <w:r w:rsidRPr="00CC412F">
        <w:lastRenderedPageBreak/>
        <w:t>Version</w:t>
      </w:r>
      <w:bookmarkEnd w:id="4252"/>
      <w:bookmarkEnd w:id="4253"/>
      <w:bookmarkEnd w:id="4254"/>
      <w:bookmarkEnd w:id="4255"/>
    </w:p>
    <w:p w14:paraId="529FE45C" w14:textId="77777777" w:rsidR="00CC412F" w:rsidRPr="00CC412F" w:rsidRDefault="00CC412F" w:rsidP="00CC412F">
      <w:r w:rsidRPr="00CC412F">
        <w:t>1.0</w:t>
      </w:r>
    </w:p>
    <w:p w14:paraId="5B087F0D" w14:textId="77777777" w:rsidR="00CC412F" w:rsidRPr="00CC412F" w:rsidRDefault="00CC412F" w:rsidP="00CC412F"/>
    <w:p w14:paraId="6FFF098F" w14:textId="77777777" w:rsidR="00CC412F" w:rsidRPr="00CC412F" w:rsidRDefault="00CC412F" w:rsidP="00CC412F">
      <w:pPr>
        <w:pStyle w:val="Rubrik3"/>
      </w:pPr>
      <w:bookmarkStart w:id="4256" w:name="_Toc369180404"/>
      <w:bookmarkStart w:id="4257" w:name="_Toc371334462"/>
      <w:bookmarkStart w:id="4258" w:name="_Toc381706866"/>
      <w:bookmarkStart w:id="4259" w:name="_Toc383102102"/>
      <w:r w:rsidRPr="00CC412F">
        <w:t>Fältregler</w:t>
      </w:r>
      <w:bookmarkEnd w:id="4256"/>
      <w:bookmarkEnd w:id="4257"/>
      <w:bookmarkEnd w:id="4258"/>
      <w:bookmarkEnd w:id="4259"/>
    </w:p>
    <w:p w14:paraId="261EAC1C" w14:textId="77777777" w:rsidR="00CC412F" w:rsidRPr="00CC412F" w:rsidRDefault="00CC412F" w:rsidP="00CC412F">
      <w:r w:rsidRPr="00CC412F">
        <w:t xml:space="preserve">Nedanstående tabell beskriver varje element i begäran och svar. Har namnet en * finns ytterligare regler för detta element och beskrivs mer i detalj i stycket Regler. </w:t>
      </w:r>
    </w:p>
    <w:p w14:paraId="7D983865" w14:textId="77777777" w:rsidR="00CC412F" w:rsidRDefault="00CC412F" w:rsidP="00CC412F">
      <w:pPr>
        <w:spacing w:line="240" w:lineRule="auto"/>
        <w:rPr>
          <w:rFonts w:eastAsia="Times New Roman"/>
          <w:bCs/>
          <w:sz w:val="30"/>
          <w:szCs w:val="28"/>
        </w:rPr>
      </w:pPr>
    </w:p>
    <w:tbl>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1701"/>
        <w:gridCol w:w="3827"/>
        <w:gridCol w:w="1192"/>
        <w:tblGridChange w:id="4260">
          <w:tblGrid>
            <w:gridCol w:w="2802"/>
            <w:gridCol w:w="1701"/>
            <w:gridCol w:w="3827"/>
            <w:gridCol w:w="1192"/>
          </w:tblGrid>
        </w:tblGridChange>
      </w:tblGrid>
      <w:tr w:rsidR="00136240" w:rsidRPr="00D02AB9" w14:paraId="6A8EFEE9" w14:textId="77777777" w:rsidTr="00C02E30">
        <w:tc>
          <w:tcPr>
            <w:tcW w:w="2802" w:type="dxa"/>
            <w:shd w:val="clear" w:color="auto" w:fill="BFBFBF" w:themeFill="background1" w:themeFillShade="BF"/>
          </w:tcPr>
          <w:p w14:paraId="18EFFD55" w14:textId="77777777" w:rsidR="00136240" w:rsidRPr="00D02AB9" w:rsidRDefault="00136240">
            <w:pPr>
              <w:rPr>
                <w:b/>
                <w:szCs w:val="20"/>
              </w:rPr>
            </w:pPr>
            <w:r w:rsidRPr="00D02AB9">
              <w:rPr>
                <w:b/>
                <w:szCs w:val="20"/>
              </w:rPr>
              <w:t>Namn</w:t>
            </w:r>
          </w:p>
        </w:tc>
        <w:tc>
          <w:tcPr>
            <w:tcW w:w="1701" w:type="dxa"/>
            <w:shd w:val="clear" w:color="auto" w:fill="BFBFBF" w:themeFill="background1" w:themeFillShade="BF"/>
          </w:tcPr>
          <w:p w14:paraId="49D65229" w14:textId="77777777" w:rsidR="00136240" w:rsidRPr="00D02AB9" w:rsidRDefault="00136240">
            <w:pPr>
              <w:rPr>
                <w:b/>
                <w:szCs w:val="20"/>
              </w:rPr>
            </w:pPr>
            <w:r w:rsidRPr="00D02AB9">
              <w:rPr>
                <w:b/>
                <w:szCs w:val="20"/>
              </w:rPr>
              <w:t>Typ</w:t>
            </w:r>
          </w:p>
        </w:tc>
        <w:tc>
          <w:tcPr>
            <w:tcW w:w="3827" w:type="dxa"/>
            <w:shd w:val="clear" w:color="auto" w:fill="BFBFBF" w:themeFill="background1" w:themeFillShade="BF"/>
          </w:tcPr>
          <w:p w14:paraId="3E1AD625" w14:textId="77777777" w:rsidR="00136240" w:rsidRPr="00D02AB9" w:rsidRDefault="00136240">
            <w:pPr>
              <w:rPr>
                <w:b/>
                <w:szCs w:val="20"/>
              </w:rPr>
            </w:pPr>
            <w:r w:rsidRPr="00D02AB9">
              <w:rPr>
                <w:b/>
                <w:szCs w:val="20"/>
              </w:rPr>
              <w:t>Beskrivning</w:t>
            </w:r>
          </w:p>
        </w:tc>
        <w:tc>
          <w:tcPr>
            <w:tcW w:w="1192" w:type="dxa"/>
            <w:shd w:val="clear" w:color="auto" w:fill="BFBFBF" w:themeFill="background1" w:themeFillShade="BF"/>
          </w:tcPr>
          <w:p w14:paraId="26962ED2" w14:textId="302C44BF" w:rsidR="00136240" w:rsidRPr="00D02AB9" w:rsidRDefault="00136240">
            <w:pPr>
              <w:jc w:val="center"/>
              <w:rPr>
                <w:b/>
                <w:szCs w:val="20"/>
              </w:rPr>
            </w:pPr>
            <w:r w:rsidRPr="00D02AB9">
              <w:rPr>
                <w:b/>
                <w:szCs w:val="20"/>
              </w:rPr>
              <w:t>Kardin</w:t>
            </w:r>
            <w:r w:rsidR="00C8549F" w:rsidRPr="00D02AB9">
              <w:rPr>
                <w:b/>
                <w:szCs w:val="20"/>
              </w:rPr>
              <w:t>-</w:t>
            </w:r>
            <w:r w:rsidRPr="00D02AB9">
              <w:rPr>
                <w:b/>
                <w:szCs w:val="20"/>
              </w:rPr>
              <w:t>alitet</w:t>
            </w:r>
          </w:p>
        </w:tc>
      </w:tr>
      <w:tr w:rsidR="00136240" w:rsidRPr="00D02AB9" w14:paraId="2C0A9211" w14:textId="77777777" w:rsidTr="00C02E30">
        <w:tc>
          <w:tcPr>
            <w:tcW w:w="2802" w:type="dxa"/>
            <w:shd w:val="clear" w:color="auto" w:fill="D9D9D9" w:themeFill="background1" w:themeFillShade="D9"/>
          </w:tcPr>
          <w:p w14:paraId="0AD61B92" w14:textId="77777777" w:rsidR="00136240" w:rsidRPr="00D02AB9" w:rsidRDefault="00136240">
            <w:pPr>
              <w:rPr>
                <w:b/>
                <w:szCs w:val="20"/>
              </w:rPr>
            </w:pPr>
            <w:r w:rsidRPr="00D02AB9">
              <w:rPr>
                <w:b/>
                <w:szCs w:val="20"/>
              </w:rPr>
              <w:t>Begäran</w:t>
            </w:r>
          </w:p>
        </w:tc>
        <w:tc>
          <w:tcPr>
            <w:tcW w:w="1701" w:type="dxa"/>
            <w:shd w:val="clear" w:color="auto" w:fill="D9D9D9" w:themeFill="background1" w:themeFillShade="D9"/>
          </w:tcPr>
          <w:p w14:paraId="52EC6B3B" w14:textId="77777777" w:rsidR="00136240" w:rsidRPr="00D02AB9" w:rsidRDefault="00136240">
            <w:pPr>
              <w:rPr>
                <w:b/>
                <w:szCs w:val="20"/>
              </w:rPr>
            </w:pPr>
          </w:p>
        </w:tc>
        <w:tc>
          <w:tcPr>
            <w:tcW w:w="3827" w:type="dxa"/>
            <w:shd w:val="clear" w:color="auto" w:fill="D9D9D9" w:themeFill="background1" w:themeFillShade="D9"/>
          </w:tcPr>
          <w:p w14:paraId="52DAA34E" w14:textId="77777777" w:rsidR="00136240" w:rsidRPr="00D02AB9" w:rsidRDefault="00136240">
            <w:pPr>
              <w:rPr>
                <w:b/>
                <w:szCs w:val="20"/>
              </w:rPr>
            </w:pPr>
          </w:p>
        </w:tc>
        <w:tc>
          <w:tcPr>
            <w:tcW w:w="1192" w:type="dxa"/>
            <w:shd w:val="clear" w:color="auto" w:fill="D9D9D9" w:themeFill="background1" w:themeFillShade="D9"/>
          </w:tcPr>
          <w:p w14:paraId="28B7BE41" w14:textId="77777777" w:rsidR="00136240" w:rsidRPr="00D02AB9" w:rsidRDefault="00136240">
            <w:pPr>
              <w:jc w:val="center"/>
              <w:rPr>
                <w:b/>
                <w:szCs w:val="20"/>
              </w:rPr>
            </w:pPr>
          </w:p>
        </w:tc>
      </w:tr>
      <w:tr w:rsidR="00136240" w:rsidRPr="00D02AB9" w14:paraId="41BC9119" w14:textId="77777777" w:rsidTr="003A6D72">
        <w:tc>
          <w:tcPr>
            <w:tcW w:w="2802" w:type="dxa"/>
          </w:tcPr>
          <w:p w14:paraId="2C925079" w14:textId="1978762F" w:rsidR="00136240" w:rsidRPr="00D02AB9" w:rsidRDefault="00136240">
            <w:pPr>
              <w:rPr>
                <w:szCs w:val="20"/>
              </w:rPr>
            </w:pPr>
            <w:r w:rsidRPr="00D02AB9">
              <w:rPr>
                <w:szCs w:val="20"/>
              </w:rPr>
              <w:t xml:space="preserve">careUnitHSAId </w:t>
            </w:r>
          </w:p>
        </w:tc>
        <w:tc>
          <w:tcPr>
            <w:tcW w:w="1701" w:type="dxa"/>
          </w:tcPr>
          <w:p w14:paraId="0425F193" w14:textId="3D5AA59E" w:rsidR="00136240" w:rsidRPr="00D02AB9" w:rsidRDefault="00136240">
            <w:pPr>
              <w:rPr>
                <w:szCs w:val="20"/>
              </w:rPr>
            </w:pPr>
            <w:r w:rsidRPr="00D02AB9">
              <w:rPr>
                <w:spacing w:val="-1"/>
                <w:szCs w:val="20"/>
              </w:rPr>
              <w:t>HSAIdType</w:t>
            </w:r>
          </w:p>
        </w:tc>
        <w:tc>
          <w:tcPr>
            <w:tcW w:w="3827" w:type="dxa"/>
          </w:tcPr>
          <w:p w14:paraId="3EB1500C" w14:textId="59906F3F" w:rsidR="00136240" w:rsidRPr="00D02AB9" w:rsidRDefault="00136240">
            <w:pPr>
              <w:rPr>
                <w:szCs w:val="20"/>
              </w:rPr>
            </w:pPr>
            <w:r w:rsidRPr="00D02AB9">
              <w:rPr>
                <w:spacing w:val="-1"/>
                <w:szCs w:val="20"/>
              </w:rPr>
              <w:t>Filtrering på PDL-enhet vilket motsvarar careUnitHSAId i healthcareProfessionalType.</w:t>
            </w:r>
          </w:p>
        </w:tc>
        <w:tc>
          <w:tcPr>
            <w:tcW w:w="1192" w:type="dxa"/>
          </w:tcPr>
          <w:p w14:paraId="15089D5B" w14:textId="77777777" w:rsidR="00136240" w:rsidRPr="00D02AB9" w:rsidRDefault="00136240" w:rsidP="003A6D72">
            <w:pPr>
              <w:spacing w:line="229" w:lineRule="exact"/>
              <w:ind w:left="142"/>
              <w:jc w:val="center"/>
              <w:rPr>
                <w:szCs w:val="20"/>
              </w:rPr>
            </w:pPr>
            <w:r w:rsidRPr="00D02AB9">
              <w:rPr>
                <w:szCs w:val="20"/>
              </w:rPr>
              <w:t>0.</w:t>
            </w:r>
            <w:r w:rsidRPr="00D02AB9">
              <w:rPr>
                <w:spacing w:val="-1"/>
                <w:szCs w:val="20"/>
              </w:rPr>
              <w:t>.</w:t>
            </w:r>
            <w:r w:rsidRPr="00D02AB9">
              <w:rPr>
                <w:szCs w:val="20"/>
              </w:rPr>
              <w:t>*</w:t>
            </w:r>
          </w:p>
          <w:p w14:paraId="6AF12F9D" w14:textId="77777777" w:rsidR="00136240" w:rsidRPr="00D02AB9" w:rsidRDefault="00136240">
            <w:pPr>
              <w:jc w:val="center"/>
              <w:rPr>
                <w:szCs w:val="20"/>
              </w:rPr>
            </w:pPr>
          </w:p>
        </w:tc>
      </w:tr>
      <w:tr w:rsidR="00136240" w:rsidRPr="00D02AB9" w14:paraId="12968043" w14:textId="77777777" w:rsidTr="003A6D72">
        <w:tc>
          <w:tcPr>
            <w:tcW w:w="2802" w:type="dxa"/>
          </w:tcPr>
          <w:p w14:paraId="7A1737AE" w14:textId="06895AE5" w:rsidR="00136240" w:rsidRPr="00D02AB9" w:rsidRDefault="00136240">
            <w:pPr>
              <w:rPr>
                <w:szCs w:val="20"/>
              </w:rPr>
            </w:pPr>
            <w:r w:rsidRPr="00D02AB9">
              <w:rPr>
                <w:i/>
                <w:szCs w:val="20"/>
              </w:rPr>
              <w:t>patientId</w:t>
            </w:r>
          </w:p>
        </w:tc>
        <w:tc>
          <w:tcPr>
            <w:tcW w:w="1701" w:type="dxa"/>
          </w:tcPr>
          <w:p w14:paraId="67C018FA" w14:textId="5E70A475" w:rsidR="00136240" w:rsidRPr="00D02AB9" w:rsidRDefault="00136240">
            <w:pPr>
              <w:rPr>
                <w:szCs w:val="20"/>
              </w:rPr>
            </w:pPr>
            <w:r w:rsidRPr="00D02AB9">
              <w:rPr>
                <w:i/>
                <w:spacing w:val="-1"/>
                <w:szCs w:val="20"/>
              </w:rPr>
              <w:t>PersonIdType</w:t>
            </w:r>
          </w:p>
        </w:tc>
        <w:tc>
          <w:tcPr>
            <w:tcW w:w="3827" w:type="dxa"/>
          </w:tcPr>
          <w:p w14:paraId="4F8B17F2" w14:textId="22620F39" w:rsidR="00136240" w:rsidRPr="00D02AB9" w:rsidRDefault="00136240">
            <w:pPr>
              <w:rPr>
                <w:szCs w:val="20"/>
              </w:rPr>
            </w:pPr>
            <w:r w:rsidRPr="00D02AB9">
              <w:rPr>
                <w:i/>
                <w:spacing w:val="-1"/>
                <w:szCs w:val="20"/>
              </w:rPr>
              <w:t xml:space="preserve">Id för patienten. </w:t>
            </w:r>
            <w:r w:rsidRPr="00D02AB9">
              <w:rPr>
                <w:i/>
                <w:spacing w:val="-1"/>
                <w:szCs w:val="20"/>
              </w:rPr>
              <w:br/>
              <w:t>id sätts till patientens identifierare. Anges med 12 tecken utan avskiljare.</w:t>
            </w:r>
            <w:r w:rsidRPr="00D02AB9">
              <w:rPr>
                <w:i/>
                <w:spacing w:val="-1"/>
                <w:szCs w:val="20"/>
              </w:rPr>
              <w:br/>
              <w:t xml:space="preserve">Type sätts till OID för typ av identifierare. </w:t>
            </w:r>
            <w:r w:rsidRPr="00D02AB9">
              <w:rPr>
                <w:i/>
                <w:spacing w:val="-1"/>
                <w:szCs w:val="20"/>
              </w:rPr>
              <w:br/>
              <w:t>För personnummer ska Skatteverkets personnummer (1.2.752.129.2.1.3.1).</w:t>
            </w:r>
            <w:r w:rsidRPr="00D02AB9">
              <w:rPr>
                <w:i/>
                <w:spacing w:val="-1"/>
                <w:szCs w:val="20"/>
              </w:rPr>
              <w:br/>
              <w:t>För samordningsnummer ska Skatteverkets samordningsnummer (1.2.752.129.2.1.3.3).</w:t>
            </w:r>
            <w:r w:rsidRPr="00D02AB9">
              <w:rPr>
                <w:i/>
                <w:spacing w:val="-1"/>
                <w:szCs w:val="20"/>
              </w:rPr>
              <w:br/>
              <w:t>För reservnummer används lokalt definierade reservnummet, exempelvis SLL reservnummer (1.2.752.97.3.1.3)</w:t>
            </w:r>
          </w:p>
        </w:tc>
        <w:tc>
          <w:tcPr>
            <w:tcW w:w="1192" w:type="dxa"/>
          </w:tcPr>
          <w:p w14:paraId="262272B0" w14:textId="26EEB4B5" w:rsidR="00136240" w:rsidRPr="00D02AB9" w:rsidRDefault="00136240">
            <w:pPr>
              <w:jc w:val="center"/>
              <w:rPr>
                <w:szCs w:val="20"/>
              </w:rPr>
            </w:pPr>
            <w:r w:rsidRPr="00D02AB9">
              <w:rPr>
                <w:i/>
                <w:szCs w:val="20"/>
              </w:rPr>
              <w:t>1..1</w:t>
            </w:r>
          </w:p>
        </w:tc>
      </w:tr>
      <w:tr w:rsidR="00136240" w:rsidRPr="00D02AB9" w14:paraId="7E01D694" w14:textId="77777777" w:rsidTr="003A6D72">
        <w:tc>
          <w:tcPr>
            <w:tcW w:w="2802" w:type="dxa"/>
          </w:tcPr>
          <w:p w14:paraId="32C35844" w14:textId="181C8471" w:rsidR="00136240" w:rsidRPr="00D02AB9" w:rsidRDefault="004B3466">
            <w:pPr>
              <w:rPr>
                <w:szCs w:val="20"/>
              </w:rPr>
            </w:pPr>
            <w:r w:rsidRPr="00D02AB9">
              <w:rPr>
                <w:i/>
                <w:szCs w:val="20"/>
              </w:rPr>
              <w:t>date</w:t>
            </w:r>
            <w:r w:rsidR="00136240" w:rsidRPr="00D02AB9">
              <w:rPr>
                <w:i/>
                <w:szCs w:val="20"/>
              </w:rPr>
              <w:t>Period</w:t>
            </w:r>
          </w:p>
        </w:tc>
        <w:tc>
          <w:tcPr>
            <w:tcW w:w="1701" w:type="dxa"/>
          </w:tcPr>
          <w:p w14:paraId="0B1DFEF3" w14:textId="545C4EBA" w:rsidR="00136240" w:rsidRPr="00D02AB9" w:rsidRDefault="004B3466">
            <w:pPr>
              <w:rPr>
                <w:szCs w:val="20"/>
              </w:rPr>
            </w:pPr>
            <w:r w:rsidRPr="00D02AB9">
              <w:rPr>
                <w:i/>
                <w:spacing w:val="-1"/>
                <w:szCs w:val="20"/>
              </w:rPr>
              <w:t>Date</w:t>
            </w:r>
            <w:r w:rsidR="00136240" w:rsidRPr="00D02AB9">
              <w:rPr>
                <w:i/>
                <w:spacing w:val="-1"/>
                <w:szCs w:val="20"/>
              </w:rPr>
              <w:t>PeriodType</w:t>
            </w:r>
          </w:p>
        </w:tc>
        <w:tc>
          <w:tcPr>
            <w:tcW w:w="3827" w:type="dxa"/>
          </w:tcPr>
          <w:p w14:paraId="18CA6661" w14:textId="40BB3D27" w:rsidR="00136240" w:rsidRPr="00D02AB9" w:rsidRDefault="008420F6">
            <w:pPr>
              <w:rPr>
                <w:szCs w:val="20"/>
              </w:rPr>
            </w:pPr>
            <w:ins w:id="4261" w:author="Björn Genfors" w:date="2014-03-28T14:55:00Z">
              <w:r w:rsidRPr="007621F2">
                <w:rPr>
                  <w:i/>
                  <w:szCs w:val="20"/>
                </w:rPr>
                <w:t>Begränsning av sökningen i tid. Begränsningen sker genom att resultatet innehåller de poster vars, av tidsfälten authorTime, resultTime samt remissens authorTime, bildade tidsintervall till någon del överlappar med det tidsintervall som anges i begäran. Ändpunkterna inkluderas i respektive intervall</w:t>
              </w:r>
            </w:ins>
            <w:del w:id="4262" w:author="Björn Genfors" w:date="2014-03-28T14:55:00Z">
              <w:r w:rsidR="00136240" w:rsidRPr="00D02AB9" w:rsidDel="008420F6">
                <w:rPr>
                  <w:i/>
                  <w:spacing w:val="-1"/>
                  <w:szCs w:val="20"/>
                </w:rPr>
                <w:delText>Begränsning av sökningen i tid, vilket innebär att endast svar returneras som där någon angiven tidpunkt (se nedan; svarets authorTime, resultTime samt remissens authorTime) ligger inom tidsperioden i begäran.</w:delText>
              </w:r>
            </w:del>
          </w:p>
        </w:tc>
        <w:tc>
          <w:tcPr>
            <w:tcW w:w="1192" w:type="dxa"/>
          </w:tcPr>
          <w:p w14:paraId="27C65043" w14:textId="4F64697C" w:rsidR="00136240" w:rsidRPr="00D02AB9" w:rsidRDefault="00136240">
            <w:pPr>
              <w:jc w:val="center"/>
              <w:rPr>
                <w:szCs w:val="20"/>
              </w:rPr>
            </w:pPr>
            <w:r w:rsidRPr="00D02AB9">
              <w:rPr>
                <w:i/>
                <w:szCs w:val="20"/>
              </w:rPr>
              <w:t>0..1</w:t>
            </w:r>
          </w:p>
        </w:tc>
      </w:tr>
      <w:tr w:rsidR="00136240" w:rsidRPr="00D02AB9" w14:paraId="6743DFBF" w14:textId="77777777" w:rsidTr="003A6D72">
        <w:tc>
          <w:tcPr>
            <w:tcW w:w="2802" w:type="dxa"/>
          </w:tcPr>
          <w:p w14:paraId="2791ED78" w14:textId="5A2FAA10" w:rsidR="00136240" w:rsidRPr="00D02AB9" w:rsidRDefault="00136240">
            <w:pPr>
              <w:rPr>
                <w:szCs w:val="20"/>
              </w:rPr>
            </w:pPr>
            <w:r w:rsidRPr="00D02AB9">
              <w:rPr>
                <w:szCs w:val="20"/>
              </w:rPr>
              <w:t>../start</w:t>
            </w:r>
          </w:p>
        </w:tc>
        <w:tc>
          <w:tcPr>
            <w:tcW w:w="1701" w:type="dxa"/>
          </w:tcPr>
          <w:p w14:paraId="244FD842" w14:textId="719C16DB" w:rsidR="00136240" w:rsidRPr="00D02AB9" w:rsidRDefault="00136240">
            <w:pPr>
              <w:rPr>
                <w:szCs w:val="20"/>
              </w:rPr>
            </w:pPr>
            <w:r w:rsidRPr="00D02AB9">
              <w:rPr>
                <w:spacing w:val="-1"/>
                <w:szCs w:val="20"/>
              </w:rPr>
              <w:t>string</w:t>
            </w:r>
          </w:p>
        </w:tc>
        <w:tc>
          <w:tcPr>
            <w:tcW w:w="3827" w:type="dxa"/>
          </w:tcPr>
          <w:p w14:paraId="26281047" w14:textId="0C25B0BE" w:rsidR="00136240" w:rsidRPr="00D02AB9" w:rsidRDefault="00136240">
            <w:pPr>
              <w:rPr>
                <w:szCs w:val="20"/>
              </w:rPr>
            </w:pPr>
            <w:r w:rsidRPr="00D02AB9">
              <w:rPr>
                <w:spacing w:val="-1"/>
                <w:szCs w:val="20"/>
              </w:rPr>
              <w:t>Startdatum. Format ÅÅÅÅMMDD.</w:t>
            </w:r>
          </w:p>
        </w:tc>
        <w:tc>
          <w:tcPr>
            <w:tcW w:w="1192" w:type="dxa"/>
          </w:tcPr>
          <w:p w14:paraId="6A054563" w14:textId="1CFA3321" w:rsidR="00136240" w:rsidRPr="00D02AB9" w:rsidRDefault="00136240">
            <w:pPr>
              <w:jc w:val="center"/>
              <w:rPr>
                <w:szCs w:val="20"/>
              </w:rPr>
            </w:pPr>
            <w:r w:rsidRPr="00D02AB9">
              <w:rPr>
                <w:szCs w:val="20"/>
              </w:rPr>
              <w:t>0..1</w:t>
            </w:r>
          </w:p>
        </w:tc>
      </w:tr>
      <w:tr w:rsidR="00136240" w:rsidRPr="00D02AB9" w14:paraId="5FAAAC13" w14:textId="77777777" w:rsidTr="003A6D72">
        <w:tc>
          <w:tcPr>
            <w:tcW w:w="2802" w:type="dxa"/>
          </w:tcPr>
          <w:p w14:paraId="31EB9B19" w14:textId="4588451E" w:rsidR="00136240" w:rsidRPr="00D02AB9" w:rsidRDefault="00136240">
            <w:pPr>
              <w:rPr>
                <w:szCs w:val="20"/>
              </w:rPr>
            </w:pPr>
            <w:r w:rsidRPr="00D02AB9">
              <w:rPr>
                <w:szCs w:val="20"/>
              </w:rPr>
              <w:t>../end</w:t>
            </w:r>
          </w:p>
        </w:tc>
        <w:tc>
          <w:tcPr>
            <w:tcW w:w="1701" w:type="dxa"/>
          </w:tcPr>
          <w:p w14:paraId="36A9D976" w14:textId="17D0585B" w:rsidR="00136240" w:rsidRPr="00D02AB9" w:rsidRDefault="00136240">
            <w:pPr>
              <w:rPr>
                <w:szCs w:val="20"/>
              </w:rPr>
            </w:pPr>
            <w:r w:rsidRPr="00D02AB9">
              <w:rPr>
                <w:spacing w:val="-1"/>
                <w:szCs w:val="20"/>
              </w:rPr>
              <w:t>string</w:t>
            </w:r>
          </w:p>
        </w:tc>
        <w:tc>
          <w:tcPr>
            <w:tcW w:w="3827" w:type="dxa"/>
          </w:tcPr>
          <w:p w14:paraId="2D08535E" w14:textId="2EDA6756" w:rsidR="00136240" w:rsidRPr="00D02AB9" w:rsidRDefault="00136240">
            <w:pPr>
              <w:rPr>
                <w:szCs w:val="20"/>
              </w:rPr>
            </w:pPr>
            <w:r w:rsidRPr="00D02AB9">
              <w:rPr>
                <w:spacing w:val="-1"/>
                <w:szCs w:val="20"/>
              </w:rPr>
              <w:t>Slutdatum. Format ÅÅÅÅMMDD.</w:t>
            </w:r>
          </w:p>
        </w:tc>
        <w:tc>
          <w:tcPr>
            <w:tcW w:w="1192" w:type="dxa"/>
          </w:tcPr>
          <w:p w14:paraId="33730C46" w14:textId="0BBB24A3" w:rsidR="00136240" w:rsidRPr="00D02AB9" w:rsidRDefault="00136240">
            <w:pPr>
              <w:jc w:val="center"/>
              <w:rPr>
                <w:szCs w:val="20"/>
              </w:rPr>
            </w:pPr>
            <w:r w:rsidRPr="00D02AB9">
              <w:rPr>
                <w:szCs w:val="20"/>
              </w:rPr>
              <w:t>0..1</w:t>
            </w:r>
          </w:p>
        </w:tc>
      </w:tr>
      <w:tr w:rsidR="00136240" w:rsidRPr="00D02AB9" w14:paraId="32AC6015" w14:textId="77777777" w:rsidTr="003A6D72">
        <w:tc>
          <w:tcPr>
            <w:tcW w:w="2802" w:type="dxa"/>
          </w:tcPr>
          <w:p w14:paraId="31983C28" w14:textId="25794540" w:rsidR="00136240" w:rsidRPr="00D02AB9" w:rsidRDefault="00136240">
            <w:pPr>
              <w:rPr>
                <w:szCs w:val="20"/>
              </w:rPr>
            </w:pPr>
            <w:r w:rsidRPr="00D02AB9">
              <w:rPr>
                <w:szCs w:val="20"/>
              </w:rPr>
              <w:t>sourceSystemHSAId</w:t>
            </w:r>
          </w:p>
        </w:tc>
        <w:tc>
          <w:tcPr>
            <w:tcW w:w="1701" w:type="dxa"/>
          </w:tcPr>
          <w:p w14:paraId="3848898C" w14:textId="38627F64" w:rsidR="00136240" w:rsidRPr="00D02AB9" w:rsidRDefault="00136240">
            <w:pPr>
              <w:rPr>
                <w:szCs w:val="20"/>
              </w:rPr>
            </w:pPr>
            <w:r w:rsidRPr="00D02AB9">
              <w:rPr>
                <w:spacing w:val="-1"/>
                <w:szCs w:val="20"/>
              </w:rPr>
              <w:t>HSAIdType</w:t>
            </w:r>
          </w:p>
        </w:tc>
        <w:tc>
          <w:tcPr>
            <w:tcW w:w="3827" w:type="dxa"/>
          </w:tcPr>
          <w:p w14:paraId="35BE02AF" w14:textId="77777777" w:rsidR="00136240" w:rsidRPr="00D02AB9" w:rsidRDefault="00136240" w:rsidP="003A6D72">
            <w:pPr>
              <w:spacing w:line="226" w:lineRule="exact"/>
              <w:rPr>
                <w:szCs w:val="20"/>
              </w:rPr>
            </w:pPr>
            <w:commentRangeStart w:id="4263"/>
            <w:r w:rsidRPr="00D02AB9">
              <w:rPr>
                <w:szCs w:val="20"/>
              </w:rPr>
              <w:t xml:space="preserve">Begränsar sökningen till dokument som är skapade i angivet system. </w:t>
            </w:r>
          </w:p>
          <w:p w14:paraId="5579C7DE" w14:textId="77777777" w:rsidR="00136240" w:rsidRPr="00D02AB9" w:rsidRDefault="00136240" w:rsidP="003A6D72">
            <w:pPr>
              <w:spacing w:line="226" w:lineRule="exact"/>
              <w:rPr>
                <w:szCs w:val="20"/>
              </w:rPr>
            </w:pPr>
          </w:p>
          <w:p w14:paraId="3BF576C0" w14:textId="77777777" w:rsidR="00136240" w:rsidRPr="00D02AB9" w:rsidRDefault="00136240" w:rsidP="003A6D72">
            <w:pPr>
              <w:spacing w:line="226" w:lineRule="exact"/>
              <w:rPr>
                <w:szCs w:val="20"/>
              </w:rPr>
            </w:pPr>
            <w:r w:rsidRPr="00D02AB9">
              <w:rPr>
                <w:szCs w:val="20"/>
              </w:rPr>
              <w:t>Värdet på detta fält måste överensstämma med värdet på logicalAddress i anropets tekniska kuvertering (ex. SOAP-header).</w:t>
            </w:r>
          </w:p>
          <w:p w14:paraId="52D97B31" w14:textId="77777777" w:rsidR="00136240" w:rsidRPr="00D02AB9" w:rsidRDefault="00136240" w:rsidP="003A6D72">
            <w:pPr>
              <w:spacing w:line="226" w:lineRule="exact"/>
              <w:rPr>
                <w:spacing w:val="-1"/>
                <w:szCs w:val="20"/>
              </w:rPr>
            </w:pPr>
          </w:p>
          <w:p w14:paraId="7C57DFAA" w14:textId="77777777" w:rsidR="00136240" w:rsidRPr="00D02AB9" w:rsidRDefault="00136240" w:rsidP="003A6D72">
            <w:pPr>
              <w:spacing w:line="226" w:lineRule="exact"/>
              <w:rPr>
                <w:szCs w:val="20"/>
              </w:rPr>
            </w:pPr>
            <w:r w:rsidRPr="00D02AB9">
              <w:rPr>
                <w:szCs w:val="20"/>
              </w:rPr>
              <w:t>Det innebär i praktiken att aggregerande tjänster inte används när detta fält anges.</w:t>
            </w:r>
          </w:p>
          <w:p w14:paraId="522C66EE" w14:textId="77777777" w:rsidR="00136240" w:rsidRPr="00D02AB9" w:rsidRDefault="00136240" w:rsidP="003A6D72">
            <w:pPr>
              <w:spacing w:line="226" w:lineRule="exact"/>
              <w:rPr>
                <w:szCs w:val="20"/>
              </w:rPr>
            </w:pPr>
          </w:p>
          <w:p w14:paraId="0C75A124" w14:textId="77777777" w:rsidR="00136240" w:rsidRPr="00D02AB9" w:rsidRDefault="00136240" w:rsidP="003A6D72">
            <w:pPr>
              <w:spacing w:line="226" w:lineRule="exact"/>
              <w:rPr>
                <w:szCs w:val="20"/>
              </w:rPr>
            </w:pPr>
            <w:r w:rsidRPr="00D02AB9">
              <w:rPr>
                <w:szCs w:val="20"/>
              </w:rPr>
              <w:t>Fältet är tvingande om careContactId angivits.</w:t>
            </w:r>
          </w:p>
          <w:p w14:paraId="17B38C0A" w14:textId="77777777" w:rsidR="00136240" w:rsidRPr="00D02AB9" w:rsidRDefault="00136240" w:rsidP="003A6D72">
            <w:pPr>
              <w:spacing w:line="226" w:lineRule="exact"/>
              <w:rPr>
                <w:szCs w:val="20"/>
              </w:rPr>
            </w:pPr>
            <w:r w:rsidRPr="00D02AB9">
              <w:rPr>
                <w:szCs w:val="20"/>
              </w:rPr>
              <w:t>Värdet på detta fält måste överensstämma med värdet på logicalAddress i anropets tekniska kuvertering (ex. SOAP-header).</w:t>
            </w:r>
          </w:p>
          <w:p w14:paraId="5E102AAE" w14:textId="77777777" w:rsidR="00136240" w:rsidRPr="00D02AB9" w:rsidRDefault="00136240" w:rsidP="003A6D72">
            <w:pPr>
              <w:spacing w:line="226" w:lineRule="exact"/>
              <w:rPr>
                <w:spacing w:val="-1"/>
                <w:szCs w:val="20"/>
              </w:rPr>
            </w:pPr>
          </w:p>
          <w:p w14:paraId="2D424741" w14:textId="77777777" w:rsidR="00136240" w:rsidRPr="00D02AB9" w:rsidRDefault="00136240" w:rsidP="003A6D72">
            <w:pPr>
              <w:spacing w:line="226" w:lineRule="exact"/>
              <w:rPr>
                <w:szCs w:val="20"/>
              </w:rPr>
            </w:pPr>
            <w:r w:rsidRPr="00D02AB9">
              <w:rPr>
                <w:szCs w:val="20"/>
              </w:rPr>
              <w:t>Det innebär i praktiken att aggregerande tjänster inte används när detta fält anges.</w:t>
            </w:r>
          </w:p>
          <w:p w14:paraId="62B44D9F" w14:textId="77777777" w:rsidR="00136240" w:rsidRPr="00D02AB9" w:rsidRDefault="00136240" w:rsidP="003A6D72">
            <w:pPr>
              <w:spacing w:line="226" w:lineRule="exact"/>
              <w:rPr>
                <w:szCs w:val="20"/>
              </w:rPr>
            </w:pPr>
          </w:p>
          <w:p w14:paraId="7B7275F4" w14:textId="3A12B1C4" w:rsidR="00136240" w:rsidRPr="00D02AB9" w:rsidRDefault="00136240">
            <w:pPr>
              <w:rPr>
                <w:szCs w:val="20"/>
              </w:rPr>
            </w:pPr>
            <w:r w:rsidRPr="00D02AB9">
              <w:rPr>
                <w:szCs w:val="20"/>
              </w:rPr>
              <w:t>Fältet är tvingande om careContactId angivits.</w:t>
            </w:r>
            <w:commentRangeEnd w:id="4263"/>
            <w:r w:rsidR="00A27DA6" w:rsidRPr="00D02AB9">
              <w:rPr>
                <w:rStyle w:val="Kommentarsreferens"/>
                <w:rFonts w:eastAsia="ヒラギノ角ゴ Pro W3"/>
                <w:i/>
                <w:color w:val="000000"/>
                <w:sz w:val="20"/>
                <w:szCs w:val="20"/>
                <w:lang w:val="en-GB"/>
              </w:rPr>
              <w:commentReference w:id="4263"/>
            </w:r>
          </w:p>
        </w:tc>
        <w:tc>
          <w:tcPr>
            <w:tcW w:w="1192" w:type="dxa"/>
          </w:tcPr>
          <w:p w14:paraId="7A3A8058" w14:textId="77777777" w:rsidR="00136240" w:rsidRPr="00D02AB9" w:rsidRDefault="00136240" w:rsidP="003A6D72">
            <w:pPr>
              <w:spacing w:line="229" w:lineRule="exact"/>
              <w:ind w:left="142"/>
              <w:jc w:val="center"/>
              <w:rPr>
                <w:szCs w:val="20"/>
              </w:rPr>
            </w:pPr>
            <w:r w:rsidRPr="00D02AB9">
              <w:rPr>
                <w:szCs w:val="20"/>
              </w:rPr>
              <w:lastRenderedPageBreak/>
              <w:t>0..1</w:t>
            </w:r>
          </w:p>
          <w:p w14:paraId="315AAF7F" w14:textId="77777777" w:rsidR="00136240" w:rsidRPr="00D02AB9" w:rsidRDefault="00136240" w:rsidP="003A6D72">
            <w:pPr>
              <w:spacing w:line="229" w:lineRule="exact"/>
              <w:ind w:left="142"/>
              <w:jc w:val="center"/>
              <w:rPr>
                <w:szCs w:val="20"/>
              </w:rPr>
            </w:pPr>
          </w:p>
          <w:p w14:paraId="7F0B7AF7" w14:textId="77777777" w:rsidR="00136240" w:rsidRPr="00D02AB9" w:rsidRDefault="00136240" w:rsidP="003A6D72">
            <w:pPr>
              <w:spacing w:line="229" w:lineRule="exact"/>
              <w:ind w:left="142"/>
              <w:jc w:val="center"/>
              <w:rPr>
                <w:szCs w:val="20"/>
              </w:rPr>
            </w:pPr>
          </w:p>
          <w:p w14:paraId="586B97D3" w14:textId="77777777" w:rsidR="00136240" w:rsidRPr="00D02AB9" w:rsidRDefault="00136240">
            <w:pPr>
              <w:jc w:val="center"/>
              <w:rPr>
                <w:szCs w:val="20"/>
              </w:rPr>
            </w:pPr>
          </w:p>
        </w:tc>
      </w:tr>
      <w:tr w:rsidR="00136240" w:rsidRPr="00D02AB9" w14:paraId="14F5B0F0" w14:textId="77777777" w:rsidTr="003A6D72">
        <w:tc>
          <w:tcPr>
            <w:tcW w:w="2802" w:type="dxa"/>
          </w:tcPr>
          <w:p w14:paraId="19EEC4B9" w14:textId="76796225" w:rsidR="00136240" w:rsidRPr="00D02AB9" w:rsidRDefault="00136240">
            <w:pPr>
              <w:rPr>
                <w:szCs w:val="20"/>
              </w:rPr>
            </w:pPr>
            <w:r w:rsidRPr="00D02AB9">
              <w:rPr>
                <w:szCs w:val="20"/>
              </w:rPr>
              <w:lastRenderedPageBreak/>
              <w:t>careContactId</w:t>
            </w:r>
          </w:p>
        </w:tc>
        <w:tc>
          <w:tcPr>
            <w:tcW w:w="1701" w:type="dxa"/>
          </w:tcPr>
          <w:p w14:paraId="77FD9E6F" w14:textId="29B70E91" w:rsidR="00136240" w:rsidRPr="00D02AB9" w:rsidRDefault="00136240">
            <w:pPr>
              <w:rPr>
                <w:szCs w:val="20"/>
              </w:rPr>
            </w:pPr>
            <w:r w:rsidRPr="00D02AB9">
              <w:rPr>
                <w:spacing w:val="-1"/>
                <w:szCs w:val="20"/>
              </w:rPr>
              <w:t>string</w:t>
            </w:r>
          </w:p>
        </w:tc>
        <w:tc>
          <w:tcPr>
            <w:tcW w:w="3827" w:type="dxa"/>
          </w:tcPr>
          <w:p w14:paraId="57B3EF20" w14:textId="1435AEDC" w:rsidR="00136240" w:rsidRPr="00D02AB9" w:rsidRDefault="00193014">
            <w:pPr>
              <w:rPr>
                <w:szCs w:val="20"/>
              </w:rPr>
            </w:pPr>
            <w:r w:rsidRPr="00D02AB9">
              <w:rPr>
                <w:spacing w:val="-1"/>
                <w:szCs w:val="20"/>
              </w:rPr>
              <w:t>Begränsar sökningen till dom</w:t>
            </w:r>
            <w:r w:rsidR="00136240" w:rsidRPr="00D02AB9">
              <w:rPr>
                <w:spacing w:val="-1"/>
                <w:szCs w:val="20"/>
              </w:rPr>
              <w:t xml:space="preserve"> vård- och omsorgskontakt</w:t>
            </w:r>
            <w:r w:rsidRPr="00D02AB9">
              <w:rPr>
                <w:spacing w:val="-1"/>
                <w:szCs w:val="20"/>
              </w:rPr>
              <w:t>er</w:t>
            </w:r>
            <w:r w:rsidR="00136240" w:rsidRPr="00D02AB9">
              <w:rPr>
                <w:spacing w:val="-1"/>
                <w:szCs w:val="20"/>
              </w:rPr>
              <w:t xml:space="preserve"> som föranlett den information som omfattas av dokumentet. Identiteten är unik inom källsystemet</w:t>
            </w:r>
            <w:r w:rsidR="00136240" w:rsidRPr="00D02AB9">
              <w:rPr>
                <w:szCs w:val="20"/>
              </w:rPr>
              <w:t>.</w:t>
            </w:r>
          </w:p>
        </w:tc>
        <w:tc>
          <w:tcPr>
            <w:tcW w:w="1192" w:type="dxa"/>
          </w:tcPr>
          <w:p w14:paraId="2CE9808F" w14:textId="6FD265F8" w:rsidR="00136240" w:rsidRPr="00D02AB9" w:rsidRDefault="00136240">
            <w:pPr>
              <w:jc w:val="center"/>
              <w:rPr>
                <w:szCs w:val="20"/>
              </w:rPr>
            </w:pPr>
            <w:r w:rsidRPr="00D02AB9">
              <w:rPr>
                <w:szCs w:val="20"/>
              </w:rPr>
              <w:t>0..*</w:t>
            </w:r>
          </w:p>
        </w:tc>
      </w:tr>
      <w:tr w:rsidR="00136240" w:rsidRPr="00D02AB9" w14:paraId="17148CB3" w14:textId="77777777" w:rsidTr="00C02E30">
        <w:tc>
          <w:tcPr>
            <w:tcW w:w="2802" w:type="dxa"/>
            <w:shd w:val="clear" w:color="auto" w:fill="D9D9D9" w:themeFill="background1" w:themeFillShade="D9"/>
          </w:tcPr>
          <w:p w14:paraId="3091A980" w14:textId="2F839025" w:rsidR="00136240" w:rsidRPr="00D02AB9" w:rsidRDefault="00136240">
            <w:pPr>
              <w:rPr>
                <w:b/>
                <w:szCs w:val="20"/>
              </w:rPr>
            </w:pPr>
            <w:r w:rsidRPr="00D02AB9">
              <w:rPr>
                <w:b/>
                <w:szCs w:val="20"/>
              </w:rPr>
              <w:t>Svar</w:t>
            </w:r>
          </w:p>
        </w:tc>
        <w:tc>
          <w:tcPr>
            <w:tcW w:w="1701" w:type="dxa"/>
            <w:shd w:val="clear" w:color="auto" w:fill="D9D9D9" w:themeFill="background1" w:themeFillShade="D9"/>
          </w:tcPr>
          <w:p w14:paraId="5F2063D2" w14:textId="1E66B6FA" w:rsidR="00136240" w:rsidRPr="00D02AB9" w:rsidRDefault="00136240">
            <w:pPr>
              <w:rPr>
                <w:b/>
                <w:szCs w:val="20"/>
              </w:rPr>
            </w:pPr>
          </w:p>
        </w:tc>
        <w:tc>
          <w:tcPr>
            <w:tcW w:w="3827" w:type="dxa"/>
            <w:shd w:val="clear" w:color="auto" w:fill="D9D9D9" w:themeFill="background1" w:themeFillShade="D9"/>
          </w:tcPr>
          <w:p w14:paraId="78A264B3" w14:textId="37CBBEE2" w:rsidR="00136240" w:rsidRPr="00D02AB9" w:rsidRDefault="00136240">
            <w:pPr>
              <w:rPr>
                <w:b/>
                <w:szCs w:val="20"/>
              </w:rPr>
            </w:pPr>
          </w:p>
        </w:tc>
        <w:tc>
          <w:tcPr>
            <w:tcW w:w="1192" w:type="dxa"/>
            <w:shd w:val="clear" w:color="auto" w:fill="D9D9D9" w:themeFill="background1" w:themeFillShade="D9"/>
          </w:tcPr>
          <w:p w14:paraId="08FE1912" w14:textId="77777777" w:rsidR="00136240" w:rsidRPr="00D02AB9" w:rsidRDefault="00136240">
            <w:pPr>
              <w:jc w:val="center"/>
              <w:rPr>
                <w:b/>
                <w:szCs w:val="20"/>
              </w:rPr>
            </w:pPr>
          </w:p>
        </w:tc>
      </w:tr>
      <w:tr w:rsidR="00136240" w:rsidRPr="00D02AB9" w14:paraId="6907EA96" w14:textId="77777777" w:rsidTr="003A6D72">
        <w:tc>
          <w:tcPr>
            <w:tcW w:w="2802" w:type="dxa"/>
          </w:tcPr>
          <w:p w14:paraId="2A000C92" w14:textId="3D518E53" w:rsidR="00136240" w:rsidRPr="00D02AB9" w:rsidRDefault="00136240" w:rsidP="003A6D72">
            <w:pPr>
              <w:spacing w:line="229" w:lineRule="exact"/>
              <w:rPr>
                <w:szCs w:val="20"/>
              </w:rPr>
            </w:pPr>
            <w:r w:rsidRPr="00D02AB9">
              <w:rPr>
                <w:szCs w:val="20"/>
              </w:rPr>
              <w:t xml:space="preserve"> ECG</w:t>
            </w:r>
            <w:r w:rsidR="00FD3F35" w:rsidRPr="00D02AB9">
              <w:rPr>
                <w:szCs w:val="20"/>
              </w:rPr>
              <w:t>Outcome</w:t>
            </w:r>
          </w:p>
          <w:p w14:paraId="18A0B537" w14:textId="7DFE8FEF" w:rsidR="00136240" w:rsidRPr="00D02AB9" w:rsidRDefault="00136240">
            <w:pPr>
              <w:rPr>
                <w:szCs w:val="20"/>
              </w:rPr>
            </w:pPr>
          </w:p>
        </w:tc>
        <w:tc>
          <w:tcPr>
            <w:tcW w:w="1701" w:type="dxa"/>
          </w:tcPr>
          <w:p w14:paraId="5EEF15D4" w14:textId="7CCDDD11" w:rsidR="00136240" w:rsidRPr="00D02AB9" w:rsidRDefault="00136240" w:rsidP="003A6D72">
            <w:pPr>
              <w:spacing w:line="229" w:lineRule="exact"/>
              <w:rPr>
                <w:szCs w:val="20"/>
              </w:rPr>
            </w:pPr>
            <w:r w:rsidRPr="00D02AB9">
              <w:rPr>
                <w:szCs w:val="20"/>
              </w:rPr>
              <w:t>ECG</w:t>
            </w:r>
            <w:r w:rsidR="00FD3F35" w:rsidRPr="00D02AB9">
              <w:rPr>
                <w:szCs w:val="20"/>
              </w:rPr>
              <w:t>Outcome</w:t>
            </w:r>
            <w:r w:rsidRPr="00D02AB9">
              <w:rPr>
                <w:szCs w:val="20"/>
              </w:rPr>
              <w:t>Type</w:t>
            </w:r>
          </w:p>
          <w:p w14:paraId="1451E40D" w14:textId="2198CD09" w:rsidR="00136240" w:rsidRPr="00D02AB9" w:rsidRDefault="00136240">
            <w:pPr>
              <w:rPr>
                <w:szCs w:val="20"/>
              </w:rPr>
            </w:pPr>
          </w:p>
        </w:tc>
        <w:tc>
          <w:tcPr>
            <w:tcW w:w="3827" w:type="dxa"/>
          </w:tcPr>
          <w:p w14:paraId="24A675A1" w14:textId="15254939" w:rsidR="00136240" w:rsidRPr="00D02AB9" w:rsidRDefault="00136240">
            <w:pPr>
              <w:rPr>
                <w:szCs w:val="20"/>
              </w:rPr>
            </w:pPr>
            <w:r w:rsidRPr="00D02AB9">
              <w:rPr>
                <w:szCs w:val="20"/>
              </w:rPr>
              <w:t>De EKG-resultat(dokument) som matchar begäran.</w:t>
            </w:r>
          </w:p>
        </w:tc>
        <w:tc>
          <w:tcPr>
            <w:tcW w:w="1192" w:type="dxa"/>
          </w:tcPr>
          <w:p w14:paraId="20FB7017" w14:textId="5276D610" w:rsidR="00136240" w:rsidRPr="00D02AB9" w:rsidRDefault="00136240">
            <w:pPr>
              <w:jc w:val="center"/>
              <w:rPr>
                <w:szCs w:val="20"/>
              </w:rPr>
            </w:pPr>
            <w:r w:rsidRPr="00D02AB9">
              <w:rPr>
                <w:szCs w:val="20"/>
              </w:rPr>
              <w:t>0.</w:t>
            </w:r>
            <w:r w:rsidRPr="00D02AB9">
              <w:rPr>
                <w:spacing w:val="-1"/>
                <w:szCs w:val="20"/>
              </w:rPr>
              <w:t>.</w:t>
            </w:r>
            <w:r w:rsidRPr="00D02AB9">
              <w:rPr>
                <w:szCs w:val="20"/>
              </w:rPr>
              <w:t>*</w:t>
            </w:r>
          </w:p>
        </w:tc>
      </w:tr>
      <w:tr w:rsidR="00136240" w:rsidRPr="00D02AB9" w14:paraId="5309853C" w14:textId="77777777" w:rsidTr="003A6D72">
        <w:tc>
          <w:tcPr>
            <w:tcW w:w="2802" w:type="dxa"/>
          </w:tcPr>
          <w:p w14:paraId="33FF1328" w14:textId="199FCFA5" w:rsidR="00136240" w:rsidRPr="00D02AB9" w:rsidRDefault="00136240" w:rsidP="003A6D72">
            <w:pPr>
              <w:spacing w:line="229" w:lineRule="exact"/>
              <w:rPr>
                <w:i/>
                <w:szCs w:val="20"/>
              </w:rPr>
            </w:pPr>
            <w:r w:rsidRPr="00D02AB9">
              <w:rPr>
                <w:i/>
                <w:szCs w:val="20"/>
              </w:rPr>
              <w:t>../ECG</w:t>
            </w:r>
            <w:r w:rsidR="00FD3F35" w:rsidRPr="00D02AB9">
              <w:rPr>
                <w:i/>
                <w:szCs w:val="20"/>
              </w:rPr>
              <w:t>Outcome</w:t>
            </w:r>
            <w:r w:rsidRPr="00D02AB9">
              <w:rPr>
                <w:i/>
                <w:szCs w:val="20"/>
              </w:rPr>
              <w:t>Header</w:t>
            </w:r>
          </w:p>
          <w:p w14:paraId="1AF545D4" w14:textId="7A6467CD" w:rsidR="00136240" w:rsidRPr="00D02AB9" w:rsidRDefault="00136240">
            <w:pPr>
              <w:rPr>
                <w:szCs w:val="20"/>
              </w:rPr>
            </w:pPr>
          </w:p>
        </w:tc>
        <w:tc>
          <w:tcPr>
            <w:tcW w:w="1701" w:type="dxa"/>
          </w:tcPr>
          <w:p w14:paraId="4E849913" w14:textId="5B8EBC39" w:rsidR="00136240" w:rsidRPr="00D02AB9" w:rsidRDefault="00136240">
            <w:pPr>
              <w:rPr>
                <w:szCs w:val="20"/>
              </w:rPr>
            </w:pPr>
            <w:r w:rsidRPr="00D02AB9">
              <w:rPr>
                <w:i/>
                <w:szCs w:val="20"/>
              </w:rPr>
              <w:t>PatientSummaryHeaderType</w:t>
            </w:r>
          </w:p>
        </w:tc>
        <w:tc>
          <w:tcPr>
            <w:tcW w:w="3827" w:type="dxa"/>
          </w:tcPr>
          <w:p w14:paraId="4FF15D8B" w14:textId="0DD7B69E" w:rsidR="00136240" w:rsidRPr="00D02AB9" w:rsidRDefault="00136240">
            <w:pPr>
              <w:rPr>
                <w:szCs w:val="20"/>
              </w:rPr>
            </w:pPr>
            <w:r w:rsidRPr="00D02AB9">
              <w:rPr>
                <w:i/>
                <w:szCs w:val="20"/>
              </w:rPr>
              <w:t>Innehåller basinformation om dokumentet</w:t>
            </w:r>
          </w:p>
        </w:tc>
        <w:tc>
          <w:tcPr>
            <w:tcW w:w="1192" w:type="dxa"/>
          </w:tcPr>
          <w:p w14:paraId="799E900F" w14:textId="2785920F" w:rsidR="00136240" w:rsidRPr="00D02AB9" w:rsidRDefault="00136240">
            <w:pPr>
              <w:jc w:val="center"/>
              <w:rPr>
                <w:szCs w:val="20"/>
              </w:rPr>
            </w:pPr>
            <w:r w:rsidRPr="00D02AB9">
              <w:rPr>
                <w:i/>
                <w:szCs w:val="20"/>
              </w:rPr>
              <w:t>1..1</w:t>
            </w:r>
          </w:p>
        </w:tc>
      </w:tr>
      <w:tr w:rsidR="00136240" w:rsidRPr="00D02AB9" w14:paraId="6DF86A15" w14:textId="77777777" w:rsidTr="003A6D72">
        <w:tc>
          <w:tcPr>
            <w:tcW w:w="2802" w:type="dxa"/>
          </w:tcPr>
          <w:p w14:paraId="2F493D51" w14:textId="4A4107F0" w:rsidR="00136240" w:rsidRPr="00D02AB9" w:rsidRDefault="00136240">
            <w:pPr>
              <w:rPr>
                <w:szCs w:val="20"/>
              </w:rPr>
            </w:pPr>
            <w:r w:rsidRPr="00D02AB9">
              <w:rPr>
                <w:szCs w:val="20"/>
              </w:rPr>
              <w:t>../../documentId</w:t>
            </w:r>
          </w:p>
        </w:tc>
        <w:tc>
          <w:tcPr>
            <w:tcW w:w="1701" w:type="dxa"/>
          </w:tcPr>
          <w:p w14:paraId="27C22332" w14:textId="3BDA6EC2" w:rsidR="00136240" w:rsidRPr="00D02AB9" w:rsidRDefault="00136240">
            <w:pPr>
              <w:rPr>
                <w:szCs w:val="20"/>
              </w:rPr>
            </w:pPr>
            <w:r w:rsidRPr="00D02AB9">
              <w:rPr>
                <w:szCs w:val="20"/>
              </w:rPr>
              <w:t>string</w:t>
            </w:r>
          </w:p>
        </w:tc>
        <w:tc>
          <w:tcPr>
            <w:tcW w:w="3827" w:type="dxa"/>
          </w:tcPr>
          <w:p w14:paraId="45D7E9E2" w14:textId="77777777" w:rsidR="00136240" w:rsidRPr="00D02AB9" w:rsidRDefault="00136240" w:rsidP="003A6D72">
            <w:pPr>
              <w:pStyle w:val="TableParagraph"/>
              <w:rPr>
                <w:rFonts w:ascii="Georgia" w:hAnsi="Georgia" w:cs="Times New Roman"/>
                <w:sz w:val="20"/>
                <w:szCs w:val="20"/>
              </w:rPr>
            </w:pPr>
            <w:r w:rsidRPr="00D02AB9">
              <w:rPr>
                <w:rFonts w:ascii="Georgia" w:hAnsi="Georgia" w:cs="Times New Roman"/>
                <w:sz w:val="20"/>
                <w:szCs w:val="20"/>
              </w:rPr>
              <w:t>Dokumentets identitet som är unik inom källsystemet. Svars-id i npö rivspec 2.2.0 avsnitt 5.2</w:t>
            </w:r>
          </w:p>
          <w:p w14:paraId="1AF9D6C0" w14:textId="7B45FF4C" w:rsidR="00136240" w:rsidRPr="00D02AB9" w:rsidRDefault="00136240">
            <w:pPr>
              <w:rPr>
                <w:szCs w:val="20"/>
              </w:rPr>
            </w:pPr>
          </w:p>
        </w:tc>
        <w:tc>
          <w:tcPr>
            <w:tcW w:w="1192" w:type="dxa"/>
          </w:tcPr>
          <w:p w14:paraId="7DB0429D" w14:textId="0734620A" w:rsidR="00136240" w:rsidRPr="00D02AB9" w:rsidRDefault="00136240">
            <w:pPr>
              <w:jc w:val="center"/>
              <w:rPr>
                <w:szCs w:val="20"/>
              </w:rPr>
            </w:pPr>
            <w:r w:rsidRPr="00D02AB9">
              <w:rPr>
                <w:szCs w:val="20"/>
              </w:rPr>
              <w:t>1..1</w:t>
            </w:r>
          </w:p>
        </w:tc>
      </w:tr>
      <w:tr w:rsidR="00136240" w:rsidRPr="00D02AB9" w14:paraId="1B300D39" w14:textId="77777777" w:rsidTr="003A6D72">
        <w:tc>
          <w:tcPr>
            <w:tcW w:w="2802" w:type="dxa"/>
          </w:tcPr>
          <w:p w14:paraId="6E0A9AF1" w14:textId="7FA1D26D" w:rsidR="00136240" w:rsidRPr="00D02AB9" w:rsidRDefault="00136240">
            <w:pPr>
              <w:rPr>
                <w:szCs w:val="20"/>
              </w:rPr>
            </w:pPr>
            <w:r w:rsidRPr="00D02AB9">
              <w:rPr>
                <w:szCs w:val="20"/>
              </w:rPr>
              <w:t>../../sourceSystemHSAId</w:t>
            </w:r>
          </w:p>
        </w:tc>
        <w:tc>
          <w:tcPr>
            <w:tcW w:w="1701" w:type="dxa"/>
          </w:tcPr>
          <w:p w14:paraId="27E6FE5F" w14:textId="7E1293A8" w:rsidR="00136240" w:rsidRPr="00D02AB9" w:rsidRDefault="00136240">
            <w:pPr>
              <w:rPr>
                <w:szCs w:val="20"/>
              </w:rPr>
            </w:pPr>
            <w:r w:rsidRPr="00D02AB9">
              <w:rPr>
                <w:szCs w:val="20"/>
              </w:rPr>
              <w:t>HSAIdType</w:t>
            </w:r>
          </w:p>
        </w:tc>
        <w:tc>
          <w:tcPr>
            <w:tcW w:w="3827" w:type="dxa"/>
          </w:tcPr>
          <w:p w14:paraId="63B94EDD" w14:textId="29B7A22C" w:rsidR="00136240" w:rsidRPr="00D02AB9" w:rsidRDefault="00136240">
            <w:pPr>
              <w:rPr>
                <w:szCs w:val="20"/>
              </w:rPr>
            </w:pPr>
            <w:r w:rsidRPr="00D02AB9">
              <w:rPr>
                <w:szCs w:val="20"/>
              </w:rPr>
              <w:t>HSA-id för det system som dokumentet är skapat i.</w:t>
            </w:r>
          </w:p>
        </w:tc>
        <w:tc>
          <w:tcPr>
            <w:tcW w:w="1192" w:type="dxa"/>
          </w:tcPr>
          <w:p w14:paraId="571351A5" w14:textId="04D53B7E" w:rsidR="00136240" w:rsidRPr="00D02AB9" w:rsidRDefault="00136240">
            <w:pPr>
              <w:jc w:val="center"/>
              <w:rPr>
                <w:szCs w:val="20"/>
              </w:rPr>
            </w:pPr>
            <w:r w:rsidRPr="00D02AB9">
              <w:rPr>
                <w:szCs w:val="20"/>
              </w:rPr>
              <w:t>1..1</w:t>
            </w:r>
          </w:p>
        </w:tc>
      </w:tr>
      <w:tr w:rsidR="00136240" w:rsidRPr="00D02AB9" w14:paraId="0B9EF0A2" w14:textId="77777777" w:rsidTr="003A6D72">
        <w:tc>
          <w:tcPr>
            <w:tcW w:w="2802" w:type="dxa"/>
          </w:tcPr>
          <w:p w14:paraId="1D77F4DD" w14:textId="03580B85" w:rsidR="00136240" w:rsidRPr="00D02AB9" w:rsidRDefault="00136240">
            <w:pPr>
              <w:rPr>
                <w:szCs w:val="20"/>
              </w:rPr>
            </w:pPr>
            <w:r w:rsidRPr="00D02AB9">
              <w:rPr>
                <w:szCs w:val="20"/>
              </w:rPr>
              <w:t>../../documentTitle</w:t>
            </w:r>
          </w:p>
        </w:tc>
        <w:tc>
          <w:tcPr>
            <w:tcW w:w="1701" w:type="dxa"/>
          </w:tcPr>
          <w:p w14:paraId="1DF97BC2" w14:textId="63BEB060" w:rsidR="00136240" w:rsidRPr="00D02AB9" w:rsidRDefault="00136240">
            <w:pPr>
              <w:rPr>
                <w:szCs w:val="20"/>
              </w:rPr>
            </w:pPr>
            <w:r w:rsidRPr="00D02AB9">
              <w:rPr>
                <w:szCs w:val="20"/>
              </w:rPr>
              <w:t>string</w:t>
            </w:r>
          </w:p>
        </w:tc>
        <w:tc>
          <w:tcPr>
            <w:tcW w:w="3827" w:type="dxa"/>
          </w:tcPr>
          <w:p w14:paraId="070D812B" w14:textId="25814285" w:rsidR="00136240" w:rsidRPr="00D02AB9" w:rsidRDefault="00136240">
            <w:pPr>
              <w:rPr>
                <w:szCs w:val="20"/>
              </w:rPr>
            </w:pPr>
            <w:r w:rsidRPr="00D02AB9">
              <w:rPr>
                <w:szCs w:val="20"/>
              </w:rPr>
              <w:t>Titel som beskriver den information som sänds i dokumentet. (t.ex. 12-avl. vilo-EKG)</w:t>
            </w:r>
          </w:p>
        </w:tc>
        <w:tc>
          <w:tcPr>
            <w:tcW w:w="1192" w:type="dxa"/>
          </w:tcPr>
          <w:p w14:paraId="2C21113C" w14:textId="6AE1B484" w:rsidR="00136240" w:rsidRPr="00D02AB9" w:rsidRDefault="00136240">
            <w:pPr>
              <w:jc w:val="center"/>
              <w:rPr>
                <w:szCs w:val="20"/>
              </w:rPr>
            </w:pPr>
            <w:r w:rsidRPr="00D02AB9">
              <w:rPr>
                <w:szCs w:val="20"/>
              </w:rPr>
              <w:t>0..1</w:t>
            </w:r>
          </w:p>
        </w:tc>
      </w:tr>
      <w:tr w:rsidR="00136240" w:rsidRPr="00D02AB9" w14:paraId="65088D38" w14:textId="77777777" w:rsidTr="003A6D72">
        <w:tc>
          <w:tcPr>
            <w:tcW w:w="2802" w:type="dxa"/>
          </w:tcPr>
          <w:p w14:paraId="6B82356A" w14:textId="6FD721BD" w:rsidR="00136240" w:rsidRPr="00CF5277" w:rsidRDefault="00136240">
            <w:pPr>
              <w:rPr>
                <w:szCs w:val="20"/>
                <w:highlight w:val="yellow"/>
              </w:rPr>
            </w:pPr>
            <w:r w:rsidRPr="00CF5277">
              <w:rPr>
                <w:szCs w:val="20"/>
                <w:highlight w:val="yellow"/>
              </w:rPr>
              <w:t>../../documentTime</w:t>
            </w:r>
          </w:p>
        </w:tc>
        <w:tc>
          <w:tcPr>
            <w:tcW w:w="1701" w:type="dxa"/>
          </w:tcPr>
          <w:p w14:paraId="7D48170B" w14:textId="2B363E2E" w:rsidR="00136240" w:rsidRPr="00CF5277" w:rsidRDefault="00136240">
            <w:pPr>
              <w:rPr>
                <w:szCs w:val="20"/>
                <w:highlight w:val="yellow"/>
              </w:rPr>
            </w:pPr>
            <w:r w:rsidRPr="00CF5277">
              <w:rPr>
                <w:szCs w:val="20"/>
                <w:highlight w:val="yellow"/>
              </w:rPr>
              <w:t>TimeStampType</w:t>
            </w:r>
          </w:p>
        </w:tc>
        <w:tc>
          <w:tcPr>
            <w:tcW w:w="3827" w:type="dxa"/>
          </w:tcPr>
          <w:p w14:paraId="5AFC418D" w14:textId="77777777" w:rsidR="00136240" w:rsidRPr="00CF5277" w:rsidRDefault="00136240" w:rsidP="003A6D72">
            <w:pPr>
              <w:spacing w:line="229" w:lineRule="exact"/>
              <w:rPr>
                <w:szCs w:val="20"/>
                <w:highlight w:val="yellow"/>
              </w:rPr>
            </w:pPr>
            <w:r w:rsidRPr="00CF5277">
              <w:rPr>
                <w:szCs w:val="20"/>
                <w:highlight w:val="yellow"/>
              </w:rPr>
              <w:t xml:space="preserve">Händelsetidpunkt, om relevant.  </w:t>
            </w:r>
          </w:p>
          <w:p w14:paraId="5C29CD11" w14:textId="3DB861B7" w:rsidR="00136240" w:rsidRPr="00CF5277" w:rsidRDefault="00136240">
            <w:pPr>
              <w:rPr>
                <w:szCs w:val="20"/>
                <w:highlight w:val="yellow"/>
              </w:rPr>
            </w:pPr>
          </w:p>
        </w:tc>
        <w:tc>
          <w:tcPr>
            <w:tcW w:w="1192" w:type="dxa"/>
          </w:tcPr>
          <w:p w14:paraId="4AACDF8A" w14:textId="1A6BAC12" w:rsidR="00136240" w:rsidRPr="00D02AB9" w:rsidRDefault="00136240">
            <w:pPr>
              <w:jc w:val="center"/>
              <w:rPr>
                <w:szCs w:val="20"/>
              </w:rPr>
            </w:pPr>
            <w:r w:rsidRPr="00CF5277">
              <w:rPr>
                <w:szCs w:val="20"/>
                <w:highlight w:val="yellow"/>
              </w:rPr>
              <w:t>0..1</w:t>
            </w:r>
          </w:p>
        </w:tc>
      </w:tr>
      <w:tr w:rsidR="00136240" w:rsidRPr="00D02AB9" w14:paraId="56931075" w14:textId="77777777" w:rsidTr="003A6D72">
        <w:tc>
          <w:tcPr>
            <w:tcW w:w="2802" w:type="dxa"/>
          </w:tcPr>
          <w:p w14:paraId="141E8041" w14:textId="2FB4ECF5" w:rsidR="00136240" w:rsidRPr="00D02AB9" w:rsidRDefault="00136240">
            <w:pPr>
              <w:rPr>
                <w:szCs w:val="20"/>
              </w:rPr>
            </w:pPr>
            <w:r w:rsidRPr="00D02AB9">
              <w:rPr>
                <w:i/>
                <w:szCs w:val="20"/>
              </w:rPr>
              <w:t>../../patientId</w:t>
            </w:r>
          </w:p>
        </w:tc>
        <w:tc>
          <w:tcPr>
            <w:tcW w:w="1701" w:type="dxa"/>
          </w:tcPr>
          <w:p w14:paraId="712AE818" w14:textId="4AF3323E" w:rsidR="00136240" w:rsidRPr="00D02AB9" w:rsidRDefault="00136240">
            <w:pPr>
              <w:rPr>
                <w:szCs w:val="20"/>
              </w:rPr>
            </w:pPr>
            <w:r w:rsidRPr="00D02AB9">
              <w:rPr>
                <w:i/>
                <w:spacing w:val="-1"/>
                <w:szCs w:val="20"/>
              </w:rPr>
              <w:t>PersonIdType</w:t>
            </w:r>
          </w:p>
        </w:tc>
        <w:tc>
          <w:tcPr>
            <w:tcW w:w="3827" w:type="dxa"/>
          </w:tcPr>
          <w:p w14:paraId="1616E08D" w14:textId="6EDB5A0C" w:rsidR="00136240" w:rsidRPr="00D02AB9" w:rsidRDefault="00136240">
            <w:pPr>
              <w:rPr>
                <w:szCs w:val="20"/>
              </w:rPr>
            </w:pPr>
            <w:r w:rsidRPr="00D02AB9">
              <w:rPr>
                <w:i/>
                <w:szCs w:val="20"/>
              </w:rPr>
              <w:t xml:space="preserve">Identifierare för patient. </w:t>
            </w:r>
          </w:p>
        </w:tc>
        <w:tc>
          <w:tcPr>
            <w:tcW w:w="1192" w:type="dxa"/>
          </w:tcPr>
          <w:p w14:paraId="06B13035" w14:textId="701A8348" w:rsidR="00136240" w:rsidRPr="00D02AB9" w:rsidRDefault="00136240">
            <w:pPr>
              <w:jc w:val="center"/>
              <w:rPr>
                <w:szCs w:val="20"/>
              </w:rPr>
            </w:pPr>
            <w:r w:rsidRPr="00D02AB9">
              <w:rPr>
                <w:i/>
                <w:szCs w:val="20"/>
              </w:rPr>
              <w:t>1..1</w:t>
            </w:r>
          </w:p>
        </w:tc>
      </w:tr>
      <w:tr w:rsidR="00136240" w:rsidRPr="00D02AB9" w14:paraId="7A177453" w14:textId="77777777" w:rsidTr="003A6D72">
        <w:tc>
          <w:tcPr>
            <w:tcW w:w="2802" w:type="dxa"/>
          </w:tcPr>
          <w:p w14:paraId="62EB42FA" w14:textId="442B43FD" w:rsidR="00136240" w:rsidRPr="00D02AB9" w:rsidRDefault="00136240">
            <w:pPr>
              <w:rPr>
                <w:szCs w:val="20"/>
              </w:rPr>
            </w:pPr>
            <w:r w:rsidRPr="00D02AB9">
              <w:rPr>
                <w:szCs w:val="20"/>
              </w:rPr>
              <w:t>../../../id</w:t>
            </w:r>
          </w:p>
        </w:tc>
        <w:tc>
          <w:tcPr>
            <w:tcW w:w="1701" w:type="dxa"/>
          </w:tcPr>
          <w:p w14:paraId="76754EED" w14:textId="4ADC0ADD" w:rsidR="00136240" w:rsidRPr="00D02AB9" w:rsidRDefault="00136240">
            <w:pPr>
              <w:rPr>
                <w:szCs w:val="20"/>
              </w:rPr>
            </w:pPr>
            <w:r w:rsidRPr="00D02AB9">
              <w:rPr>
                <w:szCs w:val="20"/>
              </w:rPr>
              <w:t>string</w:t>
            </w:r>
          </w:p>
        </w:tc>
        <w:tc>
          <w:tcPr>
            <w:tcW w:w="3827" w:type="dxa"/>
          </w:tcPr>
          <w:p w14:paraId="0D61DFB3" w14:textId="7699A4D6" w:rsidR="00136240" w:rsidRPr="00D02AB9" w:rsidRDefault="00136240">
            <w:pPr>
              <w:rPr>
                <w:szCs w:val="20"/>
              </w:rPr>
            </w:pPr>
            <w:r w:rsidRPr="00D02AB9">
              <w:rPr>
                <w:szCs w:val="20"/>
              </w:rPr>
              <w:t>Identiteten enligt den identitetstyp (type) som angivits. Anges med 12 tecken utan bindestreck.</w:t>
            </w:r>
          </w:p>
        </w:tc>
        <w:tc>
          <w:tcPr>
            <w:tcW w:w="1192" w:type="dxa"/>
          </w:tcPr>
          <w:p w14:paraId="7ECF8468" w14:textId="7F559CCD" w:rsidR="00136240" w:rsidRPr="00D02AB9" w:rsidRDefault="00136240">
            <w:pPr>
              <w:jc w:val="center"/>
              <w:rPr>
                <w:szCs w:val="20"/>
              </w:rPr>
            </w:pPr>
            <w:r w:rsidRPr="00D02AB9">
              <w:rPr>
                <w:szCs w:val="20"/>
              </w:rPr>
              <w:t>1..1</w:t>
            </w:r>
          </w:p>
        </w:tc>
      </w:tr>
      <w:tr w:rsidR="00136240" w:rsidRPr="00D02AB9" w14:paraId="3729840B" w14:textId="77777777" w:rsidTr="003A6D72">
        <w:tc>
          <w:tcPr>
            <w:tcW w:w="2802" w:type="dxa"/>
          </w:tcPr>
          <w:p w14:paraId="70D69FBE" w14:textId="126D5671" w:rsidR="00136240" w:rsidRPr="00D02AB9" w:rsidRDefault="00136240">
            <w:pPr>
              <w:rPr>
                <w:szCs w:val="20"/>
              </w:rPr>
            </w:pPr>
            <w:r w:rsidRPr="00D02AB9">
              <w:rPr>
                <w:szCs w:val="20"/>
              </w:rPr>
              <w:lastRenderedPageBreak/>
              <w:t>../../../type</w:t>
            </w:r>
          </w:p>
        </w:tc>
        <w:tc>
          <w:tcPr>
            <w:tcW w:w="1701" w:type="dxa"/>
          </w:tcPr>
          <w:p w14:paraId="74BB2525" w14:textId="0799EB2C" w:rsidR="00136240" w:rsidRPr="00D02AB9" w:rsidRDefault="00136240">
            <w:pPr>
              <w:rPr>
                <w:szCs w:val="20"/>
              </w:rPr>
            </w:pPr>
            <w:r w:rsidRPr="00D02AB9">
              <w:rPr>
                <w:szCs w:val="20"/>
              </w:rPr>
              <w:t>string</w:t>
            </w:r>
          </w:p>
        </w:tc>
        <w:tc>
          <w:tcPr>
            <w:tcW w:w="3827" w:type="dxa"/>
          </w:tcPr>
          <w:p w14:paraId="4A8CF6A6" w14:textId="36DF9A5A" w:rsidR="00136240" w:rsidRPr="00D02AB9" w:rsidRDefault="00136240">
            <w:pPr>
              <w:rPr>
                <w:szCs w:val="20"/>
              </w:rPr>
            </w:pPr>
            <w:r w:rsidRPr="00D02AB9">
              <w:rPr>
                <w:szCs w:val="20"/>
              </w:rPr>
              <w:t>OID för typ av identifierare. För personnummer ska Skatteverkets personnummer (1.2.752.129.2.1.3.1). För samordningsnummer ska Skatteverkets samordningsnummer (1.2.752.129.2.1.3.3). För reservnummer används lokalt definierade reservnummer, exempelvis SLL reservnummer (1.2.752.97.3.1.3)</w:t>
            </w:r>
          </w:p>
        </w:tc>
        <w:tc>
          <w:tcPr>
            <w:tcW w:w="1192" w:type="dxa"/>
          </w:tcPr>
          <w:p w14:paraId="1CDF2209" w14:textId="3B313E58" w:rsidR="00136240" w:rsidRPr="00D02AB9" w:rsidRDefault="00136240">
            <w:pPr>
              <w:jc w:val="center"/>
              <w:rPr>
                <w:szCs w:val="20"/>
              </w:rPr>
            </w:pPr>
            <w:r w:rsidRPr="00D02AB9">
              <w:rPr>
                <w:szCs w:val="20"/>
              </w:rPr>
              <w:t>1..1</w:t>
            </w:r>
          </w:p>
        </w:tc>
      </w:tr>
      <w:tr w:rsidR="00136240" w:rsidRPr="00D02AB9" w14:paraId="1F087CCA" w14:textId="77777777" w:rsidTr="003A6D72">
        <w:tc>
          <w:tcPr>
            <w:tcW w:w="2802" w:type="dxa"/>
          </w:tcPr>
          <w:p w14:paraId="6B319307" w14:textId="77777777" w:rsidR="00136240" w:rsidRPr="00D02AB9" w:rsidRDefault="00136240" w:rsidP="003A6D72">
            <w:pPr>
              <w:spacing w:line="229" w:lineRule="exact"/>
              <w:rPr>
                <w:i/>
                <w:szCs w:val="20"/>
              </w:rPr>
            </w:pPr>
            <w:r w:rsidRPr="00D02AB9">
              <w:rPr>
                <w:i/>
                <w:szCs w:val="20"/>
              </w:rPr>
              <w:t>../../accountableHealthcareProfessional</w:t>
            </w:r>
          </w:p>
          <w:p w14:paraId="073DF717" w14:textId="5AE25DC9" w:rsidR="00136240" w:rsidRPr="00D02AB9" w:rsidRDefault="00136240">
            <w:pPr>
              <w:rPr>
                <w:szCs w:val="20"/>
              </w:rPr>
            </w:pPr>
          </w:p>
        </w:tc>
        <w:tc>
          <w:tcPr>
            <w:tcW w:w="1701" w:type="dxa"/>
          </w:tcPr>
          <w:p w14:paraId="67E2644F" w14:textId="77777777" w:rsidR="00136240" w:rsidRPr="00D02AB9" w:rsidRDefault="00136240" w:rsidP="003A6D72">
            <w:pPr>
              <w:spacing w:line="229" w:lineRule="exact"/>
              <w:rPr>
                <w:i/>
                <w:szCs w:val="20"/>
              </w:rPr>
            </w:pPr>
            <w:r w:rsidRPr="00D02AB9">
              <w:rPr>
                <w:i/>
                <w:szCs w:val="20"/>
              </w:rPr>
              <w:t>HealthcareProfessionalType</w:t>
            </w:r>
          </w:p>
          <w:p w14:paraId="1080FAE9" w14:textId="7FD300DD" w:rsidR="00136240" w:rsidRPr="00D02AB9" w:rsidRDefault="00136240">
            <w:pPr>
              <w:rPr>
                <w:szCs w:val="20"/>
              </w:rPr>
            </w:pPr>
          </w:p>
        </w:tc>
        <w:tc>
          <w:tcPr>
            <w:tcW w:w="3827" w:type="dxa"/>
          </w:tcPr>
          <w:p w14:paraId="3F268866" w14:textId="4B701BE0" w:rsidR="00136240" w:rsidRPr="00D02AB9" w:rsidRDefault="00136240" w:rsidP="002F51F9">
            <w:pPr>
              <w:rPr>
                <w:szCs w:val="20"/>
              </w:rPr>
            </w:pPr>
            <w:r w:rsidRPr="00D02AB9">
              <w:rPr>
                <w:i/>
                <w:szCs w:val="20"/>
              </w:rPr>
              <w:t xml:space="preserve">Ansvarig hälso- och sjukvårdsperson.Ansvarig för </w:t>
            </w:r>
            <w:del w:id="4264" w:author="Andreas Bjärkmar" w:date="2014-03-28T10:50:00Z">
              <w:r w:rsidRPr="002F51F9" w:rsidDel="002F51F9">
                <w:rPr>
                  <w:i/>
                  <w:szCs w:val="20"/>
                  <w:highlight w:val="yellow"/>
                  <w:rPrChange w:id="4265" w:author="Andreas Bjärkmar" w:date="2014-03-28T10:50:00Z">
                    <w:rPr>
                      <w:i/>
                      <w:szCs w:val="20"/>
                    </w:rPr>
                  </w:rPrChange>
                </w:rPr>
                <w:delText>undersökningsresultatet</w:delText>
              </w:r>
            </w:del>
            <w:ins w:id="4266" w:author="Andreas Bjärkmar" w:date="2014-03-28T10:50:00Z">
              <w:r w:rsidR="002F51F9" w:rsidRPr="002F51F9">
                <w:rPr>
                  <w:i/>
                  <w:szCs w:val="20"/>
                  <w:highlight w:val="yellow"/>
                  <w:rPrChange w:id="4267" w:author="Andreas Bjärkmar" w:date="2014-03-28T10:50:00Z">
                    <w:rPr>
                      <w:i/>
                      <w:szCs w:val="20"/>
                    </w:rPr>
                  </w:rPrChange>
                </w:rPr>
                <w:t>det samlade dokumentet</w:t>
              </w:r>
            </w:ins>
            <w:r w:rsidRPr="002F51F9">
              <w:rPr>
                <w:i/>
                <w:szCs w:val="20"/>
                <w:highlight w:val="yellow"/>
                <w:rPrChange w:id="4268" w:author="Andreas Bjärkmar" w:date="2014-03-28T10:50:00Z">
                  <w:rPr>
                    <w:i/>
                    <w:szCs w:val="20"/>
                  </w:rPr>
                </w:rPrChange>
              </w:rPr>
              <w:t>.</w:t>
            </w:r>
          </w:p>
        </w:tc>
        <w:tc>
          <w:tcPr>
            <w:tcW w:w="1192" w:type="dxa"/>
          </w:tcPr>
          <w:p w14:paraId="444B7D08" w14:textId="6FF01B3B" w:rsidR="00136240" w:rsidRPr="00D02AB9" w:rsidRDefault="00136240">
            <w:pPr>
              <w:jc w:val="center"/>
              <w:rPr>
                <w:szCs w:val="20"/>
              </w:rPr>
            </w:pPr>
            <w:r w:rsidRPr="00D02AB9">
              <w:rPr>
                <w:i/>
                <w:szCs w:val="20"/>
              </w:rPr>
              <w:t>1..1</w:t>
            </w:r>
          </w:p>
        </w:tc>
      </w:tr>
      <w:tr w:rsidR="00136240" w:rsidRPr="00D02AB9" w14:paraId="183C3A6A" w14:textId="77777777" w:rsidTr="003A6D72">
        <w:tc>
          <w:tcPr>
            <w:tcW w:w="2802" w:type="dxa"/>
          </w:tcPr>
          <w:p w14:paraId="69519673" w14:textId="77777777" w:rsidR="00136240" w:rsidRPr="00D02AB9" w:rsidRDefault="00136240" w:rsidP="003A6D72">
            <w:pPr>
              <w:spacing w:line="229" w:lineRule="exact"/>
              <w:rPr>
                <w:szCs w:val="20"/>
              </w:rPr>
            </w:pPr>
            <w:r w:rsidRPr="00D02AB9">
              <w:rPr>
                <w:szCs w:val="20"/>
              </w:rPr>
              <w:t>../../../a</w:t>
            </w:r>
            <w:r w:rsidRPr="00D02AB9">
              <w:rPr>
                <w:spacing w:val="-1"/>
                <w:szCs w:val="20"/>
              </w:rPr>
              <w:t>uthorTime</w:t>
            </w:r>
          </w:p>
          <w:p w14:paraId="04C2E491" w14:textId="0C3BBBAF" w:rsidR="00136240" w:rsidRPr="00D02AB9" w:rsidRDefault="00136240">
            <w:pPr>
              <w:rPr>
                <w:szCs w:val="20"/>
              </w:rPr>
            </w:pPr>
          </w:p>
        </w:tc>
        <w:tc>
          <w:tcPr>
            <w:tcW w:w="1701" w:type="dxa"/>
          </w:tcPr>
          <w:p w14:paraId="7A05A8E5"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4C0B5D51" w14:textId="5745B6C1" w:rsidR="00136240" w:rsidRPr="00D02AB9" w:rsidRDefault="00136240">
            <w:pPr>
              <w:rPr>
                <w:szCs w:val="20"/>
              </w:rPr>
            </w:pPr>
          </w:p>
        </w:tc>
        <w:tc>
          <w:tcPr>
            <w:tcW w:w="3827" w:type="dxa"/>
          </w:tcPr>
          <w:p w14:paraId="462D4157" w14:textId="77777777" w:rsidR="00136240" w:rsidRPr="00D02AB9" w:rsidRDefault="00136240" w:rsidP="003A6D72">
            <w:pPr>
              <w:spacing w:line="226" w:lineRule="exact"/>
              <w:rPr>
                <w:szCs w:val="20"/>
              </w:rPr>
            </w:pPr>
            <w:r w:rsidRPr="00D02AB9">
              <w:rPr>
                <w:spacing w:val="-1"/>
                <w:szCs w:val="20"/>
              </w:rPr>
              <w:t>Tidpunkt då dokumentet skapades.</w:t>
            </w:r>
            <w:r w:rsidRPr="00D02AB9">
              <w:rPr>
                <w:szCs w:val="20"/>
              </w:rPr>
              <w:t xml:space="preserve"> </w:t>
            </w:r>
            <w:r w:rsidRPr="00D02AB9">
              <w:rPr>
                <w:spacing w:val="-1"/>
                <w:szCs w:val="20"/>
              </w:rPr>
              <w:t>Det är den senaste tidpunkten då informationen uppdaterats i systemet som ska finnas här i de fall informationen har ändrats efter det att den skapades. Registreringstidpunkt i NPÖ riv-spec 2.2.0 avsnitt 5.2</w:t>
            </w:r>
          </w:p>
          <w:p w14:paraId="252B466B" w14:textId="1D4410D0" w:rsidR="00136240" w:rsidRPr="00D02AB9" w:rsidRDefault="00136240">
            <w:pPr>
              <w:rPr>
                <w:szCs w:val="20"/>
              </w:rPr>
            </w:pPr>
          </w:p>
        </w:tc>
        <w:tc>
          <w:tcPr>
            <w:tcW w:w="1192" w:type="dxa"/>
          </w:tcPr>
          <w:p w14:paraId="083945ED" w14:textId="51309307" w:rsidR="00136240" w:rsidRPr="00D02AB9" w:rsidRDefault="00136240">
            <w:pPr>
              <w:jc w:val="center"/>
              <w:rPr>
                <w:szCs w:val="20"/>
              </w:rPr>
            </w:pPr>
            <w:r w:rsidRPr="00D02AB9">
              <w:rPr>
                <w:spacing w:val="-1"/>
                <w:szCs w:val="20"/>
              </w:rPr>
              <w:t>1..1</w:t>
            </w:r>
          </w:p>
        </w:tc>
      </w:tr>
      <w:tr w:rsidR="00136240" w:rsidRPr="00D02AB9" w14:paraId="5E812433" w14:textId="77777777" w:rsidTr="003A6D72">
        <w:tc>
          <w:tcPr>
            <w:tcW w:w="2802" w:type="dxa"/>
          </w:tcPr>
          <w:p w14:paraId="4F854703" w14:textId="77777777" w:rsidR="00136240" w:rsidRPr="00D02AB9" w:rsidRDefault="00136240" w:rsidP="003A6D72">
            <w:pPr>
              <w:spacing w:line="229" w:lineRule="exact"/>
              <w:rPr>
                <w:szCs w:val="20"/>
              </w:rPr>
            </w:pPr>
            <w:r w:rsidRPr="00D02AB9">
              <w:rPr>
                <w:szCs w:val="20"/>
              </w:rPr>
              <w:t>../../../</w:t>
            </w:r>
            <w:r w:rsidRPr="00D02AB9">
              <w:rPr>
                <w:spacing w:val="-1"/>
                <w:szCs w:val="20"/>
              </w:rPr>
              <w:t>healthcareProfessionalHSAId</w:t>
            </w:r>
          </w:p>
          <w:p w14:paraId="796EE1F4" w14:textId="7D7FEBBC" w:rsidR="00136240" w:rsidRPr="00D02AB9" w:rsidRDefault="00136240">
            <w:pPr>
              <w:rPr>
                <w:szCs w:val="20"/>
              </w:rPr>
            </w:pPr>
          </w:p>
        </w:tc>
        <w:tc>
          <w:tcPr>
            <w:tcW w:w="1701" w:type="dxa"/>
          </w:tcPr>
          <w:p w14:paraId="47022544" w14:textId="77777777" w:rsidR="00136240" w:rsidRPr="00D02AB9" w:rsidRDefault="00136240" w:rsidP="003A6D72">
            <w:pPr>
              <w:spacing w:line="229" w:lineRule="exact"/>
              <w:rPr>
                <w:rFonts w:cs="Arial"/>
                <w:szCs w:val="20"/>
                <w:lang w:val="en-US"/>
              </w:rPr>
            </w:pPr>
            <w:r w:rsidRPr="00D02AB9">
              <w:rPr>
                <w:szCs w:val="20"/>
              </w:rPr>
              <w:t>HSAIdType</w:t>
            </w:r>
          </w:p>
          <w:p w14:paraId="69DFB30B" w14:textId="58BD9EBF" w:rsidR="00136240" w:rsidRPr="00D02AB9" w:rsidRDefault="00136240">
            <w:pPr>
              <w:rPr>
                <w:szCs w:val="20"/>
              </w:rPr>
            </w:pPr>
          </w:p>
        </w:tc>
        <w:tc>
          <w:tcPr>
            <w:tcW w:w="3827" w:type="dxa"/>
          </w:tcPr>
          <w:p w14:paraId="45E493A6" w14:textId="2C919D7A" w:rsidR="00136240" w:rsidRPr="00D02AB9" w:rsidRDefault="00136240" w:rsidP="002016C1">
            <w:pPr>
              <w:rPr>
                <w:szCs w:val="20"/>
              </w:rPr>
              <w:pPrChange w:id="4269" w:author="Björn Genfors" w:date="2014-03-28T14:48:00Z">
                <w:pPr/>
              </w:pPrChange>
            </w:pPr>
            <w:r w:rsidRPr="00D02AB9">
              <w:rPr>
                <w:spacing w:val="-1"/>
                <w:szCs w:val="20"/>
              </w:rPr>
              <w:t>HSA-id för vård- och omsorgspersonal. Skall anges om tillgänglig</w:t>
            </w:r>
            <w:ins w:id="4270" w:author="Björn Genfors" w:date="2014-03-28T14:48:00Z">
              <w:r w:rsidR="002016C1">
                <w:rPr>
                  <w:spacing w:val="-1"/>
                  <w:szCs w:val="20"/>
                </w:rPr>
                <w:t>.</w:t>
              </w:r>
            </w:ins>
            <w:del w:id="4271" w:author="Björn Genfors" w:date="2014-03-28T14:48:00Z">
              <w:r w:rsidRPr="00D02AB9" w:rsidDel="002016C1">
                <w:rPr>
                  <w:spacing w:val="-1"/>
                  <w:szCs w:val="20"/>
                </w:rPr>
                <w:delText>. (Enligt NPÖ riv-spec 2.2.0 avsnitt 4.1.39 beslutsregel: I de fall då HSA-id inte finns tillgängligt i systemet kan Orgnr + lokalt id anges.)</w:delText>
              </w:r>
            </w:del>
          </w:p>
        </w:tc>
        <w:tc>
          <w:tcPr>
            <w:tcW w:w="1192" w:type="dxa"/>
          </w:tcPr>
          <w:p w14:paraId="6D011B4C" w14:textId="4FABAD47" w:rsidR="00136240" w:rsidRPr="00D02AB9" w:rsidRDefault="00136240">
            <w:pPr>
              <w:jc w:val="center"/>
              <w:rPr>
                <w:szCs w:val="20"/>
              </w:rPr>
            </w:pPr>
            <w:r w:rsidRPr="00D02AB9">
              <w:rPr>
                <w:spacing w:val="-1"/>
                <w:szCs w:val="20"/>
              </w:rPr>
              <w:t>0..1</w:t>
            </w:r>
          </w:p>
        </w:tc>
      </w:tr>
      <w:tr w:rsidR="00136240" w:rsidRPr="00D02AB9" w14:paraId="6FC3C8CF" w14:textId="77777777" w:rsidTr="003A6D72">
        <w:tc>
          <w:tcPr>
            <w:tcW w:w="2802" w:type="dxa"/>
          </w:tcPr>
          <w:p w14:paraId="1B56A075" w14:textId="08236758" w:rsidR="00136240" w:rsidRPr="00D02AB9" w:rsidRDefault="00136240">
            <w:pPr>
              <w:rPr>
                <w:szCs w:val="20"/>
              </w:rPr>
            </w:pPr>
            <w:r w:rsidRPr="00D02AB9">
              <w:rPr>
                <w:szCs w:val="20"/>
              </w:rPr>
              <w:t>../../../</w:t>
            </w:r>
            <w:r w:rsidRPr="00D02AB9">
              <w:rPr>
                <w:spacing w:val="-1"/>
                <w:szCs w:val="20"/>
              </w:rPr>
              <w:t>healthcareProfessionalName</w:t>
            </w:r>
          </w:p>
        </w:tc>
        <w:tc>
          <w:tcPr>
            <w:tcW w:w="1701" w:type="dxa"/>
          </w:tcPr>
          <w:p w14:paraId="65565981" w14:textId="514059AF" w:rsidR="00136240" w:rsidRPr="00D02AB9" w:rsidRDefault="00136240">
            <w:pPr>
              <w:rPr>
                <w:szCs w:val="20"/>
              </w:rPr>
            </w:pPr>
            <w:r w:rsidRPr="00D02AB9">
              <w:rPr>
                <w:spacing w:val="-1"/>
                <w:szCs w:val="20"/>
              </w:rPr>
              <w:t>string</w:t>
            </w:r>
          </w:p>
        </w:tc>
        <w:tc>
          <w:tcPr>
            <w:tcW w:w="3827" w:type="dxa"/>
          </w:tcPr>
          <w:p w14:paraId="3CB4A220" w14:textId="2CBD69B0" w:rsidR="00136240" w:rsidRPr="00D02AB9" w:rsidRDefault="00136240">
            <w:pPr>
              <w:rPr>
                <w:szCs w:val="20"/>
              </w:rPr>
            </w:pPr>
            <w:r w:rsidRPr="00D02AB9">
              <w:rPr>
                <w:spacing w:val="-1"/>
                <w:szCs w:val="20"/>
              </w:rPr>
              <w:t>Namn på vård- och omsorgspersonal. Om tillgängligt skall detta anges.</w:t>
            </w:r>
          </w:p>
        </w:tc>
        <w:tc>
          <w:tcPr>
            <w:tcW w:w="1192" w:type="dxa"/>
          </w:tcPr>
          <w:p w14:paraId="78BC6D8E" w14:textId="798C59FA" w:rsidR="00136240" w:rsidRPr="00D02AB9" w:rsidRDefault="00136240">
            <w:pPr>
              <w:jc w:val="center"/>
              <w:rPr>
                <w:szCs w:val="20"/>
              </w:rPr>
            </w:pPr>
            <w:r w:rsidRPr="00D02AB9">
              <w:rPr>
                <w:spacing w:val="-1"/>
                <w:szCs w:val="20"/>
              </w:rPr>
              <w:t>0..1</w:t>
            </w:r>
          </w:p>
        </w:tc>
      </w:tr>
      <w:tr w:rsidR="00136240" w:rsidRPr="00D02AB9" w14:paraId="18E07FEE" w14:textId="77777777" w:rsidTr="003A6D72">
        <w:tc>
          <w:tcPr>
            <w:tcW w:w="2802" w:type="dxa"/>
          </w:tcPr>
          <w:p w14:paraId="1864D23F" w14:textId="77777777" w:rsidR="00136240" w:rsidRPr="00D02AB9" w:rsidRDefault="00136240" w:rsidP="003A6D72">
            <w:pPr>
              <w:spacing w:line="229" w:lineRule="exact"/>
              <w:rPr>
                <w:i/>
                <w:szCs w:val="20"/>
              </w:rPr>
            </w:pPr>
            <w:r w:rsidRPr="00D02AB9">
              <w:rPr>
                <w:i/>
                <w:szCs w:val="20"/>
              </w:rPr>
              <w:t>../../../</w:t>
            </w:r>
            <w:r w:rsidRPr="00D02AB9">
              <w:rPr>
                <w:i/>
                <w:spacing w:val="-1"/>
                <w:szCs w:val="20"/>
              </w:rPr>
              <w:t>healthcareProfessionalRoleCode</w:t>
            </w:r>
          </w:p>
          <w:p w14:paraId="0449B06A" w14:textId="77777777" w:rsidR="00136240" w:rsidRPr="00D02AB9" w:rsidRDefault="00136240">
            <w:pPr>
              <w:rPr>
                <w:szCs w:val="20"/>
              </w:rPr>
            </w:pPr>
          </w:p>
        </w:tc>
        <w:tc>
          <w:tcPr>
            <w:tcW w:w="1701" w:type="dxa"/>
          </w:tcPr>
          <w:p w14:paraId="6EE26944" w14:textId="77777777" w:rsidR="00136240" w:rsidRPr="00D02AB9" w:rsidRDefault="00136240" w:rsidP="003A6D72">
            <w:pPr>
              <w:spacing w:line="226" w:lineRule="exact"/>
              <w:rPr>
                <w:i/>
                <w:spacing w:val="-1"/>
                <w:szCs w:val="20"/>
              </w:rPr>
            </w:pPr>
            <w:r w:rsidRPr="00D02AB9">
              <w:rPr>
                <w:i/>
                <w:spacing w:val="-1"/>
                <w:szCs w:val="20"/>
              </w:rPr>
              <w:t xml:space="preserve">CVType </w:t>
            </w:r>
          </w:p>
          <w:p w14:paraId="45759DA0" w14:textId="77777777" w:rsidR="00136240" w:rsidRPr="00D02AB9" w:rsidRDefault="00136240">
            <w:pPr>
              <w:rPr>
                <w:szCs w:val="20"/>
              </w:rPr>
            </w:pPr>
          </w:p>
        </w:tc>
        <w:tc>
          <w:tcPr>
            <w:tcW w:w="3827" w:type="dxa"/>
          </w:tcPr>
          <w:p w14:paraId="7EED403F" w14:textId="2E5D52E0" w:rsidR="00136240" w:rsidRPr="00D02AB9" w:rsidDel="002016C1" w:rsidRDefault="00136240" w:rsidP="003A6D72">
            <w:pPr>
              <w:spacing w:line="226" w:lineRule="exact"/>
              <w:rPr>
                <w:del w:id="4272" w:author="Björn Genfors" w:date="2014-03-28T14:48:00Z"/>
                <w:i/>
                <w:szCs w:val="20"/>
              </w:rPr>
            </w:pPr>
            <w:r w:rsidRPr="00D02AB9">
              <w:rPr>
                <w:i/>
                <w:szCs w:val="20"/>
              </w:rPr>
              <w:t xml:space="preserve">Information om ansvarige personens befattning. Om möjligt skall KV Befattning (OID 1.2.752.129.2.2.1.4), se </w:t>
            </w:r>
            <w:ins w:id="4273" w:author="Björn Genfors" w:date="2014-03-28T14:48:00Z">
              <w:r w:rsidR="002016C1">
                <w:rPr>
                  <w:i/>
                  <w:szCs w:val="20"/>
                </w:rPr>
                <w:t>referens [</w:t>
              </w:r>
              <w:r w:rsidR="002016C1">
                <w:rPr>
                  <w:i/>
                  <w:szCs w:val="20"/>
                </w:rPr>
                <w:fldChar w:fldCharType="begin"/>
              </w:r>
              <w:r w:rsidR="002016C1">
                <w:rPr>
                  <w:i/>
                  <w:szCs w:val="20"/>
                </w:rPr>
                <w:instrText xml:space="preserve"> REF _Ref383778264 \h </w:instrText>
              </w:r>
              <w:r w:rsidR="002016C1">
                <w:rPr>
                  <w:i/>
                  <w:szCs w:val="20"/>
                </w:rPr>
              </w:r>
            </w:ins>
            <w:r w:rsidR="002016C1">
              <w:rPr>
                <w:i/>
                <w:szCs w:val="20"/>
              </w:rPr>
              <w:fldChar w:fldCharType="separate"/>
            </w:r>
            <w:ins w:id="4274" w:author="Björn Genfors" w:date="2014-03-28T14:48:00Z">
              <w:r w:rsidR="002016C1">
                <w:t xml:space="preserve">R </w:t>
              </w:r>
              <w:r w:rsidR="002016C1">
                <w:rPr>
                  <w:noProof/>
                </w:rPr>
                <w:t>5</w:t>
              </w:r>
              <w:r w:rsidR="002016C1">
                <w:rPr>
                  <w:i/>
                  <w:szCs w:val="20"/>
                </w:rPr>
                <w:fldChar w:fldCharType="end"/>
              </w:r>
              <w:r w:rsidR="002016C1">
                <w:rPr>
                  <w:i/>
                  <w:szCs w:val="20"/>
                </w:rPr>
                <w:t>].</w:t>
              </w:r>
            </w:ins>
          </w:p>
          <w:p w14:paraId="6EC6BC7A" w14:textId="5B8A13D1" w:rsidR="00136240" w:rsidRPr="00D02AB9" w:rsidDel="002016C1" w:rsidRDefault="000B0F50" w:rsidP="003A6D72">
            <w:pPr>
              <w:spacing w:line="226" w:lineRule="exact"/>
              <w:rPr>
                <w:del w:id="4275" w:author="Björn Genfors" w:date="2014-03-28T14:48:00Z"/>
                <w:rStyle w:val="Hyperlnk"/>
                <w:i/>
                <w:szCs w:val="20"/>
              </w:rPr>
            </w:pPr>
            <w:del w:id="4276" w:author="Björn Genfors" w:date="2014-03-28T14:48:00Z">
              <w:r w:rsidDel="002016C1">
                <w:fldChar w:fldCharType="begin"/>
              </w:r>
              <w:r w:rsidDel="002016C1">
                <w:delInstrText xml:space="preserve"> HYPERLINK "http://www.inera.se/Documents/TJANSTER_PROJEKT/Katalogtjanst_HSA/Innehall/hsa_innehall_befattning.pdf" </w:delInstrText>
              </w:r>
              <w:r w:rsidDel="002016C1">
                <w:fldChar w:fldCharType="separate"/>
              </w:r>
              <w:r w:rsidR="00136240" w:rsidRPr="00D02AB9" w:rsidDel="002016C1">
                <w:rPr>
                  <w:rStyle w:val="Hyperlnk"/>
                  <w:i/>
                  <w:szCs w:val="20"/>
                </w:rPr>
                <w:delText>http://www.inera.se/Documents/TJANSTER_PROJEKT/Katalogtjanst_HSA/Innehall/hsa_innehall_befattning.pdf</w:delText>
              </w:r>
              <w:r w:rsidDel="002016C1">
                <w:rPr>
                  <w:rStyle w:val="Hyperlnk"/>
                  <w:i/>
                  <w:szCs w:val="20"/>
                </w:rPr>
                <w:fldChar w:fldCharType="end"/>
              </w:r>
              <w:r w:rsidR="00136240" w:rsidRPr="00D02AB9" w:rsidDel="002016C1">
                <w:rPr>
                  <w:rStyle w:val="Hyperlnk"/>
                  <w:i/>
                  <w:szCs w:val="20"/>
                </w:rPr>
                <w:delText xml:space="preserve">. </w:delText>
              </w:r>
            </w:del>
          </w:p>
          <w:p w14:paraId="59397D72" w14:textId="77777777" w:rsidR="00136240" w:rsidRPr="00D02AB9" w:rsidRDefault="00136240" w:rsidP="003A6D72">
            <w:pPr>
              <w:spacing w:line="226" w:lineRule="exact"/>
              <w:rPr>
                <w:i/>
                <w:spacing w:val="-1"/>
                <w:szCs w:val="20"/>
              </w:rPr>
            </w:pPr>
            <w:r w:rsidRPr="00D02AB9">
              <w:rPr>
                <w:i/>
                <w:spacing w:val="-1"/>
                <w:szCs w:val="20"/>
              </w:rPr>
              <w:t>Om befattningskod enligt detta kodverk saknas, skall befattning anges i originalText, se nedan.</w:t>
            </w:r>
          </w:p>
          <w:p w14:paraId="6C24C162" w14:textId="77777777" w:rsidR="00136240" w:rsidRPr="00D02AB9" w:rsidRDefault="00136240">
            <w:pPr>
              <w:rPr>
                <w:szCs w:val="20"/>
              </w:rPr>
            </w:pPr>
          </w:p>
        </w:tc>
        <w:tc>
          <w:tcPr>
            <w:tcW w:w="1192" w:type="dxa"/>
          </w:tcPr>
          <w:p w14:paraId="591BC1A3" w14:textId="0D8E5243" w:rsidR="00136240" w:rsidRPr="00D02AB9" w:rsidRDefault="00136240">
            <w:pPr>
              <w:jc w:val="center"/>
              <w:rPr>
                <w:szCs w:val="20"/>
              </w:rPr>
            </w:pPr>
            <w:r w:rsidRPr="00D02AB9">
              <w:rPr>
                <w:i/>
                <w:spacing w:val="-1"/>
                <w:szCs w:val="20"/>
              </w:rPr>
              <w:t>0..1</w:t>
            </w:r>
          </w:p>
        </w:tc>
      </w:tr>
      <w:tr w:rsidR="00136240" w:rsidRPr="00D02AB9" w14:paraId="60F6810D" w14:textId="77777777" w:rsidTr="003A6D72">
        <w:tc>
          <w:tcPr>
            <w:tcW w:w="2802" w:type="dxa"/>
          </w:tcPr>
          <w:p w14:paraId="77988EA5" w14:textId="27F691A2" w:rsidR="00136240" w:rsidRPr="00D02AB9" w:rsidRDefault="00136240">
            <w:pPr>
              <w:rPr>
                <w:szCs w:val="20"/>
              </w:rPr>
            </w:pPr>
            <w:r w:rsidRPr="00D02AB9">
              <w:rPr>
                <w:szCs w:val="20"/>
              </w:rPr>
              <w:t>../../../</w:t>
            </w:r>
            <w:r w:rsidRPr="00D02AB9">
              <w:rPr>
                <w:spacing w:val="-1"/>
                <w:szCs w:val="20"/>
              </w:rPr>
              <w:t>../code</w:t>
            </w:r>
          </w:p>
        </w:tc>
        <w:tc>
          <w:tcPr>
            <w:tcW w:w="1701" w:type="dxa"/>
          </w:tcPr>
          <w:p w14:paraId="32A55132" w14:textId="393DBDA8" w:rsidR="00136240" w:rsidRPr="00D02AB9" w:rsidRDefault="00136240">
            <w:pPr>
              <w:rPr>
                <w:szCs w:val="20"/>
              </w:rPr>
            </w:pPr>
            <w:r w:rsidRPr="00D02AB9">
              <w:rPr>
                <w:spacing w:val="-1"/>
                <w:szCs w:val="20"/>
              </w:rPr>
              <w:t>string</w:t>
            </w:r>
          </w:p>
        </w:tc>
        <w:tc>
          <w:tcPr>
            <w:tcW w:w="3827" w:type="dxa"/>
          </w:tcPr>
          <w:p w14:paraId="0B28AB62" w14:textId="10A1ACA7" w:rsidR="00136240" w:rsidRPr="00D02AB9" w:rsidRDefault="00136240">
            <w:pPr>
              <w:rPr>
                <w:szCs w:val="20"/>
              </w:rPr>
            </w:pPr>
            <w:r w:rsidRPr="00D02AB9">
              <w:rPr>
                <w:szCs w:val="20"/>
              </w:rPr>
              <w:t>Befattningskod. Om code anges skall också codeSystem  samt displayName anges.</w:t>
            </w:r>
          </w:p>
        </w:tc>
        <w:tc>
          <w:tcPr>
            <w:tcW w:w="1192" w:type="dxa"/>
          </w:tcPr>
          <w:p w14:paraId="32437544" w14:textId="2569353F" w:rsidR="00136240" w:rsidRPr="00D02AB9" w:rsidRDefault="00136240">
            <w:pPr>
              <w:jc w:val="center"/>
              <w:rPr>
                <w:szCs w:val="20"/>
              </w:rPr>
            </w:pPr>
            <w:r w:rsidRPr="00D02AB9">
              <w:rPr>
                <w:spacing w:val="-1"/>
                <w:szCs w:val="20"/>
              </w:rPr>
              <w:t>0..1</w:t>
            </w:r>
          </w:p>
        </w:tc>
      </w:tr>
      <w:tr w:rsidR="00136240" w:rsidRPr="00D02AB9" w14:paraId="29E9172E" w14:textId="77777777" w:rsidTr="003A6D72">
        <w:tc>
          <w:tcPr>
            <w:tcW w:w="2802" w:type="dxa"/>
          </w:tcPr>
          <w:p w14:paraId="6BC1B745" w14:textId="502C7CAA" w:rsidR="00136240" w:rsidRPr="00D02AB9" w:rsidRDefault="00136240">
            <w:pPr>
              <w:rPr>
                <w:szCs w:val="20"/>
              </w:rPr>
            </w:pPr>
            <w:r w:rsidRPr="00D02AB9">
              <w:rPr>
                <w:szCs w:val="20"/>
              </w:rPr>
              <w:t>../../../</w:t>
            </w:r>
            <w:r w:rsidRPr="00D02AB9">
              <w:rPr>
                <w:spacing w:val="-1"/>
                <w:szCs w:val="20"/>
              </w:rPr>
              <w:t>../code</w:t>
            </w:r>
            <w:r w:rsidRPr="00D02AB9">
              <w:rPr>
                <w:szCs w:val="20"/>
              </w:rPr>
              <w:t>System</w:t>
            </w:r>
          </w:p>
        </w:tc>
        <w:tc>
          <w:tcPr>
            <w:tcW w:w="1701" w:type="dxa"/>
          </w:tcPr>
          <w:p w14:paraId="01A0D352" w14:textId="55B76A3C" w:rsidR="00136240" w:rsidRPr="00D02AB9" w:rsidRDefault="00136240">
            <w:pPr>
              <w:rPr>
                <w:szCs w:val="20"/>
              </w:rPr>
            </w:pPr>
            <w:r w:rsidRPr="00D02AB9">
              <w:rPr>
                <w:spacing w:val="-1"/>
                <w:szCs w:val="20"/>
              </w:rPr>
              <w:t>string</w:t>
            </w:r>
          </w:p>
        </w:tc>
        <w:tc>
          <w:tcPr>
            <w:tcW w:w="3827" w:type="dxa"/>
          </w:tcPr>
          <w:p w14:paraId="11D7B101" w14:textId="78736FE3" w:rsidR="00136240" w:rsidRPr="00D02AB9" w:rsidRDefault="00136240">
            <w:pPr>
              <w:rPr>
                <w:szCs w:val="20"/>
              </w:rPr>
            </w:pPr>
            <w:r w:rsidRPr="00D02AB9">
              <w:rPr>
                <w:szCs w:val="20"/>
              </w:rPr>
              <w:t>Kodsystem för befattningskod. Om codeSystem anges skall också code samt displayName anges.</w:t>
            </w:r>
          </w:p>
        </w:tc>
        <w:tc>
          <w:tcPr>
            <w:tcW w:w="1192" w:type="dxa"/>
          </w:tcPr>
          <w:p w14:paraId="1AAE4065" w14:textId="7F984D79" w:rsidR="00136240" w:rsidRPr="00D02AB9" w:rsidRDefault="00136240">
            <w:pPr>
              <w:jc w:val="center"/>
              <w:rPr>
                <w:szCs w:val="20"/>
              </w:rPr>
            </w:pPr>
            <w:r w:rsidRPr="00D02AB9">
              <w:rPr>
                <w:spacing w:val="-1"/>
                <w:szCs w:val="20"/>
              </w:rPr>
              <w:t>0..1</w:t>
            </w:r>
          </w:p>
        </w:tc>
      </w:tr>
      <w:tr w:rsidR="00136240" w:rsidRPr="00D02AB9" w14:paraId="497534E3" w14:textId="77777777" w:rsidTr="003A6D72">
        <w:tc>
          <w:tcPr>
            <w:tcW w:w="2802" w:type="dxa"/>
          </w:tcPr>
          <w:p w14:paraId="6E2B0F8B" w14:textId="10E11E76" w:rsidR="00136240" w:rsidRPr="00D02AB9" w:rsidRDefault="00136240">
            <w:pPr>
              <w:rPr>
                <w:szCs w:val="20"/>
              </w:rPr>
            </w:pPr>
            <w:r w:rsidRPr="00D02AB9">
              <w:rPr>
                <w:szCs w:val="20"/>
              </w:rPr>
              <w:t>../../../</w:t>
            </w:r>
            <w:r w:rsidRPr="00D02AB9">
              <w:rPr>
                <w:spacing w:val="-1"/>
                <w:szCs w:val="20"/>
              </w:rPr>
              <w:t>../code</w:t>
            </w:r>
            <w:r w:rsidRPr="00D02AB9">
              <w:rPr>
                <w:szCs w:val="20"/>
              </w:rPr>
              <w:t>SystemName</w:t>
            </w:r>
          </w:p>
        </w:tc>
        <w:tc>
          <w:tcPr>
            <w:tcW w:w="1701" w:type="dxa"/>
          </w:tcPr>
          <w:p w14:paraId="0500492A" w14:textId="275A3FF4" w:rsidR="00136240" w:rsidRPr="00D02AB9" w:rsidRDefault="00136240">
            <w:pPr>
              <w:rPr>
                <w:szCs w:val="20"/>
              </w:rPr>
            </w:pPr>
            <w:r w:rsidRPr="00D02AB9">
              <w:rPr>
                <w:spacing w:val="-1"/>
                <w:szCs w:val="20"/>
              </w:rPr>
              <w:t>string</w:t>
            </w:r>
          </w:p>
        </w:tc>
        <w:tc>
          <w:tcPr>
            <w:tcW w:w="3827" w:type="dxa"/>
          </w:tcPr>
          <w:p w14:paraId="77037D49" w14:textId="4C543820" w:rsidR="00136240" w:rsidRPr="00D02AB9" w:rsidRDefault="00136240">
            <w:pPr>
              <w:rPr>
                <w:szCs w:val="20"/>
              </w:rPr>
            </w:pPr>
            <w:r w:rsidRPr="00D02AB9">
              <w:rPr>
                <w:szCs w:val="20"/>
              </w:rPr>
              <w:t>Namn på kodsystem för befattningskod.</w:t>
            </w:r>
          </w:p>
        </w:tc>
        <w:tc>
          <w:tcPr>
            <w:tcW w:w="1192" w:type="dxa"/>
          </w:tcPr>
          <w:p w14:paraId="5BEA6017" w14:textId="55F9FE36" w:rsidR="00136240" w:rsidRPr="00D02AB9" w:rsidRDefault="00136240">
            <w:pPr>
              <w:jc w:val="center"/>
              <w:rPr>
                <w:szCs w:val="20"/>
              </w:rPr>
            </w:pPr>
            <w:r w:rsidRPr="00D02AB9">
              <w:rPr>
                <w:spacing w:val="-1"/>
                <w:szCs w:val="20"/>
              </w:rPr>
              <w:t>0..1</w:t>
            </w:r>
          </w:p>
        </w:tc>
      </w:tr>
      <w:tr w:rsidR="00136240" w:rsidRPr="00D02AB9" w14:paraId="759CE870" w14:textId="77777777" w:rsidTr="003A6D72">
        <w:tc>
          <w:tcPr>
            <w:tcW w:w="2802" w:type="dxa"/>
          </w:tcPr>
          <w:p w14:paraId="307ABCD6" w14:textId="729A4E9B" w:rsidR="00136240" w:rsidRPr="00D02AB9" w:rsidRDefault="00136240">
            <w:pPr>
              <w:rPr>
                <w:szCs w:val="20"/>
              </w:rPr>
            </w:pPr>
            <w:r w:rsidRPr="00D02AB9">
              <w:rPr>
                <w:szCs w:val="20"/>
              </w:rPr>
              <w:t>../../../</w:t>
            </w:r>
            <w:r w:rsidRPr="00D02AB9">
              <w:rPr>
                <w:spacing w:val="-1"/>
                <w:szCs w:val="20"/>
              </w:rPr>
              <w:t>../code</w:t>
            </w:r>
            <w:r w:rsidRPr="00D02AB9">
              <w:rPr>
                <w:szCs w:val="20"/>
              </w:rPr>
              <w:t>SystemVersion</w:t>
            </w:r>
          </w:p>
        </w:tc>
        <w:tc>
          <w:tcPr>
            <w:tcW w:w="1701" w:type="dxa"/>
          </w:tcPr>
          <w:p w14:paraId="6FAB2572" w14:textId="24C68D37" w:rsidR="00136240" w:rsidRPr="00D02AB9" w:rsidRDefault="00136240">
            <w:pPr>
              <w:rPr>
                <w:szCs w:val="20"/>
              </w:rPr>
            </w:pPr>
            <w:r w:rsidRPr="00D02AB9">
              <w:rPr>
                <w:spacing w:val="-1"/>
                <w:szCs w:val="20"/>
              </w:rPr>
              <w:t>string</w:t>
            </w:r>
          </w:p>
        </w:tc>
        <w:tc>
          <w:tcPr>
            <w:tcW w:w="3827" w:type="dxa"/>
          </w:tcPr>
          <w:p w14:paraId="13C8801A" w14:textId="70244906" w:rsidR="00136240" w:rsidRPr="00D02AB9" w:rsidRDefault="00136240">
            <w:pPr>
              <w:rPr>
                <w:szCs w:val="20"/>
              </w:rPr>
            </w:pPr>
            <w:r w:rsidRPr="00D02AB9">
              <w:rPr>
                <w:szCs w:val="20"/>
              </w:rPr>
              <w:t>Version på kodsystem för befattningskod.</w:t>
            </w:r>
          </w:p>
        </w:tc>
        <w:tc>
          <w:tcPr>
            <w:tcW w:w="1192" w:type="dxa"/>
          </w:tcPr>
          <w:p w14:paraId="0DE71853" w14:textId="3B126769" w:rsidR="00136240" w:rsidRPr="00D02AB9" w:rsidRDefault="00136240">
            <w:pPr>
              <w:jc w:val="center"/>
              <w:rPr>
                <w:szCs w:val="20"/>
              </w:rPr>
            </w:pPr>
            <w:r w:rsidRPr="00D02AB9">
              <w:rPr>
                <w:spacing w:val="-1"/>
                <w:szCs w:val="20"/>
              </w:rPr>
              <w:t>0..1</w:t>
            </w:r>
          </w:p>
        </w:tc>
      </w:tr>
      <w:tr w:rsidR="00136240" w:rsidRPr="00D02AB9" w14:paraId="78E68655" w14:textId="77777777" w:rsidTr="003A6D72">
        <w:tc>
          <w:tcPr>
            <w:tcW w:w="2802" w:type="dxa"/>
          </w:tcPr>
          <w:p w14:paraId="1F8E0B0C" w14:textId="4C160747" w:rsidR="00136240" w:rsidRPr="00D02AB9" w:rsidRDefault="00136240">
            <w:pPr>
              <w:rPr>
                <w:szCs w:val="20"/>
              </w:rPr>
            </w:pPr>
            <w:r w:rsidRPr="00D02AB9">
              <w:rPr>
                <w:szCs w:val="20"/>
              </w:rPr>
              <w:lastRenderedPageBreak/>
              <w:t>../../../</w:t>
            </w:r>
            <w:r w:rsidRPr="00D02AB9">
              <w:rPr>
                <w:spacing w:val="-1"/>
                <w:szCs w:val="20"/>
              </w:rPr>
              <w:t>../displayName</w:t>
            </w:r>
          </w:p>
        </w:tc>
        <w:tc>
          <w:tcPr>
            <w:tcW w:w="1701" w:type="dxa"/>
          </w:tcPr>
          <w:p w14:paraId="274A96AA" w14:textId="04220A5C" w:rsidR="00136240" w:rsidRPr="00D02AB9" w:rsidRDefault="00136240">
            <w:pPr>
              <w:rPr>
                <w:szCs w:val="20"/>
              </w:rPr>
            </w:pPr>
            <w:r w:rsidRPr="00D02AB9">
              <w:rPr>
                <w:spacing w:val="-1"/>
                <w:szCs w:val="20"/>
              </w:rPr>
              <w:t>string</w:t>
            </w:r>
          </w:p>
        </w:tc>
        <w:tc>
          <w:tcPr>
            <w:tcW w:w="3827" w:type="dxa"/>
          </w:tcPr>
          <w:p w14:paraId="7382C049" w14:textId="28F41D8D" w:rsidR="00136240" w:rsidRPr="00D02AB9" w:rsidRDefault="00136240">
            <w:pPr>
              <w:rPr>
                <w:szCs w:val="20"/>
              </w:rPr>
            </w:pPr>
            <w:r w:rsidRPr="00D02AB9">
              <w:rPr>
                <w:szCs w:val="20"/>
              </w:rPr>
              <w:t>Befattningskoden i klartext. Om separat displayName inte finns i producerande system skall samma värde som i code anges.</w:t>
            </w:r>
          </w:p>
        </w:tc>
        <w:tc>
          <w:tcPr>
            <w:tcW w:w="1192" w:type="dxa"/>
          </w:tcPr>
          <w:p w14:paraId="7A17AA20" w14:textId="381E718E" w:rsidR="00136240" w:rsidRPr="00D02AB9" w:rsidRDefault="00136240">
            <w:pPr>
              <w:jc w:val="center"/>
              <w:rPr>
                <w:szCs w:val="20"/>
              </w:rPr>
            </w:pPr>
            <w:r w:rsidRPr="00D02AB9">
              <w:rPr>
                <w:spacing w:val="-1"/>
                <w:szCs w:val="20"/>
              </w:rPr>
              <w:t>0..1</w:t>
            </w:r>
          </w:p>
        </w:tc>
      </w:tr>
      <w:tr w:rsidR="00136240" w:rsidRPr="00D02AB9" w14:paraId="27A32CC8" w14:textId="77777777" w:rsidTr="003A6D72">
        <w:tc>
          <w:tcPr>
            <w:tcW w:w="2802" w:type="dxa"/>
          </w:tcPr>
          <w:p w14:paraId="3EBC5CB2" w14:textId="02F72B6F" w:rsidR="00136240" w:rsidRPr="00D02AB9" w:rsidRDefault="00136240">
            <w:pPr>
              <w:rPr>
                <w:szCs w:val="20"/>
              </w:rPr>
            </w:pPr>
            <w:r w:rsidRPr="00D02AB9">
              <w:rPr>
                <w:szCs w:val="20"/>
              </w:rPr>
              <w:t>../../../</w:t>
            </w:r>
            <w:r w:rsidRPr="00D02AB9">
              <w:rPr>
                <w:spacing w:val="-1"/>
                <w:szCs w:val="20"/>
              </w:rPr>
              <w:t>../originalText</w:t>
            </w:r>
          </w:p>
        </w:tc>
        <w:tc>
          <w:tcPr>
            <w:tcW w:w="1701" w:type="dxa"/>
          </w:tcPr>
          <w:p w14:paraId="5B3CEF34" w14:textId="5F49E271" w:rsidR="00136240" w:rsidRPr="00D02AB9" w:rsidRDefault="00136240">
            <w:pPr>
              <w:rPr>
                <w:szCs w:val="20"/>
              </w:rPr>
            </w:pPr>
            <w:r w:rsidRPr="00D02AB9">
              <w:rPr>
                <w:spacing w:val="-1"/>
                <w:szCs w:val="20"/>
              </w:rPr>
              <w:t>string</w:t>
            </w:r>
          </w:p>
        </w:tc>
        <w:tc>
          <w:tcPr>
            <w:tcW w:w="3827" w:type="dxa"/>
          </w:tcPr>
          <w:p w14:paraId="3080EDD5" w14:textId="77777777" w:rsidR="00136240" w:rsidRPr="00D02AB9" w:rsidRDefault="00136240" w:rsidP="003A6D72">
            <w:pPr>
              <w:spacing w:line="229" w:lineRule="exact"/>
              <w:rPr>
                <w:szCs w:val="20"/>
              </w:rPr>
            </w:pPr>
            <w:r w:rsidRPr="00D02AB9">
              <w:rPr>
                <w:szCs w:val="20"/>
              </w:rPr>
              <w:t>Om befattning är beskriven i ett lokalt kodverk utan OID, eller när kod helt saknas, kan en beskrivande text anges i originalText.</w:t>
            </w:r>
          </w:p>
          <w:p w14:paraId="76DCFDF7" w14:textId="5D30DA9F" w:rsidR="00136240" w:rsidRPr="00D02AB9" w:rsidRDefault="00136240">
            <w:pPr>
              <w:rPr>
                <w:szCs w:val="20"/>
              </w:rPr>
            </w:pPr>
            <w:r w:rsidRPr="00D02AB9">
              <w:rPr>
                <w:szCs w:val="20"/>
              </w:rPr>
              <w:t xml:space="preserve">Om originalText anges skall inget annat värde i </w:t>
            </w:r>
            <w:r w:rsidRPr="00D02AB9">
              <w:rPr>
                <w:spacing w:val="-1"/>
                <w:szCs w:val="20"/>
              </w:rPr>
              <w:t>healthcareProfessionalRoleCode anges.</w:t>
            </w:r>
          </w:p>
        </w:tc>
        <w:tc>
          <w:tcPr>
            <w:tcW w:w="1192" w:type="dxa"/>
          </w:tcPr>
          <w:p w14:paraId="1707F733" w14:textId="363FE239" w:rsidR="00136240" w:rsidRPr="00D02AB9" w:rsidRDefault="00136240">
            <w:pPr>
              <w:jc w:val="center"/>
              <w:rPr>
                <w:szCs w:val="20"/>
              </w:rPr>
            </w:pPr>
            <w:r w:rsidRPr="00D02AB9">
              <w:rPr>
                <w:spacing w:val="-1"/>
                <w:szCs w:val="20"/>
              </w:rPr>
              <w:t>0..1</w:t>
            </w:r>
          </w:p>
        </w:tc>
      </w:tr>
      <w:tr w:rsidR="00136240" w:rsidRPr="00D02AB9" w14:paraId="466130BF" w14:textId="77777777" w:rsidTr="003A6D72">
        <w:tc>
          <w:tcPr>
            <w:tcW w:w="2802" w:type="dxa"/>
          </w:tcPr>
          <w:p w14:paraId="39F9B28C" w14:textId="4BD68417" w:rsidR="00136240" w:rsidRPr="00D02AB9" w:rsidRDefault="00136240">
            <w:pPr>
              <w:rPr>
                <w:szCs w:val="20"/>
              </w:rPr>
            </w:pPr>
            <w:r w:rsidRPr="00D02AB9">
              <w:rPr>
                <w:i/>
                <w:spacing w:val="-1"/>
                <w:szCs w:val="20"/>
              </w:rPr>
              <w:t>../../../healthcareProfessionalOrgUnit</w:t>
            </w:r>
          </w:p>
        </w:tc>
        <w:tc>
          <w:tcPr>
            <w:tcW w:w="1701" w:type="dxa"/>
          </w:tcPr>
          <w:p w14:paraId="3B43800C" w14:textId="7F9648F5" w:rsidR="00136240" w:rsidRPr="00D02AB9" w:rsidRDefault="00136240">
            <w:pPr>
              <w:rPr>
                <w:szCs w:val="20"/>
              </w:rPr>
            </w:pPr>
            <w:r w:rsidRPr="00D02AB9">
              <w:rPr>
                <w:i/>
                <w:spacing w:val="-1"/>
                <w:szCs w:val="20"/>
              </w:rPr>
              <w:t>OrgUnitType</w:t>
            </w:r>
          </w:p>
        </w:tc>
        <w:tc>
          <w:tcPr>
            <w:tcW w:w="3827" w:type="dxa"/>
          </w:tcPr>
          <w:p w14:paraId="27942860" w14:textId="4379E0B4" w:rsidR="00136240" w:rsidRPr="00D02AB9" w:rsidRDefault="00136240">
            <w:pPr>
              <w:rPr>
                <w:szCs w:val="20"/>
              </w:rPr>
            </w:pPr>
            <w:r w:rsidRPr="00D02AB9">
              <w:rPr>
                <w:i/>
                <w:szCs w:val="20"/>
              </w:rPr>
              <w:t>Den organisation som angiven vård- och omsorgsperson är uppdragstagare på. Om tillgängligt skall detta anges.</w:t>
            </w:r>
          </w:p>
        </w:tc>
        <w:tc>
          <w:tcPr>
            <w:tcW w:w="1192" w:type="dxa"/>
          </w:tcPr>
          <w:p w14:paraId="79DDA072" w14:textId="35AE436A" w:rsidR="00136240" w:rsidRPr="00D02AB9" w:rsidRDefault="00136240">
            <w:pPr>
              <w:jc w:val="center"/>
              <w:rPr>
                <w:szCs w:val="20"/>
              </w:rPr>
            </w:pPr>
            <w:r w:rsidRPr="00D02AB9">
              <w:rPr>
                <w:i/>
                <w:spacing w:val="-1"/>
                <w:szCs w:val="20"/>
              </w:rPr>
              <w:t>0..1</w:t>
            </w:r>
          </w:p>
        </w:tc>
      </w:tr>
      <w:tr w:rsidR="00136240" w:rsidRPr="00D02AB9" w14:paraId="236C31F8" w14:textId="77777777" w:rsidTr="003A6D72">
        <w:tc>
          <w:tcPr>
            <w:tcW w:w="2802" w:type="dxa"/>
          </w:tcPr>
          <w:p w14:paraId="1997E8A1" w14:textId="795D142B" w:rsidR="00136240" w:rsidRPr="00D02AB9" w:rsidRDefault="00136240">
            <w:pPr>
              <w:rPr>
                <w:szCs w:val="20"/>
              </w:rPr>
            </w:pPr>
            <w:r w:rsidRPr="00D02AB9">
              <w:rPr>
                <w:szCs w:val="20"/>
              </w:rPr>
              <w:t>../../../../orgUnitHSAId</w:t>
            </w:r>
          </w:p>
        </w:tc>
        <w:tc>
          <w:tcPr>
            <w:tcW w:w="1701" w:type="dxa"/>
          </w:tcPr>
          <w:p w14:paraId="73C428C6" w14:textId="02DBAD96" w:rsidR="00136240" w:rsidRPr="00D02AB9" w:rsidRDefault="00136240">
            <w:pPr>
              <w:rPr>
                <w:szCs w:val="20"/>
              </w:rPr>
            </w:pPr>
            <w:r w:rsidRPr="00D02AB9">
              <w:rPr>
                <w:spacing w:val="-1"/>
                <w:szCs w:val="20"/>
              </w:rPr>
              <w:t>HSAIdType</w:t>
            </w:r>
          </w:p>
        </w:tc>
        <w:tc>
          <w:tcPr>
            <w:tcW w:w="3827" w:type="dxa"/>
          </w:tcPr>
          <w:p w14:paraId="475D2E4A" w14:textId="409EFFA0" w:rsidR="00136240" w:rsidRPr="00D02AB9" w:rsidRDefault="00136240">
            <w:pPr>
              <w:rPr>
                <w:szCs w:val="20"/>
              </w:rPr>
            </w:pPr>
            <w:r w:rsidRPr="00D02AB9">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5CC5982F" w14:textId="2EC17671" w:rsidR="00136240" w:rsidRPr="00D02AB9" w:rsidRDefault="00136240">
            <w:pPr>
              <w:jc w:val="center"/>
              <w:rPr>
                <w:szCs w:val="20"/>
              </w:rPr>
            </w:pPr>
            <w:r w:rsidRPr="00D02AB9">
              <w:rPr>
                <w:spacing w:val="-1"/>
                <w:szCs w:val="20"/>
              </w:rPr>
              <w:t>0..1</w:t>
            </w:r>
          </w:p>
        </w:tc>
      </w:tr>
      <w:tr w:rsidR="00136240" w:rsidRPr="00D02AB9" w14:paraId="16FA025A" w14:textId="77777777" w:rsidTr="003A6D72">
        <w:tc>
          <w:tcPr>
            <w:tcW w:w="2802" w:type="dxa"/>
          </w:tcPr>
          <w:p w14:paraId="08C5CA58" w14:textId="4EE9AB4F" w:rsidR="00136240" w:rsidRPr="00D02AB9" w:rsidRDefault="00136240">
            <w:pPr>
              <w:rPr>
                <w:szCs w:val="20"/>
              </w:rPr>
            </w:pPr>
            <w:r w:rsidRPr="00D02AB9">
              <w:rPr>
                <w:szCs w:val="20"/>
              </w:rPr>
              <w:t>../../../../orgUnitName</w:t>
            </w:r>
          </w:p>
        </w:tc>
        <w:tc>
          <w:tcPr>
            <w:tcW w:w="1701" w:type="dxa"/>
          </w:tcPr>
          <w:p w14:paraId="26F03DE1" w14:textId="755DE2DE" w:rsidR="00136240" w:rsidRPr="00D02AB9" w:rsidRDefault="00136240">
            <w:pPr>
              <w:rPr>
                <w:szCs w:val="20"/>
              </w:rPr>
            </w:pPr>
            <w:r w:rsidRPr="00D02AB9">
              <w:rPr>
                <w:spacing w:val="-1"/>
                <w:szCs w:val="20"/>
              </w:rPr>
              <w:t>string</w:t>
            </w:r>
          </w:p>
        </w:tc>
        <w:tc>
          <w:tcPr>
            <w:tcW w:w="3827" w:type="dxa"/>
          </w:tcPr>
          <w:p w14:paraId="6982A525" w14:textId="2DD55171" w:rsidR="00136240" w:rsidRPr="00D02AB9" w:rsidRDefault="00136240">
            <w:pPr>
              <w:rPr>
                <w:szCs w:val="20"/>
              </w:rPr>
            </w:pPr>
            <w:r w:rsidRPr="00D02AB9">
              <w:rPr>
                <w:spacing w:val="-1"/>
                <w:szCs w:val="20"/>
              </w:rPr>
              <w:t>Namn på organisationsenhet. Om tillgängligt skall detta anges.</w:t>
            </w:r>
          </w:p>
        </w:tc>
        <w:tc>
          <w:tcPr>
            <w:tcW w:w="1192" w:type="dxa"/>
          </w:tcPr>
          <w:p w14:paraId="5406766C" w14:textId="6BA21A04" w:rsidR="00136240" w:rsidRPr="00D02AB9" w:rsidRDefault="00136240">
            <w:pPr>
              <w:jc w:val="center"/>
              <w:rPr>
                <w:szCs w:val="20"/>
              </w:rPr>
            </w:pPr>
            <w:r w:rsidRPr="00D02AB9">
              <w:rPr>
                <w:spacing w:val="-1"/>
                <w:szCs w:val="20"/>
              </w:rPr>
              <w:t>0..1</w:t>
            </w:r>
          </w:p>
        </w:tc>
      </w:tr>
      <w:tr w:rsidR="00136240" w:rsidRPr="00D02AB9" w14:paraId="7BB9F789" w14:textId="77777777" w:rsidTr="003A6D72">
        <w:tc>
          <w:tcPr>
            <w:tcW w:w="2802" w:type="dxa"/>
          </w:tcPr>
          <w:p w14:paraId="1038E681" w14:textId="44CCED9C" w:rsidR="00136240" w:rsidRPr="00D02AB9" w:rsidRDefault="00136240">
            <w:pPr>
              <w:rPr>
                <w:szCs w:val="20"/>
              </w:rPr>
            </w:pPr>
            <w:r w:rsidRPr="00D02AB9">
              <w:rPr>
                <w:szCs w:val="20"/>
              </w:rPr>
              <w:t>../../../../orgUnitTelecom</w:t>
            </w:r>
          </w:p>
        </w:tc>
        <w:tc>
          <w:tcPr>
            <w:tcW w:w="1701" w:type="dxa"/>
          </w:tcPr>
          <w:p w14:paraId="71EF91FE" w14:textId="04C451B7" w:rsidR="00136240" w:rsidRPr="00D02AB9" w:rsidRDefault="00136240">
            <w:pPr>
              <w:rPr>
                <w:szCs w:val="20"/>
              </w:rPr>
            </w:pPr>
            <w:r w:rsidRPr="00D02AB9">
              <w:rPr>
                <w:spacing w:val="-1"/>
                <w:szCs w:val="20"/>
              </w:rPr>
              <w:t>string</w:t>
            </w:r>
          </w:p>
        </w:tc>
        <w:tc>
          <w:tcPr>
            <w:tcW w:w="3827" w:type="dxa"/>
          </w:tcPr>
          <w:p w14:paraId="0EC0A0C8" w14:textId="7A7F9D5D" w:rsidR="00136240" w:rsidRPr="00D02AB9" w:rsidRDefault="00136240">
            <w:pPr>
              <w:rPr>
                <w:szCs w:val="20"/>
              </w:rPr>
            </w:pPr>
            <w:r w:rsidRPr="00D02AB9">
              <w:rPr>
                <w:szCs w:val="20"/>
              </w:rPr>
              <w:t xml:space="preserve">Telefon till </w:t>
            </w:r>
            <w:r w:rsidRPr="00D02AB9">
              <w:rPr>
                <w:spacing w:val="-1"/>
                <w:szCs w:val="20"/>
              </w:rPr>
              <w:t>organisationsenhet.</w:t>
            </w:r>
          </w:p>
        </w:tc>
        <w:tc>
          <w:tcPr>
            <w:tcW w:w="1192" w:type="dxa"/>
          </w:tcPr>
          <w:p w14:paraId="0EE4D487" w14:textId="0CC4E85B" w:rsidR="00136240" w:rsidRPr="00D02AB9" w:rsidRDefault="00136240">
            <w:pPr>
              <w:jc w:val="center"/>
              <w:rPr>
                <w:szCs w:val="20"/>
              </w:rPr>
            </w:pPr>
            <w:r w:rsidRPr="00D02AB9">
              <w:rPr>
                <w:szCs w:val="20"/>
              </w:rPr>
              <w:t>0..1</w:t>
            </w:r>
          </w:p>
        </w:tc>
      </w:tr>
      <w:tr w:rsidR="00136240" w:rsidRPr="00D02AB9" w14:paraId="0810F913" w14:textId="77777777" w:rsidTr="003A6D72">
        <w:tc>
          <w:tcPr>
            <w:tcW w:w="2802" w:type="dxa"/>
          </w:tcPr>
          <w:p w14:paraId="285A4153" w14:textId="7912B05D" w:rsidR="00136240" w:rsidRPr="00D02AB9" w:rsidRDefault="00136240">
            <w:pPr>
              <w:rPr>
                <w:szCs w:val="20"/>
              </w:rPr>
            </w:pPr>
            <w:r w:rsidRPr="00D02AB9">
              <w:rPr>
                <w:szCs w:val="20"/>
              </w:rPr>
              <w:t>../../../../orgUnitEmail</w:t>
            </w:r>
          </w:p>
        </w:tc>
        <w:tc>
          <w:tcPr>
            <w:tcW w:w="1701" w:type="dxa"/>
          </w:tcPr>
          <w:p w14:paraId="2988DF0D" w14:textId="5D04E0A9" w:rsidR="00136240" w:rsidRPr="00D02AB9" w:rsidRDefault="00136240">
            <w:pPr>
              <w:rPr>
                <w:szCs w:val="20"/>
              </w:rPr>
            </w:pPr>
            <w:r w:rsidRPr="00D02AB9">
              <w:rPr>
                <w:spacing w:val="-1"/>
                <w:szCs w:val="20"/>
              </w:rPr>
              <w:t>string</w:t>
            </w:r>
          </w:p>
        </w:tc>
        <w:tc>
          <w:tcPr>
            <w:tcW w:w="3827" w:type="dxa"/>
          </w:tcPr>
          <w:p w14:paraId="02E1BDA8" w14:textId="1F2B9D6C" w:rsidR="00136240" w:rsidRPr="00D02AB9" w:rsidRDefault="00136240">
            <w:pPr>
              <w:rPr>
                <w:szCs w:val="20"/>
              </w:rPr>
            </w:pPr>
            <w:r w:rsidRPr="00D02AB9">
              <w:rPr>
                <w:szCs w:val="20"/>
              </w:rPr>
              <w:t xml:space="preserve">Epost till </w:t>
            </w:r>
            <w:r w:rsidRPr="00D02AB9">
              <w:rPr>
                <w:spacing w:val="-1"/>
                <w:szCs w:val="20"/>
              </w:rPr>
              <w:t>organisationsenhet</w:t>
            </w:r>
            <w:r w:rsidRPr="00D02AB9">
              <w:rPr>
                <w:szCs w:val="20"/>
              </w:rPr>
              <w:t>.</w:t>
            </w:r>
          </w:p>
        </w:tc>
        <w:tc>
          <w:tcPr>
            <w:tcW w:w="1192" w:type="dxa"/>
          </w:tcPr>
          <w:p w14:paraId="293597E5" w14:textId="6742EC88" w:rsidR="00136240" w:rsidRPr="00D02AB9" w:rsidRDefault="00136240">
            <w:pPr>
              <w:jc w:val="center"/>
              <w:rPr>
                <w:szCs w:val="20"/>
              </w:rPr>
            </w:pPr>
            <w:r w:rsidRPr="00D02AB9">
              <w:rPr>
                <w:szCs w:val="20"/>
              </w:rPr>
              <w:t>0..1</w:t>
            </w:r>
          </w:p>
        </w:tc>
      </w:tr>
      <w:tr w:rsidR="00136240" w:rsidRPr="00D02AB9" w14:paraId="7CC379E0" w14:textId="77777777" w:rsidTr="003A6D72">
        <w:tc>
          <w:tcPr>
            <w:tcW w:w="2802" w:type="dxa"/>
          </w:tcPr>
          <w:p w14:paraId="0E2FFFF5" w14:textId="0D79155F" w:rsidR="00136240" w:rsidRPr="00D02AB9" w:rsidRDefault="00136240">
            <w:pPr>
              <w:rPr>
                <w:szCs w:val="20"/>
              </w:rPr>
            </w:pPr>
            <w:r w:rsidRPr="00D02AB9">
              <w:rPr>
                <w:szCs w:val="20"/>
              </w:rPr>
              <w:t>../../../../orgUnitAddress</w:t>
            </w:r>
          </w:p>
        </w:tc>
        <w:tc>
          <w:tcPr>
            <w:tcW w:w="1701" w:type="dxa"/>
          </w:tcPr>
          <w:p w14:paraId="627B1A5E" w14:textId="79358991" w:rsidR="00136240" w:rsidRPr="00D02AB9" w:rsidRDefault="00136240">
            <w:pPr>
              <w:rPr>
                <w:szCs w:val="20"/>
              </w:rPr>
            </w:pPr>
            <w:r w:rsidRPr="00D02AB9">
              <w:rPr>
                <w:spacing w:val="-1"/>
                <w:szCs w:val="20"/>
              </w:rPr>
              <w:t>string</w:t>
            </w:r>
          </w:p>
        </w:tc>
        <w:tc>
          <w:tcPr>
            <w:tcW w:w="3827" w:type="dxa"/>
          </w:tcPr>
          <w:p w14:paraId="27AF631D" w14:textId="15EB7863" w:rsidR="00136240" w:rsidRPr="00D02AB9" w:rsidRDefault="00136240">
            <w:pPr>
              <w:rPr>
                <w:szCs w:val="20"/>
              </w:rPr>
            </w:pPr>
            <w:r w:rsidRPr="00D02AB9">
              <w:rPr>
                <w:spacing w:val="-1"/>
                <w:szCs w:val="20"/>
              </w:rPr>
              <w:t>Postadress till organisationsenhet. Skrivs på ett så naturligt sätt som möjligt, exempelvis:</w:t>
            </w:r>
            <w:r w:rsidRPr="00D02AB9">
              <w:rPr>
                <w:spacing w:val="-1"/>
                <w:szCs w:val="20"/>
              </w:rPr>
              <w:br/>
              <w:t>”Storgatan 12</w:t>
            </w:r>
            <w:r w:rsidRPr="00D02AB9">
              <w:rPr>
                <w:spacing w:val="-1"/>
                <w:szCs w:val="20"/>
              </w:rPr>
              <w:br/>
              <w:t>468 91 Lilleby”</w:t>
            </w:r>
          </w:p>
        </w:tc>
        <w:tc>
          <w:tcPr>
            <w:tcW w:w="1192" w:type="dxa"/>
          </w:tcPr>
          <w:p w14:paraId="0E7A16A5" w14:textId="0576396C" w:rsidR="00136240" w:rsidRPr="00D02AB9" w:rsidRDefault="00136240">
            <w:pPr>
              <w:jc w:val="center"/>
              <w:rPr>
                <w:szCs w:val="20"/>
              </w:rPr>
            </w:pPr>
            <w:r w:rsidRPr="00D02AB9">
              <w:rPr>
                <w:szCs w:val="20"/>
              </w:rPr>
              <w:t>0..1</w:t>
            </w:r>
          </w:p>
        </w:tc>
      </w:tr>
      <w:tr w:rsidR="00136240" w:rsidRPr="00D02AB9" w14:paraId="1591060C" w14:textId="77777777" w:rsidTr="003A6D72">
        <w:tc>
          <w:tcPr>
            <w:tcW w:w="2802" w:type="dxa"/>
          </w:tcPr>
          <w:p w14:paraId="72278095" w14:textId="23859457" w:rsidR="00136240" w:rsidRPr="00D02AB9" w:rsidRDefault="00136240">
            <w:pPr>
              <w:rPr>
                <w:szCs w:val="20"/>
              </w:rPr>
            </w:pPr>
            <w:r w:rsidRPr="00D02AB9">
              <w:rPr>
                <w:szCs w:val="20"/>
              </w:rPr>
              <w:t>../../../../orgUnitLocation</w:t>
            </w:r>
          </w:p>
        </w:tc>
        <w:tc>
          <w:tcPr>
            <w:tcW w:w="1701" w:type="dxa"/>
          </w:tcPr>
          <w:p w14:paraId="707CB7DB" w14:textId="5698989C" w:rsidR="00136240" w:rsidRPr="00D02AB9" w:rsidRDefault="00136240">
            <w:pPr>
              <w:rPr>
                <w:szCs w:val="20"/>
              </w:rPr>
            </w:pPr>
            <w:r w:rsidRPr="00D02AB9">
              <w:rPr>
                <w:spacing w:val="-1"/>
                <w:szCs w:val="20"/>
              </w:rPr>
              <w:t>string</w:t>
            </w:r>
          </w:p>
        </w:tc>
        <w:tc>
          <w:tcPr>
            <w:tcW w:w="3827" w:type="dxa"/>
          </w:tcPr>
          <w:p w14:paraId="7BA643C4" w14:textId="37236BB1" w:rsidR="00136240" w:rsidRPr="00D02AB9" w:rsidRDefault="00136240">
            <w:pPr>
              <w:rPr>
                <w:szCs w:val="20"/>
              </w:rPr>
            </w:pPr>
            <w:r w:rsidRPr="00D02AB9">
              <w:rPr>
                <w:szCs w:val="20"/>
              </w:rPr>
              <w:t>Text som anger namnet pa</w:t>
            </w:r>
            <w:r w:rsidRPr="00D02AB9">
              <w:rPr>
                <w:rFonts w:ascii="Times New Roman" w:hAnsi="Times New Roman"/>
                <w:szCs w:val="20"/>
              </w:rPr>
              <w:t>̊</w:t>
            </w:r>
            <w:r w:rsidRPr="00D02AB9">
              <w:rPr>
                <w:szCs w:val="20"/>
              </w:rPr>
              <w:t xml:space="preserve"> plats eller ort fo</w:t>
            </w:r>
            <w:r w:rsidRPr="00D02AB9">
              <w:rPr>
                <w:rFonts w:cs="Georgia"/>
                <w:szCs w:val="20"/>
              </w:rPr>
              <w:t>̈</w:t>
            </w:r>
            <w:r w:rsidRPr="00D02AB9">
              <w:rPr>
                <w:szCs w:val="20"/>
              </w:rPr>
              <w:t>r organisationens fysiska placering.</w:t>
            </w:r>
          </w:p>
        </w:tc>
        <w:tc>
          <w:tcPr>
            <w:tcW w:w="1192" w:type="dxa"/>
          </w:tcPr>
          <w:p w14:paraId="3482B61B" w14:textId="64E74907" w:rsidR="00136240" w:rsidRPr="00D02AB9" w:rsidRDefault="00136240">
            <w:pPr>
              <w:jc w:val="center"/>
              <w:rPr>
                <w:szCs w:val="20"/>
              </w:rPr>
            </w:pPr>
            <w:r w:rsidRPr="00D02AB9">
              <w:rPr>
                <w:szCs w:val="20"/>
              </w:rPr>
              <w:t>0..1</w:t>
            </w:r>
          </w:p>
        </w:tc>
      </w:tr>
      <w:tr w:rsidR="00136240" w:rsidRPr="00D02AB9" w14:paraId="7DD4CFE0" w14:textId="77777777" w:rsidTr="002016C1">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277" w:author="Björn Genfors" w:date="2014-03-28T14:48:00Z">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975"/>
        </w:trPr>
        <w:tc>
          <w:tcPr>
            <w:tcW w:w="2802" w:type="dxa"/>
            <w:tcPrChange w:id="4278" w:author="Björn Genfors" w:date="2014-03-28T14:48:00Z">
              <w:tcPr>
                <w:tcW w:w="2802" w:type="dxa"/>
              </w:tcPr>
            </w:tcPrChange>
          </w:tcPr>
          <w:p w14:paraId="17E988AF" w14:textId="77777777" w:rsidR="00136240" w:rsidRPr="00D02AB9" w:rsidRDefault="00136240" w:rsidP="003A6D72">
            <w:pPr>
              <w:spacing w:line="229" w:lineRule="exact"/>
              <w:rPr>
                <w:szCs w:val="20"/>
              </w:rPr>
            </w:pPr>
            <w:r w:rsidRPr="00D02AB9">
              <w:rPr>
                <w:szCs w:val="20"/>
              </w:rPr>
              <w:t>../../../healthcareProfessional</w:t>
            </w:r>
            <w:r w:rsidRPr="00D02AB9">
              <w:rPr>
                <w:spacing w:val="-1"/>
                <w:szCs w:val="20"/>
              </w:rPr>
              <w:t>CareUnitHSAId</w:t>
            </w:r>
          </w:p>
          <w:p w14:paraId="140934B7" w14:textId="77777777" w:rsidR="00136240" w:rsidRPr="00D02AB9" w:rsidRDefault="00136240">
            <w:pPr>
              <w:rPr>
                <w:szCs w:val="20"/>
              </w:rPr>
            </w:pPr>
          </w:p>
        </w:tc>
        <w:tc>
          <w:tcPr>
            <w:tcW w:w="1701" w:type="dxa"/>
            <w:tcPrChange w:id="4279" w:author="Björn Genfors" w:date="2014-03-28T14:48:00Z">
              <w:tcPr>
                <w:tcW w:w="1701" w:type="dxa"/>
              </w:tcPr>
            </w:tcPrChange>
          </w:tcPr>
          <w:p w14:paraId="752D4DB4" w14:textId="77777777" w:rsidR="00136240" w:rsidRPr="00D02AB9" w:rsidRDefault="00136240" w:rsidP="003A6D72">
            <w:pPr>
              <w:spacing w:line="229" w:lineRule="exact"/>
              <w:rPr>
                <w:rFonts w:cs="Arial"/>
                <w:szCs w:val="20"/>
                <w:lang w:val="en-US"/>
              </w:rPr>
            </w:pPr>
            <w:r w:rsidRPr="00D02AB9">
              <w:rPr>
                <w:spacing w:val="-1"/>
                <w:szCs w:val="20"/>
              </w:rPr>
              <w:t>HSAIdType</w:t>
            </w:r>
          </w:p>
          <w:p w14:paraId="660AF211" w14:textId="77777777" w:rsidR="00136240" w:rsidRPr="00D02AB9" w:rsidRDefault="00136240" w:rsidP="003A6D72">
            <w:pPr>
              <w:spacing w:line="226" w:lineRule="exact"/>
              <w:rPr>
                <w:spacing w:val="-1"/>
                <w:szCs w:val="20"/>
              </w:rPr>
            </w:pPr>
          </w:p>
          <w:p w14:paraId="6F2D0494" w14:textId="77777777" w:rsidR="00136240" w:rsidRPr="00D02AB9" w:rsidRDefault="00136240">
            <w:pPr>
              <w:rPr>
                <w:szCs w:val="20"/>
              </w:rPr>
            </w:pPr>
          </w:p>
        </w:tc>
        <w:tc>
          <w:tcPr>
            <w:tcW w:w="3827" w:type="dxa"/>
            <w:tcPrChange w:id="4280" w:author="Björn Genfors" w:date="2014-03-28T14:48:00Z">
              <w:tcPr>
                <w:tcW w:w="3827" w:type="dxa"/>
              </w:tcPr>
            </w:tcPrChange>
          </w:tcPr>
          <w:p w14:paraId="4CF563CC" w14:textId="77777777" w:rsidR="00136240" w:rsidRPr="00D02AB9" w:rsidRDefault="00136240" w:rsidP="003A6D72">
            <w:pPr>
              <w:spacing w:line="226" w:lineRule="exact"/>
              <w:rPr>
                <w:szCs w:val="20"/>
              </w:rPr>
            </w:pPr>
            <w:r w:rsidRPr="00D02AB9">
              <w:rPr>
                <w:szCs w:val="20"/>
              </w:rPr>
              <w:t xml:space="preserve">HSA-id för vårdenhet (pdl-ansvar) som vård- och omsorgspersonen är uppdragstagare för. Skall anges om tillgänglig. </w:t>
            </w:r>
          </w:p>
          <w:p w14:paraId="308C2915" w14:textId="77777777" w:rsidR="00136240" w:rsidRPr="00D02AB9" w:rsidRDefault="00136240">
            <w:pPr>
              <w:rPr>
                <w:szCs w:val="20"/>
              </w:rPr>
            </w:pPr>
          </w:p>
        </w:tc>
        <w:tc>
          <w:tcPr>
            <w:tcW w:w="1192" w:type="dxa"/>
            <w:tcPrChange w:id="4281" w:author="Björn Genfors" w:date="2014-03-28T14:48:00Z">
              <w:tcPr>
                <w:tcW w:w="1192" w:type="dxa"/>
              </w:tcPr>
            </w:tcPrChange>
          </w:tcPr>
          <w:p w14:paraId="0C10DC01" w14:textId="7D0258FB" w:rsidR="00136240" w:rsidRPr="00D02AB9" w:rsidRDefault="00136240">
            <w:pPr>
              <w:jc w:val="center"/>
              <w:rPr>
                <w:szCs w:val="20"/>
              </w:rPr>
            </w:pPr>
            <w:r w:rsidRPr="00D02AB9">
              <w:rPr>
                <w:spacing w:val="-1"/>
                <w:szCs w:val="20"/>
              </w:rPr>
              <w:t>0..1</w:t>
            </w:r>
          </w:p>
        </w:tc>
      </w:tr>
      <w:tr w:rsidR="00136240" w:rsidRPr="00D02AB9" w14:paraId="5FE89EF0" w14:textId="77777777" w:rsidTr="003A6D72">
        <w:tc>
          <w:tcPr>
            <w:tcW w:w="2802" w:type="dxa"/>
          </w:tcPr>
          <w:p w14:paraId="6837C972" w14:textId="5E1C8726" w:rsidR="00136240" w:rsidRPr="00D02AB9" w:rsidRDefault="00136240">
            <w:pPr>
              <w:rPr>
                <w:szCs w:val="20"/>
              </w:rPr>
            </w:pPr>
            <w:r w:rsidRPr="00D02AB9">
              <w:rPr>
                <w:szCs w:val="20"/>
              </w:rPr>
              <w:t>../../../healthcareProfessional</w:t>
            </w:r>
            <w:r w:rsidRPr="00D02AB9">
              <w:rPr>
                <w:spacing w:val="-1"/>
                <w:szCs w:val="20"/>
              </w:rPr>
              <w:t>CareGiverHSAId</w:t>
            </w:r>
          </w:p>
        </w:tc>
        <w:tc>
          <w:tcPr>
            <w:tcW w:w="1701" w:type="dxa"/>
          </w:tcPr>
          <w:p w14:paraId="0779A14A" w14:textId="77777777" w:rsidR="00136240" w:rsidRPr="00D02AB9" w:rsidRDefault="00136240" w:rsidP="003A6D72">
            <w:pPr>
              <w:spacing w:line="226" w:lineRule="exact"/>
              <w:rPr>
                <w:spacing w:val="-1"/>
                <w:szCs w:val="20"/>
                <w:lang w:val="en-US"/>
              </w:rPr>
            </w:pPr>
            <w:r w:rsidRPr="00D02AB9">
              <w:rPr>
                <w:spacing w:val="-1"/>
                <w:szCs w:val="20"/>
              </w:rPr>
              <w:t>HSAIdType</w:t>
            </w:r>
          </w:p>
          <w:p w14:paraId="640C0BF8" w14:textId="77777777" w:rsidR="00136240" w:rsidRPr="00D02AB9" w:rsidRDefault="00136240">
            <w:pPr>
              <w:rPr>
                <w:szCs w:val="20"/>
              </w:rPr>
            </w:pPr>
          </w:p>
        </w:tc>
        <w:tc>
          <w:tcPr>
            <w:tcW w:w="3827" w:type="dxa"/>
          </w:tcPr>
          <w:p w14:paraId="3D340FAC" w14:textId="602D373F" w:rsidR="00136240" w:rsidRPr="00D02AB9" w:rsidRDefault="00136240">
            <w:pPr>
              <w:rPr>
                <w:szCs w:val="20"/>
              </w:rPr>
            </w:pPr>
            <w:r w:rsidRPr="00D02AB9">
              <w:rPr>
                <w:szCs w:val="20"/>
              </w:rPr>
              <w:t>HSA-id för vårdgivaren, som är vårdgivare för den enhet som författaren är uppdragstagare för. Skall anges om tillgänglig.</w:t>
            </w:r>
          </w:p>
        </w:tc>
        <w:tc>
          <w:tcPr>
            <w:tcW w:w="1192" w:type="dxa"/>
          </w:tcPr>
          <w:p w14:paraId="114A0684" w14:textId="41AD61E6" w:rsidR="00136240" w:rsidRPr="00D02AB9" w:rsidRDefault="00136240">
            <w:pPr>
              <w:jc w:val="center"/>
              <w:rPr>
                <w:szCs w:val="20"/>
              </w:rPr>
            </w:pPr>
            <w:r w:rsidRPr="00D02AB9">
              <w:rPr>
                <w:spacing w:val="-1"/>
                <w:szCs w:val="20"/>
              </w:rPr>
              <w:t>0..1</w:t>
            </w:r>
          </w:p>
        </w:tc>
      </w:tr>
      <w:tr w:rsidR="00136240" w:rsidRPr="00D02AB9" w14:paraId="754E2E90" w14:textId="77777777" w:rsidTr="003A6D72">
        <w:tc>
          <w:tcPr>
            <w:tcW w:w="2802" w:type="dxa"/>
          </w:tcPr>
          <w:p w14:paraId="7A2644BC" w14:textId="3391919E" w:rsidR="00136240" w:rsidRPr="00D02AB9" w:rsidRDefault="00136240">
            <w:pPr>
              <w:rPr>
                <w:szCs w:val="20"/>
              </w:rPr>
            </w:pPr>
            <w:r w:rsidRPr="00D02AB9">
              <w:rPr>
                <w:i/>
                <w:szCs w:val="20"/>
              </w:rPr>
              <w:t>../../legalAuthenticator</w:t>
            </w:r>
          </w:p>
        </w:tc>
        <w:tc>
          <w:tcPr>
            <w:tcW w:w="1701" w:type="dxa"/>
          </w:tcPr>
          <w:p w14:paraId="2927E18D" w14:textId="728C24CD" w:rsidR="00136240" w:rsidRPr="00D02AB9" w:rsidRDefault="00136240">
            <w:pPr>
              <w:rPr>
                <w:szCs w:val="20"/>
              </w:rPr>
            </w:pPr>
            <w:r w:rsidRPr="00D02AB9">
              <w:rPr>
                <w:i/>
                <w:szCs w:val="20"/>
              </w:rPr>
              <w:t>LegalAuthenticatorType</w:t>
            </w:r>
          </w:p>
        </w:tc>
        <w:tc>
          <w:tcPr>
            <w:tcW w:w="3827" w:type="dxa"/>
          </w:tcPr>
          <w:p w14:paraId="056CB47A" w14:textId="77777777" w:rsidR="00136240" w:rsidRPr="00D02AB9" w:rsidRDefault="00136240" w:rsidP="003A6D72">
            <w:pPr>
              <w:spacing w:line="229" w:lineRule="exact"/>
              <w:rPr>
                <w:i/>
                <w:szCs w:val="20"/>
              </w:rPr>
            </w:pPr>
            <w:r w:rsidRPr="00D02AB9">
              <w:rPr>
                <w:i/>
                <w:szCs w:val="20"/>
              </w:rPr>
              <w:t>Information om vem som signerat informationen i dokumentet.</w:t>
            </w:r>
          </w:p>
          <w:p w14:paraId="1E3EFBB7" w14:textId="77777777" w:rsidR="00136240" w:rsidRPr="00D02AB9" w:rsidRDefault="00136240">
            <w:pPr>
              <w:rPr>
                <w:szCs w:val="20"/>
              </w:rPr>
            </w:pPr>
          </w:p>
        </w:tc>
        <w:tc>
          <w:tcPr>
            <w:tcW w:w="1192" w:type="dxa"/>
          </w:tcPr>
          <w:p w14:paraId="714B6AD4" w14:textId="3654644B" w:rsidR="00136240" w:rsidRPr="00D02AB9" w:rsidRDefault="00136240">
            <w:pPr>
              <w:jc w:val="center"/>
              <w:rPr>
                <w:szCs w:val="20"/>
              </w:rPr>
            </w:pPr>
            <w:r w:rsidRPr="00D02AB9">
              <w:rPr>
                <w:i/>
                <w:szCs w:val="20"/>
              </w:rPr>
              <w:t>0..1</w:t>
            </w:r>
          </w:p>
        </w:tc>
      </w:tr>
      <w:tr w:rsidR="00136240" w:rsidRPr="00D02AB9" w14:paraId="0CA59529" w14:textId="77777777" w:rsidTr="003A6D72">
        <w:tc>
          <w:tcPr>
            <w:tcW w:w="2802" w:type="dxa"/>
          </w:tcPr>
          <w:p w14:paraId="5E985F05" w14:textId="77777777" w:rsidR="00136240" w:rsidRPr="00D02AB9" w:rsidRDefault="00136240" w:rsidP="003A6D72">
            <w:pPr>
              <w:spacing w:line="229" w:lineRule="exact"/>
              <w:rPr>
                <w:szCs w:val="20"/>
              </w:rPr>
            </w:pPr>
            <w:r w:rsidRPr="00D02AB9">
              <w:rPr>
                <w:szCs w:val="20"/>
              </w:rPr>
              <w:t>../../../signatureTime</w:t>
            </w:r>
          </w:p>
          <w:p w14:paraId="3D2E79A2" w14:textId="77777777" w:rsidR="00136240" w:rsidRPr="00D02AB9" w:rsidRDefault="00136240">
            <w:pPr>
              <w:rPr>
                <w:szCs w:val="20"/>
              </w:rPr>
            </w:pPr>
          </w:p>
        </w:tc>
        <w:tc>
          <w:tcPr>
            <w:tcW w:w="1701" w:type="dxa"/>
          </w:tcPr>
          <w:p w14:paraId="1682317D"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170E3D51" w14:textId="77777777" w:rsidR="00136240" w:rsidRPr="00D02AB9" w:rsidRDefault="00136240">
            <w:pPr>
              <w:rPr>
                <w:szCs w:val="20"/>
              </w:rPr>
            </w:pPr>
          </w:p>
        </w:tc>
        <w:tc>
          <w:tcPr>
            <w:tcW w:w="3827" w:type="dxa"/>
          </w:tcPr>
          <w:p w14:paraId="1BB146C1" w14:textId="77777777" w:rsidR="00136240" w:rsidRPr="00D02AB9" w:rsidRDefault="00136240" w:rsidP="003A6D72">
            <w:pPr>
              <w:spacing w:line="229" w:lineRule="exact"/>
              <w:rPr>
                <w:szCs w:val="20"/>
              </w:rPr>
            </w:pPr>
            <w:r w:rsidRPr="00D02AB9">
              <w:rPr>
                <w:szCs w:val="20"/>
              </w:rPr>
              <w:t>Tidpunkt för signering.</w:t>
            </w:r>
          </w:p>
          <w:p w14:paraId="442FE714" w14:textId="77777777" w:rsidR="00136240" w:rsidRPr="00D02AB9" w:rsidRDefault="00136240">
            <w:pPr>
              <w:rPr>
                <w:szCs w:val="20"/>
              </w:rPr>
            </w:pPr>
          </w:p>
        </w:tc>
        <w:tc>
          <w:tcPr>
            <w:tcW w:w="1192" w:type="dxa"/>
          </w:tcPr>
          <w:p w14:paraId="7CC0D483" w14:textId="7AF41262" w:rsidR="00136240" w:rsidRPr="00D02AB9" w:rsidRDefault="00136240">
            <w:pPr>
              <w:jc w:val="center"/>
              <w:rPr>
                <w:szCs w:val="20"/>
              </w:rPr>
            </w:pPr>
            <w:r w:rsidRPr="00D02AB9">
              <w:rPr>
                <w:szCs w:val="20"/>
              </w:rPr>
              <w:t>1..1</w:t>
            </w:r>
          </w:p>
        </w:tc>
      </w:tr>
      <w:tr w:rsidR="00136240" w:rsidRPr="00D02AB9" w14:paraId="4DAD3748" w14:textId="77777777" w:rsidTr="003A6D72">
        <w:tc>
          <w:tcPr>
            <w:tcW w:w="2802" w:type="dxa"/>
          </w:tcPr>
          <w:p w14:paraId="00722341" w14:textId="77777777" w:rsidR="00136240" w:rsidRPr="00D02AB9" w:rsidRDefault="00136240" w:rsidP="003A6D72">
            <w:pPr>
              <w:spacing w:line="229" w:lineRule="exact"/>
              <w:rPr>
                <w:szCs w:val="20"/>
              </w:rPr>
            </w:pPr>
            <w:r w:rsidRPr="00D02AB9">
              <w:rPr>
                <w:szCs w:val="20"/>
              </w:rPr>
              <w:t>../../../legalAuthenticatorHSAId</w:t>
            </w:r>
          </w:p>
          <w:p w14:paraId="17B2A468" w14:textId="77777777" w:rsidR="00136240" w:rsidRPr="00D02AB9" w:rsidRDefault="00136240">
            <w:pPr>
              <w:rPr>
                <w:szCs w:val="20"/>
              </w:rPr>
            </w:pPr>
          </w:p>
        </w:tc>
        <w:tc>
          <w:tcPr>
            <w:tcW w:w="1701" w:type="dxa"/>
          </w:tcPr>
          <w:p w14:paraId="35BF2C96" w14:textId="77777777" w:rsidR="00136240" w:rsidRPr="00D02AB9" w:rsidRDefault="00136240" w:rsidP="003A6D72">
            <w:pPr>
              <w:spacing w:line="229" w:lineRule="exact"/>
              <w:rPr>
                <w:szCs w:val="20"/>
                <w:lang w:val="en-US"/>
              </w:rPr>
            </w:pPr>
            <w:r w:rsidRPr="00D02AB9">
              <w:rPr>
                <w:szCs w:val="20"/>
              </w:rPr>
              <w:t>HSAIdType</w:t>
            </w:r>
          </w:p>
          <w:p w14:paraId="03F6E2B8" w14:textId="77777777" w:rsidR="00136240" w:rsidRPr="00D02AB9" w:rsidRDefault="00136240">
            <w:pPr>
              <w:rPr>
                <w:szCs w:val="20"/>
              </w:rPr>
            </w:pPr>
          </w:p>
        </w:tc>
        <w:tc>
          <w:tcPr>
            <w:tcW w:w="3827" w:type="dxa"/>
          </w:tcPr>
          <w:p w14:paraId="31645814" w14:textId="2F63D6F0" w:rsidR="00136240" w:rsidRPr="00D02AB9" w:rsidRDefault="00136240" w:rsidP="002016C1">
            <w:pPr>
              <w:rPr>
                <w:szCs w:val="20"/>
              </w:rPr>
              <w:pPrChange w:id="4282" w:author="Björn Genfors" w:date="2014-03-28T14:48:00Z">
                <w:pPr/>
              </w:pPrChange>
            </w:pPr>
            <w:r w:rsidRPr="00D02AB9">
              <w:rPr>
                <w:szCs w:val="20"/>
              </w:rPr>
              <w:t xml:space="preserve">HSA-id för person som signerat dokumentet. </w:t>
            </w:r>
            <w:r w:rsidRPr="00D02AB9">
              <w:rPr>
                <w:spacing w:val="-1"/>
                <w:szCs w:val="20"/>
              </w:rPr>
              <w:t xml:space="preserve">HSA-id för vård- och </w:t>
            </w:r>
            <w:r w:rsidRPr="00D02AB9">
              <w:rPr>
                <w:spacing w:val="-1"/>
                <w:szCs w:val="20"/>
              </w:rPr>
              <w:lastRenderedPageBreak/>
              <w:t xml:space="preserve">omsorgspersonal. Skall anges om tillgänglig. </w:t>
            </w:r>
            <w:del w:id="4283" w:author="Björn Genfors" w:date="2014-03-28T14:48:00Z">
              <w:r w:rsidRPr="00D02AB9" w:rsidDel="002016C1">
                <w:rPr>
                  <w:spacing w:val="-1"/>
                  <w:szCs w:val="20"/>
                </w:rPr>
                <w:delText>(Enligt NPÖ riv-spec 2.2.0 avsnitt 4.1.39 beslutsregel: I de fall då HSA-id inte finns tillgängligt i systemet kan Orgnr + lokalt id anges.)</w:delText>
              </w:r>
            </w:del>
          </w:p>
        </w:tc>
        <w:tc>
          <w:tcPr>
            <w:tcW w:w="1192" w:type="dxa"/>
          </w:tcPr>
          <w:p w14:paraId="7193C9AF" w14:textId="5E2DDED6" w:rsidR="00136240" w:rsidRPr="00D02AB9" w:rsidRDefault="00136240">
            <w:pPr>
              <w:jc w:val="center"/>
              <w:rPr>
                <w:szCs w:val="20"/>
              </w:rPr>
            </w:pPr>
            <w:r w:rsidRPr="00D02AB9">
              <w:rPr>
                <w:szCs w:val="20"/>
              </w:rPr>
              <w:lastRenderedPageBreak/>
              <w:t>0..1</w:t>
            </w:r>
          </w:p>
        </w:tc>
      </w:tr>
      <w:tr w:rsidR="00136240" w:rsidRPr="00D02AB9" w14:paraId="6A6E0D23" w14:textId="77777777" w:rsidTr="003A6D72">
        <w:tc>
          <w:tcPr>
            <w:tcW w:w="2802" w:type="dxa"/>
          </w:tcPr>
          <w:p w14:paraId="20CA946F" w14:textId="77777777" w:rsidR="00136240" w:rsidRPr="00D02AB9" w:rsidRDefault="00136240" w:rsidP="003A6D72">
            <w:pPr>
              <w:spacing w:line="229" w:lineRule="exact"/>
              <w:rPr>
                <w:szCs w:val="20"/>
              </w:rPr>
            </w:pPr>
            <w:r w:rsidRPr="00D02AB9">
              <w:rPr>
                <w:szCs w:val="20"/>
              </w:rPr>
              <w:lastRenderedPageBreak/>
              <w:t>../../../legalAuthenticatorName</w:t>
            </w:r>
          </w:p>
          <w:p w14:paraId="602E44EC" w14:textId="77777777" w:rsidR="00136240" w:rsidRPr="00D02AB9" w:rsidRDefault="00136240">
            <w:pPr>
              <w:rPr>
                <w:szCs w:val="20"/>
              </w:rPr>
            </w:pPr>
          </w:p>
        </w:tc>
        <w:tc>
          <w:tcPr>
            <w:tcW w:w="1701" w:type="dxa"/>
          </w:tcPr>
          <w:p w14:paraId="6A170319" w14:textId="16AD24E4" w:rsidR="00136240" w:rsidRPr="00D02AB9" w:rsidRDefault="00136240">
            <w:pPr>
              <w:rPr>
                <w:szCs w:val="20"/>
              </w:rPr>
            </w:pPr>
            <w:r w:rsidRPr="00D02AB9">
              <w:rPr>
                <w:szCs w:val="20"/>
              </w:rPr>
              <w:t>String</w:t>
            </w:r>
          </w:p>
        </w:tc>
        <w:tc>
          <w:tcPr>
            <w:tcW w:w="3827" w:type="dxa"/>
          </w:tcPr>
          <w:p w14:paraId="0FDECF78" w14:textId="0B6D0C02" w:rsidR="00136240" w:rsidRPr="00D02AB9" w:rsidRDefault="00136240">
            <w:pPr>
              <w:rPr>
                <w:szCs w:val="20"/>
              </w:rPr>
            </w:pPr>
            <w:r w:rsidRPr="00D02AB9">
              <w:rPr>
                <w:szCs w:val="20"/>
              </w:rPr>
              <w:t>Namnen i klartext för signerande person.</w:t>
            </w:r>
          </w:p>
        </w:tc>
        <w:tc>
          <w:tcPr>
            <w:tcW w:w="1192" w:type="dxa"/>
          </w:tcPr>
          <w:p w14:paraId="71C9EBF5" w14:textId="71725FA5" w:rsidR="00136240" w:rsidRPr="00D02AB9" w:rsidRDefault="00136240">
            <w:pPr>
              <w:jc w:val="center"/>
              <w:rPr>
                <w:szCs w:val="20"/>
              </w:rPr>
            </w:pPr>
            <w:r w:rsidRPr="00D02AB9">
              <w:rPr>
                <w:szCs w:val="20"/>
              </w:rPr>
              <w:t>0..1</w:t>
            </w:r>
          </w:p>
        </w:tc>
      </w:tr>
      <w:tr w:rsidR="002016C1" w:rsidRPr="002016C1" w14:paraId="31BC1F91" w14:textId="77777777" w:rsidTr="003A6D72">
        <w:trPr>
          <w:ins w:id="4284" w:author="Björn Genfors" w:date="2014-03-28T14:49:00Z"/>
        </w:trPr>
        <w:tc>
          <w:tcPr>
            <w:tcW w:w="2802" w:type="dxa"/>
          </w:tcPr>
          <w:p w14:paraId="629345C2" w14:textId="17762347" w:rsidR="002016C1" w:rsidRPr="002016C1" w:rsidRDefault="002016C1" w:rsidP="003A6D72">
            <w:pPr>
              <w:spacing w:line="229" w:lineRule="exact"/>
              <w:rPr>
                <w:ins w:id="4285" w:author="Björn Genfors" w:date="2014-03-28T14:49:00Z"/>
                <w:color w:val="FF0000"/>
                <w:szCs w:val="20"/>
                <w:highlight w:val="yellow"/>
                <w:rPrChange w:id="4286" w:author="Björn Genfors" w:date="2014-03-28T14:49:00Z">
                  <w:rPr>
                    <w:ins w:id="4287" w:author="Björn Genfors" w:date="2014-03-28T14:49:00Z"/>
                    <w:szCs w:val="20"/>
                  </w:rPr>
                </w:rPrChange>
              </w:rPr>
            </w:pPr>
            <w:ins w:id="4288" w:author="Björn Genfors" w:date="2014-03-28T14:49:00Z">
              <w:r w:rsidRPr="002016C1">
                <w:rPr>
                  <w:color w:val="FF0000"/>
                  <w:szCs w:val="20"/>
                  <w:highlight w:val="yellow"/>
                  <w:rPrChange w:id="4289" w:author="Björn Genfors" w:date="2014-03-28T14:49:00Z">
                    <w:rPr>
                      <w:szCs w:val="20"/>
                    </w:rPr>
                  </w:rPrChange>
                </w:rPr>
                <w:t>../../../legalAuthenticatorRoleCode</w:t>
              </w:r>
            </w:ins>
          </w:p>
        </w:tc>
        <w:tc>
          <w:tcPr>
            <w:tcW w:w="1701" w:type="dxa"/>
          </w:tcPr>
          <w:p w14:paraId="46E81285" w14:textId="77777777" w:rsidR="002016C1" w:rsidRPr="002016C1" w:rsidRDefault="002016C1">
            <w:pPr>
              <w:rPr>
                <w:ins w:id="4290" w:author="Björn Genfors" w:date="2014-03-28T14:49:00Z"/>
                <w:color w:val="FF0000"/>
                <w:szCs w:val="20"/>
                <w:highlight w:val="yellow"/>
                <w:rPrChange w:id="4291" w:author="Björn Genfors" w:date="2014-03-28T14:49:00Z">
                  <w:rPr>
                    <w:ins w:id="4292" w:author="Björn Genfors" w:date="2014-03-28T14:49:00Z"/>
                    <w:szCs w:val="20"/>
                  </w:rPr>
                </w:rPrChange>
              </w:rPr>
            </w:pPr>
          </w:p>
        </w:tc>
        <w:tc>
          <w:tcPr>
            <w:tcW w:w="3827" w:type="dxa"/>
          </w:tcPr>
          <w:p w14:paraId="501B597F" w14:textId="2A342067" w:rsidR="002016C1" w:rsidRPr="002016C1" w:rsidRDefault="002016C1">
            <w:pPr>
              <w:rPr>
                <w:ins w:id="4293" w:author="Björn Genfors" w:date="2014-03-28T14:49:00Z"/>
                <w:color w:val="FF0000"/>
                <w:szCs w:val="20"/>
                <w:highlight w:val="yellow"/>
                <w:rPrChange w:id="4294" w:author="Björn Genfors" w:date="2014-03-28T14:49:00Z">
                  <w:rPr>
                    <w:ins w:id="4295" w:author="Björn Genfors" w:date="2014-03-28T14:49:00Z"/>
                    <w:szCs w:val="20"/>
                  </w:rPr>
                </w:rPrChange>
              </w:rPr>
            </w:pPr>
            <w:ins w:id="4296" w:author="Björn Genfors" w:date="2014-03-28T14:49:00Z">
              <w:r w:rsidRPr="002016C1">
                <w:rPr>
                  <w:color w:val="FF0000"/>
                  <w:szCs w:val="20"/>
                  <w:highlight w:val="yellow"/>
                  <w:rPrChange w:id="4297" w:author="Björn Genfors" w:date="2014-03-28T14:49:00Z">
                    <w:rPr>
                      <w:szCs w:val="20"/>
                    </w:rPr>
                  </w:rPrChange>
                </w:rPr>
                <w:t>Skall ej anges.</w:t>
              </w:r>
            </w:ins>
          </w:p>
        </w:tc>
        <w:tc>
          <w:tcPr>
            <w:tcW w:w="1192" w:type="dxa"/>
          </w:tcPr>
          <w:p w14:paraId="44454D87" w14:textId="2CCBDF71" w:rsidR="002016C1" w:rsidRPr="002016C1" w:rsidRDefault="002016C1">
            <w:pPr>
              <w:jc w:val="center"/>
              <w:rPr>
                <w:ins w:id="4298" w:author="Björn Genfors" w:date="2014-03-28T14:49:00Z"/>
                <w:color w:val="FF0000"/>
                <w:szCs w:val="20"/>
                <w:rPrChange w:id="4299" w:author="Björn Genfors" w:date="2014-03-28T14:49:00Z">
                  <w:rPr>
                    <w:ins w:id="4300" w:author="Björn Genfors" w:date="2014-03-28T14:49:00Z"/>
                    <w:szCs w:val="20"/>
                  </w:rPr>
                </w:rPrChange>
              </w:rPr>
            </w:pPr>
            <w:ins w:id="4301" w:author="Björn Genfors" w:date="2014-03-28T14:49:00Z">
              <w:r w:rsidRPr="002016C1">
                <w:rPr>
                  <w:color w:val="FF0000"/>
                  <w:szCs w:val="20"/>
                  <w:highlight w:val="yellow"/>
                  <w:rPrChange w:id="4302" w:author="Björn Genfors" w:date="2014-03-28T14:49:00Z">
                    <w:rPr>
                      <w:szCs w:val="20"/>
                    </w:rPr>
                  </w:rPrChange>
                </w:rPr>
                <w:t>0..0</w:t>
              </w:r>
            </w:ins>
          </w:p>
        </w:tc>
      </w:tr>
      <w:tr w:rsidR="00136240" w:rsidRPr="00D02AB9" w14:paraId="264FBB40" w14:textId="77777777" w:rsidTr="003A6D72">
        <w:tc>
          <w:tcPr>
            <w:tcW w:w="2802" w:type="dxa"/>
          </w:tcPr>
          <w:p w14:paraId="4BCC429D" w14:textId="77777777" w:rsidR="00136240" w:rsidRPr="00D02AB9" w:rsidRDefault="00136240" w:rsidP="003A6D72">
            <w:pPr>
              <w:spacing w:line="229" w:lineRule="exact"/>
              <w:rPr>
                <w:szCs w:val="20"/>
              </w:rPr>
            </w:pPr>
            <w:r w:rsidRPr="00D02AB9">
              <w:rPr>
                <w:szCs w:val="20"/>
              </w:rPr>
              <w:t>../../</w:t>
            </w:r>
            <w:r w:rsidRPr="00D02AB9">
              <w:rPr>
                <w:spacing w:val="-1"/>
                <w:szCs w:val="20"/>
              </w:rPr>
              <w:t>approvedForPatient</w:t>
            </w:r>
          </w:p>
          <w:p w14:paraId="27F1D076" w14:textId="77777777" w:rsidR="00136240" w:rsidRPr="00D02AB9" w:rsidRDefault="00136240">
            <w:pPr>
              <w:rPr>
                <w:szCs w:val="20"/>
              </w:rPr>
            </w:pPr>
          </w:p>
        </w:tc>
        <w:tc>
          <w:tcPr>
            <w:tcW w:w="1701" w:type="dxa"/>
          </w:tcPr>
          <w:p w14:paraId="76245CAB" w14:textId="77777777" w:rsidR="00136240" w:rsidRPr="00D02AB9" w:rsidRDefault="00136240" w:rsidP="003A6D72">
            <w:pPr>
              <w:spacing w:line="229" w:lineRule="exact"/>
              <w:rPr>
                <w:rFonts w:cs="Arial"/>
                <w:color w:val="FF0000"/>
                <w:szCs w:val="20"/>
              </w:rPr>
            </w:pPr>
            <w:r w:rsidRPr="00D02AB9">
              <w:rPr>
                <w:szCs w:val="20"/>
              </w:rPr>
              <w:t>boolean</w:t>
            </w:r>
          </w:p>
          <w:p w14:paraId="0CD697BA" w14:textId="77777777" w:rsidR="00136240" w:rsidRPr="00D02AB9" w:rsidRDefault="00136240">
            <w:pPr>
              <w:rPr>
                <w:szCs w:val="20"/>
              </w:rPr>
            </w:pPr>
          </w:p>
        </w:tc>
        <w:tc>
          <w:tcPr>
            <w:tcW w:w="3827" w:type="dxa"/>
          </w:tcPr>
          <w:p w14:paraId="6C0411F1" w14:textId="77777777" w:rsidR="00136240" w:rsidRPr="00D02AB9" w:rsidRDefault="00136240" w:rsidP="003A6D72">
            <w:pPr>
              <w:spacing w:line="226" w:lineRule="exact"/>
              <w:rPr>
                <w:spacing w:val="-1"/>
                <w:szCs w:val="20"/>
              </w:rPr>
            </w:pPr>
            <w:r w:rsidRPr="00D02AB9">
              <w:rPr>
                <w:spacing w:val="-1"/>
                <w:szCs w:val="20"/>
              </w:rPr>
              <w:t xml:space="preserve">Anger om information får delas till patient. Värdet sätts i sådant fall till true, i annat fall till false. </w:t>
            </w:r>
          </w:p>
          <w:p w14:paraId="2C250D8A" w14:textId="77777777" w:rsidR="00136240" w:rsidRPr="00D02AB9" w:rsidRDefault="00136240">
            <w:pPr>
              <w:rPr>
                <w:szCs w:val="20"/>
              </w:rPr>
            </w:pPr>
          </w:p>
        </w:tc>
        <w:tc>
          <w:tcPr>
            <w:tcW w:w="1192" w:type="dxa"/>
          </w:tcPr>
          <w:p w14:paraId="24853BB1" w14:textId="73313446" w:rsidR="00136240" w:rsidRPr="00D02AB9" w:rsidRDefault="00136240">
            <w:pPr>
              <w:jc w:val="center"/>
              <w:rPr>
                <w:szCs w:val="20"/>
              </w:rPr>
            </w:pPr>
            <w:r w:rsidRPr="00D02AB9">
              <w:rPr>
                <w:spacing w:val="-1"/>
                <w:szCs w:val="20"/>
              </w:rPr>
              <w:t>1..1</w:t>
            </w:r>
          </w:p>
        </w:tc>
      </w:tr>
      <w:tr w:rsidR="00136240" w:rsidRPr="00D02AB9" w14:paraId="12A390BB" w14:textId="77777777" w:rsidTr="003A6D72">
        <w:tc>
          <w:tcPr>
            <w:tcW w:w="2802" w:type="dxa"/>
          </w:tcPr>
          <w:p w14:paraId="5BCF3C16" w14:textId="41AF46A8" w:rsidR="00136240" w:rsidRPr="00D02AB9" w:rsidRDefault="00136240">
            <w:pPr>
              <w:rPr>
                <w:szCs w:val="20"/>
              </w:rPr>
            </w:pPr>
            <w:r w:rsidRPr="00D02AB9">
              <w:rPr>
                <w:szCs w:val="20"/>
              </w:rPr>
              <w:t>../../</w:t>
            </w:r>
            <w:r w:rsidRPr="00D02AB9">
              <w:rPr>
                <w:spacing w:val="-1"/>
                <w:szCs w:val="20"/>
              </w:rPr>
              <w:t>careContactId</w:t>
            </w:r>
          </w:p>
        </w:tc>
        <w:tc>
          <w:tcPr>
            <w:tcW w:w="1701" w:type="dxa"/>
          </w:tcPr>
          <w:p w14:paraId="3840F22B" w14:textId="7C368427" w:rsidR="00136240" w:rsidRPr="00D02AB9" w:rsidRDefault="00136240">
            <w:pPr>
              <w:rPr>
                <w:szCs w:val="20"/>
              </w:rPr>
            </w:pPr>
            <w:r w:rsidRPr="00D02AB9">
              <w:rPr>
                <w:spacing w:val="-1"/>
                <w:szCs w:val="20"/>
              </w:rPr>
              <w:t>string</w:t>
            </w:r>
          </w:p>
        </w:tc>
        <w:tc>
          <w:tcPr>
            <w:tcW w:w="3827" w:type="dxa"/>
          </w:tcPr>
          <w:p w14:paraId="2E97396F" w14:textId="5278C64D" w:rsidR="00136240" w:rsidRPr="00D02AB9" w:rsidRDefault="00136240">
            <w:pPr>
              <w:rPr>
                <w:szCs w:val="20"/>
              </w:rPr>
            </w:pPr>
            <w:r w:rsidRPr="00D02AB9">
              <w:rPr>
                <w:spacing w:val="-1"/>
                <w:szCs w:val="20"/>
              </w:rPr>
              <w:t>Identitetet för den vård- och omsorgskontakt som föranlett den information som omfattas av dokumentet. Identiteten är unik inom källsystemet</w:t>
            </w:r>
          </w:p>
        </w:tc>
        <w:tc>
          <w:tcPr>
            <w:tcW w:w="1192" w:type="dxa"/>
          </w:tcPr>
          <w:p w14:paraId="7A831AAE" w14:textId="7E5C54CE" w:rsidR="00136240" w:rsidRPr="00D02AB9" w:rsidRDefault="00136240">
            <w:pPr>
              <w:jc w:val="center"/>
              <w:rPr>
                <w:szCs w:val="20"/>
              </w:rPr>
            </w:pPr>
            <w:r w:rsidRPr="00D02AB9">
              <w:rPr>
                <w:spacing w:val="-1"/>
                <w:szCs w:val="20"/>
              </w:rPr>
              <w:t>0..1</w:t>
            </w:r>
          </w:p>
        </w:tc>
      </w:tr>
      <w:tr w:rsidR="00136240" w:rsidRPr="00D02AB9" w14:paraId="0E5775C0" w14:textId="77777777" w:rsidTr="003A6D72">
        <w:tc>
          <w:tcPr>
            <w:tcW w:w="2802" w:type="dxa"/>
          </w:tcPr>
          <w:p w14:paraId="27F411CE" w14:textId="372E6510" w:rsidR="00136240" w:rsidRPr="00D02AB9" w:rsidRDefault="00136240">
            <w:pPr>
              <w:rPr>
                <w:szCs w:val="20"/>
              </w:rPr>
            </w:pPr>
            <w:r w:rsidRPr="00D02AB9">
              <w:rPr>
                <w:szCs w:val="20"/>
              </w:rPr>
              <w:t>../../nullified</w:t>
            </w:r>
          </w:p>
        </w:tc>
        <w:tc>
          <w:tcPr>
            <w:tcW w:w="1701" w:type="dxa"/>
          </w:tcPr>
          <w:p w14:paraId="595BC455" w14:textId="09E7E4F7" w:rsidR="00136240" w:rsidRPr="00D02AB9" w:rsidRDefault="00136240">
            <w:pPr>
              <w:rPr>
                <w:szCs w:val="20"/>
              </w:rPr>
            </w:pPr>
            <w:r w:rsidRPr="00D02AB9">
              <w:rPr>
                <w:spacing w:val="-1"/>
                <w:szCs w:val="20"/>
              </w:rPr>
              <w:t>boolean</w:t>
            </w:r>
          </w:p>
        </w:tc>
        <w:tc>
          <w:tcPr>
            <w:tcW w:w="3827" w:type="dxa"/>
          </w:tcPr>
          <w:p w14:paraId="3087C912" w14:textId="20479C84" w:rsidR="00136240" w:rsidRPr="00D02AB9" w:rsidRDefault="00136240">
            <w:pPr>
              <w:rPr>
                <w:szCs w:val="20"/>
              </w:rPr>
            </w:pPr>
            <w:r w:rsidRPr="00D02AB9">
              <w:rPr>
                <w:spacing w:val="-1"/>
                <w:szCs w:val="20"/>
              </w:rPr>
              <w:t>Anger om dokumentet makulerats i källsystemet. Sätts i så fall till true annars false. Används bl.a. i statistik-/rapportuttag med hjälp av tjänstekontrakten.</w:t>
            </w:r>
          </w:p>
        </w:tc>
        <w:tc>
          <w:tcPr>
            <w:tcW w:w="1192" w:type="dxa"/>
          </w:tcPr>
          <w:p w14:paraId="6439895C" w14:textId="764C440C" w:rsidR="00136240" w:rsidRPr="00D02AB9" w:rsidRDefault="00136240">
            <w:pPr>
              <w:jc w:val="center"/>
              <w:rPr>
                <w:szCs w:val="20"/>
              </w:rPr>
            </w:pPr>
            <w:r w:rsidRPr="00D02AB9">
              <w:rPr>
                <w:spacing w:val="-1"/>
                <w:szCs w:val="20"/>
              </w:rPr>
              <w:t>0..1</w:t>
            </w:r>
          </w:p>
        </w:tc>
      </w:tr>
      <w:tr w:rsidR="00136240" w:rsidRPr="00D02AB9" w14:paraId="1D49BA32" w14:textId="77777777" w:rsidTr="003A6D72">
        <w:tc>
          <w:tcPr>
            <w:tcW w:w="2802" w:type="dxa"/>
          </w:tcPr>
          <w:p w14:paraId="4C4D0CBC" w14:textId="66DB873A" w:rsidR="00136240" w:rsidRPr="00D02AB9" w:rsidRDefault="00136240">
            <w:pPr>
              <w:rPr>
                <w:szCs w:val="20"/>
              </w:rPr>
            </w:pPr>
            <w:r w:rsidRPr="00D02AB9">
              <w:rPr>
                <w:szCs w:val="20"/>
              </w:rPr>
              <w:t>../../nullifiedReason</w:t>
            </w:r>
          </w:p>
        </w:tc>
        <w:tc>
          <w:tcPr>
            <w:tcW w:w="1701" w:type="dxa"/>
          </w:tcPr>
          <w:p w14:paraId="42EE54CC" w14:textId="0EDFBA7A" w:rsidR="00136240" w:rsidRPr="00D02AB9" w:rsidRDefault="00136240">
            <w:pPr>
              <w:rPr>
                <w:szCs w:val="20"/>
              </w:rPr>
            </w:pPr>
            <w:r w:rsidRPr="00D02AB9">
              <w:rPr>
                <w:spacing w:val="-1"/>
                <w:szCs w:val="20"/>
              </w:rPr>
              <w:t>string</w:t>
            </w:r>
          </w:p>
        </w:tc>
        <w:tc>
          <w:tcPr>
            <w:tcW w:w="3827" w:type="dxa"/>
          </w:tcPr>
          <w:p w14:paraId="4C380168" w14:textId="38019E35" w:rsidR="00136240" w:rsidRPr="00D02AB9" w:rsidRDefault="00136240">
            <w:pPr>
              <w:rPr>
                <w:szCs w:val="20"/>
              </w:rPr>
            </w:pPr>
            <w:r w:rsidRPr="00D02AB9">
              <w:rPr>
                <w:spacing w:val="-1"/>
                <w:szCs w:val="20"/>
              </w:rPr>
              <w:t>Anger orsak till makulering</w:t>
            </w:r>
          </w:p>
        </w:tc>
        <w:tc>
          <w:tcPr>
            <w:tcW w:w="1192" w:type="dxa"/>
          </w:tcPr>
          <w:p w14:paraId="1B9AD0D2" w14:textId="311F2076" w:rsidR="00136240" w:rsidRPr="00D02AB9" w:rsidRDefault="00136240">
            <w:pPr>
              <w:jc w:val="center"/>
              <w:rPr>
                <w:szCs w:val="20"/>
              </w:rPr>
            </w:pPr>
            <w:r w:rsidRPr="00D02AB9">
              <w:rPr>
                <w:spacing w:val="-1"/>
                <w:szCs w:val="20"/>
              </w:rPr>
              <w:t>0..1</w:t>
            </w:r>
          </w:p>
        </w:tc>
      </w:tr>
      <w:tr w:rsidR="00136240" w:rsidRPr="00D02AB9" w14:paraId="13573C6D" w14:textId="77777777" w:rsidTr="003A6D72">
        <w:tc>
          <w:tcPr>
            <w:tcW w:w="2802" w:type="dxa"/>
          </w:tcPr>
          <w:p w14:paraId="3078C298" w14:textId="164D5819" w:rsidR="00136240" w:rsidRPr="00D02AB9" w:rsidRDefault="00136240" w:rsidP="009869FF">
            <w:pPr>
              <w:rPr>
                <w:szCs w:val="20"/>
                <w:highlight w:val="yellow"/>
              </w:rPr>
            </w:pPr>
            <w:r w:rsidRPr="00D02AB9">
              <w:rPr>
                <w:i/>
                <w:szCs w:val="20"/>
                <w:highlight w:val="yellow"/>
              </w:rPr>
              <w:t>../ECG</w:t>
            </w:r>
            <w:r w:rsidR="009869FF" w:rsidRPr="00D02AB9">
              <w:rPr>
                <w:i/>
                <w:szCs w:val="20"/>
                <w:highlight w:val="yellow"/>
              </w:rPr>
              <w:t>Outcome</w:t>
            </w:r>
            <w:r w:rsidRPr="00D02AB9">
              <w:rPr>
                <w:i/>
                <w:szCs w:val="20"/>
                <w:highlight w:val="yellow"/>
              </w:rPr>
              <w:t>Body</w:t>
            </w:r>
          </w:p>
        </w:tc>
        <w:tc>
          <w:tcPr>
            <w:tcW w:w="1701" w:type="dxa"/>
          </w:tcPr>
          <w:p w14:paraId="23CDFE10" w14:textId="0D33357E" w:rsidR="00136240" w:rsidRPr="00D02AB9" w:rsidRDefault="00136240">
            <w:pPr>
              <w:rPr>
                <w:szCs w:val="20"/>
                <w:highlight w:val="yellow"/>
              </w:rPr>
            </w:pPr>
            <w:r w:rsidRPr="00D02AB9">
              <w:rPr>
                <w:i/>
                <w:spacing w:val="-1"/>
                <w:szCs w:val="20"/>
                <w:highlight w:val="yellow"/>
              </w:rPr>
              <w:t>ECG</w:t>
            </w:r>
            <w:r w:rsidR="004A4493" w:rsidRPr="00D02AB9">
              <w:rPr>
                <w:i/>
                <w:spacing w:val="-1"/>
                <w:szCs w:val="20"/>
                <w:highlight w:val="yellow"/>
              </w:rPr>
              <w:t>Outcome</w:t>
            </w:r>
            <w:r w:rsidRPr="00D02AB9">
              <w:rPr>
                <w:i/>
                <w:spacing w:val="-1"/>
                <w:szCs w:val="20"/>
                <w:highlight w:val="yellow"/>
              </w:rPr>
              <w:t>BodyType</w:t>
            </w:r>
          </w:p>
        </w:tc>
        <w:tc>
          <w:tcPr>
            <w:tcW w:w="3827" w:type="dxa"/>
          </w:tcPr>
          <w:p w14:paraId="3098722C" w14:textId="77777777" w:rsidR="00136240" w:rsidRPr="00D02AB9" w:rsidRDefault="00136240">
            <w:pPr>
              <w:rPr>
                <w:szCs w:val="20"/>
                <w:highlight w:val="yellow"/>
              </w:rPr>
            </w:pPr>
          </w:p>
        </w:tc>
        <w:tc>
          <w:tcPr>
            <w:tcW w:w="1192" w:type="dxa"/>
          </w:tcPr>
          <w:p w14:paraId="6360CAF6" w14:textId="64BE640E" w:rsidR="00136240" w:rsidRPr="00D02AB9" w:rsidRDefault="00136240">
            <w:pPr>
              <w:jc w:val="center"/>
              <w:rPr>
                <w:szCs w:val="20"/>
              </w:rPr>
            </w:pPr>
            <w:r w:rsidRPr="00D02AB9">
              <w:rPr>
                <w:i/>
                <w:spacing w:val="-1"/>
                <w:szCs w:val="20"/>
                <w:highlight w:val="yellow"/>
              </w:rPr>
              <w:t>1..1</w:t>
            </w:r>
          </w:p>
        </w:tc>
      </w:tr>
      <w:tr w:rsidR="00136240" w:rsidRPr="00D02AB9" w14:paraId="7E113BBB" w14:textId="77777777" w:rsidTr="003A6D72">
        <w:tc>
          <w:tcPr>
            <w:tcW w:w="2802" w:type="dxa"/>
          </w:tcPr>
          <w:p w14:paraId="14B5DB25" w14:textId="7711475F" w:rsidR="00136240" w:rsidRPr="00D02AB9" w:rsidRDefault="00136240">
            <w:pPr>
              <w:rPr>
                <w:szCs w:val="20"/>
              </w:rPr>
            </w:pPr>
            <w:r w:rsidRPr="00D02AB9">
              <w:rPr>
                <w:szCs w:val="20"/>
              </w:rPr>
              <w:t>../../examinationSpeciality</w:t>
            </w:r>
          </w:p>
        </w:tc>
        <w:tc>
          <w:tcPr>
            <w:tcW w:w="1701" w:type="dxa"/>
          </w:tcPr>
          <w:p w14:paraId="1FA4E11A" w14:textId="6CEC02FE" w:rsidR="00136240" w:rsidRPr="00D02AB9" w:rsidRDefault="00136240">
            <w:pPr>
              <w:rPr>
                <w:szCs w:val="20"/>
              </w:rPr>
            </w:pPr>
            <w:r w:rsidRPr="00D02AB9">
              <w:rPr>
                <w:szCs w:val="20"/>
              </w:rPr>
              <w:t>CVType</w:t>
            </w:r>
          </w:p>
        </w:tc>
        <w:tc>
          <w:tcPr>
            <w:tcW w:w="3827" w:type="dxa"/>
          </w:tcPr>
          <w:p w14:paraId="353BB14D" w14:textId="77777777" w:rsidR="00136240" w:rsidRPr="00D02AB9" w:rsidRDefault="00136240" w:rsidP="003A6D72">
            <w:pPr>
              <w:spacing w:line="226" w:lineRule="exact"/>
              <w:rPr>
                <w:spacing w:val="-1"/>
                <w:szCs w:val="20"/>
              </w:rPr>
            </w:pPr>
            <w:r w:rsidRPr="00D02AB9">
              <w:rPr>
                <w:spacing w:val="-1"/>
                <w:szCs w:val="20"/>
              </w:rPr>
              <w:t xml:space="preserve">Undersökningstyp. </w:t>
            </w:r>
          </w:p>
          <w:p w14:paraId="4E0DA785" w14:textId="174A3FBC" w:rsidR="00136240" w:rsidRPr="00D02AB9" w:rsidRDefault="00136240" w:rsidP="003A6D72">
            <w:pPr>
              <w:spacing w:line="226" w:lineRule="exact"/>
              <w:rPr>
                <w:spacing w:val="-1"/>
                <w:szCs w:val="20"/>
              </w:rPr>
            </w:pPr>
            <w:r w:rsidRPr="00D02AB9">
              <w:rPr>
                <w:spacing w:val="-1"/>
                <w:szCs w:val="20"/>
              </w:rPr>
              <w:t>Text som beskriver vilken specialitet som utlåtandet gäller.</w:t>
            </w:r>
            <w:r w:rsidR="003F7E35" w:rsidRPr="00D02AB9">
              <w:rPr>
                <w:spacing w:val="-1"/>
                <w:szCs w:val="20"/>
              </w:rPr>
              <w:t xml:space="preserve"> </w:t>
            </w:r>
            <w:r w:rsidRPr="00D02AB9">
              <w:rPr>
                <w:spacing w:val="-1"/>
                <w:szCs w:val="20"/>
              </w:rPr>
              <w:t xml:space="preserve">Exempel: </w:t>
            </w:r>
          </w:p>
          <w:p w14:paraId="7CE07D44" w14:textId="77777777" w:rsidR="00136240" w:rsidRPr="00D02AB9" w:rsidRDefault="00136240" w:rsidP="003A6D72">
            <w:pPr>
              <w:spacing w:line="226" w:lineRule="exact"/>
              <w:rPr>
                <w:spacing w:val="-1"/>
                <w:szCs w:val="20"/>
              </w:rPr>
            </w:pPr>
            <w:r w:rsidRPr="00D02AB9">
              <w:rPr>
                <w:spacing w:val="-1"/>
                <w:szCs w:val="20"/>
              </w:rPr>
              <w:t xml:space="preserve">Typen av specialitet som anlitats anges i text Exempel: Patologi Klinisk fysik Logopedi </w:t>
            </w:r>
          </w:p>
          <w:p w14:paraId="20715705" w14:textId="07C167E2" w:rsidR="00136240" w:rsidRPr="00D02AB9" w:rsidRDefault="00136240" w:rsidP="00297366">
            <w:pPr>
              <w:rPr>
                <w:szCs w:val="20"/>
              </w:rPr>
            </w:pPr>
            <w:r w:rsidRPr="00D02AB9">
              <w:rPr>
                <w:spacing w:val="-1"/>
                <w:szCs w:val="20"/>
              </w:rPr>
              <w:t>(not. General</w:t>
            </w:r>
            <w:r w:rsidR="00297366" w:rsidRPr="00D02AB9">
              <w:rPr>
                <w:spacing w:val="-1"/>
                <w:szCs w:val="20"/>
              </w:rPr>
              <w:t xml:space="preserve">iserad från </w:t>
            </w:r>
            <w:r w:rsidR="00297366" w:rsidRPr="00D02AB9">
              <w:rPr>
                <w:spacing w:val="-1"/>
                <w:szCs w:val="20"/>
                <w:highlight w:val="yellow"/>
              </w:rPr>
              <w:t>npö riv-</w:t>
            </w:r>
            <w:commentRangeStart w:id="4303"/>
            <w:r w:rsidR="00297366" w:rsidRPr="00D02AB9">
              <w:rPr>
                <w:spacing w:val="-1"/>
                <w:szCs w:val="20"/>
                <w:highlight w:val="yellow"/>
              </w:rPr>
              <w:t>spec</w:t>
            </w:r>
            <w:commentRangeEnd w:id="4303"/>
            <w:r w:rsidR="00297366" w:rsidRPr="00D02AB9">
              <w:rPr>
                <w:rStyle w:val="Kommentarsreferens"/>
                <w:rFonts w:eastAsia="ヒラギノ角ゴ Pro W3"/>
                <w:i/>
                <w:color w:val="000000"/>
                <w:sz w:val="20"/>
                <w:szCs w:val="20"/>
                <w:lang w:val="en-GB"/>
              </w:rPr>
              <w:commentReference w:id="4303"/>
            </w:r>
            <w:r w:rsidR="00297366" w:rsidRPr="00D02AB9">
              <w:rPr>
                <w:spacing w:val="-1"/>
                <w:szCs w:val="20"/>
              </w:rPr>
              <w:t xml:space="preserve"> för bild- och funktions</w:t>
            </w:r>
            <w:r w:rsidRPr="00D02AB9">
              <w:rPr>
                <w:spacing w:val="-1"/>
                <w:szCs w:val="20"/>
              </w:rPr>
              <w:t>undersökningar)</w:t>
            </w:r>
          </w:p>
        </w:tc>
        <w:tc>
          <w:tcPr>
            <w:tcW w:w="1192" w:type="dxa"/>
          </w:tcPr>
          <w:p w14:paraId="3724139D" w14:textId="710D5698" w:rsidR="00136240" w:rsidRPr="00D02AB9" w:rsidRDefault="00136240">
            <w:pPr>
              <w:jc w:val="center"/>
              <w:rPr>
                <w:szCs w:val="20"/>
              </w:rPr>
            </w:pPr>
            <w:r w:rsidRPr="00D02AB9">
              <w:rPr>
                <w:spacing w:val="-1"/>
                <w:szCs w:val="20"/>
              </w:rPr>
              <w:t>0..1</w:t>
            </w:r>
          </w:p>
        </w:tc>
      </w:tr>
      <w:tr w:rsidR="00136240" w:rsidRPr="00D02AB9" w14:paraId="4CA37070" w14:textId="77777777" w:rsidTr="003A6D72">
        <w:tc>
          <w:tcPr>
            <w:tcW w:w="2802" w:type="dxa"/>
          </w:tcPr>
          <w:p w14:paraId="762D82FF" w14:textId="07F3CFC3" w:rsidR="00136240" w:rsidRPr="00D02AB9" w:rsidRDefault="00136240" w:rsidP="007B26F0">
            <w:pPr>
              <w:rPr>
                <w:szCs w:val="20"/>
                <w:highlight w:val="yellow"/>
              </w:rPr>
            </w:pPr>
            <w:r w:rsidRPr="00D02AB9">
              <w:rPr>
                <w:szCs w:val="20"/>
                <w:highlight w:val="yellow"/>
              </w:rPr>
              <w:t>../../</w:t>
            </w:r>
            <w:r w:rsidR="007B26F0" w:rsidRPr="00D02AB9">
              <w:rPr>
                <w:szCs w:val="20"/>
                <w:highlight w:val="yellow"/>
              </w:rPr>
              <w:t>typeOfResult</w:t>
            </w:r>
          </w:p>
        </w:tc>
        <w:tc>
          <w:tcPr>
            <w:tcW w:w="1701" w:type="dxa"/>
          </w:tcPr>
          <w:p w14:paraId="4B075976" w14:textId="07FF6710" w:rsidR="00136240" w:rsidRPr="00D02AB9" w:rsidRDefault="00136240">
            <w:pPr>
              <w:rPr>
                <w:szCs w:val="20"/>
                <w:highlight w:val="yellow"/>
              </w:rPr>
            </w:pPr>
            <w:r w:rsidRPr="00D02AB9">
              <w:rPr>
                <w:szCs w:val="20"/>
                <w:highlight w:val="yellow"/>
              </w:rPr>
              <w:t>string</w:t>
            </w:r>
          </w:p>
        </w:tc>
        <w:tc>
          <w:tcPr>
            <w:tcW w:w="3827" w:type="dxa"/>
          </w:tcPr>
          <w:p w14:paraId="6C21899B" w14:textId="77777777" w:rsidR="00136240" w:rsidRPr="00D02AB9" w:rsidRDefault="00136240" w:rsidP="003A6D72">
            <w:pPr>
              <w:spacing w:line="226" w:lineRule="exact"/>
              <w:rPr>
                <w:spacing w:val="-1"/>
                <w:szCs w:val="20"/>
                <w:highlight w:val="yellow"/>
              </w:rPr>
            </w:pPr>
            <w:r w:rsidRPr="00D02AB9">
              <w:rPr>
                <w:spacing w:val="-1"/>
                <w:szCs w:val="20"/>
                <w:highlight w:val="yellow"/>
              </w:rPr>
              <w:t>Svarstyp. PREL = Preliminärsvar (denna typ är ny och finns ej i NPÖ:s riv-specifikation)</w:t>
            </w:r>
          </w:p>
          <w:p w14:paraId="5DA8F35F" w14:textId="77777777" w:rsidR="00136240" w:rsidRPr="00D02AB9" w:rsidRDefault="00136240" w:rsidP="003A6D72">
            <w:pPr>
              <w:spacing w:line="226" w:lineRule="exact"/>
              <w:rPr>
                <w:spacing w:val="-1"/>
                <w:szCs w:val="20"/>
                <w:highlight w:val="yellow"/>
              </w:rPr>
            </w:pPr>
            <w:r w:rsidRPr="00D02AB9">
              <w:rPr>
                <w:spacing w:val="-1"/>
                <w:szCs w:val="20"/>
                <w:highlight w:val="yellow"/>
              </w:rPr>
              <w:t xml:space="preserve">DEF = Definitivsvar </w:t>
            </w:r>
          </w:p>
          <w:p w14:paraId="358D6B4A" w14:textId="77777777" w:rsidR="00136240" w:rsidRPr="00D02AB9" w:rsidRDefault="00136240" w:rsidP="003A6D72">
            <w:pPr>
              <w:spacing w:line="226" w:lineRule="exact"/>
              <w:rPr>
                <w:spacing w:val="-1"/>
                <w:szCs w:val="20"/>
                <w:highlight w:val="yellow"/>
              </w:rPr>
            </w:pPr>
            <w:r w:rsidRPr="00D02AB9">
              <w:rPr>
                <w:spacing w:val="-1"/>
                <w:szCs w:val="20"/>
                <w:highlight w:val="yellow"/>
              </w:rPr>
              <w:t xml:space="preserve">TILL = Tilläggssvar </w:t>
            </w:r>
          </w:p>
          <w:p w14:paraId="7D79840A" w14:textId="0D59BF51" w:rsidR="00136240" w:rsidRPr="00D02AB9" w:rsidRDefault="00136240">
            <w:pPr>
              <w:rPr>
                <w:szCs w:val="20"/>
                <w:highlight w:val="yellow"/>
              </w:rPr>
            </w:pPr>
            <w:r w:rsidRPr="00D02AB9">
              <w:rPr>
                <w:spacing w:val="-1"/>
                <w:szCs w:val="20"/>
                <w:highlight w:val="yellow"/>
              </w:rPr>
              <w:t>DEF sätts som förvalt värde. Den senaste statusen är den som ska skickas med.</w:t>
            </w:r>
            <w:r w:rsidRPr="00D02AB9">
              <w:rPr>
                <w:szCs w:val="20"/>
                <w:highlight w:val="yellow"/>
              </w:rPr>
              <w:t xml:space="preserve"> </w:t>
            </w:r>
          </w:p>
        </w:tc>
        <w:tc>
          <w:tcPr>
            <w:tcW w:w="1192" w:type="dxa"/>
          </w:tcPr>
          <w:p w14:paraId="39CB7064" w14:textId="470D3A33" w:rsidR="00136240" w:rsidRPr="00D02AB9" w:rsidRDefault="00136240">
            <w:pPr>
              <w:jc w:val="center"/>
              <w:rPr>
                <w:szCs w:val="20"/>
              </w:rPr>
            </w:pPr>
            <w:r w:rsidRPr="00D02AB9">
              <w:rPr>
                <w:spacing w:val="-1"/>
                <w:szCs w:val="20"/>
                <w:highlight w:val="yellow"/>
              </w:rPr>
              <w:t>1.1</w:t>
            </w:r>
          </w:p>
        </w:tc>
      </w:tr>
      <w:tr w:rsidR="00136240" w:rsidRPr="00D02AB9" w14:paraId="7FA8F404" w14:textId="77777777" w:rsidTr="003A6D72">
        <w:tc>
          <w:tcPr>
            <w:tcW w:w="2802" w:type="dxa"/>
          </w:tcPr>
          <w:p w14:paraId="351D56CC" w14:textId="617EA412" w:rsidR="00136240" w:rsidRPr="00D02AB9" w:rsidRDefault="00136240">
            <w:pPr>
              <w:rPr>
                <w:szCs w:val="20"/>
              </w:rPr>
            </w:pPr>
            <w:r w:rsidRPr="00D02AB9">
              <w:rPr>
                <w:szCs w:val="20"/>
              </w:rPr>
              <w:t>../../resultTime</w:t>
            </w:r>
          </w:p>
        </w:tc>
        <w:tc>
          <w:tcPr>
            <w:tcW w:w="1701" w:type="dxa"/>
          </w:tcPr>
          <w:p w14:paraId="4197AF58" w14:textId="526935CF" w:rsidR="00136240" w:rsidRPr="00D02AB9" w:rsidRDefault="00136240">
            <w:pPr>
              <w:rPr>
                <w:szCs w:val="20"/>
              </w:rPr>
            </w:pPr>
            <w:r w:rsidRPr="00D02AB9">
              <w:rPr>
                <w:szCs w:val="20"/>
              </w:rPr>
              <w:t>TimeStampType</w:t>
            </w:r>
          </w:p>
        </w:tc>
        <w:tc>
          <w:tcPr>
            <w:tcW w:w="3827" w:type="dxa"/>
          </w:tcPr>
          <w:p w14:paraId="732E97A3" w14:textId="294215ED" w:rsidR="00136240" w:rsidRPr="00D02AB9" w:rsidRDefault="00136240">
            <w:pPr>
              <w:rPr>
                <w:szCs w:val="20"/>
              </w:rPr>
            </w:pPr>
            <w:r w:rsidRPr="00D02AB9">
              <w:rPr>
                <w:spacing w:val="-1"/>
                <w:szCs w:val="20"/>
              </w:rPr>
              <w:t>Svarstidpunkt. Tidpunkt då svar skickas till framställaren av vårdbegäran och ev kopiemottagare. För EKG anges här tidpunkten då EKG-undersökningen utfördes</w:t>
            </w:r>
          </w:p>
        </w:tc>
        <w:tc>
          <w:tcPr>
            <w:tcW w:w="1192" w:type="dxa"/>
          </w:tcPr>
          <w:p w14:paraId="5D7C2BCB" w14:textId="674FE2C3" w:rsidR="00136240" w:rsidRPr="00D02AB9" w:rsidRDefault="00136240">
            <w:pPr>
              <w:jc w:val="center"/>
              <w:rPr>
                <w:szCs w:val="20"/>
              </w:rPr>
            </w:pPr>
            <w:r w:rsidRPr="00D02AB9">
              <w:rPr>
                <w:spacing w:val="-1"/>
                <w:szCs w:val="20"/>
              </w:rPr>
              <w:t>1..1</w:t>
            </w:r>
          </w:p>
        </w:tc>
      </w:tr>
      <w:tr w:rsidR="00136240" w:rsidRPr="00D02AB9" w14:paraId="4AD95257" w14:textId="77777777" w:rsidTr="003A6D72">
        <w:tc>
          <w:tcPr>
            <w:tcW w:w="2802" w:type="dxa"/>
          </w:tcPr>
          <w:p w14:paraId="0FA64587" w14:textId="7EBB3F7B" w:rsidR="00136240" w:rsidRPr="00D02AB9" w:rsidRDefault="00136240">
            <w:pPr>
              <w:rPr>
                <w:szCs w:val="20"/>
              </w:rPr>
            </w:pPr>
            <w:r w:rsidRPr="00D02AB9">
              <w:rPr>
                <w:szCs w:val="20"/>
              </w:rPr>
              <w:t>../../resultReport</w:t>
            </w:r>
          </w:p>
        </w:tc>
        <w:tc>
          <w:tcPr>
            <w:tcW w:w="1701" w:type="dxa"/>
          </w:tcPr>
          <w:p w14:paraId="78C5FA1F" w14:textId="707F606B" w:rsidR="00136240" w:rsidRPr="00D02AB9" w:rsidRDefault="00136240">
            <w:pPr>
              <w:rPr>
                <w:szCs w:val="20"/>
              </w:rPr>
            </w:pPr>
            <w:r w:rsidRPr="00D02AB9">
              <w:rPr>
                <w:spacing w:val="-1"/>
                <w:szCs w:val="20"/>
              </w:rPr>
              <w:t>string</w:t>
            </w:r>
          </w:p>
        </w:tc>
        <w:tc>
          <w:tcPr>
            <w:tcW w:w="3827" w:type="dxa"/>
          </w:tcPr>
          <w:p w14:paraId="5E196C4C" w14:textId="61A2EA1F" w:rsidR="00136240" w:rsidRPr="00D02AB9" w:rsidRDefault="00136240">
            <w:pPr>
              <w:rPr>
                <w:szCs w:val="20"/>
              </w:rPr>
            </w:pPr>
            <w:r w:rsidRPr="00D02AB9">
              <w:rPr>
                <w:spacing w:val="-1"/>
                <w:szCs w:val="20"/>
              </w:rPr>
              <w:t xml:space="preserve">Text som beskriver utlåtandet kring </w:t>
            </w:r>
            <w:r w:rsidRPr="00D02AB9">
              <w:rPr>
                <w:spacing w:val="-1"/>
                <w:szCs w:val="20"/>
              </w:rPr>
              <w:lastRenderedPageBreak/>
              <w:t>undersökningsresultatet</w:t>
            </w:r>
          </w:p>
        </w:tc>
        <w:tc>
          <w:tcPr>
            <w:tcW w:w="1192" w:type="dxa"/>
          </w:tcPr>
          <w:p w14:paraId="105C9553" w14:textId="41FC8DD7" w:rsidR="00136240" w:rsidRPr="00D02AB9" w:rsidRDefault="00136240">
            <w:pPr>
              <w:jc w:val="center"/>
              <w:rPr>
                <w:szCs w:val="20"/>
              </w:rPr>
            </w:pPr>
            <w:r w:rsidRPr="00D02AB9">
              <w:rPr>
                <w:spacing w:val="-1"/>
                <w:szCs w:val="20"/>
              </w:rPr>
              <w:lastRenderedPageBreak/>
              <w:t>1..1</w:t>
            </w:r>
          </w:p>
        </w:tc>
      </w:tr>
      <w:tr w:rsidR="00136240" w:rsidRPr="00D02AB9" w14:paraId="7E6E8DEF" w14:textId="77777777" w:rsidTr="003A6D72">
        <w:tc>
          <w:tcPr>
            <w:tcW w:w="2802" w:type="dxa"/>
          </w:tcPr>
          <w:p w14:paraId="0E38AE7F" w14:textId="10DA3E23" w:rsidR="00136240" w:rsidRPr="00D02AB9" w:rsidRDefault="00136240">
            <w:pPr>
              <w:rPr>
                <w:szCs w:val="20"/>
              </w:rPr>
            </w:pPr>
            <w:r w:rsidRPr="00D02AB9">
              <w:rPr>
                <w:szCs w:val="20"/>
              </w:rPr>
              <w:lastRenderedPageBreak/>
              <w:t>../../resultComment</w:t>
            </w:r>
          </w:p>
        </w:tc>
        <w:tc>
          <w:tcPr>
            <w:tcW w:w="1701" w:type="dxa"/>
          </w:tcPr>
          <w:p w14:paraId="2F8AFE47" w14:textId="1F8E6DB4" w:rsidR="00136240" w:rsidRPr="00D02AB9" w:rsidRDefault="00136240">
            <w:pPr>
              <w:rPr>
                <w:szCs w:val="20"/>
              </w:rPr>
            </w:pPr>
            <w:r w:rsidRPr="00D02AB9">
              <w:rPr>
                <w:spacing w:val="-1"/>
                <w:szCs w:val="20"/>
              </w:rPr>
              <w:t>String</w:t>
            </w:r>
          </w:p>
        </w:tc>
        <w:tc>
          <w:tcPr>
            <w:tcW w:w="3827" w:type="dxa"/>
          </w:tcPr>
          <w:p w14:paraId="0249AFDB" w14:textId="36135394" w:rsidR="00136240" w:rsidRPr="00D02AB9" w:rsidRDefault="00136240">
            <w:pPr>
              <w:rPr>
                <w:szCs w:val="20"/>
              </w:rPr>
            </w:pPr>
            <w:r w:rsidRPr="00D02AB9">
              <w:rPr>
                <w:spacing w:val="-1"/>
                <w:szCs w:val="20"/>
              </w:rPr>
              <w:t xml:space="preserve">Kommentar till utlåtandet </w:t>
            </w:r>
          </w:p>
        </w:tc>
        <w:tc>
          <w:tcPr>
            <w:tcW w:w="1192" w:type="dxa"/>
          </w:tcPr>
          <w:p w14:paraId="5FEC11AA" w14:textId="1E7A2FA8" w:rsidR="00136240" w:rsidRPr="00D02AB9" w:rsidRDefault="00136240">
            <w:pPr>
              <w:jc w:val="center"/>
              <w:rPr>
                <w:szCs w:val="20"/>
              </w:rPr>
            </w:pPr>
            <w:r w:rsidRPr="00D02AB9">
              <w:rPr>
                <w:spacing w:val="-1"/>
                <w:szCs w:val="20"/>
              </w:rPr>
              <w:t>0..1</w:t>
            </w:r>
          </w:p>
        </w:tc>
      </w:tr>
      <w:tr w:rsidR="00136240" w:rsidRPr="00D02AB9" w14:paraId="457EFE60" w14:textId="77777777" w:rsidTr="003A6D72">
        <w:tc>
          <w:tcPr>
            <w:tcW w:w="2802" w:type="dxa"/>
          </w:tcPr>
          <w:p w14:paraId="39FFB6F7" w14:textId="5083002B" w:rsidR="00136240" w:rsidRPr="00D02AB9" w:rsidRDefault="00136240">
            <w:pPr>
              <w:rPr>
                <w:szCs w:val="20"/>
              </w:rPr>
            </w:pPr>
            <w:r w:rsidRPr="00D02AB9">
              <w:rPr>
                <w:i/>
                <w:szCs w:val="20"/>
              </w:rPr>
              <w:t>../../patientData</w:t>
            </w:r>
          </w:p>
        </w:tc>
        <w:tc>
          <w:tcPr>
            <w:tcW w:w="1701" w:type="dxa"/>
          </w:tcPr>
          <w:p w14:paraId="221AE731" w14:textId="4CAA5E0B" w:rsidR="00136240" w:rsidRPr="00D02AB9" w:rsidRDefault="00136240">
            <w:pPr>
              <w:rPr>
                <w:szCs w:val="20"/>
              </w:rPr>
            </w:pPr>
            <w:r w:rsidRPr="00D02AB9">
              <w:rPr>
                <w:i/>
                <w:spacing w:val="-1"/>
                <w:szCs w:val="20"/>
              </w:rPr>
              <w:t>PatientDataType</w:t>
            </w:r>
          </w:p>
        </w:tc>
        <w:tc>
          <w:tcPr>
            <w:tcW w:w="3827" w:type="dxa"/>
          </w:tcPr>
          <w:p w14:paraId="7D2404E2" w14:textId="3EE69F77" w:rsidR="00136240" w:rsidRPr="00D02AB9" w:rsidRDefault="00136240">
            <w:pPr>
              <w:rPr>
                <w:szCs w:val="20"/>
              </w:rPr>
            </w:pPr>
            <w:r w:rsidRPr="00D02AB9">
              <w:rPr>
                <w:i/>
                <w:spacing w:val="-1"/>
                <w:szCs w:val="20"/>
              </w:rPr>
              <w:t>Ytterligare information om patienten med relevans för bedömningen. Kan typiskt anges i samband med givande av strukturerad ekg-information enligt nedan</w:t>
            </w:r>
          </w:p>
        </w:tc>
        <w:tc>
          <w:tcPr>
            <w:tcW w:w="1192" w:type="dxa"/>
          </w:tcPr>
          <w:p w14:paraId="69DC5A3E" w14:textId="30807F68" w:rsidR="00136240" w:rsidRPr="00D02AB9" w:rsidRDefault="00136240">
            <w:pPr>
              <w:jc w:val="center"/>
              <w:rPr>
                <w:szCs w:val="20"/>
              </w:rPr>
            </w:pPr>
            <w:r w:rsidRPr="00D02AB9">
              <w:rPr>
                <w:i/>
                <w:spacing w:val="-1"/>
                <w:szCs w:val="20"/>
              </w:rPr>
              <w:t>0..1</w:t>
            </w:r>
          </w:p>
        </w:tc>
      </w:tr>
      <w:tr w:rsidR="00136240" w:rsidRPr="00D02AB9" w14:paraId="2EBA4525" w14:textId="77777777" w:rsidTr="003A6D72">
        <w:tc>
          <w:tcPr>
            <w:tcW w:w="2802" w:type="dxa"/>
          </w:tcPr>
          <w:p w14:paraId="33F17A66" w14:textId="4CA49731" w:rsidR="00136240" w:rsidRPr="00D02AB9" w:rsidRDefault="00136240">
            <w:pPr>
              <w:rPr>
                <w:szCs w:val="20"/>
              </w:rPr>
            </w:pPr>
            <w:r w:rsidRPr="00D02AB9">
              <w:rPr>
                <w:szCs w:val="20"/>
              </w:rPr>
              <w:t>../../../PatientWeight</w:t>
            </w:r>
          </w:p>
        </w:tc>
        <w:tc>
          <w:tcPr>
            <w:tcW w:w="1701" w:type="dxa"/>
          </w:tcPr>
          <w:p w14:paraId="51F16682" w14:textId="6149078B" w:rsidR="00136240" w:rsidRPr="00D02AB9" w:rsidRDefault="00136240">
            <w:pPr>
              <w:rPr>
                <w:szCs w:val="20"/>
              </w:rPr>
            </w:pPr>
            <w:r w:rsidRPr="00D02AB9">
              <w:rPr>
                <w:spacing w:val="-1"/>
                <w:szCs w:val="20"/>
              </w:rPr>
              <w:t>PQType</w:t>
            </w:r>
          </w:p>
        </w:tc>
        <w:tc>
          <w:tcPr>
            <w:tcW w:w="3827" w:type="dxa"/>
          </w:tcPr>
          <w:p w14:paraId="34F65FB2" w14:textId="49B34A0B" w:rsidR="00136240" w:rsidRPr="00D02AB9" w:rsidRDefault="00136240">
            <w:pPr>
              <w:rPr>
                <w:szCs w:val="20"/>
              </w:rPr>
            </w:pPr>
            <w:r w:rsidRPr="00D02AB9">
              <w:rPr>
                <w:spacing w:val="-1"/>
                <w:szCs w:val="20"/>
              </w:rPr>
              <w:t>Patientens vikt vid undersökningstillfället i kg.</w:t>
            </w:r>
          </w:p>
        </w:tc>
        <w:tc>
          <w:tcPr>
            <w:tcW w:w="1192" w:type="dxa"/>
          </w:tcPr>
          <w:p w14:paraId="7E2C6D12" w14:textId="77777777" w:rsidR="00136240" w:rsidRPr="00D02AB9" w:rsidRDefault="00136240" w:rsidP="003A6D72">
            <w:pPr>
              <w:spacing w:line="226" w:lineRule="exact"/>
              <w:ind w:left="142"/>
              <w:jc w:val="center"/>
              <w:rPr>
                <w:spacing w:val="-1"/>
                <w:szCs w:val="20"/>
              </w:rPr>
            </w:pPr>
            <w:r w:rsidRPr="00D02AB9">
              <w:rPr>
                <w:spacing w:val="-1"/>
                <w:szCs w:val="20"/>
              </w:rPr>
              <w:t>0..1</w:t>
            </w:r>
          </w:p>
          <w:p w14:paraId="6AC1FAAA" w14:textId="592F4ACA" w:rsidR="00136240" w:rsidRPr="00D02AB9" w:rsidRDefault="00136240">
            <w:pPr>
              <w:jc w:val="center"/>
              <w:rPr>
                <w:szCs w:val="20"/>
              </w:rPr>
            </w:pPr>
          </w:p>
        </w:tc>
      </w:tr>
      <w:tr w:rsidR="00136240" w:rsidRPr="00D02AB9" w14:paraId="582A0536" w14:textId="77777777" w:rsidTr="003A6D72">
        <w:tc>
          <w:tcPr>
            <w:tcW w:w="2802" w:type="dxa"/>
          </w:tcPr>
          <w:p w14:paraId="3AFB59CF" w14:textId="45C46934" w:rsidR="00136240" w:rsidRPr="00D02AB9" w:rsidRDefault="008A79FA">
            <w:pPr>
              <w:rPr>
                <w:szCs w:val="20"/>
              </w:rPr>
            </w:pPr>
            <w:r w:rsidRPr="00D02AB9">
              <w:rPr>
                <w:szCs w:val="20"/>
              </w:rPr>
              <w:t>../../../PatientLength</w:t>
            </w:r>
          </w:p>
        </w:tc>
        <w:tc>
          <w:tcPr>
            <w:tcW w:w="1701" w:type="dxa"/>
          </w:tcPr>
          <w:p w14:paraId="57B12AF9" w14:textId="74D4677E" w:rsidR="00136240" w:rsidRPr="00D02AB9" w:rsidRDefault="00136240">
            <w:pPr>
              <w:rPr>
                <w:szCs w:val="20"/>
              </w:rPr>
            </w:pPr>
            <w:r w:rsidRPr="00D02AB9">
              <w:rPr>
                <w:spacing w:val="-1"/>
                <w:szCs w:val="20"/>
              </w:rPr>
              <w:t>PQType</w:t>
            </w:r>
          </w:p>
        </w:tc>
        <w:tc>
          <w:tcPr>
            <w:tcW w:w="3827" w:type="dxa"/>
          </w:tcPr>
          <w:p w14:paraId="42CA64F4" w14:textId="13935333" w:rsidR="00136240" w:rsidRPr="00D02AB9" w:rsidRDefault="00136240">
            <w:pPr>
              <w:rPr>
                <w:szCs w:val="20"/>
              </w:rPr>
            </w:pPr>
            <w:r w:rsidRPr="00D02AB9">
              <w:rPr>
                <w:spacing w:val="-1"/>
                <w:szCs w:val="20"/>
              </w:rPr>
              <w:t>Patientens längd vid undersökningstillfället i cm.</w:t>
            </w:r>
          </w:p>
        </w:tc>
        <w:tc>
          <w:tcPr>
            <w:tcW w:w="1192" w:type="dxa"/>
          </w:tcPr>
          <w:p w14:paraId="4A772743" w14:textId="15EB79E9" w:rsidR="00136240" w:rsidRPr="00D02AB9" w:rsidRDefault="00136240">
            <w:pPr>
              <w:jc w:val="center"/>
              <w:rPr>
                <w:szCs w:val="20"/>
              </w:rPr>
            </w:pPr>
            <w:r w:rsidRPr="00D02AB9">
              <w:rPr>
                <w:spacing w:val="-1"/>
                <w:szCs w:val="20"/>
              </w:rPr>
              <w:t>0..1</w:t>
            </w:r>
          </w:p>
        </w:tc>
      </w:tr>
      <w:tr w:rsidR="00136240" w:rsidRPr="00D02AB9" w14:paraId="41950809" w14:textId="77777777" w:rsidTr="003A6D72">
        <w:tc>
          <w:tcPr>
            <w:tcW w:w="2802" w:type="dxa"/>
          </w:tcPr>
          <w:p w14:paraId="5F16DA95" w14:textId="32FF920D" w:rsidR="00136240" w:rsidRPr="00D02AB9" w:rsidRDefault="00136240">
            <w:pPr>
              <w:rPr>
                <w:szCs w:val="20"/>
              </w:rPr>
            </w:pPr>
          </w:p>
        </w:tc>
        <w:tc>
          <w:tcPr>
            <w:tcW w:w="1701" w:type="dxa"/>
          </w:tcPr>
          <w:p w14:paraId="0ACC6A89" w14:textId="3EF408BA" w:rsidR="00136240" w:rsidRPr="00D02AB9" w:rsidRDefault="00136240">
            <w:pPr>
              <w:rPr>
                <w:szCs w:val="20"/>
              </w:rPr>
            </w:pPr>
          </w:p>
        </w:tc>
        <w:tc>
          <w:tcPr>
            <w:tcW w:w="3827" w:type="dxa"/>
          </w:tcPr>
          <w:p w14:paraId="5F1FCC87" w14:textId="0E827CA2" w:rsidR="00136240" w:rsidRPr="00D02AB9" w:rsidRDefault="00136240">
            <w:pPr>
              <w:rPr>
                <w:szCs w:val="20"/>
              </w:rPr>
            </w:pPr>
          </w:p>
        </w:tc>
        <w:tc>
          <w:tcPr>
            <w:tcW w:w="1192" w:type="dxa"/>
          </w:tcPr>
          <w:p w14:paraId="61F6512D" w14:textId="7CC0E0F1" w:rsidR="00136240" w:rsidRPr="00D02AB9" w:rsidRDefault="00136240">
            <w:pPr>
              <w:jc w:val="center"/>
              <w:rPr>
                <w:szCs w:val="20"/>
              </w:rPr>
            </w:pPr>
          </w:p>
        </w:tc>
      </w:tr>
      <w:tr w:rsidR="00136240" w:rsidRPr="00D02AB9" w14:paraId="79EEF0E2" w14:textId="77777777" w:rsidTr="003A6D72">
        <w:tc>
          <w:tcPr>
            <w:tcW w:w="2802" w:type="dxa"/>
          </w:tcPr>
          <w:p w14:paraId="0D620F33" w14:textId="05B0A3D5" w:rsidR="00136240" w:rsidRPr="00D02AB9" w:rsidRDefault="00136240">
            <w:pPr>
              <w:rPr>
                <w:szCs w:val="20"/>
              </w:rPr>
            </w:pPr>
            <w:r w:rsidRPr="00D02AB9">
              <w:rPr>
                <w:i/>
                <w:szCs w:val="20"/>
              </w:rPr>
              <w:t>../../ecgRecording</w:t>
            </w:r>
          </w:p>
        </w:tc>
        <w:tc>
          <w:tcPr>
            <w:tcW w:w="1701" w:type="dxa"/>
          </w:tcPr>
          <w:p w14:paraId="05EDC769" w14:textId="05D8468D" w:rsidR="00136240" w:rsidRPr="00D02AB9" w:rsidRDefault="00EF5B44">
            <w:pPr>
              <w:rPr>
                <w:szCs w:val="20"/>
              </w:rPr>
            </w:pPr>
            <w:r w:rsidRPr="00D02AB9">
              <w:rPr>
                <w:i/>
                <w:spacing w:val="-1"/>
                <w:szCs w:val="20"/>
              </w:rPr>
              <w:t>ECG</w:t>
            </w:r>
            <w:r w:rsidR="00136240" w:rsidRPr="00D02AB9">
              <w:rPr>
                <w:i/>
                <w:spacing w:val="-1"/>
                <w:szCs w:val="20"/>
              </w:rPr>
              <w:t>RecordingType</w:t>
            </w:r>
          </w:p>
        </w:tc>
        <w:tc>
          <w:tcPr>
            <w:tcW w:w="3827" w:type="dxa"/>
          </w:tcPr>
          <w:p w14:paraId="0E07BD3F" w14:textId="188D30D6" w:rsidR="00136240" w:rsidRPr="00D02AB9" w:rsidRDefault="00136240">
            <w:pPr>
              <w:rPr>
                <w:szCs w:val="20"/>
              </w:rPr>
            </w:pPr>
            <w:r w:rsidRPr="00D02AB9">
              <w:rPr>
                <w:i/>
                <w:spacing w:val="-1"/>
                <w:szCs w:val="20"/>
              </w:rPr>
              <w:t>Beskrivning av ekg-tagning(ar). EKG tas som en eller flera tagningar (noll tillåts i fall då tillgång till ekg-tagningsdata ej är möjlig, utan endast (remiss och) sammanfattande utlåtande finns). Svarsunderlag i NPÖ riv-spec 2.2.0 avsnitt 5.2</w:t>
            </w:r>
          </w:p>
        </w:tc>
        <w:tc>
          <w:tcPr>
            <w:tcW w:w="1192" w:type="dxa"/>
          </w:tcPr>
          <w:p w14:paraId="59F3D2E8" w14:textId="7B97306B" w:rsidR="00136240" w:rsidRPr="00D02AB9" w:rsidRDefault="00136240">
            <w:pPr>
              <w:jc w:val="center"/>
              <w:rPr>
                <w:szCs w:val="20"/>
              </w:rPr>
            </w:pPr>
            <w:r w:rsidRPr="00D02AB9">
              <w:rPr>
                <w:i/>
                <w:spacing w:val="-1"/>
                <w:szCs w:val="20"/>
              </w:rPr>
              <w:t>0..*</w:t>
            </w:r>
          </w:p>
        </w:tc>
      </w:tr>
      <w:tr w:rsidR="00136240" w:rsidRPr="00D02AB9" w14:paraId="313B13EF" w14:textId="77777777" w:rsidTr="003A6D72">
        <w:tc>
          <w:tcPr>
            <w:tcW w:w="2802" w:type="dxa"/>
          </w:tcPr>
          <w:p w14:paraId="5E9C0FCD" w14:textId="72297F4A" w:rsidR="00136240" w:rsidRPr="00D02AB9" w:rsidRDefault="00136240">
            <w:pPr>
              <w:rPr>
                <w:szCs w:val="20"/>
              </w:rPr>
            </w:pPr>
            <w:r w:rsidRPr="00D02AB9">
              <w:rPr>
                <w:szCs w:val="20"/>
              </w:rPr>
              <w:t>../../../recordingId</w:t>
            </w:r>
          </w:p>
        </w:tc>
        <w:tc>
          <w:tcPr>
            <w:tcW w:w="1701" w:type="dxa"/>
          </w:tcPr>
          <w:p w14:paraId="24171580" w14:textId="3D0534FE" w:rsidR="00136240" w:rsidRPr="00D02AB9" w:rsidRDefault="00136240">
            <w:pPr>
              <w:rPr>
                <w:szCs w:val="20"/>
              </w:rPr>
            </w:pPr>
            <w:r w:rsidRPr="00D02AB9">
              <w:rPr>
                <w:spacing w:val="-1"/>
                <w:szCs w:val="20"/>
              </w:rPr>
              <w:t>IIType</w:t>
            </w:r>
          </w:p>
        </w:tc>
        <w:tc>
          <w:tcPr>
            <w:tcW w:w="3827" w:type="dxa"/>
          </w:tcPr>
          <w:p w14:paraId="701A81F5" w14:textId="0BCEB889" w:rsidR="00136240" w:rsidRPr="00D02AB9" w:rsidRDefault="00136240">
            <w:pPr>
              <w:rPr>
                <w:szCs w:val="20"/>
              </w:rPr>
            </w:pPr>
            <w:r w:rsidRPr="00D02AB9">
              <w:rPr>
                <w:spacing w:val="-1"/>
                <w:szCs w:val="20"/>
              </w:rPr>
              <w:t xml:space="preserve">Id för EKG-tagningen som är unikt inom källsystemet. </w:t>
            </w:r>
          </w:p>
        </w:tc>
        <w:tc>
          <w:tcPr>
            <w:tcW w:w="1192" w:type="dxa"/>
          </w:tcPr>
          <w:p w14:paraId="43F88CB7" w14:textId="148A2575" w:rsidR="00136240" w:rsidRPr="00D02AB9" w:rsidRDefault="00136240">
            <w:pPr>
              <w:jc w:val="center"/>
              <w:rPr>
                <w:szCs w:val="20"/>
              </w:rPr>
            </w:pPr>
            <w:r w:rsidRPr="00D02AB9">
              <w:rPr>
                <w:spacing w:val="-1"/>
                <w:szCs w:val="20"/>
              </w:rPr>
              <w:t>1..1</w:t>
            </w:r>
          </w:p>
        </w:tc>
      </w:tr>
      <w:tr w:rsidR="00136240" w:rsidRPr="00D02AB9" w14:paraId="3758C4E2" w14:textId="77777777" w:rsidTr="003A6D72">
        <w:tc>
          <w:tcPr>
            <w:tcW w:w="2802" w:type="dxa"/>
          </w:tcPr>
          <w:p w14:paraId="42788E4B" w14:textId="12CBAA23" w:rsidR="00136240" w:rsidRPr="00D02AB9" w:rsidRDefault="00136240">
            <w:pPr>
              <w:rPr>
                <w:szCs w:val="20"/>
              </w:rPr>
            </w:pPr>
            <w:r w:rsidRPr="00D02AB9">
              <w:rPr>
                <w:szCs w:val="20"/>
              </w:rPr>
              <w:t>../../../examinationActivity</w:t>
            </w:r>
          </w:p>
        </w:tc>
        <w:tc>
          <w:tcPr>
            <w:tcW w:w="1701" w:type="dxa"/>
          </w:tcPr>
          <w:p w14:paraId="25F79E40" w14:textId="2A4AAFC5" w:rsidR="00136240" w:rsidRPr="00D02AB9" w:rsidRDefault="00136240">
            <w:pPr>
              <w:rPr>
                <w:szCs w:val="20"/>
              </w:rPr>
            </w:pPr>
            <w:r w:rsidRPr="00D02AB9">
              <w:rPr>
                <w:szCs w:val="20"/>
              </w:rPr>
              <w:t>CVType</w:t>
            </w:r>
          </w:p>
        </w:tc>
        <w:tc>
          <w:tcPr>
            <w:tcW w:w="3827" w:type="dxa"/>
          </w:tcPr>
          <w:p w14:paraId="277ED046" w14:textId="0E45F51B" w:rsidR="00136240" w:rsidRPr="00D02AB9" w:rsidRDefault="00136240">
            <w:pPr>
              <w:rPr>
                <w:szCs w:val="20"/>
              </w:rPr>
            </w:pPr>
            <w:r w:rsidRPr="00D02AB9">
              <w:rPr>
                <w:spacing w:val="-1"/>
                <w:szCs w:val="20"/>
              </w:rPr>
              <w:t>Åtgärdskod för utförd typ av EKG. KVÅ-kod eller i förekommande fall annat kodverk. Om inget gemensamt kodverk används, anges åtgärdsbeskrivning i originalText. (not. I npö rivspec saknas angivande av typ av ekg vilket är en brist eftersom uppföljning av olika slags ekg görs)</w:t>
            </w:r>
          </w:p>
        </w:tc>
        <w:tc>
          <w:tcPr>
            <w:tcW w:w="1192" w:type="dxa"/>
          </w:tcPr>
          <w:p w14:paraId="4708CACC" w14:textId="2CD8CCCD" w:rsidR="00136240" w:rsidRPr="00D02AB9" w:rsidRDefault="00136240">
            <w:pPr>
              <w:jc w:val="center"/>
              <w:rPr>
                <w:szCs w:val="20"/>
              </w:rPr>
            </w:pPr>
            <w:r w:rsidRPr="00D02AB9">
              <w:rPr>
                <w:spacing w:val="-1"/>
                <w:szCs w:val="20"/>
              </w:rPr>
              <w:t>1..1</w:t>
            </w:r>
          </w:p>
        </w:tc>
      </w:tr>
      <w:tr w:rsidR="00136240" w:rsidRPr="00D02AB9" w14:paraId="47A5734A" w14:textId="77777777" w:rsidTr="003A6D72">
        <w:tc>
          <w:tcPr>
            <w:tcW w:w="2802" w:type="dxa"/>
          </w:tcPr>
          <w:p w14:paraId="6385E499" w14:textId="14358C99" w:rsidR="00136240" w:rsidRPr="00D02AB9" w:rsidRDefault="00136240">
            <w:pPr>
              <w:rPr>
                <w:szCs w:val="20"/>
              </w:rPr>
            </w:pPr>
            <w:r w:rsidRPr="00D02AB9">
              <w:rPr>
                <w:szCs w:val="20"/>
              </w:rPr>
              <w:t>../../../examinationTimePeriod</w:t>
            </w:r>
          </w:p>
        </w:tc>
        <w:tc>
          <w:tcPr>
            <w:tcW w:w="1701" w:type="dxa"/>
          </w:tcPr>
          <w:p w14:paraId="229F9AE6" w14:textId="655F7EEE" w:rsidR="00136240" w:rsidRPr="00D02AB9" w:rsidRDefault="00136240">
            <w:pPr>
              <w:rPr>
                <w:szCs w:val="20"/>
              </w:rPr>
            </w:pPr>
            <w:r w:rsidRPr="00D02AB9">
              <w:rPr>
                <w:spacing w:val="-1"/>
                <w:szCs w:val="20"/>
              </w:rPr>
              <w:t>TimePeriodType</w:t>
            </w:r>
          </w:p>
        </w:tc>
        <w:tc>
          <w:tcPr>
            <w:tcW w:w="3827" w:type="dxa"/>
          </w:tcPr>
          <w:p w14:paraId="600630CF" w14:textId="1B9556E4" w:rsidR="00136240" w:rsidRPr="00D02AB9" w:rsidRDefault="00136240">
            <w:pPr>
              <w:rPr>
                <w:szCs w:val="20"/>
              </w:rPr>
            </w:pPr>
            <w:r w:rsidRPr="00D02AB9">
              <w:rPr>
                <w:spacing w:val="-1"/>
                <w:szCs w:val="20"/>
              </w:rPr>
              <w:t>Tidpunkt då EKG-insamlingen startar och slutar</w:t>
            </w:r>
          </w:p>
        </w:tc>
        <w:tc>
          <w:tcPr>
            <w:tcW w:w="1192" w:type="dxa"/>
          </w:tcPr>
          <w:p w14:paraId="688B6B6F" w14:textId="4B3327EB" w:rsidR="00136240" w:rsidRPr="00D02AB9" w:rsidRDefault="00136240">
            <w:pPr>
              <w:jc w:val="center"/>
              <w:rPr>
                <w:szCs w:val="20"/>
              </w:rPr>
            </w:pPr>
            <w:r w:rsidRPr="00D02AB9">
              <w:rPr>
                <w:spacing w:val="-1"/>
                <w:szCs w:val="20"/>
              </w:rPr>
              <w:t>1..1</w:t>
            </w:r>
          </w:p>
        </w:tc>
      </w:tr>
      <w:tr w:rsidR="00136240" w:rsidRPr="00D02AB9" w14:paraId="51905AC3" w14:textId="77777777" w:rsidTr="003A6D72">
        <w:tc>
          <w:tcPr>
            <w:tcW w:w="2802" w:type="dxa"/>
          </w:tcPr>
          <w:p w14:paraId="3144C24A" w14:textId="048F39F7" w:rsidR="00136240" w:rsidRPr="00D02AB9" w:rsidRDefault="00136240">
            <w:pPr>
              <w:rPr>
                <w:szCs w:val="20"/>
              </w:rPr>
            </w:pPr>
            <w:r w:rsidRPr="00D02AB9">
              <w:rPr>
                <w:szCs w:val="20"/>
              </w:rPr>
              <w:t>../../../examinationStatus</w:t>
            </w:r>
          </w:p>
        </w:tc>
        <w:tc>
          <w:tcPr>
            <w:tcW w:w="1701" w:type="dxa"/>
          </w:tcPr>
          <w:p w14:paraId="35DE53A5" w14:textId="05AF792C" w:rsidR="00136240" w:rsidRPr="00D02AB9" w:rsidRDefault="00136240">
            <w:pPr>
              <w:rPr>
                <w:szCs w:val="20"/>
              </w:rPr>
            </w:pPr>
            <w:r w:rsidRPr="00D02AB9">
              <w:rPr>
                <w:spacing w:val="-1"/>
                <w:szCs w:val="20"/>
              </w:rPr>
              <w:t>CVType</w:t>
            </w:r>
          </w:p>
        </w:tc>
        <w:tc>
          <w:tcPr>
            <w:tcW w:w="3827" w:type="dxa"/>
          </w:tcPr>
          <w:p w14:paraId="37C8488E" w14:textId="77777777" w:rsidR="00136240" w:rsidRPr="00D02AB9" w:rsidRDefault="00136240" w:rsidP="003A6D72">
            <w:pPr>
              <w:spacing w:line="226" w:lineRule="exact"/>
              <w:rPr>
                <w:spacing w:val="-1"/>
                <w:szCs w:val="20"/>
              </w:rPr>
            </w:pPr>
            <w:r w:rsidRPr="00D02AB9">
              <w:rPr>
                <w:spacing w:val="-1"/>
                <w:szCs w:val="20"/>
              </w:rPr>
              <w:t>Text som anger åtgärdens status. Då det är</w:t>
            </w:r>
          </w:p>
          <w:p w14:paraId="19943293" w14:textId="77777777" w:rsidR="00136240" w:rsidRPr="00D02AB9" w:rsidRDefault="00136240" w:rsidP="003A6D72">
            <w:pPr>
              <w:spacing w:line="226" w:lineRule="exact"/>
              <w:rPr>
                <w:spacing w:val="-1"/>
                <w:szCs w:val="20"/>
              </w:rPr>
            </w:pPr>
            <w:r w:rsidRPr="00D02AB9">
              <w:rPr>
                <w:spacing w:val="-1"/>
                <w:szCs w:val="20"/>
              </w:rPr>
              <w:t>möjligt ska KV åtgärdsstatus följas. Exempel:</w:t>
            </w:r>
          </w:p>
          <w:p w14:paraId="2D3BB4B6" w14:textId="6564F3B6" w:rsidR="00136240" w:rsidRPr="00D02AB9" w:rsidRDefault="00136240">
            <w:pPr>
              <w:rPr>
                <w:szCs w:val="20"/>
              </w:rPr>
            </w:pPr>
            <w:r w:rsidRPr="00D02AB9">
              <w:rPr>
                <w:spacing w:val="-1"/>
                <w:szCs w:val="20"/>
              </w:rPr>
              <w:t>Planerad, Pågående, Avklarad</w:t>
            </w:r>
          </w:p>
        </w:tc>
        <w:tc>
          <w:tcPr>
            <w:tcW w:w="1192" w:type="dxa"/>
          </w:tcPr>
          <w:p w14:paraId="669086CD" w14:textId="6CE683CD" w:rsidR="00136240" w:rsidRPr="00D02AB9" w:rsidRDefault="00136240">
            <w:pPr>
              <w:jc w:val="center"/>
              <w:rPr>
                <w:szCs w:val="20"/>
              </w:rPr>
            </w:pPr>
            <w:r w:rsidRPr="00D02AB9">
              <w:rPr>
                <w:spacing w:val="-1"/>
                <w:szCs w:val="20"/>
              </w:rPr>
              <w:t>0..1</w:t>
            </w:r>
          </w:p>
        </w:tc>
      </w:tr>
      <w:tr w:rsidR="00136240" w:rsidRPr="00D02AB9" w14:paraId="78CE4FEA" w14:textId="77777777" w:rsidTr="003A6D72">
        <w:tc>
          <w:tcPr>
            <w:tcW w:w="2802" w:type="dxa"/>
          </w:tcPr>
          <w:p w14:paraId="29F6C115" w14:textId="312E9397" w:rsidR="00136240" w:rsidRPr="00D02AB9" w:rsidRDefault="00136240" w:rsidP="002016C1">
            <w:pPr>
              <w:rPr>
                <w:szCs w:val="20"/>
                <w:highlight w:val="yellow"/>
              </w:rPr>
              <w:pPrChange w:id="4304" w:author="Björn Genfors" w:date="2014-03-28T14:50:00Z">
                <w:pPr/>
              </w:pPrChange>
            </w:pPr>
            <w:r w:rsidRPr="00D02AB9">
              <w:rPr>
                <w:szCs w:val="20"/>
                <w:highlight w:val="yellow"/>
              </w:rPr>
              <w:t>../../</w:t>
            </w:r>
            <w:r w:rsidR="00095333" w:rsidRPr="00D02AB9">
              <w:rPr>
                <w:szCs w:val="20"/>
                <w:highlight w:val="yellow"/>
              </w:rPr>
              <w:t>../</w:t>
            </w:r>
            <w:del w:id="4305" w:author="Björn Genfors" w:date="2014-03-28T14:50:00Z">
              <w:r w:rsidR="00FA52CF" w:rsidDel="002016C1">
                <w:rPr>
                  <w:szCs w:val="20"/>
                  <w:highlight w:val="yellow"/>
                </w:rPr>
                <w:delText>patientData</w:delText>
              </w:r>
            </w:del>
            <w:ins w:id="4306" w:author="Björn Genfors" w:date="2014-03-28T14:50:00Z">
              <w:r w:rsidR="002016C1">
                <w:rPr>
                  <w:szCs w:val="20"/>
                  <w:highlight w:val="yellow"/>
                </w:rPr>
                <w:t>examinationUnit</w:t>
              </w:r>
            </w:ins>
          </w:p>
        </w:tc>
        <w:tc>
          <w:tcPr>
            <w:tcW w:w="1701" w:type="dxa"/>
          </w:tcPr>
          <w:p w14:paraId="7A5A1F16" w14:textId="626E8437" w:rsidR="00136240" w:rsidRPr="00D02AB9" w:rsidRDefault="00136240">
            <w:pPr>
              <w:rPr>
                <w:szCs w:val="20"/>
                <w:highlight w:val="yellow"/>
              </w:rPr>
            </w:pPr>
            <w:r w:rsidRPr="00D02AB9">
              <w:rPr>
                <w:szCs w:val="20"/>
                <w:highlight w:val="yellow"/>
              </w:rPr>
              <w:t>string</w:t>
            </w:r>
          </w:p>
        </w:tc>
        <w:tc>
          <w:tcPr>
            <w:tcW w:w="3827" w:type="dxa"/>
          </w:tcPr>
          <w:p w14:paraId="2A8760FD" w14:textId="44D32452" w:rsidR="00136240" w:rsidRPr="00D02AB9" w:rsidRDefault="00136240">
            <w:pPr>
              <w:rPr>
                <w:szCs w:val="20"/>
                <w:highlight w:val="yellow"/>
              </w:rPr>
            </w:pPr>
            <w:r w:rsidRPr="00D02AB9">
              <w:rPr>
                <w:spacing w:val="-1"/>
                <w:szCs w:val="20"/>
                <w:highlight w:val="yellow"/>
              </w:rPr>
              <w:t>Text som anger vilken typ av labenhet som undersökningsresultatet härrör från. T ex MR-lab, CT inom bild. (not. Generaliserad från npö riv-spec för b&amp;f undersökningar)</w:t>
            </w:r>
          </w:p>
        </w:tc>
        <w:tc>
          <w:tcPr>
            <w:tcW w:w="1192" w:type="dxa"/>
          </w:tcPr>
          <w:p w14:paraId="26A09058" w14:textId="73253EAB" w:rsidR="00136240" w:rsidRPr="00D02AB9" w:rsidRDefault="00136240">
            <w:pPr>
              <w:jc w:val="center"/>
              <w:rPr>
                <w:szCs w:val="20"/>
              </w:rPr>
            </w:pPr>
            <w:r w:rsidRPr="00D02AB9">
              <w:rPr>
                <w:spacing w:val="-1"/>
                <w:szCs w:val="20"/>
                <w:highlight w:val="yellow"/>
              </w:rPr>
              <w:t>0..1</w:t>
            </w:r>
          </w:p>
        </w:tc>
      </w:tr>
      <w:tr w:rsidR="00136240" w:rsidRPr="00D02AB9" w14:paraId="09E93E7A" w14:textId="77777777" w:rsidTr="003A6D72">
        <w:tc>
          <w:tcPr>
            <w:tcW w:w="2802" w:type="dxa"/>
          </w:tcPr>
          <w:p w14:paraId="76E22100" w14:textId="77777777" w:rsidR="00136240" w:rsidRPr="00D02AB9" w:rsidRDefault="00136240" w:rsidP="003A6D72">
            <w:pPr>
              <w:spacing w:line="229" w:lineRule="exact"/>
              <w:rPr>
                <w:i/>
                <w:szCs w:val="20"/>
              </w:rPr>
            </w:pPr>
            <w:r w:rsidRPr="00D02AB9">
              <w:rPr>
                <w:i/>
                <w:szCs w:val="20"/>
              </w:rPr>
              <w:t>../../accountableHealthcareProfessional</w:t>
            </w:r>
          </w:p>
          <w:p w14:paraId="1DDCBCF2" w14:textId="6A82FF6F" w:rsidR="00136240" w:rsidRPr="00D02AB9" w:rsidRDefault="00136240">
            <w:pPr>
              <w:rPr>
                <w:szCs w:val="20"/>
              </w:rPr>
            </w:pPr>
          </w:p>
        </w:tc>
        <w:tc>
          <w:tcPr>
            <w:tcW w:w="1701" w:type="dxa"/>
          </w:tcPr>
          <w:p w14:paraId="5C18F901" w14:textId="77777777" w:rsidR="00136240" w:rsidRPr="00D02AB9" w:rsidRDefault="00136240" w:rsidP="003A6D72">
            <w:pPr>
              <w:spacing w:line="229" w:lineRule="exact"/>
              <w:rPr>
                <w:i/>
                <w:szCs w:val="20"/>
              </w:rPr>
            </w:pPr>
            <w:r w:rsidRPr="00D02AB9">
              <w:rPr>
                <w:i/>
                <w:szCs w:val="20"/>
              </w:rPr>
              <w:t>HealthcareProfessionalType</w:t>
            </w:r>
          </w:p>
          <w:p w14:paraId="384949FC" w14:textId="55E26D2B" w:rsidR="00136240" w:rsidRPr="00D02AB9" w:rsidRDefault="00136240">
            <w:pPr>
              <w:rPr>
                <w:szCs w:val="20"/>
              </w:rPr>
            </w:pPr>
          </w:p>
        </w:tc>
        <w:tc>
          <w:tcPr>
            <w:tcW w:w="3827" w:type="dxa"/>
          </w:tcPr>
          <w:p w14:paraId="6EA8199E" w14:textId="38AFD934" w:rsidR="00136240" w:rsidRPr="00D02AB9" w:rsidRDefault="00136240" w:rsidP="002F51F9">
            <w:pPr>
              <w:rPr>
                <w:szCs w:val="20"/>
              </w:rPr>
            </w:pPr>
            <w:r w:rsidRPr="00D02AB9">
              <w:rPr>
                <w:i/>
                <w:szCs w:val="20"/>
              </w:rPr>
              <w:t>Ansv</w:t>
            </w:r>
            <w:r w:rsidR="00771FE5" w:rsidRPr="00D02AB9">
              <w:rPr>
                <w:i/>
                <w:szCs w:val="20"/>
              </w:rPr>
              <w:t>arig hälso- och sjukvårdsperson</w:t>
            </w:r>
            <w:r w:rsidRPr="00D02AB9">
              <w:rPr>
                <w:i/>
                <w:szCs w:val="20"/>
              </w:rPr>
              <w:t xml:space="preserve"> för </w:t>
            </w:r>
            <w:del w:id="4307" w:author="Andreas Bjärkmar" w:date="2014-03-28T10:54:00Z">
              <w:r w:rsidRPr="00F01C22" w:rsidDel="002F51F9">
                <w:rPr>
                  <w:i/>
                  <w:szCs w:val="20"/>
                  <w:highlight w:val="yellow"/>
                  <w:rPrChange w:id="4308" w:author="Andreas Bjärkmar" w:date="2014-03-28T10:57:00Z">
                    <w:rPr>
                      <w:i/>
                      <w:szCs w:val="20"/>
                    </w:rPr>
                  </w:rPrChange>
                </w:rPr>
                <w:delText>undersökningsresultatet.</w:delText>
              </w:r>
            </w:del>
            <w:ins w:id="4309" w:author="Andreas Bjärkmar" w:date="2014-03-28T10:54:00Z">
              <w:r w:rsidR="002F51F9" w:rsidRPr="00F01C22">
                <w:rPr>
                  <w:i/>
                  <w:szCs w:val="20"/>
                  <w:highlight w:val="yellow"/>
                  <w:rPrChange w:id="4310" w:author="Andreas Bjärkmar" w:date="2014-03-28T10:57:00Z">
                    <w:rPr>
                      <w:i/>
                      <w:szCs w:val="20"/>
                    </w:rPr>
                  </w:rPrChange>
                </w:rPr>
                <w:t xml:space="preserve">undersökningsunderlaget. </w:t>
              </w:r>
            </w:ins>
            <w:ins w:id="4311" w:author="Andreas Bjärkmar" w:date="2014-03-28T10:55:00Z">
              <w:r w:rsidR="002F51F9" w:rsidRPr="00F01C22">
                <w:rPr>
                  <w:i/>
                  <w:szCs w:val="20"/>
                  <w:highlight w:val="yellow"/>
                  <w:rPrChange w:id="4312" w:author="Andreas Bjärkmar" w:date="2014-03-28T10:57:00Z">
                    <w:rPr>
                      <w:i/>
                      <w:szCs w:val="20"/>
                    </w:rPr>
                  </w:rPrChange>
                </w:rPr>
                <w:t xml:space="preserve">Ansvarar för information </w:t>
              </w:r>
              <w:r w:rsidR="002F51F9" w:rsidRPr="00F01C22">
                <w:rPr>
                  <w:i/>
                  <w:szCs w:val="20"/>
                  <w:highlight w:val="yellow"/>
                  <w:rPrChange w:id="4313" w:author="Andreas Bjärkmar" w:date="2014-03-28T10:57:00Z">
                    <w:rPr>
                      <w:i/>
                      <w:szCs w:val="20"/>
                    </w:rPr>
                  </w:rPrChange>
                </w:rPr>
                <w:lastRenderedPageBreak/>
                <w:t>som härstammar från insamlingstillfället. Det är denna person som har den fysiska kontakten med patienten vid insamlandet av datan som utlåtandet grundar sig på.</w:t>
              </w:r>
            </w:ins>
          </w:p>
        </w:tc>
        <w:tc>
          <w:tcPr>
            <w:tcW w:w="1192" w:type="dxa"/>
          </w:tcPr>
          <w:p w14:paraId="41EBB0C5" w14:textId="66CA74B2" w:rsidR="00136240" w:rsidRPr="00D02AB9" w:rsidRDefault="00136240">
            <w:pPr>
              <w:jc w:val="center"/>
              <w:rPr>
                <w:szCs w:val="20"/>
              </w:rPr>
            </w:pPr>
            <w:r w:rsidRPr="00D02AB9">
              <w:rPr>
                <w:i/>
                <w:szCs w:val="20"/>
              </w:rPr>
              <w:lastRenderedPageBreak/>
              <w:t>0..1</w:t>
            </w:r>
          </w:p>
        </w:tc>
      </w:tr>
      <w:tr w:rsidR="00136240" w:rsidRPr="00D02AB9" w14:paraId="41BE2051" w14:textId="77777777" w:rsidTr="00F01C22">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314" w:author="Andreas Bjärkmar" w:date="2014-03-28T10:57:00Z">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818"/>
          <w:trPrChange w:id="4315" w:author="Andreas Bjärkmar" w:date="2014-03-28T10:57:00Z">
            <w:trPr>
              <w:trHeight w:val="1613"/>
            </w:trPr>
          </w:trPrChange>
        </w:trPr>
        <w:tc>
          <w:tcPr>
            <w:tcW w:w="2802" w:type="dxa"/>
            <w:tcPrChange w:id="4316" w:author="Andreas Bjärkmar" w:date="2014-03-28T10:57:00Z">
              <w:tcPr>
                <w:tcW w:w="2802" w:type="dxa"/>
              </w:tcPr>
            </w:tcPrChange>
          </w:tcPr>
          <w:p w14:paraId="7FEBAC26" w14:textId="77777777" w:rsidR="00136240" w:rsidRPr="00D02AB9" w:rsidRDefault="00136240" w:rsidP="003A6D72">
            <w:pPr>
              <w:spacing w:line="229" w:lineRule="exact"/>
              <w:rPr>
                <w:szCs w:val="20"/>
              </w:rPr>
            </w:pPr>
            <w:r w:rsidRPr="00D02AB9">
              <w:rPr>
                <w:szCs w:val="20"/>
              </w:rPr>
              <w:lastRenderedPageBreak/>
              <w:t>../../../a</w:t>
            </w:r>
            <w:r w:rsidRPr="00D02AB9">
              <w:rPr>
                <w:spacing w:val="-1"/>
                <w:szCs w:val="20"/>
              </w:rPr>
              <w:t>uthorTime</w:t>
            </w:r>
          </w:p>
          <w:p w14:paraId="4A12323D" w14:textId="77777777" w:rsidR="00136240" w:rsidRPr="00D02AB9" w:rsidRDefault="00136240">
            <w:pPr>
              <w:rPr>
                <w:szCs w:val="20"/>
              </w:rPr>
            </w:pPr>
          </w:p>
        </w:tc>
        <w:tc>
          <w:tcPr>
            <w:tcW w:w="1701" w:type="dxa"/>
            <w:tcPrChange w:id="4317" w:author="Andreas Bjärkmar" w:date="2014-03-28T10:57:00Z">
              <w:tcPr>
                <w:tcW w:w="1701" w:type="dxa"/>
              </w:tcPr>
            </w:tcPrChange>
          </w:tcPr>
          <w:p w14:paraId="0F3825B1" w14:textId="77777777" w:rsidR="00136240" w:rsidRPr="00D02AB9" w:rsidRDefault="00136240" w:rsidP="003A6D72">
            <w:pPr>
              <w:spacing w:line="229" w:lineRule="exact"/>
              <w:rPr>
                <w:rFonts w:cs="Arial"/>
                <w:color w:val="FF0000"/>
                <w:szCs w:val="20"/>
              </w:rPr>
            </w:pPr>
            <w:r w:rsidRPr="00D02AB9">
              <w:rPr>
                <w:szCs w:val="20"/>
              </w:rPr>
              <w:t>TimeStampType</w:t>
            </w:r>
          </w:p>
          <w:p w14:paraId="1DC2D937" w14:textId="77777777" w:rsidR="00136240" w:rsidRPr="00D02AB9" w:rsidRDefault="00136240">
            <w:pPr>
              <w:rPr>
                <w:szCs w:val="20"/>
              </w:rPr>
            </w:pPr>
          </w:p>
        </w:tc>
        <w:tc>
          <w:tcPr>
            <w:tcW w:w="3827" w:type="dxa"/>
            <w:tcPrChange w:id="4318" w:author="Andreas Bjärkmar" w:date="2014-03-28T10:57:00Z">
              <w:tcPr>
                <w:tcW w:w="3827" w:type="dxa"/>
              </w:tcPr>
            </w:tcPrChange>
          </w:tcPr>
          <w:p w14:paraId="5713C76E" w14:textId="0BA23FBF" w:rsidR="00136240" w:rsidRPr="00D02AB9" w:rsidRDefault="00136240" w:rsidP="00F01C22">
            <w:pPr>
              <w:spacing w:line="226" w:lineRule="exact"/>
              <w:rPr>
                <w:szCs w:val="20"/>
              </w:rPr>
            </w:pPr>
            <w:r w:rsidRPr="00F01C22">
              <w:rPr>
                <w:spacing w:val="-1"/>
                <w:szCs w:val="20"/>
                <w:highlight w:val="yellow"/>
                <w:rPrChange w:id="4319" w:author="Andreas Bjärkmar" w:date="2014-03-28T10:58:00Z">
                  <w:rPr>
                    <w:spacing w:val="-1"/>
                    <w:szCs w:val="20"/>
                  </w:rPr>
                </w:rPrChange>
              </w:rPr>
              <w:t xml:space="preserve">Tidpunkt då </w:t>
            </w:r>
            <w:del w:id="4320" w:author="Andreas Bjärkmar" w:date="2014-03-28T10:56:00Z">
              <w:r w:rsidRPr="00F01C22" w:rsidDel="002F51F9">
                <w:rPr>
                  <w:spacing w:val="-1"/>
                  <w:szCs w:val="20"/>
                  <w:highlight w:val="yellow"/>
                  <w:rPrChange w:id="4321" w:author="Andreas Bjärkmar" w:date="2014-03-28T10:58:00Z">
                    <w:rPr>
                      <w:spacing w:val="-1"/>
                      <w:szCs w:val="20"/>
                    </w:rPr>
                  </w:rPrChange>
                </w:rPr>
                <w:delText xml:space="preserve">dokumentet </w:delText>
              </w:r>
            </w:del>
            <w:ins w:id="4322" w:author="Andreas Bjärkmar" w:date="2014-03-28T10:56:00Z">
              <w:r w:rsidR="002F51F9" w:rsidRPr="00F01C22">
                <w:rPr>
                  <w:spacing w:val="-1"/>
                  <w:szCs w:val="20"/>
                  <w:highlight w:val="yellow"/>
                  <w:rPrChange w:id="4323" w:author="Andreas Bjärkmar" w:date="2014-03-28T10:58:00Z">
                    <w:rPr>
                      <w:spacing w:val="-1"/>
                      <w:szCs w:val="20"/>
                    </w:rPr>
                  </w:rPrChange>
                </w:rPr>
                <w:t xml:space="preserve">innehållet i </w:t>
              </w:r>
            </w:ins>
            <w:ins w:id="4324" w:author="Andreas Bjärkmar" w:date="2014-03-28T10:57:00Z">
              <w:r w:rsidR="00F01C22" w:rsidRPr="00F01C22">
                <w:rPr>
                  <w:spacing w:val="-1"/>
                  <w:szCs w:val="20"/>
                  <w:highlight w:val="yellow"/>
                  <w:rPrChange w:id="4325" w:author="Andreas Bjärkmar" w:date="2014-03-28T10:58:00Z">
                    <w:rPr>
                      <w:spacing w:val="-1"/>
                      <w:szCs w:val="20"/>
                    </w:rPr>
                  </w:rPrChange>
                </w:rPr>
                <w:t>ecgRecording</w:t>
              </w:r>
            </w:ins>
            <w:ins w:id="4326" w:author="Andreas Bjärkmar" w:date="2014-03-28T10:56:00Z">
              <w:r w:rsidR="002F51F9" w:rsidRPr="00F01C22">
                <w:rPr>
                  <w:spacing w:val="-1"/>
                  <w:szCs w:val="20"/>
                  <w:highlight w:val="yellow"/>
                  <w:rPrChange w:id="4327" w:author="Andreas Bjärkmar" w:date="2014-03-28T10:58:00Z">
                    <w:rPr>
                      <w:spacing w:val="-1"/>
                      <w:szCs w:val="20"/>
                    </w:rPr>
                  </w:rPrChange>
                </w:rPr>
                <w:t xml:space="preserve"> </w:t>
              </w:r>
            </w:ins>
            <w:r w:rsidRPr="00F01C22">
              <w:rPr>
                <w:spacing w:val="-1"/>
                <w:szCs w:val="20"/>
                <w:highlight w:val="yellow"/>
                <w:rPrChange w:id="4328" w:author="Andreas Bjärkmar" w:date="2014-03-28T10:58:00Z">
                  <w:rPr>
                    <w:spacing w:val="-1"/>
                    <w:szCs w:val="20"/>
                  </w:rPr>
                </w:rPrChange>
              </w:rPr>
              <w:t>skapades.</w:t>
            </w:r>
            <w:ins w:id="4329" w:author="Andreas Bjärkmar" w:date="2014-03-28T10:57:00Z">
              <w:r w:rsidR="00F01C22" w:rsidRPr="00F01C22">
                <w:rPr>
                  <w:spacing w:val="-1"/>
                  <w:szCs w:val="20"/>
                  <w:highlight w:val="yellow"/>
                  <w:rPrChange w:id="4330" w:author="Andreas Bjärkmar" w:date="2014-03-28T10:58:00Z">
                    <w:rPr>
                      <w:spacing w:val="-1"/>
                      <w:szCs w:val="20"/>
                    </w:rPr>
                  </w:rPrChange>
                </w:rPr>
                <w:t xml:space="preserve"> </w:t>
              </w:r>
            </w:ins>
            <w:del w:id="4331" w:author="Andreas Bjärkmar" w:date="2014-03-28T10:57:00Z">
              <w:r w:rsidRPr="00F01C22" w:rsidDel="00F01C22">
                <w:rPr>
                  <w:szCs w:val="20"/>
                  <w:highlight w:val="yellow"/>
                  <w:rPrChange w:id="4332" w:author="Andreas Bjärkmar" w:date="2014-03-28T10:58:00Z">
                    <w:rPr>
                      <w:szCs w:val="20"/>
                    </w:rPr>
                  </w:rPrChange>
                </w:rPr>
                <w:delText xml:space="preserve"> </w:delText>
              </w:r>
              <w:r w:rsidRPr="00F01C22" w:rsidDel="00F01C22">
                <w:rPr>
                  <w:spacing w:val="-1"/>
                  <w:szCs w:val="20"/>
                  <w:highlight w:val="yellow"/>
                  <w:rPrChange w:id="4333" w:author="Andreas Bjärkmar" w:date="2014-03-28T10:58:00Z">
                    <w:rPr>
                      <w:spacing w:val="-1"/>
                      <w:szCs w:val="20"/>
                    </w:rPr>
                  </w:rPrChange>
                </w:rPr>
                <w:delText xml:space="preserve">Det är den senaste tidpunkten då informationen uppdaterats i systemet som ska finnas här i de fall informationen har ändrats efter det att den skapades. </w:delText>
              </w:r>
            </w:del>
            <w:r w:rsidRPr="00F01C22">
              <w:rPr>
                <w:spacing w:val="-1"/>
                <w:szCs w:val="20"/>
                <w:highlight w:val="yellow"/>
                <w:rPrChange w:id="4334" w:author="Andreas Bjärkmar" w:date="2014-03-28T10:58:00Z">
                  <w:rPr>
                    <w:spacing w:val="-1"/>
                    <w:szCs w:val="20"/>
                  </w:rPr>
                </w:rPrChange>
              </w:rPr>
              <w:t>Registreringstidpunkt i NPÖ riv-spec 2.2.0 avsnitt 5.2</w:t>
            </w:r>
          </w:p>
        </w:tc>
        <w:tc>
          <w:tcPr>
            <w:tcW w:w="1192" w:type="dxa"/>
            <w:tcPrChange w:id="4335" w:author="Andreas Bjärkmar" w:date="2014-03-28T10:57:00Z">
              <w:tcPr>
                <w:tcW w:w="1192" w:type="dxa"/>
              </w:tcPr>
            </w:tcPrChange>
          </w:tcPr>
          <w:p w14:paraId="2CD6A67F" w14:textId="4FDE3C94" w:rsidR="00136240" w:rsidRPr="00D02AB9" w:rsidRDefault="00136240">
            <w:pPr>
              <w:jc w:val="center"/>
              <w:rPr>
                <w:szCs w:val="20"/>
              </w:rPr>
            </w:pPr>
            <w:r w:rsidRPr="00D02AB9">
              <w:rPr>
                <w:spacing w:val="-1"/>
                <w:szCs w:val="20"/>
              </w:rPr>
              <w:t>1..1</w:t>
            </w:r>
          </w:p>
        </w:tc>
      </w:tr>
      <w:tr w:rsidR="00136240" w:rsidRPr="00D02AB9" w14:paraId="4F3444E7" w14:textId="77777777" w:rsidTr="003A6D72">
        <w:tc>
          <w:tcPr>
            <w:tcW w:w="2802" w:type="dxa"/>
          </w:tcPr>
          <w:p w14:paraId="1BC6EB49" w14:textId="77777777" w:rsidR="00136240" w:rsidRPr="00D02AB9" w:rsidRDefault="00136240" w:rsidP="003A6D72">
            <w:pPr>
              <w:spacing w:line="229" w:lineRule="exact"/>
              <w:rPr>
                <w:szCs w:val="20"/>
              </w:rPr>
            </w:pPr>
            <w:r w:rsidRPr="00D02AB9">
              <w:rPr>
                <w:szCs w:val="20"/>
              </w:rPr>
              <w:t>../../../</w:t>
            </w:r>
            <w:r w:rsidRPr="00D02AB9">
              <w:rPr>
                <w:spacing w:val="-1"/>
                <w:szCs w:val="20"/>
              </w:rPr>
              <w:t>healthcareProfessionalHSAId</w:t>
            </w:r>
          </w:p>
          <w:p w14:paraId="039D5705" w14:textId="77777777" w:rsidR="00136240" w:rsidRPr="00D02AB9" w:rsidRDefault="00136240">
            <w:pPr>
              <w:rPr>
                <w:szCs w:val="20"/>
              </w:rPr>
            </w:pPr>
          </w:p>
        </w:tc>
        <w:tc>
          <w:tcPr>
            <w:tcW w:w="1701" w:type="dxa"/>
          </w:tcPr>
          <w:p w14:paraId="393D0A1D" w14:textId="77777777" w:rsidR="00136240" w:rsidRPr="00D02AB9" w:rsidRDefault="00136240" w:rsidP="003A6D72">
            <w:pPr>
              <w:spacing w:line="229" w:lineRule="exact"/>
              <w:rPr>
                <w:rFonts w:cs="Arial"/>
                <w:szCs w:val="20"/>
              </w:rPr>
            </w:pPr>
            <w:r w:rsidRPr="00D02AB9">
              <w:rPr>
                <w:szCs w:val="20"/>
              </w:rPr>
              <w:t>HSAIdType</w:t>
            </w:r>
          </w:p>
          <w:p w14:paraId="54D73BAE" w14:textId="77777777" w:rsidR="00136240" w:rsidRPr="00D02AB9" w:rsidRDefault="00136240">
            <w:pPr>
              <w:rPr>
                <w:szCs w:val="20"/>
              </w:rPr>
            </w:pPr>
          </w:p>
        </w:tc>
        <w:tc>
          <w:tcPr>
            <w:tcW w:w="3827" w:type="dxa"/>
          </w:tcPr>
          <w:p w14:paraId="4751F761" w14:textId="75B9D605" w:rsidR="00136240" w:rsidRPr="00D02AB9" w:rsidRDefault="00136240">
            <w:pPr>
              <w:rPr>
                <w:szCs w:val="20"/>
              </w:rPr>
            </w:pPr>
            <w:r w:rsidRPr="00D02AB9">
              <w:rPr>
                <w:spacing w:val="-1"/>
                <w:szCs w:val="20"/>
              </w:rPr>
              <w:t>HSA-id för vård- och omsorgspersonal. Skall anges om tillgänglig. (Enligt NPÖ riv-spec 2.2.0 avsnitt 4.1.39 beslutsregel: I de fall då HSA-id inte finns tillgängligt i systemet kan Orgnr + lokalt id anges.)</w:t>
            </w:r>
          </w:p>
        </w:tc>
        <w:tc>
          <w:tcPr>
            <w:tcW w:w="1192" w:type="dxa"/>
          </w:tcPr>
          <w:p w14:paraId="2E8C15FD" w14:textId="755475B3" w:rsidR="00136240" w:rsidRPr="00D02AB9" w:rsidRDefault="00136240">
            <w:pPr>
              <w:jc w:val="center"/>
              <w:rPr>
                <w:szCs w:val="20"/>
              </w:rPr>
            </w:pPr>
            <w:r w:rsidRPr="00D02AB9">
              <w:rPr>
                <w:spacing w:val="-1"/>
                <w:szCs w:val="20"/>
              </w:rPr>
              <w:t>0..1</w:t>
            </w:r>
          </w:p>
        </w:tc>
      </w:tr>
      <w:tr w:rsidR="00136240" w:rsidRPr="00D02AB9" w14:paraId="074D9CD7" w14:textId="77777777" w:rsidTr="003A6D72">
        <w:tc>
          <w:tcPr>
            <w:tcW w:w="2802" w:type="dxa"/>
          </w:tcPr>
          <w:p w14:paraId="0CB39C18" w14:textId="443445D8" w:rsidR="00136240" w:rsidRPr="00D02AB9" w:rsidRDefault="00136240">
            <w:pPr>
              <w:rPr>
                <w:szCs w:val="20"/>
              </w:rPr>
            </w:pPr>
            <w:r w:rsidRPr="00D02AB9">
              <w:rPr>
                <w:szCs w:val="20"/>
              </w:rPr>
              <w:t>../../../</w:t>
            </w:r>
            <w:r w:rsidRPr="00D02AB9">
              <w:rPr>
                <w:spacing w:val="-1"/>
                <w:szCs w:val="20"/>
              </w:rPr>
              <w:t>healthcareProfessionalName</w:t>
            </w:r>
          </w:p>
        </w:tc>
        <w:tc>
          <w:tcPr>
            <w:tcW w:w="1701" w:type="dxa"/>
          </w:tcPr>
          <w:p w14:paraId="559E43A0" w14:textId="24684603" w:rsidR="00136240" w:rsidRPr="00D02AB9" w:rsidRDefault="00136240">
            <w:pPr>
              <w:rPr>
                <w:szCs w:val="20"/>
              </w:rPr>
            </w:pPr>
            <w:r w:rsidRPr="00D02AB9">
              <w:rPr>
                <w:spacing w:val="-1"/>
                <w:szCs w:val="20"/>
              </w:rPr>
              <w:t>string</w:t>
            </w:r>
          </w:p>
        </w:tc>
        <w:tc>
          <w:tcPr>
            <w:tcW w:w="3827" w:type="dxa"/>
          </w:tcPr>
          <w:p w14:paraId="33952785" w14:textId="4F52B310" w:rsidR="00136240" w:rsidRPr="00D02AB9" w:rsidRDefault="00136240">
            <w:pPr>
              <w:rPr>
                <w:szCs w:val="20"/>
              </w:rPr>
            </w:pPr>
            <w:r w:rsidRPr="00D02AB9">
              <w:rPr>
                <w:spacing w:val="-1"/>
                <w:szCs w:val="20"/>
              </w:rPr>
              <w:t>Namn på vård- och omsorgspersonal. Om tillgängligt skall detta anges.</w:t>
            </w:r>
          </w:p>
        </w:tc>
        <w:tc>
          <w:tcPr>
            <w:tcW w:w="1192" w:type="dxa"/>
          </w:tcPr>
          <w:p w14:paraId="7C19DD59" w14:textId="32AC3BB7" w:rsidR="00136240" w:rsidRPr="00D02AB9" w:rsidRDefault="00136240">
            <w:pPr>
              <w:jc w:val="center"/>
              <w:rPr>
                <w:szCs w:val="20"/>
              </w:rPr>
            </w:pPr>
            <w:r w:rsidRPr="00D02AB9">
              <w:rPr>
                <w:spacing w:val="-1"/>
                <w:szCs w:val="20"/>
              </w:rPr>
              <w:t>0..1</w:t>
            </w:r>
          </w:p>
        </w:tc>
      </w:tr>
      <w:tr w:rsidR="00136240" w:rsidRPr="00D02AB9" w14:paraId="31BEB194" w14:textId="77777777" w:rsidTr="003A6D72">
        <w:tc>
          <w:tcPr>
            <w:tcW w:w="2802" w:type="dxa"/>
          </w:tcPr>
          <w:p w14:paraId="147B9939" w14:textId="77777777" w:rsidR="00136240" w:rsidRPr="00D02AB9" w:rsidRDefault="00136240" w:rsidP="003A6D72">
            <w:pPr>
              <w:spacing w:line="229" w:lineRule="exact"/>
              <w:rPr>
                <w:i/>
                <w:szCs w:val="20"/>
              </w:rPr>
            </w:pPr>
            <w:r w:rsidRPr="00D02AB9">
              <w:rPr>
                <w:i/>
                <w:szCs w:val="20"/>
              </w:rPr>
              <w:t>../../../</w:t>
            </w:r>
            <w:r w:rsidRPr="00D02AB9">
              <w:rPr>
                <w:i/>
                <w:spacing w:val="-1"/>
                <w:szCs w:val="20"/>
              </w:rPr>
              <w:t>healthcareProfessionalRoleCode</w:t>
            </w:r>
          </w:p>
          <w:p w14:paraId="4786A12C" w14:textId="6DE51223" w:rsidR="00136240" w:rsidRPr="00D02AB9" w:rsidRDefault="00136240">
            <w:pPr>
              <w:rPr>
                <w:szCs w:val="20"/>
              </w:rPr>
            </w:pPr>
          </w:p>
        </w:tc>
        <w:tc>
          <w:tcPr>
            <w:tcW w:w="1701" w:type="dxa"/>
          </w:tcPr>
          <w:p w14:paraId="64B1ECF5" w14:textId="77777777" w:rsidR="00136240" w:rsidRPr="00D02AB9" w:rsidRDefault="00136240" w:rsidP="003A6D72">
            <w:pPr>
              <w:spacing w:line="226" w:lineRule="exact"/>
              <w:rPr>
                <w:i/>
                <w:spacing w:val="-1"/>
                <w:szCs w:val="20"/>
              </w:rPr>
            </w:pPr>
            <w:r w:rsidRPr="00D02AB9">
              <w:rPr>
                <w:i/>
                <w:spacing w:val="-1"/>
                <w:szCs w:val="20"/>
              </w:rPr>
              <w:t xml:space="preserve">CVType </w:t>
            </w:r>
          </w:p>
          <w:p w14:paraId="12E1F040" w14:textId="6F6777C5" w:rsidR="00136240" w:rsidRPr="00D02AB9" w:rsidRDefault="00136240">
            <w:pPr>
              <w:rPr>
                <w:szCs w:val="20"/>
              </w:rPr>
            </w:pPr>
          </w:p>
        </w:tc>
        <w:tc>
          <w:tcPr>
            <w:tcW w:w="3827" w:type="dxa"/>
          </w:tcPr>
          <w:p w14:paraId="18DC5743" w14:textId="62E0DD7F" w:rsidR="00136240" w:rsidRPr="00D02AB9" w:rsidDel="002016C1" w:rsidRDefault="00136240" w:rsidP="003A6D72">
            <w:pPr>
              <w:spacing w:line="226" w:lineRule="exact"/>
              <w:rPr>
                <w:del w:id="4336" w:author="Björn Genfors" w:date="2014-03-28T14:50:00Z"/>
                <w:i/>
                <w:szCs w:val="20"/>
              </w:rPr>
            </w:pPr>
            <w:r w:rsidRPr="00D02AB9">
              <w:rPr>
                <w:i/>
                <w:szCs w:val="20"/>
              </w:rPr>
              <w:t xml:space="preserve">Information om ansvarige personens befattning. Om möjligt skall KV Befattning (OID 1.2.752.129.2.2.1.4), </w:t>
            </w:r>
            <w:del w:id="4337" w:author="Björn Genfors" w:date="2014-03-28T14:50:00Z">
              <w:r w:rsidRPr="00D02AB9" w:rsidDel="002016C1">
                <w:rPr>
                  <w:i/>
                  <w:szCs w:val="20"/>
                </w:rPr>
                <w:delText xml:space="preserve">se </w:delText>
              </w:r>
            </w:del>
          </w:p>
          <w:p w14:paraId="580C5A2A" w14:textId="40C20276" w:rsidR="00136240" w:rsidRPr="00D02AB9" w:rsidRDefault="00136240" w:rsidP="002016C1">
            <w:pPr>
              <w:spacing w:line="226" w:lineRule="exact"/>
              <w:rPr>
                <w:rStyle w:val="Hyperlnk"/>
                <w:i/>
                <w:szCs w:val="20"/>
              </w:rPr>
              <w:pPrChange w:id="4338" w:author="Björn Genfors" w:date="2014-03-28T14:50:00Z">
                <w:pPr>
                  <w:spacing w:line="226" w:lineRule="exact"/>
                </w:pPr>
              </w:pPrChange>
            </w:pPr>
            <w:del w:id="4339" w:author="Björn Genfors" w:date="2014-03-28T14:50:00Z">
              <w:r w:rsidRPr="00D02AB9" w:rsidDel="002016C1">
                <w:fldChar w:fldCharType="begin"/>
              </w:r>
              <w:r w:rsidRPr="00D02AB9" w:rsidDel="002016C1">
                <w:rPr>
                  <w:szCs w:val="20"/>
                </w:rPr>
                <w:delInstrText xml:space="preserve"> HYPERLINK "http://www.inera.se/Documents/TJANSTER_PROJEKT/Katalogtjanst_HSA/Innehall/hsa_innehall_befattning.pdf" </w:delInstrText>
              </w:r>
              <w:r w:rsidRPr="00D02AB9" w:rsidDel="002016C1">
                <w:fldChar w:fldCharType="separate"/>
              </w:r>
              <w:r w:rsidRPr="00D02AB9" w:rsidDel="002016C1">
                <w:rPr>
                  <w:rStyle w:val="Hyperlnk"/>
                  <w:i/>
                  <w:szCs w:val="20"/>
                </w:rPr>
                <w:delText>http://www.inera.se/Documents/TJANSTER_PROJEKT/Katalogtjanst_HSA/Innehall/hsa_innehall_befattning.pdf</w:delText>
              </w:r>
              <w:r w:rsidRPr="00D02AB9" w:rsidDel="002016C1">
                <w:rPr>
                  <w:rStyle w:val="Hyperlnk"/>
                  <w:i/>
                  <w:szCs w:val="20"/>
                </w:rPr>
                <w:fldChar w:fldCharType="end"/>
              </w:r>
              <w:r w:rsidRPr="00D02AB9" w:rsidDel="002016C1">
                <w:rPr>
                  <w:rStyle w:val="Hyperlnk"/>
                  <w:i/>
                  <w:szCs w:val="20"/>
                </w:rPr>
                <w:delText xml:space="preserve">. </w:delText>
              </w:r>
            </w:del>
            <w:ins w:id="4340" w:author="Björn Genfors" w:date="2014-03-28T14:50:00Z">
              <w:r w:rsidR="002016C1">
                <w:rPr>
                  <w:i/>
                  <w:szCs w:val="20"/>
                </w:rPr>
                <w:t>se referens [</w:t>
              </w:r>
            </w:ins>
            <w:ins w:id="4341" w:author="Björn Genfors" w:date="2014-03-28T14:51:00Z">
              <w:r w:rsidR="002016C1">
                <w:rPr>
                  <w:i/>
                  <w:szCs w:val="20"/>
                </w:rPr>
                <w:fldChar w:fldCharType="begin"/>
              </w:r>
              <w:r w:rsidR="002016C1">
                <w:rPr>
                  <w:i/>
                  <w:szCs w:val="20"/>
                </w:rPr>
                <w:instrText xml:space="preserve"> REF _Ref383778264 \h </w:instrText>
              </w:r>
              <w:r w:rsidR="002016C1">
                <w:rPr>
                  <w:i/>
                  <w:szCs w:val="20"/>
                </w:rPr>
              </w:r>
            </w:ins>
            <w:r w:rsidR="002016C1">
              <w:rPr>
                <w:i/>
                <w:szCs w:val="20"/>
              </w:rPr>
              <w:fldChar w:fldCharType="separate"/>
            </w:r>
            <w:ins w:id="4342" w:author="Björn Genfors" w:date="2014-03-28T14:51:00Z">
              <w:r w:rsidR="002016C1">
                <w:t xml:space="preserve">R </w:t>
              </w:r>
              <w:r w:rsidR="002016C1">
                <w:rPr>
                  <w:noProof/>
                </w:rPr>
                <w:t>5</w:t>
              </w:r>
              <w:r w:rsidR="002016C1">
                <w:rPr>
                  <w:i/>
                  <w:szCs w:val="20"/>
                </w:rPr>
                <w:fldChar w:fldCharType="end"/>
              </w:r>
            </w:ins>
            <w:ins w:id="4343" w:author="Björn Genfors" w:date="2014-03-28T14:50:00Z">
              <w:r w:rsidR="002016C1">
                <w:rPr>
                  <w:i/>
                  <w:szCs w:val="20"/>
                </w:rPr>
                <w:t>].</w:t>
              </w:r>
            </w:ins>
          </w:p>
          <w:p w14:paraId="6CEBD944" w14:textId="77777777" w:rsidR="00136240" w:rsidRPr="00D02AB9" w:rsidRDefault="00136240" w:rsidP="003A6D72">
            <w:pPr>
              <w:spacing w:line="226" w:lineRule="exact"/>
              <w:rPr>
                <w:i/>
                <w:spacing w:val="-1"/>
                <w:szCs w:val="20"/>
              </w:rPr>
            </w:pPr>
            <w:r w:rsidRPr="00D02AB9">
              <w:rPr>
                <w:i/>
                <w:spacing w:val="-1"/>
                <w:szCs w:val="20"/>
              </w:rPr>
              <w:t>Om befattningskod enligt detta kodverk saknas, skall befattning anges i originalText, se nedan.</w:t>
            </w:r>
          </w:p>
          <w:p w14:paraId="00CA83DF" w14:textId="7234D1F4" w:rsidR="00136240" w:rsidRPr="00D02AB9" w:rsidRDefault="00136240">
            <w:pPr>
              <w:rPr>
                <w:szCs w:val="20"/>
              </w:rPr>
            </w:pPr>
          </w:p>
        </w:tc>
        <w:tc>
          <w:tcPr>
            <w:tcW w:w="1192" w:type="dxa"/>
          </w:tcPr>
          <w:p w14:paraId="7431B376" w14:textId="2EFB0801" w:rsidR="00136240" w:rsidRPr="00D02AB9" w:rsidRDefault="00136240">
            <w:pPr>
              <w:jc w:val="center"/>
              <w:rPr>
                <w:szCs w:val="20"/>
              </w:rPr>
            </w:pPr>
            <w:r w:rsidRPr="00D02AB9">
              <w:rPr>
                <w:i/>
                <w:spacing w:val="-1"/>
                <w:szCs w:val="20"/>
              </w:rPr>
              <w:t>0..1</w:t>
            </w:r>
          </w:p>
        </w:tc>
      </w:tr>
      <w:tr w:rsidR="00136240" w:rsidRPr="00D02AB9" w14:paraId="496AFF8A" w14:textId="77777777" w:rsidTr="003A6D72">
        <w:tc>
          <w:tcPr>
            <w:tcW w:w="2802" w:type="dxa"/>
          </w:tcPr>
          <w:p w14:paraId="0BA78586" w14:textId="6F6EE368" w:rsidR="00136240" w:rsidRPr="00D02AB9" w:rsidRDefault="00136240">
            <w:pPr>
              <w:rPr>
                <w:szCs w:val="20"/>
              </w:rPr>
            </w:pPr>
            <w:r w:rsidRPr="00D02AB9">
              <w:rPr>
                <w:szCs w:val="20"/>
              </w:rPr>
              <w:t>../../../</w:t>
            </w:r>
            <w:r w:rsidRPr="00D02AB9">
              <w:rPr>
                <w:spacing w:val="-1"/>
                <w:szCs w:val="20"/>
              </w:rPr>
              <w:t>../code</w:t>
            </w:r>
          </w:p>
        </w:tc>
        <w:tc>
          <w:tcPr>
            <w:tcW w:w="1701" w:type="dxa"/>
          </w:tcPr>
          <w:p w14:paraId="650A46AE" w14:textId="0C16ECD8" w:rsidR="00136240" w:rsidRPr="00D02AB9" w:rsidRDefault="00136240">
            <w:pPr>
              <w:rPr>
                <w:szCs w:val="20"/>
              </w:rPr>
            </w:pPr>
            <w:r w:rsidRPr="00D02AB9">
              <w:rPr>
                <w:spacing w:val="-1"/>
                <w:szCs w:val="20"/>
              </w:rPr>
              <w:t>string</w:t>
            </w:r>
          </w:p>
        </w:tc>
        <w:tc>
          <w:tcPr>
            <w:tcW w:w="3827" w:type="dxa"/>
          </w:tcPr>
          <w:p w14:paraId="57944CF4" w14:textId="6688C8D9" w:rsidR="00136240" w:rsidRPr="00D02AB9" w:rsidRDefault="00136240">
            <w:pPr>
              <w:rPr>
                <w:szCs w:val="20"/>
              </w:rPr>
            </w:pPr>
            <w:r w:rsidRPr="00D02AB9">
              <w:rPr>
                <w:szCs w:val="20"/>
              </w:rPr>
              <w:t>Befattningskod. Om code anges skall också codeSystem  samt displayName anges.</w:t>
            </w:r>
          </w:p>
        </w:tc>
        <w:tc>
          <w:tcPr>
            <w:tcW w:w="1192" w:type="dxa"/>
          </w:tcPr>
          <w:p w14:paraId="6F59219A" w14:textId="288E1762" w:rsidR="00136240" w:rsidRPr="00D02AB9" w:rsidRDefault="00136240">
            <w:pPr>
              <w:jc w:val="center"/>
              <w:rPr>
                <w:szCs w:val="20"/>
              </w:rPr>
            </w:pPr>
            <w:r w:rsidRPr="00D02AB9">
              <w:rPr>
                <w:spacing w:val="-1"/>
                <w:szCs w:val="20"/>
              </w:rPr>
              <w:t>0..1</w:t>
            </w:r>
          </w:p>
        </w:tc>
      </w:tr>
      <w:tr w:rsidR="00136240" w:rsidRPr="00D02AB9" w14:paraId="4E07522C" w14:textId="77777777" w:rsidTr="003A6D72">
        <w:tc>
          <w:tcPr>
            <w:tcW w:w="2802" w:type="dxa"/>
          </w:tcPr>
          <w:p w14:paraId="28DA2EDF" w14:textId="6E23C950" w:rsidR="00136240" w:rsidRPr="00D02AB9" w:rsidRDefault="00136240">
            <w:pPr>
              <w:rPr>
                <w:szCs w:val="20"/>
              </w:rPr>
            </w:pPr>
            <w:r w:rsidRPr="00D02AB9">
              <w:rPr>
                <w:szCs w:val="20"/>
              </w:rPr>
              <w:t>../../../</w:t>
            </w:r>
            <w:r w:rsidRPr="00D02AB9">
              <w:rPr>
                <w:spacing w:val="-1"/>
                <w:szCs w:val="20"/>
              </w:rPr>
              <w:t>../code</w:t>
            </w:r>
            <w:r w:rsidRPr="00D02AB9">
              <w:rPr>
                <w:szCs w:val="20"/>
              </w:rPr>
              <w:t>System</w:t>
            </w:r>
          </w:p>
        </w:tc>
        <w:tc>
          <w:tcPr>
            <w:tcW w:w="1701" w:type="dxa"/>
          </w:tcPr>
          <w:p w14:paraId="5544DD67" w14:textId="6DEF0389" w:rsidR="00136240" w:rsidRPr="00D02AB9" w:rsidRDefault="00136240">
            <w:pPr>
              <w:rPr>
                <w:szCs w:val="20"/>
              </w:rPr>
            </w:pPr>
            <w:r w:rsidRPr="00D02AB9">
              <w:rPr>
                <w:spacing w:val="-1"/>
                <w:szCs w:val="20"/>
              </w:rPr>
              <w:t>string</w:t>
            </w:r>
          </w:p>
        </w:tc>
        <w:tc>
          <w:tcPr>
            <w:tcW w:w="3827" w:type="dxa"/>
          </w:tcPr>
          <w:p w14:paraId="4DEEA1B1" w14:textId="05679A2E" w:rsidR="00136240" w:rsidRPr="00D02AB9" w:rsidRDefault="00136240">
            <w:pPr>
              <w:rPr>
                <w:szCs w:val="20"/>
              </w:rPr>
            </w:pPr>
            <w:r w:rsidRPr="00D02AB9">
              <w:rPr>
                <w:szCs w:val="20"/>
              </w:rPr>
              <w:t>Kodsystem för befattningskod. Om codeSystem anges skall också code samt displayName anges.</w:t>
            </w:r>
          </w:p>
        </w:tc>
        <w:tc>
          <w:tcPr>
            <w:tcW w:w="1192" w:type="dxa"/>
          </w:tcPr>
          <w:p w14:paraId="56BDE502" w14:textId="7292907A" w:rsidR="00136240" w:rsidRPr="00D02AB9" w:rsidRDefault="00136240">
            <w:pPr>
              <w:jc w:val="center"/>
              <w:rPr>
                <w:szCs w:val="20"/>
              </w:rPr>
            </w:pPr>
            <w:r w:rsidRPr="00D02AB9">
              <w:rPr>
                <w:spacing w:val="-1"/>
                <w:szCs w:val="20"/>
              </w:rPr>
              <w:t>0..1</w:t>
            </w:r>
          </w:p>
        </w:tc>
      </w:tr>
      <w:tr w:rsidR="00136240" w:rsidRPr="00D02AB9" w14:paraId="7741B0FA" w14:textId="77777777" w:rsidTr="003A6D72">
        <w:tc>
          <w:tcPr>
            <w:tcW w:w="2802" w:type="dxa"/>
          </w:tcPr>
          <w:p w14:paraId="09E830AA" w14:textId="7BBD9A3E" w:rsidR="00136240" w:rsidRPr="00D02AB9" w:rsidRDefault="00136240">
            <w:pPr>
              <w:rPr>
                <w:szCs w:val="20"/>
              </w:rPr>
            </w:pPr>
            <w:r w:rsidRPr="00D02AB9">
              <w:rPr>
                <w:szCs w:val="20"/>
              </w:rPr>
              <w:t>../../../</w:t>
            </w:r>
            <w:r w:rsidRPr="00D02AB9">
              <w:rPr>
                <w:spacing w:val="-1"/>
                <w:szCs w:val="20"/>
              </w:rPr>
              <w:t>../code</w:t>
            </w:r>
            <w:r w:rsidRPr="00D02AB9">
              <w:rPr>
                <w:szCs w:val="20"/>
              </w:rPr>
              <w:t>SystemName</w:t>
            </w:r>
          </w:p>
        </w:tc>
        <w:tc>
          <w:tcPr>
            <w:tcW w:w="1701" w:type="dxa"/>
          </w:tcPr>
          <w:p w14:paraId="2B9F9298" w14:textId="33D33B87" w:rsidR="00136240" w:rsidRPr="00D02AB9" w:rsidRDefault="00136240">
            <w:pPr>
              <w:rPr>
                <w:szCs w:val="20"/>
              </w:rPr>
            </w:pPr>
            <w:r w:rsidRPr="00D02AB9">
              <w:rPr>
                <w:spacing w:val="-1"/>
                <w:szCs w:val="20"/>
              </w:rPr>
              <w:t>string</w:t>
            </w:r>
          </w:p>
        </w:tc>
        <w:tc>
          <w:tcPr>
            <w:tcW w:w="3827" w:type="dxa"/>
          </w:tcPr>
          <w:p w14:paraId="23C7AAD6" w14:textId="499F7F63" w:rsidR="00136240" w:rsidRPr="00D02AB9" w:rsidRDefault="00136240">
            <w:pPr>
              <w:rPr>
                <w:szCs w:val="20"/>
              </w:rPr>
            </w:pPr>
            <w:r w:rsidRPr="00D02AB9">
              <w:rPr>
                <w:szCs w:val="20"/>
              </w:rPr>
              <w:t>Namn på kodsystem för befattningskod.</w:t>
            </w:r>
          </w:p>
        </w:tc>
        <w:tc>
          <w:tcPr>
            <w:tcW w:w="1192" w:type="dxa"/>
          </w:tcPr>
          <w:p w14:paraId="3DF19082" w14:textId="06E6CE89" w:rsidR="00136240" w:rsidRPr="00D02AB9" w:rsidRDefault="00136240">
            <w:pPr>
              <w:jc w:val="center"/>
              <w:rPr>
                <w:szCs w:val="20"/>
              </w:rPr>
            </w:pPr>
            <w:r w:rsidRPr="00D02AB9">
              <w:rPr>
                <w:spacing w:val="-1"/>
                <w:szCs w:val="20"/>
              </w:rPr>
              <w:t>0..1</w:t>
            </w:r>
          </w:p>
        </w:tc>
      </w:tr>
      <w:tr w:rsidR="00136240" w:rsidRPr="00D02AB9" w14:paraId="77B82011" w14:textId="77777777" w:rsidTr="003A6D72">
        <w:tc>
          <w:tcPr>
            <w:tcW w:w="2802" w:type="dxa"/>
          </w:tcPr>
          <w:p w14:paraId="2E2F5A49" w14:textId="5F8E21E1" w:rsidR="00136240" w:rsidRPr="00D02AB9" w:rsidRDefault="00136240">
            <w:pPr>
              <w:rPr>
                <w:szCs w:val="20"/>
              </w:rPr>
            </w:pPr>
            <w:r w:rsidRPr="00D02AB9">
              <w:rPr>
                <w:szCs w:val="20"/>
              </w:rPr>
              <w:t>../../../</w:t>
            </w:r>
            <w:r w:rsidRPr="00D02AB9">
              <w:rPr>
                <w:spacing w:val="-1"/>
                <w:szCs w:val="20"/>
              </w:rPr>
              <w:t>../code</w:t>
            </w:r>
            <w:r w:rsidRPr="00D02AB9">
              <w:rPr>
                <w:szCs w:val="20"/>
              </w:rPr>
              <w:t>SystemVersion</w:t>
            </w:r>
          </w:p>
        </w:tc>
        <w:tc>
          <w:tcPr>
            <w:tcW w:w="1701" w:type="dxa"/>
          </w:tcPr>
          <w:p w14:paraId="69A778E9" w14:textId="6AB692D9" w:rsidR="00136240" w:rsidRPr="00D02AB9" w:rsidRDefault="00136240">
            <w:pPr>
              <w:rPr>
                <w:szCs w:val="20"/>
              </w:rPr>
            </w:pPr>
            <w:r w:rsidRPr="00D02AB9">
              <w:rPr>
                <w:spacing w:val="-1"/>
                <w:szCs w:val="20"/>
              </w:rPr>
              <w:t>string</w:t>
            </w:r>
          </w:p>
        </w:tc>
        <w:tc>
          <w:tcPr>
            <w:tcW w:w="3827" w:type="dxa"/>
          </w:tcPr>
          <w:p w14:paraId="58D66D0B" w14:textId="792C6E10" w:rsidR="00136240" w:rsidRPr="00D02AB9" w:rsidRDefault="00136240">
            <w:pPr>
              <w:rPr>
                <w:szCs w:val="20"/>
              </w:rPr>
            </w:pPr>
            <w:r w:rsidRPr="00D02AB9">
              <w:rPr>
                <w:szCs w:val="20"/>
              </w:rPr>
              <w:t>Version på kodsystem för befattningskod.</w:t>
            </w:r>
          </w:p>
        </w:tc>
        <w:tc>
          <w:tcPr>
            <w:tcW w:w="1192" w:type="dxa"/>
          </w:tcPr>
          <w:p w14:paraId="35221624" w14:textId="388756D8" w:rsidR="00136240" w:rsidRPr="00D02AB9" w:rsidRDefault="00136240">
            <w:pPr>
              <w:jc w:val="center"/>
              <w:rPr>
                <w:szCs w:val="20"/>
              </w:rPr>
            </w:pPr>
            <w:r w:rsidRPr="00D02AB9">
              <w:rPr>
                <w:spacing w:val="-1"/>
                <w:szCs w:val="20"/>
              </w:rPr>
              <w:t>0..1</w:t>
            </w:r>
          </w:p>
        </w:tc>
      </w:tr>
      <w:tr w:rsidR="00136240" w:rsidRPr="00D02AB9" w14:paraId="222B09AE" w14:textId="77777777" w:rsidTr="003A6D72">
        <w:tc>
          <w:tcPr>
            <w:tcW w:w="2802" w:type="dxa"/>
          </w:tcPr>
          <w:p w14:paraId="6DB326D5" w14:textId="3B1B8033" w:rsidR="00136240" w:rsidRPr="00D02AB9" w:rsidRDefault="00136240">
            <w:pPr>
              <w:rPr>
                <w:szCs w:val="20"/>
              </w:rPr>
            </w:pPr>
            <w:r w:rsidRPr="00D02AB9">
              <w:rPr>
                <w:szCs w:val="20"/>
              </w:rPr>
              <w:t>../../../</w:t>
            </w:r>
            <w:r w:rsidRPr="00D02AB9">
              <w:rPr>
                <w:spacing w:val="-1"/>
                <w:szCs w:val="20"/>
              </w:rPr>
              <w:t>../displayName</w:t>
            </w:r>
          </w:p>
        </w:tc>
        <w:tc>
          <w:tcPr>
            <w:tcW w:w="1701" w:type="dxa"/>
          </w:tcPr>
          <w:p w14:paraId="0CE5A08F" w14:textId="2911F54D" w:rsidR="00136240" w:rsidRPr="00D02AB9" w:rsidRDefault="00136240">
            <w:pPr>
              <w:rPr>
                <w:szCs w:val="20"/>
              </w:rPr>
            </w:pPr>
            <w:r w:rsidRPr="00D02AB9">
              <w:rPr>
                <w:spacing w:val="-1"/>
                <w:szCs w:val="20"/>
              </w:rPr>
              <w:t>string</w:t>
            </w:r>
          </w:p>
        </w:tc>
        <w:tc>
          <w:tcPr>
            <w:tcW w:w="3827" w:type="dxa"/>
          </w:tcPr>
          <w:p w14:paraId="604D4612" w14:textId="30FC5D78" w:rsidR="00136240" w:rsidRPr="00D02AB9" w:rsidRDefault="00136240">
            <w:pPr>
              <w:rPr>
                <w:szCs w:val="20"/>
              </w:rPr>
            </w:pPr>
            <w:r w:rsidRPr="00D02AB9">
              <w:rPr>
                <w:szCs w:val="20"/>
              </w:rPr>
              <w:t>Befattningskoden i klartext. Om separat displayName inte finns i producerande system skall samma värde som i code anges.</w:t>
            </w:r>
          </w:p>
        </w:tc>
        <w:tc>
          <w:tcPr>
            <w:tcW w:w="1192" w:type="dxa"/>
          </w:tcPr>
          <w:p w14:paraId="0F85FC41" w14:textId="5C9A9DE8" w:rsidR="00136240" w:rsidRPr="00D02AB9" w:rsidRDefault="00136240">
            <w:pPr>
              <w:jc w:val="center"/>
              <w:rPr>
                <w:szCs w:val="20"/>
              </w:rPr>
            </w:pPr>
            <w:r w:rsidRPr="00D02AB9">
              <w:rPr>
                <w:spacing w:val="-1"/>
                <w:szCs w:val="20"/>
              </w:rPr>
              <w:t>0..1</w:t>
            </w:r>
          </w:p>
        </w:tc>
      </w:tr>
      <w:tr w:rsidR="00136240" w:rsidRPr="00D02AB9" w14:paraId="70C30FA7" w14:textId="77777777" w:rsidTr="003A6D72">
        <w:tc>
          <w:tcPr>
            <w:tcW w:w="2802" w:type="dxa"/>
          </w:tcPr>
          <w:p w14:paraId="681F174C" w14:textId="32A8BAE7" w:rsidR="00136240" w:rsidRPr="00D02AB9" w:rsidRDefault="00136240">
            <w:pPr>
              <w:rPr>
                <w:szCs w:val="20"/>
              </w:rPr>
            </w:pPr>
            <w:r w:rsidRPr="00D02AB9">
              <w:rPr>
                <w:szCs w:val="20"/>
              </w:rPr>
              <w:t>../../../</w:t>
            </w:r>
            <w:r w:rsidRPr="00D02AB9">
              <w:rPr>
                <w:spacing w:val="-1"/>
                <w:szCs w:val="20"/>
              </w:rPr>
              <w:t>../originalText</w:t>
            </w:r>
          </w:p>
        </w:tc>
        <w:tc>
          <w:tcPr>
            <w:tcW w:w="1701" w:type="dxa"/>
          </w:tcPr>
          <w:p w14:paraId="0BCDBC91" w14:textId="0E16FFCB" w:rsidR="00136240" w:rsidRPr="00D02AB9" w:rsidRDefault="00136240">
            <w:pPr>
              <w:rPr>
                <w:szCs w:val="20"/>
              </w:rPr>
            </w:pPr>
            <w:r w:rsidRPr="00D02AB9">
              <w:rPr>
                <w:spacing w:val="-1"/>
                <w:szCs w:val="20"/>
              </w:rPr>
              <w:t>string</w:t>
            </w:r>
          </w:p>
        </w:tc>
        <w:tc>
          <w:tcPr>
            <w:tcW w:w="3827" w:type="dxa"/>
          </w:tcPr>
          <w:p w14:paraId="235FDA5A" w14:textId="77777777" w:rsidR="00136240" w:rsidRPr="00D02AB9" w:rsidRDefault="00136240" w:rsidP="003A6D72">
            <w:pPr>
              <w:spacing w:line="229" w:lineRule="exact"/>
              <w:rPr>
                <w:szCs w:val="20"/>
              </w:rPr>
            </w:pPr>
            <w:r w:rsidRPr="00D02AB9">
              <w:rPr>
                <w:szCs w:val="20"/>
              </w:rPr>
              <w:t>Om befattning är beskriven i ett lokalt kodverk utan OID, eller när kod helt saknas, kan en beskrivande text anges i originalText.</w:t>
            </w:r>
          </w:p>
          <w:p w14:paraId="6EC7C71D" w14:textId="2F486CBD" w:rsidR="00136240" w:rsidRPr="00D02AB9" w:rsidRDefault="00136240">
            <w:pPr>
              <w:rPr>
                <w:szCs w:val="20"/>
              </w:rPr>
            </w:pPr>
            <w:r w:rsidRPr="00D02AB9">
              <w:rPr>
                <w:szCs w:val="20"/>
              </w:rPr>
              <w:lastRenderedPageBreak/>
              <w:t xml:space="preserve">Om originalText anges skall inget annat värde i </w:t>
            </w:r>
            <w:r w:rsidRPr="00D02AB9">
              <w:rPr>
                <w:spacing w:val="-1"/>
                <w:szCs w:val="20"/>
              </w:rPr>
              <w:t>healthcareProfessionalRoleCode anges.</w:t>
            </w:r>
          </w:p>
        </w:tc>
        <w:tc>
          <w:tcPr>
            <w:tcW w:w="1192" w:type="dxa"/>
          </w:tcPr>
          <w:p w14:paraId="012E8578" w14:textId="0880516D" w:rsidR="00136240" w:rsidRPr="00D02AB9" w:rsidRDefault="00136240">
            <w:pPr>
              <w:jc w:val="center"/>
              <w:rPr>
                <w:szCs w:val="20"/>
              </w:rPr>
            </w:pPr>
            <w:r w:rsidRPr="00D02AB9">
              <w:rPr>
                <w:spacing w:val="-1"/>
                <w:szCs w:val="20"/>
              </w:rPr>
              <w:lastRenderedPageBreak/>
              <w:t>0..1</w:t>
            </w:r>
          </w:p>
        </w:tc>
      </w:tr>
      <w:tr w:rsidR="00136240" w:rsidRPr="00D02AB9" w14:paraId="7DE738D3" w14:textId="77777777" w:rsidTr="003A6D72">
        <w:tc>
          <w:tcPr>
            <w:tcW w:w="2802" w:type="dxa"/>
          </w:tcPr>
          <w:p w14:paraId="063C6951" w14:textId="3DC07001" w:rsidR="00136240" w:rsidRPr="00D02AB9" w:rsidRDefault="00136240">
            <w:pPr>
              <w:rPr>
                <w:szCs w:val="20"/>
              </w:rPr>
            </w:pPr>
            <w:r w:rsidRPr="00D02AB9">
              <w:rPr>
                <w:i/>
                <w:spacing w:val="-1"/>
                <w:szCs w:val="20"/>
              </w:rPr>
              <w:lastRenderedPageBreak/>
              <w:t>../../../healthcareProfessionalOrgUnit</w:t>
            </w:r>
          </w:p>
        </w:tc>
        <w:tc>
          <w:tcPr>
            <w:tcW w:w="1701" w:type="dxa"/>
          </w:tcPr>
          <w:p w14:paraId="56A0F9CD" w14:textId="1A95B30D" w:rsidR="00136240" w:rsidRPr="00D02AB9" w:rsidRDefault="00136240">
            <w:pPr>
              <w:rPr>
                <w:szCs w:val="20"/>
              </w:rPr>
            </w:pPr>
            <w:r w:rsidRPr="00D02AB9">
              <w:rPr>
                <w:i/>
                <w:spacing w:val="-1"/>
                <w:szCs w:val="20"/>
              </w:rPr>
              <w:t>OrgUnitType</w:t>
            </w:r>
          </w:p>
        </w:tc>
        <w:tc>
          <w:tcPr>
            <w:tcW w:w="3827" w:type="dxa"/>
          </w:tcPr>
          <w:p w14:paraId="18D94B4F" w14:textId="7C02C7A5" w:rsidR="00136240" w:rsidRPr="00D02AB9" w:rsidRDefault="00136240">
            <w:pPr>
              <w:rPr>
                <w:szCs w:val="20"/>
              </w:rPr>
            </w:pPr>
            <w:r w:rsidRPr="00D02AB9">
              <w:rPr>
                <w:i/>
                <w:szCs w:val="20"/>
              </w:rPr>
              <w:t>Den organisation som angiven vård- och omsorgsperson är uppdragstagare på. Om tillgängligt skall detta anges.</w:t>
            </w:r>
          </w:p>
        </w:tc>
        <w:tc>
          <w:tcPr>
            <w:tcW w:w="1192" w:type="dxa"/>
          </w:tcPr>
          <w:p w14:paraId="632AD982" w14:textId="11B2018D" w:rsidR="00136240" w:rsidRPr="00D02AB9" w:rsidRDefault="00136240">
            <w:pPr>
              <w:jc w:val="center"/>
              <w:rPr>
                <w:szCs w:val="20"/>
              </w:rPr>
            </w:pPr>
            <w:r w:rsidRPr="00D02AB9">
              <w:rPr>
                <w:i/>
                <w:spacing w:val="-1"/>
                <w:szCs w:val="20"/>
              </w:rPr>
              <w:t>0..1</w:t>
            </w:r>
          </w:p>
        </w:tc>
      </w:tr>
      <w:tr w:rsidR="00136240" w:rsidRPr="00D02AB9" w14:paraId="51D3EF41" w14:textId="77777777" w:rsidTr="003A6D72">
        <w:tc>
          <w:tcPr>
            <w:tcW w:w="2802" w:type="dxa"/>
          </w:tcPr>
          <w:p w14:paraId="2A7BE65F" w14:textId="74F23465" w:rsidR="00136240" w:rsidRPr="00D02AB9" w:rsidRDefault="00136240">
            <w:pPr>
              <w:rPr>
                <w:szCs w:val="20"/>
              </w:rPr>
            </w:pPr>
            <w:r w:rsidRPr="00D02AB9">
              <w:rPr>
                <w:szCs w:val="20"/>
              </w:rPr>
              <w:t>../../../../orgUnitHSAId</w:t>
            </w:r>
          </w:p>
        </w:tc>
        <w:tc>
          <w:tcPr>
            <w:tcW w:w="1701" w:type="dxa"/>
          </w:tcPr>
          <w:p w14:paraId="6E419DC1" w14:textId="0AD0ED0C" w:rsidR="00136240" w:rsidRPr="00D02AB9" w:rsidRDefault="00136240">
            <w:pPr>
              <w:rPr>
                <w:szCs w:val="20"/>
              </w:rPr>
            </w:pPr>
            <w:r w:rsidRPr="00D02AB9">
              <w:rPr>
                <w:spacing w:val="-1"/>
                <w:szCs w:val="20"/>
              </w:rPr>
              <w:t>HSAIdType</w:t>
            </w:r>
          </w:p>
        </w:tc>
        <w:tc>
          <w:tcPr>
            <w:tcW w:w="3827" w:type="dxa"/>
          </w:tcPr>
          <w:p w14:paraId="664DEDBF" w14:textId="0C229DA2" w:rsidR="00136240" w:rsidRPr="00D02AB9" w:rsidRDefault="00136240">
            <w:pPr>
              <w:rPr>
                <w:szCs w:val="20"/>
              </w:rPr>
            </w:pPr>
            <w:r w:rsidRPr="00D02AB9">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56A6A34F" w14:textId="27061324" w:rsidR="00136240" w:rsidRPr="00D02AB9" w:rsidRDefault="00136240">
            <w:pPr>
              <w:jc w:val="center"/>
              <w:rPr>
                <w:szCs w:val="20"/>
              </w:rPr>
            </w:pPr>
            <w:r w:rsidRPr="00D02AB9">
              <w:rPr>
                <w:spacing w:val="-1"/>
                <w:szCs w:val="20"/>
              </w:rPr>
              <w:t>0..1</w:t>
            </w:r>
          </w:p>
        </w:tc>
      </w:tr>
      <w:tr w:rsidR="00136240" w:rsidRPr="00D02AB9" w14:paraId="47839320" w14:textId="77777777" w:rsidTr="003A6D72">
        <w:tc>
          <w:tcPr>
            <w:tcW w:w="2802" w:type="dxa"/>
          </w:tcPr>
          <w:p w14:paraId="4A8E7D7C" w14:textId="2F1903E7" w:rsidR="00136240" w:rsidRPr="00D02AB9" w:rsidRDefault="00136240">
            <w:pPr>
              <w:rPr>
                <w:szCs w:val="20"/>
              </w:rPr>
            </w:pPr>
            <w:r w:rsidRPr="00D02AB9">
              <w:rPr>
                <w:szCs w:val="20"/>
              </w:rPr>
              <w:t>../../../../orgUnitName</w:t>
            </w:r>
          </w:p>
        </w:tc>
        <w:tc>
          <w:tcPr>
            <w:tcW w:w="1701" w:type="dxa"/>
          </w:tcPr>
          <w:p w14:paraId="5770D4F6" w14:textId="6DB774C1" w:rsidR="00136240" w:rsidRPr="00D02AB9" w:rsidRDefault="00136240">
            <w:pPr>
              <w:rPr>
                <w:szCs w:val="20"/>
              </w:rPr>
            </w:pPr>
            <w:r w:rsidRPr="00D02AB9">
              <w:rPr>
                <w:spacing w:val="-1"/>
                <w:szCs w:val="20"/>
              </w:rPr>
              <w:t>string</w:t>
            </w:r>
          </w:p>
        </w:tc>
        <w:tc>
          <w:tcPr>
            <w:tcW w:w="3827" w:type="dxa"/>
          </w:tcPr>
          <w:p w14:paraId="1EA6D62F" w14:textId="32070707" w:rsidR="00136240" w:rsidRPr="00D02AB9" w:rsidRDefault="00136240">
            <w:pPr>
              <w:rPr>
                <w:szCs w:val="20"/>
              </w:rPr>
            </w:pPr>
            <w:r w:rsidRPr="00D02AB9">
              <w:rPr>
                <w:spacing w:val="-1"/>
                <w:szCs w:val="20"/>
              </w:rPr>
              <w:t>Namn på organisationsenhet. Om tillgängligt skall detta anges.</w:t>
            </w:r>
          </w:p>
        </w:tc>
        <w:tc>
          <w:tcPr>
            <w:tcW w:w="1192" w:type="dxa"/>
          </w:tcPr>
          <w:p w14:paraId="0173835F" w14:textId="52A55535" w:rsidR="00136240" w:rsidRPr="00D02AB9" w:rsidRDefault="00136240">
            <w:pPr>
              <w:jc w:val="center"/>
              <w:rPr>
                <w:szCs w:val="20"/>
              </w:rPr>
            </w:pPr>
            <w:r w:rsidRPr="00D02AB9">
              <w:rPr>
                <w:spacing w:val="-1"/>
                <w:szCs w:val="20"/>
              </w:rPr>
              <w:t>0..1</w:t>
            </w:r>
          </w:p>
        </w:tc>
      </w:tr>
      <w:tr w:rsidR="00136240" w:rsidRPr="00D02AB9" w14:paraId="6F89FF17" w14:textId="77777777" w:rsidTr="003A6D72">
        <w:tc>
          <w:tcPr>
            <w:tcW w:w="2802" w:type="dxa"/>
          </w:tcPr>
          <w:p w14:paraId="1DB014A3" w14:textId="2BC2BEE7" w:rsidR="00136240" w:rsidRPr="00D02AB9" w:rsidRDefault="00136240">
            <w:pPr>
              <w:rPr>
                <w:szCs w:val="20"/>
              </w:rPr>
            </w:pPr>
            <w:r w:rsidRPr="00D02AB9">
              <w:rPr>
                <w:szCs w:val="20"/>
              </w:rPr>
              <w:t>../../../../orgUnitTelecom</w:t>
            </w:r>
          </w:p>
        </w:tc>
        <w:tc>
          <w:tcPr>
            <w:tcW w:w="1701" w:type="dxa"/>
          </w:tcPr>
          <w:p w14:paraId="07146046" w14:textId="692265ED" w:rsidR="00136240" w:rsidRPr="00D02AB9" w:rsidRDefault="00136240">
            <w:pPr>
              <w:rPr>
                <w:szCs w:val="20"/>
              </w:rPr>
            </w:pPr>
            <w:r w:rsidRPr="00D02AB9">
              <w:rPr>
                <w:spacing w:val="-1"/>
                <w:szCs w:val="20"/>
              </w:rPr>
              <w:t>string</w:t>
            </w:r>
          </w:p>
        </w:tc>
        <w:tc>
          <w:tcPr>
            <w:tcW w:w="3827" w:type="dxa"/>
          </w:tcPr>
          <w:p w14:paraId="33BE139B" w14:textId="67AD3646" w:rsidR="00136240" w:rsidRPr="00D02AB9" w:rsidRDefault="00136240">
            <w:pPr>
              <w:rPr>
                <w:szCs w:val="20"/>
              </w:rPr>
            </w:pPr>
            <w:r w:rsidRPr="00D02AB9">
              <w:rPr>
                <w:szCs w:val="20"/>
              </w:rPr>
              <w:t xml:space="preserve">Telefon till </w:t>
            </w:r>
            <w:r w:rsidRPr="00D02AB9">
              <w:rPr>
                <w:spacing w:val="-1"/>
                <w:szCs w:val="20"/>
              </w:rPr>
              <w:t>organisationsenhet.</w:t>
            </w:r>
          </w:p>
        </w:tc>
        <w:tc>
          <w:tcPr>
            <w:tcW w:w="1192" w:type="dxa"/>
          </w:tcPr>
          <w:p w14:paraId="1E02E14D" w14:textId="7B07FAF6" w:rsidR="00136240" w:rsidRPr="00D02AB9" w:rsidRDefault="00136240">
            <w:pPr>
              <w:jc w:val="center"/>
              <w:rPr>
                <w:szCs w:val="20"/>
              </w:rPr>
            </w:pPr>
            <w:r w:rsidRPr="00D02AB9">
              <w:rPr>
                <w:szCs w:val="20"/>
              </w:rPr>
              <w:t>0..1</w:t>
            </w:r>
          </w:p>
        </w:tc>
      </w:tr>
      <w:tr w:rsidR="00136240" w:rsidRPr="00D02AB9" w14:paraId="69F379BE" w14:textId="77777777" w:rsidTr="003A6D72">
        <w:tc>
          <w:tcPr>
            <w:tcW w:w="2802" w:type="dxa"/>
          </w:tcPr>
          <w:p w14:paraId="1C0C176F" w14:textId="7C339FE8" w:rsidR="00136240" w:rsidRPr="00D02AB9" w:rsidRDefault="00136240">
            <w:pPr>
              <w:rPr>
                <w:szCs w:val="20"/>
              </w:rPr>
            </w:pPr>
            <w:r w:rsidRPr="00D02AB9">
              <w:rPr>
                <w:szCs w:val="20"/>
              </w:rPr>
              <w:t>../../../../orgUnitEmail</w:t>
            </w:r>
          </w:p>
        </w:tc>
        <w:tc>
          <w:tcPr>
            <w:tcW w:w="1701" w:type="dxa"/>
          </w:tcPr>
          <w:p w14:paraId="16EBBD64" w14:textId="638A80E3" w:rsidR="00136240" w:rsidRPr="00D02AB9" w:rsidRDefault="00136240">
            <w:pPr>
              <w:rPr>
                <w:szCs w:val="20"/>
              </w:rPr>
            </w:pPr>
            <w:r w:rsidRPr="00D02AB9">
              <w:rPr>
                <w:spacing w:val="-1"/>
                <w:szCs w:val="20"/>
              </w:rPr>
              <w:t>string</w:t>
            </w:r>
          </w:p>
        </w:tc>
        <w:tc>
          <w:tcPr>
            <w:tcW w:w="3827" w:type="dxa"/>
          </w:tcPr>
          <w:p w14:paraId="6CCD646A" w14:textId="537F7D2C" w:rsidR="00136240" w:rsidRPr="00D02AB9" w:rsidRDefault="00136240">
            <w:pPr>
              <w:rPr>
                <w:szCs w:val="20"/>
              </w:rPr>
            </w:pPr>
            <w:r w:rsidRPr="00D02AB9">
              <w:rPr>
                <w:szCs w:val="20"/>
              </w:rPr>
              <w:t xml:space="preserve">Epost till </w:t>
            </w:r>
            <w:r w:rsidRPr="00D02AB9">
              <w:rPr>
                <w:spacing w:val="-1"/>
                <w:szCs w:val="20"/>
              </w:rPr>
              <w:t>organisationsenhet</w:t>
            </w:r>
            <w:r w:rsidRPr="00D02AB9">
              <w:rPr>
                <w:szCs w:val="20"/>
              </w:rPr>
              <w:t>.</w:t>
            </w:r>
          </w:p>
        </w:tc>
        <w:tc>
          <w:tcPr>
            <w:tcW w:w="1192" w:type="dxa"/>
          </w:tcPr>
          <w:p w14:paraId="1E923477" w14:textId="5CF1F2B9" w:rsidR="00136240" w:rsidRPr="00D02AB9" w:rsidRDefault="00136240">
            <w:pPr>
              <w:jc w:val="center"/>
              <w:rPr>
                <w:szCs w:val="20"/>
              </w:rPr>
            </w:pPr>
            <w:r w:rsidRPr="00D02AB9">
              <w:rPr>
                <w:szCs w:val="20"/>
              </w:rPr>
              <w:t>0..1</w:t>
            </w:r>
          </w:p>
        </w:tc>
      </w:tr>
      <w:tr w:rsidR="00136240" w:rsidRPr="00D02AB9" w14:paraId="4513FE4B" w14:textId="77777777" w:rsidTr="003A6D72">
        <w:tc>
          <w:tcPr>
            <w:tcW w:w="2802" w:type="dxa"/>
          </w:tcPr>
          <w:p w14:paraId="3C9256EC" w14:textId="48F99912" w:rsidR="00136240" w:rsidRPr="00D02AB9" w:rsidRDefault="00136240">
            <w:pPr>
              <w:rPr>
                <w:szCs w:val="20"/>
              </w:rPr>
            </w:pPr>
            <w:r w:rsidRPr="00D02AB9">
              <w:rPr>
                <w:szCs w:val="20"/>
              </w:rPr>
              <w:t>../../../../orgUnitAddress</w:t>
            </w:r>
          </w:p>
        </w:tc>
        <w:tc>
          <w:tcPr>
            <w:tcW w:w="1701" w:type="dxa"/>
          </w:tcPr>
          <w:p w14:paraId="551D80F6" w14:textId="2A7216AA" w:rsidR="00136240" w:rsidRPr="00D02AB9" w:rsidRDefault="00136240">
            <w:pPr>
              <w:rPr>
                <w:szCs w:val="20"/>
              </w:rPr>
            </w:pPr>
            <w:r w:rsidRPr="00D02AB9">
              <w:rPr>
                <w:spacing w:val="-1"/>
                <w:szCs w:val="20"/>
              </w:rPr>
              <w:t>string</w:t>
            </w:r>
          </w:p>
        </w:tc>
        <w:tc>
          <w:tcPr>
            <w:tcW w:w="3827" w:type="dxa"/>
          </w:tcPr>
          <w:p w14:paraId="67E9466A" w14:textId="75DC4A67" w:rsidR="00136240" w:rsidRPr="00D02AB9" w:rsidRDefault="00136240">
            <w:pPr>
              <w:rPr>
                <w:szCs w:val="20"/>
              </w:rPr>
            </w:pPr>
            <w:r w:rsidRPr="00D02AB9">
              <w:rPr>
                <w:spacing w:val="-1"/>
                <w:szCs w:val="20"/>
              </w:rPr>
              <w:t>Postadress till organisationsenhet. Skrivs på ett så naturligt sätt som möjligt, exempelvis:</w:t>
            </w:r>
            <w:r w:rsidRPr="00D02AB9">
              <w:rPr>
                <w:spacing w:val="-1"/>
                <w:szCs w:val="20"/>
              </w:rPr>
              <w:br/>
              <w:t>”Storgatan 12</w:t>
            </w:r>
            <w:r w:rsidRPr="00D02AB9">
              <w:rPr>
                <w:spacing w:val="-1"/>
                <w:szCs w:val="20"/>
              </w:rPr>
              <w:br/>
              <w:t>468 91 Lilleby”</w:t>
            </w:r>
          </w:p>
        </w:tc>
        <w:tc>
          <w:tcPr>
            <w:tcW w:w="1192" w:type="dxa"/>
          </w:tcPr>
          <w:p w14:paraId="7B3F43AB" w14:textId="1F1F38AC" w:rsidR="00136240" w:rsidRPr="00D02AB9" w:rsidRDefault="00136240">
            <w:pPr>
              <w:jc w:val="center"/>
              <w:rPr>
                <w:szCs w:val="20"/>
              </w:rPr>
            </w:pPr>
            <w:r w:rsidRPr="00D02AB9">
              <w:rPr>
                <w:szCs w:val="20"/>
              </w:rPr>
              <w:t>0..1</w:t>
            </w:r>
          </w:p>
        </w:tc>
      </w:tr>
      <w:tr w:rsidR="00136240" w:rsidRPr="00D02AB9" w14:paraId="75092F24" w14:textId="77777777" w:rsidTr="003A6D72">
        <w:tc>
          <w:tcPr>
            <w:tcW w:w="2802" w:type="dxa"/>
          </w:tcPr>
          <w:p w14:paraId="2B0F50CC" w14:textId="0BCDDDA7" w:rsidR="00136240" w:rsidRPr="00D02AB9" w:rsidRDefault="00136240">
            <w:pPr>
              <w:rPr>
                <w:szCs w:val="20"/>
              </w:rPr>
            </w:pPr>
            <w:r w:rsidRPr="00D02AB9">
              <w:rPr>
                <w:szCs w:val="20"/>
              </w:rPr>
              <w:t>../../../../orgUnitLocation</w:t>
            </w:r>
          </w:p>
        </w:tc>
        <w:tc>
          <w:tcPr>
            <w:tcW w:w="1701" w:type="dxa"/>
          </w:tcPr>
          <w:p w14:paraId="059B7BE1" w14:textId="73BD07DD" w:rsidR="00136240" w:rsidRPr="00D02AB9" w:rsidRDefault="00136240">
            <w:pPr>
              <w:rPr>
                <w:szCs w:val="20"/>
              </w:rPr>
            </w:pPr>
            <w:r w:rsidRPr="00D02AB9">
              <w:rPr>
                <w:spacing w:val="-1"/>
                <w:szCs w:val="20"/>
              </w:rPr>
              <w:t>string</w:t>
            </w:r>
          </w:p>
        </w:tc>
        <w:tc>
          <w:tcPr>
            <w:tcW w:w="3827" w:type="dxa"/>
          </w:tcPr>
          <w:p w14:paraId="38EC0B14" w14:textId="35E38BF7" w:rsidR="00136240" w:rsidRPr="00D02AB9" w:rsidRDefault="00136240">
            <w:pPr>
              <w:rPr>
                <w:szCs w:val="20"/>
              </w:rPr>
            </w:pPr>
            <w:r w:rsidRPr="00D02AB9">
              <w:rPr>
                <w:szCs w:val="20"/>
              </w:rPr>
              <w:t>Text som anger namnet pa</w:t>
            </w:r>
            <w:r w:rsidRPr="00D02AB9">
              <w:rPr>
                <w:rFonts w:ascii="Times New Roman" w:hAnsi="Times New Roman"/>
                <w:szCs w:val="20"/>
              </w:rPr>
              <w:t>̊</w:t>
            </w:r>
            <w:r w:rsidRPr="00D02AB9">
              <w:rPr>
                <w:szCs w:val="20"/>
              </w:rPr>
              <w:t xml:space="preserve"> plats eller ort fo</w:t>
            </w:r>
            <w:r w:rsidRPr="00D02AB9">
              <w:rPr>
                <w:rFonts w:cs="Georgia"/>
                <w:szCs w:val="20"/>
              </w:rPr>
              <w:t>̈</w:t>
            </w:r>
            <w:r w:rsidRPr="00D02AB9">
              <w:rPr>
                <w:szCs w:val="20"/>
              </w:rPr>
              <w:t>r organisationens fysiska placering.</w:t>
            </w:r>
          </w:p>
        </w:tc>
        <w:tc>
          <w:tcPr>
            <w:tcW w:w="1192" w:type="dxa"/>
          </w:tcPr>
          <w:p w14:paraId="5271DBC6" w14:textId="757D651C" w:rsidR="00136240" w:rsidRPr="00D02AB9" w:rsidRDefault="00136240">
            <w:pPr>
              <w:jc w:val="center"/>
              <w:rPr>
                <w:szCs w:val="20"/>
              </w:rPr>
            </w:pPr>
            <w:r w:rsidRPr="00D02AB9">
              <w:rPr>
                <w:szCs w:val="20"/>
              </w:rPr>
              <w:t>0..1</w:t>
            </w:r>
          </w:p>
        </w:tc>
      </w:tr>
      <w:tr w:rsidR="009869FF" w:rsidRPr="00D02AB9" w14:paraId="0665E4C0" w14:textId="77777777" w:rsidTr="003A6D72">
        <w:tc>
          <w:tcPr>
            <w:tcW w:w="2802" w:type="dxa"/>
          </w:tcPr>
          <w:p w14:paraId="669CCFF7" w14:textId="77777777" w:rsidR="00136240" w:rsidRPr="00D02AB9" w:rsidRDefault="00136240" w:rsidP="003A6D72">
            <w:pPr>
              <w:spacing w:line="229" w:lineRule="exact"/>
              <w:rPr>
                <w:color w:val="FF0000"/>
                <w:szCs w:val="20"/>
                <w:highlight w:val="yellow"/>
              </w:rPr>
            </w:pPr>
            <w:r w:rsidRPr="00D02AB9">
              <w:rPr>
                <w:color w:val="FF0000"/>
                <w:szCs w:val="20"/>
                <w:highlight w:val="yellow"/>
              </w:rPr>
              <w:t>../../../healthcareProfessional</w:t>
            </w:r>
            <w:r w:rsidRPr="00D02AB9">
              <w:rPr>
                <w:color w:val="FF0000"/>
                <w:spacing w:val="-1"/>
                <w:szCs w:val="20"/>
                <w:highlight w:val="yellow"/>
              </w:rPr>
              <w:t>CareUnitHSAId</w:t>
            </w:r>
          </w:p>
          <w:p w14:paraId="7C626DB6" w14:textId="303E1137" w:rsidR="00136240" w:rsidRPr="00D02AB9" w:rsidRDefault="00136240">
            <w:pPr>
              <w:rPr>
                <w:color w:val="FF0000"/>
                <w:szCs w:val="20"/>
                <w:highlight w:val="yellow"/>
              </w:rPr>
            </w:pPr>
          </w:p>
        </w:tc>
        <w:tc>
          <w:tcPr>
            <w:tcW w:w="1701" w:type="dxa"/>
          </w:tcPr>
          <w:p w14:paraId="2E43D192" w14:textId="77777777" w:rsidR="00136240" w:rsidRPr="00D02AB9" w:rsidRDefault="00136240" w:rsidP="003A6D72">
            <w:pPr>
              <w:spacing w:line="226" w:lineRule="exact"/>
              <w:rPr>
                <w:color w:val="FF0000"/>
                <w:spacing w:val="-1"/>
                <w:szCs w:val="20"/>
                <w:highlight w:val="yellow"/>
              </w:rPr>
            </w:pPr>
          </w:p>
          <w:p w14:paraId="6717E636" w14:textId="476CB3E4" w:rsidR="00136240" w:rsidRPr="00D02AB9" w:rsidRDefault="00136240">
            <w:pPr>
              <w:rPr>
                <w:color w:val="FF0000"/>
                <w:szCs w:val="20"/>
                <w:highlight w:val="yellow"/>
              </w:rPr>
            </w:pPr>
          </w:p>
        </w:tc>
        <w:tc>
          <w:tcPr>
            <w:tcW w:w="3827" w:type="dxa"/>
          </w:tcPr>
          <w:p w14:paraId="7ACB87F5" w14:textId="02E7320B" w:rsidR="00136240" w:rsidRPr="00D02AB9" w:rsidRDefault="009869FF" w:rsidP="003A6D72">
            <w:pPr>
              <w:spacing w:line="226" w:lineRule="exact"/>
              <w:rPr>
                <w:color w:val="FF0000"/>
                <w:szCs w:val="20"/>
                <w:highlight w:val="yellow"/>
              </w:rPr>
            </w:pPr>
            <w:r w:rsidRPr="00D02AB9">
              <w:rPr>
                <w:color w:val="FF0000"/>
                <w:szCs w:val="20"/>
                <w:highlight w:val="yellow"/>
              </w:rPr>
              <w:t>Skall ej anges</w:t>
            </w:r>
          </w:p>
          <w:p w14:paraId="1AE792A4" w14:textId="36612246" w:rsidR="00136240" w:rsidRPr="00D02AB9" w:rsidRDefault="00136240">
            <w:pPr>
              <w:rPr>
                <w:color w:val="FF0000"/>
                <w:szCs w:val="20"/>
                <w:highlight w:val="yellow"/>
              </w:rPr>
            </w:pPr>
          </w:p>
        </w:tc>
        <w:tc>
          <w:tcPr>
            <w:tcW w:w="1192" w:type="dxa"/>
          </w:tcPr>
          <w:p w14:paraId="40F15C12" w14:textId="1D6E5AC0" w:rsidR="00136240" w:rsidRPr="00D02AB9" w:rsidRDefault="00136240">
            <w:pPr>
              <w:jc w:val="center"/>
              <w:rPr>
                <w:color w:val="FF0000"/>
                <w:szCs w:val="20"/>
              </w:rPr>
            </w:pPr>
            <w:r w:rsidRPr="00D02AB9">
              <w:rPr>
                <w:color w:val="FF0000"/>
                <w:spacing w:val="-1"/>
                <w:szCs w:val="20"/>
                <w:highlight w:val="yellow"/>
              </w:rPr>
              <w:t>0</w:t>
            </w:r>
            <w:r w:rsidR="009869FF" w:rsidRPr="00D02AB9">
              <w:rPr>
                <w:color w:val="FF0000"/>
                <w:spacing w:val="-1"/>
                <w:szCs w:val="20"/>
                <w:highlight w:val="yellow"/>
              </w:rPr>
              <w:t>..0</w:t>
            </w:r>
          </w:p>
        </w:tc>
      </w:tr>
      <w:tr w:rsidR="009869FF" w:rsidRPr="00D02AB9" w14:paraId="4BBF15B3" w14:textId="77777777" w:rsidTr="003A6D72">
        <w:tc>
          <w:tcPr>
            <w:tcW w:w="2802" w:type="dxa"/>
          </w:tcPr>
          <w:p w14:paraId="7D92CEAD" w14:textId="3F5F441D" w:rsidR="00136240" w:rsidRPr="00D02AB9" w:rsidRDefault="00136240">
            <w:pPr>
              <w:rPr>
                <w:color w:val="FF0000"/>
                <w:szCs w:val="20"/>
                <w:highlight w:val="yellow"/>
              </w:rPr>
            </w:pPr>
            <w:r w:rsidRPr="00D02AB9">
              <w:rPr>
                <w:color w:val="FF0000"/>
                <w:szCs w:val="20"/>
                <w:highlight w:val="yellow"/>
              </w:rPr>
              <w:t>../../../healthcareProfessional</w:t>
            </w:r>
            <w:r w:rsidRPr="00D02AB9">
              <w:rPr>
                <w:color w:val="FF0000"/>
                <w:spacing w:val="-1"/>
                <w:szCs w:val="20"/>
                <w:highlight w:val="yellow"/>
              </w:rPr>
              <w:t>CareGiverHSAId</w:t>
            </w:r>
          </w:p>
        </w:tc>
        <w:tc>
          <w:tcPr>
            <w:tcW w:w="1701" w:type="dxa"/>
          </w:tcPr>
          <w:p w14:paraId="06756910" w14:textId="77777777" w:rsidR="00136240" w:rsidRPr="00D02AB9" w:rsidRDefault="00136240">
            <w:pPr>
              <w:rPr>
                <w:color w:val="FF0000"/>
                <w:szCs w:val="20"/>
                <w:highlight w:val="yellow"/>
              </w:rPr>
            </w:pPr>
          </w:p>
        </w:tc>
        <w:tc>
          <w:tcPr>
            <w:tcW w:w="3827" w:type="dxa"/>
          </w:tcPr>
          <w:p w14:paraId="4606E2A8" w14:textId="473A99F1" w:rsidR="00136240" w:rsidRPr="00D02AB9" w:rsidRDefault="009869FF">
            <w:pPr>
              <w:rPr>
                <w:color w:val="FF0000"/>
                <w:szCs w:val="20"/>
                <w:highlight w:val="yellow"/>
              </w:rPr>
            </w:pPr>
            <w:r w:rsidRPr="00D02AB9">
              <w:rPr>
                <w:color w:val="FF0000"/>
                <w:szCs w:val="20"/>
                <w:highlight w:val="yellow"/>
              </w:rPr>
              <w:t>Skall ej anges</w:t>
            </w:r>
          </w:p>
        </w:tc>
        <w:tc>
          <w:tcPr>
            <w:tcW w:w="1192" w:type="dxa"/>
          </w:tcPr>
          <w:p w14:paraId="113224EB" w14:textId="19E54448" w:rsidR="00136240" w:rsidRPr="00D02AB9" w:rsidRDefault="00136240">
            <w:pPr>
              <w:jc w:val="center"/>
              <w:rPr>
                <w:color w:val="FF0000"/>
                <w:szCs w:val="20"/>
              </w:rPr>
            </w:pPr>
            <w:r w:rsidRPr="00D02AB9">
              <w:rPr>
                <w:color w:val="FF0000"/>
                <w:spacing w:val="-1"/>
                <w:szCs w:val="20"/>
                <w:highlight w:val="yellow"/>
              </w:rPr>
              <w:t>0</w:t>
            </w:r>
            <w:r w:rsidR="009869FF" w:rsidRPr="00D02AB9">
              <w:rPr>
                <w:color w:val="FF0000"/>
                <w:spacing w:val="-1"/>
                <w:szCs w:val="20"/>
                <w:highlight w:val="yellow"/>
              </w:rPr>
              <w:t>..</w:t>
            </w:r>
            <w:r w:rsidR="009869FF" w:rsidRPr="00D02AB9">
              <w:rPr>
                <w:color w:val="FF0000"/>
                <w:spacing w:val="-1"/>
                <w:szCs w:val="20"/>
              </w:rPr>
              <w:t>0</w:t>
            </w:r>
          </w:p>
        </w:tc>
      </w:tr>
      <w:tr w:rsidR="00136240" w:rsidRPr="00D02AB9" w14:paraId="2CA82114" w14:textId="77777777" w:rsidTr="003A6D72">
        <w:tc>
          <w:tcPr>
            <w:tcW w:w="2802" w:type="dxa"/>
          </w:tcPr>
          <w:p w14:paraId="29AEC07E" w14:textId="58C6CB9F" w:rsidR="00136240" w:rsidRPr="00D02AB9" w:rsidRDefault="00136240">
            <w:pPr>
              <w:rPr>
                <w:szCs w:val="20"/>
              </w:rPr>
            </w:pPr>
            <w:r w:rsidRPr="00D02AB9">
              <w:rPr>
                <w:i/>
                <w:szCs w:val="20"/>
              </w:rPr>
              <w:t>../../../modalityData</w:t>
            </w:r>
          </w:p>
        </w:tc>
        <w:tc>
          <w:tcPr>
            <w:tcW w:w="1701" w:type="dxa"/>
          </w:tcPr>
          <w:p w14:paraId="301B710D" w14:textId="3E40A9C7" w:rsidR="00136240" w:rsidRPr="00D02AB9" w:rsidRDefault="006736AE">
            <w:pPr>
              <w:rPr>
                <w:szCs w:val="20"/>
              </w:rPr>
            </w:pPr>
            <w:r>
              <w:rPr>
                <w:i/>
                <w:spacing w:val="-1"/>
                <w:szCs w:val="20"/>
              </w:rPr>
              <w:t>ModalityData</w:t>
            </w:r>
          </w:p>
        </w:tc>
        <w:tc>
          <w:tcPr>
            <w:tcW w:w="3827" w:type="dxa"/>
          </w:tcPr>
          <w:p w14:paraId="27CCB9F2" w14:textId="57CE0DF5" w:rsidR="00136240" w:rsidRPr="00D02AB9" w:rsidRDefault="00136240">
            <w:pPr>
              <w:rPr>
                <w:szCs w:val="20"/>
              </w:rPr>
            </w:pPr>
            <w:r w:rsidRPr="00D02AB9">
              <w:rPr>
                <w:i/>
                <w:spacing w:val="-1"/>
                <w:szCs w:val="20"/>
              </w:rPr>
              <w:t>Information om ekg-utrustningen som använts</w:t>
            </w:r>
          </w:p>
        </w:tc>
        <w:tc>
          <w:tcPr>
            <w:tcW w:w="1192" w:type="dxa"/>
          </w:tcPr>
          <w:p w14:paraId="7406318F" w14:textId="16FA632C" w:rsidR="00136240" w:rsidRPr="00D02AB9" w:rsidRDefault="00136240">
            <w:pPr>
              <w:jc w:val="center"/>
              <w:rPr>
                <w:szCs w:val="20"/>
              </w:rPr>
            </w:pPr>
            <w:r w:rsidRPr="00D02AB9">
              <w:rPr>
                <w:i/>
                <w:spacing w:val="-1"/>
                <w:szCs w:val="20"/>
              </w:rPr>
              <w:t>0..1</w:t>
            </w:r>
          </w:p>
        </w:tc>
      </w:tr>
      <w:tr w:rsidR="005E70A8" w:rsidRPr="00D02AB9" w14:paraId="162002AC" w14:textId="77777777" w:rsidTr="006B6063">
        <w:tc>
          <w:tcPr>
            <w:tcW w:w="2802" w:type="dxa"/>
          </w:tcPr>
          <w:p w14:paraId="026C7262" w14:textId="3029EE99" w:rsidR="002161F4" w:rsidRPr="00D02AB9" w:rsidRDefault="002161F4" w:rsidP="002161F4">
            <w:pPr>
              <w:rPr>
                <w:color w:val="FF0000"/>
                <w:szCs w:val="20"/>
                <w:highlight w:val="yellow"/>
              </w:rPr>
            </w:pPr>
            <w:r w:rsidRPr="00D02AB9">
              <w:rPr>
                <w:color w:val="FF0000"/>
                <w:szCs w:val="20"/>
                <w:highlight w:val="yellow"/>
              </w:rPr>
              <w:t>../../../../typeOfModality</w:t>
            </w:r>
          </w:p>
        </w:tc>
        <w:tc>
          <w:tcPr>
            <w:tcW w:w="1701" w:type="dxa"/>
          </w:tcPr>
          <w:p w14:paraId="156CD207" w14:textId="3DF6969A" w:rsidR="002161F4" w:rsidRPr="00D02AB9" w:rsidRDefault="002161F4" w:rsidP="006B6063">
            <w:pPr>
              <w:rPr>
                <w:color w:val="FF0000"/>
                <w:szCs w:val="20"/>
                <w:highlight w:val="yellow"/>
              </w:rPr>
            </w:pPr>
          </w:p>
        </w:tc>
        <w:tc>
          <w:tcPr>
            <w:tcW w:w="3827" w:type="dxa"/>
          </w:tcPr>
          <w:p w14:paraId="0AC20168" w14:textId="68AEBBFA" w:rsidR="002161F4" w:rsidRPr="00D02AB9" w:rsidRDefault="00F87C79" w:rsidP="006B6063">
            <w:pPr>
              <w:rPr>
                <w:color w:val="FF0000"/>
                <w:szCs w:val="20"/>
                <w:highlight w:val="yellow"/>
              </w:rPr>
            </w:pPr>
            <w:r w:rsidRPr="00D02AB9">
              <w:rPr>
                <w:color w:val="FF0000"/>
                <w:spacing w:val="-1"/>
                <w:szCs w:val="20"/>
                <w:highlight w:val="yellow"/>
              </w:rPr>
              <w:t>Skall ej anges.</w:t>
            </w:r>
          </w:p>
        </w:tc>
        <w:tc>
          <w:tcPr>
            <w:tcW w:w="1192" w:type="dxa"/>
          </w:tcPr>
          <w:p w14:paraId="4FBCB95D" w14:textId="5E5D478E" w:rsidR="002161F4" w:rsidRPr="00D02AB9" w:rsidRDefault="00F87C79" w:rsidP="006B6063">
            <w:pPr>
              <w:jc w:val="center"/>
              <w:rPr>
                <w:color w:val="FF0000"/>
                <w:szCs w:val="20"/>
              </w:rPr>
            </w:pPr>
            <w:r w:rsidRPr="00D02AB9">
              <w:rPr>
                <w:color w:val="FF0000"/>
                <w:spacing w:val="-1"/>
                <w:szCs w:val="20"/>
                <w:highlight w:val="yellow"/>
              </w:rPr>
              <w:t>0..0</w:t>
            </w:r>
          </w:p>
        </w:tc>
      </w:tr>
      <w:tr w:rsidR="00136240" w:rsidRPr="00D02AB9" w14:paraId="77AB4009" w14:textId="77777777" w:rsidTr="003A6D72">
        <w:tc>
          <w:tcPr>
            <w:tcW w:w="2802" w:type="dxa"/>
          </w:tcPr>
          <w:p w14:paraId="4909C5EB" w14:textId="1EBB496E" w:rsidR="00136240" w:rsidRPr="00D02AB9" w:rsidRDefault="00136240">
            <w:pPr>
              <w:rPr>
                <w:szCs w:val="20"/>
              </w:rPr>
            </w:pPr>
            <w:r w:rsidRPr="00D02AB9">
              <w:rPr>
                <w:szCs w:val="20"/>
              </w:rPr>
              <w:t>../../../../manufacturer</w:t>
            </w:r>
          </w:p>
        </w:tc>
        <w:tc>
          <w:tcPr>
            <w:tcW w:w="1701" w:type="dxa"/>
          </w:tcPr>
          <w:p w14:paraId="16FAB76B" w14:textId="11FCCE84" w:rsidR="00136240" w:rsidRPr="00D02AB9" w:rsidRDefault="00136240">
            <w:pPr>
              <w:rPr>
                <w:szCs w:val="20"/>
              </w:rPr>
            </w:pPr>
            <w:r w:rsidRPr="00D02AB9">
              <w:rPr>
                <w:spacing w:val="-1"/>
                <w:szCs w:val="20"/>
              </w:rPr>
              <w:t>string</w:t>
            </w:r>
          </w:p>
        </w:tc>
        <w:tc>
          <w:tcPr>
            <w:tcW w:w="3827" w:type="dxa"/>
          </w:tcPr>
          <w:p w14:paraId="2B5B3EB1" w14:textId="2A8B515B" w:rsidR="00136240" w:rsidRPr="00D02AB9" w:rsidRDefault="00136240">
            <w:pPr>
              <w:rPr>
                <w:szCs w:val="20"/>
              </w:rPr>
            </w:pPr>
            <w:r w:rsidRPr="00D02AB9">
              <w:rPr>
                <w:spacing w:val="-1"/>
                <w:szCs w:val="20"/>
              </w:rPr>
              <w:t>Producerande utrustnings tillverkare.</w:t>
            </w:r>
          </w:p>
        </w:tc>
        <w:tc>
          <w:tcPr>
            <w:tcW w:w="1192" w:type="dxa"/>
          </w:tcPr>
          <w:p w14:paraId="6680D654" w14:textId="3DBCDAC3" w:rsidR="00136240" w:rsidRPr="00D02AB9" w:rsidRDefault="00136240">
            <w:pPr>
              <w:jc w:val="center"/>
              <w:rPr>
                <w:szCs w:val="20"/>
              </w:rPr>
            </w:pPr>
            <w:r w:rsidRPr="00D02AB9">
              <w:rPr>
                <w:spacing w:val="-1"/>
                <w:szCs w:val="20"/>
              </w:rPr>
              <w:t>0..1</w:t>
            </w:r>
          </w:p>
        </w:tc>
      </w:tr>
      <w:tr w:rsidR="00136240" w:rsidRPr="00D02AB9" w14:paraId="2CDF6B9E" w14:textId="77777777" w:rsidTr="003A6D72">
        <w:tc>
          <w:tcPr>
            <w:tcW w:w="2802" w:type="dxa"/>
          </w:tcPr>
          <w:p w14:paraId="7FC48C35" w14:textId="1121485B" w:rsidR="00136240" w:rsidRPr="00D02AB9" w:rsidRDefault="00136240">
            <w:pPr>
              <w:rPr>
                <w:szCs w:val="20"/>
              </w:rPr>
            </w:pPr>
            <w:r w:rsidRPr="00D02AB9">
              <w:rPr>
                <w:szCs w:val="20"/>
              </w:rPr>
              <w:t>../../../../modelName</w:t>
            </w:r>
          </w:p>
        </w:tc>
        <w:tc>
          <w:tcPr>
            <w:tcW w:w="1701" w:type="dxa"/>
          </w:tcPr>
          <w:p w14:paraId="3243BFAC" w14:textId="44E1728C" w:rsidR="00136240" w:rsidRPr="00D02AB9" w:rsidRDefault="00136240">
            <w:pPr>
              <w:rPr>
                <w:szCs w:val="20"/>
              </w:rPr>
            </w:pPr>
            <w:r w:rsidRPr="00D02AB9">
              <w:rPr>
                <w:spacing w:val="-1"/>
                <w:szCs w:val="20"/>
              </w:rPr>
              <w:t>string</w:t>
            </w:r>
          </w:p>
        </w:tc>
        <w:tc>
          <w:tcPr>
            <w:tcW w:w="3827" w:type="dxa"/>
          </w:tcPr>
          <w:p w14:paraId="6C1CEB0B" w14:textId="17F43423" w:rsidR="00136240" w:rsidRPr="00D02AB9" w:rsidRDefault="00136240">
            <w:pPr>
              <w:rPr>
                <w:szCs w:val="20"/>
              </w:rPr>
            </w:pPr>
            <w:r w:rsidRPr="00D02AB9">
              <w:rPr>
                <w:spacing w:val="-1"/>
                <w:szCs w:val="20"/>
              </w:rPr>
              <w:t>Producerande utrustnings modellnamn.</w:t>
            </w:r>
          </w:p>
        </w:tc>
        <w:tc>
          <w:tcPr>
            <w:tcW w:w="1192" w:type="dxa"/>
          </w:tcPr>
          <w:p w14:paraId="2C7202BA" w14:textId="0E80DCF0" w:rsidR="00136240" w:rsidRPr="00D02AB9" w:rsidRDefault="00136240">
            <w:pPr>
              <w:jc w:val="center"/>
              <w:rPr>
                <w:szCs w:val="20"/>
              </w:rPr>
            </w:pPr>
            <w:r w:rsidRPr="00D02AB9">
              <w:rPr>
                <w:spacing w:val="-1"/>
                <w:szCs w:val="20"/>
              </w:rPr>
              <w:t>0..1</w:t>
            </w:r>
          </w:p>
        </w:tc>
      </w:tr>
      <w:tr w:rsidR="00136240" w:rsidRPr="00D02AB9" w14:paraId="31CDBB05" w14:textId="77777777" w:rsidTr="003A6D72">
        <w:tc>
          <w:tcPr>
            <w:tcW w:w="2802" w:type="dxa"/>
          </w:tcPr>
          <w:p w14:paraId="12306245" w14:textId="00A89BD6" w:rsidR="00136240" w:rsidRPr="00D02AB9" w:rsidRDefault="00136240">
            <w:pPr>
              <w:rPr>
                <w:szCs w:val="20"/>
              </w:rPr>
            </w:pPr>
            <w:r w:rsidRPr="00D02AB9">
              <w:rPr>
                <w:szCs w:val="20"/>
              </w:rPr>
              <w:t>../../../../equipmentId</w:t>
            </w:r>
          </w:p>
        </w:tc>
        <w:tc>
          <w:tcPr>
            <w:tcW w:w="1701" w:type="dxa"/>
          </w:tcPr>
          <w:p w14:paraId="6536AAAF" w14:textId="5F6F2081" w:rsidR="00136240" w:rsidRPr="00D02AB9" w:rsidRDefault="00136240">
            <w:pPr>
              <w:rPr>
                <w:szCs w:val="20"/>
              </w:rPr>
            </w:pPr>
            <w:r w:rsidRPr="00D02AB9">
              <w:rPr>
                <w:spacing w:val="-1"/>
                <w:szCs w:val="20"/>
              </w:rPr>
              <w:t>string</w:t>
            </w:r>
          </w:p>
        </w:tc>
        <w:tc>
          <w:tcPr>
            <w:tcW w:w="3827" w:type="dxa"/>
          </w:tcPr>
          <w:p w14:paraId="7D3EEF8F" w14:textId="453EE4CF" w:rsidR="00136240" w:rsidRPr="00D02AB9" w:rsidRDefault="00136240">
            <w:pPr>
              <w:rPr>
                <w:szCs w:val="20"/>
              </w:rPr>
            </w:pPr>
            <w:r w:rsidRPr="00D02AB9">
              <w:rPr>
                <w:spacing w:val="-1"/>
                <w:szCs w:val="20"/>
              </w:rPr>
              <w:t>Identifierare för utrustningen. Kan tex vara serienummer eller inventarienummer.</w:t>
            </w:r>
          </w:p>
        </w:tc>
        <w:tc>
          <w:tcPr>
            <w:tcW w:w="1192" w:type="dxa"/>
          </w:tcPr>
          <w:p w14:paraId="7279480B" w14:textId="18DCA661" w:rsidR="00136240" w:rsidRPr="00D02AB9" w:rsidRDefault="00136240">
            <w:pPr>
              <w:jc w:val="center"/>
              <w:rPr>
                <w:szCs w:val="20"/>
              </w:rPr>
            </w:pPr>
            <w:r w:rsidRPr="00D02AB9">
              <w:rPr>
                <w:spacing w:val="-1"/>
                <w:szCs w:val="20"/>
              </w:rPr>
              <w:t>0..1</w:t>
            </w:r>
          </w:p>
        </w:tc>
      </w:tr>
      <w:tr w:rsidR="00136240" w:rsidRPr="00D02AB9" w14:paraId="565C1D69" w14:textId="77777777" w:rsidTr="003A6D72">
        <w:tc>
          <w:tcPr>
            <w:tcW w:w="2802" w:type="dxa"/>
          </w:tcPr>
          <w:p w14:paraId="3C8C6D62" w14:textId="3BAF0BB1" w:rsidR="00136240" w:rsidRPr="00D02AB9" w:rsidRDefault="00136240">
            <w:pPr>
              <w:rPr>
                <w:szCs w:val="20"/>
              </w:rPr>
            </w:pPr>
            <w:r w:rsidRPr="00D02AB9">
              <w:rPr>
                <w:szCs w:val="20"/>
              </w:rPr>
              <w:t>../../../../softwareVer</w:t>
            </w:r>
            <w:r w:rsidR="004D72D7" w:rsidRPr="00D02AB9">
              <w:rPr>
                <w:szCs w:val="20"/>
              </w:rPr>
              <w:t>s</w:t>
            </w:r>
            <w:r w:rsidRPr="00D02AB9">
              <w:rPr>
                <w:szCs w:val="20"/>
              </w:rPr>
              <w:t>ion</w:t>
            </w:r>
          </w:p>
        </w:tc>
        <w:tc>
          <w:tcPr>
            <w:tcW w:w="1701" w:type="dxa"/>
          </w:tcPr>
          <w:p w14:paraId="724D15C6" w14:textId="45459A34" w:rsidR="00136240" w:rsidRPr="00D02AB9" w:rsidRDefault="00136240">
            <w:pPr>
              <w:rPr>
                <w:szCs w:val="20"/>
              </w:rPr>
            </w:pPr>
            <w:r w:rsidRPr="00D02AB9">
              <w:rPr>
                <w:spacing w:val="-1"/>
                <w:szCs w:val="20"/>
              </w:rPr>
              <w:t>string</w:t>
            </w:r>
          </w:p>
        </w:tc>
        <w:tc>
          <w:tcPr>
            <w:tcW w:w="3827" w:type="dxa"/>
          </w:tcPr>
          <w:p w14:paraId="12495095" w14:textId="1A399888" w:rsidR="00136240" w:rsidRPr="00D02AB9" w:rsidRDefault="00136240">
            <w:pPr>
              <w:rPr>
                <w:szCs w:val="20"/>
              </w:rPr>
            </w:pPr>
            <w:r w:rsidRPr="00D02AB9">
              <w:rPr>
                <w:spacing w:val="-1"/>
                <w:szCs w:val="20"/>
              </w:rPr>
              <w:t>Text som anger tillverkarens version av mjukvaran på den producerande enheten (EKG-apparaten)</w:t>
            </w:r>
          </w:p>
        </w:tc>
        <w:tc>
          <w:tcPr>
            <w:tcW w:w="1192" w:type="dxa"/>
          </w:tcPr>
          <w:p w14:paraId="21A51D27" w14:textId="2E9D5281" w:rsidR="00136240" w:rsidRPr="00D02AB9" w:rsidRDefault="00136240">
            <w:pPr>
              <w:jc w:val="center"/>
              <w:rPr>
                <w:szCs w:val="20"/>
              </w:rPr>
            </w:pPr>
            <w:r w:rsidRPr="00D02AB9">
              <w:rPr>
                <w:spacing w:val="-1"/>
                <w:szCs w:val="20"/>
              </w:rPr>
              <w:t>0..1</w:t>
            </w:r>
          </w:p>
        </w:tc>
      </w:tr>
      <w:tr w:rsidR="00136240" w:rsidRPr="00D02AB9" w14:paraId="73A6D1CF" w14:textId="77777777" w:rsidTr="003A6D72">
        <w:tc>
          <w:tcPr>
            <w:tcW w:w="2802" w:type="dxa"/>
          </w:tcPr>
          <w:p w14:paraId="26E1207C" w14:textId="12EF3B36" w:rsidR="00136240" w:rsidRPr="00D02AB9" w:rsidRDefault="00136240" w:rsidP="004D72D7">
            <w:pPr>
              <w:rPr>
                <w:szCs w:val="20"/>
              </w:rPr>
            </w:pPr>
            <w:r w:rsidRPr="00D02AB9">
              <w:rPr>
                <w:szCs w:val="20"/>
              </w:rPr>
              <w:t>../../../../</w:t>
            </w:r>
            <w:r w:rsidR="004D72D7" w:rsidRPr="00D02AB9">
              <w:rPr>
                <w:szCs w:val="20"/>
              </w:rPr>
              <w:t>l</w:t>
            </w:r>
            <w:r w:rsidRPr="00D02AB9">
              <w:rPr>
                <w:szCs w:val="20"/>
              </w:rPr>
              <w:t>ineFilter</w:t>
            </w:r>
          </w:p>
        </w:tc>
        <w:tc>
          <w:tcPr>
            <w:tcW w:w="1701" w:type="dxa"/>
          </w:tcPr>
          <w:p w14:paraId="25A7F8A2" w14:textId="2657CA1F" w:rsidR="00136240" w:rsidRPr="00D02AB9" w:rsidRDefault="00136240">
            <w:pPr>
              <w:rPr>
                <w:szCs w:val="20"/>
              </w:rPr>
            </w:pPr>
            <w:r w:rsidRPr="00D02AB9">
              <w:rPr>
                <w:spacing w:val="-1"/>
                <w:szCs w:val="20"/>
              </w:rPr>
              <w:t>PQType</w:t>
            </w:r>
          </w:p>
        </w:tc>
        <w:tc>
          <w:tcPr>
            <w:tcW w:w="3827" w:type="dxa"/>
          </w:tcPr>
          <w:p w14:paraId="37FA328C" w14:textId="4E4A4C14" w:rsidR="00136240" w:rsidRPr="00D02AB9" w:rsidRDefault="00136240">
            <w:pPr>
              <w:rPr>
                <w:szCs w:val="20"/>
              </w:rPr>
            </w:pPr>
            <w:r w:rsidRPr="00D02AB9">
              <w:rPr>
                <w:spacing w:val="-1"/>
                <w:szCs w:val="20"/>
              </w:rPr>
              <w:t xml:space="preserve">Frekvens för nätfilter 50/60Hz. </w:t>
            </w:r>
            <w:r w:rsidR="002161F4" w:rsidRPr="00D02AB9">
              <w:rPr>
                <w:spacing w:val="-1"/>
                <w:szCs w:val="20"/>
              </w:rPr>
              <w:t xml:space="preserve">Värde </w:t>
            </w:r>
            <w:r w:rsidRPr="00D02AB9">
              <w:rPr>
                <w:spacing w:val="-1"/>
                <w:szCs w:val="20"/>
              </w:rPr>
              <w:t>anges i</w:t>
            </w:r>
            <w:r w:rsidR="002161F4" w:rsidRPr="00D02AB9">
              <w:rPr>
                <w:spacing w:val="-1"/>
                <w:szCs w:val="20"/>
              </w:rPr>
              <w:t xml:space="preserve"> </w:t>
            </w:r>
            <w:r w:rsidRPr="00D02AB9">
              <w:rPr>
                <w:spacing w:val="-1"/>
                <w:szCs w:val="20"/>
              </w:rPr>
              <w:t>Hz. Är inställd beroende på region, dvs europa, usa, konfiguration hos modaliteten</w:t>
            </w:r>
          </w:p>
        </w:tc>
        <w:tc>
          <w:tcPr>
            <w:tcW w:w="1192" w:type="dxa"/>
          </w:tcPr>
          <w:p w14:paraId="1471FA95" w14:textId="270E19E2" w:rsidR="00136240" w:rsidRPr="00D02AB9" w:rsidRDefault="00136240">
            <w:pPr>
              <w:jc w:val="center"/>
              <w:rPr>
                <w:szCs w:val="20"/>
              </w:rPr>
            </w:pPr>
            <w:r w:rsidRPr="00D02AB9">
              <w:rPr>
                <w:spacing w:val="-1"/>
                <w:szCs w:val="20"/>
              </w:rPr>
              <w:t>0..1</w:t>
            </w:r>
          </w:p>
        </w:tc>
      </w:tr>
      <w:tr w:rsidR="00136240" w:rsidRPr="00D02AB9" w14:paraId="5608AFA3" w14:textId="77777777" w:rsidTr="003A6D72">
        <w:tc>
          <w:tcPr>
            <w:tcW w:w="2802" w:type="dxa"/>
          </w:tcPr>
          <w:p w14:paraId="61CBEE6E" w14:textId="0C3DD8B3" w:rsidR="00136240" w:rsidRPr="00D02AB9" w:rsidRDefault="00136240" w:rsidP="004D72D7">
            <w:pPr>
              <w:rPr>
                <w:szCs w:val="20"/>
              </w:rPr>
            </w:pPr>
            <w:r w:rsidRPr="00D02AB9">
              <w:rPr>
                <w:szCs w:val="20"/>
              </w:rPr>
              <w:t>../../../</w:t>
            </w:r>
            <w:r w:rsidR="004D72D7" w:rsidRPr="00D02AB9">
              <w:rPr>
                <w:szCs w:val="20"/>
              </w:rPr>
              <w:t>p</w:t>
            </w:r>
            <w:r w:rsidRPr="00D02AB9">
              <w:rPr>
                <w:szCs w:val="20"/>
              </w:rPr>
              <w:t>acemaker</w:t>
            </w:r>
          </w:p>
        </w:tc>
        <w:tc>
          <w:tcPr>
            <w:tcW w:w="1701" w:type="dxa"/>
          </w:tcPr>
          <w:p w14:paraId="6786D218" w14:textId="202575E7" w:rsidR="00136240" w:rsidRPr="00D02AB9" w:rsidRDefault="00136240">
            <w:pPr>
              <w:rPr>
                <w:szCs w:val="20"/>
              </w:rPr>
            </w:pPr>
            <w:r w:rsidRPr="00D02AB9">
              <w:rPr>
                <w:spacing w:val="-1"/>
                <w:szCs w:val="20"/>
              </w:rPr>
              <w:t>boolean</w:t>
            </w:r>
          </w:p>
        </w:tc>
        <w:tc>
          <w:tcPr>
            <w:tcW w:w="3827" w:type="dxa"/>
          </w:tcPr>
          <w:p w14:paraId="3A36BE48" w14:textId="5828E32D" w:rsidR="00136240" w:rsidRPr="00D02AB9" w:rsidRDefault="00136240">
            <w:pPr>
              <w:rPr>
                <w:szCs w:val="20"/>
              </w:rPr>
            </w:pPr>
            <w:r w:rsidRPr="00D02AB9">
              <w:rPr>
                <w:spacing w:val="-1"/>
                <w:szCs w:val="20"/>
              </w:rPr>
              <w:t xml:space="preserve">Har patienten pacemaker (och detta är inställt vid analys). Denna uppgift kan </w:t>
            </w:r>
            <w:r w:rsidRPr="00D02AB9">
              <w:rPr>
                <w:spacing w:val="-1"/>
                <w:szCs w:val="20"/>
              </w:rPr>
              <w:lastRenderedPageBreak/>
              <w:t>ändras mellan tagningar t ex om man glömt justera för det vid första tagningen under mätningen.</w:t>
            </w:r>
          </w:p>
        </w:tc>
        <w:tc>
          <w:tcPr>
            <w:tcW w:w="1192" w:type="dxa"/>
          </w:tcPr>
          <w:p w14:paraId="612EA8A5" w14:textId="33A02165" w:rsidR="00136240" w:rsidRPr="00D02AB9" w:rsidRDefault="00136240">
            <w:pPr>
              <w:jc w:val="center"/>
              <w:rPr>
                <w:szCs w:val="20"/>
              </w:rPr>
            </w:pPr>
            <w:r w:rsidRPr="00D02AB9">
              <w:rPr>
                <w:spacing w:val="-1"/>
                <w:szCs w:val="20"/>
              </w:rPr>
              <w:lastRenderedPageBreak/>
              <w:t>0..1</w:t>
            </w:r>
          </w:p>
        </w:tc>
      </w:tr>
      <w:tr w:rsidR="00136240" w:rsidRPr="00D02AB9" w14:paraId="3C65CBF2" w14:textId="77777777" w:rsidTr="003A6D72">
        <w:tc>
          <w:tcPr>
            <w:tcW w:w="2802" w:type="dxa"/>
          </w:tcPr>
          <w:p w14:paraId="3839CB12" w14:textId="212DF6AF" w:rsidR="00136240" w:rsidRPr="00D02AB9" w:rsidRDefault="00136240">
            <w:pPr>
              <w:rPr>
                <w:szCs w:val="20"/>
              </w:rPr>
            </w:pPr>
            <w:r w:rsidRPr="00D02AB9">
              <w:rPr>
                <w:i/>
                <w:szCs w:val="20"/>
              </w:rPr>
              <w:lastRenderedPageBreak/>
              <w:t>../../../ecgStructuredData</w:t>
            </w:r>
          </w:p>
        </w:tc>
        <w:tc>
          <w:tcPr>
            <w:tcW w:w="1701" w:type="dxa"/>
          </w:tcPr>
          <w:p w14:paraId="1C305280" w14:textId="7B5D6CFD" w:rsidR="00136240" w:rsidRPr="00D02AB9" w:rsidRDefault="00136240">
            <w:pPr>
              <w:rPr>
                <w:szCs w:val="20"/>
              </w:rPr>
            </w:pPr>
            <w:r w:rsidRPr="00D02AB9">
              <w:rPr>
                <w:i/>
                <w:spacing w:val="-1"/>
                <w:szCs w:val="20"/>
              </w:rPr>
              <w:t>ecgStructuredDataType</w:t>
            </w:r>
          </w:p>
        </w:tc>
        <w:tc>
          <w:tcPr>
            <w:tcW w:w="3827" w:type="dxa"/>
          </w:tcPr>
          <w:p w14:paraId="2DE6A4A6" w14:textId="4A2B28CF" w:rsidR="00136240" w:rsidRPr="00D02AB9" w:rsidRDefault="00136240">
            <w:pPr>
              <w:rPr>
                <w:szCs w:val="20"/>
              </w:rPr>
            </w:pPr>
            <w:r w:rsidRPr="00D02AB9">
              <w:rPr>
                <w:i/>
                <w:spacing w:val="-1"/>
                <w:szCs w:val="20"/>
              </w:rPr>
              <w:t>Alternativ 1. Strukturerad mätdata för ekg-tagningen</w:t>
            </w:r>
          </w:p>
        </w:tc>
        <w:tc>
          <w:tcPr>
            <w:tcW w:w="1192" w:type="dxa"/>
          </w:tcPr>
          <w:p w14:paraId="04473FC3" w14:textId="74C973A0" w:rsidR="00136240" w:rsidRPr="00D02AB9" w:rsidRDefault="00136240">
            <w:pPr>
              <w:jc w:val="center"/>
              <w:rPr>
                <w:szCs w:val="20"/>
              </w:rPr>
            </w:pPr>
            <w:r w:rsidRPr="00D02AB9">
              <w:rPr>
                <w:i/>
                <w:spacing w:val="-1"/>
                <w:szCs w:val="20"/>
              </w:rPr>
              <w:t>0..*</w:t>
            </w:r>
          </w:p>
        </w:tc>
      </w:tr>
      <w:tr w:rsidR="00136240" w:rsidRPr="00D02AB9" w14:paraId="68A55034" w14:textId="77777777" w:rsidTr="003A6D72">
        <w:tc>
          <w:tcPr>
            <w:tcW w:w="2802" w:type="dxa"/>
          </w:tcPr>
          <w:p w14:paraId="284DCDEB" w14:textId="3043097F" w:rsidR="00136240" w:rsidRPr="00D02AB9" w:rsidRDefault="00136240">
            <w:pPr>
              <w:rPr>
                <w:szCs w:val="20"/>
              </w:rPr>
            </w:pPr>
            <w:r w:rsidRPr="00D02AB9">
              <w:rPr>
                <w:i/>
                <w:szCs w:val="20"/>
              </w:rPr>
              <w:t>../../../../</w:t>
            </w:r>
            <w:r w:rsidR="005E7CC5" w:rsidRPr="00D02AB9">
              <w:rPr>
                <w:i/>
                <w:szCs w:val="20"/>
              </w:rPr>
              <w:t>u</w:t>
            </w:r>
            <w:r w:rsidRPr="00D02AB9">
              <w:rPr>
                <w:i/>
                <w:szCs w:val="20"/>
              </w:rPr>
              <w:t>sedFilters</w:t>
            </w:r>
          </w:p>
        </w:tc>
        <w:tc>
          <w:tcPr>
            <w:tcW w:w="1701" w:type="dxa"/>
          </w:tcPr>
          <w:p w14:paraId="4BE18364" w14:textId="29B45382" w:rsidR="00136240" w:rsidRPr="00D02AB9" w:rsidRDefault="00136240">
            <w:pPr>
              <w:rPr>
                <w:szCs w:val="20"/>
              </w:rPr>
            </w:pPr>
            <w:r w:rsidRPr="00D02AB9">
              <w:rPr>
                <w:i/>
                <w:spacing w:val="-1"/>
                <w:szCs w:val="20"/>
              </w:rPr>
              <w:t>UsedFilterType</w:t>
            </w:r>
          </w:p>
        </w:tc>
        <w:tc>
          <w:tcPr>
            <w:tcW w:w="3827" w:type="dxa"/>
          </w:tcPr>
          <w:p w14:paraId="66364B38" w14:textId="05F470AE" w:rsidR="00136240" w:rsidRPr="00D02AB9" w:rsidRDefault="00136240">
            <w:pPr>
              <w:rPr>
                <w:szCs w:val="20"/>
              </w:rPr>
            </w:pPr>
            <w:r w:rsidRPr="00D02AB9">
              <w:rPr>
                <w:i/>
                <w:spacing w:val="-1"/>
                <w:szCs w:val="20"/>
              </w:rPr>
              <w:t>Filter som applicerats på signalen vid tagningen. Kan ändras i olika tagningar inom samma mätning.</w:t>
            </w:r>
          </w:p>
        </w:tc>
        <w:tc>
          <w:tcPr>
            <w:tcW w:w="1192" w:type="dxa"/>
          </w:tcPr>
          <w:p w14:paraId="4BF09C34" w14:textId="0D937D82" w:rsidR="00136240" w:rsidRPr="00D02AB9" w:rsidRDefault="00136240">
            <w:pPr>
              <w:jc w:val="center"/>
              <w:rPr>
                <w:szCs w:val="20"/>
              </w:rPr>
            </w:pPr>
            <w:r w:rsidRPr="00D02AB9">
              <w:rPr>
                <w:i/>
                <w:spacing w:val="-1"/>
                <w:szCs w:val="20"/>
              </w:rPr>
              <w:t>0..*</w:t>
            </w:r>
          </w:p>
        </w:tc>
      </w:tr>
      <w:tr w:rsidR="00136240" w:rsidRPr="00D02AB9" w14:paraId="050211A8" w14:textId="77777777" w:rsidTr="003A6D72">
        <w:tc>
          <w:tcPr>
            <w:tcW w:w="2802" w:type="dxa"/>
          </w:tcPr>
          <w:p w14:paraId="2902C883" w14:textId="0318C005" w:rsidR="00136240" w:rsidRPr="00D02AB9" w:rsidRDefault="00136240">
            <w:pPr>
              <w:rPr>
                <w:szCs w:val="20"/>
              </w:rPr>
            </w:pPr>
            <w:r w:rsidRPr="00D02AB9">
              <w:rPr>
                <w:szCs w:val="20"/>
              </w:rPr>
              <w:t>../../../../../</w:t>
            </w:r>
            <w:r w:rsidR="005E7CC5" w:rsidRPr="00D02AB9">
              <w:rPr>
                <w:szCs w:val="20"/>
              </w:rPr>
              <w:t>f</w:t>
            </w:r>
            <w:r w:rsidRPr="00D02AB9">
              <w:rPr>
                <w:szCs w:val="20"/>
              </w:rPr>
              <w:t>ilterName</w:t>
            </w:r>
          </w:p>
        </w:tc>
        <w:tc>
          <w:tcPr>
            <w:tcW w:w="1701" w:type="dxa"/>
          </w:tcPr>
          <w:p w14:paraId="6AD31976" w14:textId="0D94511D" w:rsidR="00136240" w:rsidRPr="00D02AB9" w:rsidRDefault="00136240">
            <w:pPr>
              <w:rPr>
                <w:szCs w:val="20"/>
              </w:rPr>
            </w:pPr>
            <w:r w:rsidRPr="00D02AB9">
              <w:rPr>
                <w:spacing w:val="-1"/>
                <w:szCs w:val="20"/>
              </w:rPr>
              <w:t>string</w:t>
            </w:r>
          </w:p>
        </w:tc>
        <w:tc>
          <w:tcPr>
            <w:tcW w:w="3827" w:type="dxa"/>
          </w:tcPr>
          <w:p w14:paraId="3F84B5D5" w14:textId="0DF88F7E" w:rsidR="00136240" w:rsidRPr="00D02AB9" w:rsidRDefault="00136240">
            <w:pPr>
              <w:rPr>
                <w:szCs w:val="20"/>
              </w:rPr>
            </w:pPr>
            <w:r w:rsidRPr="00D02AB9">
              <w:rPr>
                <w:spacing w:val="-1"/>
                <w:szCs w:val="20"/>
              </w:rPr>
              <w:t>Namn för filtret. Kan även vara adaptiva och olinjära.</w:t>
            </w:r>
          </w:p>
        </w:tc>
        <w:tc>
          <w:tcPr>
            <w:tcW w:w="1192" w:type="dxa"/>
          </w:tcPr>
          <w:p w14:paraId="614090DB" w14:textId="13A592F8" w:rsidR="00136240" w:rsidRPr="00D02AB9" w:rsidRDefault="00136240">
            <w:pPr>
              <w:jc w:val="center"/>
              <w:rPr>
                <w:szCs w:val="20"/>
              </w:rPr>
            </w:pPr>
            <w:r w:rsidRPr="00D02AB9">
              <w:rPr>
                <w:spacing w:val="-1"/>
                <w:szCs w:val="20"/>
              </w:rPr>
              <w:t>0..1</w:t>
            </w:r>
          </w:p>
        </w:tc>
      </w:tr>
      <w:tr w:rsidR="00136240" w:rsidRPr="00D02AB9" w14:paraId="38C839A6" w14:textId="77777777" w:rsidTr="003A6D72">
        <w:tc>
          <w:tcPr>
            <w:tcW w:w="2802" w:type="dxa"/>
          </w:tcPr>
          <w:p w14:paraId="3B6C0351" w14:textId="62C2AFD7" w:rsidR="00136240" w:rsidRPr="00D02AB9" w:rsidRDefault="00136240">
            <w:pPr>
              <w:rPr>
                <w:szCs w:val="20"/>
              </w:rPr>
            </w:pPr>
            <w:r w:rsidRPr="00D02AB9">
              <w:rPr>
                <w:szCs w:val="20"/>
              </w:rPr>
              <w:t>../../../../../</w:t>
            </w:r>
            <w:r w:rsidR="005E7CC5" w:rsidRPr="00D02AB9">
              <w:rPr>
                <w:szCs w:val="20"/>
              </w:rPr>
              <w:t>l</w:t>
            </w:r>
            <w:r w:rsidRPr="00D02AB9">
              <w:rPr>
                <w:szCs w:val="20"/>
              </w:rPr>
              <w:t>owerFrequency</w:t>
            </w:r>
          </w:p>
        </w:tc>
        <w:tc>
          <w:tcPr>
            <w:tcW w:w="1701" w:type="dxa"/>
          </w:tcPr>
          <w:p w14:paraId="39C8177D" w14:textId="7978ED7C" w:rsidR="00136240" w:rsidRPr="00D02AB9" w:rsidRDefault="00136240">
            <w:pPr>
              <w:rPr>
                <w:szCs w:val="20"/>
              </w:rPr>
            </w:pPr>
            <w:r w:rsidRPr="00D02AB9">
              <w:rPr>
                <w:spacing w:val="-1"/>
                <w:szCs w:val="20"/>
              </w:rPr>
              <w:t>PQType</w:t>
            </w:r>
          </w:p>
        </w:tc>
        <w:tc>
          <w:tcPr>
            <w:tcW w:w="3827" w:type="dxa"/>
          </w:tcPr>
          <w:p w14:paraId="4C39E0D0" w14:textId="6A743CFA" w:rsidR="00136240" w:rsidRPr="00D02AB9" w:rsidRDefault="00136240">
            <w:pPr>
              <w:rPr>
                <w:szCs w:val="20"/>
              </w:rPr>
            </w:pPr>
            <w:r w:rsidRPr="00D02AB9">
              <w:rPr>
                <w:spacing w:val="-1"/>
                <w:szCs w:val="20"/>
              </w:rPr>
              <w:t>Lägre cut-off frekvensen. Null innebär att inget högpassfilter används.</w:t>
            </w:r>
            <w:ins w:id="4344" w:author="Andreas Bjärkmar" w:date="2014-03-28T11:00:00Z">
              <w:r w:rsidR="00F01C22">
                <w:rPr>
                  <w:spacing w:val="-1"/>
                  <w:szCs w:val="20"/>
                </w:rPr>
                <w:t xml:space="preserve"> </w:t>
              </w:r>
              <w:r w:rsidR="00F01C22" w:rsidRPr="00F01C22">
                <w:rPr>
                  <w:spacing w:val="-1"/>
                  <w:szCs w:val="20"/>
                  <w:highlight w:val="yellow"/>
                  <w:rPrChange w:id="4345" w:author="Andreas Bjärkmar" w:date="2014-03-28T11:00:00Z">
                    <w:rPr>
                      <w:spacing w:val="-1"/>
                      <w:szCs w:val="20"/>
                    </w:rPr>
                  </w:rPrChange>
                </w:rPr>
                <w:t>Tillåten enhet Hz.</w:t>
              </w:r>
            </w:ins>
          </w:p>
        </w:tc>
        <w:tc>
          <w:tcPr>
            <w:tcW w:w="1192" w:type="dxa"/>
          </w:tcPr>
          <w:p w14:paraId="63727390" w14:textId="202298CB" w:rsidR="00136240" w:rsidRPr="00D02AB9" w:rsidRDefault="00136240">
            <w:pPr>
              <w:jc w:val="center"/>
              <w:rPr>
                <w:szCs w:val="20"/>
              </w:rPr>
            </w:pPr>
            <w:r w:rsidRPr="00D02AB9">
              <w:rPr>
                <w:spacing w:val="-1"/>
                <w:szCs w:val="20"/>
              </w:rPr>
              <w:t>0..1</w:t>
            </w:r>
          </w:p>
        </w:tc>
      </w:tr>
      <w:tr w:rsidR="00136240" w:rsidRPr="00D02AB9" w14:paraId="6380C642" w14:textId="77777777" w:rsidTr="003A6D72">
        <w:tc>
          <w:tcPr>
            <w:tcW w:w="2802" w:type="dxa"/>
          </w:tcPr>
          <w:p w14:paraId="74586314" w14:textId="053E05E5" w:rsidR="00136240" w:rsidRPr="00D02AB9" w:rsidRDefault="00136240" w:rsidP="005E7CC5">
            <w:pPr>
              <w:rPr>
                <w:szCs w:val="20"/>
              </w:rPr>
            </w:pPr>
            <w:r w:rsidRPr="00D02AB9">
              <w:rPr>
                <w:szCs w:val="20"/>
              </w:rPr>
              <w:t>../../../../../</w:t>
            </w:r>
            <w:r w:rsidR="005E7CC5" w:rsidRPr="00D02AB9">
              <w:rPr>
                <w:szCs w:val="20"/>
              </w:rPr>
              <w:t>u</w:t>
            </w:r>
            <w:r w:rsidRPr="00D02AB9">
              <w:rPr>
                <w:szCs w:val="20"/>
              </w:rPr>
              <w:t>pperFrequency</w:t>
            </w:r>
          </w:p>
        </w:tc>
        <w:tc>
          <w:tcPr>
            <w:tcW w:w="1701" w:type="dxa"/>
          </w:tcPr>
          <w:p w14:paraId="7DDDE4EE" w14:textId="0DCF167A" w:rsidR="00136240" w:rsidRPr="00D02AB9" w:rsidRDefault="00136240">
            <w:pPr>
              <w:rPr>
                <w:szCs w:val="20"/>
              </w:rPr>
            </w:pPr>
            <w:r w:rsidRPr="00D02AB9">
              <w:rPr>
                <w:spacing w:val="-1"/>
                <w:szCs w:val="20"/>
              </w:rPr>
              <w:t>PQType</w:t>
            </w:r>
          </w:p>
        </w:tc>
        <w:tc>
          <w:tcPr>
            <w:tcW w:w="3827" w:type="dxa"/>
          </w:tcPr>
          <w:p w14:paraId="44A4899A" w14:textId="59A8F2B7" w:rsidR="00136240" w:rsidRPr="00D02AB9" w:rsidRDefault="00136240">
            <w:pPr>
              <w:rPr>
                <w:szCs w:val="20"/>
              </w:rPr>
            </w:pPr>
            <w:r w:rsidRPr="00D02AB9">
              <w:rPr>
                <w:spacing w:val="-1"/>
                <w:szCs w:val="20"/>
              </w:rPr>
              <w:t>Högre cut-off. Null innebär att inget lågpassfilteranvänds.</w:t>
            </w:r>
            <w:ins w:id="4346" w:author="Andreas Bjärkmar" w:date="2014-03-28T11:00:00Z">
              <w:r w:rsidR="00F01C22">
                <w:rPr>
                  <w:spacing w:val="-1"/>
                  <w:szCs w:val="20"/>
                </w:rPr>
                <w:t xml:space="preserve"> </w:t>
              </w:r>
              <w:r w:rsidR="00F01C22" w:rsidRPr="000C510F">
                <w:rPr>
                  <w:spacing w:val="-1"/>
                  <w:szCs w:val="20"/>
                  <w:highlight w:val="yellow"/>
                </w:rPr>
                <w:t xml:space="preserve"> Tillåten enhet Hz.</w:t>
              </w:r>
            </w:ins>
          </w:p>
        </w:tc>
        <w:tc>
          <w:tcPr>
            <w:tcW w:w="1192" w:type="dxa"/>
          </w:tcPr>
          <w:p w14:paraId="773FBE9F" w14:textId="34E0A922" w:rsidR="00136240" w:rsidRPr="00D02AB9" w:rsidRDefault="00136240">
            <w:pPr>
              <w:jc w:val="center"/>
              <w:rPr>
                <w:szCs w:val="20"/>
              </w:rPr>
            </w:pPr>
            <w:r w:rsidRPr="00D02AB9">
              <w:rPr>
                <w:spacing w:val="-1"/>
                <w:szCs w:val="20"/>
              </w:rPr>
              <w:t>0..1</w:t>
            </w:r>
          </w:p>
        </w:tc>
      </w:tr>
      <w:tr w:rsidR="00136240" w:rsidRPr="00D02AB9" w14:paraId="178A6648" w14:textId="77777777" w:rsidTr="003A6D72">
        <w:tc>
          <w:tcPr>
            <w:tcW w:w="2802" w:type="dxa"/>
          </w:tcPr>
          <w:p w14:paraId="5E42AC6A" w14:textId="1A29FC4B" w:rsidR="00136240" w:rsidRPr="00D02AB9" w:rsidRDefault="00136240">
            <w:pPr>
              <w:rPr>
                <w:szCs w:val="20"/>
              </w:rPr>
            </w:pPr>
            <w:r w:rsidRPr="00D02AB9">
              <w:rPr>
                <w:szCs w:val="20"/>
              </w:rPr>
              <w:t>../../../../</w:t>
            </w:r>
            <w:r w:rsidR="005E7CC5" w:rsidRPr="00D02AB9">
              <w:rPr>
                <w:szCs w:val="20"/>
              </w:rPr>
              <w:t>h</w:t>
            </w:r>
            <w:r w:rsidRPr="00D02AB9">
              <w:rPr>
                <w:szCs w:val="20"/>
              </w:rPr>
              <w:t>eartRate</w:t>
            </w:r>
          </w:p>
        </w:tc>
        <w:tc>
          <w:tcPr>
            <w:tcW w:w="1701" w:type="dxa"/>
          </w:tcPr>
          <w:p w14:paraId="3EDD4190" w14:textId="12A0651F" w:rsidR="00136240" w:rsidRPr="00D02AB9" w:rsidRDefault="00136240">
            <w:pPr>
              <w:rPr>
                <w:szCs w:val="20"/>
              </w:rPr>
            </w:pPr>
            <w:r w:rsidRPr="00D02AB9">
              <w:rPr>
                <w:spacing w:val="-1"/>
                <w:szCs w:val="20"/>
              </w:rPr>
              <w:t>PQType</w:t>
            </w:r>
          </w:p>
        </w:tc>
        <w:tc>
          <w:tcPr>
            <w:tcW w:w="3827" w:type="dxa"/>
          </w:tcPr>
          <w:p w14:paraId="49291019" w14:textId="3E0F696D" w:rsidR="00136240" w:rsidRPr="00D02AB9" w:rsidRDefault="00136240" w:rsidP="00F01C22">
            <w:pPr>
              <w:rPr>
                <w:szCs w:val="20"/>
              </w:rPr>
            </w:pPr>
            <w:r w:rsidRPr="00D02AB9">
              <w:rPr>
                <w:szCs w:val="20"/>
              </w:rPr>
              <w:t>Hjärtfrekvens i slag per minut</w:t>
            </w:r>
            <w:ins w:id="4347" w:author="Andreas Bjärkmar" w:date="2014-03-28T11:00:00Z">
              <w:r w:rsidR="00F01C22">
                <w:rPr>
                  <w:szCs w:val="20"/>
                </w:rPr>
                <w:t xml:space="preserve"> </w:t>
              </w:r>
              <w:r w:rsidR="00F01C22" w:rsidRPr="00F01C22">
                <w:rPr>
                  <w:szCs w:val="20"/>
                  <w:highlight w:val="yellow"/>
                  <w:rPrChange w:id="4348" w:author="Andreas Bjärkmar" w:date="2014-03-28T11:02:00Z">
                    <w:rPr>
                      <w:szCs w:val="20"/>
                    </w:rPr>
                  </w:rPrChange>
                </w:rPr>
                <w:t>(bpm)</w:t>
              </w:r>
            </w:ins>
            <w:r w:rsidRPr="00F01C22">
              <w:rPr>
                <w:szCs w:val="20"/>
                <w:highlight w:val="yellow"/>
                <w:rPrChange w:id="4349" w:author="Andreas Bjärkmar" w:date="2014-03-28T11:02:00Z">
                  <w:rPr>
                    <w:szCs w:val="20"/>
                  </w:rPr>
                </w:rPrChange>
              </w:rPr>
              <w:t>.</w:t>
            </w:r>
          </w:p>
        </w:tc>
        <w:tc>
          <w:tcPr>
            <w:tcW w:w="1192" w:type="dxa"/>
          </w:tcPr>
          <w:p w14:paraId="475B604E" w14:textId="6C0BA68A" w:rsidR="00136240" w:rsidRPr="00D02AB9" w:rsidRDefault="00136240">
            <w:pPr>
              <w:jc w:val="center"/>
              <w:rPr>
                <w:szCs w:val="20"/>
              </w:rPr>
            </w:pPr>
            <w:r w:rsidRPr="00D02AB9">
              <w:rPr>
                <w:spacing w:val="-1"/>
                <w:szCs w:val="20"/>
              </w:rPr>
              <w:t>0..1</w:t>
            </w:r>
          </w:p>
        </w:tc>
      </w:tr>
      <w:tr w:rsidR="00136240" w:rsidRPr="00D02AB9" w14:paraId="3149B588" w14:textId="77777777" w:rsidTr="003A6D72">
        <w:tc>
          <w:tcPr>
            <w:tcW w:w="2802" w:type="dxa"/>
          </w:tcPr>
          <w:p w14:paraId="338298BF" w14:textId="3B1DD677" w:rsidR="00136240" w:rsidRPr="00D02AB9" w:rsidRDefault="00136240">
            <w:pPr>
              <w:rPr>
                <w:szCs w:val="20"/>
              </w:rPr>
            </w:pPr>
            <w:r w:rsidRPr="00D02AB9">
              <w:rPr>
                <w:szCs w:val="20"/>
              </w:rPr>
              <w:t>../</w:t>
            </w:r>
            <w:r w:rsidR="005E7CC5" w:rsidRPr="00D02AB9">
              <w:rPr>
                <w:szCs w:val="20"/>
              </w:rPr>
              <w:t>../../../qt</w:t>
            </w:r>
          </w:p>
        </w:tc>
        <w:tc>
          <w:tcPr>
            <w:tcW w:w="1701" w:type="dxa"/>
          </w:tcPr>
          <w:p w14:paraId="342AA0E4" w14:textId="3F645AFC" w:rsidR="00136240" w:rsidRPr="00D02AB9" w:rsidRDefault="00136240">
            <w:pPr>
              <w:rPr>
                <w:szCs w:val="20"/>
              </w:rPr>
            </w:pPr>
            <w:r w:rsidRPr="00D02AB9">
              <w:rPr>
                <w:spacing w:val="-1"/>
                <w:szCs w:val="20"/>
              </w:rPr>
              <w:t>PQType</w:t>
            </w:r>
          </w:p>
        </w:tc>
        <w:tc>
          <w:tcPr>
            <w:tcW w:w="3827" w:type="dxa"/>
          </w:tcPr>
          <w:p w14:paraId="626B2BEF" w14:textId="08035B01" w:rsidR="00136240" w:rsidRPr="00D02AB9" w:rsidRDefault="00136240">
            <w:pPr>
              <w:rPr>
                <w:szCs w:val="20"/>
              </w:rPr>
            </w:pPr>
            <w:r w:rsidRPr="00D02AB9">
              <w:rPr>
                <w:szCs w:val="20"/>
              </w:rPr>
              <w:t>QT-intervall i sekunder (medelvärde)</w:t>
            </w:r>
          </w:p>
        </w:tc>
        <w:tc>
          <w:tcPr>
            <w:tcW w:w="1192" w:type="dxa"/>
          </w:tcPr>
          <w:p w14:paraId="44815940" w14:textId="03C6E698" w:rsidR="00136240" w:rsidRPr="00D02AB9" w:rsidRDefault="00136240">
            <w:pPr>
              <w:jc w:val="center"/>
              <w:rPr>
                <w:szCs w:val="20"/>
              </w:rPr>
            </w:pPr>
            <w:r w:rsidRPr="00D02AB9">
              <w:rPr>
                <w:spacing w:val="-1"/>
                <w:szCs w:val="20"/>
              </w:rPr>
              <w:t>0..1</w:t>
            </w:r>
          </w:p>
        </w:tc>
      </w:tr>
      <w:tr w:rsidR="00136240" w:rsidRPr="00D02AB9" w14:paraId="267B7A20" w14:textId="77777777" w:rsidTr="003A6D72">
        <w:tc>
          <w:tcPr>
            <w:tcW w:w="2802" w:type="dxa"/>
          </w:tcPr>
          <w:p w14:paraId="73C5EE9B" w14:textId="385DB201" w:rsidR="00136240" w:rsidRPr="00D02AB9" w:rsidRDefault="00136240">
            <w:pPr>
              <w:rPr>
                <w:szCs w:val="20"/>
              </w:rPr>
            </w:pPr>
            <w:r w:rsidRPr="00D02AB9">
              <w:rPr>
                <w:szCs w:val="20"/>
              </w:rPr>
              <w:t>../</w:t>
            </w:r>
            <w:r w:rsidR="005E7CC5" w:rsidRPr="00D02AB9">
              <w:rPr>
                <w:szCs w:val="20"/>
              </w:rPr>
              <w:t>../../../qtCorrected</w:t>
            </w:r>
          </w:p>
        </w:tc>
        <w:tc>
          <w:tcPr>
            <w:tcW w:w="1701" w:type="dxa"/>
          </w:tcPr>
          <w:p w14:paraId="0B5FA619" w14:textId="2610AFF7" w:rsidR="00136240" w:rsidRPr="00D02AB9" w:rsidRDefault="00136240">
            <w:pPr>
              <w:rPr>
                <w:szCs w:val="20"/>
              </w:rPr>
            </w:pPr>
            <w:r w:rsidRPr="00D02AB9">
              <w:rPr>
                <w:spacing w:val="-1"/>
                <w:szCs w:val="20"/>
              </w:rPr>
              <w:t>PQType</w:t>
            </w:r>
          </w:p>
        </w:tc>
        <w:tc>
          <w:tcPr>
            <w:tcW w:w="3827" w:type="dxa"/>
          </w:tcPr>
          <w:p w14:paraId="6F73D53C" w14:textId="1731FE61" w:rsidR="00136240" w:rsidRPr="00D02AB9" w:rsidRDefault="00136240">
            <w:pPr>
              <w:rPr>
                <w:szCs w:val="20"/>
              </w:rPr>
            </w:pPr>
            <w:r w:rsidRPr="00D02AB9">
              <w:rPr>
                <w:szCs w:val="20"/>
              </w:rPr>
              <w:t>Korrigerat QT-intervall</w:t>
            </w:r>
            <w:ins w:id="4350" w:author="Andreas Bjärkmar" w:date="2014-03-28T11:06:00Z">
              <w:r w:rsidR="00F01C22">
                <w:rPr>
                  <w:szCs w:val="20"/>
                </w:rPr>
                <w:t xml:space="preserve"> </w:t>
              </w:r>
              <w:r w:rsidR="00F01C22" w:rsidRPr="00F01C22">
                <w:rPr>
                  <w:szCs w:val="20"/>
                  <w:highlight w:val="yellow"/>
                  <w:rPrChange w:id="4351" w:author="Andreas Bjärkmar" w:date="2014-03-28T11:07:00Z">
                    <w:rPr>
                      <w:szCs w:val="20"/>
                    </w:rPr>
                  </w:rPrChange>
                </w:rPr>
                <w:t xml:space="preserve">i sekunder (även om detta egentligen är en </w:t>
              </w:r>
            </w:ins>
            <w:ins w:id="4352" w:author="Andreas Bjärkmar" w:date="2014-03-28T11:07:00Z">
              <w:r w:rsidR="00F01C22" w:rsidRPr="00F01C22">
                <w:rPr>
                  <w:szCs w:val="20"/>
                  <w:highlight w:val="yellow"/>
                  <w:rPrChange w:id="4353" w:author="Andreas Bjärkmar" w:date="2014-03-28T11:07:00Z">
                    <w:rPr>
                      <w:szCs w:val="20"/>
                    </w:rPr>
                  </w:rPrChange>
                </w:rPr>
                <w:t>anomali).</w:t>
              </w:r>
            </w:ins>
            <w:del w:id="4354" w:author="Andreas Bjärkmar" w:date="2014-03-28T11:06:00Z">
              <w:r w:rsidRPr="00D02AB9" w:rsidDel="00F01C22">
                <w:rPr>
                  <w:szCs w:val="20"/>
                </w:rPr>
                <w:delText>.</w:delText>
              </w:r>
            </w:del>
          </w:p>
        </w:tc>
        <w:tc>
          <w:tcPr>
            <w:tcW w:w="1192" w:type="dxa"/>
          </w:tcPr>
          <w:p w14:paraId="49C85BED" w14:textId="24EDB5A9" w:rsidR="00136240" w:rsidRPr="00D02AB9" w:rsidRDefault="00136240">
            <w:pPr>
              <w:jc w:val="center"/>
              <w:rPr>
                <w:szCs w:val="20"/>
              </w:rPr>
            </w:pPr>
            <w:r w:rsidRPr="00D02AB9">
              <w:rPr>
                <w:spacing w:val="-1"/>
                <w:szCs w:val="20"/>
              </w:rPr>
              <w:t>0..1</w:t>
            </w:r>
          </w:p>
        </w:tc>
      </w:tr>
      <w:tr w:rsidR="00136240" w:rsidRPr="00D02AB9" w14:paraId="630E0EB9" w14:textId="77777777" w:rsidTr="003A6D72">
        <w:tc>
          <w:tcPr>
            <w:tcW w:w="2802" w:type="dxa"/>
          </w:tcPr>
          <w:p w14:paraId="6A08EE19" w14:textId="52C44F34" w:rsidR="00136240" w:rsidRPr="00D02AB9" w:rsidRDefault="00136240">
            <w:pPr>
              <w:rPr>
                <w:szCs w:val="20"/>
              </w:rPr>
            </w:pPr>
            <w:r w:rsidRPr="00D02AB9">
              <w:rPr>
                <w:szCs w:val="20"/>
              </w:rPr>
              <w:t>../</w:t>
            </w:r>
            <w:r w:rsidR="005E7CC5" w:rsidRPr="00D02AB9">
              <w:rPr>
                <w:szCs w:val="20"/>
              </w:rPr>
              <w:t>../../../pr</w:t>
            </w:r>
          </w:p>
        </w:tc>
        <w:tc>
          <w:tcPr>
            <w:tcW w:w="1701" w:type="dxa"/>
          </w:tcPr>
          <w:p w14:paraId="73A31211" w14:textId="25ECDEC3" w:rsidR="00136240" w:rsidRPr="00D02AB9" w:rsidRDefault="00136240">
            <w:pPr>
              <w:rPr>
                <w:szCs w:val="20"/>
              </w:rPr>
            </w:pPr>
            <w:r w:rsidRPr="00D02AB9">
              <w:rPr>
                <w:spacing w:val="-1"/>
                <w:szCs w:val="20"/>
              </w:rPr>
              <w:t>PQType</w:t>
            </w:r>
          </w:p>
        </w:tc>
        <w:tc>
          <w:tcPr>
            <w:tcW w:w="3827" w:type="dxa"/>
          </w:tcPr>
          <w:p w14:paraId="51F8FFF9" w14:textId="0B2AA86C" w:rsidR="00136240" w:rsidRPr="00D02AB9" w:rsidRDefault="00136240">
            <w:pPr>
              <w:rPr>
                <w:szCs w:val="20"/>
              </w:rPr>
            </w:pPr>
            <w:r w:rsidRPr="00D02AB9">
              <w:rPr>
                <w:szCs w:val="20"/>
              </w:rPr>
              <w:t>PR-intervall i sekunder.</w:t>
            </w:r>
          </w:p>
        </w:tc>
        <w:tc>
          <w:tcPr>
            <w:tcW w:w="1192" w:type="dxa"/>
          </w:tcPr>
          <w:p w14:paraId="5880DF94" w14:textId="7E8BF8F1" w:rsidR="00136240" w:rsidRPr="00D02AB9" w:rsidRDefault="00136240">
            <w:pPr>
              <w:jc w:val="center"/>
              <w:rPr>
                <w:szCs w:val="20"/>
              </w:rPr>
            </w:pPr>
            <w:r w:rsidRPr="00D02AB9">
              <w:rPr>
                <w:spacing w:val="-1"/>
                <w:szCs w:val="20"/>
              </w:rPr>
              <w:t>0..1</w:t>
            </w:r>
          </w:p>
        </w:tc>
      </w:tr>
      <w:tr w:rsidR="00136240" w:rsidRPr="00D02AB9" w14:paraId="7F77FA80" w14:textId="77777777" w:rsidTr="003A6D72">
        <w:tc>
          <w:tcPr>
            <w:tcW w:w="2802" w:type="dxa"/>
          </w:tcPr>
          <w:p w14:paraId="2D57C6DE" w14:textId="299D983F" w:rsidR="00136240" w:rsidRPr="00D02AB9" w:rsidRDefault="00136240">
            <w:pPr>
              <w:rPr>
                <w:szCs w:val="20"/>
              </w:rPr>
            </w:pPr>
            <w:r w:rsidRPr="00D02AB9">
              <w:rPr>
                <w:szCs w:val="20"/>
              </w:rPr>
              <w:t>../</w:t>
            </w:r>
            <w:r w:rsidR="005E7CC5" w:rsidRPr="00D02AB9">
              <w:rPr>
                <w:szCs w:val="20"/>
              </w:rPr>
              <w:t>../../../pA</w:t>
            </w:r>
            <w:r w:rsidRPr="00D02AB9">
              <w:rPr>
                <w:szCs w:val="20"/>
              </w:rPr>
              <w:t>xis</w:t>
            </w:r>
          </w:p>
        </w:tc>
        <w:tc>
          <w:tcPr>
            <w:tcW w:w="1701" w:type="dxa"/>
          </w:tcPr>
          <w:p w14:paraId="1B750F90" w14:textId="0204CB01" w:rsidR="00136240" w:rsidRPr="00D02AB9" w:rsidRDefault="00136240">
            <w:pPr>
              <w:rPr>
                <w:szCs w:val="20"/>
              </w:rPr>
            </w:pPr>
            <w:r w:rsidRPr="00D02AB9">
              <w:rPr>
                <w:spacing w:val="-1"/>
                <w:szCs w:val="20"/>
              </w:rPr>
              <w:t>PQType</w:t>
            </w:r>
          </w:p>
        </w:tc>
        <w:tc>
          <w:tcPr>
            <w:tcW w:w="3827" w:type="dxa"/>
          </w:tcPr>
          <w:p w14:paraId="74E2C3C7" w14:textId="0CEC87AF" w:rsidR="00136240" w:rsidRPr="00D02AB9" w:rsidRDefault="00136240">
            <w:pPr>
              <w:rPr>
                <w:szCs w:val="20"/>
              </w:rPr>
            </w:pPr>
            <w:r w:rsidRPr="00D02AB9">
              <w:rPr>
                <w:szCs w:val="20"/>
              </w:rPr>
              <w:t>P-vektor i grader</w:t>
            </w:r>
          </w:p>
        </w:tc>
        <w:tc>
          <w:tcPr>
            <w:tcW w:w="1192" w:type="dxa"/>
          </w:tcPr>
          <w:p w14:paraId="3A7D9989" w14:textId="691DFF65" w:rsidR="00136240" w:rsidRPr="00D02AB9" w:rsidRDefault="00136240">
            <w:pPr>
              <w:jc w:val="center"/>
              <w:rPr>
                <w:szCs w:val="20"/>
              </w:rPr>
            </w:pPr>
            <w:r w:rsidRPr="00D02AB9">
              <w:rPr>
                <w:spacing w:val="-1"/>
                <w:szCs w:val="20"/>
              </w:rPr>
              <w:t>0..1</w:t>
            </w:r>
          </w:p>
        </w:tc>
      </w:tr>
      <w:tr w:rsidR="00136240" w:rsidRPr="00D02AB9" w14:paraId="671943A0" w14:textId="77777777" w:rsidTr="003A6D72">
        <w:tc>
          <w:tcPr>
            <w:tcW w:w="2802" w:type="dxa"/>
          </w:tcPr>
          <w:p w14:paraId="0C625AF8" w14:textId="2D05A575" w:rsidR="00136240" w:rsidRPr="00D02AB9" w:rsidRDefault="00136240">
            <w:pPr>
              <w:rPr>
                <w:szCs w:val="20"/>
              </w:rPr>
            </w:pPr>
            <w:r w:rsidRPr="00D02AB9">
              <w:rPr>
                <w:szCs w:val="20"/>
              </w:rPr>
              <w:t>../</w:t>
            </w:r>
            <w:r w:rsidR="005E7CC5" w:rsidRPr="00D02AB9">
              <w:rPr>
                <w:szCs w:val="20"/>
              </w:rPr>
              <w:t>../../../qrsA</w:t>
            </w:r>
            <w:r w:rsidRPr="00D02AB9">
              <w:rPr>
                <w:szCs w:val="20"/>
              </w:rPr>
              <w:t>xis</w:t>
            </w:r>
          </w:p>
        </w:tc>
        <w:tc>
          <w:tcPr>
            <w:tcW w:w="1701" w:type="dxa"/>
          </w:tcPr>
          <w:p w14:paraId="34489F28" w14:textId="0B978DA8" w:rsidR="00136240" w:rsidRPr="00D02AB9" w:rsidRDefault="00136240">
            <w:pPr>
              <w:rPr>
                <w:szCs w:val="20"/>
              </w:rPr>
            </w:pPr>
            <w:r w:rsidRPr="00D02AB9">
              <w:rPr>
                <w:spacing w:val="-1"/>
                <w:szCs w:val="20"/>
              </w:rPr>
              <w:t>PQType</w:t>
            </w:r>
          </w:p>
        </w:tc>
        <w:tc>
          <w:tcPr>
            <w:tcW w:w="3827" w:type="dxa"/>
          </w:tcPr>
          <w:p w14:paraId="610E8ACF" w14:textId="50220AF8" w:rsidR="00136240" w:rsidRPr="00D02AB9" w:rsidRDefault="00136240">
            <w:pPr>
              <w:rPr>
                <w:szCs w:val="20"/>
              </w:rPr>
            </w:pPr>
            <w:r w:rsidRPr="00D02AB9">
              <w:rPr>
                <w:szCs w:val="20"/>
              </w:rPr>
              <w:t>QRS-vektor i grader</w:t>
            </w:r>
          </w:p>
        </w:tc>
        <w:tc>
          <w:tcPr>
            <w:tcW w:w="1192" w:type="dxa"/>
          </w:tcPr>
          <w:p w14:paraId="05F019C5" w14:textId="450BBAFD" w:rsidR="00136240" w:rsidRPr="00D02AB9" w:rsidRDefault="00136240">
            <w:pPr>
              <w:jc w:val="center"/>
              <w:rPr>
                <w:szCs w:val="20"/>
              </w:rPr>
            </w:pPr>
            <w:r w:rsidRPr="00D02AB9">
              <w:rPr>
                <w:spacing w:val="-1"/>
                <w:szCs w:val="20"/>
              </w:rPr>
              <w:t>0..1</w:t>
            </w:r>
          </w:p>
        </w:tc>
      </w:tr>
      <w:tr w:rsidR="00136240" w:rsidRPr="00D02AB9" w14:paraId="6C0CF531" w14:textId="77777777" w:rsidTr="003A6D72">
        <w:tc>
          <w:tcPr>
            <w:tcW w:w="2802" w:type="dxa"/>
          </w:tcPr>
          <w:p w14:paraId="4F443FA5" w14:textId="15D29572" w:rsidR="00136240" w:rsidRPr="00D02AB9" w:rsidRDefault="00136240">
            <w:pPr>
              <w:rPr>
                <w:szCs w:val="20"/>
              </w:rPr>
            </w:pPr>
            <w:r w:rsidRPr="00D02AB9">
              <w:rPr>
                <w:szCs w:val="20"/>
              </w:rPr>
              <w:t>../</w:t>
            </w:r>
            <w:r w:rsidR="005E7CC5" w:rsidRPr="00D02AB9">
              <w:rPr>
                <w:szCs w:val="20"/>
              </w:rPr>
              <w:t>../../../tA</w:t>
            </w:r>
            <w:r w:rsidRPr="00D02AB9">
              <w:rPr>
                <w:szCs w:val="20"/>
              </w:rPr>
              <w:t>xis</w:t>
            </w:r>
          </w:p>
        </w:tc>
        <w:tc>
          <w:tcPr>
            <w:tcW w:w="1701" w:type="dxa"/>
          </w:tcPr>
          <w:p w14:paraId="084A73B6" w14:textId="291683CE" w:rsidR="00136240" w:rsidRPr="00D02AB9" w:rsidRDefault="00136240">
            <w:pPr>
              <w:rPr>
                <w:szCs w:val="20"/>
              </w:rPr>
            </w:pPr>
            <w:r w:rsidRPr="00D02AB9">
              <w:rPr>
                <w:spacing w:val="-1"/>
                <w:szCs w:val="20"/>
              </w:rPr>
              <w:t>PQType</w:t>
            </w:r>
          </w:p>
        </w:tc>
        <w:tc>
          <w:tcPr>
            <w:tcW w:w="3827" w:type="dxa"/>
          </w:tcPr>
          <w:p w14:paraId="2B45CDA2" w14:textId="5FCB3A65" w:rsidR="00136240" w:rsidRPr="00D02AB9" w:rsidRDefault="00136240">
            <w:pPr>
              <w:rPr>
                <w:szCs w:val="20"/>
              </w:rPr>
            </w:pPr>
            <w:r w:rsidRPr="00D02AB9">
              <w:rPr>
                <w:szCs w:val="20"/>
              </w:rPr>
              <w:t>T-vektor i grader</w:t>
            </w:r>
          </w:p>
        </w:tc>
        <w:tc>
          <w:tcPr>
            <w:tcW w:w="1192" w:type="dxa"/>
          </w:tcPr>
          <w:p w14:paraId="2FEE8264" w14:textId="128C1640" w:rsidR="00136240" w:rsidRPr="00D02AB9" w:rsidRDefault="00136240">
            <w:pPr>
              <w:jc w:val="center"/>
              <w:rPr>
                <w:szCs w:val="20"/>
              </w:rPr>
            </w:pPr>
            <w:r w:rsidRPr="00D02AB9">
              <w:rPr>
                <w:spacing w:val="-1"/>
                <w:szCs w:val="20"/>
              </w:rPr>
              <w:t>0..1</w:t>
            </w:r>
          </w:p>
        </w:tc>
      </w:tr>
      <w:tr w:rsidR="00136240" w:rsidRPr="00D02AB9" w14:paraId="1C580AE7" w14:textId="77777777" w:rsidTr="003A6D72">
        <w:tc>
          <w:tcPr>
            <w:tcW w:w="2802" w:type="dxa"/>
          </w:tcPr>
          <w:p w14:paraId="482741DA" w14:textId="564243D4" w:rsidR="00136240" w:rsidRPr="00D02AB9" w:rsidRDefault="002B4D85">
            <w:pPr>
              <w:rPr>
                <w:szCs w:val="20"/>
              </w:rPr>
            </w:pPr>
            <w:r w:rsidRPr="00D02AB9">
              <w:rPr>
                <w:szCs w:val="20"/>
              </w:rPr>
              <w:t>../../../../st</w:t>
            </w:r>
          </w:p>
        </w:tc>
        <w:tc>
          <w:tcPr>
            <w:tcW w:w="1701" w:type="dxa"/>
          </w:tcPr>
          <w:p w14:paraId="25161526" w14:textId="4E10EC6F" w:rsidR="00136240" w:rsidRPr="00D02AB9" w:rsidRDefault="0045300E">
            <w:pPr>
              <w:rPr>
                <w:szCs w:val="20"/>
              </w:rPr>
            </w:pPr>
            <w:r w:rsidRPr="00D02AB9">
              <w:rPr>
                <w:spacing w:val="-1"/>
                <w:szCs w:val="20"/>
              </w:rPr>
              <w:t>ST</w:t>
            </w:r>
            <w:r w:rsidR="00136240" w:rsidRPr="00D02AB9">
              <w:rPr>
                <w:spacing w:val="-1"/>
                <w:szCs w:val="20"/>
              </w:rPr>
              <w:t>Type</w:t>
            </w:r>
          </w:p>
        </w:tc>
        <w:tc>
          <w:tcPr>
            <w:tcW w:w="3827" w:type="dxa"/>
          </w:tcPr>
          <w:p w14:paraId="5B361B2F" w14:textId="4C100924" w:rsidR="00136240" w:rsidRPr="00D02AB9" w:rsidRDefault="00136240">
            <w:pPr>
              <w:rPr>
                <w:szCs w:val="20"/>
              </w:rPr>
            </w:pPr>
            <w:r w:rsidRPr="00D02AB9">
              <w:rPr>
                <w:szCs w:val="20"/>
              </w:rPr>
              <w:t xml:space="preserve">Beskriver ST-nivå för en avledning. </w:t>
            </w:r>
            <w:r w:rsidRPr="00D02AB9">
              <w:rPr>
                <w:spacing w:val="-1"/>
                <w:szCs w:val="20"/>
              </w:rPr>
              <w:t>ST-nivå är ett mätvärde i mm som beskriver höjden i förhållande till baslinjen mellan QRS-komplexet och T-vågen.</w:t>
            </w:r>
          </w:p>
        </w:tc>
        <w:tc>
          <w:tcPr>
            <w:tcW w:w="1192" w:type="dxa"/>
          </w:tcPr>
          <w:p w14:paraId="45BDC5BF" w14:textId="1E3B8ABD" w:rsidR="00136240" w:rsidRPr="00D02AB9" w:rsidRDefault="00136240">
            <w:pPr>
              <w:jc w:val="center"/>
              <w:rPr>
                <w:szCs w:val="20"/>
              </w:rPr>
            </w:pPr>
            <w:r w:rsidRPr="00D02AB9">
              <w:rPr>
                <w:spacing w:val="-1"/>
                <w:szCs w:val="20"/>
              </w:rPr>
              <w:t>0..*</w:t>
            </w:r>
          </w:p>
        </w:tc>
      </w:tr>
      <w:tr w:rsidR="00136240" w:rsidRPr="00D02AB9" w14:paraId="57F132CA" w14:textId="77777777" w:rsidTr="003A6D72">
        <w:tc>
          <w:tcPr>
            <w:tcW w:w="2802" w:type="dxa"/>
          </w:tcPr>
          <w:p w14:paraId="78A70393" w14:textId="3096FB50" w:rsidR="00136240" w:rsidRPr="00D02AB9" w:rsidRDefault="00136240" w:rsidP="005E7CC5">
            <w:pPr>
              <w:rPr>
                <w:szCs w:val="20"/>
              </w:rPr>
            </w:pPr>
            <w:r w:rsidRPr="00D02AB9">
              <w:rPr>
                <w:szCs w:val="20"/>
              </w:rPr>
              <w:t>../../../../../</w:t>
            </w:r>
            <w:r w:rsidR="005E7CC5" w:rsidRPr="00D02AB9">
              <w:rPr>
                <w:szCs w:val="20"/>
              </w:rPr>
              <w:t>l</w:t>
            </w:r>
            <w:r w:rsidRPr="00D02AB9">
              <w:rPr>
                <w:szCs w:val="20"/>
              </w:rPr>
              <w:t>eadName</w:t>
            </w:r>
          </w:p>
        </w:tc>
        <w:tc>
          <w:tcPr>
            <w:tcW w:w="1701" w:type="dxa"/>
          </w:tcPr>
          <w:p w14:paraId="3A411F6E" w14:textId="39504370" w:rsidR="00136240" w:rsidRPr="00D02AB9" w:rsidRDefault="00136240">
            <w:pPr>
              <w:rPr>
                <w:szCs w:val="20"/>
              </w:rPr>
            </w:pPr>
            <w:r w:rsidRPr="00D02AB9">
              <w:rPr>
                <w:spacing w:val="-1"/>
                <w:szCs w:val="20"/>
              </w:rPr>
              <w:t>string</w:t>
            </w:r>
          </w:p>
        </w:tc>
        <w:tc>
          <w:tcPr>
            <w:tcW w:w="3827" w:type="dxa"/>
          </w:tcPr>
          <w:p w14:paraId="6F5F90B5" w14:textId="5737E9A4" w:rsidR="00136240" w:rsidRPr="00D02AB9" w:rsidRDefault="00136240">
            <w:pPr>
              <w:rPr>
                <w:szCs w:val="20"/>
              </w:rPr>
            </w:pPr>
            <w:r w:rsidRPr="00D02AB9">
              <w:rPr>
                <w:szCs w:val="20"/>
              </w:rPr>
              <w:t>Vilken avledning som ST-nivån avser.</w:t>
            </w:r>
          </w:p>
        </w:tc>
        <w:tc>
          <w:tcPr>
            <w:tcW w:w="1192" w:type="dxa"/>
          </w:tcPr>
          <w:p w14:paraId="403F501D" w14:textId="170B1D22" w:rsidR="00136240" w:rsidRPr="00D02AB9" w:rsidRDefault="00136240">
            <w:pPr>
              <w:jc w:val="center"/>
              <w:rPr>
                <w:szCs w:val="20"/>
              </w:rPr>
            </w:pPr>
            <w:r w:rsidRPr="00D02AB9">
              <w:rPr>
                <w:spacing w:val="-1"/>
                <w:szCs w:val="20"/>
              </w:rPr>
              <w:t>1..1</w:t>
            </w:r>
          </w:p>
        </w:tc>
      </w:tr>
      <w:tr w:rsidR="00136240" w:rsidRPr="00D02AB9" w14:paraId="1E9E8B58" w14:textId="77777777" w:rsidTr="003A6D72">
        <w:tc>
          <w:tcPr>
            <w:tcW w:w="2802" w:type="dxa"/>
          </w:tcPr>
          <w:p w14:paraId="5B364972" w14:textId="2069720D" w:rsidR="00136240" w:rsidRPr="00D02AB9" w:rsidRDefault="00136240">
            <w:pPr>
              <w:rPr>
                <w:szCs w:val="20"/>
              </w:rPr>
            </w:pPr>
            <w:r w:rsidRPr="00D02AB9">
              <w:rPr>
                <w:szCs w:val="20"/>
              </w:rPr>
              <w:t>../../../../../stLevel</w:t>
            </w:r>
          </w:p>
        </w:tc>
        <w:tc>
          <w:tcPr>
            <w:tcW w:w="1701" w:type="dxa"/>
          </w:tcPr>
          <w:p w14:paraId="4CAC80FE" w14:textId="08492841" w:rsidR="00136240" w:rsidRPr="00D02AB9" w:rsidRDefault="00136240">
            <w:pPr>
              <w:rPr>
                <w:szCs w:val="20"/>
              </w:rPr>
            </w:pPr>
            <w:r w:rsidRPr="00D02AB9">
              <w:rPr>
                <w:spacing w:val="-1"/>
                <w:szCs w:val="20"/>
              </w:rPr>
              <w:t>PQType</w:t>
            </w:r>
          </w:p>
        </w:tc>
        <w:tc>
          <w:tcPr>
            <w:tcW w:w="3827" w:type="dxa"/>
          </w:tcPr>
          <w:p w14:paraId="10DD5D4E" w14:textId="7999FCAF" w:rsidR="00136240" w:rsidRPr="00D02AB9" w:rsidRDefault="00136240">
            <w:pPr>
              <w:rPr>
                <w:szCs w:val="20"/>
              </w:rPr>
            </w:pPr>
            <w:r w:rsidRPr="00D02AB9">
              <w:rPr>
                <w:szCs w:val="20"/>
              </w:rPr>
              <w:t>ST-nivå i mm. Positiva och negativa värden tillåtna.</w:t>
            </w:r>
          </w:p>
        </w:tc>
        <w:tc>
          <w:tcPr>
            <w:tcW w:w="1192" w:type="dxa"/>
          </w:tcPr>
          <w:p w14:paraId="17512253" w14:textId="237FB2D2" w:rsidR="00136240" w:rsidRPr="00D02AB9" w:rsidRDefault="00136240">
            <w:pPr>
              <w:jc w:val="center"/>
              <w:rPr>
                <w:szCs w:val="20"/>
              </w:rPr>
            </w:pPr>
            <w:r w:rsidRPr="00D02AB9">
              <w:rPr>
                <w:spacing w:val="-1"/>
                <w:szCs w:val="20"/>
              </w:rPr>
              <w:t>1..1</w:t>
            </w:r>
          </w:p>
        </w:tc>
      </w:tr>
      <w:tr w:rsidR="00136240" w:rsidRPr="00D02AB9" w14:paraId="1FE052F0" w14:textId="77777777" w:rsidTr="003A6D72">
        <w:tc>
          <w:tcPr>
            <w:tcW w:w="2802" w:type="dxa"/>
          </w:tcPr>
          <w:p w14:paraId="4354637E" w14:textId="7E5A4BFF" w:rsidR="00136240" w:rsidRPr="00D02AB9" w:rsidRDefault="00136240">
            <w:pPr>
              <w:rPr>
                <w:szCs w:val="20"/>
                <w:highlight w:val="yellow"/>
              </w:rPr>
            </w:pPr>
            <w:r w:rsidRPr="00D02AB9">
              <w:rPr>
                <w:szCs w:val="20"/>
                <w:highlight w:val="yellow"/>
              </w:rPr>
              <w:t>../../../../</w:t>
            </w:r>
            <w:r w:rsidR="002617D1" w:rsidRPr="00D02AB9">
              <w:rPr>
                <w:szCs w:val="20"/>
                <w:highlight w:val="yellow"/>
              </w:rPr>
              <w:t>i</w:t>
            </w:r>
            <w:r w:rsidRPr="00D02AB9">
              <w:rPr>
                <w:szCs w:val="20"/>
                <w:highlight w:val="yellow"/>
              </w:rPr>
              <w:t>nterpretationAlgorit</w:t>
            </w:r>
            <w:r w:rsidR="002617D1" w:rsidRPr="00D02AB9">
              <w:rPr>
                <w:szCs w:val="20"/>
                <w:highlight w:val="yellow"/>
              </w:rPr>
              <w:t>h</w:t>
            </w:r>
            <w:r w:rsidRPr="00D02AB9">
              <w:rPr>
                <w:szCs w:val="20"/>
                <w:highlight w:val="yellow"/>
              </w:rPr>
              <w:t>mName</w:t>
            </w:r>
          </w:p>
        </w:tc>
        <w:tc>
          <w:tcPr>
            <w:tcW w:w="1701" w:type="dxa"/>
          </w:tcPr>
          <w:p w14:paraId="1779BF47" w14:textId="0112DA87" w:rsidR="00136240" w:rsidRPr="00D02AB9" w:rsidRDefault="00136240">
            <w:pPr>
              <w:rPr>
                <w:szCs w:val="20"/>
                <w:highlight w:val="yellow"/>
              </w:rPr>
            </w:pPr>
            <w:r w:rsidRPr="00D02AB9">
              <w:rPr>
                <w:spacing w:val="-1"/>
                <w:szCs w:val="20"/>
                <w:highlight w:val="yellow"/>
              </w:rPr>
              <w:t>string</w:t>
            </w:r>
          </w:p>
        </w:tc>
        <w:tc>
          <w:tcPr>
            <w:tcW w:w="3827" w:type="dxa"/>
          </w:tcPr>
          <w:p w14:paraId="34ABCCDA" w14:textId="4B56211E" w:rsidR="00136240" w:rsidRPr="00D02AB9" w:rsidRDefault="00136240">
            <w:pPr>
              <w:rPr>
                <w:szCs w:val="20"/>
                <w:highlight w:val="yellow"/>
              </w:rPr>
            </w:pPr>
            <w:r w:rsidRPr="00D02AB9">
              <w:rPr>
                <w:spacing w:val="-1"/>
                <w:szCs w:val="20"/>
                <w:highlight w:val="yellow"/>
              </w:rPr>
              <w:t>Namn på tolkningsalgortim</w:t>
            </w:r>
          </w:p>
        </w:tc>
        <w:tc>
          <w:tcPr>
            <w:tcW w:w="1192" w:type="dxa"/>
          </w:tcPr>
          <w:p w14:paraId="3DDE9AAA" w14:textId="42415EF4" w:rsidR="00136240" w:rsidRPr="00D02AB9" w:rsidRDefault="00136240">
            <w:pPr>
              <w:jc w:val="center"/>
              <w:rPr>
                <w:szCs w:val="20"/>
                <w:highlight w:val="yellow"/>
              </w:rPr>
            </w:pPr>
            <w:r w:rsidRPr="00D02AB9">
              <w:rPr>
                <w:spacing w:val="-1"/>
                <w:szCs w:val="20"/>
                <w:highlight w:val="yellow"/>
              </w:rPr>
              <w:t>0..1</w:t>
            </w:r>
          </w:p>
        </w:tc>
      </w:tr>
      <w:tr w:rsidR="00136240" w:rsidRPr="00D02AB9" w14:paraId="7F77AEE2" w14:textId="77777777" w:rsidTr="003A6D72">
        <w:tc>
          <w:tcPr>
            <w:tcW w:w="2802" w:type="dxa"/>
          </w:tcPr>
          <w:p w14:paraId="7BDA793B" w14:textId="08DCD24C" w:rsidR="00136240" w:rsidRPr="00D02AB9" w:rsidRDefault="00136240" w:rsidP="005E7CC5">
            <w:pPr>
              <w:rPr>
                <w:szCs w:val="20"/>
                <w:highlight w:val="yellow"/>
              </w:rPr>
            </w:pPr>
            <w:r w:rsidRPr="00D02AB9">
              <w:rPr>
                <w:szCs w:val="20"/>
                <w:highlight w:val="yellow"/>
              </w:rPr>
              <w:t>../../../../</w:t>
            </w:r>
            <w:r w:rsidR="005E7CC5" w:rsidRPr="00D02AB9">
              <w:rPr>
                <w:szCs w:val="20"/>
                <w:highlight w:val="yellow"/>
              </w:rPr>
              <w:t>i</w:t>
            </w:r>
            <w:r w:rsidRPr="00D02AB9">
              <w:rPr>
                <w:szCs w:val="20"/>
                <w:highlight w:val="yellow"/>
              </w:rPr>
              <w:t>nterpretation</w:t>
            </w:r>
          </w:p>
        </w:tc>
        <w:tc>
          <w:tcPr>
            <w:tcW w:w="1701" w:type="dxa"/>
          </w:tcPr>
          <w:p w14:paraId="0769C78B" w14:textId="3DFD1409" w:rsidR="00136240" w:rsidRPr="00D02AB9" w:rsidRDefault="00136240">
            <w:pPr>
              <w:rPr>
                <w:szCs w:val="20"/>
                <w:highlight w:val="yellow"/>
              </w:rPr>
            </w:pPr>
            <w:r w:rsidRPr="00D02AB9">
              <w:rPr>
                <w:szCs w:val="20"/>
                <w:highlight w:val="yellow"/>
              </w:rPr>
              <w:t>string</w:t>
            </w:r>
          </w:p>
        </w:tc>
        <w:tc>
          <w:tcPr>
            <w:tcW w:w="3827" w:type="dxa"/>
          </w:tcPr>
          <w:p w14:paraId="30F66281" w14:textId="0A8AD52A" w:rsidR="00136240" w:rsidRPr="00D02AB9" w:rsidRDefault="00136240">
            <w:pPr>
              <w:rPr>
                <w:spacing w:val="-1"/>
                <w:szCs w:val="20"/>
                <w:highlight w:val="yellow"/>
              </w:rPr>
            </w:pPr>
            <w:r w:rsidRPr="000B0F50">
              <w:rPr>
                <w:szCs w:val="20"/>
                <w:highlight w:val="yellow"/>
                <w:lang w:val="en-US"/>
                <w:rPrChange w:id="4355" w:author="Björn Genfors" w:date="2014-03-28T13:02:00Z">
                  <w:rPr>
                    <w:szCs w:val="20"/>
                    <w:highlight w:val="yellow"/>
                  </w:rPr>
                </w:rPrChange>
              </w:rPr>
              <w:t xml:space="preserve">Interpretations from an automatic algorithm or entered manually by physician. </w:t>
            </w:r>
            <w:r w:rsidRPr="00D02AB9">
              <w:rPr>
                <w:spacing w:val="-1"/>
                <w:szCs w:val="20"/>
                <w:highlight w:val="yellow"/>
              </w:rPr>
              <w:t>Tolkning av EKGt. Kan vara både automattolkad eller tillagd av signierande person.</w:t>
            </w:r>
            <w:r w:rsidR="005D456D">
              <w:rPr>
                <w:spacing w:val="-1"/>
                <w:szCs w:val="20"/>
                <w:highlight w:val="yellow"/>
              </w:rPr>
              <w:t xml:space="preserve"> </w:t>
            </w:r>
            <w:r w:rsidRPr="00D02AB9">
              <w:rPr>
                <w:spacing w:val="-1"/>
                <w:szCs w:val="20"/>
                <w:highlight w:val="yellow"/>
              </w:rPr>
              <w:t>Information om tolkning kan t ex vara ”Misstänkt patologiskt”, ”</w:t>
            </w:r>
          </w:p>
          <w:p w14:paraId="0018E3C3" w14:textId="772DC268" w:rsidR="00136240" w:rsidRPr="00D02AB9" w:rsidRDefault="00136240">
            <w:pPr>
              <w:rPr>
                <w:szCs w:val="20"/>
                <w:highlight w:val="yellow"/>
              </w:rPr>
            </w:pPr>
            <w:r w:rsidRPr="00D02AB9">
              <w:rPr>
                <w:spacing w:val="-1"/>
                <w:szCs w:val="20"/>
                <w:highlight w:val="yellow"/>
              </w:rPr>
              <w:t xml:space="preserve">“Upprepade ventrikulära extraslag”, “ Drift i baslinjen”, och kan vara flera för varje tagning. Vid strukturerad data så ges de som lista här, men för dynamiskt DICOM-objekt respektive statistik bild, </w:t>
            </w:r>
            <w:r w:rsidRPr="00D02AB9">
              <w:rPr>
                <w:spacing w:val="-1"/>
                <w:szCs w:val="20"/>
                <w:highlight w:val="yellow"/>
              </w:rPr>
              <w:lastRenderedPageBreak/>
              <w:t>så anges tolkningarna i de objekten (bilderna).</w:t>
            </w:r>
          </w:p>
        </w:tc>
        <w:tc>
          <w:tcPr>
            <w:tcW w:w="1192" w:type="dxa"/>
          </w:tcPr>
          <w:p w14:paraId="55E64F29" w14:textId="3187FDED" w:rsidR="00136240" w:rsidRPr="00D02AB9" w:rsidRDefault="00136240">
            <w:pPr>
              <w:jc w:val="center"/>
              <w:rPr>
                <w:szCs w:val="20"/>
              </w:rPr>
            </w:pPr>
            <w:r w:rsidRPr="00D02AB9">
              <w:rPr>
                <w:spacing w:val="-1"/>
                <w:szCs w:val="20"/>
                <w:highlight w:val="yellow"/>
              </w:rPr>
              <w:lastRenderedPageBreak/>
              <w:t>0..*</w:t>
            </w:r>
          </w:p>
        </w:tc>
      </w:tr>
      <w:tr w:rsidR="00136240" w:rsidRPr="00D02AB9" w14:paraId="4D3D5F2B" w14:textId="77777777" w:rsidTr="003A6D72">
        <w:tc>
          <w:tcPr>
            <w:tcW w:w="2802" w:type="dxa"/>
          </w:tcPr>
          <w:p w14:paraId="2D7D1D86" w14:textId="49254789" w:rsidR="00136240" w:rsidRPr="00D02AB9" w:rsidRDefault="00136240">
            <w:pPr>
              <w:rPr>
                <w:szCs w:val="20"/>
                <w:highlight w:val="yellow"/>
              </w:rPr>
            </w:pPr>
            <w:r w:rsidRPr="00D02AB9">
              <w:rPr>
                <w:i/>
                <w:szCs w:val="20"/>
                <w:highlight w:val="yellow"/>
              </w:rPr>
              <w:lastRenderedPageBreak/>
              <w:t>../../../ecgDicomData</w:t>
            </w:r>
          </w:p>
        </w:tc>
        <w:tc>
          <w:tcPr>
            <w:tcW w:w="1701" w:type="dxa"/>
          </w:tcPr>
          <w:p w14:paraId="33E25640" w14:textId="14758FA4" w:rsidR="00136240" w:rsidRPr="00D02AB9" w:rsidRDefault="00136240">
            <w:pPr>
              <w:rPr>
                <w:szCs w:val="20"/>
                <w:highlight w:val="yellow"/>
              </w:rPr>
            </w:pPr>
            <w:r w:rsidRPr="00D02AB9">
              <w:rPr>
                <w:i/>
                <w:spacing w:val="-1"/>
                <w:szCs w:val="20"/>
                <w:highlight w:val="yellow"/>
              </w:rPr>
              <w:t>DicomDataType</w:t>
            </w:r>
          </w:p>
        </w:tc>
        <w:tc>
          <w:tcPr>
            <w:tcW w:w="3827" w:type="dxa"/>
          </w:tcPr>
          <w:p w14:paraId="0D13B46A" w14:textId="58BBBE6F" w:rsidR="00136240" w:rsidRPr="00D02AB9" w:rsidRDefault="00136240">
            <w:pPr>
              <w:rPr>
                <w:szCs w:val="20"/>
                <w:highlight w:val="yellow"/>
              </w:rPr>
            </w:pPr>
            <w:r w:rsidRPr="00D02AB9">
              <w:rPr>
                <w:i/>
                <w:spacing w:val="-1"/>
                <w:szCs w:val="20"/>
                <w:highlight w:val="yellow"/>
              </w:rPr>
              <w:t xml:space="preserve">Alternativ 2. </w:t>
            </w:r>
            <w:r w:rsidRPr="00D02AB9">
              <w:rPr>
                <w:i/>
                <w:szCs w:val="20"/>
                <w:highlight w:val="yellow"/>
              </w:rPr>
              <w:t xml:space="preserve">Dynamiskt dicom-objekt. </w:t>
            </w:r>
            <w:r w:rsidRPr="00D02AB9">
              <w:rPr>
                <w:i/>
                <w:spacing w:val="-1"/>
                <w:szCs w:val="20"/>
                <w:highlight w:val="yellow"/>
              </w:rPr>
              <w:t>För att ge dynamisk data som kan visas på det sätt som användaren önskar (med hjälp av en viewer/renderare) ges möjligheten att skicka med binärdata eller en URI till ett DICOM-objekt i någon av SOP-klasserna för EKG (12-avl och generell) som en DICOM-viewer för ändamålet kan presentera.</w:t>
            </w:r>
          </w:p>
        </w:tc>
        <w:tc>
          <w:tcPr>
            <w:tcW w:w="1192" w:type="dxa"/>
          </w:tcPr>
          <w:p w14:paraId="47FCEDD8" w14:textId="35859FE9" w:rsidR="00136240" w:rsidRPr="00D02AB9" w:rsidRDefault="00136240">
            <w:pPr>
              <w:jc w:val="center"/>
              <w:rPr>
                <w:szCs w:val="20"/>
              </w:rPr>
            </w:pPr>
            <w:r w:rsidRPr="00D02AB9">
              <w:rPr>
                <w:i/>
                <w:spacing w:val="-1"/>
                <w:szCs w:val="20"/>
                <w:highlight w:val="yellow"/>
              </w:rPr>
              <w:t>0..*</w:t>
            </w:r>
          </w:p>
        </w:tc>
      </w:tr>
      <w:tr w:rsidR="00136240" w:rsidRPr="00D02AB9" w14:paraId="0B6E98D6" w14:textId="77777777" w:rsidTr="003A6D72">
        <w:tc>
          <w:tcPr>
            <w:tcW w:w="2802" w:type="dxa"/>
          </w:tcPr>
          <w:p w14:paraId="4678DD72" w14:textId="73D8A0DC" w:rsidR="00136240" w:rsidRPr="00D02AB9" w:rsidRDefault="00136240" w:rsidP="008E091E">
            <w:pPr>
              <w:rPr>
                <w:szCs w:val="20"/>
              </w:rPr>
            </w:pPr>
            <w:r w:rsidRPr="00D02AB9">
              <w:rPr>
                <w:szCs w:val="20"/>
              </w:rPr>
              <w:t>../../../../</w:t>
            </w:r>
            <w:r w:rsidR="008E091E" w:rsidRPr="00D02AB9">
              <w:rPr>
                <w:szCs w:val="20"/>
              </w:rPr>
              <w:t>di</w:t>
            </w:r>
            <w:r w:rsidRPr="00D02AB9">
              <w:rPr>
                <w:szCs w:val="20"/>
              </w:rPr>
              <w:t>c</w:t>
            </w:r>
            <w:r w:rsidR="008E091E" w:rsidRPr="00D02AB9">
              <w:rPr>
                <w:szCs w:val="20"/>
              </w:rPr>
              <w:t>o</w:t>
            </w:r>
            <w:r w:rsidRPr="00D02AB9">
              <w:rPr>
                <w:szCs w:val="20"/>
              </w:rPr>
              <w:t>mSOP</w:t>
            </w:r>
          </w:p>
        </w:tc>
        <w:tc>
          <w:tcPr>
            <w:tcW w:w="1701" w:type="dxa"/>
          </w:tcPr>
          <w:p w14:paraId="25D43CAD" w14:textId="5F48F871" w:rsidR="00136240" w:rsidRPr="00D02AB9" w:rsidRDefault="00136240">
            <w:pPr>
              <w:rPr>
                <w:szCs w:val="20"/>
              </w:rPr>
            </w:pPr>
            <w:r w:rsidRPr="00D02AB9">
              <w:rPr>
                <w:spacing w:val="-1"/>
                <w:szCs w:val="20"/>
              </w:rPr>
              <w:t>string</w:t>
            </w:r>
          </w:p>
        </w:tc>
        <w:tc>
          <w:tcPr>
            <w:tcW w:w="3827" w:type="dxa"/>
          </w:tcPr>
          <w:p w14:paraId="5A287FA7" w14:textId="0D6FF6EC" w:rsidR="00136240" w:rsidRPr="00D02AB9" w:rsidRDefault="00136240">
            <w:pPr>
              <w:rPr>
                <w:szCs w:val="20"/>
              </w:rPr>
            </w:pPr>
            <w:r w:rsidRPr="00D02AB9">
              <w:rPr>
                <w:szCs w:val="20"/>
              </w:rPr>
              <w:t xml:space="preserve">SOP-klass för DICOM-objektet. </w:t>
            </w:r>
            <w:r w:rsidRPr="00D02AB9">
              <w:rPr>
                <w:spacing w:val="-1"/>
                <w:szCs w:val="20"/>
              </w:rPr>
              <w:t>Beskriver vilken information som kan förväntas i datan (jmf. mediaType nedan för statisk bild). DICOM 12-lead ECG och general ECG SOP-klasser.</w:t>
            </w:r>
          </w:p>
        </w:tc>
        <w:tc>
          <w:tcPr>
            <w:tcW w:w="1192" w:type="dxa"/>
          </w:tcPr>
          <w:p w14:paraId="5EB61C75" w14:textId="1B60767B" w:rsidR="00136240" w:rsidRPr="00D02AB9" w:rsidRDefault="00136240">
            <w:pPr>
              <w:jc w:val="center"/>
              <w:rPr>
                <w:szCs w:val="20"/>
              </w:rPr>
            </w:pPr>
            <w:r w:rsidRPr="00D02AB9">
              <w:rPr>
                <w:spacing w:val="-1"/>
                <w:szCs w:val="20"/>
              </w:rPr>
              <w:t>1..1</w:t>
            </w:r>
          </w:p>
        </w:tc>
      </w:tr>
      <w:tr w:rsidR="00136240" w:rsidRPr="00D02AB9" w14:paraId="52FAF360" w14:textId="77777777" w:rsidTr="003A6D72">
        <w:tc>
          <w:tcPr>
            <w:tcW w:w="2802" w:type="dxa"/>
          </w:tcPr>
          <w:p w14:paraId="2CEA0589" w14:textId="3353030D" w:rsidR="00136240" w:rsidRPr="00D02AB9" w:rsidRDefault="008E091E">
            <w:pPr>
              <w:rPr>
                <w:szCs w:val="20"/>
              </w:rPr>
            </w:pPr>
            <w:r w:rsidRPr="00D02AB9">
              <w:rPr>
                <w:szCs w:val="20"/>
              </w:rPr>
              <w:t>../../../../di</w:t>
            </w:r>
            <w:r w:rsidR="00136240" w:rsidRPr="00D02AB9">
              <w:rPr>
                <w:szCs w:val="20"/>
              </w:rPr>
              <w:t>c</w:t>
            </w:r>
            <w:r w:rsidRPr="00D02AB9">
              <w:rPr>
                <w:szCs w:val="20"/>
              </w:rPr>
              <w:t>o</w:t>
            </w:r>
            <w:r w:rsidR="00136240" w:rsidRPr="00D02AB9">
              <w:rPr>
                <w:szCs w:val="20"/>
              </w:rPr>
              <w:t>mValue</w:t>
            </w:r>
          </w:p>
        </w:tc>
        <w:tc>
          <w:tcPr>
            <w:tcW w:w="1701" w:type="dxa"/>
          </w:tcPr>
          <w:p w14:paraId="28E330AA" w14:textId="569EDBAA" w:rsidR="00136240" w:rsidRPr="00D02AB9" w:rsidRDefault="00136240">
            <w:pPr>
              <w:rPr>
                <w:szCs w:val="20"/>
              </w:rPr>
            </w:pPr>
            <w:r w:rsidRPr="00D02AB9">
              <w:rPr>
                <w:b/>
                <w:spacing w:val="-1"/>
                <w:szCs w:val="20"/>
              </w:rPr>
              <w:t>Base64Binary</w:t>
            </w:r>
          </w:p>
        </w:tc>
        <w:tc>
          <w:tcPr>
            <w:tcW w:w="3827" w:type="dxa"/>
          </w:tcPr>
          <w:p w14:paraId="2ECE9FB5" w14:textId="2053D7D1" w:rsidR="00136240" w:rsidRPr="00D02AB9" w:rsidRDefault="00136240">
            <w:pPr>
              <w:rPr>
                <w:szCs w:val="20"/>
              </w:rPr>
            </w:pPr>
            <w:r w:rsidRPr="00D02AB9">
              <w:rPr>
                <w:szCs w:val="20"/>
              </w:rPr>
              <w:t xml:space="preserve">Binärdata som representerar objektet. Ett och endast ett av </w:t>
            </w:r>
            <w:r w:rsidR="006A1DB6">
              <w:rPr>
                <w:szCs w:val="20"/>
              </w:rPr>
              <w:t>Dicom</w:t>
            </w:r>
            <w:r w:rsidRPr="00D02AB9">
              <w:rPr>
                <w:szCs w:val="20"/>
              </w:rPr>
              <w:t xml:space="preserve">Value och </w:t>
            </w:r>
            <w:r w:rsidR="006A1DB6">
              <w:rPr>
                <w:szCs w:val="20"/>
              </w:rPr>
              <w:t>Dicom</w:t>
            </w:r>
            <w:r w:rsidRPr="00D02AB9">
              <w:rPr>
                <w:szCs w:val="20"/>
              </w:rPr>
              <w:t>Reference ska anges.</w:t>
            </w:r>
          </w:p>
        </w:tc>
        <w:tc>
          <w:tcPr>
            <w:tcW w:w="1192" w:type="dxa"/>
          </w:tcPr>
          <w:p w14:paraId="47D1B433" w14:textId="5B7F6E93" w:rsidR="00136240" w:rsidRPr="00D02AB9" w:rsidRDefault="00136240">
            <w:pPr>
              <w:jc w:val="center"/>
              <w:rPr>
                <w:szCs w:val="20"/>
              </w:rPr>
            </w:pPr>
            <w:r w:rsidRPr="00D02AB9">
              <w:rPr>
                <w:spacing w:val="-1"/>
                <w:szCs w:val="20"/>
              </w:rPr>
              <w:t>0..1</w:t>
            </w:r>
          </w:p>
        </w:tc>
      </w:tr>
      <w:tr w:rsidR="00136240" w:rsidRPr="00D02AB9" w14:paraId="5C95C8F5" w14:textId="77777777" w:rsidTr="003A6D72">
        <w:tc>
          <w:tcPr>
            <w:tcW w:w="2802" w:type="dxa"/>
          </w:tcPr>
          <w:p w14:paraId="00578478" w14:textId="58FEF403" w:rsidR="00136240" w:rsidRPr="00D02AB9" w:rsidRDefault="008E091E">
            <w:pPr>
              <w:rPr>
                <w:szCs w:val="20"/>
              </w:rPr>
            </w:pPr>
            <w:r w:rsidRPr="00D02AB9">
              <w:rPr>
                <w:szCs w:val="20"/>
              </w:rPr>
              <w:t>../../../../di</w:t>
            </w:r>
            <w:r w:rsidR="00136240" w:rsidRPr="00D02AB9">
              <w:rPr>
                <w:szCs w:val="20"/>
              </w:rPr>
              <w:t>c</w:t>
            </w:r>
            <w:r w:rsidRPr="00D02AB9">
              <w:rPr>
                <w:szCs w:val="20"/>
              </w:rPr>
              <w:t>o</w:t>
            </w:r>
            <w:r w:rsidR="00136240" w:rsidRPr="00D02AB9">
              <w:rPr>
                <w:szCs w:val="20"/>
              </w:rPr>
              <w:t>mReference</w:t>
            </w:r>
          </w:p>
        </w:tc>
        <w:tc>
          <w:tcPr>
            <w:tcW w:w="1701" w:type="dxa"/>
          </w:tcPr>
          <w:p w14:paraId="388193DC" w14:textId="24849381" w:rsidR="00136240" w:rsidRPr="00D02AB9" w:rsidRDefault="00136240">
            <w:pPr>
              <w:rPr>
                <w:szCs w:val="20"/>
              </w:rPr>
            </w:pPr>
            <w:r w:rsidRPr="00D02AB9">
              <w:rPr>
                <w:b/>
                <w:spacing w:val="-1"/>
                <w:szCs w:val="20"/>
              </w:rPr>
              <w:t>anyURI</w:t>
            </w:r>
          </w:p>
        </w:tc>
        <w:tc>
          <w:tcPr>
            <w:tcW w:w="3827" w:type="dxa"/>
          </w:tcPr>
          <w:p w14:paraId="5E123577" w14:textId="0D1B7C61" w:rsidR="00136240" w:rsidRPr="00D02AB9" w:rsidRDefault="00136240">
            <w:pPr>
              <w:rPr>
                <w:szCs w:val="20"/>
              </w:rPr>
            </w:pPr>
            <w:r w:rsidRPr="00D02AB9">
              <w:rPr>
                <w:szCs w:val="20"/>
              </w:rPr>
              <w:t>Referens till externt DICOM-objekt med åtkomst enligt WADO. E</w:t>
            </w:r>
            <w:r w:rsidRPr="00D02AB9">
              <w:rPr>
                <w:spacing w:val="-1"/>
                <w:szCs w:val="20"/>
              </w:rPr>
              <w:t>n tillverkarspecifik länk som är möjlig att via en säker anslutning visa i en webklient</w:t>
            </w:r>
          </w:p>
        </w:tc>
        <w:tc>
          <w:tcPr>
            <w:tcW w:w="1192" w:type="dxa"/>
          </w:tcPr>
          <w:p w14:paraId="7B99F696" w14:textId="727F57C6" w:rsidR="00136240" w:rsidRPr="00D02AB9" w:rsidRDefault="00136240">
            <w:pPr>
              <w:jc w:val="center"/>
              <w:rPr>
                <w:szCs w:val="20"/>
              </w:rPr>
            </w:pPr>
            <w:r w:rsidRPr="00D02AB9">
              <w:rPr>
                <w:spacing w:val="-1"/>
                <w:szCs w:val="20"/>
              </w:rPr>
              <w:t>0..1</w:t>
            </w:r>
          </w:p>
        </w:tc>
      </w:tr>
      <w:tr w:rsidR="00136240" w:rsidRPr="00D02AB9" w14:paraId="3CF23ED0" w14:textId="77777777" w:rsidTr="003A6D72">
        <w:tc>
          <w:tcPr>
            <w:tcW w:w="2802" w:type="dxa"/>
          </w:tcPr>
          <w:p w14:paraId="794B5191" w14:textId="1A572C29" w:rsidR="00136240" w:rsidRPr="00D02AB9" w:rsidRDefault="00136240">
            <w:pPr>
              <w:rPr>
                <w:szCs w:val="20"/>
              </w:rPr>
            </w:pPr>
            <w:r w:rsidRPr="00D02AB9">
              <w:rPr>
                <w:i/>
                <w:szCs w:val="20"/>
              </w:rPr>
              <w:t>../../../ecgData</w:t>
            </w:r>
          </w:p>
        </w:tc>
        <w:tc>
          <w:tcPr>
            <w:tcW w:w="1701" w:type="dxa"/>
          </w:tcPr>
          <w:p w14:paraId="59851D76" w14:textId="1D45E3A8" w:rsidR="00136240" w:rsidRPr="00D02AB9" w:rsidRDefault="00136240">
            <w:pPr>
              <w:rPr>
                <w:szCs w:val="20"/>
              </w:rPr>
            </w:pPr>
            <w:r w:rsidRPr="00D02AB9">
              <w:rPr>
                <w:i/>
                <w:spacing w:val="-1"/>
                <w:szCs w:val="20"/>
              </w:rPr>
              <w:t>imageDataType</w:t>
            </w:r>
          </w:p>
        </w:tc>
        <w:tc>
          <w:tcPr>
            <w:tcW w:w="3827" w:type="dxa"/>
          </w:tcPr>
          <w:p w14:paraId="1D3B77CE" w14:textId="77777777" w:rsidR="00136240" w:rsidRPr="00D02AB9" w:rsidRDefault="00136240" w:rsidP="003A6D72">
            <w:pPr>
              <w:spacing w:line="226" w:lineRule="exact"/>
              <w:rPr>
                <w:i/>
                <w:spacing w:val="-1"/>
                <w:szCs w:val="20"/>
              </w:rPr>
            </w:pPr>
            <w:r w:rsidRPr="00D02AB9">
              <w:rPr>
                <w:i/>
                <w:spacing w:val="-1"/>
                <w:szCs w:val="20"/>
              </w:rPr>
              <w:t xml:space="preserve">Alternativ 3. </w:t>
            </w:r>
            <w:r w:rsidRPr="00D02AB9">
              <w:rPr>
                <w:i/>
                <w:szCs w:val="20"/>
              </w:rPr>
              <w:t xml:space="preserve">Statiskt objekt. </w:t>
            </w:r>
            <w:r w:rsidRPr="00D02AB9">
              <w:rPr>
                <w:i/>
                <w:spacing w:val="-1"/>
                <w:szCs w:val="20"/>
              </w:rPr>
              <w:t>Dessutom ges också en möjlighet att svara en statistik bild i något av de tillåtna formaten enligt HL7 multimediatyper (inkl. PDF).</w:t>
            </w:r>
          </w:p>
          <w:p w14:paraId="62C82662" w14:textId="77777777" w:rsidR="00136240" w:rsidRPr="00D02AB9" w:rsidRDefault="00136240">
            <w:pPr>
              <w:rPr>
                <w:szCs w:val="20"/>
              </w:rPr>
            </w:pPr>
          </w:p>
        </w:tc>
        <w:tc>
          <w:tcPr>
            <w:tcW w:w="1192" w:type="dxa"/>
          </w:tcPr>
          <w:p w14:paraId="33757ABC" w14:textId="0D6FD02A" w:rsidR="00136240" w:rsidRPr="00D02AB9" w:rsidRDefault="00136240">
            <w:pPr>
              <w:jc w:val="center"/>
              <w:rPr>
                <w:szCs w:val="20"/>
              </w:rPr>
            </w:pPr>
            <w:r w:rsidRPr="00D02AB9">
              <w:rPr>
                <w:i/>
                <w:spacing w:val="-1"/>
                <w:szCs w:val="20"/>
              </w:rPr>
              <w:t>0..*</w:t>
            </w:r>
          </w:p>
        </w:tc>
      </w:tr>
      <w:tr w:rsidR="00136240" w:rsidRPr="00D02AB9" w14:paraId="763CAAC5" w14:textId="77777777" w:rsidTr="003A6D72">
        <w:tc>
          <w:tcPr>
            <w:tcW w:w="2802" w:type="dxa"/>
          </w:tcPr>
          <w:p w14:paraId="3460741A" w14:textId="159182D3" w:rsidR="00136240" w:rsidRPr="00D02AB9" w:rsidRDefault="00136240">
            <w:pPr>
              <w:rPr>
                <w:szCs w:val="20"/>
              </w:rPr>
            </w:pPr>
            <w:r w:rsidRPr="00D02AB9">
              <w:rPr>
                <w:szCs w:val="20"/>
              </w:rPr>
              <w:t>../../../../mediaType</w:t>
            </w:r>
          </w:p>
        </w:tc>
        <w:tc>
          <w:tcPr>
            <w:tcW w:w="1701" w:type="dxa"/>
          </w:tcPr>
          <w:p w14:paraId="7352C84F" w14:textId="0A548889" w:rsidR="00136240" w:rsidRPr="00D02AB9" w:rsidRDefault="00136240">
            <w:pPr>
              <w:rPr>
                <w:szCs w:val="20"/>
              </w:rPr>
            </w:pPr>
            <w:r w:rsidRPr="00D02AB9">
              <w:rPr>
                <w:szCs w:val="20"/>
              </w:rPr>
              <w:t>MediaTypeEnum</w:t>
            </w:r>
          </w:p>
        </w:tc>
        <w:tc>
          <w:tcPr>
            <w:tcW w:w="3827" w:type="dxa"/>
          </w:tcPr>
          <w:p w14:paraId="49DB67C0" w14:textId="6806A5DE" w:rsidR="00136240" w:rsidRPr="00D02AB9" w:rsidRDefault="00136240">
            <w:pPr>
              <w:rPr>
                <w:szCs w:val="20"/>
              </w:rPr>
            </w:pPr>
            <w:r w:rsidRPr="00D02AB9">
              <w:rPr>
                <w:szCs w:val="20"/>
              </w:rPr>
              <w:t>Mediatyper enligt HL7. NPÖ tillåter här enbart text eller en referens till extern multimedia. Statisk bild</w:t>
            </w:r>
          </w:p>
        </w:tc>
        <w:tc>
          <w:tcPr>
            <w:tcW w:w="1192" w:type="dxa"/>
          </w:tcPr>
          <w:p w14:paraId="0127FDB5" w14:textId="62161508" w:rsidR="00136240" w:rsidRPr="00D02AB9" w:rsidRDefault="00136240">
            <w:pPr>
              <w:jc w:val="center"/>
              <w:rPr>
                <w:szCs w:val="20"/>
              </w:rPr>
            </w:pPr>
            <w:r w:rsidRPr="00D02AB9">
              <w:rPr>
                <w:spacing w:val="-1"/>
                <w:szCs w:val="20"/>
              </w:rPr>
              <w:t>1..1</w:t>
            </w:r>
          </w:p>
        </w:tc>
      </w:tr>
      <w:tr w:rsidR="00136240" w:rsidRPr="00D02AB9" w14:paraId="730D35DA" w14:textId="77777777" w:rsidTr="003A6D72">
        <w:tc>
          <w:tcPr>
            <w:tcW w:w="2802" w:type="dxa"/>
          </w:tcPr>
          <w:p w14:paraId="1070333E" w14:textId="0431B684" w:rsidR="00136240" w:rsidRPr="00D02AB9" w:rsidRDefault="00136240">
            <w:pPr>
              <w:rPr>
                <w:szCs w:val="20"/>
              </w:rPr>
            </w:pPr>
            <w:r w:rsidRPr="00D02AB9">
              <w:rPr>
                <w:szCs w:val="20"/>
              </w:rPr>
              <w:t>../../../../value</w:t>
            </w:r>
          </w:p>
        </w:tc>
        <w:tc>
          <w:tcPr>
            <w:tcW w:w="1701" w:type="dxa"/>
          </w:tcPr>
          <w:p w14:paraId="3B6A914A" w14:textId="02339AEE" w:rsidR="00136240" w:rsidRPr="00D02AB9" w:rsidRDefault="00136240">
            <w:pPr>
              <w:rPr>
                <w:szCs w:val="20"/>
              </w:rPr>
            </w:pPr>
            <w:r w:rsidRPr="00D02AB9">
              <w:rPr>
                <w:spacing w:val="-1"/>
                <w:szCs w:val="20"/>
              </w:rPr>
              <w:t>Base64Binary</w:t>
            </w:r>
          </w:p>
        </w:tc>
        <w:tc>
          <w:tcPr>
            <w:tcW w:w="3827" w:type="dxa"/>
          </w:tcPr>
          <w:p w14:paraId="02548D77" w14:textId="10CB600D" w:rsidR="00136240" w:rsidRPr="00D02AB9" w:rsidRDefault="00136240">
            <w:pPr>
              <w:rPr>
                <w:szCs w:val="20"/>
              </w:rPr>
            </w:pPr>
            <w:r w:rsidRPr="00D02AB9">
              <w:rPr>
                <w:spacing w:val="-1"/>
                <w:szCs w:val="20"/>
              </w:rPr>
              <w:t xml:space="preserve">Value är binärdata som representerar objektet. Ett och endast ett av value och reference ska anges. </w:t>
            </w:r>
          </w:p>
        </w:tc>
        <w:tc>
          <w:tcPr>
            <w:tcW w:w="1192" w:type="dxa"/>
          </w:tcPr>
          <w:p w14:paraId="00C3CFF2" w14:textId="6530800E" w:rsidR="00136240" w:rsidRPr="00D02AB9" w:rsidRDefault="00136240">
            <w:pPr>
              <w:jc w:val="center"/>
              <w:rPr>
                <w:szCs w:val="20"/>
              </w:rPr>
            </w:pPr>
            <w:r w:rsidRPr="00D02AB9">
              <w:rPr>
                <w:spacing w:val="-1"/>
                <w:szCs w:val="20"/>
              </w:rPr>
              <w:t>0..1</w:t>
            </w:r>
          </w:p>
        </w:tc>
      </w:tr>
      <w:tr w:rsidR="00136240" w:rsidRPr="00D02AB9" w14:paraId="194DEB3C" w14:textId="77777777" w:rsidTr="003A6D72">
        <w:tc>
          <w:tcPr>
            <w:tcW w:w="2802" w:type="dxa"/>
          </w:tcPr>
          <w:p w14:paraId="5CD7F335" w14:textId="10AD85CF" w:rsidR="00136240" w:rsidRPr="00D02AB9" w:rsidRDefault="00136240">
            <w:pPr>
              <w:rPr>
                <w:szCs w:val="20"/>
              </w:rPr>
            </w:pPr>
            <w:r w:rsidRPr="00D02AB9">
              <w:rPr>
                <w:szCs w:val="20"/>
              </w:rPr>
              <w:t>../../../../reference</w:t>
            </w:r>
          </w:p>
        </w:tc>
        <w:tc>
          <w:tcPr>
            <w:tcW w:w="1701" w:type="dxa"/>
          </w:tcPr>
          <w:p w14:paraId="639A3190" w14:textId="6BF31F2D" w:rsidR="00136240" w:rsidRPr="00D02AB9" w:rsidRDefault="00136240">
            <w:pPr>
              <w:rPr>
                <w:szCs w:val="20"/>
              </w:rPr>
            </w:pPr>
            <w:r w:rsidRPr="00D02AB9">
              <w:rPr>
                <w:szCs w:val="20"/>
              </w:rPr>
              <w:t>anyURI</w:t>
            </w:r>
          </w:p>
        </w:tc>
        <w:tc>
          <w:tcPr>
            <w:tcW w:w="3827" w:type="dxa"/>
          </w:tcPr>
          <w:p w14:paraId="2D6C3E13" w14:textId="68FFFE67" w:rsidR="00136240" w:rsidRPr="00D02AB9" w:rsidRDefault="00136240">
            <w:pPr>
              <w:rPr>
                <w:szCs w:val="20"/>
              </w:rPr>
            </w:pPr>
            <w:r w:rsidRPr="00D02AB9">
              <w:rPr>
                <w:szCs w:val="20"/>
              </w:rPr>
              <w:t>Referens till extern bild i form av en URL. Ett och endast ett av value och reference ska anges. E</w:t>
            </w:r>
            <w:r w:rsidRPr="00D02AB9">
              <w:rPr>
                <w:spacing w:val="-1"/>
                <w:szCs w:val="20"/>
              </w:rPr>
              <w:t>n tillverkarspecifik länk som är möjlig att via en säker anslutning visa i en webklient</w:t>
            </w:r>
          </w:p>
        </w:tc>
        <w:tc>
          <w:tcPr>
            <w:tcW w:w="1192" w:type="dxa"/>
          </w:tcPr>
          <w:p w14:paraId="2C9633CC" w14:textId="3FCF9567" w:rsidR="00136240" w:rsidRPr="00D02AB9" w:rsidRDefault="00136240">
            <w:pPr>
              <w:jc w:val="center"/>
              <w:rPr>
                <w:szCs w:val="20"/>
              </w:rPr>
            </w:pPr>
            <w:r w:rsidRPr="00D02AB9">
              <w:rPr>
                <w:spacing w:val="-1"/>
                <w:szCs w:val="20"/>
              </w:rPr>
              <w:t>0..1</w:t>
            </w:r>
          </w:p>
        </w:tc>
      </w:tr>
      <w:tr w:rsidR="00136240" w:rsidRPr="00D02AB9" w14:paraId="3BF5689B" w14:textId="77777777" w:rsidTr="003A6D72">
        <w:tc>
          <w:tcPr>
            <w:tcW w:w="2802" w:type="dxa"/>
          </w:tcPr>
          <w:p w14:paraId="5D461345" w14:textId="19A35E0C" w:rsidR="00136240" w:rsidRPr="00D02AB9" w:rsidRDefault="00136240">
            <w:pPr>
              <w:rPr>
                <w:szCs w:val="20"/>
              </w:rPr>
            </w:pPr>
            <w:r w:rsidRPr="00D02AB9">
              <w:rPr>
                <w:szCs w:val="20"/>
              </w:rPr>
              <w:t>../../../../burnedInaAnnotations</w:t>
            </w:r>
          </w:p>
        </w:tc>
        <w:tc>
          <w:tcPr>
            <w:tcW w:w="1701" w:type="dxa"/>
          </w:tcPr>
          <w:p w14:paraId="645E19ED" w14:textId="2B5BACBB" w:rsidR="00136240" w:rsidRPr="00D02AB9" w:rsidRDefault="00136240">
            <w:pPr>
              <w:rPr>
                <w:szCs w:val="20"/>
              </w:rPr>
            </w:pPr>
            <w:r w:rsidRPr="00D02AB9">
              <w:rPr>
                <w:szCs w:val="20"/>
              </w:rPr>
              <w:t>Boolean</w:t>
            </w:r>
          </w:p>
        </w:tc>
        <w:tc>
          <w:tcPr>
            <w:tcW w:w="3827" w:type="dxa"/>
          </w:tcPr>
          <w:p w14:paraId="09158D77" w14:textId="76FE4883" w:rsidR="00136240" w:rsidRPr="00D02AB9" w:rsidRDefault="00136240">
            <w:pPr>
              <w:rPr>
                <w:szCs w:val="20"/>
              </w:rPr>
            </w:pPr>
            <w:r w:rsidRPr="00D02AB9">
              <w:rPr>
                <w:szCs w:val="20"/>
              </w:rPr>
              <w:t>True om patientdata finns i media som bifogas i ecgData</w:t>
            </w:r>
          </w:p>
        </w:tc>
        <w:tc>
          <w:tcPr>
            <w:tcW w:w="1192" w:type="dxa"/>
          </w:tcPr>
          <w:p w14:paraId="1AE0C515" w14:textId="1430CDD7" w:rsidR="00136240" w:rsidRPr="00D02AB9" w:rsidRDefault="00136240">
            <w:pPr>
              <w:jc w:val="center"/>
              <w:rPr>
                <w:szCs w:val="20"/>
              </w:rPr>
            </w:pPr>
            <w:r w:rsidRPr="00D02AB9">
              <w:rPr>
                <w:spacing w:val="-1"/>
                <w:szCs w:val="20"/>
              </w:rPr>
              <w:t>0..1</w:t>
            </w:r>
          </w:p>
        </w:tc>
      </w:tr>
      <w:tr w:rsidR="00136240" w:rsidRPr="00D02AB9" w14:paraId="6AD7C9DF" w14:textId="77777777" w:rsidTr="003A6D72">
        <w:tc>
          <w:tcPr>
            <w:tcW w:w="2802" w:type="dxa"/>
          </w:tcPr>
          <w:p w14:paraId="50BAE211" w14:textId="77777777" w:rsidR="00136240" w:rsidRPr="00D02AB9" w:rsidRDefault="00136240">
            <w:pPr>
              <w:rPr>
                <w:szCs w:val="20"/>
              </w:rPr>
            </w:pPr>
          </w:p>
        </w:tc>
        <w:tc>
          <w:tcPr>
            <w:tcW w:w="1701" w:type="dxa"/>
          </w:tcPr>
          <w:p w14:paraId="2C7F8543" w14:textId="77777777" w:rsidR="00136240" w:rsidRPr="00D02AB9" w:rsidRDefault="00136240">
            <w:pPr>
              <w:rPr>
                <w:szCs w:val="20"/>
              </w:rPr>
            </w:pPr>
          </w:p>
        </w:tc>
        <w:tc>
          <w:tcPr>
            <w:tcW w:w="3827" w:type="dxa"/>
          </w:tcPr>
          <w:p w14:paraId="33282213" w14:textId="77777777" w:rsidR="00136240" w:rsidRPr="00D02AB9" w:rsidRDefault="00136240">
            <w:pPr>
              <w:rPr>
                <w:szCs w:val="20"/>
              </w:rPr>
            </w:pPr>
          </w:p>
        </w:tc>
        <w:tc>
          <w:tcPr>
            <w:tcW w:w="1192" w:type="dxa"/>
          </w:tcPr>
          <w:p w14:paraId="25AFF85D" w14:textId="77777777" w:rsidR="00136240" w:rsidRPr="00D02AB9" w:rsidRDefault="00136240">
            <w:pPr>
              <w:jc w:val="center"/>
              <w:rPr>
                <w:szCs w:val="20"/>
              </w:rPr>
            </w:pPr>
          </w:p>
        </w:tc>
      </w:tr>
      <w:tr w:rsidR="00136240" w:rsidRPr="00D02AB9" w14:paraId="169B36E2" w14:textId="77777777" w:rsidTr="003A6D72">
        <w:tc>
          <w:tcPr>
            <w:tcW w:w="2802" w:type="dxa"/>
          </w:tcPr>
          <w:p w14:paraId="736851CA" w14:textId="2F557B83" w:rsidR="00136240" w:rsidRPr="00D02AB9" w:rsidRDefault="00136240">
            <w:pPr>
              <w:rPr>
                <w:szCs w:val="20"/>
              </w:rPr>
            </w:pPr>
            <w:r w:rsidRPr="00D02AB9">
              <w:rPr>
                <w:i/>
                <w:szCs w:val="20"/>
              </w:rPr>
              <w:t>../../Referral</w:t>
            </w:r>
          </w:p>
        </w:tc>
        <w:tc>
          <w:tcPr>
            <w:tcW w:w="1701" w:type="dxa"/>
          </w:tcPr>
          <w:p w14:paraId="0416B43D" w14:textId="7D701239" w:rsidR="00136240" w:rsidRPr="00D02AB9" w:rsidRDefault="00136240">
            <w:pPr>
              <w:rPr>
                <w:szCs w:val="20"/>
              </w:rPr>
            </w:pPr>
            <w:r w:rsidRPr="00D02AB9">
              <w:rPr>
                <w:i/>
                <w:szCs w:val="20"/>
              </w:rPr>
              <w:t>ReferralType</w:t>
            </w:r>
          </w:p>
        </w:tc>
        <w:tc>
          <w:tcPr>
            <w:tcW w:w="3827" w:type="dxa"/>
          </w:tcPr>
          <w:p w14:paraId="760D3364" w14:textId="4F781968" w:rsidR="00136240" w:rsidRPr="00D02AB9" w:rsidRDefault="00136240">
            <w:pPr>
              <w:rPr>
                <w:szCs w:val="20"/>
              </w:rPr>
            </w:pPr>
            <w:r w:rsidRPr="00D02AB9">
              <w:rPr>
                <w:i/>
                <w:szCs w:val="20"/>
              </w:rPr>
              <w:t xml:space="preserve">Information om den </w:t>
            </w:r>
            <w:r w:rsidRPr="00D02AB9">
              <w:rPr>
                <w:i/>
                <w:szCs w:val="20"/>
              </w:rPr>
              <w:lastRenderedPageBreak/>
              <w:t xml:space="preserve">vårdbegäran(remiss) som ligger till grund för ekg-undersökningen och dess svar. </w:t>
            </w:r>
            <w:r w:rsidRPr="00D02AB9">
              <w:rPr>
                <w:i/>
                <w:spacing w:val="-1"/>
                <w:szCs w:val="20"/>
              </w:rPr>
              <w:t>Måste vara valfri eftersom tagning av EKG inte alltid remitteras</w:t>
            </w:r>
          </w:p>
        </w:tc>
        <w:tc>
          <w:tcPr>
            <w:tcW w:w="1192" w:type="dxa"/>
          </w:tcPr>
          <w:p w14:paraId="73797C1C" w14:textId="4D7378A2" w:rsidR="00136240" w:rsidRPr="00D02AB9" w:rsidRDefault="00136240">
            <w:pPr>
              <w:jc w:val="center"/>
              <w:rPr>
                <w:szCs w:val="20"/>
              </w:rPr>
            </w:pPr>
            <w:r w:rsidRPr="00D02AB9">
              <w:rPr>
                <w:i/>
                <w:spacing w:val="-1"/>
                <w:szCs w:val="20"/>
              </w:rPr>
              <w:lastRenderedPageBreak/>
              <w:t>0..1</w:t>
            </w:r>
          </w:p>
        </w:tc>
      </w:tr>
      <w:tr w:rsidR="00136240" w:rsidRPr="00D02AB9" w14:paraId="50D1E89B" w14:textId="77777777" w:rsidTr="003A6D72">
        <w:tc>
          <w:tcPr>
            <w:tcW w:w="2802" w:type="dxa"/>
          </w:tcPr>
          <w:p w14:paraId="5B95478E" w14:textId="61E7AE20" w:rsidR="00136240" w:rsidRPr="00D02AB9" w:rsidRDefault="00136240">
            <w:pPr>
              <w:rPr>
                <w:szCs w:val="20"/>
              </w:rPr>
            </w:pPr>
            <w:r w:rsidRPr="00D02AB9">
              <w:rPr>
                <w:szCs w:val="20"/>
              </w:rPr>
              <w:lastRenderedPageBreak/>
              <w:t>../../../referralId</w:t>
            </w:r>
          </w:p>
        </w:tc>
        <w:tc>
          <w:tcPr>
            <w:tcW w:w="1701" w:type="dxa"/>
          </w:tcPr>
          <w:p w14:paraId="08E6E90F" w14:textId="100FE236" w:rsidR="00136240" w:rsidRPr="00D02AB9" w:rsidRDefault="00136240">
            <w:pPr>
              <w:rPr>
                <w:szCs w:val="20"/>
              </w:rPr>
            </w:pPr>
            <w:r w:rsidRPr="00D02AB9">
              <w:rPr>
                <w:szCs w:val="20"/>
              </w:rPr>
              <w:t>string</w:t>
            </w:r>
          </w:p>
        </w:tc>
        <w:tc>
          <w:tcPr>
            <w:tcW w:w="3827" w:type="dxa"/>
          </w:tcPr>
          <w:p w14:paraId="1D878917" w14:textId="4C65EA43" w:rsidR="00136240" w:rsidRPr="00D02AB9" w:rsidRDefault="00136240">
            <w:pPr>
              <w:rPr>
                <w:szCs w:val="20"/>
              </w:rPr>
            </w:pPr>
            <w:r w:rsidRPr="00D02AB9">
              <w:rPr>
                <w:szCs w:val="20"/>
              </w:rPr>
              <w:t xml:space="preserve">Remissens identitet som är unik inom det lokala avsändande systemet. </w:t>
            </w:r>
            <w:r w:rsidRPr="00D02AB9">
              <w:rPr>
                <w:spacing w:val="-1"/>
                <w:szCs w:val="20"/>
              </w:rPr>
              <w:t>Motsvarar vårdbegäran-id</w:t>
            </w:r>
          </w:p>
        </w:tc>
        <w:tc>
          <w:tcPr>
            <w:tcW w:w="1192" w:type="dxa"/>
          </w:tcPr>
          <w:p w14:paraId="73A30A60" w14:textId="7CD8F277" w:rsidR="00136240" w:rsidRPr="00D02AB9" w:rsidRDefault="00136240">
            <w:pPr>
              <w:jc w:val="center"/>
              <w:rPr>
                <w:szCs w:val="20"/>
              </w:rPr>
            </w:pPr>
            <w:r w:rsidRPr="00D02AB9">
              <w:rPr>
                <w:spacing w:val="-1"/>
                <w:szCs w:val="20"/>
              </w:rPr>
              <w:t>1..1</w:t>
            </w:r>
          </w:p>
        </w:tc>
      </w:tr>
      <w:tr w:rsidR="00136240" w:rsidRPr="00D02AB9" w14:paraId="01F2DF72" w14:textId="77777777" w:rsidTr="003A6D72">
        <w:tc>
          <w:tcPr>
            <w:tcW w:w="2802" w:type="dxa"/>
          </w:tcPr>
          <w:p w14:paraId="1FD55329" w14:textId="29DAAF2D" w:rsidR="00136240" w:rsidRPr="00D02AB9" w:rsidRDefault="00136240">
            <w:pPr>
              <w:rPr>
                <w:szCs w:val="20"/>
              </w:rPr>
            </w:pPr>
            <w:r w:rsidRPr="00D02AB9">
              <w:rPr>
                <w:szCs w:val="20"/>
              </w:rPr>
              <w:t>../../../referralReason</w:t>
            </w:r>
          </w:p>
        </w:tc>
        <w:tc>
          <w:tcPr>
            <w:tcW w:w="1701" w:type="dxa"/>
          </w:tcPr>
          <w:p w14:paraId="55E3FEFF" w14:textId="457F1336" w:rsidR="00136240" w:rsidRPr="00D02AB9" w:rsidRDefault="00136240">
            <w:pPr>
              <w:rPr>
                <w:szCs w:val="20"/>
              </w:rPr>
            </w:pPr>
            <w:r w:rsidRPr="00D02AB9">
              <w:rPr>
                <w:spacing w:val="-1"/>
                <w:szCs w:val="20"/>
              </w:rPr>
              <w:t>string</w:t>
            </w:r>
          </w:p>
        </w:tc>
        <w:tc>
          <w:tcPr>
            <w:tcW w:w="3827" w:type="dxa"/>
          </w:tcPr>
          <w:p w14:paraId="26BA51D5" w14:textId="3710CB7F" w:rsidR="00136240" w:rsidRPr="00D02AB9" w:rsidRDefault="00136240">
            <w:pPr>
              <w:rPr>
                <w:szCs w:val="20"/>
              </w:rPr>
            </w:pPr>
            <w:r w:rsidRPr="00D02AB9">
              <w:rPr>
                <w:spacing w:val="-1"/>
                <w:szCs w:val="20"/>
              </w:rPr>
              <w:t>Text som anger frågeställningen</w:t>
            </w:r>
          </w:p>
        </w:tc>
        <w:tc>
          <w:tcPr>
            <w:tcW w:w="1192" w:type="dxa"/>
          </w:tcPr>
          <w:p w14:paraId="54E22002" w14:textId="233E24AE" w:rsidR="00136240" w:rsidRPr="00D02AB9" w:rsidRDefault="00136240">
            <w:pPr>
              <w:jc w:val="center"/>
              <w:rPr>
                <w:szCs w:val="20"/>
              </w:rPr>
            </w:pPr>
            <w:r w:rsidRPr="00D02AB9">
              <w:rPr>
                <w:spacing w:val="-1"/>
                <w:szCs w:val="20"/>
              </w:rPr>
              <w:t>0..1</w:t>
            </w:r>
          </w:p>
        </w:tc>
      </w:tr>
      <w:tr w:rsidR="00136240" w:rsidRPr="00D02AB9" w14:paraId="5F8E069D" w14:textId="77777777" w:rsidTr="003A6D72">
        <w:tc>
          <w:tcPr>
            <w:tcW w:w="2802" w:type="dxa"/>
          </w:tcPr>
          <w:p w14:paraId="5D72CF69" w14:textId="449252A7" w:rsidR="00136240" w:rsidRPr="00D02AB9" w:rsidRDefault="00136240">
            <w:pPr>
              <w:rPr>
                <w:szCs w:val="20"/>
              </w:rPr>
            </w:pPr>
            <w:r w:rsidRPr="00D02AB9">
              <w:rPr>
                <w:szCs w:val="20"/>
              </w:rPr>
              <w:t>../../../anamnesis</w:t>
            </w:r>
          </w:p>
        </w:tc>
        <w:tc>
          <w:tcPr>
            <w:tcW w:w="1701" w:type="dxa"/>
          </w:tcPr>
          <w:p w14:paraId="188BD56D" w14:textId="3C79AACF" w:rsidR="00136240" w:rsidRPr="00D02AB9" w:rsidRDefault="00136240">
            <w:pPr>
              <w:rPr>
                <w:szCs w:val="20"/>
              </w:rPr>
            </w:pPr>
            <w:r w:rsidRPr="00D02AB9">
              <w:rPr>
                <w:spacing w:val="-1"/>
                <w:szCs w:val="20"/>
              </w:rPr>
              <w:t>string</w:t>
            </w:r>
          </w:p>
        </w:tc>
        <w:tc>
          <w:tcPr>
            <w:tcW w:w="3827" w:type="dxa"/>
          </w:tcPr>
          <w:p w14:paraId="47877EC1" w14:textId="229A8E62" w:rsidR="00136240" w:rsidRPr="00D02AB9" w:rsidRDefault="00136240">
            <w:pPr>
              <w:rPr>
                <w:szCs w:val="20"/>
              </w:rPr>
            </w:pPr>
            <w:r w:rsidRPr="00D02AB9">
              <w:rPr>
                <w:spacing w:val="-1"/>
                <w:szCs w:val="20"/>
              </w:rPr>
              <w:t>Text som anger bakgrund till frågeställning</w:t>
            </w:r>
          </w:p>
        </w:tc>
        <w:tc>
          <w:tcPr>
            <w:tcW w:w="1192" w:type="dxa"/>
          </w:tcPr>
          <w:p w14:paraId="341688E2" w14:textId="1E550E82" w:rsidR="00136240" w:rsidRPr="00D02AB9" w:rsidRDefault="00136240">
            <w:pPr>
              <w:jc w:val="center"/>
              <w:rPr>
                <w:szCs w:val="20"/>
              </w:rPr>
            </w:pPr>
            <w:r w:rsidRPr="00D02AB9">
              <w:rPr>
                <w:spacing w:val="-1"/>
                <w:szCs w:val="20"/>
              </w:rPr>
              <w:t>0..1</w:t>
            </w:r>
          </w:p>
        </w:tc>
      </w:tr>
      <w:tr w:rsidR="00136240" w:rsidRPr="00D02AB9" w14:paraId="032E2CBF" w14:textId="77777777" w:rsidTr="003A6D72">
        <w:tc>
          <w:tcPr>
            <w:tcW w:w="2802" w:type="dxa"/>
          </w:tcPr>
          <w:p w14:paraId="66A09DEF" w14:textId="401A60F3" w:rsidR="00136240" w:rsidRPr="00D02AB9" w:rsidRDefault="00136240">
            <w:pPr>
              <w:rPr>
                <w:szCs w:val="20"/>
              </w:rPr>
            </w:pPr>
            <w:r w:rsidRPr="00D02AB9">
              <w:rPr>
                <w:szCs w:val="20"/>
              </w:rPr>
              <w:t>../../../careContactId</w:t>
            </w:r>
          </w:p>
        </w:tc>
        <w:tc>
          <w:tcPr>
            <w:tcW w:w="1701" w:type="dxa"/>
          </w:tcPr>
          <w:p w14:paraId="3AD7BF0E" w14:textId="4F062E4E" w:rsidR="00136240" w:rsidRPr="00D02AB9" w:rsidRDefault="00136240">
            <w:pPr>
              <w:rPr>
                <w:szCs w:val="20"/>
              </w:rPr>
            </w:pPr>
            <w:r w:rsidRPr="00D02AB9">
              <w:rPr>
                <w:spacing w:val="-1"/>
                <w:szCs w:val="20"/>
              </w:rPr>
              <w:t>string</w:t>
            </w:r>
          </w:p>
        </w:tc>
        <w:tc>
          <w:tcPr>
            <w:tcW w:w="3827" w:type="dxa"/>
          </w:tcPr>
          <w:p w14:paraId="01C93EC7" w14:textId="3B2B52FC" w:rsidR="00136240" w:rsidRPr="00D02AB9" w:rsidRDefault="00136240">
            <w:pPr>
              <w:rPr>
                <w:szCs w:val="20"/>
              </w:rPr>
            </w:pPr>
            <w:r w:rsidRPr="00D02AB9">
              <w:rPr>
                <w:spacing w:val="-1"/>
                <w:szCs w:val="20"/>
              </w:rPr>
              <w:t>Identitet för den vård- och omsorgskontakt som föranlett den information som omfattas av vårdbegäran. Identiteten är unik inom källsystemet</w:t>
            </w:r>
          </w:p>
        </w:tc>
        <w:tc>
          <w:tcPr>
            <w:tcW w:w="1192" w:type="dxa"/>
          </w:tcPr>
          <w:p w14:paraId="2079FEBC" w14:textId="081B4F90" w:rsidR="00136240" w:rsidRPr="00D02AB9" w:rsidRDefault="00136240">
            <w:pPr>
              <w:jc w:val="center"/>
              <w:rPr>
                <w:szCs w:val="20"/>
              </w:rPr>
            </w:pPr>
            <w:r w:rsidRPr="00D02AB9">
              <w:rPr>
                <w:spacing w:val="-1"/>
                <w:szCs w:val="20"/>
              </w:rPr>
              <w:t>0..1</w:t>
            </w:r>
          </w:p>
        </w:tc>
      </w:tr>
      <w:tr w:rsidR="00136240" w:rsidRPr="00D02AB9" w14:paraId="23DFE653" w14:textId="77777777" w:rsidTr="003A6D72">
        <w:tc>
          <w:tcPr>
            <w:tcW w:w="2802" w:type="dxa"/>
          </w:tcPr>
          <w:p w14:paraId="1D775994" w14:textId="1AC7FBC4" w:rsidR="00136240" w:rsidRPr="00D02AB9" w:rsidRDefault="00136240">
            <w:pPr>
              <w:rPr>
                <w:szCs w:val="20"/>
              </w:rPr>
            </w:pPr>
            <w:r w:rsidRPr="00D02AB9">
              <w:rPr>
                <w:i/>
                <w:szCs w:val="20"/>
              </w:rPr>
              <w:t>../../../accountableHealthcareProfessional</w:t>
            </w:r>
          </w:p>
        </w:tc>
        <w:tc>
          <w:tcPr>
            <w:tcW w:w="1701" w:type="dxa"/>
          </w:tcPr>
          <w:p w14:paraId="06B45378" w14:textId="05124761" w:rsidR="00136240" w:rsidRPr="00D02AB9" w:rsidRDefault="00136240">
            <w:pPr>
              <w:rPr>
                <w:szCs w:val="20"/>
              </w:rPr>
            </w:pPr>
            <w:r w:rsidRPr="00D02AB9">
              <w:rPr>
                <w:i/>
                <w:spacing w:val="-1"/>
                <w:szCs w:val="20"/>
              </w:rPr>
              <w:t>HealthcareProfessionalType</w:t>
            </w:r>
          </w:p>
        </w:tc>
        <w:tc>
          <w:tcPr>
            <w:tcW w:w="3827" w:type="dxa"/>
          </w:tcPr>
          <w:p w14:paraId="4EF2DEC3" w14:textId="2948F80E" w:rsidR="00136240" w:rsidRPr="00D02AB9" w:rsidRDefault="00136240">
            <w:pPr>
              <w:rPr>
                <w:szCs w:val="20"/>
              </w:rPr>
            </w:pPr>
            <w:r w:rsidRPr="00D02AB9">
              <w:rPr>
                <w:i/>
                <w:spacing w:val="-1"/>
                <w:szCs w:val="20"/>
              </w:rPr>
              <w:t>Information om den vård- och omsorgspersonal som framställt vårdbegäran, nedan kallad remittent.</w:t>
            </w:r>
          </w:p>
        </w:tc>
        <w:tc>
          <w:tcPr>
            <w:tcW w:w="1192" w:type="dxa"/>
          </w:tcPr>
          <w:p w14:paraId="5658B335" w14:textId="6F61042E" w:rsidR="00136240" w:rsidRPr="00D02AB9" w:rsidRDefault="00136240">
            <w:pPr>
              <w:jc w:val="center"/>
              <w:rPr>
                <w:szCs w:val="20"/>
              </w:rPr>
            </w:pPr>
            <w:r w:rsidRPr="00D02AB9">
              <w:rPr>
                <w:i/>
                <w:spacing w:val="-1"/>
                <w:szCs w:val="20"/>
              </w:rPr>
              <w:t>1..1</w:t>
            </w:r>
          </w:p>
        </w:tc>
      </w:tr>
      <w:tr w:rsidR="00136240" w:rsidRPr="00D02AB9" w14:paraId="3205A5F7" w14:textId="77777777" w:rsidTr="003A6D72">
        <w:tc>
          <w:tcPr>
            <w:tcW w:w="2802" w:type="dxa"/>
          </w:tcPr>
          <w:p w14:paraId="5F93D179" w14:textId="77EA4368" w:rsidR="00136240" w:rsidRPr="00D02AB9" w:rsidRDefault="00136240">
            <w:pPr>
              <w:rPr>
                <w:szCs w:val="20"/>
              </w:rPr>
            </w:pPr>
            <w:r w:rsidRPr="00D02AB9">
              <w:rPr>
                <w:szCs w:val="20"/>
              </w:rPr>
              <w:t>../../../../authorTime</w:t>
            </w:r>
          </w:p>
        </w:tc>
        <w:tc>
          <w:tcPr>
            <w:tcW w:w="1701" w:type="dxa"/>
          </w:tcPr>
          <w:p w14:paraId="44D7E832" w14:textId="7128DFCB" w:rsidR="00136240" w:rsidRPr="00D02AB9" w:rsidRDefault="00136240">
            <w:pPr>
              <w:rPr>
                <w:szCs w:val="20"/>
              </w:rPr>
            </w:pPr>
            <w:r w:rsidRPr="00D02AB9">
              <w:rPr>
                <w:spacing w:val="-1"/>
                <w:szCs w:val="20"/>
              </w:rPr>
              <w:t>TimeStampType</w:t>
            </w:r>
          </w:p>
        </w:tc>
        <w:tc>
          <w:tcPr>
            <w:tcW w:w="3827" w:type="dxa"/>
          </w:tcPr>
          <w:p w14:paraId="29F3ACD1" w14:textId="481E680E" w:rsidR="00136240" w:rsidRPr="00D02AB9" w:rsidRDefault="00136240">
            <w:pPr>
              <w:rPr>
                <w:szCs w:val="20"/>
              </w:rPr>
            </w:pPr>
            <w:r w:rsidRPr="00D02AB9">
              <w:rPr>
                <w:spacing w:val="-1"/>
                <w:szCs w:val="20"/>
              </w:rPr>
              <w:t>Tid då vårdbegäran framställdes</w:t>
            </w:r>
          </w:p>
        </w:tc>
        <w:tc>
          <w:tcPr>
            <w:tcW w:w="1192" w:type="dxa"/>
          </w:tcPr>
          <w:p w14:paraId="0439A1ED" w14:textId="518ABDEC" w:rsidR="00136240" w:rsidRPr="00D02AB9" w:rsidRDefault="00136240">
            <w:pPr>
              <w:jc w:val="center"/>
              <w:rPr>
                <w:szCs w:val="20"/>
              </w:rPr>
            </w:pPr>
            <w:r w:rsidRPr="00D02AB9">
              <w:rPr>
                <w:spacing w:val="-1"/>
                <w:szCs w:val="20"/>
              </w:rPr>
              <w:t>1..1</w:t>
            </w:r>
          </w:p>
        </w:tc>
      </w:tr>
      <w:tr w:rsidR="00136240" w:rsidRPr="00D02AB9" w14:paraId="4647FE49" w14:textId="77777777" w:rsidTr="003A6D72">
        <w:tc>
          <w:tcPr>
            <w:tcW w:w="2802" w:type="dxa"/>
          </w:tcPr>
          <w:p w14:paraId="1DBCB64C" w14:textId="52A4E298" w:rsidR="00136240" w:rsidRPr="00D02AB9" w:rsidRDefault="00136240">
            <w:pPr>
              <w:rPr>
                <w:szCs w:val="20"/>
              </w:rPr>
            </w:pPr>
            <w:r w:rsidRPr="00D02AB9">
              <w:rPr>
                <w:szCs w:val="20"/>
              </w:rPr>
              <w:t>../../../../healthcareProfessionalHSAid</w:t>
            </w:r>
          </w:p>
        </w:tc>
        <w:tc>
          <w:tcPr>
            <w:tcW w:w="1701" w:type="dxa"/>
          </w:tcPr>
          <w:p w14:paraId="6BAA329C" w14:textId="1A95D596" w:rsidR="00136240" w:rsidRPr="00D02AB9" w:rsidRDefault="00136240">
            <w:pPr>
              <w:rPr>
                <w:szCs w:val="20"/>
              </w:rPr>
            </w:pPr>
            <w:r w:rsidRPr="00D02AB9">
              <w:rPr>
                <w:spacing w:val="-1"/>
                <w:szCs w:val="20"/>
              </w:rPr>
              <w:t>HSAIdType</w:t>
            </w:r>
          </w:p>
        </w:tc>
        <w:tc>
          <w:tcPr>
            <w:tcW w:w="3827" w:type="dxa"/>
          </w:tcPr>
          <w:p w14:paraId="7B6482EE" w14:textId="596BC744" w:rsidR="00136240" w:rsidRPr="00D02AB9" w:rsidRDefault="00136240" w:rsidP="008420F6">
            <w:pPr>
              <w:rPr>
                <w:szCs w:val="20"/>
              </w:rPr>
              <w:pPrChange w:id="4356" w:author="Björn Genfors" w:date="2014-03-28T14:56:00Z">
                <w:pPr/>
              </w:pPrChange>
            </w:pPr>
            <w:r w:rsidRPr="00D02AB9">
              <w:rPr>
                <w:spacing w:val="-1"/>
                <w:szCs w:val="20"/>
              </w:rPr>
              <w:t xml:space="preserve">Remittentens HSA-id. HSA-id för vård- och omsorgspersonal. Skall anges om tillgänglig. </w:t>
            </w:r>
            <w:del w:id="4357" w:author="Björn Genfors" w:date="2014-03-28T14:56:00Z">
              <w:r w:rsidRPr="00D02AB9" w:rsidDel="008420F6">
                <w:rPr>
                  <w:spacing w:val="-1"/>
                  <w:szCs w:val="20"/>
                </w:rPr>
                <w:delText>(Enligt NPÖ riv-spec 2.2.0 avsnitt 4.1.39 beslutsregel: I de fall då HSA-id inte finns tillgängligt i systemet kan Orgnr + lokalt id anges.)</w:delText>
              </w:r>
            </w:del>
          </w:p>
        </w:tc>
        <w:tc>
          <w:tcPr>
            <w:tcW w:w="1192" w:type="dxa"/>
          </w:tcPr>
          <w:p w14:paraId="59FFD2D4" w14:textId="190DEBF3" w:rsidR="00136240" w:rsidRPr="00D02AB9" w:rsidRDefault="00136240">
            <w:pPr>
              <w:jc w:val="center"/>
              <w:rPr>
                <w:szCs w:val="20"/>
              </w:rPr>
            </w:pPr>
            <w:r w:rsidRPr="00D02AB9">
              <w:rPr>
                <w:spacing w:val="-1"/>
                <w:szCs w:val="20"/>
              </w:rPr>
              <w:t>0..1</w:t>
            </w:r>
          </w:p>
        </w:tc>
      </w:tr>
      <w:tr w:rsidR="00136240" w:rsidRPr="00D02AB9" w14:paraId="7F081AFD" w14:textId="77777777" w:rsidTr="003A6D72">
        <w:tc>
          <w:tcPr>
            <w:tcW w:w="2802" w:type="dxa"/>
          </w:tcPr>
          <w:p w14:paraId="52F3063E" w14:textId="462182AC" w:rsidR="00136240" w:rsidRPr="00D02AB9" w:rsidRDefault="00136240">
            <w:pPr>
              <w:rPr>
                <w:szCs w:val="20"/>
              </w:rPr>
            </w:pPr>
            <w:r w:rsidRPr="00D02AB9">
              <w:rPr>
                <w:szCs w:val="20"/>
              </w:rPr>
              <w:t>../../../../healthcareProfessionalName</w:t>
            </w:r>
          </w:p>
        </w:tc>
        <w:tc>
          <w:tcPr>
            <w:tcW w:w="1701" w:type="dxa"/>
          </w:tcPr>
          <w:p w14:paraId="50435C8D" w14:textId="0E9EEB13" w:rsidR="00136240" w:rsidRPr="00D02AB9" w:rsidRDefault="00136240">
            <w:pPr>
              <w:rPr>
                <w:szCs w:val="20"/>
              </w:rPr>
            </w:pPr>
            <w:r w:rsidRPr="00D02AB9">
              <w:rPr>
                <w:spacing w:val="-1"/>
                <w:szCs w:val="20"/>
              </w:rPr>
              <w:t>string</w:t>
            </w:r>
          </w:p>
        </w:tc>
        <w:tc>
          <w:tcPr>
            <w:tcW w:w="3827" w:type="dxa"/>
          </w:tcPr>
          <w:p w14:paraId="434279DE" w14:textId="01ACE6F6" w:rsidR="00136240" w:rsidRPr="00D02AB9" w:rsidRDefault="00136240">
            <w:pPr>
              <w:rPr>
                <w:szCs w:val="20"/>
              </w:rPr>
            </w:pPr>
            <w:r w:rsidRPr="00D02AB9">
              <w:rPr>
                <w:spacing w:val="-1"/>
                <w:szCs w:val="20"/>
              </w:rPr>
              <w:t>Namn på remittenten. Om tillgängligt skall detta anges.</w:t>
            </w:r>
          </w:p>
        </w:tc>
        <w:tc>
          <w:tcPr>
            <w:tcW w:w="1192" w:type="dxa"/>
          </w:tcPr>
          <w:p w14:paraId="684A2205" w14:textId="6125218A" w:rsidR="00136240" w:rsidRPr="00D02AB9" w:rsidRDefault="00136240">
            <w:pPr>
              <w:jc w:val="center"/>
              <w:rPr>
                <w:szCs w:val="20"/>
              </w:rPr>
            </w:pPr>
            <w:r w:rsidRPr="00D02AB9">
              <w:rPr>
                <w:spacing w:val="-1"/>
                <w:szCs w:val="20"/>
              </w:rPr>
              <w:t>0..1</w:t>
            </w:r>
          </w:p>
        </w:tc>
      </w:tr>
      <w:tr w:rsidR="00136240" w:rsidRPr="00D02AB9" w14:paraId="7E21D7A8" w14:textId="77777777" w:rsidTr="003A6D72">
        <w:tc>
          <w:tcPr>
            <w:tcW w:w="2802" w:type="dxa"/>
          </w:tcPr>
          <w:p w14:paraId="750061CE" w14:textId="6884917C" w:rsidR="00136240" w:rsidRPr="00D02AB9" w:rsidRDefault="00136240">
            <w:pPr>
              <w:rPr>
                <w:szCs w:val="20"/>
              </w:rPr>
            </w:pPr>
            <w:r w:rsidRPr="00D02AB9">
              <w:rPr>
                <w:i/>
                <w:szCs w:val="20"/>
              </w:rPr>
              <w:t>../../../../healthcareProfessionalRoleCode</w:t>
            </w:r>
          </w:p>
        </w:tc>
        <w:tc>
          <w:tcPr>
            <w:tcW w:w="1701" w:type="dxa"/>
          </w:tcPr>
          <w:p w14:paraId="2AB50C74" w14:textId="40CE3789" w:rsidR="00136240" w:rsidRPr="00D02AB9" w:rsidRDefault="00136240">
            <w:pPr>
              <w:rPr>
                <w:szCs w:val="20"/>
              </w:rPr>
            </w:pPr>
            <w:r w:rsidRPr="00D02AB9">
              <w:rPr>
                <w:i/>
                <w:spacing w:val="-1"/>
                <w:szCs w:val="20"/>
              </w:rPr>
              <w:t>CVType</w:t>
            </w:r>
          </w:p>
        </w:tc>
        <w:tc>
          <w:tcPr>
            <w:tcW w:w="3827" w:type="dxa"/>
          </w:tcPr>
          <w:p w14:paraId="7EAB9847" w14:textId="4235556A" w:rsidR="00136240" w:rsidRPr="00D02AB9" w:rsidRDefault="00136240">
            <w:pPr>
              <w:rPr>
                <w:szCs w:val="20"/>
              </w:rPr>
            </w:pPr>
            <w:r w:rsidRPr="00D02AB9">
              <w:rPr>
                <w:i/>
                <w:spacing w:val="-1"/>
                <w:szCs w:val="20"/>
              </w:rPr>
              <w:t>Information om remittentens befattning. Om möjligt skall KV Befattning (OID 1.2.752.129.2.2.1.4) användas. Annars anges befattning i originalText.</w:t>
            </w:r>
          </w:p>
        </w:tc>
        <w:tc>
          <w:tcPr>
            <w:tcW w:w="1192" w:type="dxa"/>
          </w:tcPr>
          <w:p w14:paraId="17FDC957" w14:textId="131AAAC3" w:rsidR="00136240" w:rsidRPr="00D02AB9" w:rsidRDefault="00136240">
            <w:pPr>
              <w:jc w:val="center"/>
              <w:rPr>
                <w:szCs w:val="20"/>
              </w:rPr>
            </w:pPr>
            <w:r w:rsidRPr="00D02AB9">
              <w:rPr>
                <w:i/>
                <w:spacing w:val="-1"/>
                <w:szCs w:val="20"/>
              </w:rPr>
              <w:t>0..1</w:t>
            </w:r>
          </w:p>
        </w:tc>
      </w:tr>
      <w:tr w:rsidR="00136240" w:rsidRPr="00D02AB9" w14:paraId="14545DCD" w14:textId="77777777" w:rsidTr="003A6D72">
        <w:tc>
          <w:tcPr>
            <w:tcW w:w="2802" w:type="dxa"/>
          </w:tcPr>
          <w:p w14:paraId="735B4C0D" w14:textId="0115B9DC" w:rsidR="00136240" w:rsidRPr="00D02AB9" w:rsidRDefault="00136240">
            <w:pPr>
              <w:rPr>
                <w:szCs w:val="20"/>
              </w:rPr>
            </w:pPr>
            <w:r w:rsidRPr="00D02AB9">
              <w:rPr>
                <w:szCs w:val="20"/>
              </w:rPr>
              <w:t>../../../../../code</w:t>
            </w:r>
          </w:p>
        </w:tc>
        <w:tc>
          <w:tcPr>
            <w:tcW w:w="1701" w:type="dxa"/>
          </w:tcPr>
          <w:p w14:paraId="10819107" w14:textId="3987D72F" w:rsidR="00136240" w:rsidRPr="00D02AB9" w:rsidRDefault="00136240">
            <w:pPr>
              <w:rPr>
                <w:szCs w:val="20"/>
              </w:rPr>
            </w:pPr>
            <w:r w:rsidRPr="00D02AB9">
              <w:rPr>
                <w:spacing w:val="-1"/>
                <w:szCs w:val="20"/>
              </w:rPr>
              <w:t>string</w:t>
            </w:r>
          </w:p>
        </w:tc>
        <w:tc>
          <w:tcPr>
            <w:tcW w:w="3827" w:type="dxa"/>
          </w:tcPr>
          <w:p w14:paraId="55A56839" w14:textId="2B56EAA3" w:rsidR="00136240" w:rsidRPr="00D02AB9" w:rsidRDefault="00136240">
            <w:pPr>
              <w:rPr>
                <w:szCs w:val="20"/>
              </w:rPr>
            </w:pPr>
            <w:r w:rsidRPr="00D02AB9">
              <w:rPr>
                <w:spacing w:val="-1"/>
                <w:szCs w:val="20"/>
              </w:rPr>
              <w:t xml:space="preserve">Befattningskod. Om code anges skall också codeSystem </w:t>
            </w:r>
            <w:del w:id="4358" w:author="Björn Genfors" w:date="2014-03-28T14:53:00Z">
              <w:r w:rsidRPr="00D02AB9" w:rsidDel="008420F6">
                <w:rPr>
                  <w:spacing w:val="-1"/>
                  <w:szCs w:val="20"/>
                </w:rPr>
                <w:delText xml:space="preserve"> </w:delText>
              </w:r>
            </w:del>
            <w:r w:rsidRPr="00D02AB9">
              <w:rPr>
                <w:spacing w:val="-1"/>
                <w:szCs w:val="20"/>
              </w:rPr>
              <w:t>samt displayName anges.</w:t>
            </w:r>
          </w:p>
        </w:tc>
        <w:tc>
          <w:tcPr>
            <w:tcW w:w="1192" w:type="dxa"/>
          </w:tcPr>
          <w:p w14:paraId="459C32C4" w14:textId="407435DF" w:rsidR="00136240" w:rsidRPr="00D02AB9" w:rsidRDefault="00136240">
            <w:pPr>
              <w:jc w:val="center"/>
              <w:rPr>
                <w:szCs w:val="20"/>
              </w:rPr>
            </w:pPr>
            <w:r w:rsidRPr="00D02AB9">
              <w:rPr>
                <w:spacing w:val="-1"/>
                <w:szCs w:val="20"/>
              </w:rPr>
              <w:t>0..1</w:t>
            </w:r>
          </w:p>
        </w:tc>
      </w:tr>
      <w:tr w:rsidR="00136240" w:rsidRPr="00D02AB9" w14:paraId="78BB6EBC" w14:textId="77777777" w:rsidTr="003A6D72">
        <w:tc>
          <w:tcPr>
            <w:tcW w:w="2802" w:type="dxa"/>
          </w:tcPr>
          <w:p w14:paraId="039F37BA" w14:textId="454390DD" w:rsidR="00136240" w:rsidRPr="00D02AB9" w:rsidRDefault="00136240">
            <w:pPr>
              <w:rPr>
                <w:szCs w:val="20"/>
              </w:rPr>
            </w:pPr>
            <w:r w:rsidRPr="00D02AB9">
              <w:rPr>
                <w:szCs w:val="20"/>
              </w:rPr>
              <w:t>../../../../../codeSystem</w:t>
            </w:r>
          </w:p>
        </w:tc>
        <w:tc>
          <w:tcPr>
            <w:tcW w:w="1701" w:type="dxa"/>
          </w:tcPr>
          <w:p w14:paraId="0E297B2B" w14:textId="4C195ADB" w:rsidR="00136240" w:rsidRPr="00D02AB9" w:rsidRDefault="00136240">
            <w:pPr>
              <w:rPr>
                <w:szCs w:val="20"/>
              </w:rPr>
            </w:pPr>
            <w:r w:rsidRPr="00D02AB9">
              <w:rPr>
                <w:spacing w:val="-1"/>
                <w:szCs w:val="20"/>
              </w:rPr>
              <w:t>string</w:t>
            </w:r>
          </w:p>
        </w:tc>
        <w:tc>
          <w:tcPr>
            <w:tcW w:w="3827" w:type="dxa"/>
          </w:tcPr>
          <w:p w14:paraId="6866D49F" w14:textId="03BF64F8" w:rsidR="00136240" w:rsidRPr="00D02AB9" w:rsidRDefault="00136240">
            <w:pPr>
              <w:rPr>
                <w:szCs w:val="20"/>
              </w:rPr>
            </w:pPr>
            <w:r w:rsidRPr="00D02AB9">
              <w:rPr>
                <w:spacing w:val="-1"/>
                <w:szCs w:val="20"/>
              </w:rPr>
              <w:t>Kodsystem för befattningskod. Om codeSystem anges skall också code samt displayName anges.</w:t>
            </w:r>
          </w:p>
        </w:tc>
        <w:tc>
          <w:tcPr>
            <w:tcW w:w="1192" w:type="dxa"/>
          </w:tcPr>
          <w:p w14:paraId="4BF7B3D9" w14:textId="609136AA" w:rsidR="00136240" w:rsidRPr="00D02AB9" w:rsidRDefault="00136240">
            <w:pPr>
              <w:jc w:val="center"/>
              <w:rPr>
                <w:szCs w:val="20"/>
              </w:rPr>
            </w:pPr>
            <w:r w:rsidRPr="00D02AB9">
              <w:rPr>
                <w:spacing w:val="-1"/>
                <w:szCs w:val="20"/>
              </w:rPr>
              <w:t>0..1</w:t>
            </w:r>
          </w:p>
        </w:tc>
      </w:tr>
      <w:tr w:rsidR="00136240" w:rsidRPr="00D02AB9" w14:paraId="440D551F" w14:textId="77777777" w:rsidTr="003A6D72">
        <w:tc>
          <w:tcPr>
            <w:tcW w:w="2802" w:type="dxa"/>
          </w:tcPr>
          <w:p w14:paraId="49941982" w14:textId="3DEAF6EB" w:rsidR="00136240" w:rsidRPr="00D02AB9" w:rsidRDefault="00136240">
            <w:pPr>
              <w:rPr>
                <w:szCs w:val="20"/>
              </w:rPr>
            </w:pPr>
            <w:r w:rsidRPr="00D02AB9">
              <w:rPr>
                <w:szCs w:val="20"/>
              </w:rPr>
              <w:t>../../../../../displayName</w:t>
            </w:r>
          </w:p>
        </w:tc>
        <w:tc>
          <w:tcPr>
            <w:tcW w:w="1701" w:type="dxa"/>
          </w:tcPr>
          <w:p w14:paraId="51A369C4" w14:textId="7A0F6312" w:rsidR="00136240" w:rsidRPr="00D02AB9" w:rsidRDefault="00136240">
            <w:pPr>
              <w:rPr>
                <w:szCs w:val="20"/>
              </w:rPr>
            </w:pPr>
            <w:r w:rsidRPr="00D02AB9">
              <w:rPr>
                <w:spacing w:val="-1"/>
                <w:szCs w:val="20"/>
              </w:rPr>
              <w:t>string</w:t>
            </w:r>
          </w:p>
        </w:tc>
        <w:tc>
          <w:tcPr>
            <w:tcW w:w="3827" w:type="dxa"/>
          </w:tcPr>
          <w:p w14:paraId="051D605E" w14:textId="3B58913E" w:rsidR="00136240" w:rsidRPr="00D02AB9" w:rsidRDefault="00136240">
            <w:pPr>
              <w:rPr>
                <w:szCs w:val="20"/>
              </w:rPr>
            </w:pPr>
            <w:r w:rsidRPr="00D02AB9">
              <w:rPr>
                <w:spacing w:val="-1"/>
                <w:szCs w:val="20"/>
              </w:rPr>
              <w:t>Befattningskoden i klartext. Om separat displayName inte finns i producerande system skall samma värde som i code anges.</w:t>
            </w:r>
          </w:p>
        </w:tc>
        <w:tc>
          <w:tcPr>
            <w:tcW w:w="1192" w:type="dxa"/>
          </w:tcPr>
          <w:p w14:paraId="5306B9A8" w14:textId="4FC8B9FC" w:rsidR="00136240" w:rsidRPr="00D02AB9" w:rsidRDefault="00136240">
            <w:pPr>
              <w:jc w:val="center"/>
              <w:rPr>
                <w:szCs w:val="20"/>
              </w:rPr>
            </w:pPr>
            <w:r w:rsidRPr="00D02AB9">
              <w:rPr>
                <w:spacing w:val="-1"/>
                <w:szCs w:val="20"/>
              </w:rPr>
              <w:t>0..1</w:t>
            </w:r>
          </w:p>
        </w:tc>
      </w:tr>
      <w:tr w:rsidR="00136240" w:rsidRPr="00D02AB9" w14:paraId="34C439ED" w14:textId="77777777" w:rsidTr="003A6D72">
        <w:tc>
          <w:tcPr>
            <w:tcW w:w="2802" w:type="dxa"/>
          </w:tcPr>
          <w:p w14:paraId="4E87601A" w14:textId="6293D6CE" w:rsidR="00136240" w:rsidRPr="00D02AB9" w:rsidRDefault="00136240">
            <w:pPr>
              <w:rPr>
                <w:szCs w:val="20"/>
              </w:rPr>
            </w:pPr>
            <w:r w:rsidRPr="00D02AB9">
              <w:rPr>
                <w:szCs w:val="20"/>
              </w:rPr>
              <w:t>../../../../../codeSystemName</w:t>
            </w:r>
          </w:p>
        </w:tc>
        <w:tc>
          <w:tcPr>
            <w:tcW w:w="1701" w:type="dxa"/>
          </w:tcPr>
          <w:p w14:paraId="3A7E971E" w14:textId="5CA48A01" w:rsidR="00136240" w:rsidRPr="00D02AB9" w:rsidRDefault="00136240">
            <w:pPr>
              <w:rPr>
                <w:szCs w:val="20"/>
              </w:rPr>
            </w:pPr>
            <w:r w:rsidRPr="00D02AB9">
              <w:rPr>
                <w:spacing w:val="-1"/>
                <w:szCs w:val="20"/>
              </w:rPr>
              <w:t>string</w:t>
            </w:r>
          </w:p>
        </w:tc>
        <w:tc>
          <w:tcPr>
            <w:tcW w:w="3827" w:type="dxa"/>
          </w:tcPr>
          <w:p w14:paraId="2578334A" w14:textId="2F4F3B28" w:rsidR="00136240" w:rsidRPr="00D02AB9" w:rsidRDefault="00136240">
            <w:pPr>
              <w:rPr>
                <w:szCs w:val="20"/>
              </w:rPr>
            </w:pPr>
            <w:r w:rsidRPr="00D02AB9">
              <w:rPr>
                <w:spacing w:val="-1"/>
                <w:szCs w:val="20"/>
              </w:rPr>
              <w:t>Namn på kodsystem för befattningskod.</w:t>
            </w:r>
          </w:p>
        </w:tc>
        <w:tc>
          <w:tcPr>
            <w:tcW w:w="1192" w:type="dxa"/>
          </w:tcPr>
          <w:p w14:paraId="0F546C1C" w14:textId="0D9D2B80" w:rsidR="00136240" w:rsidRPr="00D02AB9" w:rsidRDefault="00136240">
            <w:pPr>
              <w:jc w:val="center"/>
              <w:rPr>
                <w:szCs w:val="20"/>
              </w:rPr>
            </w:pPr>
            <w:r w:rsidRPr="00D02AB9">
              <w:rPr>
                <w:spacing w:val="-1"/>
                <w:szCs w:val="20"/>
              </w:rPr>
              <w:t>0..1</w:t>
            </w:r>
          </w:p>
        </w:tc>
      </w:tr>
      <w:tr w:rsidR="00136240" w:rsidRPr="00D02AB9" w14:paraId="6DF1CAB5" w14:textId="77777777" w:rsidTr="003A6D72">
        <w:tc>
          <w:tcPr>
            <w:tcW w:w="2802" w:type="dxa"/>
          </w:tcPr>
          <w:p w14:paraId="38D2099F" w14:textId="619A894B" w:rsidR="00136240" w:rsidRPr="00D02AB9" w:rsidRDefault="00136240">
            <w:pPr>
              <w:rPr>
                <w:szCs w:val="20"/>
              </w:rPr>
            </w:pPr>
            <w:r w:rsidRPr="00D02AB9">
              <w:rPr>
                <w:szCs w:val="20"/>
              </w:rPr>
              <w:t>../../../../../codeSystemVersi</w:t>
            </w:r>
            <w:r w:rsidRPr="00D02AB9">
              <w:rPr>
                <w:szCs w:val="20"/>
              </w:rPr>
              <w:lastRenderedPageBreak/>
              <w:t>on</w:t>
            </w:r>
          </w:p>
        </w:tc>
        <w:tc>
          <w:tcPr>
            <w:tcW w:w="1701" w:type="dxa"/>
          </w:tcPr>
          <w:p w14:paraId="6CC7DBD2" w14:textId="0091DA24" w:rsidR="00136240" w:rsidRPr="00D02AB9" w:rsidRDefault="00136240">
            <w:pPr>
              <w:rPr>
                <w:szCs w:val="20"/>
              </w:rPr>
            </w:pPr>
            <w:r w:rsidRPr="00D02AB9">
              <w:rPr>
                <w:spacing w:val="-1"/>
                <w:szCs w:val="20"/>
              </w:rPr>
              <w:lastRenderedPageBreak/>
              <w:t>string</w:t>
            </w:r>
          </w:p>
        </w:tc>
        <w:tc>
          <w:tcPr>
            <w:tcW w:w="3827" w:type="dxa"/>
          </w:tcPr>
          <w:p w14:paraId="4A48F6EF" w14:textId="766A4D06" w:rsidR="00136240" w:rsidRPr="00D02AB9" w:rsidRDefault="00136240">
            <w:pPr>
              <w:rPr>
                <w:szCs w:val="20"/>
              </w:rPr>
            </w:pPr>
            <w:r w:rsidRPr="00D02AB9">
              <w:rPr>
                <w:spacing w:val="-1"/>
                <w:szCs w:val="20"/>
              </w:rPr>
              <w:t xml:space="preserve">Version på kodsystem för </w:t>
            </w:r>
            <w:r w:rsidRPr="00D02AB9">
              <w:rPr>
                <w:spacing w:val="-1"/>
                <w:szCs w:val="20"/>
              </w:rPr>
              <w:lastRenderedPageBreak/>
              <w:t>befattningskod.</w:t>
            </w:r>
          </w:p>
        </w:tc>
        <w:tc>
          <w:tcPr>
            <w:tcW w:w="1192" w:type="dxa"/>
          </w:tcPr>
          <w:p w14:paraId="6C35FB2C" w14:textId="6719D6FD" w:rsidR="00136240" w:rsidRPr="00D02AB9" w:rsidRDefault="00136240">
            <w:pPr>
              <w:jc w:val="center"/>
              <w:rPr>
                <w:szCs w:val="20"/>
              </w:rPr>
            </w:pPr>
            <w:r w:rsidRPr="00D02AB9">
              <w:rPr>
                <w:spacing w:val="-1"/>
                <w:szCs w:val="20"/>
              </w:rPr>
              <w:lastRenderedPageBreak/>
              <w:t>0..1</w:t>
            </w:r>
          </w:p>
        </w:tc>
      </w:tr>
      <w:tr w:rsidR="00136240" w:rsidRPr="00D02AB9" w14:paraId="10B62DC0" w14:textId="77777777" w:rsidTr="003A6D72">
        <w:tc>
          <w:tcPr>
            <w:tcW w:w="2802" w:type="dxa"/>
          </w:tcPr>
          <w:p w14:paraId="6FFA682E" w14:textId="65599E5F" w:rsidR="00136240" w:rsidRPr="00D02AB9" w:rsidRDefault="00136240">
            <w:pPr>
              <w:rPr>
                <w:szCs w:val="20"/>
              </w:rPr>
            </w:pPr>
            <w:r w:rsidRPr="00D02AB9">
              <w:rPr>
                <w:szCs w:val="20"/>
              </w:rPr>
              <w:lastRenderedPageBreak/>
              <w:t>../../../../../originalText</w:t>
            </w:r>
          </w:p>
        </w:tc>
        <w:tc>
          <w:tcPr>
            <w:tcW w:w="1701" w:type="dxa"/>
          </w:tcPr>
          <w:p w14:paraId="747B923C" w14:textId="3A1D8305" w:rsidR="00136240" w:rsidRPr="00D02AB9" w:rsidRDefault="00136240">
            <w:pPr>
              <w:rPr>
                <w:szCs w:val="20"/>
              </w:rPr>
            </w:pPr>
            <w:r w:rsidRPr="00D02AB9">
              <w:rPr>
                <w:spacing w:val="-1"/>
                <w:szCs w:val="20"/>
              </w:rPr>
              <w:t>string</w:t>
            </w:r>
          </w:p>
        </w:tc>
        <w:tc>
          <w:tcPr>
            <w:tcW w:w="3827" w:type="dxa"/>
          </w:tcPr>
          <w:p w14:paraId="43A60CCB" w14:textId="19382EDC" w:rsidR="00136240" w:rsidRPr="00D02AB9" w:rsidRDefault="00136240">
            <w:pPr>
              <w:rPr>
                <w:szCs w:val="20"/>
              </w:rPr>
            </w:pPr>
            <w:r w:rsidRPr="00D02AB9">
              <w:rPr>
                <w:spacing w:val="-1"/>
                <w:szCs w:val="20"/>
              </w:rPr>
              <w:t>Om befattning är beskriven i ett lokalt kodverk utan OID, eller när kod helt saknas, kan en beskrivande text anges i originalText.</w:t>
            </w:r>
          </w:p>
        </w:tc>
        <w:tc>
          <w:tcPr>
            <w:tcW w:w="1192" w:type="dxa"/>
          </w:tcPr>
          <w:p w14:paraId="5445B178" w14:textId="1B6A71CF" w:rsidR="00136240" w:rsidRPr="00D02AB9" w:rsidRDefault="00136240">
            <w:pPr>
              <w:jc w:val="center"/>
              <w:rPr>
                <w:szCs w:val="20"/>
              </w:rPr>
            </w:pPr>
            <w:r w:rsidRPr="00D02AB9">
              <w:rPr>
                <w:spacing w:val="-1"/>
                <w:szCs w:val="20"/>
              </w:rPr>
              <w:t>0..1</w:t>
            </w:r>
          </w:p>
        </w:tc>
      </w:tr>
      <w:tr w:rsidR="00136240" w:rsidRPr="00D02AB9" w14:paraId="3A84AC27" w14:textId="77777777" w:rsidTr="003A6D72">
        <w:tc>
          <w:tcPr>
            <w:tcW w:w="2802" w:type="dxa"/>
          </w:tcPr>
          <w:p w14:paraId="3805DA78" w14:textId="5D9CDB67" w:rsidR="00136240" w:rsidRPr="00D02AB9" w:rsidRDefault="00136240">
            <w:pPr>
              <w:rPr>
                <w:szCs w:val="20"/>
              </w:rPr>
            </w:pPr>
            <w:r w:rsidRPr="00D02AB9">
              <w:rPr>
                <w:i/>
                <w:szCs w:val="20"/>
              </w:rPr>
              <w:t>../../../../healthcareProfessionalOrgUnit</w:t>
            </w:r>
          </w:p>
        </w:tc>
        <w:tc>
          <w:tcPr>
            <w:tcW w:w="1701" w:type="dxa"/>
          </w:tcPr>
          <w:p w14:paraId="539AFE84" w14:textId="6599EA03" w:rsidR="00136240" w:rsidRPr="00D02AB9" w:rsidRDefault="00136240">
            <w:pPr>
              <w:rPr>
                <w:szCs w:val="20"/>
              </w:rPr>
            </w:pPr>
            <w:r w:rsidRPr="00D02AB9">
              <w:rPr>
                <w:i/>
                <w:spacing w:val="-1"/>
                <w:szCs w:val="20"/>
              </w:rPr>
              <w:t>OrgUnitType</w:t>
            </w:r>
          </w:p>
        </w:tc>
        <w:tc>
          <w:tcPr>
            <w:tcW w:w="3827" w:type="dxa"/>
          </w:tcPr>
          <w:p w14:paraId="63201D09" w14:textId="5CB36EFF" w:rsidR="00136240" w:rsidRPr="00D02AB9" w:rsidRDefault="00136240">
            <w:pPr>
              <w:rPr>
                <w:szCs w:val="20"/>
              </w:rPr>
            </w:pPr>
            <w:r w:rsidRPr="00D02AB9">
              <w:rPr>
                <w:i/>
                <w:spacing w:val="-1"/>
                <w:szCs w:val="20"/>
              </w:rPr>
              <w:t>Den organisation som remittenten är uppdragstagare på</w:t>
            </w:r>
          </w:p>
        </w:tc>
        <w:tc>
          <w:tcPr>
            <w:tcW w:w="1192" w:type="dxa"/>
          </w:tcPr>
          <w:p w14:paraId="6206D0C9" w14:textId="6AB61AC7" w:rsidR="00136240" w:rsidRPr="00D02AB9" w:rsidRDefault="00136240">
            <w:pPr>
              <w:jc w:val="center"/>
              <w:rPr>
                <w:szCs w:val="20"/>
              </w:rPr>
            </w:pPr>
            <w:r w:rsidRPr="00D02AB9">
              <w:rPr>
                <w:i/>
                <w:spacing w:val="-1"/>
                <w:szCs w:val="20"/>
              </w:rPr>
              <w:t>0..1</w:t>
            </w:r>
          </w:p>
        </w:tc>
      </w:tr>
      <w:tr w:rsidR="00136240" w:rsidRPr="00D02AB9" w14:paraId="7440317A" w14:textId="77777777" w:rsidTr="003A6D72">
        <w:tc>
          <w:tcPr>
            <w:tcW w:w="2802" w:type="dxa"/>
          </w:tcPr>
          <w:p w14:paraId="0ECD14AF" w14:textId="672E44F1" w:rsidR="00136240" w:rsidRPr="00D02AB9" w:rsidRDefault="00136240">
            <w:pPr>
              <w:rPr>
                <w:szCs w:val="20"/>
              </w:rPr>
            </w:pPr>
            <w:r w:rsidRPr="00D02AB9">
              <w:rPr>
                <w:szCs w:val="20"/>
              </w:rPr>
              <w:t>../../../../../orgUnitHSAId</w:t>
            </w:r>
          </w:p>
        </w:tc>
        <w:tc>
          <w:tcPr>
            <w:tcW w:w="1701" w:type="dxa"/>
          </w:tcPr>
          <w:p w14:paraId="6C9F401C" w14:textId="7517CD08" w:rsidR="00136240" w:rsidRPr="00D02AB9" w:rsidRDefault="00136240">
            <w:pPr>
              <w:rPr>
                <w:szCs w:val="20"/>
              </w:rPr>
            </w:pPr>
            <w:r w:rsidRPr="00D02AB9">
              <w:rPr>
                <w:spacing w:val="-1"/>
                <w:szCs w:val="20"/>
              </w:rPr>
              <w:t>HSAIdType</w:t>
            </w:r>
          </w:p>
        </w:tc>
        <w:tc>
          <w:tcPr>
            <w:tcW w:w="3827" w:type="dxa"/>
          </w:tcPr>
          <w:p w14:paraId="346B5767" w14:textId="2D2192EF" w:rsidR="00136240" w:rsidRPr="00D02AB9" w:rsidRDefault="00136240">
            <w:pPr>
              <w:rPr>
                <w:szCs w:val="20"/>
              </w:rPr>
            </w:pPr>
            <w:r w:rsidRPr="00D02AB9">
              <w:rPr>
                <w:spacing w:val="-1"/>
                <w:szCs w:val="20"/>
              </w:rPr>
              <w:t>HSA-id för organisationsenhet. . (Enligt NPÖ riv-spec 2.2.0 avsnitt 4.1.6 beslutsregel: I de fall då HSA-id inte finns tillgängligt i systemet kan Orgnr + lokalt id anges.)</w:t>
            </w:r>
          </w:p>
        </w:tc>
        <w:tc>
          <w:tcPr>
            <w:tcW w:w="1192" w:type="dxa"/>
          </w:tcPr>
          <w:p w14:paraId="1504CD2F" w14:textId="7C0EAB5E" w:rsidR="00136240" w:rsidRPr="00D02AB9" w:rsidRDefault="00136240">
            <w:pPr>
              <w:jc w:val="center"/>
              <w:rPr>
                <w:szCs w:val="20"/>
              </w:rPr>
            </w:pPr>
            <w:r w:rsidRPr="00D02AB9">
              <w:rPr>
                <w:spacing w:val="-1"/>
                <w:szCs w:val="20"/>
              </w:rPr>
              <w:t>0..1</w:t>
            </w:r>
          </w:p>
        </w:tc>
      </w:tr>
      <w:tr w:rsidR="00136240" w:rsidRPr="00D02AB9" w14:paraId="4F621352" w14:textId="77777777" w:rsidTr="003A6D72">
        <w:tc>
          <w:tcPr>
            <w:tcW w:w="2802" w:type="dxa"/>
          </w:tcPr>
          <w:p w14:paraId="5DB7185E" w14:textId="59D13F77" w:rsidR="00136240" w:rsidRPr="00D02AB9" w:rsidRDefault="00136240">
            <w:pPr>
              <w:rPr>
                <w:szCs w:val="20"/>
              </w:rPr>
            </w:pPr>
            <w:r w:rsidRPr="00D02AB9">
              <w:rPr>
                <w:szCs w:val="20"/>
              </w:rPr>
              <w:t>../../../../../orgUnitName</w:t>
            </w:r>
          </w:p>
        </w:tc>
        <w:tc>
          <w:tcPr>
            <w:tcW w:w="1701" w:type="dxa"/>
          </w:tcPr>
          <w:p w14:paraId="542EC283" w14:textId="4B7C9E0F" w:rsidR="00136240" w:rsidRPr="00D02AB9" w:rsidRDefault="00136240">
            <w:pPr>
              <w:rPr>
                <w:szCs w:val="20"/>
              </w:rPr>
            </w:pPr>
            <w:r w:rsidRPr="00D02AB9">
              <w:rPr>
                <w:spacing w:val="-1"/>
                <w:szCs w:val="20"/>
              </w:rPr>
              <w:t>string</w:t>
            </w:r>
          </w:p>
        </w:tc>
        <w:tc>
          <w:tcPr>
            <w:tcW w:w="3827" w:type="dxa"/>
          </w:tcPr>
          <w:p w14:paraId="20E8F8CE" w14:textId="06C87986" w:rsidR="00136240" w:rsidRPr="00D02AB9" w:rsidRDefault="00136240">
            <w:pPr>
              <w:rPr>
                <w:szCs w:val="20"/>
              </w:rPr>
            </w:pPr>
            <w:r w:rsidRPr="00D02AB9">
              <w:rPr>
                <w:spacing w:val="-1"/>
                <w:szCs w:val="20"/>
              </w:rPr>
              <w:t>Namnet på den organisation som remittenten är uppdragstagare på</w:t>
            </w:r>
          </w:p>
        </w:tc>
        <w:tc>
          <w:tcPr>
            <w:tcW w:w="1192" w:type="dxa"/>
          </w:tcPr>
          <w:p w14:paraId="249DA8D1" w14:textId="53EAB583" w:rsidR="00136240" w:rsidRPr="00D02AB9" w:rsidRDefault="00136240">
            <w:pPr>
              <w:jc w:val="center"/>
              <w:rPr>
                <w:szCs w:val="20"/>
              </w:rPr>
            </w:pPr>
            <w:r w:rsidRPr="00D02AB9">
              <w:rPr>
                <w:spacing w:val="-1"/>
                <w:szCs w:val="20"/>
              </w:rPr>
              <w:t>0..1</w:t>
            </w:r>
          </w:p>
        </w:tc>
      </w:tr>
      <w:tr w:rsidR="00136240" w:rsidRPr="00D02AB9" w14:paraId="7943E314" w14:textId="77777777" w:rsidTr="003A6D72">
        <w:tc>
          <w:tcPr>
            <w:tcW w:w="2802" w:type="dxa"/>
          </w:tcPr>
          <w:p w14:paraId="008C0FE1" w14:textId="6E424664" w:rsidR="00136240" w:rsidRPr="00D02AB9" w:rsidRDefault="00136240">
            <w:pPr>
              <w:rPr>
                <w:szCs w:val="20"/>
              </w:rPr>
            </w:pPr>
            <w:r w:rsidRPr="00D02AB9">
              <w:rPr>
                <w:szCs w:val="20"/>
              </w:rPr>
              <w:t>../../../../../orgUnitTelecom</w:t>
            </w:r>
          </w:p>
        </w:tc>
        <w:tc>
          <w:tcPr>
            <w:tcW w:w="1701" w:type="dxa"/>
          </w:tcPr>
          <w:p w14:paraId="1849CB1C" w14:textId="7F93686E" w:rsidR="00136240" w:rsidRPr="00D02AB9" w:rsidRDefault="00136240">
            <w:pPr>
              <w:rPr>
                <w:szCs w:val="20"/>
              </w:rPr>
            </w:pPr>
            <w:r w:rsidRPr="00D02AB9">
              <w:rPr>
                <w:spacing w:val="-1"/>
                <w:szCs w:val="20"/>
              </w:rPr>
              <w:t>string</w:t>
            </w:r>
          </w:p>
        </w:tc>
        <w:tc>
          <w:tcPr>
            <w:tcW w:w="3827" w:type="dxa"/>
          </w:tcPr>
          <w:p w14:paraId="6201B6A1" w14:textId="551A38C6" w:rsidR="00136240" w:rsidRPr="00D02AB9" w:rsidRDefault="00136240">
            <w:pPr>
              <w:rPr>
                <w:szCs w:val="20"/>
              </w:rPr>
            </w:pPr>
            <w:r w:rsidRPr="00D02AB9">
              <w:rPr>
                <w:spacing w:val="-1"/>
                <w:szCs w:val="20"/>
              </w:rPr>
              <w:t>Telefon till organisationsenhet</w:t>
            </w:r>
          </w:p>
        </w:tc>
        <w:tc>
          <w:tcPr>
            <w:tcW w:w="1192" w:type="dxa"/>
          </w:tcPr>
          <w:p w14:paraId="76C83270" w14:textId="6A00E4A9" w:rsidR="00136240" w:rsidRPr="00D02AB9" w:rsidRDefault="00136240">
            <w:pPr>
              <w:jc w:val="center"/>
              <w:rPr>
                <w:szCs w:val="20"/>
              </w:rPr>
            </w:pPr>
            <w:r w:rsidRPr="00D02AB9">
              <w:rPr>
                <w:spacing w:val="-1"/>
                <w:szCs w:val="20"/>
              </w:rPr>
              <w:t>0..1</w:t>
            </w:r>
          </w:p>
        </w:tc>
      </w:tr>
      <w:tr w:rsidR="00136240" w:rsidRPr="00D02AB9" w14:paraId="59A42CD7" w14:textId="77777777" w:rsidTr="003A6D72">
        <w:tc>
          <w:tcPr>
            <w:tcW w:w="2802" w:type="dxa"/>
          </w:tcPr>
          <w:p w14:paraId="3C6B61CA" w14:textId="3F511457" w:rsidR="00136240" w:rsidRPr="00D02AB9" w:rsidRDefault="00136240">
            <w:pPr>
              <w:rPr>
                <w:szCs w:val="20"/>
              </w:rPr>
            </w:pPr>
            <w:r w:rsidRPr="00D02AB9">
              <w:rPr>
                <w:szCs w:val="20"/>
              </w:rPr>
              <w:t>../../../../../orgUnitEmail</w:t>
            </w:r>
          </w:p>
        </w:tc>
        <w:tc>
          <w:tcPr>
            <w:tcW w:w="1701" w:type="dxa"/>
          </w:tcPr>
          <w:p w14:paraId="7E934F08" w14:textId="24862B7E" w:rsidR="00136240" w:rsidRPr="00D02AB9" w:rsidRDefault="00136240">
            <w:pPr>
              <w:rPr>
                <w:szCs w:val="20"/>
              </w:rPr>
            </w:pPr>
            <w:r w:rsidRPr="00D02AB9">
              <w:rPr>
                <w:spacing w:val="-1"/>
                <w:szCs w:val="20"/>
              </w:rPr>
              <w:t>string</w:t>
            </w:r>
          </w:p>
        </w:tc>
        <w:tc>
          <w:tcPr>
            <w:tcW w:w="3827" w:type="dxa"/>
          </w:tcPr>
          <w:p w14:paraId="744BDF23" w14:textId="4A3F4B1A" w:rsidR="00136240" w:rsidRPr="00D02AB9" w:rsidRDefault="00136240">
            <w:pPr>
              <w:rPr>
                <w:szCs w:val="20"/>
              </w:rPr>
            </w:pPr>
            <w:r w:rsidRPr="00D02AB9">
              <w:rPr>
                <w:spacing w:val="-1"/>
                <w:szCs w:val="20"/>
              </w:rPr>
              <w:t>Epost till enhet</w:t>
            </w:r>
          </w:p>
        </w:tc>
        <w:tc>
          <w:tcPr>
            <w:tcW w:w="1192" w:type="dxa"/>
          </w:tcPr>
          <w:p w14:paraId="1DBC3E06" w14:textId="79310579" w:rsidR="00136240" w:rsidRPr="00D02AB9" w:rsidRDefault="00136240">
            <w:pPr>
              <w:jc w:val="center"/>
              <w:rPr>
                <w:szCs w:val="20"/>
              </w:rPr>
            </w:pPr>
            <w:r w:rsidRPr="00D02AB9">
              <w:rPr>
                <w:spacing w:val="-1"/>
                <w:szCs w:val="20"/>
              </w:rPr>
              <w:t>0..1</w:t>
            </w:r>
          </w:p>
        </w:tc>
      </w:tr>
      <w:tr w:rsidR="00136240" w:rsidRPr="00D02AB9" w14:paraId="540AA312" w14:textId="77777777" w:rsidTr="003A6D72">
        <w:tc>
          <w:tcPr>
            <w:tcW w:w="2802" w:type="dxa"/>
          </w:tcPr>
          <w:p w14:paraId="0A592AF2" w14:textId="68ABFBC6" w:rsidR="00136240" w:rsidRPr="00D02AB9" w:rsidRDefault="00136240">
            <w:pPr>
              <w:rPr>
                <w:szCs w:val="20"/>
              </w:rPr>
            </w:pPr>
            <w:r w:rsidRPr="00D02AB9">
              <w:rPr>
                <w:szCs w:val="20"/>
              </w:rPr>
              <w:t>../../../../../orgUnitAddress</w:t>
            </w:r>
          </w:p>
        </w:tc>
        <w:tc>
          <w:tcPr>
            <w:tcW w:w="1701" w:type="dxa"/>
          </w:tcPr>
          <w:p w14:paraId="19D13C8A" w14:textId="28E6CED8" w:rsidR="00136240" w:rsidRPr="00D02AB9" w:rsidRDefault="00136240">
            <w:pPr>
              <w:rPr>
                <w:szCs w:val="20"/>
              </w:rPr>
            </w:pPr>
            <w:r w:rsidRPr="00D02AB9">
              <w:rPr>
                <w:spacing w:val="-1"/>
                <w:szCs w:val="20"/>
              </w:rPr>
              <w:t>string</w:t>
            </w:r>
          </w:p>
        </w:tc>
        <w:tc>
          <w:tcPr>
            <w:tcW w:w="3827" w:type="dxa"/>
          </w:tcPr>
          <w:p w14:paraId="0B0C3D92" w14:textId="399A0E3C" w:rsidR="00136240" w:rsidRPr="00D02AB9" w:rsidRDefault="00136240">
            <w:pPr>
              <w:rPr>
                <w:szCs w:val="20"/>
              </w:rPr>
            </w:pPr>
            <w:r w:rsidRPr="00D02AB9">
              <w:rPr>
                <w:spacing w:val="-1"/>
                <w:szCs w:val="20"/>
              </w:rPr>
              <w:t>Postadress för den organisation som remittenten är uppdragstagare på</w:t>
            </w:r>
          </w:p>
        </w:tc>
        <w:tc>
          <w:tcPr>
            <w:tcW w:w="1192" w:type="dxa"/>
          </w:tcPr>
          <w:p w14:paraId="6FA2CFCB" w14:textId="6620DE80" w:rsidR="00136240" w:rsidRPr="00D02AB9" w:rsidRDefault="00136240">
            <w:pPr>
              <w:jc w:val="center"/>
              <w:rPr>
                <w:szCs w:val="20"/>
              </w:rPr>
            </w:pPr>
            <w:r w:rsidRPr="00D02AB9">
              <w:rPr>
                <w:spacing w:val="-1"/>
                <w:szCs w:val="20"/>
              </w:rPr>
              <w:t>0..1</w:t>
            </w:r>
          </w:p>
        </w:tc>
      </w:tr>
      <w:tr w:rsidR="00136240" w:rsidRPr="00D02AB9" w14:paraId="4F4F9E90" w14:textId="77777777" w:rsidTr="003A6D72">
        <w:tc>
          <w:tcPr>
            <w:tcW w:w="2802" w:type="dxa"/>
          </w:tcPr>
          <w:p w14:paraId="371EBAFD" w14:textId="1604B203" w:rsidR="00136240" w:rsidRPr="00D02AB9" w:rsidRDefault="00136240">
            <w:pPr>
              <w:rPr>
                <w:szCs w:val="20"/>
              </w:rPr>
            </w:pPr>
            <w:r w:rsidRPr="00D02AB9">
              <w:rPr>
                <w:szCs w:val="20"/>
              </w:rPr>
              <w:t>../../../../../orgUnitLocation</w:t>
            </w:r>
          </w:p>
        </w:tc>
        <w:tc>
          <w:tcPr>
            <w:tcW w:w="1701" w:type="dxa"/>
          </w:tcPr>
          <w:p w14:paraId="30F84065" w14:textId="4D2DEAF1" w:rsidR="00136240" w:rsidRPr="00D02AB9" w:rsidRDefault="00136240">
            <w:pPr>
              <w:rPr>
                <w:szCs w:val="20"/>
              </w:rPr>
            </w:pPr>
            <w:r w:rsidRPr="00D02AB9">
              <w:rPr>
                <w:spacing w:val="-1"/>
                <w:szCs w:val="20"/>
              </w:rPr>
              <w:t>string</w:t>
            </w:r>
          </w:p>
        </w:tc>
        <w:tc>
          <w:tcPr>
            <w:tcW w:w="3827" w:type="dxa"/>
          </w:tcPr>
          <w:p w14:paraId="3ECB3D48" w14:textId="759AEED2" w:rsidR="00136240" w:rsidRPr="00D02AB9" w:rsidRDefault="00136240">
            <w:pPr>
              <w:rPr>
                <w:szCs w:val="20"/>
              </w:rPr>
            </w:pPr>
            <w:r w:rsidRPr="00D02AB9">
              <w:rPr>
                <w:spacing w:val="-1"/>
                <w:szCs w:val="20"/>
              </w:rPr>
              <w:t>Text som anger namnet pa</w:t>
            </w:r>
            <w:r w:rsidRPr="00D02AB9">
              <w:rPr>
                <w:rFonts w:ascii="Times New Roman" w:hAnsi="Times New Roman"/>
                <w:spacing w:val="-1"/>
                <w:szCs w:val="20"/>
              </w:rPr>
              <w:t>̊</w:t>
            </w:r>
            <w:r w:rsidRPr="00D02AB9">
              <w:rPr>
                <w:spacing w:val="-1"/>
                <w:szCs w:val="20"/>
              </w:rPr>
              <w:t xml:space="preserve"> plats eller ort fo</w:t>
            </w:r>
            <w:r w:rsidRPr="00D02AB9">
              <w:rPr>
                <w:rFonts w:cs="Georgia"/>
                <w:spacing w:val="-1"/>
                <w:szCs w:val="20"/>
              </w:rPr>
              <w:t>̈</w:t>
            </w:r>
            <w:r w:rsidRPr="00D02AB9">
              <w:rPr>
                <w:spacing w:val="-1"/>
                <w:szCs w:val="20"/>
              </w:rPr>
              <w:t>r organisationens fysiska placering</w:t>
            </w:r>
          </w:p>
        </w:tc>
        <w:tc>
          <w:tcPr>
            <w:tcW w:w="1192" w:type="dxa"/>
          </w:tcPr>
          <w:p w14:paraId="15FABDCA" w14:textId="53C8F53C" w:rsidR="00136240" w:rsidRPr="00D02AB9" w:rsidRDefault="00136240">
            <w:pPr>
              <w:jc w:val="center"/>
              <w:rPr>
                <w:szCs w:val="20"/>
              </w:rPr>
            </w:pPr>
            <w:r w:rsidRPr="00D02AB9">
              <w:rPr>
                <w:spacing w:val="-1"/>
                <w:szCs w:val="20"/>
              </w:rPr>
              <w:t>0..1</w:t>
            </w:r>
          </w:p>
        </w:tc>
      </w:tr>
      <w:tr w:rsidR="00136240" w:rsidRPr="008420F6" w14:paraId="32E6E942" w14:textId="77777777" w:rsidTr="003A6D72">
        <w:tc>
          <w:tcPr>
            <w:tcW w:w="2802" w:type="dxa"/>
          </w:tcPr>
          <w:p w14:paraId="5F74DDE1" w14:textId="77777777" w:rsidR="00136240" w:rsidRPr="008420F6" w:rsidRDefault="00136240" w:rsidP="003A6D72">
            <w:pPr>
              <w:spacing w:line="229" w:lineRule="exact"/>
              <w:rPr>
                <w:color w:val="FF0000"/>
                <w:szCs w:val="20"/>
                <w:highlight w:val="yellow"/>
                <w:rPrChange w:id="4359" w:author="Björn Genfors" w:date="2014-03-28T14:57:00Z">
                  <w:rPr>
                    <w:szCs w:val="20"/>
                  </w:rPr>
                </w:rPrChange>
              </w:rPr>
            </w:pPr>
            <w:r w:rsidRPr="008420F6">
              <w:rPr>
                <w:color w:val="FF0000"/>
                <w:szCs w:val="20"/>
                <w:highlight w:val="yellow"/>
                <w:rPrChange w:id="4360" w:author="Björn Genfors" w:date="2014-03-28T14:57:00Z">
                  <w:rPr>
                    <w:szCs w:val="20"/>
                  </w:rPr>
                </w:rPrChange>
              </w:rPr>
              <w:t>../../../../healthcareProfessional</w:t>
            </w:r>
            <w:r w:rsidRPr="008420F6">
              <w:rPr>
                <w:color w:val="FF0000"/>
                <w:spacing w:val="-1"/>
                <w:szCs w:val="20"/>
                <w:highlight w:val="yellow"/>
                <w:rPrChange w:id="4361" w:author="Björn Genfors" w:date="2014-03-28T14:57:00Z">
                  <w:rPr>
                    <w:spacing w:val="-1"/>
                    <w:szCs w:val="20"/>
                  </w:rPr>
                </w:rPrChange>
              </w:rPr>
              <w:t>CareUnitHSAId</w:t>
            </w:r>
          </w:p>
          <w:p w14:paraId="3C82CC49" w14:textId="341C6478" w:rsidR="00136240" w:rsidRPr="008420F6" w:rsidRDefault="00136240">
            <w:pPr>
              <w:rPr>
                <w:color w:val="FF0000"/>
                <w:szCs w:val="20"/>
                <w:highlight w:val="yellow"/>
                <w:rPrChange w:id="4362" w:author="Björn Genfors" w:date="2014-03-28T14:57:00Z">
                  <w:rPr>
                    <w:szCs w:val="20"/>
                  </w:rPr>
                </w:rPrChange>
              </w:rPr>
            </w:pPr>
          </w:p>
        </w:tc>
        <w:tc>
          <w:tcPr>
            <w:tcW w:w="1701" w:type="dxa"/>
          </w:tcPr>
          <w:p w14:paraId="2170EDD6" w14:textId="438FB697" w:rsidR="00136240" w:rsidRPr="008420F6" w:rsidDel="008420F6" w:rsidRDefault="00136240" w:rsidP="003A6D72">
            <w:pPr>
              <w:spacing w:line="229" w:lineRule="exact"/>
              <w:rPr>
                <w:del w:id="4363" w:author="Björn Genfors" w:date="2014-03-28T14:56:00Z"/>
                <w:rFonts w:cs="Arial"/>
                <w:color w:val="FF0000"/>
                <w:szCs w:val="20"/>
                <w:highlight w:val="yellow"/>
                <w:rPrChange w:id="4364" w:author="Björn Genfors" w:date="2014-03-28T14:57:00Z">
                  <w:rPr>
                    <w:del w:id="4365" w:author="Björn Genfors" w:date="2014-03-28T14:56:00Z"/>
                    <w:rFonts w:cs="Arial"/>
                    <w:szCs w:val="20"/>
                  </w:rPr>
                </w:rPrChange>
              </w:rPr>
            </w:pPr>
            <w:del w:id="4366" w:author="Björn Genfors" w:date="2014-03-28T14:56:00Z">
              <w:r w:rsidRPr="008420F6" w:rsidDel="008420F6">
                <w:rPr>
                  <w:color w:val="FF0000"/>
                  <w:spacing w:val="-1"/>
                  <w:szCs w:val="20"/>
                  <w:highlight w:val="yellow"/>
                  <w:rPrChange w:id="4367" w:author="Björn Genfors" w:date="2014-03-28T14:57:00Z">
                    <w:rPr>
                      <w:spacing w:val="-1"/>
                      <w:szCs w:val="20"/>
                    </w:rPr>
                  </w:rPrChange>
                </w:rPr>
                <w:delText>HSAIdType</w:delText>
              </w:r>
            </w:del>
          </w:p>
          <w:p w14:paraId="0460F034" w14:textId="7B5C91F3" w:rsidR="00136240" w:rsidRPr="008420F6" w:rsidDel="008420F6" w:rsidRDefault="00136240" w:rsidP="003A6D72">
            <w:pPr>
              <w:spacing w:line="226" w:lineRule="exact"/>
              <w:rPr>
                <w:del w:id="4368" w:author="Björn Genfors" w:date="2014-03-28T14:56:00Z"/>
                <w:color w:val="FF0000"/>
                <w:spacing w:val="-1"/>
                <w:szCs w:val="20"/>
                <w:highlight w:val="yellow"/>
                <w:rPrChange w:id="4369" w:author="Björn Genfors" w:date="2014-03-28T14:57:00Z">
                  <w:rPr>
                    <w:del w:id="4370" w:author="Björn Genfors" w:date="2014-03-28T14:56:00Z"/>
                    <w:spacing w:val="-1"/>
                    <w:szCs w:val="20"/>
                  </w:rPr>
                </w:rPrChange>
              </w:rPr>
            </w:pPr>
          </w:p>
          <w:p w14:paraId="00E3DB6C" w14:textId="3F9AE3A7" w:rsidR="00136240" w:rsidRPr="008420F6" w:rsidRDefault="00136240">
            <w:pPr>
              <w:rPr>
                <w:color w:val="FF0000"/>
                <w:szCs w:val="20"/>
                <w:highlight w:val="yellow"/>
                <w:rPrChange w:id="4371" w:author="Björn Genfors" w:date="2014-03-28T14:57:00Z">
                  <w:rPr>
                    <w:szCs w:val="20"/>
                  </w:rPr>
                </w:rPrChange>
              </w:rPr>
            </w:pPr>
          </w:p>
        </w:tc>
        <w:tc>
          <w:tcPr>
            <w:tcW w:w="3827" w:type="dxa"/>
          </w:tcPr>
          <w:p w14:paraId="15EBBCFB" w14:textId="202914D4" w:rsidR="00136240" w:rsidRPr="008420F6" w:rsidDel="008420F6" w:rsidRDefault="00136240" w:rsidP="003A6D72">
            <w:pPr>
              <w:spacing w:line="226" w:lineRule="exact"/>
              <w:rPr>
                <w:del w:id="4372" w:author="Björn Genfors" w:date="2014-03-28T14:56:00Z"/>
                <w:color w:val="FF0000"/>
                <w:szCs w:val="20"/>
                <w:highlight w:val="yellow"/>
                <w:rPrChange w:id="4373" w:author="Björn Genfors" w:date="2014-03-28T14:57:00Z">
                  <w:rPr>
                    <w:del w:id="4374" w:author="Björn Genfors" w:date="2014-03-28T14:56:00Z"/>
                    <w:szCs w:val="20"/>
                  </w:rPr>
                </w:rPrChange>
              </w:rPr>
            </w:pPr>
            <w:del w:id="4375" w:author="Björn Genfors" w:date="2014-03-28T14:56:00Z">
              <w:r w:rsidRPr="008420F6" w:rsidDel="008420F6">
                <w:rPr>
                  <w:color w:val="FF0000"/>
                  <w:szCs w:val="20"/>
                  <w:highlight w:val="yellow"/>
                  <w:rPrChange w:id="4376" w:author="Björn Genfors" w:date="2014-03-28T14:57:00Z">
                    <w:rPr>
                      <w:szCs w:val="20"/>
                    </w:rPr>
                  </w:rPrChange>
                </w:rPr>
                <w:delText xml:space="preserve">HSA-id för vårdenhet (pdl-ansvar) som vård- och omsorgspersonen är uppdragstagare för. Skall anges om tillgänglig. </w:delText>
              </w:r>
            </w:del>
            <w:ins w:id="4377" w:author="Björn Genfors" w:date="2014-03-28T14:56:00Z">
              <w:r w:rsidR="008420F6" w:rsidRPr="008420F6">
                <w:rPr>
                  <w:color w:val="FF0000"/>
                  <w:szCs w:val="20"/>
                  <w:highlight w:val="yellow"/>
                  <w:rPrChange w:id="4378" w:author="Björn Genfors" w:date="2014-03-28T14:57:00Z">
                    <w:rPr>
                      <w:szCs w:val="20"/>
                    </w:rPr>
                  </w:rPrChange>
                </w:rPr>
                <w:t>Skall ej anges.</w:t>
              </w:r>
            </w:ins>
          </w:p>
          <w:p w14:paraId="40657BFA" w14:textId="666B5B4F" w:rsidR="00136240" w:rsidRPr="008420F6" w:rsidRDefault="00136240">
            <w:pPr>
              <w:rPr>
                <w:color w:val="FF0000"/>
                <w:szCs w:val="20"/>
                <w:highlight w:val="yellow"/>
                <w:rPrChange w:id="4379" w:author="Björn Genfors" w:date="2014-03-28T14:57:00Z">
                  <w:rPr>
                    <w:szCs w:val="20"/>
                  </w:rPr>
                </w:rPrChange>
              </w:rPr>
            </w:pPr>
          </w:p>
        </w:tc>
        <w:tc>
          <w:tcPr>
            <w:tcW w:w="1192" w:type="dxa"/>
          </w:tcPr>
          <w:p w14:paraId="1051F313" w14:textId="5B1D03BA" w:rsidR="00136240" w:rsidRPr="008420F6" w:rsidRDefault="00136240">
            <w:pPr>
              <w:jc w:val="center"/>
              <w:rPr>
                <w:color w:val="FF0000"/>
                <w:szCs w:val="20"/>
                <w:highlight w:val="yellow"/>
                <w:rPrChange w:id="4380" w:author="Björn Genfors" w:date="2014-03-28T14:57:00Z">
                  <w:rPr>
                    <w:szCs w:val="20"/>
                  </w:rPr>
                </w:rPrChange>
              </w:rPr>
            </w:pPr>
            <w:r w:rsidRPr="008420F6">
              <w:rPr>
                <w:color w:val="FF0000"/>
                <w:spacing w:val="-1"/>
                <w:szCs w:val="20"/>
                <w:highlight w:val="yellow"/>
                <w:rPrChange w:id="4381" w:author="Björn Genfors" w:date="2014-03-28T14:57:00Z">
                  <w:rPr>
                    <w:spacing w:val="-1"/>
                    <w:szCs w:val="20"/>
                  </w:rPr>
                </w:rPrChange>
              </w:rPr>
              <w:t>0..</w:t>
            </w:r>
            <w:ins w:id="4382" w:author="Björn Genfors" w:date="2014-03-28T14:56:00Z">
              <w:r w:rsidR="008420F6" w:rsidRPr="008420F6">
                <w:rPr>
                  <w:color w:val="FF0000"/>
                  <w:spacing w:val="-1"/>
                  <w:szCs w:val="20"/>
                  <w:highlight w:val="yellow"/>
                  <w:rPrChange w:id="4383" w:author="Björn Genfors" w:date="2014-03-28T14:57:00Z">
                    <w:rPr>
                      <w:spacing w:val="-1"/>
                      <w:szCs w:val="20"/>
                    </w:rPr>
                  </w:rPrChange>
                </w:rPr>
                <w:t>0</w:t>
              </w:r>
            </w:ins>
            <w:del w:id="4384" w:author="Björn Genfors" w:date="2014-03-28T14:56:00Z">
              <w:r w:rsidRPr="008420F6" w:rsidDel="008420F6">
                <w:rPr>
                  <w:color w:val="FF0000"/>
                  <w:spacing w:val="-1"/>
                  <w:szCs w:val="20"/>
                  <w:highlight w:val="yellow"/>
                  <w:rPrChange w:id="4385" w:author="Björn Genfors" w:date="2014-03-28T14:57:00Z">
                    <w:rPr>
                      <w:spacing w:val="-1"/>
                      <w:szCs w:val="20"/>
                    </w:rPr>
                  </w:rPrChange>
                </w:rPr>
                <w:delText>1</w:delText>
              </w:r>
            </w:del>
          </w:p>
        </w:tc>
      </w:tr>
      <w:tr w:rsidR="00136240" w:rsidRPr="008420F6" w14:paraId="61DB327C" w14:textId="77777777" w:rsidTr="003A6D72">
        <w:tc>
          <w:tcPr>
            <w:tcW w:w="2802" w:type="dxa"/>
          </w:tcPr>
          <w:p w14:paraId="5F8F5C25" w14:textId="7960835B" w:rsidR="00136240" w:rsidRPr="008420F6" w:rsidRDefault="00136240">
            <w:pPr>
              <w:rPr>
                <w:color w:val="FF0000"/>
                <w:szCs w:val="20"/>
                <w:highlight w:val="yellow"/>
                <w:rPrChange w:id="4386" w:author="Björn Genfors" w:date="2014-03-28T14:57:00Z">
                  <w:rPr>
                    <w:szCs w:val="20"/>
                  </w:rPr>
                </w:rPrChange>
              </w:rPr>
            </w:pPr>
            <w:r w:rsidRPr="008420F6">
              <w:rPr>
                <w:color w:val="FF0000"/>
                <w:szCs w:val="20"/>
                <w:highlight w:val="yellow"/>
                <w:rPrChange w:id="4387" w:author="Björn Genfors" w:date="2014-03-28T14:57:00Z">
                  <w:rPr>
                    <w:szCs w:val="20"/>
                  </w:rPr>
                </w:rPrChange>
              </w:rPr>
              <w:t>../../../../healthcareProfessional</w:t>
            </w:r>
            <w:r w:rsidRPr="008420F6">
              <w:rPr>
                <w:color w:val="FF0000"/>
                <w:spacing w:val="-1"/>
                <w:szCs w:val="20"/>
                <w:highlight w:val="yellow"/>
                <w:rPrChange w:id="4388" w:author="Björn Genfors" w:date="2014-03-28T14:57:00Z">
                  <w:rPr>
                    <w:spacing w:val="-1"/>
                    <w:szCs w:val="20"/>
                  </w:rPr>
                </w:rPrChange>
              </w:rPr>
              <w:t>CareGiverHSAId</w:t>
            </w:r>
          </w:p>
        </w:tc>
        <w:tc>
          <w:tcPr>
            <w:tcW w:w="1701" w:type="dxa"/>
          </w:tcPr>
          <w:p w14:paraId="069C2AFB" w14:textId="3050A079" w:rsidR="00136240" w:rsidRPr="008420F6" w:rsidDel="008420F6" w:rsidRDefault="00136240" w:rsidP="003A6D72">
            <w:pPr>
              <w:spacing w:line="226" w:lineRule="exact"/>
              <w:rPr>
                <w:del w:id="4389" w:author="Björn Genfors" w:date="2014-03-28T14:56:00Z"/>
                <w:color w:val="FF0000"/>
                <w:spacing w:val="-1"/>
                <w:szCs w:val="20"/>
                <w:highlight w:val="yellow"/>
                <w:rPrChange w:id="4390" w:author="Björn Genfors" w:date="2014-03-28T14:57:00Z">
                  <w:rPr>
                    <w:del w:id="4391" w:author="Björn Genfors" w:date="2014-03-28T14:56:00Z"/>
                    <w:spacing w:val="-1"/>
                    <w:szCs w:val="20"/>
                  </w:rPr>
                </w:rPrChange>
              </w:rPr>
            </w:pPr>
            <w:del w:id="4392" w:author="Björn Genfors" w:date="2014-03-28T14:56:00Z">
              <w:r w:rsidRPr="008420F6" w:rsidDel="008420F6">
                <w:rPr>
                  <w:color w:val="FF0000"/>
                  <w:spacing w:val="-1"/>
                  <w:szCs w:val="20"/>
                  <w:highlight w:val="yellow"/>
                  <w:rPrChange w:id="4393" w:author="Björn Genfors" w:date="2014-03-28T14:57:00Z">
                    <w:rPr>
                      <w:spacing w:val="-1"/>
                      <w:szCs w:val="20"/>
                    </w:rPr>
                  </w:rPrChange>
                </w:rPr>
                <w:delText>HSAIdType</w:delText>
              </w:r>
            </w:del>
          </w:p>
          <w:p w14:paraId="19CEE91C" w14:textId="71D0B437" w:rsidR="00136240" w:rsidRPr="008420F6" w:rsidRDefault="00136240">
            <w:pPr>
              <w:rPr>
                <w:color w:val="FF0000"/>
                <w:szCs w:val="20"/>
                <w:highlight w:val="yellow"/>
                <w:rPrChange w:id="4394" w:author="Björn Genfors" w:date="2014-03-28T14:57:00Z">
                  <w:rPr>
                    <w:szCs w:val="20"/>
                  </w:rPr>
                </w:rPrChange>
              </w:rPr>
            </w:pPr>
          </w:p>
        </w:tc>
        <w:tc>
          <w:tcPr>
            <w:tcW w:w="3827" w:type="dxa"/>
          </w:tcPr>
          <w:p w14:paraId="31D19FB4" w14:textId="19408437" w:rsidR="00136240" w:rsidRPr="008420F6" w:rsidRDefault="00136240">
            <w:pPr>
              <w:rPr>
                <w:color w:val="FF0000"/>
                <w:szCs w:val="20"/>
                <w:highlight w:val="yellow"/>
                <w:rPrChange w:id="4395" w:author="Björn Genfors" w:date="2014-03-28T14:57:00Z">
                  <w:rPr>
                    <w:szCs w:val="20"/>
                  </w:rPr>
                </w:rPrChange>
              </w:rPr>
            </w:pPr>
            <w:del w:id="4396" w:author="Björn Genfors" w:date="2014-03-28T14:56:00Z">
              <w:r w:rsidRPr="008420F6" w:rsidDel="008420F6">
                <w:rPr>
                  <w:color w:val="FF0000"/>
                  <w:szCs w:val="20"/>
                  <w:highlight w:val="yellow"/>
                  <w:rPrChange w:id="4397" w:author="Björn Genfors" w:date="2014-03-28T14:57:00Z">
                    <w:rPr>
                      <w:szCs w:val="20"/>
                    </w:rPr>
                  </w:rPrChange>
                </w:rPr>
                <w:delText>HSA-id för vårdgivaren, som är vårdgivare för den enhet som författaren är uppdragstagare för. Skall anges om tillgänglig.</w:delText>
              </w:r>
            </w:del>
            <w:ins w:id="4398" w:author="Björn Genfors" w:date="2014-03-28T14:56:00Z">
              <w:r w:rsidR="008420F6" w:rsidRPr="008420F6">
                <w:rPr>
                  <w:color w:val="FF0000"/>
                  <w:szCs w:val="20"/>
                  <w:highlight w:val="yellow"/>
                  <w:rPrChange w:id="4399" w:author="Björn Genfors" w:date="2014-03-28T14:57:00Z">
                    <w:rPr>
                      <w:szCs w:val="20"/>
                    </w:rPr>
                  </w:rPrChange>
                </w:rPr>
                <w:t xml:space="preserve"> Skall ej anges.</w:t>
              </w:r>
            </w:ins>
          </w:p>
        </w:tc>
        <w:tc>
          <w:tcPr>
            <w:tcW w:w="1192" w:type="dxa"/>
          </w:tcPr>
          <w:p w14:paraId="51E88FA3" w14:textId="0324D6EF" w:rsidR="00136240" w:rsidRPr="008420F6" w:rsidRDefault="00136240">
            <w:pPr>
              <w:jc w:val="center"/>
              <w:rPr>
                <w:color w:val="FF0000"/>
                <w:szCs w:val="20"/>
                <w:highlight w:val="yellow"/>
                <w:rPrChange w:id="4400" w:author="Björn Genfors" w:date="2014-03-28T14:57:00Z">
                  <w:rPr>
                    <w:szCs w:val="20"/>
                  </w:rPr>
                </w:rPrChange>
              </w:rPr>
            </w:pPr>
            <w:r w:rsidRPr="008420F6">
              <w:rPr>
                <w:color w:val="FF0000"/>
                <w:spacing w:val="-1"/>
                <w:szCs w:val="20"/>
                <w:highlight w:val="yellow"/>
                <w:rPrChange w:id="4401" w:author="Björn Genfors" w:date="2014-03-28T14:57:00Z">
                  <w:rPr>
                    <w:spacing w:val="-1"/>
                    <w:szCs w:val="20"/>
                  </w:rPr>
                </w:rPrChange>
              </w:rPr>
              <w:t>0..</w:t>
            </w:r>
            <w:ins w:id="4402" w:author="Björn Genfors" w:date="2014-03-28T14:56:00Z">
              <w:r w:rsidR="008420F6" w:rsidRPr="008420F6">
                <w:rPr>
                  <w:color w:val="FF0000"/>
                  <w:spacing w:val="-1"/>
                  <w:szCs w:val="20"/>
                  <w:highlight w:val="yellow"/>
                  <w:rPrChange w:id="4403" w:author="Björn Genfors" w:date="2014-03-28T14:57:00Z">
                    <w:rPr>
                      <w:spacing w:val="-1"/>
                      <w:szCs w:val="20"/>
                    </w:rPr>
                  </w:rPrChange>
                </w:rPr>
                <w:t>0</w:t>
              </w:r>
            </w:ins>
            <w:del w:id="4404" w:author="Björn Genfors" w:date="2014-03-28T14:56:00Z">
              <w:r w:rsidRPr="008420F6" w:rsidDel="008420F6">
                <w:rPr>
                  <w:color w:val="FF0000"/>
                  <w:spacing w:val="-1"/>
                  <w:szCs w:val="20"/>
                  <w:highlight w:val="yellow"/>
                  <w:rPrChange w:id="4405" w:author="Björn Genfors" w:date="2014-03-28T14:57:00Z">
                    <w:rPr>
                      <w:spacing w:val="-1"/>
                      <w:szCs w:val="20"/>
                    </w:rPr>
                  </w:rPrChange>
                </w:rPr>
                <w:delText>1</w:delText>
              </w:r>
            </w:del>
          </w:p>
        </w:tc>
      </w:tr>
      <w:tr w:rsidR="00136240" w:rsidRPr="00D02AB9" w14:paraId="671E966A" w14:textId="77777777" w:rsidTr="003A6D72">
        <w:tc>
          <w:tcPr>
            <w:tcW w:w="2802" w:type="dxa"/>
          </w:tcPr>
          <w:p w14:paraId="312CA9D2" w14:textId="7B6E376F" w:rsidR="00136240" w:rsidRPr="00D02AB9" w:rsidRDefault="00136240">
            <w:pPr>
              <w:rPr>
                <w:szCs w:val="20"/>
              </w:rPr>
            </w:pPr>
            <w:r w:rsidRPr="00D02AB9">
              <w:rPr>
                <w:i/>
                <w:szCs w:val="20"/>
              </w:rPr>
              <w:t>../../../attested</w:t>
            </w:r>
          </w:p>
        </w:tc>
        <w:tc>
          <w:tcPr>
            <w:tcW w:w="1701" w:type="dxa"/>
          </w:tcPr>
          <w:p w14:paraId="197BB0E9" w14:textId="4E518553" w:rsidR="00136240" w:rsidRPr="00D02AB9" w:rsidRDefault="00136240">
            <w:pPr>
              <w:rPr>
                <w:szCs w:val="20"/>
              </w:rPr>
            </w:pPr>
            <w:r w:rsidRPr="00D02AB9">
              <w:rPr>
                <w:i/>
                <w:spacing w:val="-1"/>
                <w:szCs w:val="20"/>
              </w:rPr>
              <w:t>LegalAuthenticatorType</w:t>
            </w:r>
          </w:p>
        </w:tc>
        <w:tc>
          <w:tcPr>
            <w:tcW w:w="3827" w:type="dxa"/>
          </w:tcPr>
          <w:p w14:paraId="393EA965" w14:textId="28749F7D" w:rsidR="00136240" w:rsidRPr="00D02AB9" w:rsidRDefault="00136240">
            <w:pPr>
              <w:rPr>
                <w:szCs w:val="20"/>
              </w:rPr>
            </w:pPr>
            <w:r w:rsidRPr="00D02AB9">
              <w:rPr>
                <w:i/>
                <w:szCs w:val="20"/>
              </w:rPr>
              <w:t>Information om den som vidimerat mottaget svar på vårdbegäran</w:t>
            </w:r>
          </w:p>
        </w:tc>
        <w:tc>
          <w:tcPr>
            <w:tcW w:w="1192" w:type="dxa"/>
          </w:tcPr>
          <w:p w14:paraId="33F55DDC" w14:textId="05410EBE" w:rsidR="00136240" w:rsidRPr="00D02AB9" w:rsidRDefault="00136240">
            <w:pPr>
              <w:jc w:val="center"/>
              <w:rPr>
                <w:szCs w:val="20"/>
              </w:rPr>
            </w:pPr>
          </w:p>
        </w:tc>
      </w:tr>
      <w:tr w:rsidR="00136240" w:rsidRPr="00D02AB9" w14:paraId="1AB746F6" w14:textId="77777777" w:rsidTr="003A6D72">
        <w:tc>
          <w:tcPr>
            <w:tcW w:w="2802" w:type="dxa"/>
          </w:tcPr>
          <w:p w14:paraId="1D174C30" w14:textId="77777777" w:rsidR="00136240" w:rsidRPr="00D02AB9" w:rsidRDefault="00136240" w:rsidP="003A6D72">
            <w:pPr>
              <w:spacing w:line="229" w:lineRule="exact"/>
              <w:rPr>
                <w:szCs w:val="20"/>
              </w:rPr>
            </w:pPr>
            <w:r w:rsidRPr="00D02AB9">
              <w:rPr>
                <w:szCs w:val="20"/>
              </w:rPr>
              <w:t>../../../../signatureTime</w:t>
            </w:r>
          </w:p>
          <w:p w14:paraId="1B7D4404" w14:textId="5A722B21" w:rsidR="00136240" w:rsidRPr="00D02AB9" w:rsidRDefault="00136240">
            <w:pPr>
              <w:rPr>
                <w:szCs w:val="20"/>
              </w:rPr>
            </w:pPr>
          </w:p>
        </w:tc>
        <w:tc>
          <w:tcPr>
            <w:tcW w:w="1701" w:type="dxa"/>
          </w:tcPr>
          <w:p w14:paraId="21D295BF"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2FA70952" w14:textId="7529AA2B" w:rsidR="00136240" w:rsidRPr="00D02AB9" w:rsidRDefault="00136240">
            <w:pPr>
              <w:rPr>
                <w:szCs w:val="20"/>
              </w:rPr>
            </w:pPr>
          </w:p>
        </w:tc>
        <w:tc>
          <w:tcPr>
            <w:tcW w:w="3827" w:type="dxa"/>
          </w:tcPr>
          <w:p w14:paraId="26C77EBB" w14:textId="77777777" w:rsidR="00136240" w:rsidRPr="00D02AB9" w:rsidRDefault="00136240" w:rsidP="003A6D72">
            <w:pPr>
              <w:spacing w:line="229" w:lineRule="exact"/>
              <w:rPr>
                <w:szCs w:val="20"/>
              </w:rPr>
            </w:pPr>
            <w:r w:rsidRPr="00D02AB9">
              <w:rPr>
                <w:szCs w:val="20"/>
              </w:rPr>
              <w:t>Tidpunkt för vidimering.</w:t>
            </w:r>
          </w:p>
          <w:p w14:paraId="361D6DA6" w14:textId="50FC2BD0" w:rsidR="00136240" w:rsidRPr="00D02AB9" w:rsidRDefault="00136240">
            <w:pPr>
              <w:rPr>
                <w:szCs w:val="20"/>
              </w:rPr>
            </w:pPr>
          </w:p>
        </w:tc>
        <w:tc>
          <w:tcPr>
            <w:tcW w:w="1192" w:type="dxa"/>
          </w:tcPr>
          <w:p w14:paraId="2204517F" w14:textId="4E558434" w:rsidR="00136240" w:rsidRPr="00D02AB9" w:rsidRDefault="00136240">
            <w:pPr>
              <w:jc w:val="center"/>
              <w:rPr>
                <w:szCs w:val="20"/>
              </w:rPr>
            </w:pPr>
            <w:r w:rsidRPr="00D02AB9">
              <w:rPr>
                <w:szCs w:val="20"/>
              </w:rPr>
              <w:t>1..1</w:t>
            </w:r>
          </w:p>
        </w:tc>
      </w:tr>
      <w:tr w:rsidR="00136240" w:rsidRPr="00D02AB9" w14:paraId="1C3DB377" w14:textId="77777777" w:rsidTr="003A6D72">
        <w:tc>
          <w:tcPr>
            <w:tcW w:w="2802" w:type="dxa"/>
          </w:tcPr>
          <w:p w14:paraId="41BDA88A" w14:textId="77777777" w:rsidR="00136240" w:rsidRPr="00D02AB9" w:rsidRDefault="00136240" w:rsidP="003A6D72">
            <w:pPr>
              <w:spacing w:line="229" w:lineRule="exact"/>
              <w:rPr>
                <w:szCs w:val="20"/>
              </w:rPr>
            </w:pPr>
            <w:r w:rsidRPr="00D02AB9">
              <w:rPr>
                <w:szCs w:val="20"/>
              </w:rPr>
              <w:t>../../../../legalAuthenticatorHSAId</w:t>
            </w:r>
          </w:p>
          <w:p w14:paraId="042A0C56" w14:textId="7BDC496F" w:rsidR="00136240" w:rsidRPr="00D02AB9" w:rsidRDefault="00136240">
            <w:pPr>
              <w:rPr>
                <w:szCs w:val="20"/>
              </w:rPr>
            </w:pPr>
          </w:p>
        </w:tc>
        <w:tc>
          <w:tcPr>
            <w:tcW w:w="1701" w:type="dxa"/>
          </w:tcPr>
          <w:p w14:paraId="23F79452" w14:textId="77777777" w:rsidR="00136240" w:rsidRPr="00D02AB9" w:rsidRDefault="00136240" w:rsidP="003A6D72">
            <w:pPr>
              <w:spacing w:line="229" w:lineRule="exact"/>
              <w:rPr>
                <w:b/>
                <w:szCs w:val="20"/>
              </w:rPr>
            </w:pPr>
            <w:r w:rsidRPr="00D02AB9">
              <w:rPr>
                <w:b/>
                <w:szCs w:val="20"/>
              </w:rPr>
              <w:t>HSAIdType</w:t>
            </w:r>
          </w:p>
          <w:p w14:paraId="5C27DEDC" w14:textId="18B53C70" w:rsidR="00136240" w:rsidRPr="00D02AB9" w:rsidRDefault="00136240">
            <w:pPr>
              <w:rPr>
                <w:szCs w:val="20"/>
              </w:rPr>
            </w:pPr>
          </w:p>
        </w:tc>
        <w:tc>
          <w:tcPr>
            <w:tcW w:w="3827" w:type="dxa"/>
          </w:tcPr>
          <w:p w14:paraId="009D90CB" w14:textId="2C7A6A2B" w:rsidR="00136240" w:rsidRPr="00D02AB9" w:rsidRDefault="00136240" w:rsidP="008420F6">
            <w:pPr>
              <w:rPr>
                <w:szCs w:val="20"/>
              </w:rPr>
              <w:pPrChange w:id="4406" w:author="Björn Genfors" w:date="2014-03-28T14:53:00Z">
                <w:pPr/>
              </w:pPrChange>
            </w:pPr>
            <w:r w:rsidRPr="00D02AB9">
              <w:rPr>
                <w:szCs w:val="20"/>
              </w:rPr>
              <w:t xml:space="preserve">HSA-id för person som signerat dokumentet. </w:t>
            </w:r>
            <w:r w:rsidRPr="00D02AB9">
              <w:rPr>
                <w:spacing w:val="-1"/>
                <w:szCs w:val="20"/>
              </w:rPr>
              <w:t>HSA-id för vård- och omsorgspersonal. Skall anges om tillgänglig.</w:t>
            </w:r>
            <w:del w:id="4407" w:author="Björn Genfors" w:date="2014-03-28T14:53:00Z">
              <w:r w:rsidRPr="00D02AB9" w:rsidDel="008420F6">
                <w:rPr>
                  <w:spacing w:val="-1"/>
                  <w:szCs w:val="20"/>
                </w:rPr>
                <w:delText xml:space="preserve"> (Enligt NPÖ riv-spec 2.2.0 avsnitt 4.1.39 beslutsregel: I de fall då HSA-id inte finns tillgängligt i systemet kan Orgnr + lokalt id anges.)</w:delText>
              </w:r>
            </w:del>
          </w:p>
        </w:tc>
        <w:tc>
          <w:tcPr>
            <w:tcW w:w="1192" w:type="dxa"/>
          </w:tcPr>
          <w:p w14:paraId="37C85A51" w14:textId="1C3A6A0A" w:rsidR="00136240" w:rsidRPr="00D02AB9" w:rsidRDefault="00136240">
            <w:pPr>
              <w:jc w:val="center"/>
              <w:rPr>
                <w:szCs w:val="20"/>
              </w:rPr>
            </w:pPr>
            <w:r w:rsidRPr="00D02AB9">
              <w:rPr>
                <w:szCs w:val="20"/>
              </w:rPr>
              <w:t>0..1</w:t>
            </w:r>
          </w:p>
        </w:tc>
      </w:tr>
      <w:tr w:rsidR="00981610" w:rsidRPr="00D02AB9" w14:paraId="2012C5EA" w14:textId="77777777" w:rsidTr="006B6063">
        <w:tc>
          <w:tcPr>
            <w:tcW w:w="2802" w:type="dxa"/>
          </w:tcPr>
          <w:p w14:paraId="43DEF63E" w14:textId="77777777" w:rsidR="00981610" w:rsidRPr="00D02AB9" w:rsidRDefault="00981610" w:rsidP="006B6063">
            <w:pPr>
              <w:spacing w:line="229" w:lineRule="exact"/>
              <w:rPr>
                <w:szCs w:val="20"/>
              </w:rPr>
            </w:pPr>
            <w:r w:rsidRPr="00D02AB9">
              <w:rPr>
                <w:szCs w:val="20"/>
              </w:rPr>
              <w:t>../../../../legalAuthenticatorName</w:t>
            </w:r>
          </w:p>
          <w:p w14:paraId="5B997EC4" w14:textId="77777777" w:rsidR="00981610" w:rsidRPr="00D02AB9" w:rsidRDefault="00981610" w:rsidP="006B6063">
            <w:pPr>
              <w:rPr>
                <w:szCs w:val="20"/>
              </w:rPr>
            </w:pPr>
          </w:p>
        </w:tc>
        <w:tc>
          <w:tcPr>
            <w:tcW w:w="1701" w:type="dxa"/>
          </w:tcPr>
          <w:p w14:paraId="2AA101AB" w14:textId="77777777" w:rsidR="00981610" w:rsidRPr="00D02AB9" w:rsidRDefault="00981610" w:rsidP="006B6063">
            <w:pPr>
              <w:rPr>
                <w:szCs w:val="20"/>
              </w:rPr>
            </w:pPr>
            <w:r w:rsidRPr="00D02AB9">
              <w:rPr>
                <w:szCs w:val="20"/>
              </w:rPr>
              <w:t>String</w:t>
            </w:r>
          </w:p>
        </w:tc>
        <w:tc>
          <w:tcPr>
            <w:tcW w:w="3827" w:type="dxa"/>
          </w:tcPr>
          <w:p w14:paraId="7DC9B623" w14:textId="77777777" w:rsidR="00981610" w:rsidRPr="00D02AB9" w:rsidRDefault="00981610" w:rsidP="006B6063">
            <w:pPr>
              <w:rPr>
                <w:szCs w:val="20"/>
              </w:rPr>
            </w:pPr>
            <w:r w:rsidRPr="00D02AB9">
              <w:rPr>
                <w:szCs w:val="20"/>
              </w:rPr>
              <w:t>Namnen i klartext för signerande person.</w:t>
            </w:r>
          </w:p>
        </w:tc>
        <w:tc>
          <w:tcPr>
            <w:tcW w:w="1192" w:type="dxa"/>
          </w:tcPr>
          <w:p w14:paraId="3E5D65AF" w14:textId="77777777" w:rsidR="00981610" w:rsidRPr="00D02AB9" w:rsidRDefault="00981610" w:rsidP="006B6063">
            <w:pPr>
              <w:jc w:val="center"/>
              <w:rPr>
                <w:szCs w:val="20"/>
              </w:rPr>
            </w:pPr>
            <w:r w:rsidRPr="00D02AB9">
              <w:rPr>
                <w:szCs w:val="20"/>
              </w:rPr>
              <w:t>0..1</w:t>
            </w:r>
          </w:p>
        </w:tc>
      </w:tr>
      <w:tr w:rsidR="00981610" w:rsidRPr="00D02AB9" w14:paraId="7FE4812C" w14:textId="77777777" w:rsidTr="003A6D72">
        <w:tc>
          <w:tcPr>
            <w:tcW w:w="2802" w:type="dxa"/>
          </w:tcPr>
          <w:p w14:paraId="0802BF4D" w14:textId="69878EC1" w:rsidR="00136240" w:rsidRPr="00D02AB9" w:rsidRDefault="00136240" w:rsidP="003A6D72">
            <w:pPr>
              <w:spacing w:line="229" w:lineRule="exact"/>
              <w:rPr>
                <w:color w:val="FF0000"/>
                <w:szCs w:val="20"/>
                <w:highlight w:val="yellow"/>
              </w:rPr>
            </w:pPr>
            <w:r w:rsidRPr="00D02AB9">
              <w:rPr>
                <w:color w:val="FF0000"/>
                <w:szCs w:val="20"/>
                <w:highlight w:val="yellow"/>
              </w:rPr>
              <w:t>../../../../</w:t>
            </w:r>
            <w:r w:rsidR="00981610" w:rsidRPr="00D02AB9">
              <w:rPr>
                <w:color w:val="FF0000"/>
                <w:szCs w:val="20"/>
                <w:highlight w:val="yellow"/>
              </w:rPr>
              <w:t>legalAuthenticatorRoleCode</w:t>
            </w:r>
          </w:p>
          <w:p w14:paraId="061A999A" w14:textId="4968D626" w:rsidR="00136240" w:rsidRPr="00D02AB9" w:rsidRDefault="00136240">
            <w:pPr>
              <w:rPr>
                <w:color w:val="FF0000"/>
                <w:szCs w:val="20"/>
                <w:highlight w:val="yellow"/>
              </w:rPr>
            </w:pPr>
          </w:p>
        </w:tc>
        <w:tc>
          <w:tcPr>
            <w:tcW w:w="1701" w:type="dxa"/>
          </w:tcPr>
          <w:p w14:paraId="4583535B" w14:textId="107C8145" w:rsidR="00136240" w:rsidRPr="00D02AB9" w:rsidRDefault="00136240">
            <w:pPr>
              <w:rPr>
                <w:color w:val="FF0000"/>
                <w:szCs w:val="20"/>
                <w:highlight w:val="yellow"/>
              </w:rPr>
            </w:pPr>
          </w:p>
        </w:tc>
        <w:tc>
          <w:tcPr>
            <w:tcW w:w="3827" w:type="dxa"/>
          </w:tcPr>
          <w:p w14:paraId="5A219C8E" w14:textId="7B61E100" w:rsidR="00136240" w:rsidRPr="00D02AB9" w:rsidRDefault="00981610">
            <w:pPr>
              <w:rPr>
                <w:color w:val="FF0000"/>
                <w:szCs w:val="20"/>
                <w:highlight w:val="yellow"/>
              </w:rPr>
            </w:pPr>
            <w:r w:rsidRPr="00D02AB9">
              <w:rPr>
                <w:color w:val="FF0000"/>
                <w:szCs w:val="20"/>
                <w:highlight w:val="yellow"/>
              </w:rPr>
              <w:t>Skall ej anges</w:t>
            </w:r>
          </w:p>
        </w:tc>
        <w:tc>
          <w:tcPr>
            <w:tcW w:w="1192" w:type="dxa"/>
          </w:tcPr>
          <w:p w14:paraId="567FCCE6" w14:textId="3ED02D1F" w:rsidR="00136240" w:rsidRPr="00D02AB9" w:rsidRDefault="00981610">
            <w:pPr>
              <w:jc w:val="center"/>
              <w:rPr>
                <w:color w:val="FF0000"/>
                <w:szCs w:val="20"/>
              </w:rPr>
            </w:pPr>
            <w:r w:rsidRPr="00D02AB9">
              <w:rPr>
                <w:color w:val="FF0000"/>
                <w:szCs w:val="20"/>
                <w:highlight w:val="yellow"/>
              </w:rPr>
              <w:t>0..0</w:t>
            </w:r>
          </w:p>
        </w:tc>
      </w:tr>
    </w:tbl>
    <w:p w14:paraId="6DD82AD4" w14:textId="77777777" w:rsidR="00136240" w:rsidRPr="00CC412F" w:rsidRDefault="00136240" w:rsidP="00CC412F">
      <w:pPr>
        <w:spacing w:line="240" w:lineRule="auto"/>
        <w:rPr>
          <w:rFonts w:eastAsia="Times New Roman"/>
          <w:bCs/>
          <w:sz w:val="30"/>
          <w:szCs w:val="28"/>
        </w:rPr>
      </w:pPr>
    </w:p>
    <w:p w14:paraId="53B867C9" w14:textId="77777777" w:rsidR="00CC412F" w:rsidRPr="00CC412F" w:rsidRDefault="00CC412F" w:rsidP="00CC412F">
      <w:pPr>
        <w:pStyle w:val="Rubrik3"/>
      </w:pPr>
      <w:bookmarkStart w:id="4408" w:name="_Toc383102103"/>
      <w:r w:rsidRPr="00CC412F">
        <w:t>Övriga regler</w:t>
      </w:r>
      <w:bookmarkEnd w:id="4408"/>
    </w:p>
    <w:p w14:paraId="647275D7" w14:textId="77777777" w:rsidR="00CC412F" w:rsidRPr="00CC412F" w:rsidRDefault="00CC412F" w:rsidP="00CC412F">
      <w:r w:rsidRPr="00CC412F">
        <w:t xml:space="preserve">Inga fältregler utöver de som är beskrivna ovan. </w:t>
      </w:r>
    </w:p>
    <w:p w14:paraId="161FA18F" w14:textId="77777777" w:rsidR="00CC412F" w:rsidRPr="00CC412F" w:rsidRDefault="00CC412F" w:rsidP="00CC412F"/>
    <w:p w14:paraId="5685A65E" w14:textId="77777777" w:rsidR="00CC412F" w:rsidRPr="00CC412F" w:rsidRDefault="00CC412F" w:rsidP="00CC412F">
      <w:pPr>
        <w:pStyle w:val="Rubrik4"/>
      </w:pPr>
      <w:r w:rsidRPr="00CC412F">
        <w:t>Icke funktionella krav</w:t>
      </w:r>
    </w:p>
    <w:p w14:paraId="604C3F8F" w14:textId="77777777" w:rsidR="00CC412F" w:rsidRPr="00CC412F" w:rsidRDefault="00CC412F" w:rsidP="00CC412F">
      <w:r w:rsidRPr="00CC412F">
        <w:t>Inga övriga icke funktionella krav.</w:t>
      </w:r>
    </w:p>
    <w:p w14:paraId="682F41DD" w14:textId="77777777" w:rsidR="00CC412F" w:rsidRPr="00CC412F" w:rsidRDefault="00CC412F" w:rsidP="00CC412F">
      <w:pPr>
        <w:pStyle w:val="Rubrik5"/>
      </w:pPr>
      <w:r w:rsidRPr="00CC412F">
        <w:t>SLA-krav</w:t>
      </w:r>
    </w:p>
    <w:p w14:paraId="77FEB138" w14:textId="77777777" w:rsidR="00CC412F" w:rsidRPr="00CC412F" w:rsidRDefault="00CC412F" w:rsidP="00CC412F">
      <w:r w:rsidRPr="00CC412F">
        <w:t>Inga avvikande SLA-krav.</w:t>
      </w:r>
      <w:r w:rsidRPr="00CC412F">
        <w:rPr>
          <w:rFonts w:eastAsia="Times New Roman"/>
          <w:bCs/>
          <w:sz w:val="30"/>
          <w:szCs w:val="28"/>
        </w:rPr>
        <w:t xml:space="preserve"> </w:t>
      </w:r>
    </w:p>
    <w:p w14:paraId="082D2900" w14:textId="77777777" w:rsidR="00E13C32" w:rsidRPr="00CC412F" w:rsidRDefault="00E13C32">
      <w:pPr>
        <w:spacing w:line="240" w:lineRule="auto"/>
        <w:rPr>
          <w:rFonts w:eastAsia="Times New Roman"/>
          <w:bCs/>
          <w:sz w:val="30"/>
          <w:szCs w:val="28"/>
        </w:rPr>
      </w:pPr>
    </w:p>
    <w:p w14:paraId="2232FC3E" w14:textId="77777777" w:rsidR="00796ADF" w:rsidRDefault="00796ADF">
      <w:pPr>
        <w:spacing w:line="240" w:lineRule="auto"/>
        <w:rPr>
          <w:rFonts w:eastAsia="Times New Roman"/>
          <w:bCs/>
          <w:sz w:val="24"/>
          <w:szCs w:val="26"/>
        </w:rPr>
      </w:pPr>
      <w:bookmarkStart w:id="4409" w:name="_Toc381706860"/>
      <w:r>
        <w:br w:type="page"/>
      </w:r>
    </w:p>
    <w:p w14:paraId="23073F65" w14:textId="104AD751" w:rsidR="00CC412F" w:rsidRPr="00CC412F" w:rsidRDefault="00CC412F" w:rsidP="00CC412F">
      <w:pPr>
        <w:pStyle w:val="Rubrik2"/>
      </w:pPr>
      <w:bookmarkStart w:id="4410" w:name="_Toc383102104"/>
      <w:r w:rsidRPr="00CC412F">
        <w:lastRenderedPageBreak/>
        <w:t>GetImagingOutcome</w:t>
      </w:r>
      <w:bookmarkEnd w:id="4409"/>
      <w:bookmarkEnd w:id="4410"/>
    </w:p>
    <w:p w14:paraId="73AF183B" w14:textId="77777777" w:rsidR="002B3273" w:rsidRDefault="002B3273" w:rsidP="002B3273">
      <w:r>
        <w:t>Tjänstekontraktet GetImagingOutcome returnerar bilddiagnostiska-resultat för patienter, lagrade i journalsystem. Tjänstekontraktet skall ingå i tjänstedomänen riv:clinicalprocess:healthcond:actoutcome (svensk benämning: Hantera hälsorelaterade tillstånd, utfall av aktivitet).</w:t>
      </w:r>
    </w:p>
    <w:p w14:paraId="1F4179C2" w14:textId="77777777" w:rsidR="002B3273" w:rsidRDefault="002B3273" w:rsidP="002B3273"/>
    <w:p w14:paraId="2DE8D7BA" w14:textId="77777777" w:rsidR="002B3273" w:rsidRDefault="002B3273" w:rsidP="002B3273">
      <w:r>
        <w:t>Tjänstekontraktet baseras på existerande RIV-specifikations informationsmodell från NPÖ och ger information om resultatet av bild-undersökning i form av det sammanfattande utlåtandet kring undersökningsresultatet med i förekommande fall text och bild via länk el. motsvarande (se fältreglerna nedan). Informationsinnehållet har vidare utvidgats till att möjliggöra att ge både mer strukturerad bild-mätdata, dels stödja de standards som finns för att ge tillgång till bild-data på olika sätt, dels via DICOM för renderbar visning hos konsumenten eller som statisk bild.</w:t>
      </w:r>
    </w:p>
    <w:p w14:paraId="58A8C2A6" w14:textId="77777777" w:rsidR="002B3273" w:rsidRDefault="002B3273" w:rsidP="002B3273"/>
    <w:p w14:paraId="5D405077" w14:textId="77777777" w:rsidR="002B3273" w:rsidRDefault="002B3273" w:rsidP="002B3273">
      <w:r>
        <w:t>Detta dokument har utformats enligt principerna för tjänstekontrakt enligt RIV-TA 2.1 och tjänsteutvecklingen som sker inom ramen för Journal på Nätet. Exempel på konsumerande system och tjänster är nästa generation av NPÖ, Mina Vårdkontakters tjänster Min Journal och Mitt Vårdflöde samt överföring till patientens eget hälsokonto genom prenumerationstjänsten för HälsaFörMig.</w:t>
      </w:r>
    </w:p>
    <w:p w14:paraId="075BD03B" w14:textId="77777777" w:rsidR="002B3273" w:rsidRDefault="002B3273" w:rsidP="002B3273"/>
    <w:p w14:paraId="68502998" w14:textId="77777777" w:rsidR="002B3273" w:rsidRDefault="002B3273" w:rsidP="002B3273">
      <w:r>
        <w:t>I utformningen av tjänstekontraktet har hänsyn tagits till standarder på bildområdet. Som alternativ till DICOM ges möjlighet att skicka en bild/bildlänk (i något av de tillåtna formaten enligt HL7 multimediatyper) ihop med viss strukturerad data som komplement.</w:t>
      </w:r>
    </w:p>
    <w:p w14:paraId="665894F7" w14:textId="77777777" w:rsidR="002B3273" w:rsidRDefault="002B3273" w:rsidP="002B3273"/>
    <w:p w14:paraId="00F7BBC8" w14:textId="6F57C562" w:rsidR="002B3273" w:rsidRDefault="002B3273" w:rsidP="002B3273">
      <w:pPr>
        <w:rPr>
          <w:ins w:id="4411" w:author="Björn Genfors" w:date="2014-03-28T14:47:00Z"/>
        </w:rPr>
      </w:pPr>
      <w:r>
        <w:t>Som en frivillig del av tjänstekontraktet kan stråldoser som härrör till undersökningen bifogas. Tanken med detta är att möjliggöra för framtida ”appar” som samlar stråldos för uppföljning eller inför nya röntgenundersökningar.</w:t>
      </w:r>
    </w:p>
    <w:p w14:paraId="7B3FCB71" w14:textId="77777777" w:rsidR="0046387E" w:rsidRDefault="0046387E" w:rsidP="002B3273">
      <w:pPr>
        <w:rPr>
          <w:ins w:id="4412" w:author="Björn Genfors" w:date="2014-03-28T14:47:00Z"/>
        </w:rPr>
      </w:pPr>
    </w:p>
    <w:p w14:paraId="368306AC" w14:textId="77777777" w:rsidR="0046387E" w:rsidRPr="00CC412F" w:rsidRDefault="0046387E" w:rsidP="0046387E">
      <w:pPr>
        <w:pStyle w:val="Rubrik3"/>
        <w:rPr>
          <w:ins w:id="4413" w:author="Björn Genfors" w:date="2014-03-28T14:47:00Z"/>
        </w:rPr>
      </w:pPr>
      <w:ins w:id="4414" w:author="Björn Genfors" w:date="2014-03-28T14:47:00Z">
        <w:r w:rsidRPr="00CC412F">
          <w:t>Gemensamma informationskomponenter</w:t>
        </w:r>
      </w:ins>
    </w:p>
    <w:p w14:paraId="596C9AFF" w14:textId="35F2BA8A" w:rsidR="0046387E" w:rsidRDefault="0046387E" w:rsidP="002B3273">
      <w:ins w:id="4415" w:author="Björn Genfors" w:date="2014-03-28T14:47:00Z">
        <w:r w:rsidRPr="00CC412F">
          <w:t xml:space="preserve">De gemensamma informationskomponenter som används i detta kontrakt beskrivs i bilagan </w:t>
        </w:r>
        <w:r>
          <w:t>”Bilaga_Gemensamma_typer_4.pdf”</w:t>
        </w:r>
      </w:ins>
    </w:p>
    <w:p w14:paraId="3AEB87BA" w14:textId="77777777" w:rsidR="002B3273" w:rsidRDefault="002B3273" w:rsidP="002B3273"/>
    <w:p w14:paraId="0639C4B9" w14:textId="77777777" w:rsidR="00CC412F" w:rsidRPr="00CC412F" w:rsidRDefault="00CC412F" w:rsidP="00CC412F">
      <w:pPr>
        <w:pStyle w:val="Rubrik3"/>
      </w:pPr>
      <w:bookmarkStart w:id="4416" w:name="_Toc381706861"/>
      <w:bookmarkStart w:id="4417" w:name="_Toc383102105"/>
      <w:r w:rsidRPr="00CC412F">
        <w:t>Version</w:t>
      </w:r>
      <w:bookmarkEnd w:id="4416"/>
      <w:bookmarkEnd w:id="4417"/>
    </w:p>
    <w:p w14:paraId="713C97B0" w14:textId="77777777" w:rsidR="00CC412F" w:rsidRPr="00CC412F" w:rsidRDefault="00CC412F" w:rsidP="00CC412F">
      <w:r w:rsidRPr="00CC412F">
        <w:t>1.0</w:t>
      </w:r>
    </w:p>
    <w:p w14:paraId="3C943AC4" w14:textId="77777777" w:rsidR="00CC412F" w:rsidRPr="00CC412F" w:rsidRDefault="00CC412F" w:rsidP="00CC412F"/>
    <w:p w14:paraId="1D9F468D" w14:textId="77777777" w:rsidR="00CC412F" w:rsidRPr="00CC412F" w:rsidRDefault="00CC412F" w:rsidP="00CC412F">
      <w:pPr>
        <w:pStyle w:val="Rubrik3"/>
      </w:pPr>
      <w:bookmarkStart w:id="4418" w:name="_Ref370222427"/>
      <w:bookmarkStart w:id="4419" w:name="_Toc381706862"/>
      <w:bookmarkStart w:id="4420" w:name="_Toc383102106"/>
      <w:r w:rsidRPr="00CC412F">
        <w:t>Fältregler</w:t>
      </w:r>
      <w:bookmarkEnd w:id="4418"/>
      <w:bookmarkEnd w:id="4419"/>
      <w:bookmarkEnd w:id="4420"/>
    </w:p>
    <w:p w14:paraId="02623E6E" w14:textId="77777777" w:rsidR="00CC412F" w:rsidRPr="00CC412F" w:rsidRDefault="00CC412F" w:rsidP="00CC412F">
      <w:r w:rsidRPr="00CC412F">
        <w:t xml:space="preserve">Nedanstående tabell beskriver varje element i begäran och svar. Har namnet en * finns ytterligare regler för detta element och beskrivs mer i detalj i stycket Regler. </w:t>
      </w:r>
    </w:p>
    <w:p w14:paraId="0E01C613" w14:textId="77777777" w:rsidR="00CC412F" w:rsidRPr="00CC412F" w:rsidRDefault="00CC412F" w:rsidP="00CC412F"/>
    <w:tbl>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1701"/>
        <w:gridCol w:w="3827"/>
        <w:gridCol w:w="1192"/>
        <w:tblGridChange w:id="4421">
          <w:tblGrid>
            <w:gridCol w:w="2802"/>
            <w:gridCol w:w="1701"/>
            <w:gridCol w:w="3827"/>
            <w:gridCol w:w="1192"/>
          </w:tblGrid>
        </w:tblGridChange>
      </w:tblGrid>
      <w:tr w:rsidR="00CC412F" w:rsidRPr="007621F2" w14:paraId="720E34F3" w14:textId="77777777" w:rsidTr="003A6D72">
        <w:tc>
          <w:tcPr>
            <w:tcW w:w="2802" w:type="dxa"/>
            <w:shd w:val="clear" w:color="auto" w:fill="D9D9D9" w:themeFill="background1" w:themeFillShade="D9"/>
          </w:tcPr>
          <w:p w14:paraId="75187EA6" w14:textId="77777777" w:rsidR="00CC412F" w:rsidRPr="007621F2" w:rsidRDefault="00CC412F">
            <w:pPr>
              <w:rPr>
                <w:b/>
                <w:szCs w:val="20"/>
              </w:rPr>
            </w:pPr>
            <w:r w:rsidRPr="007621F2">
              <w:rPr>
                <w:b/>
                <w:szCs w:val="20"/>
              </w:rPr>
              <w:t>Namn</w:t>
            </w:r>
          </w:p>
        </w:tc>
        <w:tc>
          <w:tcPr>
            <w:tcW w:w="1701" w:type="dxa"/>
            <w:shd w:val="clear" w:color="auto" w:fill="D9D9D9" w:themeFill="background1" w:themeFillShade="D9"/>
          </w:tcPr>
          <w:p w14:paraId="47BF9C8B" w14:textId="77777777" w:rsidR="00CC412F" w:rsidRPr="007621F2" w:rsidRDefault="00CC412F">
            <w:pPr>
              <w:rPr>
                <w:b/>
                <w:szCs w:val="20"/>
              </w:rPr>
            </w:pPr>
            <w:r w:rsidRPr="007621F2">
              <w:rPr>
                <w:b/>
                <w:szCs w:val="20"/>
              </w:rPr>
              <w:t>Typ</w:t>
            </w:r>
          </w:p>
        </w:tc>
        <w:tc>
          <w:tcPr>
            <w:tcW w:w="3827" w:type="dxa"/>
            <w:shd w:val="clear" w:color="auto" w:fill="D9D9D9" w:themeFill="background1" w:themeFillShade="D9"/>
          </w:tcPr>
          <w:p w14:paraId="1CE54C40" w14:textId="77777777" w:rsidR="00CC412F" w:rsidRPr="007621F2" w:rsidRDefault="00CC412F">
            <w:pPr>
              <w:rPr>
                <w:b/>
                <w:szCs w:val="20"/>
              </w:rPr>
            </w:pPr>
            <w:r w:rsidRPr="007621F2">
              <w:rPr>
                <w:b/>
                <w:szCs w:val="20"/>
              </w:rPr>
              <w:t>Beskrivning</w:t>
            </w:r>
          </w:p>
        </w:tc>
        <w:tc>
          <w:tcPr>
            <w:tcW w:w="1192" w:type="dxa"/>
            <w:shd w:val="clear" w:color="auto" w:fill="D9D9D9" w:themeFill="background1" w:themeFillShade="D9"/>
          </w:tcPr>
          <w:p w14:paraId="23AAFF3B" w14:textId="017C54B0" w:rsidR="00CC412F" w:rsidRPr="007621F2" w:rsidRDefault="00CC412F" w:rsidP="003A6D72">
            <w:pPr>
              <w:jc w:val="center"/>
              <w:rPr>
                <w:b/>
                <w:szCs w:val="20"/>
              </w:rPr>
            </w:pPr>
            <w:r w:rsidRPr="007621F2">
              <w:rPr>
                <w:b/>
                <w:szCs w:val="20"/>
              </w:rPr>
              <w:t>Kardi</w:t>
            </w:r>
            <w:r w:rsidR="0027683A" w:rsidRPr="007621F2">
              <w:rPr>
                <w:b/>
                <w:szCs w:val="20"/>
              </w:rPr>
              <w:t>-</w:t>
            </w:r>
            <w:r w:rsidRPr="007621F2">
              <w:rPr>
                <w:b/>
                <w:szCs w:val="20"/>
              </w:rPr>
              <w:t>nalitet</w:t>
            </w:r>
          </w:p>
        </w:tc>
      </w:tr>
      <w:tr w:rsidR="00CC412F" w:rsidRPr="007621F2" w14:paraId="511E22EB" w14:textId="77777777" w:rsidTr="003A6D72">
        <w:tc>
          <w:tcPr>
            <w:tcW w:w="2802" w:type="dxa"/>
          </w:tcPr>
          <w:p w14:paraId="26124929" w14:textId="77777777" w:rsidR="00CC412F" w:rsidRPr="007621F2" w:rsidRDefault="00CC412F">
            <w:pPr>
              <w:rPr>
                <w:b/>
                <w:szCs w:val="20"/>
              </w:rPr>
            </w:pPr>
            <w:r w:rsidRPr="007621F2">
              <w:rPr>
                <w:b/>
                <w:szCs w:val="20"/>
              </w:rPr>
              <w:t>Begäran</w:t>
            </w:r>
          </w:p>
        </w:tc>
        <w:tc>
          <w:tcPr>
            <w:tcW w:w="1701" w:type="dxa"/>
          </w:tcPr>
          <w:p w14:paraId="268D7F8A" w14:textId="77777777" w:rsidR="00CC412F" w:rsidRPr="007621F2" w:rsidRDefault="00CC412F">
            <w:pPr>
              <w:rPr>
                <w:b/>
                <w:szCs w:val="20"/>
              </w:rPr>
            </w:pPr>
          </w:p>
        </w:tc>
        <w:tc>
          <w:tcPr>
            <w:tcW w:w="3827" w:type="dxa"/>
          </w:tcPr>
          <w:p w14:paraId="1D629C37" w14:textId="77777777" w:rsidR="00CC412F" w:rsidRPr="007621F2" w:rsidRDefault="00CC412F">
            <w:pPr>
              <w:rPr>
                <w:b/>
                <w:szCs w:val="20"/>
              </w:rPr>
            </w:pPr>
          </w:p>
        </w:tc>
        <w:tc>
          <w:tcPr>
            <w:tcW w:w="1192" w:type="dxa"/>
          </w:tcPr>
          <w:p w14:paraId="6B0F9D9B" w14:textId="77777777" w:rsidR="00CC412F" w:rsidRPr="007621F2" w:rsidRDefault="00CC412F" w:rsidP="003A6D72">
            <w:pPr>
              <w:jc w:val="center"/>
              <w:rPr>
                <w:b/>
                <w:szCs w:val="20"/>
              </w:rPr>
            </w:pPr>
          </w:p>
        </w:tc>
      </w:tr>
      <w:tr w:rsidR="00517C89" w:rsidRPr="007621F2" w14:paraId="4CF50DA9" w14:textId="77777777" w:rsidTr="003A6D72">
        <w:tc>
          <w:tcPr>
            <w:tcW w:w="2802" w:type="dxa"/>
          </w:tcPr>
          <w:p w14:paraId="166F9444" w14:textId="445E109E" w:rsidR="00517C89" w:rsidRPr="007621F2" w:rsidRDefault="00517C89">
            <w:pPr>
              <w:rPr>
                <w:szCs w:val="20"/>
              </w:rPr>
            </w:pPr>
            <w:r w:rsidRPr="007621F2">
              <w:rPr>
                <w:szCs w:val="20"/>
              </w:rPr>
              <w:t xml:space="preserve">careUnitHSAId </w:t>
            </w:r>
          </w:p>
        </w:tc>
        <w:tc>
          <w:tcPr>
            <w:tcW w:w="1701" w:type="dxa"/>
          </w:tcPr>
          <w:p w14:paraId="5197B763" w14:textId="67B05E47" w:rsidR="00517C89" w:rsidRPr="007621F2" w:rsidRDefault="00517C89">
            <w:pPr>
              <w:rPr>
                <w:szCs w:val="20"/>
              </w:rPr>
            </w:pPr>
            <w:r w:rsidRPr="007621F2">
              <w:rPr>
                <w:spacing w:val="-1"/>
                <w:szCs w:val="20"/>
              </w:rPr>
              <w:t>HSAIdType</w:t>
            </w:r>
          </w:p>
        </w:tc>
        <w:tc>
          <w:tcPr>
            <w:tcW w:w="3827" w:type="dxa"/>
          </w:tcPr>
          <w:p w14:paraId="44634421" w14:textId="741DC4AC" w:rsidR="00517C89" w:rsidRPr="007621F2" w:rsidRDefault="00517C89">
            <w:pPr>
              <w:rPr>
                <w:szCs w:val="20"/>
              </w:rPr>
            </w:pPr>
            <w:r w:rsidRPr="007621F2">
              <w:rPr>
                <w:spacing w:val="-1"/>
                <w:szCs w:val="20"/>
              </w:rPr>
              <w:t xml:space="preserve">Filtrering på PDL-enhet vilket motsvarar careUnitHSAId i </w:t>
            </w:r>
            <w:r w:rsidRPr="007621F2">
              <w:rPr>
                <w:spacing w:val="-1"/>
                <w:szCs w:val="20"/>
              </w:rPr>
              <w:lastRenderedPageBreak/>
              <w:t>healthcareProfessionalType.</w:t>
            </w:r>
          </w:p>
        </w:tc>
        <w:tc>
          <w:tcPr>
            <w:tcW w:w="1192" w:type="dxa"/>
          </w:tcPr>
          <w:p w14:paraId="350EF67E" w14:textId="77777777" w:rsidR="00517C89" w:rsidRPr="007621F2" w:rsidRDefault="00517C89" w:rsidP="003A6D72">
            <w:pPr>
              <w:spacing w:line="229" w:lineRule="exact"/>
              <w:ind w:left="142"/>
              <w:jc w:val="center"/>
              <w:rPr>
                <w:szCs w:val="20"/>
              </w:rPr>
            </w:pPr>
            <w:r w:rsidRPr="007621F2">
              <w:rPr>
                <w:szCs w:val="20"/>
              </w:rPr>
              <w:lastRenderedPageBreak/>
              <w:t>0.</w:t>
            </w:r>
            <w:r w:rsidRPr="007621F2">
              <w:rPr>
                <w:spacing w:val="-1"/>
                <w:szCs w:val="20"/>
              </w:rPr>
              <w:t>.</w:t>
            </w:r>
            <w:r w:rsidRPr="007621F2">
              <w:rPr>
                <w:szCs w:val="20"/>
              </w:rPr>
              <w:t>*</w:t>
            </w:r>
          </w:p>
          <w:p w14:paraId="2F3986CC" w14:textId="77777777" w:rsidR="00517C89" w:rsidRPr="007621F2" w:rsidRDefault="00517C89" w:rsidP="003A6D72">
            <w:pPr>
              <w:jc w:val="center"/>
              <w:rPr>
                <w:szCs w:val="20"/>
              </w:rPr>
            </w:pPr>
          </w:p>
        </w:tc>
      </w:tr>
      <w:tr w:rsidR="00517C89" w:rsidRPr="007621F2" w14:paraId="7E40FC33" w14:textId="77777777" w:rsidTr="003A6D72">
        <w:tc>
          <w:tcPr>
            <w:tcW w:w="2802" w:type="dxa"/>
          </w:tcPr>
          <w:p w14:paraId="7019E628" w14:textId="1A130AEE" w:rsidR="00517C89" w:rsidRPr="007621F2" w:rsidRDefault="00517C89">
            <w:pPr>
              <w:rPr>
                <w:szCs w:val="20"/>
              </w:rPr>
            </w:pPr>
            <w:r w:rsidRPr="007621F2">
              <w:rPr>
                <w:i/>
                <w:szCs w:val="20"/>
              </w:rPr>
              <w:lastRenderedPageBreak/>
              <w:t>patientId</w:t>
            </w:r>
          </w:p>
        </w:tc>
        <w:tc>
          <w:tcPr>
            <w:tcW w:w="1701" w:type="dxa"/>
          </w:tcPr>
          <w:p w14:paraId="2C9F7D99" w14:textId="6797070E" w:rsidR="00517C89" w:rsidRPr="007621F2" w:rsidRDefault="00517C89">
            <w:pPr>
              <w:rPr>
                <w:szCs w:val="20"/>
              </w:rPr>
            </w:pPr>
            <w:r w:rsidRPr="007621F2">
              <w:rPr>
                <w:i/>
                <w:spacing w:val="-1"/>
                <w:szCs w:val="20"/>
              </w:rPr>
              <w:t>PersonIdType</w:t>
            </w:r>
          </w:p>
        </w:tc>
        <w:tc>
          <w:tcPr>
            <w:tcW w:w="3827" w:type="dxa"/>
          </w:tcPr>
          <w:p w14:paraId="7DA2342A" w14:textId="27F67F93" w:rsidR="00517C89" w:rsidRPr="007621F2" w:rsidRDefault="00517C89">
            <w:pPr>
              <w:rPr>
                <w:szCs w:val="20"/>
              </w:rPr>
            </w:pPr>
            <w:r w:rsidRPr="007621F2">
              <w:rPr>
                <w:i/>
                <w:spacing w:val="-1"/>
                <w:szCs w:val="20"/>
              </w:rPr>
              <w:t xml:space="preserve">Id för patienten. </w:t>
            </w:r>
            <w:r w:rsidRPr="007621F2">
              <w:rPr>
                <w:i/>
                <w:spacing w:val="-1"/>
                <w:szCs w:val="20"/>
              </w:rPr>
              <w:br/>
              <w:t>id sätts till patientens identifierare. Anges med 12 tecken utan avskiljare.</w:t>
            </w:r>
            <w:r w:rsidRPr="007621F2">
              <w:rPr>
                <w:i/>
                <w:spacing w:val="-1"/>
                <w:szCs w:val="20"/>
              </w:rPr>
              <w:br/>
              <w:t xml:space="preserve">Type sätts till OID för typ av identifierare. </w:t>
            </w:r>
            <w:r w:rsidRPr="007621F2">
              <w:rPr>
                <w:i/>
                <w:spacing w:val="-1"/>
                <w:szCs w:val="20"/>
              </w:rPr>
              <w:br/>
              <w:t>För personnummer ska Skatteverkets personnummer (1.2.752.129.2.1.3.1).</w:t>
            </w:r>
            <w:r w:rsidRPr="007621F2">
              <w:rPr>
                <w:i/>
                <w:spacing w:val="-1"/>
                <w:szCs w:val="20"/>
              </w:rPr>
              <w:br/>
              <w:t>För samordningsnummer ska Skatteverkets samordningsnummer (1.2.752.129.2.1.3.3).</w:t>
            </w:r>
            <w:r w:rsidRPr="007621F2">
              <w:rPr>
                <w:i/>
                <w:spacing w:val="-1"/>
                <w:szCs w:val="20"/>
              </w:rPr>
              <w:br/>
              <w:t>För reservnummer används lokalt definierade reservnummet, exempelvis SLL reservnummer (1.2.752.97.3.1.3)</w:t>
            </w:r>
          </w:p>
        </w:tc>
        <w:tc>
          <w:tcPr>
            <w:tcW w:w="1192" w:type="dxa"/>
          </w:tcPr>
          <w:p w14:paraId="52B82A70" w14:textId="3688FBED" w:rsidR="00517C89" w:rsidRPr="007621F2" w:rsidRDefault="00517C89" w:rsidP="003A6D72">
            <w:pPr>
              <w:jc w:val="center"/>
              <w:rPr>
                <w:szCs w:val="20"/>
              </w:rPr>
            </w:pPr>
            <w:r w:rsidRPr="007621F2">
              <w:rPr>
                <w:i/>
                <w:szCs w:val="20"/>
              </w:rPr>
              <w:t>1..1</w:t>
            </w:r>
          </w:p>
        </w:tc>
      </w:tr>
      <w:tr w:rsidR="00517C89" w:rsidRPr="007621F2" w14:paraId="66D7E0D3" w14:textId="77777777" w:rsidTr="003A6D72">
        <w:tc>
          <w:tcPr>
            <w:tcW w:w="2802" w:type="dxa"/>
          </w:tcPr>
          <w:p w14:paraId="1E1837DA" w14:textId="08630EF5" w:rsidR="00517C89" w:rsidRPr="007621F2" w:rsidRDefault="00517C89">
            <w:pPr>
              <w:rPr>
                <w:szCs w:val="20"/>
              </w:rPr>
            </w:pPr>
            <w:del w:id="4422" w:author="Björn Genfors" w:date="2014-03-28T13:32:00Z">
              <w:r w:rsidRPr="007621F2" w:rsidDel="00F57CA0">
                <w:rPr>
                  <w:i/>
                  <w:szCs w:val="20"/>
                  <w:highlight w:val="yellow"/>
                </w:rPr>
                <w:delText>timePeriod</w:delText>
              </w:r>
            </w:del>
            <w:ins w:id="4423" w:author="Björn Genfors" w:date="2014-03-28T13:32:00Z">
              <w:r w:rsidR="00F57CA0">
                <w:rPr>
                  <w:i/>
                  <w:szCs w:val="20"/>
                  <w:highlight w:val="yellow"/>
                </w:rPr>
                <w:t>date</w:t>
              </w:r>
              <w:r w:rsidR="00F57CA0" w:rsidRPr="007621F2">
                <w:rPr>
                  <w:i/>
                  <w:szCs w:val="20"/>
                  <w:highlight w:val="yellow"/>
                </w:rPr>
                <w:t>Period</w:t>
              </w:r>
            </w:ins>
          </w:p>
        </w:tc>
        <w:tc>
          <w:tcPr>
            <w:tcW w:w="1701" w:type="dxa"/>
          </w:tcPr>
          <w:p w14:paraId="22235B79" w14:textId="04C67DEF" w:rsidR="00517C89" w:rsidRPr="007621F2" w:rsidRDefault="00517C89">
            <w:pPr>
              <w:rPr>
                <w:szCs w:val="20"/>
              </w:rPr>
            </w:pPr>
            <w:del w:id="4424" w:author="Björn Genfors" w:date="2014-03-28T13:32:00Z">
              <w:r w:rsidRPr="007621F2" w:rsidDel="00F57CA0">
                <w:rPr>
                  <w:i/>
                  <w:spacing w:val="-1"/>
                  <w:szCs w:val="20"/>
                </w:rPr>
                <w:delText>TimePeriodType</w:delText>
              </w:r>
            </w:del>
            <w:ins w:id="4425" w:author="Björn Genfors" w:date="2014-03-28T13:32:00Z">
              <w:r w:rsidR="00F57CA0">
                <w:rPr>
                  <w:i/>
                  <w:spacing w:val="-1"/>
                  <w:szCs w:val="20"/>
                </w:rPr>
                <w:t>Date</w:t>
              </w:r>
              <w:r w:rsidR="00F57CA0" w:rsidRPr="007621F2">
                <w:rPr>
                  <w:i/>
                  <w:spacing w:val="-1"/>
                  <w:szCs w:val="20"/>
                </w:rPr>
                <w:t>PeriodType</w:t>
              </w:r>
            </w:ins>
          </w:p>
        </w:tc>
        <w:tc>
          <w:tcPr>
            <w:tcW w:w="3827" w:type="dxa"/>
          </w:tcPr>
          <w:p w14:paraId="4178EA0D" w14:textId="6B2DFA4D" w:rsidR="00517C89" w:rsidRPr="007621F2" w:rsidRDefault="00517C89">
            <w:pPr>
              <w:rPr>
                <w:szCs w:val="20"/>
              </w:rPr>
            </w:pPr>
            <w:r w:rsidRPr="007621F2">
              <w:rPr>
                <w:i/>
                <w:szCs w:val="20"/>
              </w:rPr>
              <w:t>Begränsning av sökningen i tid. Begränsningen sker genom att resultatet innehåller de poster vars, av tidsfälten authorTime</w:t>
            </w:r>
            <w:del w:id="4426" w:author="Björn Genfors" w:date="2014-03-28T14:47:00Z">
              <w:r w:rsidRPr="007621F2" w:rsidDel="002016C1">
                <w:rPr>
                  <w:i/>
                  <w:szCs w:val="20"/>
                </w:rPr>
                <w:delText>r</w:delText>
              </w:r>
            </w:del>
            <w:r w:rsidRPr="007621F2">
              <w:rPr>
                <w:i/>
                <w:szCs w:val="20"/>
              </w:rPr>
              <w:t>, resultTime samt remissens authorTime, bildade tidsintervall till någon del överlappar med det tidsintervall som anges i begäran. Ändpunkterna inkluderas i respektive intervall</w:t>
            </w:r>
          </w:p>
        </w:tc>
        <w:tc>
          <w:tcPr>
            <w:tcW w:w="1192" w:type="dxa"/>
          </w:tcPr>
          <w:p w14:paraId="56B7DE4C" w14:textId="5DE8555B" w:rsidR="00517C89" w:rsidRPr="007621F2" w:rsidRDefault="00517C89" w:rsidP="003A6D72">
            <w:pPr>
              <w:jc w:val="center"/>
              <w:rPr>
                <w:szCs w:val="20"/>
              </w:rPr>
            </w:pPr>
            <w:r w:rsidRPr="007621F2">
              <w:rPr>
                <w:i/>
                <w:szCs w:val="20"/>
              </w:rPr>
              <w:t>0..1</w:t>
            </w:r>
          </w:p>
        </w:tc>
      </w:tr>
      <w:tr w:rsidR="00517C89" w:rsidRPr="007621F2" w14:paraId="06E34D0B" w14:textId="77777777" w:rsidTr="003A6D72">
        <w:tc>
          <w:tcPr>
            <w:tcW w:w="2802" w:type="dxa"/>
          </w:tcPr>
          <w:p w14:paraId="02D8E8FB" w14:textId="351F67CA" w:rsidR="00517C89" w:rsidRPr="007621F2" w:rsidRDefault="00517C89">
            <w:pPr>
              <w:rPr>
                <w:szCs w:val="20"/>
              </w:rPr>
            </w:pPr>
            <w:r w:rsidRPr="007621F2">
              <w:rPr>
                <w:szCs w:val="20"/>
              </w:rPr>
              <w:t>../start</w:t>
            </w:r>
          </w:p>
        </w:tc>
        <w:tc>
          <w:tcPr>
            <w:tcW w:w="1701" w:type="dxa"/>
          </w:tcPr>
          <w:p w14:paraId="566E8EFE" w14:textId="10DD8129" w:rsidR="00517C89" w:rsidRPr="007621F2" w:rsidRDefault="00517C89">
            <w:pPr>
              <w:rPr>
                <w:szCs w:val="20"/>
              </w:rPr>
            </w:pPr>
            <w:r w:rsidRPr="007621F2">
              <w:rPr>
                <w:spacing w:val="-1"/>
                <w:szCs w:val="20"/>
              </w:rPr>
              <w:t>string</w:t>
            </w:r>
          </w:p>
        </w:tc>
        <w:tc>
          <w:tcPr>
            <w:tcW w:w="3827" w:type="dxa"/>
          </w:tcPr>
          <w:p w14:paraId="6A708DC0" w14:textId="1CB0AE08" w:rsidR="00517C89" w:rsidRPr="007621F2" w:rsidRDefault="00517C89">
            <w:pPr>
              <w:rPr>
                <w:szCs w:val="20"/>
              </w:rPr>
            </w:pPr>
            <w:r w:rsidRPr="007621F2">
              <w:rPr>
                <w:spacing w:val="-1"/>
                <w:szCs w:val="20"/>
              </w:rPr>
              <w:t>Startdatum. Format ÅÅÅÅMMDD.</w:t>
            </w:r>
          </w:p>
        </w:tc>
        <w:tc>
          <w:tcPr>
            <w:tcW w:w="1192" w:type="dxa"/>
          </w:tcPr>
          <w:p w14:paraId="7AFAE9AB" w14:textId="41111BDC" w:rsidR="00517C89" w:rsidRPr="007621F2" w:rsidRDefault="00517C89" w:rsidP="003A6D72">
            <w:pPr>
              <w:jc w:val="center"/>
              <w:rPr>
                <w:szCs w:val="20"/>
              </w:rPr>
            </w:pPr>
            <w:r w:rsidRPr="007621F2">
              <w:rPr>
                <w:szCs w:val="20"/>
              </w:rPr>
              <w:t>1..1</w:t>
            </w:r>
          </w:p>
        </w:tc>
      </w:tr>
      <w:tr w:rsidR="00517C89" w:rsidRPr="007621F2" w14:paraId="047CB0F3" w14:textId="77777777" w:rsidTr="003A6D72">
        <w:tc>
          <w:tcPr>
            <w:tcW w:w="2802" w:type="dxa"/>
          </w:tcPr>
          <w:p w14:paraId="590F65A7" w14:textId="48668E2E" w:rsidR="00517C89" w:rsidRPr="007621F2" w:rsidRDefault="00517C89">
            <w:pPr>
              <w:rPr>
                <w:szCs w:val="20"/>
              </w:rPr>
            </w:pPr>
            <w:r w:rsidRPr="007621F2">
              <w:rPr>
                <w:szCs w:val="20"/>
              </w:rPr>
              <w:t>../end</w:t>
            </w:r>
          </w:p>
        </w:tc>
        <w:tc>
          <w:tcPr>
            <w:tcW w:w="1701" w:type="dxa"/>
          </w:tcPr>
          <w:p w14:paraId="3EBB9C86" w14:textId="21694A96" w:rsidR="00517C89" w:rsidRPr="007621F2" w:rsidRDefault="00517C89">
            <w:pPr>
              <w:rPr>
                <w:szCs w:val="20"/>
              </w:rPr>
            </w:pPr>
            <w:r w:rsidRPr="007621F2">
              <w:rPr>
                <w:spacing w:val="-1"/>
                <w:szCs w:val="20"/>
              </w:rPr>
              <w:t>string</w:t>
            </w:r>
          </w:p>
        </w:tc>
        <w:tc>
          <w:tcPr>
            <w:tcW w:w="3827" w:type="dxa"/>
          </w:tcPr>
          <w:p w14:paraId="3E7086E3" w14:textId="5F5F2818" w:rsidR="00517C89" w:rsidRPr="007621F2" w:rsidRDefault="00517C89">
            <w:pPr>
              <w:rPr>
                <w:szCs w:val="20"/>
              </w:rPr>
            </w:pPr>
            <w:r w:rsidRPr="007621F2">
              <w:rPr>
                <w:spacing w:val="-1"/>
                <w:szCs w:val="20"/>
              </w:rPr>
              <w:t>Slutdatum. Format ÅÅÅÅMMDD.</w:t>
            </w:r>
          </w:p>
        </w:tc>
        <w:tc>
          <w:tcPr>
            <w:tcW w:w="1192" w:type="dxa"/>
          </w:tcPr>
          <w:p w14:paraId="7DF393DE" w14:textId="6092051F" w:rsidR="00517C89" w:rsidRPr="007621F2" w:rsidRDefault="00517C89" w:rsidP="003A6D72">
            <w:pPr>
              <w:jc w:val="center"/>
              <w:rPr>
                <w:szCs w:val="20"/>
              </w:rPr>
            </w:pPr>
            <w:r w:rsidRPr="007621F2">
              <w:rPr>
                <w:szCs w:val="20"/>
              </w:rPr>
              <w:t>1..1</w:t>
            </w:r>
          </w:p>
        </w:tc>
      </w:tr>
      <w:tr w:rsidR="00517C89" w:rsidRPr="007621F2" w14:paraId="7CF1C2D4" w14:textId="77777777" w:rsidTr="003A6D72">
        <w:tc>
          <w:tcPr>
            <w:tcW w:w="2802" w:type="dxa"/>
          </w:tcPr>
          <w:p w14:paraId="3E9D1326" w14:textId="5CDB5F62" w:rsidR="00517C89" w:rsidRPr="007621F2" w:rsidRDefault="00517C89">
            <w:pPr>
              <w:rPr>
                <w:szCs w:val="20"/>
              </w:rPr>
            </w:pPr>
            <w:r w:rsidRPr="007621F2">
              <w:rPr>
                <w:szCs w:val="20"/>
              </w:rPr>
              <w:t>sourceSystemHSAId</w:t>
            </w:r>
          </w:p>
        </w:tc>
        <w:tc>
          <w:tcPr>
            <w:tcW w:w="1701" w:type="dxa"/>
          </w:tcPr>
          <w:p w14:paraId="2AF46D7A" w14:textId="66E72CBC" w:rsidR="00517C89" w:rsidRPr="007621F2" w:rsidRDefault="00517C89">
            <w:pPr>
              <w:rPr>
                <w:szCs w:val="20"/>
              </w:rPr>
            </w:pPr>
            <w:r w:rsidRPr="007621F2">
              <w:rPr>
                <w:spacing w:val="-1"/>
                <w:szCs w:val="20"/>
              </w:rPr>
              <w:t>HSAIdType</w:t>
            </w:r>
          </w:p>
        </w:tc>
        <w:tc>
          <w:tcPr>
            <w:tcW w:w="3827" w:type="dxa"/>
          </w:tcPr>
          <w:p w14:paraId="4DAC04FC" w14:textId="77777777" w:rsidR="00517C89" w:rsidRPr="007621F2" w:rsidRDefault="00517C89">
            <w:pPr>
              <w:spacing w:line="226" w:lineRule="exact"/>
              <w:rPr>
                <w:szCs w:val="20"/>
              </w:rPr>
            </w:pPr>
            <w:r w:rsidRPr="007621F2">
              <w:rPr>
                <w:szCs w:val="20"/>
              </w:rPr>
              <w:t xml:space="preserve">Begränsar sökningen till dokument som är skapade i angivet system. </w:t>
            </w:r>
          </w:p>
          <w:p w14:paraId="5B480579" w14:textId="77777777" w:rsidR="00517C89" w:rsidRPr="007621F2" w:rsidRDefault="00517C89">
            <w:pPr>
              <w:spacing w:line="226" w:lineRule="exact"/>
              <w:rPr>
                <w:szCs w:val="20"/>
              </w:rPr>
            </w:pPr>
          </w:p>
          <w:p w14:paraId="7506C932" w14:textId="77777777" w:rsidR="00517C89" w:rsidRPr="007621F2" w:rsidRDefault="00517C89">
            <w:pPr>
              <w:spacing w:line="226" w:lineRule="exact"/>
              <w:rPr>
                <w:szCs w:val="20"/>
              </w:rPr>
            </w:pPr>
            <w:r w:rsidRPr="007621F2">
              <w:rPr>
                <w:szCs w:val="20"/>
              </w:rPr>
              <w:t>Värdet på detta fält måste överensstämma med värdet på logicalAddress i anropets tekniska kuvertering (ex. SOAP-header).</w:t>
            </w:r>
          </w:p>
          <w:p w14:paraId="206185FE" w14:textId="77777777" w:rsidR="00517C89" w:rsidRPr="007621F2" w:rsidRDefault="00517C89">
            <w:pPr>
              <w:spacing w:line="226" w:lineRule="exact"/>
              <w:rPr>
                <w:spacing w:val="-1"/>
                <w:szCs w:val="20"/>
              </w:rPr>
            </w:pPr>
          </w:p>
          <w:p w14:paraId="585E1A71" w14:textId="77777777" w:rsidR="00517C89" w:rsidRPr="007621F2" w:rsidRDefault="00517C89">
            <w:pPr>
              <w:spacing w:line="226" w:lineRule="exact"/>
              <w:rPr>
                <w:szCs w:val="20"/>
              </w:rPr>
            </w:pPr>
            <w:r w:rsidRPr="007621F2">
              <w:rPr>
                <w:szCs w:val="20"/>
              </w:rPr>
              <w:t>Det innebär i praktiken att aggregerande tjänster inte används när detta fält anges.</w:t>
            </w:r>
          </w:p>
          <w:p w14:paraId="2D295198" w14:textId="77777777" w:rsidR="00517C89" w:rsidRPr="007621F2" w:rsidRDefault="00517C89">
            <w:pPr>
              <w:spacing w:line="226" w:lineRule="exact"/>
              <w:rPr>
                <w:szCs w:val="20"/>
              </w:rPr>
            </w:pPr>
          </w:p>
          <w:p w14:paraId="252C0751" w14:textId="77777777" w:rsidR="00517C89" w:rsidRPr="007621F2" w:rsidRDefault="00517C89">
            <w:pPr>
              <w:spacing w:line="226" w:lineRule="exact"/>
              <w:rPr>
                <w:szCs w:val="20"/>
              </w:rPr>
            </w:pPr>
            <w:r w:rsidRPr="007621F2">
              <w:rPr>
                <w:szCs w:val="20"/>
              </w:rPr>
              <w:t>Fältet är tvingande om careContactId angivits.</w:t>
            </w:r>
          </w:p>
          <w:p w14:paraId="252172C3" w14:textId="77777777" w:rsidR="00517C89" w:rsidRPr="007621F2" w:rsidRDefault="00517C89">
            <w:pPr>
              <w:spacing w:line="226" w:lineRule="exact"/>
              <w:rPr>
                <w:szCs w:val="20"/>
              </w:rPr>
            </w:pPr>
            <w:r w:rsidRPr="007621F2">
              <w:rPr>
                <w:szCs w:val="20"/>
              </w:rPr>
              <w:t>Värdet på detta fält måste överensstämma med värdet på logicalAddress i anropets tekniska kuvertering (ex. SOAP-header).</w:t>
            </w:r>
          </w:p>
          <w:p w14:paraId="0F3C6F7F" w14:textId="77777777" w:rsidR="00517C89" w:rsidRPr="007621F2" w:rsidRDefault="00517C89">
            <w:pPr>
              <w:spacing w:line="226" w:lineRule="exact"/>
              <w:rPr>
                <w:spacing w:val="-1"/>
                <w:szCs w:val="20"/>
              </w:rPr>
            </w:pPr>
          </w:p>
          <w:p w14:paraId="1C8E07A6" w14:textId="77777777" w:rsidR="00517C89" w:rsidRPr="007621F2" w:rsidRDefault="00517C89">
            <w:pPr>
              <w:spacing w:line="226" w:lineRule="exact"/>
              <w:rPr>
                <w:szCs w:val="20"/>
              </w:rPr>
            </w:pPr>
            <w:r w:rsidRPr="007621F2">
              <w:rPr>
                <w:szCs w:val="20"/>
              </w:rPr>
              <w:t>Det innebär i praktiken att aggregerande tjänster inte används när detta fält anges.</w:t>
            </w:r>
          </w:p>
          <w:p w14:paraId="0FC81ABD" w14:textId="77777777" w:rsidR="00517C89" w:rsidRPr="007621F2" w:rsidRDefault="00517C89" w:rsidP="003A6D72">
            <w:pPr>
              <w:spacing w:line="226" w:lineRule="exact"/>
              <w:rPr>
                <w:szCs w:val="20"/>
              </w:rPr>
            </w:pPr>
          </w:p>
          <w:p w14:paraId="7E189E89" w14:textId="0AB67751" w:rsidR="00517C89" w:rsidRPr="007621F2" w:rsidRDefault="00517C89">
            <w:pPr>
              <w:rPr>
                <w:szCs w:val="20"/>
              </w:rPr>
            </w:pPr>
            <w:r w:rsidRPr="007621F2">
              <w:rPr>
                <w:szCs w:val="20"/>
              </w:rPr>
              <w:t xml:space="preserve">Fältet är tvingande om careContactId </w:t>
            </w:r>
            <w:r w:rsidRPr="007621F2">
              <w:rPr>
                <w:szCs w:val="20"/>
              </w:rPr>
              <w:lastRenderedPageBreak/>
              <w:t>angivits.</w:t>
            </w:r>
          </w:p>
        </w:tc>
        <w:tc>
          <w:tcPr>
            <w:tcW w:w="1192" w:type="dxa"/>
          </w:tcPr>
          <w:p w14:paraId="150C09D0" w14:textId="77777777" w:rsidR="00517C89" w:rsidRPr="007621F2" w:rsidRDefault="00517C89" w:rsidP="003A6D72">
            <w:pPr>
              <w:spacing w:line="229" w:lineRule="exact"/>
              <w:ind w:left="142"/>
              <w:jc w:val="center"/>
              <w:rPr>
                <w:szCs w:val="20"/>
              </w:rPr>
            </w:pPr>
            <w:r w:rsidRPr="007621F2">
              <w:rPr>
                <w:szCs w:val="20"/>
              </w:rPr>
              <w:lastRenderedPageBreak/>
              <w:t>0..1</w:t>
            </w:r>
          </w:p>
          <w:p w14:paraId="09E12A90" w14:textId="77777777" w:rsidR="00517C89" w:rsidRPr="007621F2" w:rsidRDefault="00517C89" w:rsidP="003A6D72">
            <w:pPr>
              <w:spacing w:line="229" w:lineRule="exact"/>
              <w:ind w:left="142"/>
              <w:jc w:val="center"/>
              <w:rPr>
                <w:szCs w:val="20"/>
              </w:rPr>
            </w:pPr>
          </w:p>
          <w:p w14:paraId="1E2A7A0E" w14:textId="77777777" w:rsidR="00517C89" w:rsidRPr="007621F2" w:rsidRDefault="00517C89" w:rsidP="003A6D72">
            <w:pPr>
              <w:spacing w:line="229" w:lineRule="exact"/>
              <w:ind w:left="142"/>
              <w:jc w:val="center"/>
              <w:rPr>
                <w:szCs w:val="20"/>
              </w:rPr>
            </w:pPr>
          </w:p>
          <w:p w14:paraId="1186D6F9" w14:textId="77777777" w:rsidR="00517C89" w:rsidRPr="007621F2" w:rsidRDefault="00517C89" w:rsidP="003A6D72">
            <w:pPr>
              <w:jc w:val="center"/>
              <w:rPr>
                <w:szCs w:val="20"/>
              </w:rPr>
            </w:pPr>
          </w:p>
        </w:tc>
      </w:tr>
      <w:tr w:rsidR="00517C89" w:rsidRPr="007621F2" w14:paraId="7E738649" w14:textId="77777777" w:rsidTr="003A6D72">
        <w:tc>
          <w:tcPr>
            <w:tcW w:w="2802" w:type="dxa"/>
          </w:tcPr>
          <w:p w14:paraId="61CC3DF1" w14:textId="5E993736" w:rsidR="00517C89" w:rsidRPr="007621F2" w:rsidRDefault="00517C89">
            <w:pPr>
              <w:rPr>
                <w:szCs w:val="20"/>
              </w:rPr>
            </w:pPr>
            <w:r w:rsidRPr="007621F2">
              <w:rPr>
                <w:szCs w:val="20"/>
              </w:rPr>
              <w:lastRenderedPageBreak/>
              <w:t>careContactId</w:t>
            </w:r>
          </w:p>
        </w:tc>
        <w:tc>
          <w:tcPr>
            <w:tcW w:w="1701" w:type="dxa"/>
          </w:tcPr>
          <w:p w14:paraId="73713B5C" w14:textId="36E80170" w:rsidR="00517C89" w:rsidRPr="007621F2" w:rsidRDefault="00517C89">
            <w:pPr>
              <w:rPr>
                <w:szCs w:val="20"/>
              </w:rPr>
            </w:pPr>
            <w:r w:rsidRPr="007621F2">
              <w:rPr>
                <w:spacing w:val="-1"/>
                <w:szCs w:val="20"/>
              </w:rPr>
              <w:t>string</w:t>
            </w:r>
          </w:p>
        </w:tc>
        <w:tc>
          <w:tcPr>
            <w:tcW w:w="3827" w:type="dxa"/>
          </w:tcPr>
          <w:p w14:paraId="59FF3F71" w14:textId="7D8BF1F6" w:rsidR="00517C89" w:rsidRPr="007621F2" w:rsidRDefault="00517C89">
            <w:pPr>
              <w:rPr>
                <w:szCs w:val="20"/>
              </w:rPr>
            </w:pPr>
            <w:r w:rsidRPr="007621F2">
              <w:rPr>
                <w:spacing w:val="-1"/>
                <w:szCs w:val="20"/>
              </w:rPr>
              <w:t>Begränsar sökningen till den vård- och omsorgskontakt som föranlett den information som omfattas av dokumentet. Identiteten är unik inom källsystemet</w:t>
            </w:r>
            <w:r w:rsidRPr="007621F2">
              <w:rPr>
                <w:szCs w:val="20"/>
              </w:rPr>
              <w:t>.</w:t>
            </w:r>
          </w:p>
        </w:tc>
        <w:tc>
          <w:tcPr>
            <w:tcW w:w="1192" w:type="dxa"/>
          </w:tcPr>
          <w:p w14:paraId="3031B82E" w14:textId="7CCE671F" w:rsidR="00517C89" w:rsidRPr="007621F2" w:rsidRDefault="00517C89" w:rsidP="003A6D72">
            <w:pPr>
              <w:jc w:val="center"/>
              <w:rPr>
                <w:szCs w:val="20"/>
              </w:rPr>
            </w:pPr>
            <w:r w:rsidRPr="007621F2">
              <w:rPr>
                <w:szCs w:val="20"/>
              </w:rPr>
              <w:t>0..*</w:t>
            </w:r>
          </w:p>
        </w:tc>
      </w:tr>
      <w:tr w:rsidR="00517C89" w:rsidRPr="007621F2" w14:paraId="205815B2" w14:textId="77777777" w:rsidTr="003A6D72">
        <w:tc>
          <w:tcPr>
            <w:tcW w:w="2802" w:type="dxa"/>
          </w:tcPr>
          <w:p w14:paraId="67750F5D" w14:textId="6AB957AF" w:rsidR="00517C89" w:rsidRPr="007621F2" w:rsidRDefault="00517C89">
            <w:pPr>
              <w:rPr>
                <w:b/>
                <w:szCs w:val="20"/>
              </w:rPr>
            </w:pPr>
            <w:r w:rsidRPr="007621F2">
              <w:rPr>
                <w:b/>
                <w:szCs w:val="20"/>
              </w:rPr>
              <w:t>Svar</w:t>
            </w:r>
          </w:p>
        </w:tc>
        <w:tc>
          <w:tcPr>
            <w:tcW w:w="1701" w:type="dxa"/>
          </w:tcPr>
          <w:p w14:paraId="10DB4698" w14:textId="77777777" w:rsidR="00517C89" w:rsidRPr="007621F2" w:rsidRDefault="00517C89">
            <w:pPr>
              <w:rPr>
                <w:b/>
                <w:szCs w:val="20"/>
              </w:rPr>
            </w:pPr>
          </w:p>
        </w:tc>
        <w:tc>
          <w:tcPr>
            <w:tcW w:w="3827" w:type="dxa"/>
          </w:tcPr>
          <w:p w14:paraId="472FE699" w14:textId="77777777" w:rsidR="00517C89" w:rsidRPr="007621F2" w:rsidRDefault="00517C89">
            <w:pPr>
              <w:rPr>
                <w:b/>
                <w:szCs w:val="20"/>
              </w:rPr>
            </w:pPr>
          </w:p>
        </w:tc>
        <w:tc>
          <w:tcPr>
            <w:tcW w:w="1192" w:type="dxa"/>
          </w:tcPr>
          <w:p w14:paraId="13AE49F6" w14:textId="77777777" w:rsidR="00517C89" w:rsidRPr="007621F2" w:rsidRDefault="00517C89" w:rsidP="003A6D72">
            <w:pPr>
              <w:jc w:val="center"/>
              <w:rPr>
                <w:b/>
                <w:szCs w:val="20"/>
              </w:rPr>
            </w:pPr>
          </w:p>
        </w:tc>
      </w:tr>
      <w:tr w:rsidR="00517C89" w:rsidRPr="007621F2" w14:paraId="179E8F02" w14:textId="77777777" w:rsidTr="003A6D72">
        <w:tc>
          <w:tcPr>
            <w:tcW w:w="2802" w:type="dxa"/>
          </w:tcPr>
          <w:p w14:paraId="06814AF4" w14:textId="5FCC2D71" w:rsidR="00517C89" w:rsidRPr="007621F2" w:rsidRDefault="00517C89" w:rsidP="003A6D72">
            <w:pPr>
              <w:spacing w:line="229" w:lineRule="exact"/>
              <w:rPr>
                <w:szCs w:val="20"/>
                <w:highlight w:val="yellow"/>
              </w:rPr>
            </w:pPr>
            <w:r w:rsidRPr="007621F2">
              <w:rPr>
                <w:szCs w:val="20"/>
              </w:rPr>
              <w:t xml:space="preserve"> </w:t>
            </w:r>
            <w:r w:rsidR="00293437" w:rsidRPr="007621F2">
              <w:rPr>
                <w:szCs w:val="20"/>
                <w:highlight w:val="yellow"/>
              </w:rPr>
              <w:t>ImagingOutcome</w:t>
            </w:r>
          </w:p>
          <w:p w14:paraId="3C2F2E66" w14:textId="77777777" w:rsidR="00517C89" w:rsidRPr="007621F2" w:rsidRDefault="00517C89">
            <w:pPr>
              <w:rPr>
                <w:szCs w:val="20"/>
                <w:highlight w:val="yellow"/>
              </w:rPr>
            </w:pPr>
          </w:p>
        </w:tc>
        <w:tc>
          <w:tcPr>
            <w:tcW w:w="1701" w:type="dxa"/>
          </w:tcPr>
          <w:p w14:paraId="29251602" w14:textId="39E58293" w:rsidR="00517C89" w:rsidRPr="007621F2" w:rsidRDefault="00293437" w:rsidP="003A6D72">
            <w:pPr>
              <w:spacing w:line="229" w:lineRule="exact"/>
              <w:rPr>
                <w:szCs w:val="20"/>
                <w:highlight w:val="yellow"/>
              </w:rPr>
            </w:pPr>
            <w:r w:rsidRPr="007621F2">
              <w:rPr>
                <w:szCs w:val="20"/>
                <w:highlight w:val="yellow"/>
              </w:rPr>
              <w:t>ImagingOutcome</w:t>
            </w:r>
            <w:r w:rsidR="00517C89" w:rsidRPr="007621F2">
              <w:rPr>
                <w:szCs w:val="20"/>
                <w:highlight w:val="yellow"/>
              </w:rPr>
              <w:t>Type</w:t>
            </w:r>
          </w:p>
          <w:p w14:paraId="7913C6C2" w14:textId="77777777" w:rsidR="00517C89" w:rsidRPr="007621F2" w:rsidRDefault="00517C89">
            <w:pPr>
              <w:rPr>
                <w:szCs w:val="20"/>
                <w:highlight w:val="yellow"/>
              </w:rPr>
            </w:pPr>
          </w:p>
        </w:tc>
        <w:tc>
          <w:tcPr>
            <w:tcW w:w="3827" w:type="dxa"/>
          </w:tcPr>
          <w:p w14:paraId="06BCFA2A" w14:textId="0ECA1A61" w:rsidR="00517C89" w:rsidRPr="007621F2" w:rsidRDefault="00517C89">
            <w:pPr>
              <w:rPr>
                <w:szCs w:val="20"/>
                <w:highlight w:val="yellow"/>
              </w:rPr>
            </w:pPr>
            <w:r w:rsidRPr="007621F2">
              <w:rPr>
                <w:szCs w:val="20"/>
                <w:highlight w:val="yellow"/>
              </w:rPr>
              <w:t>De Bild-resultat(dokument) som matchar begäran.</w:t>
            </w:r>
          </w:p>
        </w:tc>
        <w:tc>
          <w:tcPr>
            <w:tcW w:w="1192" w:type="dxa"/>
          </w:tcPr>
          <w:p w14:paraId="1AD5D023" w14:textId="7A62B1EF" w:rsidR="00517C89" w:rsidRPr="007621F2" w:rsidRDefault="00517C89" w:rsidP="003A6D72">
            <w:pPr>
              <w:jc w:val="center"/>
              <w:rPr>
                <w:szCs w:val="20"/>
              </w:rPr>
            </w:pPr>
            <w:r w:rsidRPr="007621F2">
              <w:rPr>
                <w:szCs w:val="20"/>
                <w:highlight w:val="yellow"/>
              </w:rPr>
              <w:t>0.</w:t>
            </w:r>
            <w:r w:rsidRPr="007621F2">
              <w:rPr>
                <w:spacing w:val="-1"/>
                <w:szCs w:val="20"/>
                <w:highlight w:val="yellow"/>
              </w:rPr>
              <w:t>.</w:t>
            </w:r>
            <w:r w:rsidRPr="007621F2">
              <w:rPr>
                <w:szCs w:val="20"/>
                <w:highlight w:val="yellow"/>
              </w:rPr>
              <w:t>*</w:t>
            </w:r>
          </w:p>
        </w:tc>
      </w:tr>
      <w:tr w:rsidR="00517C89" w:rsidRPr="007621F2" w14:paraId="6D532984" w14:textId="77777777" w:rsidTr="003A6D72">
        <w:tc>
          <w:tcPr>
            <w:tcW w:w="2802" w:type="dxa"/>
          </w:tcPr>
          <w:p w14:paraId="37510E98" w14:textId="3F522C27" w:rsidR="00517C89" w:rsidRPr="007621F2" w:rsidRDefault="00517C89" w:rsidP="003A6D72">
            <w:pPr>
              <w:spacing w:line="229" w:lineRule="exact"/>
              <w:rPr>
                <w:i/>
                <w:szCs w:val="20"/>
                <w:highlight w:val="yellow"/>
              </w:rPr>
            </w:pPr>
            <w:r w:rsidRPr="007621F2">
              <w:rPr>
                <w:i/>
                <w:szCs w:val="20"/>
              </w:rPr>
              <w:t xml:space="preserve"> </w:t>
            </w:r>
            <w:r w:rsidRPr="007621F2">
              <w:rPr>
                <w:i/>
                <w:szCs w:val="20"/>
                <w:highlight w:val="yellow"/>
              </w:rPr>
              <w:t>../</w:t>
            </w:r>
            <w:r w:rsidR="00293437" w:rsidRPr="007621F2">
              <w:rPr>
                <w:i/>
                <w:szCs w:val="20"/>
                <w:highlight w:val="yellow"/>
              </w:rPr>
              <w:t>imagingOutcome</w:t>
            </w:r>
            <w:r w:rsidRPr="007621F2">
              <w:rPr>
                <w:i/>
                <w:szCs w:val="20"/>
                <w:highlight w:val="yellow"/>
              </w:rPr>
              <w:t>Header</w:t>
            </w:r>
          </w:p>
          <w:p w14:paraId="38E0ED5C" w14:textId="77777777" w:rsidR="00517C89" w:rsidRPr="007621F2" w:rsidRDefault="00517C89">
            <w:pPr>
              <w:rPr>
                <w:szCs w:val="20"/>
                <w:highlight w:val="yellow"/>
              </w:rPr>
            </w:pPr>
          </w:p>
        </w:tc>
        <w:tc>
          <w:tcPr>
            <w:tcW w:w="1701" w:type="dxa"/>
          </w:tcPr>
          <w:p w14:paraId="27FEADA7" w14:textId="3BA99EEE" w:rsidR="00517C89" w:rsidRPr="007621F2" w:rsidRDefault="00517C89">
            <w:pPr>
              <w:rPr>
                <w:szCs w:val="20"/>
                <w:highlight w:val="yellow"/>
              </w:rPr>
            </w:pPr>
            <w:r w:rsidRPr="007621F2">
              <w:rPr>
                <w:i/>
                <w:szCs w:val="20"/>
                <w:highlight w:val="yellow"/>
              </w:rPr>
              <w:t>PatientSummaryHeaderType</w:t>
            </w:r>
          </w:p>
        </w:tc>
        <w:tc>
          <w:tcPr>
            <w:tcW w:w="3827" w:type="dxa"/>
          </w:tcPr>
          <w:p w14:paraId="7058A13A" w14:textId="7542F5C3" w:rsidR="00517C89" w:rsidRPr="007621F2" w:rsidRDefault="00517C89">
            <w:pPr>
              <w:rPr>
                <w:szCs w:val="20"/>
                <w:highlight w:val="yellow"/>
              </w:rPr>
            </w:pPr>
            <w:r w:rsidRPr="007621F2">
              <w:rPr>
                <w:i/>
                <w:szCs w:val="20"/>
                <w:highlight w:val="yellow"/>
              </w:rPr>
              <w:t>Innehåller basinformation om dokumentet</w:t>
            </w:r>
          </w:p>
        </w:tc>
        <w:tc>
          <w:tcPr>
            <w:tcW w:w="1192" w:type="dxa"/>
          </w:tcPr>
          <w:p w14:paraId="132E2BCE" w14:textId="24DB29DC" w:rsidR="00517C89" w:rsidRPr="007621F2" w:rsidRDefault="00517C89" w:rsidP="003A6D72">
            <w:pPr>
              <w:jc w:val="center"/>
              <w:rPr>
                <w:szCs w:val="20"/>
              </w:rPr>
            </w:pPr>
            <w:r w:rsidRPr="007621F2">
              <w:rPr>
                <w:i/>
                <w:szCs w:val="20"/>
                <w:highlight w:val="yellow"/>
              </w:rPr>
              <w:t>1..1</w:t>
            </w:r>
          </w:p>
        </w:tc>
      </w:tr>
      <w:tr w:rsidR="00517C89" w:rsidRPr="007621F2" w14:paraId="1D04CE35" w14:textId="77777777" w:rsidTr="008420F6">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427" w:author="Björn Genfors" w:date="2014-03-28T14:53:00Z">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937"/>
        </w:trPr>
        <w:tc>
          <w:tcPr>
            <w:tcW w:w="2802" w:type="dxa"/>
            <w:tcPrChange w:id="4428" w:author="Björn Genfors" w:date="2014-03-28T14:53:00Z">
              <w:tcPr>
                <w:tcW w:w="2802" w:type="dxa"/>
              </w:tcPr>
            </w:tcPrChange>
          </w:tcPr>
          <w:p w14:paraId="2A6CA930" w14:textId="06E1A5AE" w:rsidR="00517C89" w:rsidRPr="007621F2" w:rsidRDefault="00517C89">
            <w:pPr>
              <w:rPr>
                <w:szCs w:val="20"/>
              </w:rPr>
            </w:pPr>
            <w:r w:rsidRPr="007621F2">
              <w:rPr>
                <w:szCs w:val="20"/>
              </w:rPr>
              <w:t>../../documentId</w:t>
            </w:r>
          </w:p>
        </w:tc>
        <w:tc>
          <w:tcPr>
            <w:tcW w:w="1701" w:type="dxa"/>
            <w:tcPrChange w:id="4429" w:author="Björn Genfors" w:date="2014-03-28T14:53:00Z">
              <w:tcPr>
                <w:tcW w:w="1701" w:type="dxa"/>
              </w:tcPr>
            </w:tcPrChange>
          </w:tcPr>
          <w:p w14:paraId="25A35036" w14:textId="199DC600" w:rsidR="00517C89" w:rsidRPr="007621F2" w:rsidRDefault="00517C89">
            <w:pPr>
              <w:rPr>
                <w:szCs w:val="20"/>
              </w:rPr>
            </w:pPr>
            <w:r w:rsidRPr="007621F2">
              <w:rPr>
                <w:szCs w:val="20"/>
              </w:rPr>
              <w:t>string</w:t>
            </w:r>
          </w:p>
        </w:tc>
        <w:tc>
          <w:tcPr>
            <w:tcW w:w="3827" w:type="dxa"/>
            <w:tcPrChange w:id="4430" w:author="Björn Genfors" w:date="2014-03-28T14:53:00Z">
              <w:tcPr>
                <w:tcW w:w="3827" w:type="dxa"/>
              </w:tcPr>
            </w:tcPrChange>
          </w:tcPr>
          <w:p w14:paraId="54C1B3E8" w14:textId="77777777" w:rsidR="00517C89" w:rsidRPr="007621F2" w:rsidRDefault="00517C89">
            <w:pPr>
              <w:pStyle w:val="TableParagraph"/>
              <w:rPr>
                <w:rFonts w:ascii="Georgia" w:hAnsi="Georgia" w:cs="Times New Roman"/>
                <w:sz w:val="20"/>
                <w:szCs w:val="20"/>
              </w:rPr>
            </w:pPr>
            <w:r w:rsidRPr="007621F2">
              <w:rPr>
                <w:rFonts w:ascii="Georgia" w:hAnsi="Georgia" w:cs="Times New Roman"/>
                <w:sz w:val="20"/>
                <w:szCs w:val="20"/>
              </w:rPr>
              <w:t>Dokumentets identitet som är unik inom källsystemet. Svars-id i NPÖ RIV 2.2.0 avsnitt 5.3</w:t>
            </w:r>
          </w:p>
          <w:p w14:paraId="0548DCD2" w14:textId="77777777" w:rsidR="00517C89" w:rsidRPr="007621F2" w:rsidRDefault="00517C89">
            <w:pPr>
              <w:rPr>
                <w:szCs w:val="20"/>
              </w:rPr>
            </w:pPr>
          </w:p>
        </w:tc>
        <w:tc>
          <w:tcPr>
            <w:tcW w:w="1192" w:type="dxa"/>
            <w:tcPrChange w:id="4431" w:author="Björn Genfors" w:date="2014-03-28T14:53:00Z">
              <w:tcPr>
                <w:tcW w:w="1192" w:type="dxa"/>
              </w:tcPr>
            </w:tcPrChange>
          </w:tcPr>
          <w:p w14:paraId="574C166A" w14:textId="261FB72E" w:rsidR="00517C89" w:rsidRPr="007621F2" w:rsidRDefault="00517C89" w:rsidP="003A6D72">
            <w:pPr>
              <w:jc w:val="center"/>
              <w:rPr>
                <w:szCs w:val="20"/>
              </w:rPr>
            </w:pPr>
            <w:r w:rsidRPr="007621F2">
              <w:rPr>
                <w:szCs w:val="20"/>
              </w:rPr>
              <w:t>1..1</w:t>
            </w:r>
          </w:p>
        </w:tc>
      </w:tr>
      <w:tr w:rsidR="00517C89" w:rsidRPr="007621F2" w14:paraId="66EF179B" w14:textId="77777777" w:rsidTr="003A6D72">
        <w:tc>
          <w:tcPr>
            <w:tcW w:w="2802" w:type="dxa"/>
          </w:tcPr>
          <w:p w14:paraId="5C6777BB" w14:textId="29C328C5" w:rsidR="00517C89" w:rsidRPr="007621F2" w:rsidRDefault="00517C89">
            <w:pPr>
              <w:rPr>
                <w:szCs w:val="20"/>
              </w:rPr>
            </w:pPr>
            <w:r w:rsidRPr="007621F2">
              <w:rPr>
                <w:szCs w:val="20"/>
              </w:rPr>
              <w:t>../../sourceSystemHSAId</w:t>
            </w:r>
          </w:p>
        </w:tc>
        <w:tc>
          <w:tcPr>
            <w:tcW w:w="1701" w:type="dxa"/>
          </w:tcPr>
          <w:p w14:paraId="08692EC8" w14:textId="3EFFC4DD" w:rsidR="00517C89" w:rsidRPr="007621F2" w:rsidRDefault="00517C89">
            <w:pPr>
              <w:rPr>
                <w:szCs w:val="20"/>
              </w:rPr>
            </w:pPr>
            <w:r w:rsidRPr="007621F2">
              <w:rPr>
                <w:szCs w:val="20"/>
              </w:rPr>
              <w:t>HSAIdType</w:t>
            </w:r>
          </w:p>
        </w:tc>
        <w:tc>
          <w:tcPr>
            <w:tcW w:w="3827" w:type="dxa"/>
          </w:tcPr>
          <w:p w14:paraId="46346D12" w14:textId="75302E12" w:rsidR="00517C89" w:rsidRPr="007621F2" w:rsidRDefault="00517C89">
            <w:pPr>
              <w:rPr>
                <w:szCs w:val="20"/>
              </w:rPr>
            </w:pPr>
            <w:r w:rsidRPr="007621F2">
              <w:rPr>
                <w:szCs w:val="20"/>
              </w:rPr>
              <w:t>HSA-id för det system som dokumentet är skapat i.</w:t>
            </w:r>
          </w:p>
        </w:tc>
        <w:tc>
          <w:tcPr>
            <w:tcW w:w="1192" w:type="dxa"/>
          </w:tcPr>
          <w:p w14:paraId="64493124" w14:textId="546455EF" w:rsidR="00517C89" w:rsidRPr="007621F2" w:rsidRDefault="00517C89" w:rsidP="003A6D72">
            <w:pPr>
              <w:jc w:val="center"/>
              <w:rPr>
                <w:szCs w:val="20"/>
              </w:rPr>
            </w:pPr>
            <w:r w:rsidRPr="007621F2">
              <w:rPr>
                <w:szCs w:val="20"/>
              </w:rPr>
              <w:t>1..1</w:t>
            </w:r>
          </w:p>
        </w:tc>
      </w:tr>
      <w:tr w:rsidR="00517C89" w:rsidRPr="007621F2" w14:paraId="06BBC0DD" w14:textId="77777777" w:rsidTr="003A6D72">
        <w:tc>
          <w:tcPr>
            <w:tcW w:w="2802" w:type="dxa"/>
          </w:tcPr>
          <w:p w14:paraId="7D6973DD" w14:textId="28419328" w:rsidR="00517C89" w:rsidRPr="007621F2" w:rsidRDefault="00517C89">
            <w:pPr>
              <w:rPr>
                <w:szCs w:val="20"/>
              </w:rPr>
            </w:pPr>
            <w:r w:rsidRPr="007621F2">
              <w:rPr>
                <w:szCs w:val="20"/>
              </w:rPr>
              <w:t>../../documentTitle</w:t>
            </w:r>
          </w:p>
        </w:tc>
        <w:tc>
          <w:tcPr>
            <w:tcW w:w="1701" w:type="dxa"/>
          </w:tcPr>
          <w:p w14:paraId="518EEE54" w14:textId="76B73D7E" w:rsidR="00517C89" w:rsidRPr="007621F2" w:rsidRDefault="00517C89">
            <w:pPr>
              <w:rPr>
                <w:szCs w:val="20"/>
              </w:rPr>
            </w:pPr>
            <w:r w:rsidRPr="007621F2">
              <w:rPr>
                <w:szCs w:val="20"/>
              </w:rPr>
              <w:t>string</w:t>
            </w:r>
          </w:p>
        </w:tc>
        <w:tc>
          <w:tcPr>
            <w:tcW w:w="3827" w:type="dxa"/>
          </w:tcPr>
          <w:p w14:paraId="7359EEE5" w14:textId="6EBF146A" w:rsidR="00517C89" w:rsidRPr="007621F2" w:rsidRDefault="00517C89">
            <w:pPr>
              <w:rPr>
                <w:szCs w:val="20"/>
              </w:rPr>
            </w:pPr>
            <w:r w:rsidRPr="007621F2">
              <w:rPr>
                <w:szCs w:val="20"/>
              </w:rPr>
              <w:t>Titel som beskriver den information som sänds i dokumentet.</w:t>
            </w:r>
          </w:p>
        </w:tc>
        <w:tc>
          <w:tcPr>
            <w:tcW w:w="1192" w:type="dxa"/>
          </w:tcPr>
          <w:p w14:paraId="5C2EB3FC" w14:textId="337F1A46" w:rsidR="00517C89" w:rsidRPr="007621F2" w:rsidRDefault="00517C89" w:rsidP="003A6D72">
            <w:pPr>
              <w:jc w:val="center"/>
              <w:rPr>
                <w:szCs w:val="20"/>
              </w:rPr>
            </w:pPr>
            <w:r w:rsidRPr="007621F2">
              <w:rPr>
                <w:szCs w:val="20"/>
              </w:rPr>
              <w:t>0..1</w:t>
            </w:r>
          </w:p>
        </w:tc>
      </w:tr>
      <w:tr w:rsidR="00517C89" w:rsidRPr="007621F2" w14:paraId="2A2A72DE" w14:textId="77777777" w:rsidTr="003A6D72">
        <w:tc>
          <w:tcPr>
            <w:tcW w:w="2802" w:type="dxa"/>
          </w:tcPr>
          <w:p w14:paraId="6BE28A7E" w14:textId="2E1FBB55" w:rsidR="00517C89" w:rsidRPr="007621F2" w:rsidRDefault="00517C89">
            <w:pPr>
              <w:rPr>
                <w:szCs w:val="20"/>
              </w:rPr>
            </w:pPr>
            <w:r w:rsidRPr="007621F2">
              <w:rPr>
                <w:szCs w:val="20"/>
              </w:rPr>
              <w:t>../../documentTime</w:t>
            </w:r>
          </w:p>
        </w:tc>
        <w:tc>
          <w:tcPr>
            <w:tcW w:w="1701" w:type="dxa"/>
          </w:tcPr>
          <w:p w14:paraId="6CE7E40E" w14:textId="126285CC" w:rsidR="00517C89" w:rsidRPr="007621F2" w:rsidRDefault="00517C89">
            <w:pPr>
              <w:rPr>
                <w:szCs w:val="20"/>
              </w:rPr>
            </w:pPr>
            <w:r w:rsidRPr="007621F2">
              <w:rPr>
                <w:szCs w:val="20"/>
              </w:rPr>
              <w:t>TimeStampType</w:t>
            </w:r>
          </w:p>
        </w:tc>
        <w:tc>
          <w:tcPr>
            <w:tcW w:w="3827" w:type="dxa"/>
          </w:tcPr>
          <w:p w14:paraId="68B39562" w14:textId="77777777" w:rsidR="00517C89" w:rsidRPr="007621F2" w:rsidRDefault="00517C89">
            <w:pPr>
              <w:spacing w:line="229" w:lineRule="exact"/>
              <w:rPr>
                <w:szCs w:val="20"/>
              </w:rPr>
            </w:pPr>
            <w:r w:rsidRPr="007621F2">
              <w:rPr>
                <w:szCs w:val="20"/>
              </w:rPr>
              <w:t>Händelsetidpunkt, om sådan finns. Tidpunkten bör vara då undersökningen gjordes inte när bilden skapades (t.ex. skannad bild).</w:t>
            </w:r>
          </w:p>
          <w:p w14:paraId="1724D6AA" w14:textId="77777777" w:rsidR="00517C89" w:rsidRPr="007621F2" w:rsidRDefault="00517C89">
            <w:pPr>
              <w:rPr>
                <w:szCs w:val="20"/>
              </w:rPr>
            </w:pPr>
          </w:p>
        </w:tc>
        <w:tc>
          <w:tcPr>
            <w:tcW w:w="1192" w:type="dxa"/>
          </w:tcPr>
          <w:p w14:paraId="7B4BE8AF" w14:textId="4C76CC3C" w:rsidR="00517C89" w:rsidRPr="007621F2" w:rsidRDefault="00517C89" w:rsidP="003A6D72">
            <w:pPr>
              <w:jc w:val="center"/>
              <w:rPr>
                <w:szCs w:val="20"/>
              </w:rPr>
            </w:pPr>
            <w:r w:rsidRPr="007621F2">
              <w:rPr>
                <w:szCs w:val="20"/>
              </w:rPr>
              <w:t>0..1</w:t>
            </w:r>
          </w:p>
        </w:tc>
      </w:tr>
      <w:tr w:rsidR="00517C89" w:rsidRPr="007621F2" w14:paraId="12C83BDB" w14:textId="77777777" w:rsidTr="003A6D72">
        <w:tc>
          <w:tcPr>
            <w:tcW w:w="2802" w:type="dxa"/>
          </w:tcPr>
          <w:p w14:paraId="39857AB4" w14:textId="0485E867" w:rsidR="00517C89" w:rsidRPr="007621F2" w:rsidRDefault="00517C89">
            <w:pPr>
              <w:rPr>
                <w:szCs w:val="20"/>
              </w:rPr>
            </w:pPr>
            <w:r w:rsidRPr="007621F2">
              <w:rPr>
                <w:i/>
                <w:szCs w:val="20"/>
              </w:rPr>
              <w:t>../../patientId</w:t>
            </w:r>
          </w:p>
        </w:tc>
        <w:tc>
          <w:tcPr>
            <w:tcW w:w="1701" w:type="dxa"/>
          </w:tcPr>
          <w:p w14:paraId="50C10CE1" w14:textId="2031594A" w:rsidR="00517C89" w:rsidRPr="007621F2" w:rsidRDefault="00517C89">
            <w:pPr>
              <w:rPr>
                <w:szCs w:val="20"/>
              </w:rPr>
            </w:pPr>
            <w:r w:rsidRPr="007621F2">
              <w:rPr>
                <w:i/>
                <w:spacing w:val="-1"/>
                <w:szCs w:val="20"/>
              </w:rPr>
              <w:t>PersonIdType</w:t>
            </w:r>
          </w:p>
        </w:tc>
        <w:tc>
          <w:tcPr>
            <w:tcW w:w="3827" w:type="dxa"/>
          </w:tcPr>
          <w:p w14:paraId="1917E424" w14:textId="203B2342" w:rsidR="00517C89" w:rsidRPr="007621F2" w:rsidRDefault="00517C89">
            <w:pPr>
              <w:rPr>
                <w:szCs w:val="20"/>
              </w:rPr>
            </w:pPr>
            <w:r w:rsidRPr="007621F2">
              <w:rPr>
                <w:i/>
                <w:szCs w:val="20"/>
              </w:rPr>
              <w:t xml:space="preserve">Identifierare för patient. </w:t>
            </w:r>
          </w:p>
        </w:tc>
        <w:tc>
          <w:tcPr>
            <w:tcW w:w="1192" w:type="dxa"/>
          </w:tcPr>
          <w:p w14:paraId="4497E8BC" w14:textId="17C4575F" w:rsidR="00517C89" w:rsidRPr="007621F2" w:rsidRDefault="00517C89" w:rsidP="003A6D72">
            <w:pPr>
              <w:jc w:val="center"/>
              <w:rPr>
                <w:szCs w:val="20"/>
              </w:rPr>
            </w:pPr>
            <w:r w:rsidRPr="007621F2">
              <w:rPr>
                <w:i/>
                <w:szCs w:val="20"/>
              </w:rPr>
              <w:t>1..1</w:t>
            </w:r>
          </w:p>
        </w:tc>
      </w:tr>
      <w:tr w:rsidR="00517C89" w:rsidRPr="007621F2" w14:paraId="57803A3C" w14:textId="77777777" w:rsidTr="003A6D72">
        <w:tc>
          <w:tcPr>
            <w:tcW w:w="2802" w:type="dxa"/>
          </w:tcPr>
          <w:p w14:paraId="26AD05F2" w14:textId="62589A6C" w:rsidR="00517C89" w:rsidRPr="007621F2" w:rsidRDefault="00517C89">
            <w:pPr>
              <w:rPr>
                <w:szCs w:val="20"/>
              </w:rPr>
            </w:pPr>
            <w:r w:rsidRPr="007621F2">
              <w:rPr>
                <w:szCs w:val="20"/>
              </w:rPr>
              <w:t>../../../id</w:t>
            </w:r>
          </w:p>
        </w:tc>
        <w:tc>
          <w:tcPr>
            <w:tcW w:w="1701" w:type="dxa"/>
          </w:tcPr>
          <w:p w14:paraId="56C9D008" w14:textId="7C2902F0" w:rsidR="00517C89" w:rsidRPr="007621F2" w:rsidRDefault="00517C89">
            <w:pPr>
              <w:rPr>
                <w:szCs w:val="20"/>
              </w:rPr>
            </w:pPr>
            <w:r w:rsidRPr="007621F2">
              <w:rPr>
                <w:szCs w:val="20"/>
              </w:rPr>
              <w:t>string</w:t>
            </w:r>
          </w:p>
        </w:tc>
        <w:tc>
          <w:tcPr>
            <w:tcW w:w="3827" w:type="dxa"/>
          </w:tcPr>
          <w:p w14:paraId="173EA8D0" w14:textId="4C62ABFF" w:rsidR="00517C89" w:rsidRPr="007621F2" w:rsidRDefault="00517C89">
            <w:pPr>
              <w:rPr>
                <w:szCs w:val="20"/>
              </w:rPr>
            </w:pPr>
            <w:r w:rsidRPr="007621F2">
              <w:rPr>
                <w:szCs w:val="20"/>
              </w:rPr>
              <w:t>Identiteten enligt den identitetstyp (type) som angivits. Anges med 12 tecken utan bindestreck.</w:t>
            </w:r>
          </w:p>
        </w:tc>
        <w:tc>
          <w:tcPr>
            <w:tcW w:w="1192" w:type="dxa"/>
          </w:tcPr>
          <w:p w14:paraId="59DEE83C" w14:textId="006D2464" w:rsidR="00517C89" w:rsidRPr="007621F2" w:rsidRDefault="00517C89" w:rsidP="003A6D72">
            <w:pPr>
              <w:jc w:val="center"/>
              <w:rPr>
                <w:szCs w:val="20"/>
              </w:rPr>
            </w:pPr>
            <w:r w:rsidRPr="007621F2">
              <w:rPr>
                <w:szCs w:val="20"/>
              </w:rPr>
              <w:t>1..1</w:t>
            </w:r>
          </w:p>
        </w:tc>
      </w:tr>
      <w:tr w:rsidR="00517C89" w:rsidRPr="007621F2" w14:paraId="3FCDBAD8" w14:textId="77777777" w:rsidTr="003A6D72">
        <w:tc>
          <w:tcPr>
            <w:tcW w:w="2802" w:type="dxa"/>
          </w:tcPr>
          <w:p w14:paraId="6D46F3F9" w14:textId="7619C021" w:rsidR="00517C89" w:rsidRPr="007621F2" w:rsidRDefault="00517C89">
            <w:pPr>
              <w:rPr>
                <w:szCs w:val="20"/>
              </w:rPr>
            </w:pPr>
            <w:r w:rsidRPr="007621F2">
              <w:rPr>
                <w:szCs w:val="20"/>
              </w:rPr>
              <w:t>../../../type</w:t>
            </w:r>
          </w:p>
        </w:tc>
        <w:tc>
          <w:tcPr>
            <w:tcW w:w="1701" w:type="dxa"/>
          </w:tcPr>
          <w:p w14:paraId="560A920A" w14:textId="54ECADD8" w:rsidR="00517C89" w:rsidRPr="007621F2" w:rsidRDefault="00517C89">
            <w:pPr>
              <w:rPr>
                <w:szCs w:val="20"/>
              </w:rPr>
            </w:pPr>
            <w:r w:rsidRPr="007621F2">
              <w:rPr>
                <w:szCs w:val="20"/>
              </w:rPr>
              <w:t>string</w:t>
            </w:r>
          </w:p>
        </w:tc>
        <w:tc>
          <w:tcPr>
            <w:tcW w:w="3827" w:type="dxa"/>
          </w:tcPr>
          <w:p w14:paraId="6E9169C3" w14:textId="16D62697" w:rsidR="00517C89" w:rsidRPr="007621F2" w:rsidRDefault="00517C89">
            <w:pPr>
              <w:rPr>
                <w:szCs w:val="20"/>
              </w:rPr>
            </w:pPr>
            <w:r w:rsidRPr="007621F2">
              <w:rPr>
                <w:szCs w:val="20"/>
              </w:rPr>
              <w:t>OID för typ av identifierare. För personnummer ska Skatteverkets personnummer (1.2.752.129.2.1.3.1). För samordningsnummer ska Skatteverkets samordningsnummer (1.2.752.129.2.1.3.3). För reservnummer används lokalt definierade reservnummer, exempelvis SLL reservnummer (1.2.752.97.3.1.3)</w:t>
            </w:r>
          </w:p>
        </w:tc>
        <w:tc>
          <w:tcPr>
            <w:tcW w:w="1192" w:type="dxa"/>
          </w:tcPr>
          <w:p w14:paraId="5B935FC4" w14:textId="309330A5" w:rsidR="00517C89" w:rsidRPr="007621F2" w:rsidRDefault="00517C89" w:rsidP="003A6D72">
            <w:pPr>
              <w:jc w:val="center"/>
              <w:rPr>
                <w:szCs w:val="20"/>
              </w:rPr>
            </w:pPr>
            <w:r w:rsidRPr="007621F2">
              <w:rPr>
                <w:szCs w:val="20"/>
              </w:rPr>
              <w:t>1..1</w:t>
            </w:r>
          </w:p>
        </w:tc>
      </w:tr>
      <w:tr w:rsidR="00517C89" w:rsidRPr="007621F2" w14:paraId="1900F0B0" w14:textId="77777777" w:rsidTr="003A6D72">
        <w:tc>
          <w:tcPr>
            <w:tcW w:w="2802" w:type="dxa"/>
          </w:tcPr>
          <w:p w14:paraId="19BDEFDA" w14:textId="77777777" w:rsidR="00517C89" w:rsidRPr="007621F2" w:rsidRDefault="00517C89" w:rsidP="003A6D72">
            <w:pPr>
              <w:spacing w:line="229" w:lineRule="exact"/>
              <w:rPr>
                <w:i/>
                <w:szCs w:val="20"/>
              </w:rPr>
            </w:pPr>
            <w:r w:rsidRPr="007621F2">
              <w:rPr>
                <w:i/>
                <w:szCs w:val="20"/>
              </w:rPr>
              <w:t>../../accountableHealthcareProfessional</w:t>
            </w:r>
          </w:p>
          <w:p w14:paraId="5285C5BD" w14:textId="77777777" w:rsidR="00517C89" w:rsidRPr="007621F2" w:rsidRDefault="00517C89">
            <w:pPr>
              <w:rPr>
                <w:szCs w:val="20"/>
              </w:rPr>
            </w:pPr>
          </w:p>
        </w:tc>
        <w:tc>
          <w:tcPr>
            <w:tcW w:w="1701" w:type="dxa"/>
          </w:tcPr>
          <w:p w14:paraId="26A743BB" w14:textId="77777777" w:rsidR="00517C89" w:rsidRPr="007621F2" w:rsidRDefault="00517C89" w:rsidP="003A6D72">
            <w:pPr>
              <w:spacing w:line="229" w:lineRule="exact"/>
              <w:rPr>
                <w:i/>
                <w:szCs w:val="20"/>
              </w:rPr>
            </w:pPr>
            <w:r w:rsidRPr="007621F2">
              <w:rPr>
                <w:i/>
                <w:szCs w:val="20"/>
              </w:rPr>
              <w:t>HealthcareProfessionalType</w:t>
            </w:r>
          </w:p>
          <w:p w14:paraId="70FFB242" w14:textId="77777777" w:rsidR="00517C89" w:rsidRPr="007621F2" w:rsidRDefault="00517C89">
            <w:pPr>
              <w:rPr>
                <w:szCs w:val="20"/>
              </w:rPr>
            </w:pPr>
          </w:p>
        </w:tc>
        <w:tc>
          <w:tcPr>
            <w:tcW w:w="3827" w:type="dxa"/>
          </w:tcPr>
          <w:p w14:paraId="1C667C93" w14:textId="79DE25FC" w:rsidR="00517C89" w:rsidRPr="007621F2" w:rsidRDefault="00517C89">
            <w:pPr>
              <w:rPr>
                <w:szCs w:val="20"/>
              </w:rPr>
            </w:pPr>
            <w:r w:rsidRPr="007621F2">
              <w:rPr>
                <w:i/>
                <w:szCs w:val="20"/>
              </w:rPr>
              <w:t>Ansvarig hälso- och sjukvårdsperson. Ansvarig för undersökningsresultatet. Avser person som är ansvarig för det samlade dokumentet.</w:t>
            </w:r>
          </w:p>
        </w:tc>
        <w:tc>
          <w:tcPr>
            <w:tcW w:w="1192" w:type="dxa"/>
          </w:tcPr>
          <w:p w14:paraId="22C5CAC7" w14:textId="5A643892" w:rsidR="00517C89" w:rsidRPr="007621F2" w:rsidRDefault="00517C89" w:rsidP="003A6D72">
            <w:pPr>
              <w:jc w:val="center"/>
              <w:rPr>
                <w:szCs w:val="20"/>
              </w:rPr>
            </w:pPr>
            <w:r w:rsidRPr="007621F2">
              <w:rPr>
                <w:i/>
                <w:szCs w:val="20"/>
              </w:rPr>
              <w:t>1..1</w:t>
            </w:r>
          </w:p>
        </w:tc>
      </w:tr>
      <w:tr w:rsidR="00517C89" w:rsidRPr="007621F2" w14:paraId="61D64C40" w14:textId="77777777" w:rsidTr="003A6D72">
        <w:tc>
          <w:tcPr>
            <w:tcW w:w="2802" w:type="dxa"/>
          </w:tcPr>
          <w:p w14:paraId="51DB14FA" w14:textId="77777777" w:rsidR="00517C89" w:rsidRPr="007621F2" w:rsidRDefault="00517C89" w:rsidP="003A6D72">
            <w:pPr>
              <w:spacing w:line="229" w:lineRule="exact"/>
              <w:rPr>
                <w:szCs w:val="20"/>
              </w:rPr>
            </w:pPr>
            <w:r w:rsidRPr="007621F2">
              <w:rPr>
                <w:szCs w:val="20"/>
              </w:rPr>
              <w:t>../../../a</w:t>
            </w:r>
            <w:r w:rsidRPr="007621F2">
              <w:rPr>
                <w:spacing w:val="-1"/>
                <w:szCs w:val="20"/>
              </w:rPr>
              <w:t>uthorTime</w:t>
            </w:r>
          </w:p>
          <w:p w14:paraId="541E52D9" w14:textId="77777777" w:rsidR="00517C89" w:rsidRPr="007621F2" w:rsidRDefault="00517C89">
            <w:pPr>
              <w:rPr>
                <w:szCs w:val="20"/>
              </w:rPr>
            </w:pPr>
          </w:p>
        </w:tc>
        <w:tc>
          <w:tcPr>
            <w:tcW w:w="1701" w:type="dxa"/>
          </w:tcPr>
          <w:p w14:paraId="5CC08FCA" w14:textId="77777777" w:rsidR="00517C89" w:rsidRPr="007621F2" w:rsidRDefault="00517C89" w:rsidP="003A6D72">
            <w:pPr>
              <w:spacing w:line="229" w:lineRule="exact"/>
              <w:rPr>
                <w:rFonts w:cs="Arial"/>
                <w:color w:val="FF0000"/>
                <w:szCs w:val="20"/>
              </w:rPr>
            </w:pPr>
            <w:r w:rsidRPr="007621F2">
              <w:rPr>
                <w:szCs w:val="20"/>
              </w:rPr>
              <w:t>TimeStampType</w:t>
            </w:r>
          </w:p>
          <w:p w14:paraId="2A5D308A" w14:textId="77777777" w:rsidR="00517C89" w:rsidRPr="007621F2" w:rsidRDefault="00517C89">
            <w:pPr>
              <w:rPr>
                <w:szCs w:val="20"/>
              </w:rPr>
            </w:pPr>
          </w:p>
        </w:tc>
        <w:tc>
          <w:tcPr>
            <w:tcW w:w="3827" w:type="dxa"/>
          </w:tcPr>
          <w:p w14:paraId="62591179" w14:textId="77777777" w:rsidR="00517C89" w:rsidRPr="007621F2" w:rsidRDefault="00517C89">
            <w:pPr>
              <w:spacing w:line="226" w:lineRule="exact"/>
              <w:rPr>
                <w:szCs w:val="20"/>
              </w:rPr>
            </w:pPr>
            <w:r w:rsidRPr="007621F2">
              <w:rPr>
                <w:spacing w:val="-1"/>
                <w:szCs w:val="20"/>
              </w:rPr>
              <w:t>Tidpunkt då dokumentet skapades.</w:t>
            </w:r>
            <w:r w:rsidRPr="007621F2">
              <w:rPr>
                <w:szCs w:val="20"/>
              </w:rPr>
              <w:t xml:space="preserve"> </w:t>
            </w:r>
            <w:r w:rsidRPr="007621F2">
              <w:rPr>
                <w:spacing w:val="-1"/>
                <w:szCs w:val="20"/>
              </w:rPr>
              <w:t xml:space="preserve">Det är den senaste tidpunkten då informationen uppdaterats i systemet som ska finnas här i de fall </w:t>
            </w:r>
            <w:r w:rsidRPr="007621F2">
              <w:rPr>
                <w:spacing w:val="-1"/>
                <w:szCs w:val="20"/>
              </w:rPr>
              <w:lastRenderedPageBreak/>
              <w:t>informationen har ändrats efter det att den skapades. Registreringstidpunkt i NPÖ riv-spec 2.2.0 avsnitt 5.3</w:t>
            </w:r>
          </w:p>
          <w:p w14:paraId="541BF293" w14:textId="77777777" w:rsidR="00517C89" w:rsidRPr="007621F2" w:rsidRDefault="00517C89">
            <w:pPr>
              <w:rPr>
                <w:szCs w:val="20"/>
              </w:rPr>
            </w:pPr>
          </w:p>
        </w:tc>
        <w:tc>
          <w:tcPr>
            <w:tcW w:w="1192" w:type="dxa"/>
          </w:tcPr>
          <w:p w14:paraId="4F35E671" w14:textId="0E0027AD" w:rsidR="00517C89" w:rsidRPr="007621F2" w:rsidRDefault="00517C89" w:rsidP="003A6D72">
            <w:pPr>
              <w:jc w:val="center"/>
              <w:rPr>
                <w:szCs w:val="20"/>
              </w:rPr>
            </w:pPr>
            <w:r w:rsidRPr="007621F2">
              <w:rPr>
                <w:spacing w:val="-1"/>
                <w:szCs w:val="20"/>
              </w:rPr>
              <w:lastRenderedPageBreak/>
              <w:t>1..1</w:t>
            </w:r>
          </w:p>
        </w:tc>
      </w:tr>
      <w:tr w:rsidR="00517C89" w:rsidRPr="007621F2" w14:paraId="111F3A44" w14:textId="77777777" w:rsidTr="003A6D72">
        <w:tc>
          <w:tcPr>
            <w:tcW w:w="2802" w:type="dxa"/>
          </w:tcPr>
          <w:p w14:paraId="36FECDB9" w14:textId="77777777" w:rsidR="00517C89" w:rsidRPr="007621F2" w:rsidRDefault="00517C89" w:rsidP="003A6D72">
            <w:pPr>
              <w:spacing w:line="229" w:lineRule="exact"/>
              <w:rPr>
                <w:szCs w:val="20"/>
              </w:rPr>
            </w:pPr>
            <w:r w:rsidRPr="007621F2">
              <w:rPr>
                <w:szCs w:val="20"/>
              </w:rPr>
              <w:lastRenderedPageBreak/>
              <w:t>../../../</w:t>
            </w:r>
            <w:r w:rsidRPr="007621F2">
              <w:rPr>
                <w:spacing w:val="-1"/>
                <w:szCs w:val="20"/>
              </w:rPr>
              <w:t>healthcareProfessionalHSAId</w:t>
            </w:r>
          </w:p>
          <w:p w14:paraId="75380CDC" w14:textId="77777777" w:rsidR="00517C89" w:rsidRPr="007621F2" w:rsidRDefault="00517C89">
            <w:pPr>
              <w:rPr>
                <w:szCs w:val="20"/>
              </w:rPr>
            </w:pPr>
          </w:p>
        </w:tc>
        <w:tc>
          <w:tcPr>
            <w:tcW w:w="1701" w:type="dxa"/>
          </w:tcPr>
          <w:p w14:paraId="6826FCAF" w14:textId="77777777" w:rsidR="00517C89" w:rsidRPr="007621F2" w:rsidRDefault="00517C89" w:rsidP="003A6D72">
            <w:pPr>
              <w:spacing w:line="229" w:lineRule="exact"/>
              <w:rPr>
                <w:rFonts w:cs="Arial"/>
                <w:szCs w:val="20"/>
              </w:rPr>
            </w:pPr>
            <w:r w:rsidRPr="007621F2">
              <w:rPr>
                <w:szCs w:val="20"/>
              </w:rPr>
              <w:t>HSAIdType</w:t>
            </w:r>
          </w:p>
          <w:p w14:paraId="02525D6B" w14:textId="77777777" w:rsidR="00517C89" w:rsidRPr="007621F2" w:rsidRDefault="00517C89">
            <w:pPr>
              <w:rPr>
                <w:szCs w:val="20"/>
              </w:rPr>
            </w:pPr>
          </w:p>
        </w:tc>
        <w:tc>
          <w:tcPr>
            <w:tcW w:w="3827" w:type="dxa"/>
          </w:tcPr>
          <w:p w14:paraId="2CD69156" w14:textId="3AB8B48B" w:rsidR="00517C89" w:rsidRPr="007621F2" w:rsidRDefault="00517C89">
            <w:pPr>
              <w:rPr>
                <w:szCs w:val="20"/>
              </w:rPr>
            </w:pPr>
            <w:r w:rsidRPr="007621F2">
              <w:rPr>
                <w:spacing w:val="-1"/>
                <w:szCs w:val="20"/>
              </w:rPr>
              <w:t>HSA-id för vård- och omsorgspersonal. Skall anges om tillgänglig.</w:t>
            </w:r>
          </w:p>
        </w:tc>
        <w:tc>
          <w:tcPr>
            <w:tcW w:w="1192" w:type="dxa"/>
          </w:tcPr>
          <w:p w14:paraId="3E926451" w14:textId="3A219E45" w:rsidR="00517C89" w:rsidRPr="007621F2" w:rsidRDefault="00517C89" w:rsidP="003A6D72">
            <w:pPr>
              <w:jc w:val="center"/>
              <w:rPr>
                <w:szCs w:val="20"/>
              </w:rPr>
            </w:pPr>
            <w:commentRangeStart w:id="4432"/>
            <w:commentRangeStart w:id="4433"/>
            <w:commentRangeStart w:id="4434"/>
            <w:r w:rsidRPr="007621F2">
              <w:rPr>
                <w:spacing w:val="-1"/>
                <w:szCs w:val="20"/>
              </w:rPr>
              <w:t>0</w:t>
            </w:r>
            <w:commentRangeEnd w:id="4432"/>
            <w:r w:rsidR="00627F1E">
              <w:rPr>
                <w:rStyle w:val="Kommentarsreferens"/>
                <w:rFonts w:ascii="Arial" w:eastAsia="ヒラギノ角ゴ Pro W3" w:hAnsi="Arial"/>
                <w:i/>
                <w:color w:val="000000"/>
                <w:lang w:val="en-GB"/>
              </w:rPr>
              <w:commentReference w:id="4432"/>
            </w:r>
            <w:r w:rsidRPr="007621F2">
              <w:rPr>
                <w:spacing w:val="-1"/>
                <w:szCs w:val="20"/>
              </w:rPr>
              <w:t>..1</w:t>
            </w:r>
            <w:commentRangeEnd w:id="4433"/>
            <w:r w:rsidRPr="007621F2">
              <w:rPr>
                <w:rStyle w:val="Kommentarsreferens"/>
                <w:sz w:val="20"/>
                <w:szCs w:val="20"/>
              </w:rPr>
              <w:commentReference w:id="4433"/>
            </w:r>
            <w:commentRangeEnd w:id="4434"/>
            <w:r w:rsidR="002E59FA">
              <w:rPr>
                <w:rStyle w:val="Kommentarsreferens"/>
                <w:rFonts w:ascii="Arial" w:eastAsia="ヒラギノ角ゴ Pro W3" w:hAnsi="Arial"/>
                <w:i/>
                <w:color w:val="000000"/>
                <w:lang w:val="en-GB"/>
              </w:rPr>
              <w:commentReference w:id="4434"/>
            </w:r>
          </w:p>
        </w:tc>
      </w:tr>
      <w:tr w:rsidR="00517C89" w:rsidRPr="007621F2" w14:paraId="412AB876" w14:textId="77777777" w:rsidTr="003A6D72">
        <w:tc>
          <w:tcPr>
            <w:tcW w:w="2802" w:type="dxa"/>
          </w:tcPr>
          <w:p w14:paraId="760AF713" w14:textId="389F584B" w:rsidR="00517C89" w:rsidRPr="007621F2" w:rsidRDefault="00517C89">
            <w:pPr>
              <w:rPr>
                <w:szCs w:val="20"/>
              </w:rPr>
            </w:pPr>
            <w:r w:rsidRPr="007621F2">
              <w:rPr>
                <w:szCs w:val="20"/>
              </w:rPr>
              <w:t>../../../</w:t>
            </w:r>
            <w:r w:rsidRPr="007621F2">
              <w:rPr>
                <w:spacing w:val="-1"/>
                <w:szCs w:val="20"/>
              </w:rPr>
              <w:t>healthcareProfessionalName</w:t>
            </w:r>
          </w:p>
        </w:tc>
        <w:tc>
          <w:tcPr>
            <w:tcW w:w="1701" w:type="dxa"/>
          </w:tcPr>
          <w:p w14:paraId="1DB592D5" w14:textId="540B15C1" w:rsidR="00517C89" w:rsidRPr="007621F2" w:rsidRDefault="00517C89">
            <w:pPr>
              <w:rPr>
                <w:szCs w:val="20"/>
              </w:rPr>
            </w:pPr>
            <w:r w:rsidRPr="007621F2">
              <w:rPr>
                <w:spacing w:val="-1"/>
                <w:szCs w:val="20"/>
              </w:rPr>
              <w:t>string</w:t>
            </w:r>
          </w:p>
        </w:tc>
        <w:tc>
          <w:tcPr>
            <w:tcW w:w="3827" w:type="dxa"/>
          </w:tcPr>
          <w:p w14:paraId="59CEC3D4" w14:textId="484E6527" w:rsidR="00517C89" w:rsidRPr="007621F2" w:rsidRDefault="00517C89">
            <w:pPr>
              <w:rPr>
                <w:szCs w:val="20"/>
              </w:rPr>
            </w:pPr>
            <w:r w:rsidRPr="007621F2">
              <w:rPr>
                <w:spacing w:val="-1"/>
                <w:szCs w:val="20"/>
              </w:rPr>
              <w:t>Namn på vård- och omsorgspersonal. Om tillgängligt skall detta anges.</w:t>
            </w:r>
          </w:p>
        </w:tc>
        <w:tc>
          <w:tcPr>
            <w:tcW w:w="1192" w:type="dxa"/>
          </w:tcPr>
          <w:p w14:paraId="6C3B7CAC" w14:textId="028B736C" w:rsidR="00517C89" w:rsidRPr="007621F2" w:rsidRDefault="00517C89" w:rsidP="003A6D72">
            <w:pPr>
              <w:jc w:val="center"/>
              <w:rPr>
                <w:szCs w:val="20"/>
              </w:rPr>
            </w:pPr>
            <w:r w:rsidRPr="007621F2">
              <w:rPr>
                <w:spacing w:val="-1"/>
                <w:szCs w:val="20"/>
              </w:rPr>
              <w:t>0..1</w:t>
            </w:r>
          </w:p>
        </w:tc>
      </w:tr>
      <w:tr w:rsidR="00517C89" w:rsidRPr="007621F2" w14:paraId="132E7FEE" w14:textId="77777777" w:rsidTr="003A6D72">
        <w:tc>
          <w:tcPr>
            <w:tcW w:w="2802" w:type="dxa"/>
          </w:tcPr>
          <w:p w14:paraId="3AD79914" w14:textId="77777777" w:rsidR="00517C89" w:rsidRPr="007621F2" w:rsidRDefault="00517C89" w:rsidP="003A6D72">
            <w:pPr>
              <w:spacing w:line="229" w:lineRule="exact"/>
              <w:rPr>
                <w:i/>
                <w:szCs w:val="20"/>
              </w:rPr>
            </w:pPr>
            <w:r w:rsidRPr="007621F2">
              <w:rPr>
                <w:i/>
                <w:szCs w:val="20"/>
              </w:rPr>
              <w:t>../../../</w:t>
            </w:r>
            <w:r w:rsidRPr="007621F2">
              <w:rPr>
                <w:i/>
                <w:spacing w:val="-1"/>
                <w:szCs w:val="20"/>
              </w:rPr>
              <w:t>healthcareProfessionalRoleCode</w:t>
            </w:r>
          </w:p>
          <w:p w14:paraId="1EF368F3" w14:textId="77777777" w:rsidR="00517C89" w:rsidRPr="007621F2" w:rsidRDefault="00517C89">
            <w:pPr>
              <w:rPr>
                <w:szCs w:val="20"/>
              </w:rPr>
            </w:pPr>
          </w:p>
        </w:tc>
        <w:tc>
          <w:tcPr>
            <w:tcW w:w="1701" w:type="dxa"/>
          </w:tcPr>
          <w:p w14:paraId="7C185980" w14:textId="77777777" w:rsidR="00517C89" w:rsidRPr="007621F2" w:rsidRDefault="00517C89" w:rsidP="003A6D72">
            <w:pPr>
              <w:spacing w:line="226" w:lineRule="exact"/>
              <w:rPr>
                <w:i/>
                <w:spacing w:val="-1"/>
                <w:szCs w:val="20"/>
              </w:rPr>
            </w:pPr>
            <w:r w:rsidRPr="007621F2">
              <w:rPr>
                <w:i/>
                <w:spacing w:val="-1"/>
                <w:szCs w:val="20"/>
              </w:rPr>
              <w:t xml:space="preserve">CVType </w:t>
            </w:r>
          </w:p>
          <w:p w14:paraId="7B0E0332" w14:textId="77777777" w:rsidR="00517C89" w:rsidRPr="007621F2" w:rsidRDefault="00517C89">
            <w:pPr>
              <w:rPr>
                <w:szCs w:val="20"/>
              </w:rPr>
            </w:pPr>
          </w:p>
        </w:tc>
        <w:tc>
          <w:tcPr>
            <w:tcW w:w="3827" w:type="dxa"/>
          </w:tcPr>
          <w:p w14:paraId="4D2E6E0C" w14:textId="4E195732" w:rsidR="00517C89" w:rsidRPr="007621F2" w:rsidDel="00A35CE4" w:rsidRDefault="00517C89">
            <w:pPr>
              <w:spacing w:line="226" w:lineRule="exact"/>
              <w:rPr>
                <w:del w:id="4435" w:author="Björn Genfors" w:date="2014-03-28T13:54:00Z"/>
                <w:i/>
                <w:szCs w:val="20"/>
              </w:rPr>
            </w:pPr>
            <w:r w:rsidRPr="007621F2">
              <w:rPr>
                <w:i/>
                <w:szCs w:val="20"/>
              </w:rPr>
              <w:t>Information om ansvarige personens befattning. Om möjligt skall KV Befattning (OID 1.2.752.129.2.2.1.4), se</w:t>
            </w:r>
            <w:ins w:id="4436" w:author="Björn Genfors" w:date="2014-03-28T13:54:00Z">
              <w:r w:rsidR="00A35CE4">
                <w:t xml:space="preserve"> referens [</w:t>
              </w:r>
            </w:ins>
            <w:ins w:id="4437" w:author="Björn Genfors" w:date="2014-03-28T13:55:00Z">
              <w:r w:rsidR="00A35CE4">
                <w:fldChar w:fldCharType="begin"/>
              </w:r>
              <w:r w:rsidR="00A35CE4">
                <w:instrText xml:space="preserve"> REF _Ref383778264 \h </w:instrText>
              </w:r>
            </w:ins>
            <w:r w:rsidR="00A35CE4">
              <w:fldChar w:fldCharType="separate"/>
            </w:r>
            <w:ins w:id="4438" w:author="Björn Genfors" w:date="2014-03-28T13:55:00Z">
              <w:r w:rsidR="00A35CE4">
                <w:t xml:space="preserve">R </w:t>
              </w:r>
              <w:r w:rsidR="00A35CE4">
                <w:rPr>
                  <w:noProof/>
                </w:rPr>
                <w:t>5</w:t>
              </w:r>
              <w:r w:rsidR="00A35CE4">
                <w:fldChar w:fldCharType="end"/>
              </w:r>
              <w:r w:rsidR="00A35CE4">
                <w:t>].</w:t>
              </w:r>
            </w:ins>
            <w:del w:id="4439" w:author="Björn Genfors" w:date="2014-03-28T13:54:00Z">
              <w:r w:rsidRPr="007621F2" w:rsidDel="00A35CE4">
                <w:rPr>
                  <w:i/>
                  <w:szCs w:val="20"/>
                </w:rPr>
                <w:delText xml:space="preserve"> </w:delText>
              </w:r>
            </w:del>
          </w:p>
          <w:p w14:paraId="0940A797" w14:textId="6F5A62F5" w:rsidR="00517C89" w:rsidRPr="007621F2" w:rsidDel="00A35CE4" w:rsidRDefault="000B0F50">
            <w:pPr>
              <w:spacing w:line="226" w:lineRule="exact"/>
              <w:rPr>
                <w:del w:id="4440" w:author="Björn Genfors" w:date="2014-03-28T13:54:00Z"/>
                <w:rStyle w:val="Hyperlnk"/>
                <w:i/>
                <w:szCs w:val="20"/>
              </w:rPr>
            </w:pPr>
            <w:del w:id="4441" w:author="Björn Genfors" w:date="2014-03-28T13:54:00Z">
              <w:r w:rsidDel="00A35CE4">
                <w:fldChar w:fldCharType="begin"/>
              </w:r>
              <w:r w:rsidDel="00A35CE4">
                <w:delInstrText xml:space="preserve"> HYPERLINK "http://www.inera.se/Documents/TJANSTER_PROJEKT/Katalogtjanst_HSA/Innehall/hsa_innehall_befattning.pdf" </w:delInstrText>
              </w:r>
              <w:r w:rsidDel="00A35CE4">
                <w:fldChar w:fldCharType="separate"/>
              </w:r>
              <w:r w:rsidR="00517C89" w:rsidRPr="007621F2" w:rsidDel="00A35CE4">
                <w:rPr>
                  <w:rStyle w:val="Hyperlnk"/>
                  <w:i/>
                  <w:szCs w:val="20"/>
                </w:rPr>
                <w:delText>http://www.inera.se/Documents/TJANSTER_PROJEKT/Katalogtjanst_HSA/Innehall/hsa_innehall_befattning.pdf</w:delText>
              </w:r>
              <w:r w:rsidDel="00A35CE4">
                <w:rPr>
                  <w:rStyle w:val="Hyperlnk"/>
                  <w:i/>
                  <w:szCs w:val="20"/>
                </w:rPr>
                <w:fldChar w:fldCharType="end"/>
              </w:r>
              <w:r w:rsidR="00517C89" w:rsidRPr="007621F2" w:rsidDel="00A35CE4">
                <w:rPr>
                  <w:rStyle w:val="Hyperlnk"/>
                  <w:i/>
                  <w:szCs w:val="20"/>
                </w:rPr>
                <w:delText xml:space="preserve">. </w:delText>
              </w:r>
            </w:del>
          </w:p>
          <w:p w14:paraId="106A0E8B" w14:textId="77777777" w:rsidR="00517C89" w:rsidRPr="007621F2" w:rsidRDefault="00517C89">
            <w:pPr>
              <w:spacing w:line="226" w:lineRule="exact"/>
              <w:rPr>
                <w:i/>
                <w:spacing w:val="-1"/>
                <w:szCs w:val="20"/>
              </w:rPr>
            </w:pPr>
            <w:r w:rsidRPr="007621F2">
              <w:rPr>
                <w:i/>
                <w:szCs w:val="20"/>
              </w:rPr>
              <w:t>Om befattning är beskriven i ett lokalt kodverk utan OID</w:t>
            </w:r>
            <w:r w:rsidRPr="007621F2">
              <w:rPr>
                <w:i/>
                <w:spacing w:val="-1"/>
                <w:szCs w:val="20"/>
              </w:rPr>
              <w:t>, skall befattning anges i originalText, se nedan.</w:t>
            </w:r>
          </w:p>
          <w:p w14:paraId="639D9BF5" w14:textId="77777777" w:rsidR="00517C89" w:rsidRPr="007621F2" w:rsidRDefault="00517C89">
            <w:pPr>
              <w:rPr>
                <w:szCs w:val="20"/>
              </w:rPr>
            </w:pPr>
          </w:p>
        </w:tc>
        <w:tc>
          <w:tcPr>
            <w:tcW w:w="1192" w:type="dxa"/>
          </w:tcPr>
          <w:p w14:paraId="3074FD84" w14:textId="4FBCB74C" w:rsidR="00517C89" w:rsidRPr="007621F2" w:rsidRDefault="00517C89" w:rsidP="003A6D72">
            <w:pPr>
              <w:jc w:val="center"/>
              <w:rPr>
                <w:szCs w:val="20"/>
              </w:rPr>
            </w:pPr>
            <w:r w:rsidRPr="007621F2">
              <w:rPr>
                <w:i/>
                <w:spacing w:val="-1"/>
                <w:szCs w:val="20"/>
              </w:rPr>
              <w:t>0..1</w:t>
            </w:r>
          </w:p>
        </w:tc>
      </w:tr>
      <w:tr w:rsidR="00517C89" w:rsidRPr="007621F2" w14:paraId="2C6DA181" w14:textId="77777777" w:rsidTr="003A6D72">
        <w:tc>
          <w:tcPr>
            <w:tcW w:w="2802" w:type="dxa"/>
          </w:tcPr>
          <w:p w14:paraId="79EE922B" w14:textId="15D0BF6B" w:rsidR="00517C89" w:rsidRPr="007621F2" w:rsidRDefault="00517C89">
            <w:pPr>
              <w:rPr>
                <w:szCs w:val="20"/>
              </w:rPr>
            </w:pPr>
            <w:r w:rsidRPr="007621F2">
              <w:rPr>
                <w:szCs w:val="20"/>
              </w:rPr>
              <w:t>../../../</w:t>
            </w:r>
            <w:r w:rsidRPr="007621F2">
              <w:rPr>
                <w:spacing w:val="-1"/>
                <w:szCs w:val="20"/>
              </w:rPr>
              <w:t>../code</w:t>
            </w:r>
          </w:p>
        </w:tc>
        <w:tc>
          <w:tcPr>
            <w:tcW w:w="1701" w:type="dxa"/>
          </w:tcPr>
          <w:p w14:paraId="506A6B1D" w14:textId="044C396D" w:rsidR="00517C89" w:rsidRPr="007621F2" w:rsidRDefault="00517C89">
            <w:pPr>
              <w:rPr>
                <w:szCs w:val="20"/>
              </w:rPr>
            </w:pPr>
            <w:r w:rsidRPr="007621F2">
              <w:rPr>
                <w:spacing w:val="-1"/>
                <w:szCs w:val="20"/>
              </w:rPr>
              <w:t>string</w:t>
            </w:r>
          </w:p>
        </w:tc>
        <w:tc>
          <w:tcPr>
            <w:tcW w:w="3827" w:type="dxa"/>
          </w:tcPr>
          <w:p w14:paraId="1D9C1C2B" w14:textId="7B43BDFF" w:rsidR="00517C89" w:rsidRPr="007621F2" w:rsidRDefault="00517C89">
            <w:pPr>
              <w:rPr>
                <w:szCs w:val="20"/>
              </w:rPr>
            </w:pPr>
            <w:r w:rsidRPr="007621F2">
              <w:rPr>
                <w:szCs w:val="20"/>
              </w:rPr>
              <w:t>Befattningskod. Om code anges skall också codeSystem  samt displayName anges.</w:t>
            </w:r>
          </w:p>
        </w:tc>
        <w:tc>
          <w:tcPr>
            <w:tcW w:w="1192" w:type="dxa"/>
          </w:tcPr>
          <w:p w14:paraId="08F14EED" w14:textId="70DCD0B3" w:rsidR="00517C89" w:rsidRPr="007621F2" w:rsidRDefault="00517C89" w:rsidP="003A6D72">
            <w:pPr>
              <w:jc w:val="center"/>
              <w:rPr>
                <w:szCs w:val="20"/>
              </w:rPr>
            </w:pPr>
            <w:r w:rsidRPr="007621F2">
              <w:rPr>
                <w:spacing w:val="-1"/>
                <w:szCs w:val="20"/>
              </w:rPr>
              <w:t>0..1</w:t>
            </w:r>
          </w:p>
        </w:tc>
      </w:tr>
      <w:tr w:rsidR="00517C89" w:rsidRPr="007621F2" w14:paraId="39EB7F35" w14:textId="77777777" w:rsidTr="003A6D72">
        <w:tc>
          <w:tcPr>
            <w:tcW w:w="2802" w:type="dxa"/>
          </w:tcPr>
          <w:p w14:paraId="04D9AFAD" w14:textId="623F66F9" w:rsidR="00517C89" w:rsidRPr="007621F2" w:rsidRDefault="00517C89">
            <w:pPr>
              <w:rPr>
                <w:szCs w:val="20"/>
              </w:rPr>
            </w:pPr>
            <w:r w:rsidRPr="007621F2">
              <w:rPr>
                <w:szCs w:val="20"/>
              </w:rPr>
              <w:t>../../../</w:t>
            </w:r>
            <w:r w:rsidRPr="007621F2">
              <w:rPr>
                <w:spacing w:val="-1"/>
                <w:szCs w:val="20"/>
              </w:rPr>
              <w:t>../code</w:t>
            </w:r>
            <w:r w:rsidRPr="007621F2">
              <w:rPr>
                <w:szCs w:val="20"/>
              </w:rPr>
              <w:t>System</w:t>
            </w:r>
          </w:p>
        </w:tc>
        <w:tc>
          <w:tcPr>
            <w:tcW w:w="1701" w:type="dxa"/>
          </w:tcPr>
          <w:p w14:paraId="2E354336" w14:textId="355E59B7" w:rsidR="00517C89" w:rsidRPr="007621F2" w:rsidRDefault="00517C89">
            <w:pPr>
              <w:rPr>
                <w:szCs w:val="20"/>
              </w:rPr>
            </w:pPr>
            <w:r w:rsidRPr="007621F2">
              <w:rPr>
                <w:spacing w:val="-1"/>
                <w:szCs w:val="20"/>
              </w:rPr>
              <w:t>string</w:t>
            </w:r>
          </w:p>
        </w:tc>
        <w:tc>
          <w:tcPr>
            <w:tcW w:w="3827" w:type="dxa"/>
          </w:tcPr>
          <w:p w14:paraId="4C602D68" w14:textId="7FA49399" w:rsidR="00517C89" w:rsidRPr="007621F2" w:rsidRDefault="00517C89">
            <w:pPr>
              <w:rPr>
                <w:szCs w:val="20"/>
              </w:rPr>
            </w:pPr>
            <w:r w:rsidRPr="007621F2">
              <w:rPr>
                <w:szCs w:val="20"/>
              </w:rPr>
              <w:t>Kodsystem för befattningskod. Om codeSystem anges skall också code samt displayName anges.</w:t>
            </w:r>
          </w:p>
        </w:tc>
        <w:tc>
          <w:tcPr>
            <w:tcW w:w="1192" w:type="dxa"/>
          </w:tcPr>
          <w:p w14:paraId="20BAD0DD" w14:textId="67BF57C8" w:rsidR="00517C89" w:rsidRPr="007621F2" w:rsidRDefault="00517C89" w:rsidP="003A6D72">
            <w:pPr>
              <w:jc w:val="center"/>
              <w:rPr>
                <w:szCs w:val="20"/>
              </w:rPr>
            </w:pPr>
            <w:r w:rsidRPr="007621F2">
              <w:rPr>
                <w:spacing w:val="-1"/>
                <w:szCs w:val="20"/>
              </w:rPr>
              <w:t>0..1</w:t>
            </w:r>
          </w:p>
        </w:tc>
      </w:tr>
      <w:tr w:rsidR="00517C89" w:rsidRPr="007621F2" w14:paraId="729760C3" w14:textId="77777777" w:rsidTr="003A6D72">
        <w:tc>
          <w:tcPr>
            <w:tcW w:w="2802" w:type="dxa"/>
          </w:tcPr>
          <w:p w14:paraId="1A7BF4B0" w14:textId="32976F98" w:rsidR="00517C89" w:rsidRPr="007621F2" w:rsidRDefault="00517C89">
            <w:pPr>
              <w:rPr>
                <w:szCs w:val="20"/>
              </w:rPr>
            </w:pPr>
            <w:r w:rsidRPr="007621F2">
              <w:rPr>
                <w:szCs w:val="20"/>
              </w:rPr>
              <w:t>../../../</w:t>
            </w:r>
            <w:r w:rsidRPr="007621F2">
              <w:rPr>
                <w:spacing w:val="-1"/>
                <w:szCs w:val="20"/>
              </w:rPr>
              <w:t>../code</w:t>
            </w:r>
            <w:r w:rsidRPr="007621F2">
              <w:rPr>
                <w:szCs w:val="20"/>
              </w:rPr>
              <w:t>SystemName</w:t>
            </w:r>
          </w:p>
        </w:tc>
        <w:tc>
          <w:tcPr>
            <w:tcW w:w="1701" w:type="dxa"/>
          </w:tcPr>
          <w:p w14:paraId="2066D503" w14:textId="76A0EF2F" w:rsidR="00517C89" w:rsidRPr="007621F2" w:rsidRDefault="00517C89">
            <w:pPr>
              <w:rPr>
                <w:szCs w:val="20"/>
              </w:rPr>
            </w:pPr>
            <w:r w:rsidRPr="007621F2">
              <w:rPr>
                <w:spacing w:val="-1"/>
                <w:szCs w:val="20"/>
              </w:rPr>
              <w:t>string</w:t>
            </w:r>
          </w:p>
        </w:tc>
        <w:tc>
          <w:tcPr>
            <w:tcW w:w="3827" w:type="dxa"/>
          </w:tcPr>
          <w:p w14:paraId="24069C19" w14:textId="1704DD88" w:rsidR="00517C89" w:rsidRPr="007621F2" w:rsidRDefault="00517C89">
            <w:pPr>
              <w:rPr>
                <w:szCs w:val="20"/>
              </w:rPr>
            </w:pPr>
            <w:r w:rsidRPr="007621F2">
              <w:rPr>
                <w:szCs w:val="20"/>
              </w:rPr>
              <w:t>Namn på kodsystem för befattningskod.</w:t>
            </w:r>
          </w:p>
        </w:tc>
        <w:tc>
          <w:tcPr>
            <w:tcW w:w="1192" w:type="dxa"/>
          </w:tcPr>
          <w:p w14:paraId="2C9F33EA" w14:textId="30B35CD6" w:rsidR="00517C89" w:rsidRPr="007621F2" w:rsidRDefault="00517C89" w:rsidP="003A6D72">
            <w:pPr>
              <w:jc w:val="center"/>
              <w:rPr>
                <w:szCs w:val="20"/>
              </w:rPr>
            </w:pPr>
            <w:r w:rsidRPr="007621F2">
              <w:rPr>
                <w:spacing w:val="-1"/>
                <w:szCs w:val="20"/>
              </w:rPr>
              <w:t>0..1</w:t>
            </w:r>
          </w:p>
        </w:tc>
      </w:tr>
      <w:tr w:rsidR="00517C89" w:rsidRPr="007621F2" w14:paraId="312EC0B6" w14:textId="77777777" w:rsidTr="003A6D72">
        <w:tc>
          <w:tcPr>
            <w:tcW w:w="2802" w:type="dxa"/>
          </w:tcPr>
          <w:p w14:paraId="346800FE" w14:textId="6BFD3A95" w:rsidR="00517C89" w:rsidRPr="007621F2" w:rsidRDefault="00517C89">
            <w:pPr>
              <w:rPr>
                <w:szCs w:val="20"/>
              </w:rPr>
            </w:pPr>
            <w:r w:rsidRPr="007621F2">
              <w:rPr>
                <w:szCs w:val="20"/>
              </w:rPr>
              <w:t>../../../</w:t>
            </w:r>
            <w:r w:rsidRPr="007621F2">
              <w:rPr>
                <w:spacing w:val="-1"/>
                <w:szCs w:val="20"/>
              </w:rPr>
              <w:t>../code</w:t>
            </w:r>
            <w:r w:rsidRPr="007621F2">
              <w:rPr>
                <w:szCs w:val="20"/>
              </w:rPr>
              <w:t>SystemVersion</w:t>
            </w:r>
          </w:p>
        </w:tc>
        <w:tc>
          <w:tcPr>
            <w:tcW w:w="1701" w:type="dxa"/>
          </w:tcPr>
          <w:p w14:paraId="14FAD656" w14:textId="6CBD52D9" w:rsidR="00517C89" w:rsidRPr="007621F2" w:rsidRDefault="00517C89">
            <w:pPr>
              <w:rPr>
                <w:szCs w:val="20"/>
              </w:rPr>
            </w:pPr>
            <w:r w:rsidRPr="007621F2">
              <w:rPr>
                <w:spacing w:val="-1"/>
                <w:szCs w:val="20"/>
              </w:rPr>
              <w:t>string</w:t>
            </w:r>
          </w:p>
        </w:tc>
        <w:tc>
          <w:tcPr>
            <w:tcW w:w="3827" w:type="dxa"/>
          </w:tcPr>
          <w:p w14:paraId="75FD4E59" w14:textId="36203E40" w:rsidR="00517C89" w:rsidRPr="007621F2" w:rsidRDefault="00517C89">
            <w:pPr>
              <w:rPr>
                <w:szCs w:val="20"/>
              </w:rPr>
            </w:pPr>
            <w:r w:rsidRPr="007621F2">
              <w:rPr>
                <w:szCs w:val="20"/>
              </w:rPr>
              <w:t>Version på kodsystem för befattningskod.</w:t>
            </w:r>
          </w:p>
        </w:tc>
        <w:tc>
          <w:tcPr>
            <w:tcW w:w="1192" w:type="dxa"/>
          </w:tcPr>
          <w:p w14:paraId="11B39383" w14:textId="0E00FAFD" w:rsidR="00517C89" w:rsidRPr="007621F2" w:rsidRDefault="00517C89" w:rsidP="003A6D72">
            <w:pPr>
              <w:jc w:val="center"/>
              <w:rPr>
                <w:szCs w:val="20"/>
              </w:rPr>
            </w:pPr>
            <w:r w:rsidRPr="007621F2">
              <w:rPr>
                <w:spacing w:val="-1"/>
                <w:szCs w:val="20"/>
              </w:rPr>
              <w:t>0..1</w:t>
            </w:r>
          </w:p>
        </w:tc>
      </w:tr>
      <w:tr w:rsidR="00517C89" w:rsidRPr="007621F2" w14:paraId="650EC0F1" w14:textId="77777777" w:rsidTr="003A6D72">
        <w:tc>
          <w:tcPr>
            <w:tcW w:w="2802" w:type="dxa"/>
          </w:tcPr>
          <w:p w14:paraId="69A3E1D4" w14:textId="56A9784D" w:rsidR="00517C89" w:rsidRPr="007621F2" w:rsidRDefault="00517C89">
            <w:pPr>
              <w:rPr>
                <w:szCs w:val="20"/>
              </w:rPr>
            </w:pPr>
            <w:r w:rsidRPr="007621F2">
              <w:rPr>
                <w:szCs w:val="20"/>
              </w:rPr>
              <w:t>../../../</w:t>
            </w:r>
            <w:r w:rsidRPr="007621F2">
              <w:rPr>
                <w:spacing w:val="-1"/>
                <w:szCs w:val="20"/>
              </w:rPr>
              <w:t>../displayName</w:t>
            </w:r>
          </w:p>
        </w:tc>
        <w:tc>
          <w:tcPr>
            <w:tcW w:w="1701" w:type="dxa"/>
          </w:tcPr>
          <w:p w14:paraId="4F1B6871" w14:textId="3E790B3F" w:rsidR="00517C89" w:rsidRPr="007621F2" w:rsidRDefault="00517C89">
            <w:pPr>
              <w:rPr>
                <w:szCs w:val="20"/>
              </w:rPr>
            </w:pPr>
            <w:r w:rsidRPr="007621F2">
              <w:rPr>
                <w:spacing w:val="-1"/>
                <w:szCs w:val="20"/>
              </w:rPr>
              <w:t>string</w:t>
            </w:r>
          </w:p>
        </w:tc>
        <w:tc>
          <w:tcPr>
            <w:tcW w:w="3827" w:type="dxa"/>
          </w:tcPr>
          <w:p w14:paraId="69829C80" w14:textId="44B15198" w:rsidR="00517C89" w:rsidRPr="007621F2" w:rsidRDefault="00517C89">
            <w:pPr>
              <w:rPr>
                <w:szCs w:val="20"/>
              </w:rPr>
            </w:pPr>
            <w:r w:rsidRPr="007621F2">
              <w:rPr>
                <w:szCs w:val="20"/>
              </w:rPr>
              <w:t>Befattningskoden i klartext. Om separat displayName inte finns i producerande system skall samma värde som i code anges.</w:t>
            </w:r>
          </w:p>
        </w:tc>
        <w:tc>
          <w:tcPr>
            <w:tcW w:w="1192" w:type="dxa"/>
          </w:tcPr>
          <w:p w14:paraId="52BAD874" w14:textId="619408A9" w:rsidR="00517C89" w:rsidRPr="007621F2" w:rsidRDefault="00517C89" w:rsidP="003A6D72">
            <w:pPr>
              <w:jc w:val="center"/>
              <w:rPr>
                <w:szCs w:val="20"/>
              </w:rPr>
            </w:pPr>
            <w:r w:rsidRPr="007621F2">
              <w:rPr>
                <w:spacing w:val="-1"/>
                <w:szCs w:val="20"/>
              </w:rPr>
              <w:t>0..1</w:t>
            </w:r>
          </w:p>
        </w:tc>
      </w:tr>
      <w:tr w:rsidR="00517C89" w:rsidRPr="007621F2" w14:paraId="384C977D" w14:textId="77777777" w:rsidTr="003A6D72">
        <w:tc>
          <w:tcPr>
            <w:tcW w:w="2802" w:type="dxa"/>
          </w:tcPr>
          <w:p w14:paraId="020CBF7C" w14:textId="071D3070" w:rsidR="00517C89" w:rsidRPr="007621F2" w:rsidRDefault="00517C89">
            <w:pPr>
              <w:rPr>
                <w:szCs w:val="20"/>
              </w:rPr>
            </w:pPr>
            <w:r w:rsidRPr="007621F2">
              <w:rPr>
                <w:szCs w:val="20"/>
              </w:rPr>
              <w:t>../../../</w:t>
            </w:r>
            <w:r w:rsidRPr="007621F2">
              <w:rPr>
                <w:spacing w:val="-1"/>
                <w:szCs w:val="20"/>
              </w:rPr>
              <w:t>../originalText</w:t>
            </w:r>
          </w:p>
        </w:tc>
        <w:tc>
          <w:tcPr>
            <w:tcW w:w="1701" w:type="dxa"/>
          </w:tcPr>
          <w:p w14:paraId="3E1ABB09" w14:textId="05D7E187" w:rsidR="00517C89" w:rsidRPr="007621F2" w:rsidRDefault="00517C89">
            <w:pPr>
              <w:rPr>
                <w:szCs w:val="20"/>
              </w:rPr>
            </w:pPr>
            <w:r w:rsidRPr="007621F2">
              <w:rPr>
                <w:spacing w:val="-1"/>
                <w:szCs w:val="20"/>
              </w:rPr>
              <w:t>string</w:t>
            </w:r>
          </w:p>
        </w:tc>
        <w:tc>
          <w:tcPr>
            <w:tcW w:w="3827" w:type="dxa"/>
          </w:tcPr>
          <w:p w14:paraId="45F3AB4B" w14:textId="77777777" w:rsidR="00517C89" w:rsidRPr="007621F2" w:rsidRDefault="00517C89" w:rsidP="003A6D72">
            <w:pPr>
              <w:spacing w:line="229" w:lineRule="exact"/>
              <w:rPr>
                <w:szCs w:val="20"/>
              </w:rPr>
            </w:pPr>
            <w:r w:rsidRPr="007621F2">
              <w:rPr>
                <w:szCs w:val="20"/>
              </w:rPr>
              <w:t>Om befattning är beskriven i ett lokalt kodverk utan OID, eller när kod helt saknas, kan en beskrivande text anges i originalText.</w:t>
            </w:r>
          </w:p>
          <w:p w14:paraId="22860A96" w14:textId="2FFF3F61" w:rsidR="00517C89" w:rsidRPr="007621F2" w:rsidRDefault="00517C89">
            <w:pPr>
              <w:rPr>
                <w:szCs w:val="20"/>
              </w:rPr>
            </w:pPr>
            <w:r w:rsidRPr="007621F2">
              <w:rPr>
                <w:szCs w:val="20"/>
              </w:rPr>
              <w:t xml:space="preserve">Om originalText anges skall inget annat värde i </w:t>
            </w:r>
            <w:r w:rsidRPr="007621F2">
              <w:rPr>
                <w:spacing w:val="-1"/>
                <w:szCs w:val="20"/>
              </w:rPr>
              <w:t>healthcareProfessionalRoleCode anges.</w:t>
            </w:r>
          </w:p>
        </w:tc>
        <w:tc>
          <w:tcPr>
            <w:tcW w:w="1192" w:type="dxa"/>
          </w:tcPr>
          <w:p w14:paraId="0B50DD75" w14:textId="6E2F2BA0" w:rsidR="00517C89" w:rsidRPr="007621F2" w:rsidRDefault="00517C89" w:rsidP="003A6D72">
            <w:pPr>
              <w:jc w:val="center"/>
              <w:rPr>
                <w:szCs w:val="20"/>
              </w:rPr>
            </w:pPr>
            <w:r w:rsidRPr="007621F2">
              <w:rPr>
                <w:spacing w:val="-1"/>
                <w:szCs w:val="20"/>
              </w:rPr>
              <w:t>0..1</w:t>
            </w:r>
          </w:p>
        </w:tc>
      </w:tr>
      <w:tr w:rsidR="00517C89" w:rsidRPr="007621F2" w14:paraId="261FF345" w14:textId="77777777" w:rsidTr="003A6D72">
        <w:tc>
          <w:tcPr>
            <w:tcW w:w="2802" w:type="dxa"/>
          </w:tcPr>
          <w:p w14:paraId="6D5C62E9" w14:textId="22A98C97" w:rsidR="00517C89" w:rsidRPr="007621F2" w:rsidRDefault="00517C89">
            <w:pPr>
              <w:rPr>
                <w:szCs w:val="20"/>
              </w:rPr>
            </w:pPr>
            <w:r w:rsidRPr="007621F2">
              <w:rPr>
                <w:i/>
                <w:spacing w:val="-1"/>
                <w:szCs w:val="20"/>
              </w:rPr>
              <w:t>../../../healthcareProfessionalOrgUnit</w:t>
            </w:r>
          </w:p>
        </w:tc>
        <w:tc>
          <w:tcPr>
            <w:tcW w:w="1701" w:type="dxa"/>
          </w:tcPr>
          <w:p w14:paraId="0C4B6FF2" w14:textId="5D83533F" w:rsidR="00517C89" w:rsidRPr="007621F2" w:rsidRDefault="00517C89">
            <w:pPr>
              <w:rPr>
                <w:szCs w:val="20"/>
              </w:rPr>
            </w:pPr>
            <w:r w:rsidRPr="007621F2">
              <w:rPr>
                <w:i/>
                <w:spacing w:val="-1"/>
                <w:szCs w:val="20"/>
              </w:rPr>
              <w:t>OrgUnitType</w:t>
            </w:r>
          </w:p>
        </w:tc>
        <w:tc>
          <w:tcPr>
            <w:tcW w:w="3827" w:type="dxa"/>
          </w:tcPr>
          <w:p w14:paraId="45124E96" w14:textId="121D824A" w:rsidR="00517C89" w:rsidRPr="007621F2" w:rsidRDefault="00517C89">
            <w:pPr>
              <w:rPr>
                <w:szCs w:val="20"/>
              </w:rPr>
            </w:pPr>
            <w:r w:rsidRPr="007621F2">
              <w:rPr>
                <w:i/>
                <w:szCs w:val="20"/>
              </w:rPr>
              <w:t>Den organisation som angiven vård- och omsorgsperson är uppdragstagare på. Om tillgängligt skall detta anges.</w:t>
            </w:r>
          </w:p>
        </w:tc>
        <w:tc>
          <w:tcPr>
            <w:tcW w:w="1192" w:type="dxa"/>
          </w:tcPr>
          <w:p w14:paraId="6A5DA8C1" w14:textId="111C01AA" w:rsidR="00517C89" w:rsidRPr="007621F2" w:rsidRDefault="00517C89" w:rsidP="003A6D72">
            <w:pPr>
              <w:jc w:val="center"/>
              <w:rPr>
                <w:szCs w:val="20"/>
              </w:rPr>
            </w:pPr>
            <w:r w:rsidRPr="007621F2">
              <w:rPr>
                <w:i/>
                <w:spacing w:val="-1"/>
                <w:szCs w:val="20"/>
              </w:rPr>
              <w:t>0..1</w:t>
            </w:r>
          </w:p>
        </w:tc>
      </w:tr>
      <w:tr w:rsidR="00517C89" w:rsidRPr="007621F2" w14:paraId="4AD2F74D" w14:textId="77777777" w:rsidTr="003A6D72">
        <w:tc>
          <w:tcPr>
            <w:tcW w:w="2802" w:type="dxa"/>
          </w:tcPr>
          <w:p w14:paraId="32C45AE9" w14:textId="7A7893BF" w:rsidR="00517C89" w:rsidRPr="007621F2" w:rsidRDefault="00517C89">
            <w:pPr>
              <w:rPr>
                <w:szCs w:val="20"/>
              </w:rPr>
            </w:pPr>
            <w:r w:rsidRPr="007621F2">
              <w:rPr>
                <w:szCs w:val="20"/>
              </w:rPr>
              <w:t>../../../../orgUnitHSAId</w:t>
            </w:r>
          </w:p>
        </w:tc>
        <w:tc>
          <w:tcPr>
            <w:tcW w:w="1701" w:type="dxa"/>
          </w:tcPr>
          <w:p w14:paraId="31E06301" w14:textId="7EC9010A" w:rsidR="00517C89" w:rsidRPr="007621F2" w:rsidRDefault="00517C89">
            <w:pPr>
              <w:rPr>
                <w:szCs w:val="20"/>
              </w:rPr>
            </w:pPr>
            <w:r w:rsidRPr="007621F2">
              <w:rPr>
                <w:spacing w:val="-1"/>
                <w:szCs w:val="20"/>
              </w:rPr>
              <w:t>HSAIdType</w:t>
            </w:r>
          </w:p>
        </w:tc>
        <w:tc>
          <w:tcPr>
            <w:tcW w:w="3827" w:type="dxa"/>
          </w:tcPr>
          <w:p w14:paraId="0842E659" w14:textId="0039EA2D" w:rsidR="00517C89" w:rsidRPr="007621F2" w:rsidRDefault="00517C89">
            <w:pPr>
              <w:rPr>
                <w:szCs w:val="20"/>
              </w:rPr>
            </w:pPr>
            <w:r w:rsidRPr="007621F2">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098B94AA" w14:textId="48D97878" w:rsidR="00517C89" w:rsidRPr="007621F2" w:rsidRDefault="00517C89" w:rsidP="003A6D72">
            <w:pPr>
              <w:jc w:val="center"/>
              <w:rPr>
                <w:szCs w:val="20"/>
              </w:rPr>
            </w:pPr>
            <w:r w:rsidRPr="007621F2">
              <w:rPr>
                <w:spacing w:val="-1"/>
                <w:szCs w:val="20"/>
              </w:rPr>
              <w:t>0..1</w:t>
            </w:r>
          </w:p>
        </w:tc>
      </w:tr>
      <w:tr w:rsidR="00517C89" w:rsidRPr="007621F2" w14:paraId="26F084FA" w14:textId="77777777" w:rsidTr="003A6D72">
        <w:tc>
          <w:tcPr>
            <w:tcW w:w="2802" w:type="dxa"/>
          </w:tcPr>
          <w:p w14:paraId="1A6631FF" w14:textId="59EF6F4E" w:rsidR="00517C89" w:rsidRPr="007621F2" w:rsidRDefault="00517C89">
            <w:pPr>
              <w:rPr>
                <w:szCs w:val="20"/>
              </w:rPr>
            </w:pPr>
            <w:r w:rsidRPr="007621F2">
              <w:rPr>
                <w:szCs w:val="20"/>
              </w:rPr>
              <w:lastRenderedPageBreak/>
              <w:t>../../../../orgUnitName</w:t>
            </w:r>
          </w:p>
        </w:tc>
        <w:tc>
          <w:tcPr>
            <w:tcW w:w="1701" w:type="dxa"/>
          </w:tcPr>
          <w:p w14:paraId="5D98C220" w14:textId="518DF826" w:rsidR="00517C89" w:rsidRPr="007621F2" w:rsidRDefault="00517C89">
            <w:pPr>
              <w:rPr>
                <w:szCs w:val="20"/>
              </w:rPr>
            </w:pPr>
            <w:r w:rsidRPr="007621F2">
              <w:rPr>
                <w:spacing w:val="-1"/>
                <w:szCs w:val="20"/>
              </w:rPr>
              <w:t>string</w:t>
            </w:r>
          </w:p>
        </w:tc>
        <w:tc>
          <w:tcPr>
            <w:tcW w:w="3827" w:type="dxa"/>
          </w:tcPr>
          <w:p w14:paraId="485C3232" w14:textId="4E75AA76" w:rsidR="00517C89" w:rsidRPr="007621F2" w:rsidRDefault="00517C89">
            <w:pPr>
              <w:rPr>
                <w:szCs w:val="20"/>
              </w:rPr>
            </w:pPr>
            <w:r w:rsidRPr="007621F2">
              <w:rPr>
                <w:spacing w:val="-1"/>
                <w:szCs w:val="20"/>
              </w:rPr>
              <w:t>Namn på organisationsenhet. Om tillgängligt skall detta anges.</w:t>
            </w:r>
          </w:p>
        </w:tc>
        <w:tc>
          <w:tcPr>
            <w:tcW w:w="1192" w:type="dxa"/>
          </w:tcPr>
          <w:p w14:paraId="13FE8993" w14:textId="131956D9" w:rsidR="00517C89" w:rsidRPr="007621F2" w:rsidRDefault="00517C89" w:rsidP="003A6D72">
            <w:pPr>
              <w:jc w:val="center"/>
              <w:rPr>
                <w:szCs w:val="20"/>
              </w:rPr>
            </w:pPr>
            <w:r w:rsidRPr="007621F2">
              <w:rPr>
                <w:spacing w:val="-1"/>
                <w:szCs w:val="20"/>
              </w:rPr>
              <w:t>0..1</w:t>
            </w:r>
          </w:p>
        </w:tc>
      </w:tr>
      <w:tr w:rsidR="00517C89" w:rsidRPr="007621F2" w14:paraId="3D49C3D6" w14:textId="77777777" w:rsidTr="003A6D72">
        <w:tc>
          <w:tcPr>
            <w:tcW w:w="2802" w:type="dxa"/>
          </w:tcPr>
          <w:p w14:paraId="742A239D" w14:textId="4E257E79" w:rsidR="00517C89" w:rsidRPr="007621F2" w:rsidRDefault="00517C89">
            <w:pPr>
              <w:rPr>
                <w:szCs w:val="20"/>
              </w:rPr>
            </w:pPr>
            <w:r w:rsidRPr="007621F2">
              <w:rPr>
                <w:szCs w:val="20"/>
              </w:rPr>
              <w:t>../../../../orgUnitTelecom</w:t>
            </w:r>
          </w:p>
        </w:tc>
        <w:tc>
          <w:tcPr>
            <w:tcW w:w="1701" w:type="dxa"/>
          </w:tcPr>
          <w:p w14:paraId="0FA5321A" w14:textId="0F71D847" w:rsidR="00517C89" w:rsidRPr="007621F2" w:rsidRDefault="00517C89">
            <w:pPr>
              <w:rPr>
                <w:szCs w:val="20"/>
              </w:rPr>
            </w:pPr>
            <w:r w:rsidRPr="007621F2">
              <w:rPr>
                <w:spacing w:val="-1"/>
                <w:szCs w:val="20"/>
              </w:rPr>
              <w:t>string</w:t>
            </w:r>
          </w:p>
        </w:tc>
        <w:tc>
          <w:tcPr>
            <w:tcW w:w="3827" w:type="dxa"/>
          </w:tcPr>
          <w:p w14:paraId="4F7FD0DB" w14:textId="1D82D9FC" w:rsidR="00517C89" w:rsidRPr="007621F2" w:rsidRDefault="00517C89">
            <w:pPr>
              <w:rPr>
                <w:szCs w:val="20"/>
              </w:rPr>
            </w:pPr>
            <w:r w:rsidRPr="007621F2">
              <w:rPr>
                <w:szCs w:val="20"/>
              </w:rPr>
              <w:t xml:space="preserve">Telefon till </w:t>
            </w:r>
            <w:r w:rsidRPr="007621F2">
              <w:rPr>
                <w:spacing w:val="-1"/>
                <w:szCs w:val="20"/>
              </w:rPr>
              <w:t>organisationsenhet.</w:t>
            </w:r>
          </w:p>
        </w:tc>
        <w:tc>
          <w:tcPr>
            <w:tcW w:w="1192" w:type="dxa"/>
          </w:tcPr>
          <w:p w14:paraId="757C5159" w14:textId="3FF1693F" w:rsidR="00517C89" w:rsidRPr="007621F2" w:rsidRDefault="00517C89" w:rsidP="003A6D72">
            <w:pPr>
              <w:jc w:val="center"/>
              <w:rPr>
                <w:szCs w:val="20"/>
              </w:rPr>
            </w:pPr>
            <w:r w:rsidRPr="007621F2">
              <w:rPr>
                <w:szCs w:val="20"/>
              </w:rPr>
              <w:t>0..1</w:t>
            </w:r>
          </w:p>
        </w:tc>
      </w:tr>
      <w:tr w:rsidR="00517C89" w:rsidRPr="007621F2" w14:paraId="1E9679D5" w14:textId="77777777" w:rsidTr="003A6D72">
        <w:tc>
          <w:tcPr>
            <w:tcW w:w="2802" w:type="dxa"/>
          </w:tcPr>
          <w:p w14:paraId="51EAB000" w14:textId="2B5F616B" w:rsidR="00517C89" w:rsidRPr="007621F2" w:rsidRDefault="00517C89">
            <w:pPr>
              <w:rPr>
                <w:szCs w:val="20"/>
              </w:rPr>
            </w:pPr>
            <w:r w:rsidRPr="007621F2">
              <w:rPr>
                <w:szCs w:val="20"/>
              </w:rPr>
              <w:t>../../../../orgUnitEmail</w:t>
            </w:r>
          </w:p>
        </w:tc>
        <w:tc>
          <w:tcPr>
            <w:tcW w:w="1701" w:type="dxa"/>
          </w:tcPr>
          <w:p w14:paraId="336EBFE0" w14:textId="0528FCF3" w:rsidR="00517C89" w:rsidRPr="007621F2" w:rsidRDefault="00517C89">
            <w:pPr>
              <w:rPr>
                <w:szCs w:val="20"/>
              </w:rPr>
            </w:pPr>
            <w:r w:rsidRPr="007621F2">
              <w:rPr>
                <w:spacing w:val="-1"/>
                <w:szCs w:val="20"/>
              </w:rPr>
              <w:t>string</w:t>
            </w:r>
          </w:p>
        </w:tc>
        <w:tc>
          <w:tcPr>
            <w:tcW w:w="3827" w:type="dxa"/>
          </w:tcPr>
          <w:p w14:paraId="3AC3BFFA" w14:textId="107C96CD" w:rsidR="00517C89" w:rsidRPr="007621F2" w:rsidRDefault="00517C89">
            <w:pPr>
              <w:rPr>
                <w:szCs w:val="20"/>
              </w:rPr>
            </w:pPr>
            <w:r w:rsidRPr="007621F2">
              <w:rPr>
                <w:szCs w:val="20"/>
              </w:rPr>
              <w:t xml:space="preserve">Epost till </w:t>
            </w:r>
            <w:r w:rsidRPr="007621F2">
              <w:rPr>
                <w:spacing w:val="-1"/>
                <w:szCs w:val="20"/>
              </w:rPr>
              <w:t>organisationsenhet</w:t>
            </w:r>
            <w:r w:rsidRPr="007621F2">
              <w:rPr>
                <w:szCs w:val="20"/>
              </w:rPr>
              <w:t>.</w:t>
            </w:r>
          </w:p>
        </w:tc>
        <w:tc>
          <w:tcPr>
            <w:tcW w:w="1192" w:type="dxa"/>
          </w:tcPr>
          <w:p w14:paraId="02A8BE3A" w14:textId="16B1E382" w:rsidR="00517C89" w:rsidRPr="007621F2" w:rsidRDefault="00517C89" w:rsidP="003A6D72">
            <w:pPr>
              <w:jc w:val="center"/>
              <w:rPr>
                <w:szCs w:val="20"/>
              </w:rPr>
            </w:pPr>
            <w:r w:rsidRPr="007621F2">
              <w:rPr>
                <w:szCs w:val="20"/>
              </w:rPr>
              <w:t>0..1</w:t>
            </w:r>
          </w:p>
        </w:tc>
      </w:tr>
      <w:tr w:rsidR="00517C89" w:rsidRPr="007621F2" w14:paraId="4204F351" w14:textId="77777777" w:rsidTr="003A6D72">
        <w:tc>
          <w:tcPr>
            <w:tcW w:w="2802" w:type="dxa"/>
          </w:tcPr>
          <w:p w14:paraId="0DCCB428" w14:textId="4171AC12" w:rsidR="00517C89" w:rsidRPr="007621F2" w:rsidRDefault="00517C89">
            <w:pPr>
              <w:rPr>
                <w:szCs w:val="20"/>
              </w:rPr>
            </w:pPr>
            <w:r w:rsidRPr="007621F2">
              <w:rPr>
                <w:szCs w:val="20"/>
              </w:rPr>
              <w:t>../../../../orgUnitAddress</w:t>
            </w:r>
          </w:p>
        </w:tc>
        <w:tc>
          <w:tcPr>
            <w:tcW w:w="1701" w:type="dxa"/>
          </w:tcPr>
          <w:p w14:paraId="01280980" w14:textId="40E31112" w:rsidR="00517C89" w:rsidRPr="007621F2" w:rsidRDefault="00517C89">
            <w:pPr>
              <w:rPr>
                <w:szCs w:val="20"/>
              </w:rPr>
            </w:pPr>
            <w:r w:rsidRPr="007621F2">
              <w:rPr>
                <w:spacing w:val="-1"/>
                <w:szCs w:val="20"/>
              </w:rPr>
              <w:t>string</w:t>
            </w:r>
          </w:p>
        </w:tc>
        <w:tc>
          <w:tcPr>
            <w:tcW w:w="3827" w:type="dxa"/>
          </w:tcPr>
          <w:p w14:paraId="780111FE" w14:textId="6212B3E8" w:rsidR="00517C89" w:rsidRPr="007621F2" w:rsidRDefault="00517C89">
            <w:pPr>
              <w:rPr>
                <w:szCs w:val="20"/>
              </w:rPr>
            </w:pPr>
            <w:r w:rsidRPr="007621F2">
              <w:rPr>
                <w:spacing w:val="-1"/>
                <w:szCs w:val="20"/>
              </w:rPr>
              <w:t>Postadress till organisationsenhet. Skrivs på ett så naturligt sätt som möjligt, exempelvis:</w:t>
            </w:r>
            <w:r w:rsidRPr="007621F2">
              <w:rPr>
                <w:spacing w:val="-1"/>
                <w:szCs w:val="20"/>
              </w:rPr>
              <w:br/>
              <w:t>”Storgatan 12</w:t>
            </w:r>
            <w:r w:rsidRPr="007621F2">
              <w:rPr>
                <w:spacing w:val="-1"/>
                <w:szCs w:val="20"/>
              </w:rPr>
              <w:br/>
              <w:t>468 91 Lilleby”</w:t>
            </w:r>
          </w:p>
        </w:tc>
        <w:tc>
          <w:tcPr>
            <w:tcW w:w="1192" w:type="dxa"/>
          </w:tcPr>
          <w:p w14:paraId="5C1C3AB4" w14:textId="028CB95B" w:rsidR="00517C89" w:rsidRPr="007621F2" w:rsidRDefault="00517C89" w:rsidP="003A6D72">
            <w:pPr>
              <w:jc w:val="center"/>
              <w:rPr>
                <w:szCs w:val="20"/>
              </w:rPr>
            </w:pPr>
            <w:r w:rsidRPr="007621F2">
              <w:rPr>
                <w:szCs w:val="20"/>
              </w:rPr>
              <w:t>0..1</w:t>
            </w:r>
          </w:p>
        </w:tc>
      </w:tr>
      <w:tr w:rsidR="00517C89" w:rsidRPr="007621F2" w14:paraId="086EA30A" w14:textId="77777777" w:rsidTr="003A6D72">
        <w:tc>
          <w:tcPr>
            <w:tcW w:w="2802" w:type="dxa"/>
          </w:tcPr>
          <w:p w14:paraId="52F741CB" w14:textId="6BAF8503" w:rsidR="00517C89" w:rsidRPr="007621F2" w:rsidRDefault="00517C89">
            <w:pPr>
              <w:rPr>
                <w:szCs w:val="20"/>
              </w:rPr>
            </w:pPr>
            <w:r w:rsidRPr="007621F2">
              <w:rPr>
                <w:szCs w:val="20"/>
              </w:rPr>
              <w:t>../../../../orgUnitLocation</w:t>
            </w:r>
          </w:p>
        </w:tc>
        <w:tc>
          <w:tcPr>
            <w:tcW w:w="1701" w:type="dxa"/>
          </w:tcPr>
          <w:p w14:paraId="72A3DAA4" w14:textId="478EC3B2" w:rsidR="00517C89" w:rsidRPr="007621F2" w:rsidRDefault="00517C89">
            <w:pPr>
              <w:rPr>
                <w:szCs w:val="20"/>
              </w:rPr>
            </w:pPr>
            <w:r w:rsidRPr="007621F2">
              <w:rPr>
                <w:spacing w:val="-1"/>
                <w:szCs w:val="20"/>
              </w:rPr>
              <w:t>string</w:t>
            </w:r>
          </w:p>
        </w:tc>
        <w:tc>
          <w:tcPr>
            <w:tcW w:w="3827" w:type="dxa"/>
          </w:tcPr>
          <w:p w14:paraId="1307B3E0" w14:textId="22619C53" w:rsidR="00517C89" w:rsidRPr="007621F2" w:rsidRDefault="00BC5398">
            <w:pPr>
              <w:rPr>
                <w:szCs w:val="20"/>
              </w:rPr>
            </w:pPr>
            <w:r w:rsidRPr="007621F2">
              <w:rPr>
                <w:szCs w:val="20"/>
              </w:rPr>
              <w:t xml:space="preserve">Text som anger namnet på </w:t>
            </w:r>
            <w:r w:rsidR="00517C89" w:rsidRPr="007621F2">
              <w:rPr>
                <w:szCs w:val="20"/>
              </w:rPr>
              <w:t>plats eller ort fo</w:t>
            </w:r>
            <w:r w:rsidR="00517C89" w:rsidRPr="007621F2">
              <w:rPr>
                <w:rFonts w:cs="Georgia"/>
                <w:szCs w:val="20"/>
              </w:rPr>
              <w:t>̈</w:t>
            </w:r>
            <w:r w:rsidR="00517C89" w:rsidRPr="007621F2">
              <w:rPr>
                <w:szCs w:val="20"/>
              </w:rPr>
              <w:t>r organisationens fysiska placering.</w:t>
            </w:r>
          </w:p>
        </w:tc>
        <w:tc>
          <w:tcPr>
            <w:tcW w:w="1192" w:type="dxa"/>
          </w:tcPr>
          <w:p w14:paraId="298C5A3D" w14:textId="680C33EE" w:rsidR="00517C89" w:rsidRPr="007621F2" w:rsidRDefault="00517C89" w:rsidP="003A6D72">
            <w:pPr>
              <w:jc w:val="center"/>
              <w:rPr>
                <w:szCs w:val="20"/>
              </w:rPr>
            </w:pPr>
            <w:r w:rsidRPr="007621F2">
              <w:rPr>
                <w:szCs w:val="20"/>
              </w:rPr>
              <w:t>0..1</w:t>
            </w:r>
          </w:p>
        </w:tc>
      </w:tr>
      <w:tr w:rsidR="00517C89" w:rsidRPr="007621F2" w14:paraId="27FC8E10" w14:textId="77777777" w:rsidTr="003A6D72">
        <w:tc>
          <w:tcPr>
            <w:tcW w:w="2802" w:type="dxa"/>
          </w:tcPr>
          <w:p w14:paraId="373123E1" w14:textId="77777777" w:rsidR="00517C89" w:rsidRPr="007621F2" w:rsidRDefault="00517C89" w:rsidP="003A6D72">
            <w:pPr>
              <w:spacing w:line="229" w:lineRule="exact"/>
              <w:rPr>
                <w:szCs w:val="20"/>
              </w:rPr>
            </w:pPr>
            <w:r w:rsidRPr="007621F2">
              <w:rPr>
                <w:szCs w:val="20"/>
              </w:rPr>
              <w:t>../../../healthcareProfessional</w:t>
            </w:r>
            <w:r w:rsidRPr="007621F2">
              <w:rPr>
                <w:spacing w:val="-1"/>
                <w:szCs w:val="20"/>
              </w:rPr>
              <w:t>CareUnitHSAId</w:t>
            </w:r>
          </w:p>
          <w:p w14:paraId="1771780C" w14:textId="77777777" w:rsidR="00517C89" w:rsidRPr="007621F2" w:rsidRDefault="00517C89">
            <w:pPr>
              <w:rPr>
                <w:szCs w:val="20"/>
              </w:rPr>
            </w:pPr>
          </w:p>
        </w:tc>
        <w:tc>
          <w:tcPr>
            <w:tcW w:w="1701" w:type="dxa"/>
          </w:tcPr>
          <w:p w14:paraId="733A3039" w14:textId="77777777" w:rsidR="00517C89" w:rsidRPr="007621F2" w:rsidRDefault="00517C89" w:rsidP="003A6D72">
            <w:pPr>
              <w:spacing w:line="229" w:lineRule="exact"/>
              <w:rPr>
                <w:rFonts w:cs="Arial"/>
                <w:szCs w:val="20"/>
              </w:rPr>
            </w:pPr>
            <w:r w:rsidRPr="007621F2">
              <w:rPr>
                <w:spacing w:val="-1"/>
                <w:szCs w:val="20"/>
              </w:rPr>
              <w:t>HSAIdType</w:t>
            </w:r>
          </w:p>
          <w:p w14:paraId="1A58F179" w14:textId="77777777" w:rsidR="00517C89" w:rsidRPr="007621F2" w:rsidRDefault="00517C89" w:rsidP="003A6D72">
            <w:pPr>
              <w:spacing w:line="226" w:lineRule="exact"/>
              <w:rPr>
                <w:spacing w:val="-1"/>
                <w:szCs w:val="20"/>
              </w:rPr>
            </w:pPr>
          </w:p>
          <w:p w14:paraId="77172DC9" w14:textId="77777777" w:rsidR="00517C89" w:rsidRPr="007621F2" w:rsidRDefault="00517C89">
            <w:pPr>
              <w:rPr>
                <w:szCs w:val="20"/>
              </w:rPr>
            </w:pPr>
          </w:p>
        </w:tc>
        <w:tc>
          <w:tcPr>
            <w:tcW w:w="3827" w:type="dxa"/>
          </w:tcPr>
          <w:p w14:paraId="61345EAF" w14:textId="77777777" w:rsidR="00517C89" w:rsidRPr="007621F2" w:rsidRDefault="00517C89" w:rsidP="003A6D72">
            <w:pPr>
              <w:spacing w:line="226" w:lineRule="exact"/>
              <w:rPr>
                <w:szCs w:val="20"/>
              </w:rPr>
            </w:pPr>
            <w:r w:rsidRPr="007621F2">
              <w:rPr>
                <w:szCs w:val="20"/>
              </w:rPr>
              <w:t xml:space="preserve">HSA-id för vårdenhet (pdl-ansvar) som vård- och omsorgspersonen är uppdragstagare för. Skall anges om tillgänglig. </w:t>
            </w:r>
          </w:p>
          <w:p w14:paraId="4F447885" w14:textId="77777777" w:rsidR="00517C89" w:rsidRPr="007621F2" w:rsidRDefault="00517C89">
            <w:pPr>
              <w:rPr>
                <w:szCs w:val="20"/>
              </w:rPr>
            </w:pPr>
          </w:p>
        </w:tc>
        <w:tc>
          <w:tcPr>
            <w:tcW w:w="1192" w:type="dxa"/>
          </w:tcPr>
          <w:p w14:paraId="10D073F1" w14:textId="31215477" w:rsidR="00517C89" w:rsidRPr="007621F2" w:rsidRDefault="00517C89" w:rsidP="003A6D72">
            <w:pPr>
              <w:jc w:val="center"/>
              <w:rPr>
                <w:szCs w:val="20"/>
              </w:rPr>
            </w:pPr>
            <w:r w:rsidRPr="007621F2">
              <w:rPr>
                <w:spacing w:val="-1"/>
                <w:szCs w:val="20"/>
              </w:rPr>
              <w:t>0..1</w:t>
            </w:r>
          </w:p>
        </w:tc>
      </w:tr>
      <w:tr w:rsidR="00517C89" w:rsidRPr="007621F2" w14:paraId="607DF4CC" w14:textId="77777777" w:rsidTr="003A6D72">
        <w:tc>
          <w:tcPr>
            <w:tcW w:w="2802" w:type="dxa"/>
          </w:tcPr>
          <w:p w14:paraId="1EE2C76B" w14:textId="66B21A7E" w:rsidR="00517C89" w:rsidRPr="007621F2" w:rsidRDefault="00517C89">
            <w:pPr>
              <w:rPr>
                <w:szCs w:val="20"/>
              </w:rPr>
            </w:pPr>
            <w:r w:rsidRPr="007621F2">
              <w:rPr>
                <w:szCs w:val="20"/>
              </w:rPr>
              <w:t>../../../healthcareProfessional</w:t>
            </w:r>
            <w:r w:rsidRPr="007621F2">
              <w:rPr>
                <w:spacing w:val="-1"/>
                <w:szCs w:val="20"/>
              </w:rPr>
              <w:t>CareGiverHSAId</w:t>
            </w:r>
          </w:p>
        </w:tc>
        <w:tc>
          <w:tcPr>
            <w:tcW w:w="1701" w:type="dxa"/>
          </w:tcPr>
          <w:p w14:paraId="59AF35A1" w14:textId="77777777" w:rsidR="00517C89" w:rsidRPr="007621F2" w:rsidRDefault="00517C89" w:rsidP="003A6D72">
            <w:pPr>
              <w:spacing w:line="226" w:lineRule="exact"/>
              <w:rPr>
                <w:spacing w:val="-1"/>
                <w:szCs w:val="20"/>
              </w:rPr>
            </w:pPr>
            <w:r w:rsidRPr="007621F2">
              <w:rPr>
                <w:spacing w:val="-1"/>
                <w:szCs w:val="20"/>
              </w:rPr>
              <w:t>HSAIdType</w:t>
            </w:r>
          </w:p>
          <w:p w14:paraId="7D0911E9" w14:textId="77777777" w:rsidR="00517C89" w:rsidRPr="007621F2" w:rsidRDefault="00517C89">
            <w:pPr>
              <w:rPr>
                <w:szCs w:val="20"/>
              </w:rPr>
            </w:pPr>
          </w:p>
        </w:tc>
        <w:tc>
          <w:tcPr>
            <w:tcW w:w="3827" w:type="dxa"/>
          </w:tcPr>
          <w:p w14:paraId="600100C4" w14:textId="31A943DF" w:rsidR="00517C89" w:rsidRPr="007621F2" w:rsidRDefault="00517C89">
            <w:pPr>
              <w:rPr>
                <w:szCs w:val="20"/>
              </w:rPr>
            </w:pPr>
            <w:r w:rsidRPr="007621F2">
              <w:rPr>
                <w:szCs w:val="20"/>
              </w:rPr>
              <w:t>HSA-id för vårdgivaren, som är vårdgivare för den enhet som författaren är uppdragstagare för. Skall anges om tillgänglig.</w:t>
            </w:r>
          </w:p>
        </w:tc>
        <w:tc>
          <w:tcPr>
            <w:tcW w:w="1192" w:type="dxa"/>
          </w:tcPr>
          <w:p w14:paraId="2187596A" w14:textId="459D8872" w:rsidR="00517C89" w:rsidRPr="007621F2" w:rsidRDefault="00517C89" w:rsidP="003A6D72">
            <w:pPr>
              <w:jc w:val="center"/>
              <w:rPr>
                <w:szCs w:val="20"/>
              </w:rPr>
            </w:pPr>
            <w:r w:rsidRPr="007621F2">
              <w:rPr>
                <w:spacing w:val="-1"/>
                <w:szCs w:val="20"/>
              </w:rPr>
              <w:t>0..1</w:t>
            </w:r>
          </w:p>
        </w:tc>
      </w:tr>
      <w:tr w:rsidR="00517C89" w:rsidRPr="007621F2" w14:paraId="6A1BCD0B" w14:textId="77777777" w:rsidTr="003A6D72">
        <w:tc>
          <w:tcPr>
            <w:tcW w:w="2802" w:type="dxa"/>
          </w:tcPr>
          <w:p w14:paraId="5B252647" w14:textId="47884D5D" w:rsidR="00517C89" w:rsidRPr="007621F2" w:rsidRDefault="00517C89">
            <w:pPr>
              <w:rPr>
                <w:szCs w:val="20"/>
              </w:rPr>
            </w:pPr>
            <w:r w:rsidRPr="007621F2">
              <w:rPr>
                <w:i/>
                <w:szCs w:val="20"/>
              </w:rPr>
              <w:t>../../legalAuthenticator</w:t>
            </w:r>
          </w:p>
        </w:tc>
        <w:tc>
          <w:tcPr>
            <w:tcW w:w="1701" w:type="dxa"/>
          </w:tcPr>
          <w:p w14:paraId="3B3A4869" w14:textId="530CBB5B" w:rsidR="00517C89" w:rsidRPr="007621F2" w:rsidRDefault="00517C89">
            <w:pPr>
              <w:rPr>
                <w:szCs w:val="20"/>
              </w:rPr>
            </w:pPr>
            <w:r w:rsidRPr="007621F2">
              <w:rPr>
                <w:i/>
                <w:szCs w:val="20"/>
              </w:rPr>
              <w:t>LegalAuthenticatorType</w:t>
            </w:r>
          </w:p>
        </w:tc>
        <w:tc>
          <w:tcPr>
            <w:tcW w:w="3827" w:type="dxa"/>
          </w:tcPr>
          <w:p w14:paraId="2A7C7258" w14:textId="77777777" w:rsidR="00517C89" w:rsidRPr="007621F2" w:rsidRDefault="00517C89" w:rsidP="003A6D72">
            <w:pPr>
              <w:spacing w:line="229" w:lineRule="exact"/>
              <w:rPr>
                <w:szCs w:val="20"/>
              </w:rPr>
            </w:pPr>
            <w:r w:rsidRPr="007621F2">
              <w:rPr>
                <w:szCs w:val="20"/>
              </w:rPr>
              <w:t>Information om vem som signerat informationen i dokumentet.</w:t>
            </w:r>
            <w:r w:rsidRPr="007621F2">
              <w:rPr>
                <w:spacing w:val="-1"/>
                <w:szCs w:val="20"/>
              </w:rPr>
              <w:t xml:space="preserve"> Person som ansvarar för utlåtandet.</w:t>
            </w:r>
          </w:p>
          <w:p w14:paraId="45F8BD16" w14:textId="77777777" w:rsidR="00517C89" w:rsidRPr="007621F2" w:rsidRDefault="00517C89">
            <w:pPr>
              <w:rPr>
                <w:szCs w:val="20"/>
              </w:rPr>
            </w:pPr>
          </w:p>
        </w:tc>
        <w:tc>
          <w:tcPr>
            <w:tcW w:w="1192" w:type="dxa"/>
          </w:tcPr>
          <w:p w14:paraId="727ABFC5" w14:textId="033B5D1C" w:rsidR="00517C89" w:rsidRPr="007621F2" w:rsidRDefault="00517C89" w:rsidP="003A6D72">
            <w:pPr>
              <w:jc w:val="center"/>
              <w:rPr>
                <w:szCs w:val="20"/>
              </w:rPr>
            </w:pPr>
            <w:r w:rsidRPr="007621F2">
              <w:rPr>
                <w:i/>
                <w:szCs w:val="20"/>
              </w:rPr>
              <w:t>0..1</w:t>
            </w:r>
          </w:p>
        </w:tc>
      </w:tr>
      <w:tr w:rsidR="00517C89" w:rsidRPr="007621F2" w14:paraId="35DD4385" w14:textId="77777777" w:rsidTr="003A6D72">
        <w:tc>
          <w:tcPr>
            <w:tcW w:w="2802" w:type="dxa"/>
          </w:tcPr>
          <w:p w14:paraId="176FA50F" w14:textId="77777777" w:rsidR="00517C89" w:rsidRPr="007621F2" w:rsidRDefault="00517C89" w:rsidP="003A6D72">
            <w:pPr>
              <w:spacing w:line="229" w:lineRule="exact"/>
              <w:rPr>
                <w:szCs w:val="20"/>
              </w:rPr>
            </w:pPr>
            <w:r w:rsidRPr="007621F2">
              <w:rPr>
                <w:szCs w:val="20"/>
              </w:rPr>
              <w:t>../../../signatureTime</w:t>
            </w:r>
          </w:p>
          <w:p w14:paraId="47960F2A" w14:textId="77777777" w:rsidR="00517C89" w:rsidRPr="007621F2" w:rsidRDefault="00517C89">
            <w:pPr>
              <w:rPr>
                <w:szCs w:val="20"/>
              </w:rPr>
            </w:pPr>
          </w:p>
        </w:tc>
        <w:tc>
          <w:tcPr>
            <w:tcW w:w="1701" w:type="dxa"/>
          </w:tcPr>
          <w:p w14:paraId="311BF889" w14:textId="77777777" w:rsidR="00517C89" w:rsidRPr="007621F2" w:rsidRDefault="00517C89" w:rsidP="003A6D72">
            <w:pPr>
              <w:spacing w:line="229" w:lineRule="exact"/>
              <w:rPr>
                <w:rFonts w:cs="Arial"/>
                <w:color w:val="FF0000"/>
                <w:szCs w:val="20"/>
              </w:rPr>
            </w:pPr>
            <w:r w:rsidRPr="007621F2">
              <w:rPr>
                <w:szCs w:val="20"/>
              </w:rPr>
              <w:t>TimeStampType</w:t>
            </w:r>
          </w:p>
          <w:p w14:paraId="62D094E0" w14:textId="77777777" w:rsidR="00517C89" w:rsidRPr="007621F2" w:rsidRDefault="00517C89">
            <w:pPr>
              <w:rPr>
                <w:szCs w:val="20"/>
              </w:rPr>
            </w:pPr>
          </w:p>
        </w:tc>
        <w:tc>
          <w:tcPr>
            <w:tcW w:w="3827" w:type="dxa"/>
          </w:tcPr>
          <w:p w14:paraId="191A6036" w14:textId="77777777" w:rsidR="00517C89" w:rsidRPr="007621F2" w:rsidRDefault="00517C89" w:rsidP="003A6D72">
            <w:pPr>
              <w:spacing w:line="229" w:lineRule="exact"/>
              <w:rPr>
                <w:szCs w:val="20"/>
              </w:rPr>
            </w:pPr>
            <w:r w:rsidRPr="007621F2">
              <w:rPr>
                <w:szCs w:val="20"/>
              </w:rPr>
              <w:t>Tidpunkt för signering.</w:t>
            </w:r>
          </w:p>
          <w:p w14:paraId="76EC2E50" w14:textId="77777777" w:rsidR="00517C89" w:rsidRPr="007621F2" w:rsidRDefault="00517C89">
            <w:pPr>
              <w:rPr>
                <w:szCs w:val="20"/>
              </w:rPr>
            </w:pPr>
          </w:p>
        </w:tc>
        <w:tc>
          <w:tcPr>
            <w:tcW w:w="1192" w:type="dxa"/>
          </w:tcPr>
          <w:p w14:paraId="5DB9A434" w14:textId="23E9B330" w:rsidR="00517C89" w:rsidRPr="007621F2" w:rsidRDefault="00517C89" w:rsidP="003A6D72">
            <w:pPr>
              <w:jc w:val="center"/>
              <w:rPr>
                <w:szCs w:val="20"/>
              </w:rPr>
            </w:pPr>
            <w:r w:rsidRPr="007621F2">
              <w:rPr>
                <w:szCs w:val="20"/>
              </w:rPr>
              <w:t>1..1</w:t>
            </w:r>
          </w:p>
        </w:tc>
      </w:tr>
      <w:tr w:rsidR="00517C89" w:rsidRPr="007621F2" w14:paraId="747270A6" w14:textId="77777777" w:rsidTr="003A6D72">
        <w:tc>
          <w:tcPr>
            <w:tcW w:w="2802" w:type="dxa"/>
          </w:tcPr>
          <w:p w14:paraId="578BFB6C" w14:textId="77777777" w:rsidR="00517C89" w:rsidRPr="007621F2" w:rsidRDefault="00517C89" w:rsidP="003A6D72">
            <w:pPr>
              <w:spacing w:line="229" w:lineRule="exact"/>
              <w:rPr>
                <w:szCs w:val="20"/>
              </w:rPr>
            </w:pPr>
            <w:r w:rsidRPr="007621F2">
              <w:rPr>
                <w:szCs w:val="20"/>
              </w:rPr>
              <w:t>../../../legalAuthenticatorHSAId</w:t>
            </w:r>
          </w:p>
          <w:p w14:paraId="04741CFD" w14:textId="77777777" w:rsidR="00517C89" w:rsidRPr="007621F2" w:rsidRDefault="00517C89">
            <w:pPr>
              <w:rPr>
                <w:szCs w:val="20"/>
              </w:rPr>
            </w:pPr>
          </w:p>
        </w:tc>
        <w:tc>
          <w:tcPr>
            <w:tcW w:w="1701" w:type="dxa"/>
          </w:tcPr>
          <w:p w14:paraId="303946E9" w14:textId="77777777" w:rsidR="00517C89" w:rsidRPr="007621F2" w:rsidRDefault="00517C89" w:rsidP="003A6D72">
            <w:pPr>
              <w:spacing w:line="229" w:lineRule="exact"/>
              <w:rPr>
                <w:szCs w:val="20"/>
              </w:rPr>
            </w:pPr>
            <w:r w:rsidRPr="007621F2">
              <w:rPr>
                <w:szCs w:val="20"/>
              </w:rPr>
              <w:t>HSAIdType</w:t>
            </w:r>
          </w:p>
          <w:p w14:paraId="7588B6F3" w14:textId="77777777" w:rsidR="00517C89" w:rsidRPr="007621F2" w:rsidRDefault="00517C89">
            <w:pPr>
              <w:rPr>
                <w:szCs w:val="20"/>
              </w:rPr>
            </w:pPr>
          </w:p>
        </w:tc>
        <w:tc>
          <w:tcPr>
            <w:tcW w:w="3827" w:type="dxa"/>
          </w:tcPr>
          <w:p w14:paraId="18DF8C74" w14:textId="206228F8" w:rsidR="00517C89" w:rsidRPr="007621F2" w:rsidRDefault="00517C89">
            <w:pPr>
              <w:rPr>
                <w:szCs w:val="20"/>
              </w:rPr>
            </w:pPr>
            <w:r w:rsidRPr="007621F2">
              <w:rPr>
                <w:szCs w:val="20"/>
              </w:rPr>
              <w:t xml:space="preserve">HSA-id för person som signerat dokumentet. </w:t>
            </w:r>
            <w:r w:rsidRPr="007621F2">
              <w:rPr>
                <w:spacing w:val="-1"/>
                <w:szCs w:val="20"/>
              </w:rPr>
              <w:t>HSA-id för vård- och omsorgspersonal. Skall anges om tillgänglig</w:t>
            </w:r>
          </w:p>
        </w:tc>
        <w:tc>
          <w:tcPr>
            <w:tcW w:w="1192" w:type="dxa"/>
          </w:tcPr>
          <w:p w14:paraId="531C0180" w14:textId="70CA8124" w:rsidR="00517C89" w:rsidRPr="007621F2" w:rsidRDefault="00517C89" w:rsidP="003A6D72">
            <w:pPr>
              <w:jc w:val="center"/>
              <w:rPr>
                <w:szCs w:val="20"/>
              </w:rPr>
            </w:pPr>
            <w:r w:rsidRPr="007621F2">
              <w:rPr>
                <w:szCs w:val="20"/>
              </w:rPr>
              <w:t>0..1</w:t>
            </w:r>
          </w:p>
        </w:tc>
      </w:tr>
      <w:tr w:rsidR="00517C89" w:rsidRPr="007621F2" w14:paraId="5D6F719F" w14:textId="77777777" w:rsidTr="003A6D72">
        <w:tc>
          <w:tcPr>
            <w:tcW w:w="2802" w:type="dxa"/>
          </w:tcPr>
          <w:p w14:paraId="23C9341F" w14:textId="77777777" w:rsidR="00517C89" w:rsidRPr="007621F2" w:rsidRDefault="00517C89" w:rsidP="003A6D72">
            <w:pPr>
              <w:spacing w:line="229" w:lineRule="exact"/>
              <w:rPr>
                <w:szCs w:val="20"/>
              </w:rPr>
            </w:pPr>
            <w:r w:rsidRPr="007621F2">
              <w:rPr>
                <w:szCs w:val="20"/>
              </w:rPr>
              <w:t>../../../legalAuthenticatorName</w:t>
            </w:r>
          </w:p>
          <w:p w14:paraId="655898BF" w14:textId="77777777" w:rsidR="00517C89" w:rsidRPr="007621F2" w:rsidRDefault="00517C89">
            <w:pPr>
              <w:rPr>
                <w:szCs w:val="20"/>
              </w:rPr>
            </w:pPr>
          </w:p>
        </w:tc>
        <w:tc>
          <w:tcPr>
            <w:tcW w:w="1701" w:type="dxa"/>
          </w:tcPr>
          <w:p w14:paraId="12E8CEC0" w14:textId="78E14E6B" w:rsidR="00517C89" w:rsidRPr="007621F2" w:rsidRDefault="00517C89">
            <w:pPr>
              <w:rPr>
                <w:szCs w:val="20"/>
              </w:rPr>
            </w:pPr>
            <w:r w:rsidRPr="007621F2">
              <w:rPr>
                <w:szCs w:val="20"/>
              </w:rPr>
              <w:t>String</w:t>
            </w:r>
          </w:p>
        </w:tc>
        <w:tc>
          <w:tcPr>
            <w:tcW w:w="3827" w:type="dxa"/>
          </w:tcPr>
          <w:p w14:paraId="08505CCB" w14:textId="768A51CF" w:rsidR="00517C89" w:rsidRPr="007621F2" w:rsidRDefault="00517C89">
            <w:pPr>
              <w:rPr>
                <w:szCs w:val="20"/>
              </w:rPr>
            </w:pPr>
            <w:r w:rsidRPr="007621F2">
              <w:rPr>
                <w:szCs w:val="20"/>
              </w:rPr>
              <w:t>Namnen i klartext för signerande person.</w:t>
            </w:r>
          </w:p>
        </w:tc>
        <w:tc>
          <w:tcPr>
            <w:tcW w:w="1192" w:type="dxa"/>
          </w:tcPr>
          <w:p w14:paraId="0E047E56" w14:textId="3371649E" w:rsidR="00517C89" w:rsidRPr="007621F2" w:rsidRDefault="00517C89" w:rsidP="003A6D72">
            <w:pPr>
              <w:jc w:val="center"/>
              <w:rPr>
                <w:szCs w:val="20"/>
              </w:rPr>
            </w:pPr>
            <w:r w:rsidRPr="007621F2">
              <w:rPr>
                <w:szCs w:val="20"/>
              </w:rPr>
              <w:t>0..1</w:t>
            </w:r>
          </w:p>
        </w:tc>
      </w:tr>
      <w:tr w:rsidR="002E59FA" w:rsidRPr="007621F2" w14:paraId="3B370AF6" w14:textId="77777777" w:rsidTr="003A6D72">
        <w:trPr>
          <w:ins w:id="4442" w:author="Björn Genfors" w:date="2014-03-28T13:35:00Z"/>
        </w:trPr>
        <w:tc>
          <w:tcPr>
            <w:tcW w:w="2802" w:type="dxa"/>
          </w:tcPr>
          <w:p w14:paraId="04FAFC39" w14:textId="6D901B52" w:rsidR="002E59FA" w:rsidRPr="002E59FA" w:rsidRDefault="002E59FA" w:rsidP="00F66D4E">
            <w:pPr>
              <w:spacing w:line="229" w:lineRule="exact"/>
              <w:rPr>
                <w:ins w:id="4443" w:author="Björn Genfors" w:date="2014-03-28T13:35:00Z"/>
                <w:szCs w:val="20"/>
                <w:highlight w:val="yellow"/>
                <w:rPrChange w:id="4444" w:author="Björn Genfors" w:date="2014-03-28T13:35:00Z">
                  <w:rPr>
                    <w:ins w:id="4445" w:author="Björn Genfors" w:date="2014-03-28T13:35:00Z"/>
                    <w:szCs w:val="20"/>
                  </w:rPr>
                </w:rPrChange>
              </w:rPr>
            </w:pPr>
            <w:ins w:id="4446" w:author="Björn Genfors" w:date="2014-03-28T13:35:00Z">
              <w:r w:rsidRPr="002E59FA">
                <w:rPr>
                  <w:szCs w:val="20"/>
                  <w:highlight w:val="yellow"/>
                  <w:rPrChange w:id="4447" w:author="Björn Genfors" w:date="2014-03-28T13:35:00Z">
                    <w:rPr>
                      <w:szCs w:val="20"/>
                    </w:rPr>
                  </w:rPrChange>
                </w:rPr>
                <w:t>../../../legalAuthenticatorRoleCode</w:t>
              </w:r>
            </w:ins>
          </w:p>
        </w:tc>
        <w:tc>
          <w:tcPr>
            <w:tcW w:w="1701" w:type="dxa"/>
          </w:tcPr>
          <w:p w14:paraId="2BAAC5EA" w14:textId="77777777" w:rsidR="002E59FA" w:rsidRPr="002E59FA" w:rsidRDefault="002E59FA" w:rsidP="003A6D72">
            <w:pPr>
              <w:spacing w:line="229" w:lineRule="exact"/>
              <w:rPr>
                <w:ins w:id="4448" w:author="Björn Genfors" w:date="2014-03-28T13:35:00Z"/>
                <w:szCs w:val="20"/>
                <w:highlight w:val="yellow"/>
                <w:rPrChange w:id="4449" w:author="Björn Genfors" w:date="2014-03-28T13:35:00Z">
                  <w:rPr>
                    <w:ins w:id="4450" w:author="Björn Genfors" w:date="2014-03-28T13:35:00Z"/>
                    <w:szCs w:val="20"/>
                  </w:rPr>
                </w:rPrChange>
              </w:rPr>
            </w:pPr>
          </w:p>
        </w:tc>
        <w:tc>
          <w:tcPr>
            <w:tcW w:w="3827" w:type="dxa"/>
          </w:tcPr>
          <w:p w14:paraId="5177661E" w14:textId="4C75141F" w:rsidR="002E59FA" w:rsidRPr="002E59FA" w:rsidRDefault="002E59FA" w:rsidP="003A6D72">
            <w:pPr>
              <w:spacing w:line="226" w:lineRule="exact"/>
              <w:rPr>
                <w:ins w:id="4451" w:author="Björn Genfors" w:date="2014-03-28T13:35:00Z"/>
                <w:spacing w:val="-1"/>
                <w:szCs w:val="20"/>
                <w:highlight w:val="yellow"/>
                <w:rPrChange w:id="4452" w:author="Björn Genfors" w:date="2014-03-28T13:35:00Z">
                  <w:rPr>
                    <w:ins w:id="4453" w:author="Björn Genfors" w:date="2014-03-28T13:35:00Z"/>
                    <w:spacing w:val="-1"/>
                    <w:szCs w:val="20"/>
                  </w:rPr>
                </w:rPrChange>
              </w:rPr>
            </w:pPr>
            <w:ins w:id="4454" w:author="Björn Genfors" w:date="2014-03-28T13:35:00Z">
              <w:r w:rsidRPr="002E59FA">
                <w:rPr>
                  <w:spacing w:val="-1"/>
                  <w:szCs w:val="20"/>
                  <w:highlight w:val="yellow"/>
                  <w:rPrChange w:id="4455" w:author="Björn Genfors" w:date="2014-03-28T13:35:00Z">
                    <w:rPr>
                      <w:spacing w:val="-1"/>
                      <w:szCs w:val="20"/>
                    </w:rPr>
                  </w:rPrChange>
                </w:rPr>
                <w:t>Skall ej anges</w:t>
              </w:r>
            </w:ins>
          </w:p>
        </w:tc>
        <w:tc>
          <w:tcPr>
            <w:tcW w:w="1192" w:type="dxa"/>
          </w:tcPr>
          <w:p w14:paraId="6C956B02" w14:textId="4291C280" w:rsidR="002E59FA" w:rsidRPr="002E59FA" w:rsidRDefault="002E59FA" w:rsidP="003A6D72">
            <w:pPr>
              <w:jc w:val="center"/>
              <w:rPr>
                <w:ins w:id="4456" w:author="Björn Genfors" w:date="2014-03-28T13:35:00Z"/>
                <w:color w:val="FF0000"/>
                <w:spacing w:val="-1"/>
                <w:szCs w:val="20"/>
                <w:rPrChange w:id="4457" w:author="Björn Genfors" w:date="2014-03-28T13:35:00Z">
                  <w:rPr>
                    <w:ins w:id="4458" w:author="Björn Genfors" w:date="2014-03-28T13:35:00Z"/>
                    <w:spacing w:val="-1"/>
                    <w:szCs w:val="20"/>
                  </w:rPr>
                </w:rPrChange>
              </w:rPr>
            </w:pPr>
            <w:ins w:id="4459" w:author="Björn Genfors" w:date="2014-03-28T13:35:00Z">
              <w:r w:rsidRPr="002E59FA">
                <w:rPr>
                  <w:spacing w:val="-1"/>
                  <w:szCs w:val="20"/>
                  <w:highlight w:val="yellow"/>
                  <w:rPrChange w:id="4460" w:author="Björn Genfors" w:date="2014-03-28T13:35:00Z">
                    <w:rPr>
                      <w:spacing w:val="-1"/>
                      <w:szCs w:val="20"/>
                    </w:rPr>
                  </w:rPrChange>
                </w:rPr>
                <w:t>0..0</w:t>
              </w:r>
            </w:ins>
          </w:p>
        </w:tc>
      </w:tr>
      <w:tr w:rsidR="00517C89" w:rsidRPr="007621F2" w14:paraId="4A0ED63F" w14:textId="77777777" w:rsidTr="003A6D72">
        <w:tc>
          <w:tcPr>
            <w:tcW w:w="2802" w:type="dxa"/>
          </w:tcPr>
          <w:p w14:paraId="202DC2F7" w14:textId="77777777" w:rsidR="00517C89" w:rsidRPr="007621F2" w:rsidRDefault="00517C89" w:rsidP="003A6D72">
            <w:pPr>
              <w:spacing w:line="229" w:lineRule="exact"/>
              <w:rPr>
                <w:szCs w:val="20"/>
              </w:rPr>
            </w:pPr>
            <w:r w:rsidRPr="007621F2">
              <w:rPr>
                <w:szCs w:val="20"/>
              </w:rPr>
              <w:t>../../</w:t>
            </w:r>
            <w:r w:rsidRPr="007621F2">
              <w:rPr>
                <w:spacing w:val="-1"/>
                <w:szCs w:val="20"/>
              </w:rPr>
              <w:t>approvedForPatient</w:t>
            </w:r>
          </w:p>
          <w:p w14:paraId="1766CC70" w14:textId="77777777" w:rsidR="00517C89" w:rsidRPr="007621F2" w:rsidRDefault="00517C89">
            <w:pPr>
              <w:rPr>
                <w:szCs w:val="20"/>
              </w:rPr>
            </w:pPr>
          </w:p>
        </w:tc>
        <w:tc>
          <w:tcPr>
            <w:tcW w:w="1701" w:type="dxa"/>
          </w:tcPr>
          <w:p w14:paraId="169D2EBD" w14:textId="77777777" w:rsidR="00517C89" w:rsidRPr="007621F2" w:rsidRDefault="00517C89" w:rsidP="003A6D72">
            <w:pPr>
              <w:spacing w:line="229" w:lineRule="exact"/>
              <w:rPr>
                <w:rFonts w:cs="Arial"/>
                <w:color w:val="FF0000"/>
                <w:szCs w:val="20"/>
              </w:rPr>
            </w:pPr>
            <w:r w:rsidRPr="007621F2">
              <w:rPr>
                <w:szCs w:val="20"/>
              </w:rPr>
              <w:t>boolean</w:t>
            </w:r>
          </w:p>
          <w:p w14:paraId="5DBD98D6" w14:textId="77777777" w:rsidR="00517C89" w:rsidRPr="007621F2" w:rsidRDefault="00517C89">
            <w:pPr>
              <w:rPr>
                <w:szCs w:val="20"/>
              </w:rPr>
            </w:pPr>
          </w:p>
        </w:tc>
        <w:tc>
          <w:tcPr>
            <w:tcW w:w="3827" w:type="dxa"/>
          </w:tcPr>
          <w:p w14:paraId="2716B432" w14:textId="77777777" w:rsidR="00517C89" w:rsidRPr="007621F2" w:rsidRDefault="00517C89" w:rsidP="003A6D72">
            <w:pPr>
              <w:spacing w:line="226" w:lineRule="exact"/>
              <w:rPr>
                <w:spacing w:val="-1"/>
                <w:szCs w:val="20"/>
              </w:rPr>
            </w:pPr>
            <w:r w:rsidRPr="007621F2">
              <w:rPr>
                <w:spacing w:val="-1"/>
                <w:szCs w:val="20"/>
              </w:rPr>
              <w:t xml:space="preserve">Anger om information får delas till patient. Värdet sätts i sådant fall till true, i annat fall till false. </w:t>
            </w:r>
          </w:p>
          <w:p w14:paraId="4D9D33C4" w14:textId="77777777" w:rsidR="00517C89" w:rsidRPr="007621F2" w:rsidRDefault="00517C89">
            <w:pPr>
              <w:rPr>
                <w:szCs w:val="20"/>
              </w:rPr>
            </w:pPr>
          </w:p>
        </w:tc>
        <w:tc>
          <w:tcPr>
            <w:tcW w:w="1192" w:type="dxa"/>
          </w:tcPr>
          <w:p w14:paraId="22D7C0DE" w14:textId="2D0BAA19" w:rsidR="00517C89" w:rsidRPr="007621F2" w:rsidRDefault="00517C89" w:rsidP="003A6D72">
            <w:pPr>
              <w:jc w:val="center"/>
              <w:rPr>
                <w:szCs w:val="20"/>
              </w:rPr>
            </w:pPr>
            <w:r w:rsidRPr="007621F2">
              <w:rPr>
                <w:spacing w:val="-1"/>
                <w:szCs w:val="20"/>
              </w:rPr>
              <w:t>1..1</w:t>
            </w:r>
          </w:p>
        </w:tc>
      </w:tr>
      <w:tr w:rsidR="00517C89" w:rsidRPr="007621F2" w14:paraId="3288FB05" w14:textId="77777777" w:rsidTr="003A6D72">
        <w:tc>
          <w:tcPr>
            <w:tcW w:w="2802" w:type="dxa"/>
          </w:tcPr>
          <w:p w14:paraId="363E014F" w14:textId="338942F2" w:rsidR="00517C89" w:rsidRPr="007621F2" w:rsidRDefault="00517C89">
            <w:pPr>
              <w:rPr>
                <w:szCs w:val="20"/>
              </w:rPr>
            </w:pPr>
            <w:r w:rsidRPr="007621F2">
              <w:rPr>
                <w:szCs w:val="20"/>
              </w:rPr>
              <w:t>../../</w:t>
            </w:r>
            <w:r w:rsidRPr="007621F2">
              <w:rPr>
                <w:spacing w:val="-1"/>
                <w:szCs w:val="20"/>
              </w:rPr>
              <w:t>careContactId</w:t>
            </w:r>
          </w:p>
        </w:tc>
        <w:tc>
          <w:tcPr>
            <w:tcW w:w="1701" w:type="dxa"/>
          </w:tcPr>
          <w:p w14:paraId="03C5060D" w14:textId="33DA0ACB" w:rsidR="00517C89" w:rsidRPr="007621F2" w:rsidRDefault="00517C89">
            <w:pPr>
              <w:rPr>
                <w:szCs w:val="20"/>
              </w:rPr>
            </w:pPr>
            <w:r w:rsidRPr="007621F2">
              <w:rPr>
                <w:spacing w:val="-1"/>
                <w:szCs w:val="20"/>
              </w:rPr>
              <w:t>string</w:t>
            </w:r>
          </w:p>
        </w:tc>
        <w:tc>
          <w:tcPr>
            <w:tcW w:w="3827" w:type="dxa"/>
          </w:tcPr>
          <w:p w14:paraId="3885C5BD" w14:textId="4EDCCF28" w:rsidR="00517C89" w:rsidRPr="007621F2" w:rsidRDefault="00517C89">
            <w:pPr>
              <w:rPr>
                <w:szCs w:val="20"/>
              </w:rPr>
            </w:pPr>
            <w:r w:rsidRPr="007621F2">
              <w:rPr>
                <w:spacing w:val="-1"/>
                <w:szCs w:val="20"/>
              </w:rPr>
              <w:t>Identitetet för den vård- och omsorgskontakt som föranlett den information som omfattas av dokumentet. Identiteten är unik inom källsystemet</w:t>
            </w:r>
          </w:p>
        </w:tc>
        <w:tc>
          <w:tcPr>
            <w:tcW w:w="1192" w:type="dxa"/>
          </w:tcPr>
          <w:p w14:paraId="7EFFB328" w14:textId="08042154" w:rsidR="00517C89" w:rsidRPr="007621F2" w:rsidRDefault="00517C89" w:rsidP="003A6D72">
            <w:pPr>
              <w:jc w:val="center"/>
              <w:rPr>
                <w:szCs w:val="20"/>
              </w:rPr>
            </w:pPr>
            <w:r w:rsidRPr="007621F2">
              <w:rPr>
                <w:spacing w:val="-1"/>
                <w:szCs w:val="20"/>
              </w:rPr>
              <w:t>0..1</w:t>
            </w:r>
          </w:p>
        </w:tc>
      </w:tr>
      <w:tr w:rsidR="00517C89" w:rsidRPr="007621F2" w14:paraId="7714F46D" w14:textId="77777777" w:rsidTr="003A6D72">
        <w:tc>
          <w:tcPr>
            <w:tcW w:w="2802" w:type="dxa"/>
          </w:tcPr>
          <w:p w14:paraId="4C12C176" w14:textId="217F474B" w:rsidR="00517C89" w:rsidRPr="007621F2" w:rsidRDefault="00517C89">
            <w:pPr>
              <w:rPr>
                <w:szCs w:val="20"/>
              </w:rPr>
            </w:pPr>
            <w:r w:rsidRPr="007621F2">
              <w:rPr>
                <w:szCs w:val="20"/>
              </w:rPr>
              <w:t>../../nullified</w:t>
            </w:r>
          </w:p>
        </w:tc>
        <w:tc>
          <w:tcPr>
            <w:tcW w:w="1701" w:type="dxa"/>
          </w:tcPr>
          <w:p w14:paraId="0694B31F" w14:textId="2ADECF6E" w:rsidR="00517C89" w:rsidRPr="007621F2" w:rsidRDefault="00517C89">
            <w:pPr>
              <w:rPr>
                <w:szCs w:val="20"/>
              </w:rPr>
            </w:pPr>
            <w:r w:rsidRPr="007621F2">
              <w:rPr>
                <w:spacing w:val="-1"/>
                <w:szCs w:val="20"/>
              </w:rPr>
              <w:t>boolean</w:t>
            </w:r>
          </w:p>
        </w:tc>
        <w:tc>
          <w:tcPr>
            <w:tcW w:w="3827" w:type="dxa"/>
          </w:tcPr>
          <w:p w14:paraId="11A86B48" w14:textId="40C877DE" w:rsidR="00517C89" w:rsidRPr="007621F2" w:rsidRDefault="00517C89">
            <w:pPr>
              <w:rPr>
                <w:szCs w:val="20"/>
              </w:rPr>
            </w:pPr>
            <w:r w:rsidRPr="007621F2">
              <w:rPr>
                <w:spacing w:val="-1"/>
                <w:szCs w:val="20"/>
              </w:rPr>
              <w:t>Anger om dokumentet makulerats i källsystemet. Sätts i så fall till true annars false. Används bl.a. i statistik-</w:t>
            </w:r>
            <w:r w:rsidRPr="007621F2">
              <w:rPr>
                <w:spacing w:val="-1"/>
                <w:szCs w:val="20"/>
              </w:rPr>
              <w:lastRenderedPageBreak/>
              <w:t>/rapportuttag med hjälp av tjänstekontrakten.</w:t>
            </w:r>
          </w:p>
        </w:tc>
        <w:tc>
          <w:tcPr>
            <w:tcW w:w="1192" w:type="dxa"/>
          </w:tcPr>
          <w:p w14:paraId="0528536B" w14:textId="65AB4F5F" w:rsidR="00517C89" w:rsidRPr="007621F2" w:rsidRDefault="00517C89" w:rsidP="003A6D72">
            <w:pPr>
              <w:jc w:val="center"/>
              <w:rPr>
                <w:szCs w:val="20"/>
              </w:rPr>
            </w:pPr>
            <w:r w:rsidRPr="007621F2">
              <w:rPr>
                <w:spacing w:val="-1"/>
                <w:szCs w:val="20"/>
              </w:rPr>
              <w:lastRenderedPageBreak/>
              <w:t>0..1</w:t>
            </w:r>
          </w:p>
        </w:tc>
      </w:tr>
      <w:tr w:rsidR="00517C89" w:rsidRPr="007621F2" w14:paraId="02186B85" w14:textId="77777777" w:rsidTr="003A6D72">
        <w:tc>
          <w:tcPr>
            <w:tcW w:w="2802" w:type="dxa"/>
          </w:tcPr>
          <w:p w14:paraId="79F20184" w14:textId="7810D38A" w:rsidR="00517C89" w:rsidRPr="007621F2" w:rsidRDefault="00517C89">
            <w:pPr>
              <w:rPr>
                <w:szCs w:val="20"/>
              </w:rPr>
            </w:pPr>
            <w:r w:rsidRPr="007621F2">
              <w:rPr>
                <w:szCs w:val="20"/>
              </w:rPr>
              <w:lastRenderedPageBreak/>
              <w:t>../../nullifiedReason</w:t>
            </w:r>
          </w:p>
        </w:tc>
        <w:tc>
          <w:tcPr>
            <w:tcW w:w="1701" w:type="dxa"/>
          </w:tcPr>
          <w:p w14:paraId="543111F9" w14:textId="389041C8" w:rsidR="00517C89" w:rsidRPr="007621F2" w:rsidRDefault="00517C89">
            <w:pPr>
              <w:rPr>
                <w:szCs w:val="20"/>
              </w:rPr>
            </w:pPr>
            <w:r w:rsidRPr="007621F2">
              <w:rPr>
                <w:spacing w:val="-1"/>
                <w:szCs w:val="20"/>
              </w:rPr>
              <w:t>string</w:t>
            </w:r>
          </w:p>
        </w:tc>
        <w:tc>
          <w:tcPr>
            <w:tcW w:w="3827" w:type="dxa"/>
          </w:tcPr>
          <w:p w14:paraId="798B6262" w14:textId="113857D2" w:rsidR="00517C89" w:rsidRPr="007621F2" w:rsidRDefault="00517C89">
            <w:pPr>
              <w:rPr>
                <w:szCs w:val="20"/>
              </w:rPr>
            </w:pPr>
            <w:r w:rsidRPr="007621F2">
              <w:rPr>
                <w:spacing w:val="-1"/>
                <w:szCs w:val="20"/>
              </w:rPr>
              <w:t>Anger orsak till makulering</w:t>
            </w:r>
          </w:p>
        </w:tc>
        <w:tc>
          <w:tcPr>
            <w:tcW w:w="1192" w:type="dxa"/>
          </w:tcPr>
          <w:p w14:paraId="734A3D23" w14:textId="398DD5AD" w:rsidR="00517C89" w:rsidRPr="007621F2" w:rsidRDefault="00517C89" w:rsidP="003A6D72">
            <w:pPr>
              <w:jc w:val="center"/>
              <w:rPr>
                <w:szCs w:val="20"/>
              </w:rPr>
            </w:pPr>
            <w:r w:rsidRPr="007621F2">
              <w:rPr>
                <w:spacing w:val="-1"/>
                <w:szCs w:val="20"/>
              </w:rPr>
              <w:t>0..1</w:t>
            </w:r>
          </w:p>
        </w:tc>
      </w:tr>
      <w:tr w:rsidR="00517C89" w:rsidRPr="007621F2" w14:paraId="4D8386C4" w14:textId="77777777" w:rsidTr="00B53B27">
        <w:tc>
          <w:tcPr>
            <w:tcW w:w="2802" w:type="dxa"/>
            <w:shd w:val="clear" w:color="auto" w:fill="D9D9D9" w:themeFill="background1" w:themeFillShade="D9"/>
          </w:tcPr>
          <w:p w14:paraId="7DE16DE8" w14:textId="18998A61" w:rsidR="00517C89" w:rsidRPr="007621F2" w:rsidRDefault="00B53B27" w:rsidP="00B34AA1">
            <w:pPr>
              <w:rPr>
                <w:szCs w:val="20"/>
              </w:rPr>
            </w:pPr>
            <w:r w:rsidRPr="007621F2">
              <w:rPr>
                <w:i/>
                <w:szCs w:val="20"/>
              </w:rPr>
              <w:t>../i</w:t>
            </w:r>
            <w:r w:rsidR="00B34AA1" w:rsidRPr="007621F2">
              <w:rPr>
                <w:i/>
                <w:szCs w:val="20"/>
              </w:rPr>
              <w:t>magingOutcome</w:t>
            </w:r>
            <w:r w:rsidR="00517C89" w:rsidRPr="007621F2">
              <w:rPr>
                <w:i/>
                <w:szCs w:val="20"/>
              </w:rPr>
              <w:t>Body</w:t>
            </w:r>
          </w:p>
        </w:tc>
        <w:tc>
          <w:tcPr>
            <w:tcW w:w="1701" w:type="dxa"/>
            <w:shd w:val="clear" w:color="auto" w:fill="D9D9D9" w:themeFill="background1" w:themeFillShade="D9"/>
          </w:tcPr>
          <w:p w14:paraId="4C425E03" w14:textId="17AC5816" w:rsidR="00517C89" w:rsidRPr="007621F2" w:rsidRDefault="00B34AA1">
            <w:pPr>
              <w:rPr>
                <w:szCs w:val="20"/>
              </w:rPr>
            </w:pPr>
            <w:r w:rsidRPr="007621F2">
              <w:rPr>
                <w:i/>
                <w:spacing w:val="-1"/>
                <w:szCs w:val="20"/>
              </w:rPr>
              <w:t>ImagingOutcome</w:t>
            </w:r>
            <w:r w:rsidR="00517C89" w:rsidRPr="007621F2">
              <w:rPr>
                <w:i/>
                <w:spacing w:val="-1"/>
                <w:szCs w:val="20"/>
              </w:rPr>
              <w:t>BodyType</w:t>
            </w:r>
          </w:p>
        </w:tc>
        <w:tc>
          <w:tcPr>
            <w:tcW w:w="3827" w:type="dxa"/>
            <w:shd w:val="clear" w:color="auto" w:fill="D9D9D9" w:themeFill="background1" w:themeFillShade="D9"/>
          </w:tcPr>
          <w:p w14:paraId="291D65E5" w14:textId="77777777" w:rsidR="00517C89" w:rsidRPr="007621F2" w:rsidRDefault="00517C89">
            <w:pPr>
              <w:rPr>
                <w:szCs w:val="20"/>
              </w:rPr>
            </w:pPr>
          </w:p>
        </w:tc>
        <w:tc>
          <w:tcPr>
            <w:tcW w:w="1192" w:type="dxa"/>
            <w:shd w:val="clear" w:color="auto" w:fill="D9D9D9" w:themeFill="background1" w:themeFillShade="D9"/>
          </w:tcPr>
          <w:p w14:paraId="67DABCA2" w14:textId="4D1995C7" w:rsidR="00517C89" w:rsidRPr="007621F2" w:rsidRDefault="00517C89" w:rsidP="003A6D72">
            <w:pPr>
              <w:jc w:val="center"/>
              <w:rPr>
                <w:szCs w:val="20"/>
              </w:rPr>
            </w:pPr>
            <w:r w:rsidRPr="007621F2">
              <w:rPr>
                <w:i/>
                <w:spacing w:val="-1"/>
                <w:szCs w:val="20"/>
              </w:rPr>
              <w:t>1..1</w:t>
            </w:r>
          </w:p>
        </w:tc>
      </w:tr>
      <w:tr w:rsidR="00517C89" w:rsidRPr="007621F2" w14:paraId="602A844F" w14:textId="77777777" w:rsidTr="003A6D72">
        <w:tc>
          <w:tcPr>
            <w:tcW w:w="2802" w:type="dxa"/>
          </w:tcPr>
          <w:p w14:paraId="49D5E6F8" w14:textId="0D2BD4D8" w:rsidR="00517C89" w:rsidRPr="007621F2" w:rsidRDefault="00517C89">
            <w:pPr>
              <w:rPr>
                <w:szCs w:val="20"/>
              </w:rPr>
            </w:pPr>
            <w:r w:rsidRPr="007621F2">
              <w:rPr>
                <w:szCs w:val="20"/>
              </w:rPr>
              <w:t>../../examination</w:t>
            </w:r>
            <w:r w:rsidRPr="007621F2">
              <w:rPr>
                <w:szCs w:val="20"/>
                <w:highlight w:val="yellow"/>
              </w:rPr>
              <w:t>Special</w:t>
            </w:r>
            <w:r w:rsidR="00111C73" w:rsidRPr="007621F2">
              <w:rPr>
                <w:szCs w:val="20"/>
                <w:highlight w:val="yellow"/>
              </w:rPr>
              <w:t>i</w:t>
            </w:r>
            <w:r w:rsidRPr="007621F2">
              <w:rPr>
                <w:szCs w:val="20"/>
                <w:highlight w:val="yellow"/>
              </w:rPr>
              <w:t>ty</w:t>
            </w:r>
          </w:p>
        </w:tc>
        <w:tc>
          <w:tcPr>
            <w:tcW w:w="1701" w:type="dxa"/>
          </w:tcPr>
          <w:p w14:paraId="2E0A82CC" w14:textId="684AEAD6" w:rsidR="00517C89" w:rsidRPr="007621F2" w:rsidRDefault="00517C89">
            <w:pPr>
              <w:rPr>
                <w:szCs w:val="20"/>
              </w:rPr>
            </w:pPr>
            <w:r w:rsidRPr="007621F2">
              <w:rPr>
                <w:szCs w:val="20"/>
                <w:highlight w:val="yellow"/>
              </w:rPr>
              <w:t>CVType</w:t>
            </w:r>
          </w:p>
        </w:tc>
        <w:tc>
          <w:tcPr>
            <w:tcW w:w="3827" w:type="dxa"/>
          </w:tcPr>
          <w:p w14:paraId="1D201020" w14:textId="77777777" w:rsidR="00517C89" w:rsidRPr="007621F2" w:rsidRDefault="00517C89">
            <w:pPr>
              <w:spacing w:line="226" w:lineRule="exact"/>
              <w:rPr>
                <w:spacing w:val="-1"/>
                <w:szCs w:val="20"/>
              </w:rPr>
            </w:pPr>
            <w:r w:rsidRPr="007621F2">
              <w:rPr>
                <w:spacing w:val="-1"/>
                <w:szCs w:val="20"/>
              </w:rPr>
              <w:t xml:space="preserve">Undersökningstyp. </w:t>
            </w:r>
          </w:p>
          <w:p w14:paraId="7217632E" w14:textId="77777777" w:rsidR="00517C89" w:rsidRPr="007621F2" w:rsidRDefault="00517C89">
            <w:pPr>
              <w:spacing w:line="226" w:lineRule="exact"/>
              <w:rPr>
                <w:spacing w:val="-1"/>
                <w:szCs w:val="20"/>
              </w:rPr>
            </w:pPr>
            <w:r w:rsidRPr="007621F2">
              <w:rPr>
                <w:spacing w:val="-1"/>
                <w:szCs w:val="20"/>
              </w:rPr>
              <w:t xml:space="preserve">Text som beskriver vilken specialitet som utlåtandet gäller.Exempel: </w:t>
            </w:r>
          </w:p>
          <w:p w14:paraId="0644C776" w14:textId="77777777" w:rsidR="00517C89" w:rsidRPr="007621F2" w:rsidRDefault="00517C89">
            <w:pPr>
              <w:spacing w:line="226" w:lineRule="exact"/>
              <w:rPr>
                <w:spacing w:val="-1"/>
                <w:szCs w:val="20"/>
              </w:rPr>
            </w:pPr>
            <w:r w:rsidRPr="007621F2">
              <w:rPr>
                <w:spacing w:val="-1"/>
                <w:szCs w:val="20"/>
              </w:rPr>
              <w:t xml:space="preserve">Typen av specialitet som anlitats anges i text Exempel: Patologi, Klinisk fysiologi, Logopedi </w:t>
            </w:r>
          </w:p>
          <w:p w14:paraId="6448A99E" w14:textId="17A4B523" w:rsidR="00517C89" w:rsidRPr="007621F2" w:rsidRDefault="00517C89">
            <w:pPr>
              <w:rPr>
                <w:szCs w:val="20"/>
              </w:rPr>
            </w:pPr>
            <w:r w:rsidRPr="007621F2">
              <w:rPr>
                <w:spacing w:val="-1"/>
                <w:szCs w:val="20"/>
              </w:rPr>
              <w:t>(not. Generaliserad från npö riv-spec för b&amp;f undersökningar)</w:t>
            </w:r>
          </w:p>
        </w:tc>
        <w:tc>
          <w:tcPr>
            <w:tcW w:w="1192" w:type="dxa"/>
          </w:tcPr>
          <w:p w14:paraId="52A0069D" w14:textId="24C5CD31" w:rsidR="00517C89" w:rsidRPr="007621F2" w:rsidRDefault="00517C89" w:rsidP="003A6D72">
            <w:pPr>
              <w:jc w:val="center"/>
              <w:rPr>
                <w:szCs w:val="20"/>
              </w:rPr>
            </w:pPr>
            <w:r w:rsidRPr="007621F2">
              <w:rPr>
                <w:spacing w:val="-1"/>
                <w:szCs w:val="20"/>
              </w:rPr>
              <w:t>0..1</w:t>
            </w:r>
          </w:p>
        </w:tc>
      </w:tr>
      <w:tr w:rsidR="00517C89" w:rsidRPr="007621F2" w14:paraId="419EC071" w14:textId="77777777" w:rsidTr="003A6D72">
        <w:tc>
          <w:tcPr>
            <w:tcW w:w="2802" w:type="dxa"/>
          </w:tcPr>
          <w:p w14:paraId="5A22AB48" w14:textId="6A724F93" w:rsidR="00517C89" w:rsidRPr="007621F2" w:rsidRDefault="00517C89" w:rsidP="00111C73">
            <w:pPr>
              <w:rPr>
                <w:szCs w:val="20"/>
              </w:rPr>
            </w:pPr>
            <w:commentRangeStart w:id="4461"/>
            <w:commentRangeStart w:id="4462"/>
            <w:r w:rsidRPr="007621F2">
              <w:rPr>
                <w:szCs w:val="20"/>
              </w:rPr>
              <w:t>../../</w:t>
            </w:r>
            <w:r w:rsidR="00111C73" w:rsidRPr="007621F2">
              <w:rPr>
                <w:szCs w:val="20"/>
              </w:rPr>
              <w:t>typeOfR</w:t>
            </w:r>
            <w:r w:rsidRPr="007621F2">
              <w:rPr>
                <w:szCs w:val="20"/>
              </w:rPr>
              <w:t>esult</w:t>
            </w:r>
            <w:commentRangeEnd w:id="4461"/>
            <w:r w:rsidRPr="007621F2">
              <w:rPr>
                <w:rStyle w:val="Kommentarsreferens"/>
                <w:sz w:val="20"/>
                <w:szCs w:val="20"/>
              </w:rPr>
              <w:commentReference w:id="4461"/>
            </w:r>
          </w:p>
        </w:tc>
        <w:tc>
          <w:tcPr>
            <w:tcW w:w="1701" w:type="dxa"/>
          </w:tcPr>
          <w:p w14:paraId="7F11C829" w14:textId="3EE7581D" w:rsidR="00517C89" w:rsidRPr="007621F2" w:rsidRDefault="00517C89">
            <w:pPr>
              <w:rPr>
                <w:szCs w:val="20"/>
              </w:rPr>
            </w:pPr>
            <w:del w:id="4463" w:author="Khaled Daham" w:date="2014-03-28T12:31:00Z">
              <w:r w:rsidRPr="007621F2" w:rsidDel="00627F1E">
                <w:rPr>
                  <w:szCs w:val="20"/>
                </w:rPr>
                <w:delText>CVType</w:delText>
              </w:r>
            </w:del>
            <w:ins w:id="4464" w:author="Khaled Daham" w:date="2014-03-28T12:31:00Z">
              <w:r w:rsidR="00627F1E">
                <w:rPr>
                  <w:szCs w:val="20"/>
                </w:rPr>
                <w:t>TypeOfResult</w:t>
              </w:r>
            </w:ins>
            <w:ins w:id="4465" w:author="Khaled Daham" w:date="2014-03-28T12:32:00Z">
              <w:r w:rsidR="00627F1E">
                <w:rPr>
                  <w:szCs w:val="20"/>
                </w:rPr>
                <w:t>Code</w:t>
              </w:r>
            </w:ins>
            <w:ins w:id="4466" w:author="Khaled Daham" w:date="2014-03-28T12:31:00Z">
              <w:r w:rsidR="00627F1E">
                <w:rPr>
                  <w:szCs w:val="20"/>
                </w:rPr>
                <w:t>Enum</w:t>
              </w:r>
            </w:ins>
          </w:p>
        </w:tc>
        <w:tc>
          <w:tcPr>
            <w:tcW w:w="3827" w:type="dxa"/>
          </w:tcPr>
          <w:p w14:paraId="43783DBE" w14:textId="77777777" w:rsidR="00517C89" w:rsidRPr="007621F2" w:rsidRDefault="00517C89">
            <w:pPr>
              <w:spacing w:line="226" w:lineRule="exact"/>
              <w:rPr>
                <w:spacing w:val="-1"/>
                <w:szCs w:val="20"/>
              </w:rPr>
            </w:pPr>
            <w:r w:rsidRPr="007621F2">
              <w:rPr>
                <w:spacing w:val="-1"/>
                <w:szCs w:val="20"/>
              </w:rPr>
              <w:t>Svarstyp. PREL = Preliminärsvar (denna typ är ny och finns ej i NPÖ:s riv-specifikation)</w:t>
            </w:r>
          </w:p>
          <w:p w14:paraId="76E5860D" w14:textId="77777777" w:rsidR="00517C89" w:rsidRPr="007621F2" w:rsidRDefault="00517C89">
            <w:pPr>
              <w:spacing w:line="226" w:lineRule="exact"/>
              <w:rPr>
                <w:spacing w:val="-1"/>
                <w:szCs w:val="20"/>
              </w:rPr>
            </w:pPr>
            <w:r w:rsidRPr="007621F2">
              <w:rPr>
                <w:spacing w:val="-1"/>
                <w:szCs w:val="20"/>
              </w:rPr>
              <w:t xml:space="preserve">DEF = Definitivsvar </w:t>
            </w:r>
          </w:p>
          <w:p w14:paraId="5E548D5E" w14:textId="77777777" w:rsidR="00517C89" w:rsidRPr="007621F2" w:rsidRDefault="00517C89">
            <w:pPr>
              <w:spacing w:line="226" w:lineRule="exact"/>
              <w:rPr>
                <w:spacing w:val="-1"/>
                <w:szCs w:val="20"/>
              </w:rPr>
            </w:pPr>
            <w:r w:rsidRPr="007621F2">
              <w:rPr>
                <w:spacing w:val="-1"/>
                <w:szCs w:val="20"/>
              </w:rPr>
              <w:t xml:space="preserve">TILL = Tilläggssvar </w:t>
            </w:r>
          </w:p>
          <w:p w14:paraId="6838D962" w14:textId="6CC037AC" w:rsidR="00517C89" w:rsidRPr="007621F2" w:rsidRDefault="00517C89">
            <w:pPr>
              <w:rPr>
                <w:szCs w:val="20"/>
              </w:rPr>
            </w:pPr>
            <w:r w:rsidRPr="007621F2">
              <w:rPr>
                <w:spacing w:val="-1"/>
                <w:szCs w:val="20"/>
              </w:rPr>
              <w:t>DEF sätts som förvalt värde. Den senaste statusen är den som ska skickas med.</w:t>
            </w:r>
            <w:r w:rsidRPr="007621F2">
              <w:rPr>
                <w:szCs w:val="20"/>
              </w:rPr>
              <w:t xml:space="preserve"> </w:t>
            </w:r>
          </w:p>
        </w:tc>
        <w:tc>
          <w:tcPr>
            <w:tcW w:w="1192" w:type="dxa"/>
          </w:tcPr>
          <w:p w14:paraId="67F8749E" w14:textId="2524AA3C" w:rsidR="00517C89" w:rsidRPr="007621F2" w:rsidRDefault="00517C89" w:rsidP="003A6D72">
            <w:pPr>
              <w:jc w:val="center"/>
              <w:rPr>
                <w:szCs w:val="20"/>
              </w:rPr>
            </w:pPr>
            <w:r w:rsidRPr="007621F2">
              <w:rPr>
                <w:spacing w:val="-1"/>
                <w:szCs w:val="20"/>
              </w:rPr>
              <w:t>1..1</w:t>
            </w:r>
            <w:commentRangeEnd w:id="4462"/>
            <w:r w:rsidR="00627F1E">
              <w:rPr>
                <w:rStyle w:val="Kommentarsreferens"/>
                <w:rFonts w:ascii="Arial" w:eastAsia="ヒラギノ角ゴ Pro W3" w:hAnsi="Arial"/>
                <w:i/>
                <w:color w:val="000000"/>
                <w:lang w:val="en-GB"/>
              </w:rPr>
              <w:commentReference w:id="4462"/>
            </w:r>
          </w:p>
        </w:tc>
      </w:tr>
      <w:tr w:rsidR="00517C89" w:rsidRPr="007621F2" w14:paraId="0FF5B74D" w14:textId="77777777" w:rsidTr="003A6D72">
        <w:tc>
          <w:tcPr>
            <w:tcW w:w="2802" w:type="dxa"/>
          </w:tcPr>
          <w:p w14:paraId="0249903D" w14:textId="0AA3973E" w:rsidR="00517C89" w:rsidRPr="007621F2" w:rsidRDefault="00517C89">
            <w:pPr>
              <w:rPr>
                <w:szCs w:val="20"/>
              </w:rPr>
            </w:pPr>
            <w:r w:rsidRPr="007621F2">
              <w:rPr>
                <w:szCs w:val="20"/>
              </w:rPr>
              <w:t>../../</w:t>
            </w:r>
            <w:commentRangeStart w:id="4467"/>
            <w:r w:rsidRPr="007621F2">
              <w:rPr>
                <w:szCs w:val="20"/>
              </w:rPr>
              <w:t>resultTime</w:t>
            </w:r>
            <w:commentRangeEnd w:id="4467"/>
            <w:r w:rsidRPr="007621F2">
              <w:rPr>
                <w:rStyle w:val="Kommentarsreferens"/>
                <w:sz w:val="20"/>
                <w:szCs w:val="20"/>
              </w:rPr>
              <w:commentReference w:id="4467"/>
            </w:r>
          </w:p>
        </w:tc>
        <w:tc>
          <w:tcPr>
            <w:tcW w:w="1701" w:type="dxa"/>
          </w:tcPr>
          <w:p w14:paraId="5B2F17D3" w14:textId="7F854859" w:rsidR="00517C89" w:rsidRPr="007621F2" w:rsidRDefault="00517C89">
            <w:pPr>
              <w:rPr>
                <w:szCs w:val="20"/>
              </w:rPr>
            </w:pPr>
            <w:r w:rsidRPr="007621F2">
              <w:rPr>
                <w:szCs w:val="20"/>
              </w:rPr>
              <w:t>TimeStampType</w:t>
            </w:r>
          </w:p>
        </w:tc>
        <w:tc>
          <w:tcPr>
            <w:tcW w:w="3827" w:type="dxa"/>
          </w:tcPr>
          <w:p w14:paraId="38B1E52D" w14:textId="37358D4C" w:rsidR="00517C89" w:rsidRPr="007621F2" w:rsidRDefault="00517C89">
            <w:pPr>
              <w:rPr>
                <w:szCs w:val="20"/>
              </w:rPr>
            </w:pPr>
            <w:r w:rsidRPr="007621F2">
              <w:rPr>
                <w:spacing w:val="-1"/>
                <w:szCs w:val="20"/>
              </w:rPr>
              <w:t>Svarstidpunkt. Tidpunkt då svar skickas till framställaren av vårdbegäran.</w:t>
            </w:r>
          </w:p>
        </w:tc>
        <w:tc>
          <w:tcPr>
            <w:tcW w:w="1192" w:type="dxa"/>
          </w:tcPr>
          <w:p w14:paraId="1BB1D2EE" w14:textId="1C7A65F7" w:rsidR="00517C89" w:rsidRPr="007621F2" w:rsidRDefault="00517C89" w:rsidP="003A6D72">
            <w:pPr>
              <w:jc w:val="center"/>
              <w:rPr>
                <w:szCs w:val="20"/>
              </w:rPr>
            </w:pPr>
            <w:r w:rsidRPr="007621F2">
              <w:rPr>
                <w:spacing w:val="-1"/>
                <w:szCs w:val="20"/>
              </w:rPr>
              <w:t>1..1</w:t>
            </w:r>
          </w:p>
        </w:tc>
      </w:tr>
      <w:tr w:rsidR="00517C89" w:rsidRPr="007621F2" w14:paraId="1A204204" w14:textId="77777777" w:rsidTr="003A6D72">
        <w:tc>
          <w:tcPr>
            <w:tcW w:w="2802" w:type="dxa"/>
          </w:tcPr>
          <w:p w14:paraId="6085B959" w14:textId="1EA687E7" w:rsidR="00517C89" w:rsidRPr="007621F2" w:rsidRDefault="00517C89">
            <w:pPr>
              <w:rPr>
                <w:szCs w:val="20"/>
              </w:rPr>
            </w:pPr>
            <w:r w:rsidRPr="007621F2">
              <w:rPr>
                <w:szCs w:val="20"/>
              </w:rPr>
              <w:t>../../result</w:t>
            </w:r>
            <w:r w:rsidRPr="007621F2">
              <w:rPr>
                <w:szCs w:val="20"/>
                <w:highlight w:val="yellow"/>
              </w:rPr>
              <w:t>Report</w:t>
            </w:r>
          </w:p>
        </w:tc>
        <w:tc>
          <w:tcPr>
            <w:tcW w:w="1701" w:type="dxa"/>
          </w:tcPr>
          <w:p w14:paraId="052463E7" w14:textId="75B87438" w:rsidR="00517C89" w:rsidRPr="007621F2" w:rsidRDefault="00517C89">
            <w:pPr>
              <w:rPr>
                <w:szCs w:val="20"/>
              </w:rPr>
            </w:pPr>
            <w:r w:rsidRPr="007621F2">
              <w:rPr>
                <w:spacing w:val="-1"/>
                <w:szCs w:val="20"/>
              </w:rPr>
              <w:t>string</w:t>
            </w:r>
          </w:p>
        </w:tc>
        <w:tc>
          <w:tcPr>
            <w:tcW w:w="3827" w:type="dxa"/>
          </w:tcPr>
          <w:p w14:paraId="60193CDA" w14:textId="404F773D" w:rsidR="00517C89" w:rsidRPr="007621F2" w:rsidRDefault="00517C89">
            <w:pPr>
              <w:rPr>
                <w:szCs w:val="20"/>
              </w:rPr>
            </w:pPr>
            <w:r w:rsidRPr="007621F2">
              <w:rPr>
                <w:spacing w:val="-1"/>
                <w:szCs w:val="20"/>
              </w:rPr>
              <w:t>Text som beskriver det sammanfattade utlåtandet kring undersökningsresultatet</w:t>
            </w:r>
          </w:p>
        </w:tc>
        <w:tc>
          <w:tcPr>
            <w:tcW w:w="1192" w:type="dxa"/>
          </w:tcPr>
          <w:p w14:paraId="43407048" w14:textId="439E3268" w:rsidR="00517C89" w:rsidRPr="007621F2" w:rsidRDefault="00517C89" w:rsidP="003A6D72">
            <w:pPr>
              <w:jc w:val="center"/>
              <w:rPr>
                <w:szCs w:val="20"/>
              </w:rPr>
            </w:pPr>
            <w:r w:rsidRPr="007621F2">
              <w:rPr>
                <w:spacing w:val="-1"/>
                <w:szCs w:val="20"/>
              </w:rPr>
              <w:t>1..1</w:t>
            </w:r>
          </w:p>
        </w:tc>
      </w:tr>
      <w:tr w:rsidR="00517C89" w:rsidRPr="007621F2" w14:paraId="416C4289" w14:textId="77777777" w:rsidTr="003A6D72">
        <w:tc>
          <w:tcPr>
            <w:tcW w:w="2802" w:type="dxa"/>
          </w:tcPr>
          <w:p w14:paraId="62914E58" w14:textId="2700920E" w:rsidR="00517C89" w:rsidRPr="007621F2" w:rsidRDefault="00517C89">
            <w:pPr>
              <w:rPr>
                <w:szCs w:val="20"/>
              </w:rPr>
            </w:pPr>
            <w:r w:rsidRPr="007621F2">
              <w:rPr>
                <w:szCs w:val="20"/>
              </w:rPr>
              <w:t>../../resultComment</w:t>
            </w:r>
          </w:p>
        </w:tc>
        <w:tc>
          <w:tcPr>
            <w:tcW w:w="1701" w:type="dxa"/>
          </w:tcPr>
          <w:p w14:paraId="7B777D54" w14:textId="5BEFE77E" w:rsidR="00517C89" w:rsidRPr="007621F2" w:rsidRDefault="00517C89">
            <w:pPr>
              <w:rPr>
                <w:szCs w:val="20"/>
              </w:rPr>
            </w:pPr>
            <w:r w:rsidRPr="007621F2">
              <w:rPr>
                <w:spacing w:val="-1"/>
                <w:szCs w:val="20"/>
              </w:rPr>
              <w:t>String</w:t>
            </w:r>
          </w:p>
        </w:tc>
        <w:tc>
          <w:tcPr>
            <w:tcW w:w="3827" w:type="dxa"/>
          </w:tcPr>
          <w:p w14:paraId="320FE6EB" w14:textId="1D90C6C2" w:rsidR="00517C89" w:rsidRPr="007621F2" w:rsidRDefault="00517C89">
            <w:pPr>
              <w:rPr>
                <w:szCs w:val="20"/>
              </w:rPr>
            </w:pPr>
            <w:r w:rsidRPr="007621F2">
              <w:rPr>
                <w:spacing w:val="-1"/>
                <w:szCs w:val="20"/>
              </w:rPr>
              <w:t>Kommentar till det sammanfattande utlåtandet</w:t>
            </w:r>
          </w:p>
        </w:tc>
        <w:tc>
          <w:tcPr>
            <w:tcW w:w="1192" w:type="dxa"/>
          </w:tcPr>
          <w:p w14:paraId="271A9253" w14:textId="5625CF3A" w:rsidR="00517C89" w:rsidRPr="007621F2" w:rsidRDefault="00517C89" w:rsidP="003A6D72">
            <w:pPr>
              <w:jc w:val="center"/>
              <w:rPr>
                <w:szCs w:val="20"/>
              </w:rPr>
            </w:pPr>
            <w:r w:rsidRPr="007621F2">
              <w:rPr>
                <w:spacing w:val="-1"/>
                <w:szCs w:val="20"/>
              </w:rPr>
              <w:t>0..1</w:t>
            </w:r>
          </w:p>
        </w:tc>
      </w:tr>
      <w:tr w:rsidR="00517C89" w:rsidRPr="007621F2" w14:paraId="2BE839D3" w14:textId="77777777" w:rsidTr="003A6D72">
        <w:tc>
          <w:tcPr>
            <w:tcW w:w="2802" w:type="dxa"/>
          </w:tcPr>
          <w:p w14:paraId="71414713" w14:textId="038BBA3E" w:rsidR="00517C89" w:rsidRPr="007621F2" w:rsidRDefault="00517C89">
            <w:pPr>
              <w:rPr>
                <w:szCs w:val="20"/>
              </w:rPr>
            </w:pPr>
            <w:r w:rsidRPr="007621F2">
              <w:rPr>
                <w:szCs w:val="20"/>
              </w:rPr>
              <w:t>../../</w:t>
            </w:r>
            <w:r w:rsidRPr="007621F2">
              <w:rPr>
                <w:szCs w:val="20"/>
                <w:highlight w:val="yellow"/>
              </w:rPr>
              <w:t>radiationDose</w:t>
            </w:r>
          </w:p>
        </w:tc>
        <w:tc>
          <w:tcPr>
            <w:tcW w:w="1701" w:type="dxa"/>
          </w:tcPr>
          <w:p w14:paraId="7050A4C7" w14:textId="22748BA8" w:rsidR="00517C89" w:rsidRPr="007621F2" w:rsidRDefault="00517C89">
            <w:pPr>
              <w:rPr>
                <w:szCs w:val="20"/>
              </w:rPr>
            </w:pPr>
            <w:r w:rsidRPr="007621F2">
              <w:rPr>
                <w:spacing w:val="-1"/>
                <w:szCs w:val="20"/>
              </w:rPr>
              <w:t>PQType</w:t>
            </w:r>
          </w:p>
        </w:tc>
        <w:tc>
          <w:tcPr>
            <w:tcW w:w="3827" w:type="dxa"/>
          </w:tcPr>
          <w:p w14:paraId="6C1E692C" w14:textId="77777777" w:rsidR="00517C89" w:rsidRPr="007621F2" w:rsidRDefault="00517C89">
            <w:pPr>
              <w:spacing w:line="226" w:lineRule="exact"/>
              <w:rPr>
                <w:i/>
                <w:spacing w:val="-1"/>
                <w:szCs w:val="20"/>
              </w:rPr>
            </w:pPr>
            <w:r w:rsidRPr="007621F2">
              <w:rPr>
                <w:spacing w:val="-1"/>
                <w:szCs w:val="20"/>
              </w:rPr>
              <w:t>Ett dosvärde som härrör till undersökningen.</w:t>
            </w:r>
          </w:p>
          <w:p w14:paraId="60CE5051" w14:textId="00DEB0CF" w:rsidR="00517C89" w:rsidRPr="007621F2" w:rsidRDefault="00517C89" w:rsidP="008420F6">
            <w:pPr>
              <w:rPr>
                <w:szCs w:val="20"/>
              </w:rPr>
              <w:pPrChange w:id="4468" w:author="Björn Genfors" w:date="2014-03-28T14:58:00Z">
                <w:pPr/>
              </w:pPrChange>
            </w:pPr>
            <w:r w:rsidRPr="007621F2">
              <w:rPr>
                <w:i/>
                <w:spacing w:val="-1"/>
                <w:szCs w:val="20"/>
              </w:rPr>
              <w:t>Dosen kan anges på flera olika sätt (t.ex. som effektiv dos</w:t>
            </w:r>
            <w:ins w:id="4469" w:author="Andreas Bjärkmar" w:date="2014-03-28T11:16:00Z">
              <w:r w:rsidR="008977CF">
                <w:rPr>
                  <w:i/>
                  <w:spacing w:val="-1"/>
                  <w:szCs w:val="20"/>
                </w:rPr>
                <w:t xml:space="preserve"> </w:t>
              </w:r>
              <w:r w:rsidR="008977CF" w:rsidRPr="008977CF">
                <w:rPr>
                  <w:i/>
                  <w:spacing w:val="-1"/>
                  <w:szCs w:val="20"/>
                  <w:highlight w:val="yellow"/>
                  <w:rPrChange w:id="4470" w:author="Andreas Bjärkmar" w:date="2014-03-28T11:16:00Z">
                    <w:rPr>
                      <w:i/>
                      <w:spacing w:val="-1"/>
                      <w:szCs w:val="20"/>
                    </w:rPr>
                  </w:rPrChange>
                </w:rPr>
                <w:t>i Sv</w:t>
              </w:r>
            </w:ins>
            <w:r w:rsidRPr="007621F2">
              <w:rPr>
                <w:i/>
                <w:spacing w:val="-1"/>
                <w:szCs w:val="20"/>
              </w:rPr>
              <w:t>) eller som KAP. Den totala dosen som härrör till underökningen är summan av alla redovisade radiationDose.</w:t>
            </w:r>
            <w:ins w:id="4471" w:author="Andreas Bjärkmar" w:date="2014-03-28T11:18:00Z">
              <w:r w:rsidR="008977CF">
                <w:rPr>
                  <w:i/>
                  <w:spacing w:val="-1"/>
                  <w:szCs w:val="20"/>
                </w:rPr>
                <w:t xml:space="preserve"> </w:t>
              </w:r>
              <w:r w:rsidR="008977CF" w:rsidRPr="00A711E9">
                <w:rPr>
                  <w:i/>
                  <w:spacing w:val="-1"/>
                  <w:szCs w:val="20"/>
                  <w:highlight w:val="yellow"/>
                  <w:rPrChange w:id="4472" w:author="Andreas Bjärkmar" w:date="2014-03-28T11:20:00Z">
                    <w:rPr>
                      <w:i/>
                      <w:spacing w:val="-1"/>
                      <w:szCs w:val="20"/>
                    </w:rPr>
                  </w:rPrChange>
                </w:rPr>
                <w:t>Enheten ska vara SI-enhet</w:t>
              </w:r>
            </w:ins>
            <w:ins w:id="4473" w:author="Andreas Bjärkmar" w:date="2014-03-28T11:22:00Z">
              <w:r w:rsidR="00A711E9">
                <w:rPr>
                  <w:i/>
                  <w:spacing w:val="-1"/>
                  <w:szCs w:val="20"/>
                  <w:highlight w:val="yellow"/>
                </w:rPr>
                <w:t xml:space="preserve"> </w:t>
              </w:r>
            </w:ins>
            <w:ins w:id="4474" w:author="Andreas Bjärkmar" w:date="2014-03-28T11:21:00Z">
              <w:r w:rsidR="00A711E9">
                <w:rPr>
                  <w:i/>
                  <w:spacing w:val="-1"/>
                  <w:szCs w:val="20"/>
                  <w:highlight w:val="yellow"/>
                </w:rPr>
                <w:t>(eller kombination av sådana)</w:t>
              </w:r>
            </w:ins>
            <w:ins w:id="4475" w:author="Andreas Bjärkmar" w:date="2014-03-28T11:19:00Z">
              <w:r w:rsidR="008977CF" w:rsidRPr="00A711E9">
                <w:rPr>
                  <w:i/>
                  <w:spacing w:val="-1"/>
                  <w:szCs w:val="20"/>
                  <w:highlight w:val="yellow"/>
                  <w:rPrChange w:id="4476" w:author="Andreas Bjärkmar" w:date="2014-03-28T11:20:00Z">
                    <w:rPr>
                      <w:i/>
                      <w:spacing w:val="-1"/>
                      <w:szCs w:val="20"/>
                    </w:rPr>
                  </w:rPrChange>
                </w:rPr>
                <w:t>.</w:t>
              </w:r>
            </w:ins>
            <w:ins w:id="4477" w:author="Andreas Bjärkmar" w:date="2014-03-28T11:18:00Z">
              <w:r w:rsidR="008977CF" w:rsidRPr="00A711E9">
                <w:rPr>
                  <w:i/>
                  <w:spacing w:val="-1"/>
                  <w:szCs w:val="20"/>
                  <w:highlight w:val="yellow"/>
                  <w:rPrChange w:id="4478" w:author="Andreas Bjärkmar" w:date="2014-03-28T11:20:00Z">
                    <w:rPr>
                      <w:i/>
                      <w:spacing w:val="-1"/>
                      <w:szCs w:val="20"/>
                    </w:rPr>
                  </w:rPrChange>
                </w:rPr>
                <w:t xml:space="preserve"> </w:t>
              </w:r>
            </w:ins>
            <w:ins w:id="4479" w:author="Andreas Bjärkmar" w:date="2014-03-28T11:20:00Z">
              <w:r w:rsidR="00A711E9">
                <w:rPr>
                  <w:i/>
                  <w:spacing w:val="-1"/>
                  <w:szCs w:val="20"/>
                  <w:highlight w:val="yellow"/>
                </w:rPr>
                <w:t>(</w:t>
              </w:r>
            </w:ins>
            <w:ins w:id="4480" w:author="Andreas Bjärkmar" w:date="2014-03-28T11:19:00Z">
              <w:r w:rsidR="008977CF" w:rsidRPr="00A711E9">
                <w:rPr>
                  <w:i/>
                  <w:spacing w:val="-1"/>
                  <w:szCs w:val="20"/>
                  <w:highlight w:val="yellow"/>
                  <w:rPrChange w:id="4481" w:author="Andreas Bjärkmar" w:date="2014-03-28T11:20:00Z">
                    <w:rPr>
                      <w:i/>
                      <w:spacing w:val="-1"/>
                      <w:szCs w:val="20"/>
                    </w:rPr>
                  </w:rPrChange>
                </w:rPr>
                <w:t>F</w:t>
              </w:r>
            </w:ins>
            <w:ins w:id="4482" w:author="Andreas Bjärkmar" w:date="2014-03-28T11:18:00Z">
              <w:r w:rsidR="008977CF" w:rsidRPr="00A711E9">
                <w:rPr>
                  <w:i/>
                  <w:spacing w:val="-1"/>
                  <w:szCs w:val="20"/>
                  <w:highlight w:val="yellow"/>
                  <w:rPrChange w:id="4483" w:author="Andreas Bjärkmar" w:date="2014-03-28T11:20:00Z">
                    <w:rPr>
                      <w:i/>
                      <w:spacing w:val="-1"/>
                      <w:szCs w:val="20"/>
                    </w:rPr>
                  </w:rPrChange>
                </w:rPr>
                <w:t xml:space="preserve">ör KAP </w:t>
              </w:r>
            </w:ins>
            <w:ins w:id="4484" w:author="Andreas Bjärkmar" w:date="2014-03-28T11:19:00Z">
              <w:del w:id="4485" w:author="Björn Genfors" w:date="2014-03-28T14:58:00Z">
                <w:r w:rsidR="008977CF" w:rsidRPr="00A711E9" w:rsidDel="008420F6">
                  <w:rPr>
                    <w:i/>
                    <w:spacing w:val="-1"/>
                    <w:szCs w:val="20"/>
                    <w:highlight w:val="yellow"/>
                    <w:rPrChange w:id="4486" w:author="Andreas Bjärkmar" w:date="2014-03-28T11:20:00Z">
                      <w:rPr>
                        <w:i/>
                        <w:spacing w:val="-1"/>
                        <w:szCs w:val="20"/>
                      </w:rPr>
                    </w:rPrChange>
                  </w:rPr>
                  <w:delText>får</w:delText>
                </w:r>
              </w:del>
            </w:ins>
            <w:ins w:id="4487" w:author="Björn Genfors" w:date="2014-03-28T14:58:00Z">
              <w:r w:rsidR="008420F6">
                <w:rPr>
                  <w:i/>
                  <w:spacing w:val="-1"/>
                  <w:szCs w:val="20"/>
                  <w:highlight w:val="yellow"/>
                </w:rPr>
                <w:t>ska</w:t>
              </w:r>
            </w:ins>
            <w:ins w:id="4488" w:author="Andreas Bjärkmar" w:date="2014-03-28T11:19:00Z">
              <w:r w:rsidR="008977CF" w:rsidRPr="00A711E9">
                <w:rPr>
                  <w:i/>
                  <w:spacing w:val="-1"/>
                  <w:szCs w:val="20"/>
                  <w:highlight w:val="yellow"/>
                  <w:rPrChange w:id="4489" w:author="Andreas Bjärkmar" w:date="2014-03-28T11:20:00Z">
                    <w:rPr>
                      <w:i/>
                      <w:spacing w:val="-1"/>
                      <w:szCs w:val="20"/>
                    </w:rPr>
                  </w:rPrChange>
                </w:rPr>
                <w:t xml:space="preserve"> värdet räknas om till</w:t>
              </w:r>
            </w:ins>
            <w:ins w:id="4490" w:author="Andreas Bjärkmar" w:date="2014-03-28T11:18:00Z">
              <w:r w:rsidR="008977CF" w:rsidRPr="00A711E9">
                <w:rPr>
                  <w:i/>
                  <w:spacing w:val="-1"/>
                  <w:szCs w:val="20"/>
                  <w:highlight w:val="yellow"/>
                  <w:rPrChange w:id="4491" w:author="Andreas Bjärkmar" w:date="2014-03-28T11:20:00Z">
                    <w:rPr>
                      <w:i/>
                      <w:spacing w:val="-1"/>
                      <w:szCs w:val="20"/>
                    </w:rPr>
                  </w:rPrChange>
                </w:rPr>
                <w:t xml:space="preserve"> </w:t>
              </w:r>
            </w:ins>
            <w:ins w:id="4492" w:author="Andreas Bjärkmar" w:date="2014-03-28T11:19:00Z">
              <w:r w:rsidR="008977CF" w:rsidRPr="00A711E9">
                <w:rPr>
                  <w:i/>
                  <w:spacing w:val="-1"/>
                  <w:szCs w:val="20"/>
                  <w:highlight w:val="yellow"/>
                  <w:rPrChange w:id="4493" w:author="Andreas Bjärkmar" w:date="2014-03-28T11:20:00Z">
                    <w:rPr>
                      <w:i/>
                      <w:spacing w:val="-1"/>
                      <w:szCs w:val="20"/>
                    </w:rPr>
                  </w:rPrChange>
                </w:rPr>
                <w:t>Gy*m</w:t>
              </w:r>
              <w:r w:rsidR="008977CF" w:rsidRPr="00A711E9">
                <w:rPr>
                  <w:rFonts w:cs="Arial"/>
                  <w:i/>
                  <w:color w:val="000000"/>
                  <w:szCs w:val="20"/>
                  <w:highlight w:val="yellow"/>
                  <w:shd w:val="clear" w:color="auto" w:fill="FFFFFF"/>
                  <w:rPrChange w:id="4494" w:author="Andreas Bjärkmar" w:date="2014-03-28T11:20:00Z">
                    <w:rPr>
                      <w:rFonts w:cs="Arial"/>
                      <w:i/>
                      <w:color w:val="000000"/>
                      <w:szCs w:val="20"/>
                      <w:shd w:val="clear" w:color="auto" w:fill="FFFFFF"/>
                    </w:rPr>
                  </w:rPrChange>
                </w:rPr>
                <w:t>² istället för</w:t>
              </w:r>
            </w:ins>
            <w:ins w:id="4495" w:author="Andreas Bjärkmar" w:date="2014-03-28T11:18:00Z">
              <w:r w:rsidR="008977CF" w:rsidRPr="00A711E9">
                <w:rPr>
                  <w:rFonts w:cs="Arial"/>
                  <w:i/>
                  <w:color w:val="000000"/>
                  <w:szCs w:val="20"/>
                  <w:highlight w:val="yellow"/>
                  <w:shd w:val="clear" w:color="auto" w:fill="FFFFFF"/>
                  <w:rPrChange w:id="4496" w:author="Andreas Bjärkmar" w:date="2014-03-28T11:20:00Z">
                    <w:rPr>
                      <w:rFonts w:ascii="Arial" w:hAnsi="Arial" w:cs="Arial"/>
                      <w:color w:val="000000"/>
                      <w:szCs w:val="20"/>
                      <w:shd w:val="clear" w:color="auto" w:fill="FFFFFF"/>
                    </w:rPr>
                  </w:rPrChange>
                </w:rPr>
                <w:t>Gy*cm²</w:t>
              </w:r>
            </w:ins>
            <w:ins w:id="4497" w:author="Andreas Bjärkmar" w:date="2014-03-28T11:20:00Z">
              <w:r w:rsidR="00A711E9" w:rsidRPr="00A711E9">
                <w:rPr>
                  <w:rFonts w:cs="Arial"/>
                  <w:i/>
                  <w:color w:val="000000"/>
                  <w:szCs w:val="20"/>
                  <w:highlight w:val="yellow"/>
                  <w:shd w:val="clear" w:color="auto" w:fill="FFFFFF"/>
                  <w:rPrChange w:id="4498" w:author="Andreas Bjärkmar" w:date="2014-03-28T11:20:00Z">
                    <w:rPr>
                      <w:rFonts w:cs="Arial"/>
                      <w:i/>
                      <w:color w:val="000000"/>
                      <w:szCs w:val="20"/>
                      <w:shd w:val="clear" w:color="auto" w:fill="FFFFFF"/>
                    </w:rPr>
                  </w:rPrChange>
                </w:rPr>
                <w:t>.</w:t>
              </w:r>
              <w:r w:rsidR="00A711E9">
                <w:rPr>
                  <w:rFonts w:cs="Arial"/>
                  <w:i/>
                  <w:color w:val="000000"/>
                  <w:szCs w:val="20"/>
                  <w:shd w:val="clear" w:color="auto" w:fill="FFFFFF"/>
                </w:rPr>
                <w:t>)</w:t>
              </w:r>
            </w:ins>
          </w:p>
        </w:tc>
        <w:tc>
          <w:tcPr>
            <w:tcW w:w="1192" w:type="dxa"/>
          </w:tcPr>
          <w:p w14:paraId="65EC0E29" w14:textId="357480A9" w:rsidR="00517C89" w:rsidRPr="007621F2" w:rsidRDefault="00D26B87" w:rsidP="003A6D72">
            <w:pPr>
              <w:jc w:val="center"/>
              <w:rPr>
                <w:szCs w:val="20"/>
              </w:rPr>
            </w:pPr>
            <w:r w:rsidRPr="007621F2">
              <w:rPr>
                <w:spacing w:val="-1"/>
                <w:szCs w:val="20"/>
              </w:rPr>
              <w:t>0</w:t>
            </w:r>
            <w:r w:rsidR="00517C89" w:rsidRPr="007621F2">
              <w:rPr>
                <w:spacing w:val="-1"/>
                <w:szCs w:val="20"/>
              </w:rPr>
              <w:t>..*</w:t>
            </w:r>
          </w:p>
        </w:tc>
      </w:tr>
      <w:tr w:rsidR="00517C89" w:rsidRPr="007621F2" w14:paraId="2A6B5A10" w14:textId="77777777" w:rsidTr="003A6D72">
        <w:tc>
          <w:tcPr>
            <w:tcW w:w="2802" w:type="dxa"/>
          </w:tcPr>
          <w:p w14:paraId="19215B10" w14:textId="26FFF32B" w:rsidR="00517C89" w:rsidRPr="007621F2" w:rsidRDefault="00517C89">
            <w:pPr>
              <w:rPr>
                <w:szCs w:val="20"/>
              </w:rPr>
            </w:pPr>
            <w:r w:rsidRPr="007621F2">
              <w:rPr>
                <w:i/>
                <w:szCs w:val="20"/>
              </w:rPr>
              <w:t>../../patientData</w:t>
            </w:r>
          </w:p>
        </w:tc>
        <w:tc>
          <w:tcPr>
            <w:tcW w:w="1701" w:type="dxa"/>
          </w:tcPr>
          <w:p w14:paraId="2FAF41C4" w14:textId="44208652" w:rsidR="00517C89" w:rsidRPr="007621F2" w:rsidRDefault="00517C89">
            <w:pPr>
              <w:rPr>
                <w:szCs w:val="20"/>
              </w:rPr>
            </w:pPr>
            <w:r w:rsidRPr="007621F2">
              <w:rPr>
                <w:i/>
                <w:spacing w:val="-1"/>
                <w:szCs w:val="20"/>
              </w:rPr>
              <w:t>PatientDataType</w:t>
            </w:r>
          </w:p>
        </w:tc>
        <w:tc>
          <w:tcPr>
            <w:tcW w:w="3827" w:type="dxa"/>
          </w:tcPr>
          <w:p w14:paraId="717AC495" w14:textId="2ECDDF7E" w:rsidR="00517C89" w:rsidRPr="007621F2" w:rsidRDefault="00517C89">
            <w:pPr>
              <w:rPr>
                <w:szCs w:val="20"/>
              </w:rPr>
            </w:pPr>
            <w:r w:rsidRPr="007621F2">
              <w:rPr>
                <w:i/>
                <w:spacing w:val="-1"/>
                <w:szCs w:val="20"/>
              </w:rPr>
              <w:t>Ytterligare information om patienten med relevans för bedömningen. Kan typiskt anges i samband med givande av strukturerad bild-information enligt nedan</w:t>
            </w:r>
          </w:p>
        </w:tc>
        <w:tc>
          <w:tcPr>
            <w:tcW w:w="1192" w:type="dxa"/>
          </w:tcPr>
          <w:p w14:paraId="0DD473CE" w14:textId="2B03A73D" w:rsidR="00517C89" w:rsidRPr="007621F2" w:rsidRDefault="00517C89" w:rsidP="003A6D72">
            <w:pPr>
              <w:jc w:val="center"/>
              <w:rPr>
                <w:szCs w:val="20"/>
              </w:rPr>
            </w:pPr>
            <w:r w:rsidRPr="007621F2">
              <w:rPr>
                <w:i/>
                <w:spacing w:val="-1"/>
                <w:szCs w:val="20"/>
              </w:rPr>
              <w:t>0..1</w:t>
            </w:r>
          </w:p>
        </w:tc>
      </w:tr>
      <w:tr w:rsidR="00517C89" w:rsidRPr="007621F2" w14:paraId="3EF96B06" w14:textId="77777777" w:rsidTr="003A6D72">
        <w:tc>
          <w:tcPr>
            <w:tcW w:w="2802" w:type="dxa"/>
          </w:tcPr>
          <w:p w14:paraId="736AE270" w14:textId="4633870E" w:rsidR="00517C89" w:rsidRPr="007621F2" w:rsidRDefault="00517C89">
            <w:pPr>
              <w:rPr>
                <w:szCs w:val="20"/>
              </w:rPr>
            </w:pPr>
            <w:r w:rsidRPr="007621F2">
              <w:rPr>
                <w:szCs w:val="20"/>
              </w:rPr>
              <w:t>../../../patientWeight</w:t>
            </w:r>
          </w:p>
        </w:tc>
        <w:tc>
          <w:tcPr>
            <w:tcW w:w="1701" w:type="dxa"/>
          </w:tcPr>
          <w:p w14:paraId="667DDF97" w14:textId="41D11142" w:rsidR="00517C89" w:rsidRPr="007621F2" w:rsidRDefault="00517C89">
            <w:pPr>
              <w:rPr>
                <w:szCs w:val="20"/>
              </w:rPr>
            </w:pPr>
            <w:r w:rsidRPr="007621F2">
              <w:rPr>
                <w:spacing w:val="-1"/>
                <w:szCs w:val="20"/>
              </w:rPr>
              <w:t>PQType</w:t>
            </w:r>
          </w:p>
        </w:tc>
        <w:tc>
          <w:tcPr>
            <w:tcW w:w="3827" w:type="dxa"/>
          </w:tcPr>
          <w:p w14:paraId="05F79C45" w14:textId="7B9C603A" w:rsidR="00517C89" w:rsidRPr="007621F2" w:rsidRDefault="00517C89">
            <w:pPr>
              <w:rPr>
                <w:szCs w:val="20"/>
              </w:rPr>
            </w:pPr>
            <w:r w:rsidRPr="007621F2">
              <w:rPr>
                <w:spacing w:val="-1"/>
                <w:szCs w:val="20"/>
              </w:rPr>
              <w:t xml:space="preserve">Patientens vikt </w:t>
            </w:r>
            <w:ins w:id="4499" w:author="Andreas Bjärkmar" w:date="2014-03-28T11:20:00Z">
              <w:r w:rsidR="00A711E9" w:rsidRPr="00A711E9">
                <w:rPr>
                  <w:spacing w:val="-1"/>
                  <w:szCs w:val="20"/>
                  <w:highlight w:val="yellow"/>
                  <w:rPrChange w:id="4500" w:author="Andreas Bjärkmar" w:date="2014-03-28T11:20:00Z">
                    <w:rPr>
                      <w:spacing w:val="-1"/>
                      <w:szCs w:val="20"/>
                    </w:rPr>
                  </w:rPrChange>
                </w:rPr>
                <w:t>i kg</w:t>
              </w:r>
            </w:ins>
            <w:r w:rsidRPr="007621F2">
              <w:rPr>
                <w:spacing w:val="-1"/>
                <w:szCs w:val="20"/>
              </w:rPr>
              <w:t>vid undersökningstillfället.</w:t>
            </w:r>
          </w:p>
        </w:tc>
        <w:tc>
          <w:tcPr>
            <w:tcW w:w="1192" w:type="dxa"/>
          </w:tcPr>
          <w:p w14:paraId="062D9CC0" w14:textId="77777777" w:rsidR="00517C89" w:rsidRPr="007621F2" w:rsidRDefault="00517C89" w:rsidP="003A6D72">
            <w:pPr>
              <w:spacing w:line="226" w:lineRule="exact"/>
              <w:ind w:left="142"/>
              <w:jc w:val="center"/>
              <w:rPr>
                <w:spacing w:val="-1"/>
                <w:szCs w:val="20"/>
              </w:rPr>
            </w:pPr>
            <w:r w:rsidRPr="007621F2">
              <w:rPr>
                <w:spacing w:val="-1"/>
                <w:szCs w:val="20"/>
              </w:rPr>
              <w:t>0..1</w:t>
            </w:r>
          </w:p>
          <w:p w14:paraId="0732B293" w14:textId="77777777" w:rsidR="00517C89" w:rsidRPr="007621F2" w:rsidRDefault="00517C89" w:rsidP="003A6D72">
            <w:pPr>
              <w:jc w:val="center"/>
              <w:rPr>
                <w:szCs w:val="20"/>
              </w:rPr>
            </w:pPr>
          </w:p>
        </w:tc>
      </w:tr>
      <w:tr w:rsidR="00517C89" w:rsidRPr="007621F2" w14:paraId="34BACFD9" w14:textId="77777777" w:rsidTr="003A6D72">
        <w:tc>
          <w:tcPr>
            <w:tcW w:w="2802" w:type="dxa"/>
          </w:tcPr>
          <w:p w14:paraId="018B92CF" w14:textId="1EE32D8C" w:rsidR="00517C89" w:rsidRPr="007621F2" w:rsidRDefault="00517C89">
            <w:pPr>
              <w:rPr>
                <w:szCs w:val="20"/>
              </w:rPr>
            </w:pPr>
            <w:r w:rsidRPr="007621F2">
              <w:rPr>
                <w:szCs w:val="20"/>
              </w:rPr>
              <w:t>../../../patientLength</w:t>
            </w:r>
          </w:p>
        </w:tc>
        <w:tc>
          <w:tcPr>
            <w:tcW w:w="1701" w:type="dxa"/>
          </w:tcPr>
          <w:p w14:paraId="628BC991" w14:textId="0C570564" w:rsidR="00517C89" w:rsidRPr="007621F2" w:rsidRDefault="00517C89">
            <w:pPr>
              <w:rPr>
                <w:szCs w:val="20"/>
              </w:rPr>
            </w:pPr>
            <w:r w:rsidRPr="007621F2">
              <w:rPr>
                <w:spacing w:val="-1"/>
                <w:szCs w:val="20"/>
              </w:rPr>
              <w:t>PQType</w:t>
            </w:r>
          </w:p>
        </w:tc>
        <w:tc>
          <w:tcPr>
            <w:tcW w:w="3827" w:type="dxa"/>
          </w:tcPr>
          <w:p w14:paraId="27C0ACA0" w14:textId="39249672" w:rsidR="00517C89" w:rsidRPr="007621F2" w:rsidRDefault="00517C89">
            <w:pPr>
              <w:rPr>
                <w:szCs w:val="20"/>
              </w:rPr>
            </w:pPr>
            <w:r w:rsidRPr="007621F2">
              <w:rPr>
                <w:spacing w:val="-1"/>
                <w:szCs w:val="20"/>
              </w:rPr>
              <w:t xml:space="preserve">Patientens längd </w:t>
            </w:r>
            <w:ins w:id="4501" w:author="Andreas Bjärkmar" w:date="2014-03-28T11:20:00Z">
              <w:r w:rsidR="00A711E9">
                <w:rPr>
                  <w:spacing w:val="-1"/>
                  <w:szCs w:val="20"/>
                </w:rPr>
                <w:t xml:space="preserve">i cm </w:t>
              </w:r>
            </w:ins>
            <w:r w:rsidRPr="007621F2">
              <w:rPr>
                <w:spacing w:val="-1"/>
                <w:szCs w:val="20"/>
              </w:rPr>
              <w:t>vid undersökningstillfället.</w:t>
            </w:r>
          </w:p>
        </w:tc>
        <w:tc>
          <w:tcPr>
            <w:tcW w:w="1192" w:type="dxa"/>
          </w:tcPr>
          <w:p w14:paraId="25AB391D" w14:textId="3A970C3E" w:rsidR="00517C89" w:rsidRPr="007621F2" w:rsidRDefault="00517C89" w:rsidP="003A6D72">
            <w:pPr>
              <w:jc w:val="center"/>
              <w:rPr>
                <w:szCs w:val="20"/>
              </w:rPr>
            </w:pPr>
            <w:r w:rsidRPr="007621F2">
              <w:rPr>
                <w:spacing w:val="-1"/>
                <w:szCs w:val="20"/>
              </w:rPr>
              <w:t>0..1</w:t>
            </w:r>
          </w:p>
        </w:tc>
      </w:tr>
      <w:tr w:rsidR="00517C89" w:rsidRPr="007621F2" w14:paraId="3469E205" w14:textId="77777777" w:rsidTr="003A6D72">
        <w:tc>
          <w:tcPr>
            <w:tcW w:w="2802" w:type="dxa"/>
          </w:tcPr>
          <w:p w14:paraId="7DC48827" w14:textId="77777777" w:rsidR="00517C89" w:rsidRPr="007621F2" w:rsidRDefault="00517C89">
            <w:pPr>
              <w:rPr>
                <w:szCs w:val="20"/>
              </w:rPr>
            </w:pPr>
          </w:p>
        </w:tc>
        <w:tc>
          <w:tcPr>
            <w:tcW w:w="1701" w:type="dxa"/>
          </w:tcPr>
          <w:p w14:paraId="77A83594" w14:textId="77777777" w:rsidR="00517C89" w:rsidRPr="007621F2" w:rsidRDefault="00517C89">
            <w:pPr>
              <w:rPr>
                <w:szCs w:val="20"/>
              </w:rPr>
            </w:pPr>
          </w:p>
        </w:tc>
        <w:tc>
          <w:tcPr>
            <w:tcW w:w="3827" w:type="dxa"/>
          </w:tcPr>
          <w:p w14:paraId="0B1C60E3" w14:textId="77777777" w:rsidR="00517C89" w:rsidRPr="007621F2" w:rsidRDefault="00517C89">
            <w:pPr>
              <w:rPr>
                <w:szCs w:val="20"/>
              </w:rPr>
            </w:pPr>
          </w:p>
        </w:tc>
        <w:tc>
          <w:tcPr>
            <w:tcW w:w="1192" w:type="dxa"/>
          </w:tcPr>
          <w:p w14:paraId="5ABD8A27" w14:textId="77777777" w:rsidR="00517C89" w:rsidRPr="007621F2" w:rsidRDefault="00517C89" w:rsidP="003A6D72">
            <w:pPr>
              <w:jc w:val="center"/>
              <w:rPr>
                <w:szCs w:val="20"/>
              </w:rPr>
            </w:pPr>
          </w:p>
        </w:tc>
      </w:tr>
      <w:tr w:rsidR="00517C89" w:rsidRPr="007621F2" w14:paraId="1915925D" w14:textId="77777777" w:rsidTr="003A6D72">
        <w:tc>
          <w:tcPr>
            <w:tcW w:w="2802" w:type="dxa"/>
          </w:tcPr>
          <w:p w14:paraId="5D10AA37" w14:textId="6A54FEB6" w:rsidR="00517C89" w:rsidRPr="007621F2" w:rsidRDefault="00BB11BB">
            <w:pPr>
              <w:rPr>
                <w:szCs w:val="20"/>
              </w:rPr>
            </w:pPr>
            <w:r w:rsidRPr="007621F2">
              <w:rPr>
                <w:i/>
                <w:szCs w:val="20"/>
              </w:rPr>
              <w:t>../../</w:t>
            </w:r>
            <w:r w:rsidR="00627F1E">
              <w:rPr>
                <w:i/>
                <w:szCs w:val="20"/>
              </w:rPr>
              <w:t>i</w:t>
            </w:r>
            <w:r w:rsidRPr="007621F2">
              <w:rPr>
                <w:i/>
                <w:szCs w:val="20"/>
              </w:rPr>
              <w:t>mage</w:t>
            </w:r>
            <w:r w:rsidR="00517C89" w:rsidRPr="007621F2">
              <w:rPr>
                <w:i/>
                <w:szCs w:val="20"/>
              </w:rPr>
              <w:t>Recording</w:t>
            </w:r>
          </w:p>
        </w:tc>
        <w:tc>
          <w:tcPr>
            <w:tcW w:w="1701" w:type="dxa"/>
          </w:tcPr>
          <w:p w14:paraId="635ED5FF" w14:textId="30BF11C8" w:rsidR="00517C89" w:rsidRPr="007621F2" w:rsidRDefault="00517C89">
            <w:pPr>
              <w:rPr>
                <w:szCs w:val="20"/>
              </w:rPr>
            </w:pPr>
            <w:r w:rsidRPr="007621F2">
              <w:rPr>
                <w:i/>
                <w:spacing w:val="-1"/>
                <w:szCs w:val="20"/>
              </w:rPr>
              <w:t>ImageRecordin</w:t>
            </w:r>
            <w:r w:rsidRPr="007621F2">
              <w:rPr>
                <w:i/>
                <w:spacing w:val="-1"/>
                <w:szCs w:val="20"/>
              </w:rPr>
              <w:lastRenderedPageBreak/>
              <w:t>gType</w:t>
            </w:r>
          </w:p>
        </w:tc>
        <w:tc>
          <w:tcPr>
            <w:tcW w:w="3827" w:type="dxa"/>
          </w:tcPr>
          <w:p w14:paraId="2D19E845" w14:textId="77777777" w:rsidR="00517C89" w:rsidRPr="007621F2" w:rsidRDefault="00517C89">
            <w:pPr>
              <w:spacing w:line="226" w:lineRule="exact"/>
              <w:rPr>
                <w:i/>
                <w:spacing w:val="-1"/>
                <w:szCs w:val="20"/>
              </w:rPr>
            </w:pPr>
            <w:r w:rsidRPr="007621F2">
              <w:rPr>
                <w:i/>
                <w:spacing w:val="-1"/>
                <w:szCs w:val="20"/>
              </w:rPr>
              <w:lastRenderedPageBreak/>
              <w:t xml:space="preserve">Beskrivning av bild-tagning(ar). </w:t>
            </w:r>
            <w:r w:rsidRPr="007621F2">
              <w:rPr>
                <w:i/>
                <w:spacing w:val="-1"/>
                <w:szCs w:val="20"/>
              </w:rPr>
              <w:lastRenderedPageBreak/>
              <w:t>Bild(er) tas som en eller flera tagningar (noll tillåts i fall då tillgång till bild saknas, utan endast (remiss och) sammanfattande utlåtande finns).</w:t>
            </w:r>
          </w:p>
          <w:p w14:paraId="55F064E6" w14:textId="77777777" w:rsidR="00517C89" w:rsidRPr="007621F2" w:rsidRDefault="00517C89">
            <w:pPr>
              <w:spacing w:line="226" w:lineRule="exact"/>
              <w:rPr>
                <w:i/>
                <w:spacing w:val="-1"/>
                <w:szCs w:val="20"/>
              </w:rPr>
            </w:pPr>
            <w:r w:rsidRPr="007621F2">
              <w:rPr>
                <w:i/>
                <w:spacing w:val="-1"/>
                <w:szCs w:val="20"/>
              </w:rPr>
              <w:t>En bildtagning kan i sin tur ha flera bilder</w:t>
            </w:r>
          </w:p>
          <w:p w14:paraId="4844858E" w14:textId="77777777" w:rsidR="00517C89" w:rsidRPr="007621F2" w:rsidRDefault="00517C89">
            <w:pPr>
              <w:rPr>
                <w:szCs w:val="20"/>
              </w:rPr>
            </w:pPr>
          </w:p>
        </w:tc>
        <w:tc>
          <w:tcPr>
            <w:tcW w:w="1192" w:type="dxa"/>
          </w:tcPr>
          <w:p w14:paraId="07C48456" w14:textId="025BB07D" w:rsidR="00517C89" w:rsidRPr="007621F2" w:rsidRDefault="00517C89" w:rsidP="003A6D72">
            <w:pPr>
              <w:jc w:val="center"/>
              <w:rPr>
                <w:szCs w:val="20"/>
              </w:rPr>
            </w:pPr>
            <w:r w:rsidRPr="007621F2">
              <w:rPr>
                <w:i/>
                <w:spacing w:val="-1"/>
                <w:szCs w:val="20"/>
              </w:rPr>
              <w:lastRenderedPageBreak/>
              <w:t>0..*</w:t>
            </w:r>
          </w:p>
        </w:tc>
      </w:tr>
      <w:tr w:rsidR="00517C89" w:rsidRPr="007621F2" w14:paraId="304473A5" w14:textId="77777777" w:rsidTr="003A6D72">
        <w:tc>
          <w:tcPr>
            <w:tcW w:w="2802" w:type="dxa"/>
          </w:tcPr>
          <w:p w14:paraId="6B9CB952" w14:textId="128E523A" w:rsidR="00517C89" w:rsidRPr="007621F2" w:rsidRDefault="00517C89">
            <w:pPr>
              <w:rPr>
                <w:szCs w:val="20"/>
              </w:rPr>
            </w:pPr>
            <w:r w:rsidRPr="007621F2">
              <w:rPr>
                <w:szCs w:val="20"/>
              </w:rPr>
              <w:lastRenderedPageBreak/>
              <w:t>../../../</w:t>
            </w:r>
            <w:r w:rsidRPr="007621F2">
              <w:rPr>
                <w:szCs w:val="20"/>
                <w:highlight w:val="yellow"/>
              </w:rPr>
              <w:t>recordingId</w:t>
            </w:r>
          </w:p>
        </w:tc>
        <w:tc>
          <w:tcPr>
            <w:tcW w:w="1701" w:type="dxa"/>
          </w:tcPr>
          <w:p w14:paraId="767E8030" w14:textId="78F531FE" w:rsidR="00517C89" w:rsidRPr="007621F2" w:rsidRDefault="00517C89">
            <w:pPr>
              <w:rPr>
                <w:szCs w:val="20"/>
              </w:rPr>
            </w:pPr>
            <w:r w:rsidRPr="007621F2">
              <w:rPr>
                <w:spacing w:val="-1"/>
                <w:szCs w:val="20"/>
                <w:highlight w:val="yellow"/>
              </w:rPr>
              <w:t>IIType</w:t>
            </w:r>
          </w:p>
        </w:tc>
        <w:tc>
          <w:tcPr>
            <w:tcW w:w="3827" w:type="dxa"/>
          </w:tcPr>
          <w:p w14:paraId="6E08A5F3" w14:textId="718BD395" w:rsidR="00517C89" w:rsidRPr="007621F2" w:rsidRDefault="00517C89">
            <w:pPr>
              <w:rPr>
                <w:szCs w:val="20"/>
              </w:rPr>
            </w:pPr>
            <w:r w:rsidRPr="007621F2">
              <w:rPr>
                <w:spacing w:val="-1"/>
                <w:szCs w:val="20"/>
              </w:rPr>
              <w:t xml:space="preserve">Id för Bild-tagningen som är unikt inom källsystemet. </w:t>
            </w:r>
          </w:p>
        </w:tc>
        <w:tc>
          <w:tcPr>
            <w:tcW w:w="1192" w:type="dxa"/>
          </w:tcPr>
          <w:p w14:paraId="5CD34680" w14:textId="1C40F424" w:rsidR="00517C89" w:rsidRPr="007621F2" w:rsidRDefault="00517C89" w:rsidP="003A6D72">
            <w:pPr>
              <w:jc w:val="center"/>
              <w:rPr>
                <w:szCs w:val="20"/>
              </w:rPr>
            </w:pPr>
            <w:r w:rsidRPr="007621F2">
              <w:rPr>
                <w:spacing w:val="-1"/>
                <w:szCs w:val="20"/>
              </w:rPr>
              <w:t>1..1</w:t>
            </w:r>
          </w:p>
        </w:tc>
      </w:tr>
      <w:tr w:rsidR="00517C89" w:rsidRPr="007621F2" w14:paraId="2B65FEFE" w14:textId="77777777" w:rsidTr="003A6D72">
        <w:tc>
          <w:tcPr>
            <w:tcW w:w="2802" w:type="dxa"/>
          </w:tcPr>
          <w:p w14:paraId="4D153DEF" w14:textId="02E2CA0C" w:rsidR="00517C89" w:rsidRPr="007621F2" w:rsidRDefault="00517C89">
            <w:pPr>
              <w:rPr>
                <w:szCs w:val="20"/>
              </w:rPr>
            </w:pPr>
            <w:r w:rsidRPr="007621F2">
              <w:rPr>
                <w:szCs w:val="20"/>
              </w:rPr>
              <w:t>../../../examinationActivity</w:t>
            </w:r>
          </w:p>
        </w:tc>
        <w:tc>
          <w:tcPr>
            <w:tcW w:w="1701" w:type="dxa"/>
          </w:tcPr>
          <w:p w14:paraId="42F5CE1E" w14:textId="516DCDFA" w:rsidR="00517C89" w:rsidRPr="007621F2" w:rsidRDefault="00517C89">
            <w:pPr>
              <w:rPr>
                <w:szCs w:val="20"/>
              </w:rPr>
            </w:pPr>
            <w:r w:rsidRPr="007621F2">
              <w:rPr>
                <w:szCs w:val="20"/>
              </w:rPr>
              <w:t>CVType</w:t>
            </w:r>
          </w:p>
        </w:tc>
        <w:tc>
          <w:tcPr>
            <w:tcW w:w="3827" w:type="dxa"/>
          </w:tcPr>
          <w:p w14:paraId="6AF13BFF" w14:textId="7C83E2AF" w:rsidR="00517C89" w:rsidRPr="007621F2" w:rsidRDefault="00517C89">
            <w:pPr>
              <w:rPr>
                <w:szCs w:val="20"/>
              </w:rPr>
            </w:pPr>
            <w:r w:rsidRPr="007621F2">
              <w:rPr>
                <w:spacing w:val="-1"/>
                <w:szCs w:val="20"/>
              </w:rPr>
              <w:t>Åtgärdskod för utförd typ av Bild. KRÅ91-kod eller i förekommande fall annat kodverk. Om inget gemensamt kodverk används, anges åtgärdsbeskrivning i originalText. (not. I npö rivspec saknas angivande av typ av övrig bilddiagnostik vilket är en brist eftersom uppföljning av olika slags bilder görs)</w:t>
            </w:r>
          </w:p>
        </w:tc>
        <w:tc>
          <w:tcPr>
            <w:tcW w:w="1192" w:type="dxa"/>
          </w:tcPr>
          <w:p w14:paraId="4397A371" w14:textId="6A9C55DF" w:rsidR="00517C89" w:rsidRPr="007621F2" w:rsidRDefault="00517C89" w:rsidP="003A6D72">
            <w:pPr>
              <w:jc w:val="center"/>
              <w:rPr>
                <w:szCs w:val="20"/>
              </w:rPr>
            </w:pPr>
            <w:r w:rsidRPr="007621F2">
              <w:rPr>
                <w:spacing w:val="-1"/>
                <w:szCs w:val="20"/>
              </w:rPr>
              <w:t>1..1</w:t>
            </w:r>
          </w:p>
        </w:tc>
      </w:tr>
      <w:tr w:rsidR="00517C89" w:rsidRPr="007621F2" w14:paraId="6254A080" w14:textId="77777777" w:rsidTr="003A6D72">
        <w:tc>
          <w:tcPr>
            <w:tcW w:w="2802" w:type="dxa"/>
          </w:tcPr>
          <w:p w14:paraId="02F4210E" w14:textId="0A97476C" w:rsidR="00517C89" w:rsidRPr="007621F2" w:rsidRDefault="00517C89">
            <w:pPr>
              <w:rPr>
                <w:szCs w:val="20"/>
              </w:rPr>
            </w:pPr>
            <w:r w:rsidRPr="007621F2">
              <w:rPr>
                <w:szCs w:val="20"/>
              </w:rPr>
              <w:t>../../../exam</w:t>
            </w:r>
            <w:r w:rsidRPr="007621F2">
              <w:rPr>
                <w:szCs w:val="20"/>
                <w:highlight w:val="yellow"/>
              </w:rPr>
              <w:t>ination</w:t>
            </w:r>
            <w:r w:rsidRPr="007621F2">
              <w:rPr>
                <w:szCs w:val="20"/>
              </w:rPr>
              <w:t>TimePeriod</w:t>
            </w:r>
          </w:p>
        </w:tc>
        <w:tc>
          <w:tcPr>
            <w:tcW w:w="1701" w:type="dxa"/>
          </w:tcPr>
          <w:p w14:paraId="6AA4D433" w14:textId="689BB3ED" w:rsidR="00517C89" w:rsidRPr="007621F2" w:rsidRDefault="00517C89">
            <w:pPr>
              <w:rPr>
                <w:szCs w:val="20"/>
              </w:rPr>
            </w:pPr>
            <w:r w:rsidRPr="007621F2">
              <w:rPr>
                <w:spacing w:val="-1"/>
                <w:szCs w:val="20"/>
              </w:rPr>
              <w:t>TimePeriodType</w:t>
            </w:r>
          </w:p>
        </w:tc>
        <w:tc>
          <w:tcPr>
            <w:tcW w:w="3827" w:type="dxa"/>
          </w:tcPr>
          <w:p w14:paraId="506D989F" w14:textId="3852860E" w:rsidR="00517C89" w:rsidRPr="007621F2" w:rsidRDefault="00517C89">
            <w:pPr>
              <w:rPr>
                <w:szCs w:val="20"/>
              </w:rPr>
            </w:pPr>
            <w:r w:rsidRPr="007621F2">
              <w:rPr>
                <w:spacing w:val="-1"/>
                <w:szCs w:val="20"/>
              </w:rPr>
              <w:t>Tidpunkt då Bild-insamlingen startar och slutar</w:t>
            </w:r>
          </w:p>
        </w:tc>
        <w:tc>
          <w:tcPr>
            <w:tcW w:w="1192" w:type="dxa"/>
          </w:tcPr>
          <w:p w14:paraId="1784F26B" w14:textId="50EDA3B2" w:rsidR="00517C89" w:rsidRPr="007621F2" w:rsidRDefault="00517C89" w:rsidP="003A6D72">
            <w:pPr>
              <w:jc w:val="center"/>
              <w:rPr>
                <w:szCs w:val="20"/>
              </w:rPr>
            </w:pPr>
            <w:r w:rsidRPr="007621F2">
              <w:rPr>
                <w:spacing w:val="-1"/>
                <w:szCs w:val="20"/>
              </w:rPr>
              <w:t>1..1</w:t>
            </w:r>
          </w:p>
        </w:tc>
      </w:tr>
      <w:tr w:rsidR="00517C89" w:rsidRPr="007621F2" w14:paraId="2A38EEB3" w14:textId="77777777" w:rsidTr="003A6D72">
        <w:tc>
          <w:tcPr>
            <w:tcW w:w="2802" w:type="dxa"/>
          </w:tcPr>
          <w:p w14:paraId="639E4017" w14:textId="47ADD0FC" w:rsidR="00517C89" w:rsidRPr="007621F2" w:rsidRDefault="00517C89">
            <w:pPr>
              <w:rPr>
                <w:szCs w:val="20"/>
              </w:rPr>
            </w:pPr>
            <w:commentRangeStart w:id="4502"/>
            <w:r w:rsidRPr="007621F2">
              <w:rPr>
                <w:szCs w:val="20"/>
              </w:rPr>
              <w:t>../../../exam</w:t>
            </w:r>
            <w:r w:rsidRPr="007621F2">
              <w:rPr>
                <w:szCs w:val="20"/>
                <w:highlight w:val="yellow"/>
              </w:rPr>
              <w:t>ination</w:t>
            </w:r>
            <w:r w:rsidRPr="007621F2">
              <w:rPr>
                <w:szCs w:val="20"/>
              </w:rPr>
              <w:t>Status</w:t>
            </w:r>
          </w:p>
        </w:tc>
        <w:tc>
          <w:tcPr>
            <w:tcW w:w="1701" w:type="dxa"/>
          </w:tcPr>
          <w:p w14:paraId="490D9A48" w14:textId="72372DE8" w:rsidR="00517C89" w:rsidRPr="007621F2" w:rsidRDefault="00517C89">
            <w:pPr>
              <w:rPr>
                <w:szCs w:val="20"/>
              </w:rPr>
            </w:pPr>
            <w:r w:rsidRPr="007621F2">
              <w:rPr>
                <w:spacing w:val="-1"/>
                <w:szCs w:val="20"/>
              </w:rPr>
              <w:t>CVType</w:t>
            </w:r>
          </w:p>
        </w:tc>
        <w:tc>
          <w:tcPr>
            <w:tcW w:w="3827" w:type="dxa"/>
          </w:tcPr>
          <w:p w14:paraId="49E91FBB" w14:textId="77777777" w:rsidR="00517C89" w:rsidRPr="007621F2" w:rsidRDefault="00517C89">
            <w:pPr>
              <w:spacing w:line="226" w:lineRule="exact"/>
              <w:rPr>
                <w:spacing w:val="-1"/>
                <w:szCs w:val="20"/>
              </w:rPr>
            </w:pPr>
            <w:r w:rsidRPr="007621F2">
              <w:rPr>
                <w:spacing w:val="-1"/>
                <w:szCs w:val="20"/>
              </w:rPr>
              <w:t>Text som anger åtgärdens status. Då det är</w:t>
            </w:r>
          </w:p>
          <w:p w14:paraId="0F732BEB" w14:textId="77777777" w:rsidR="00517C89" w:rsidRPr="007621F2" w:rsidRDefault="00517C89">
            <w:pPr>
              <w:spacing w:line="226" w:lineRule="exact"/>
              <w:rPr>
                <w:spacing w:val="-1"/>
                <w:szCs w:val="20"/>
              </w:rPr>
            </w:pPr>
            <w:commentRangeStart w:id="4503"/>
            <w:r w:rsidRPr="007621F2">
              <w:rPr>
                <w:spacing w:val="-1"/>
                <w:szCs w:val="20"/>
              </w:rPr>
              <w:t>möjligt ska KV åtgärdsstatus följas. Exempel:</w:t>
            </w:r>
          </w:p>
          <w:p w14:paraId="29E49386" w14:textId="506887D3" w:rsidR="00517C89" w:rsidRPr="007621F2" w:rsidRDefault="00517C89">
            <w:pPr>
              <w:rPr>
                <w:szCs w:val="20"/>
              </w:rPr>
            </w:pPr>
            <w:r w:rsidRPr="007621F2">
              <w:rPr>
                <w:spacing w:val="-1"/>
                <w:szCs w:val="20"/>
              </w:rPr>
              <w:t>Planerad, Pågående, Avklarad</w:t>
            </w:r>
            <w:commentRangeEnd w:id="4503"/>
            <w:r w:rsidR="002E59FA">
              <w:rPr>
                <w:rStyle w:val="Kommentarsreferens"/>
                <w:rFonts w:ascii="Arial" w:eastAsia="ヒラギノ角ゴ Pro W3" w:hAnsi="Arial"/>
                <w:i/>
                <w:color w:val="000000"/>
                <w:lang w:val="en-GB"/>
              </w:rPr>
              <w:commentReference w:id="4503"/>
            </w:r>
          </w:p>
        </w:tc>
        <w:tc>
          <w:tcPr>
            <w:tcW w:w="1192" w:type="dxa"/>
          </w:tcPr>
          <w:p w14:paraId="40FC4D94" w14:textId="552F7EFF" w:rsidR="00517C89" w:rsidRPr="007621F2" w:rsidRDefault="00517C89" w:rsidP="003A6D72">
            <w:pPr>
              <w:jc w:val="center"/>
              <w:rPr>
                <w:szCs w:val="20"/>
              </w:rPr>
            </w:pPr>
            <w:r w:rsidRPr="007621F2">
              <w:rPr>
                <w:spacing w:val="-1"/>
                <w:szCs w:val="20"/>
              </w:rPr>
              <w:t>0..1</w:t>
            </w:r>
            <w:commentRangeEnd w:id="4502"/>
            <w:r w:rsidR="00627F1E">
              <w:rPr>
                <w:rStyle w:val="Kommentarsreferens"/>
                <w:rFonts w:ascii="Arial" w:eastAsia="ヒラギノ角ゴ Pro W3" w:hAnsi="Arial"/>
                <w:i/>
                <w:color w:val="000000"/>
                <w:lang w:val="en-GB"/>
              </w:rPr>
              <w:commentReference w:id="4502"/>
            </w:r>
          </w:p>
        </w:tc>
      </w:tr>
      <w:tr w:rsidR="00517C89" w:rsidRPr="007621F2" w14:paraId="7D74E1DC" w14:textId="77777777" w:rsidTr="003A6D72">
        <w:tc>
          <w:tcPr>
            <w:tcW w:w="2802" w:type="dxa"/>
          </w:tcPr>
          <w:p w14:paraId="652A0AE3" w14:textId="23F80245" w:rsidR="00517C89" w:rsidRPr="007621F2" w:rsidRDefault="00517C89" w:rsidP="00F66D4E">
            <w:pPr>
              <w:rPr>
                <w:szCs w:val="20"/>
              </w:rPr>
            </w:pPr>
            <w:r w:rsidRPr="007621F2">
              <w:rPr>
                <w:szCs w:val="20"/>
              </w:rPr>
              <w:t>../../../</w:t>
            </w:r>
            <w:del w:id="4504" w:author="Björn Genfors" w:date="2014-03-28T13:53:00Z">
              <w:r w:rsidR="00FA52CF" w:rsidDel="00A35CE4">
                <w:rPr>
                  <w:szCs w:val="20"/>
                </w:rPr>
                <w:delText>patientData</w:delText>
              </w:r>
            </w:del>
            <w:ins w:id="4505" w:author="Björn Genfors" w:date="2014-03-28T13:53:00Z">
              <w:r w:rsidR="00A35CE4">
                <w:rPr>
                  <w:szCs w:val="20"/>
                </w:rPr>
                <w:t>examinationUnit</w:t>
              </w:r>
            </w:ins>
          </w:p>
        </w:tc>
        <w:tc>
          <w:tcPr>
            <w:tcW w:w="1701" w:type="dxa"/>
          </w:tcPr>
          <w:p w14:paraId="18F099B5" w14:textId="04B7FF5E" w:rsidR="00517C89" w:rsidRPr="007621F2" w:rsidRDefault="00517C89">
            <w:pPr>
              <w:rPr>
                <w:szCs w:val="20"/>
              </w:rPr>
            </w:pPr>
            <w:r w:rsidRPr="007621F2">
              <w:rPr>
                <w:szCs w:val="20"/>
              </w:rPr>
              <w:t>string</w:t>
            </w:r>
          </w:p>
        </w:tc>
        <w:tc>
          <w:tcPr>
            <w:tcW w:w="3827" w:type="dxa"/>
          </w:tcPr>
          <w:p w14:paraId="6145762A" w14:textId="21CC70E6" w:rsidR="00517C89" w:rsidRPr="007621F2" w:rsidRDefault="00517C89">
            <w:pPr>
              <w:rPr>
                <w:szCs w:val="20"/>
              </w:rPr>
            </w:pPr>
            <w:r w:rsidRPr="007621F2">
              <w:rPr>
                <w:spacing w:val="-1"/>
                <w:szCs w:val="20"/>
              </w:rPr>
              <w:t>Text som anger vilken typ av labenhet som undersökningsresultatet härrör från. T ex MR-lab, CT inom bild. (not. Generaliserad från npö riv-spec för b&amp;f undersökningar)</w:t>
            </w:r>
          </w:p>
        </w:tc>
        <w:tc>
          <w:tcPr>
            <w:tcW w:w="1192" w:type="dxa"/>
          </w:tcPr>
          <w:p w14:paraId="40D3190D" w14:textId="3B13E06D" w:rsidR="00517C89" w:rsidRPr="007621F2" w:rsidRDefault="00517C89" w:rsidP="003A6D72">
            <w:pPr>
              <w:jc w:val="center"/>
              <w:rPr>
                <w:szCs w:val="20"/>
              </w:rPr>
            </w:pPr>
            <w:r w:rsidRPr="007621F2">
              <w:rPr>
                <w:spacing w:val="-1"/>
                <w:szCs w:val="20"/>
              </w:rPr>
              <w:t>0..1</w:t>
            </w:r>
          </w:p>
        </w:tc>
      </w:tr>
      <w:tr w:rsidR="00517C89" w:rsidRPr="007621F2" w14:paraId="604DF317" w14:textId="77777777" w:rsidTr="003A6D72">
        <w:tc>
          <w:tcPr>
            <w:tcW w:w="2802" w:type="dxa"/>
          </w:tcPr>
          <w:p w14:paraId="04958A45" w14:textId="77777777" w:rsidR="00517C89" w:rsidRPr="007621F2" w:rsidRDefault="00517C89" w:rsidP="003A6D72">
            <w:pPr>
              <w:spacing w:line="229" w:lineRule="exact"/>
              <w:rPr>
                <w:i/>
                <w:szCs w:val="20"/>
                <w:highlight w:val="yellow"/>
              </w:rPr>
            </w:pPr>
            <w:r w:rsidRPr="007621F2">
              <w:rPr>
                <w:i/>
                <w:szCs w:val="20"/>
                <w:highlight w:val="yellow"/>
              </w:rPr>
              <w:t>../../accountableHealthcareProfessional</w:t>
            </w:r>
          </w:p>
          <w:p w14:paraId="0809A279" w14:textId="77777777" w:rsidR="00517C89" w:rsidRPr="007621F2" w:rsidRDefault="00517C89">
            <w:pPr>
              <w:rPr>
                <w:szCs w:val="20"/>
              </w:rPr>
            </w:pPr>
          </w:p>
        </w:tc>
        <w:tc>
          <w:tcPr>
            <w:tcW w:w="1701" w:type="dxa"/>
          </w:tcPr>
          <w:p w14:paraId="77E63648" w14:textId="77777777" w:rsidR="00517C89" w:rsidRPr="007621F2" w:rsidRDefault="00517C89" w:rsidP="003A6D72">
            <w:pPr>
              <w:spacing w:line="229" w:lineRule="exact"/>
              <w:rPr>
                <w:i/>
                <w:szCs w:val="20"/>
                <w:highlight w:val="yellow"/>
              </w:rPr>
            </w:pPr>
            <w:r w:rsidRPr="007621F2">
              <w:rPr>
                <w:i/>
                <w:szCs w:val="20"/>
                <w:highlight w:val="yellow"/>
              </w:rPr>
              <w:t>HealthcareProfessionalType</w:t>
            </w:r>
          </w:p>
          <w:p w14:paraId="74AA9EA5" w14:textId="77777777" w:rsidR="00517C89" w:rsidRPr="007621F2" w:rsidRDefault="00517C89">
            <w:pPr>
              <w:rPr>
                <w:szCs w:val="20"/>
              </w:rPr>
            </w:pPr>
          </w:p>
        </w:tc>
        <w:tc>
          <w:tcPr>
            <w:tcW w:w="3827" w:type="dxa"/>
          </w:tcPr>
          <w:p w14:paraId="509523F7" w14:textId="55BD515B" w:rsidR="00517C89" w:rsidRPr="007621F2" w:rsidRDefault="00517C89">
            <w:pPr>
              <w:rPr>
                <w:szCs w:val="20"/>
              </w:rPr>
            </w:pPr>
            <w:r w:rsidRPr="007621F2">
              <w:rPr>
                <w:i/>
                <w:szCs w:val="20"/>
                <w:highlight w:val="yellow"/>
              </w:rPr>
              <w:t>Ansvarig hälso- och sjukvårdsperson. Ansvarig för undersökningsresultatet. Avser person som är ansvarig för det samlade dokumentet.</w:t>
            </w:r>
          </w:p>
        </w:tc>
        <w:tc>
          <w:tcPr>
            <w:tcW w:w="1192" w:type="dxa"/>
          </w:tcPr>
          <w:p w14:paraId="049196AC" w14:textId="5AE6EACC" w:rsidR="00517C89" w:rsidRPr="007621F2" w:rsidRDefault="00517C89" w:rsidP="003A6D72">
            <w:pPr>
              <w:jc w:val="center"/>
              <w:rPr>
                <w:szCs w:val="20"/>
              </w:rPr>
            </w:pPr>
            <w:r w:rsidRPr="007621F2">
              <w:rPr>
                <w:i/>
                <w:szCs w:val="20"/>
                <w:highlight w:val="yellow"/>
              </w:rPr>
              <w:t>0..1</w:t>
            </w:r>
          </w:p>
        </w:tc>
      </w:tr>
      <w:tr w:rsidR="00517C89" w:rsidRPr="007621F2" w14:paraId="64E02ED4" w14:textId="77777777" w:rsidTr="003A6D72">
        <w:tc>
          <w:tcPr>
            <w:tcW w:w="2802" w:type="dxa"/>
          </w:tcPr>
          <w:p w14:paraId="67CA6CAC" w14:textId="77777777" w:rsidR="00517C89" w:rsidRPr="007621F2" w:rsidRDefault="00517C89" w:rsidP="003A6D72">
            <w:pPr>
              <w:spacing w:line="229" w:lineRule="exact"/>
              <w:rPr>
                <w:szCs w:val="20"/>
                <w:highlight w:val="yellow"/>
              </w:rPr>
            </w:pPr>
            <w:r w:rsidRPr="007621F2">
              <w:rPr>
                <w:szCs w:val="20"/>
                <w:highlight w:val="yellow"/>
              </w:rPr>
              <w:t>../../../a</w:t>
            </w:r>
            <w:r w:rsidRPr="007621F2">
              <w:rPr>
                <w:spacing w:val="-1"/>
                <w:szCs w:val="20"/>
                <w:highlight w:val="yellow"/>
              </w:rPr>
              <w:t>uthorTime</w:t>
            </w:r>
          </w:p>
          <w:p w14:paraId="29739272" w14:textId="77777777" w:rsidR="00517C89" w:rsidRPr="007621F2" w:rsidRDefault="00517C89">
            <w:pPr>
              <w:rPr>
                <w:szCs w:val="20"/>
              </w:rPr>
            </w:pPr>
          </w:p>
        </w:tc>
        <w:tc>
          <w:tcPr>
            <w:tcW w:w="1701" w:type="dxa"/>
          </w:tcPr>
          <w:p w14:paraId="5BB7F725" w14:textId="77777777" w:rsidR="00517C89" w:rsidRPr="007621F2" w:rsidRDefault="00517C89" w:rsidP="003A6D72">
            <w:pPr>
              <w:spacing w:line="229" w:lineRule="exact"/>
              <w:rPr>
                <w:rFonts w:cs="Arial"/>
                <w:color w:val="FF0000"/>
                <w:szCs w:val="20"/>
                <w:highlight w:val="yellow"/>
              </w:rPr>
            </w:pPr>
            <w:r w:rsidRPr="007621F2">
              <w:rPr>
                <w:szCs w:val="20"/>
                <w:highlight w:val="yellow"/>
              </w:rPr>
              <w:t>TimeStampType</w:t>
            </w:r>
          </w:p>
          <w:p w14:paraId="51C5F821" w14:textId="77777777" w:rsidR="00517C89" w:rsidRPr="007621F2" w:rsidRDefault="00517C89">
            <w:pPr>
              <w:rPr>
                <w:szCs w:val="20"/>
              </w:rPr>
            </w:pPr>
          </w:p>
        </w:tc>
        <w:tc>
          <w:tcPr>
            <w:tcW w:w="3827" w:type="dxa"/>
          </w:tcPr>
          <w:p w14:paraId="3B913F87" w14:textId="77777777" w:rsidR="00517C89" w:rsidRPr="007621F2" w:rsidRDefault="00517C89" w:rsidP="003A6D72">
            <w:pPr>
              <w:spacing w:line="226" w:lineRule="exact"/>
              <w:rPr>
                <w:szCs w:val="20"/>
                <w:highlight w:val="yellow"/>
              </w:rPr>
            </w:pPr>
            <w:r w:rsidRPr="007621F2">
              <w:rPr>
                <w:spacing w:val="-1"/>
                <w:szCs w:val="20"/>
                <w:highlight w:val="yellow"/>
              </w:rPr>
              <w:t>Tidpunkt då dokumentet skapades.</w:t>
            </w:r>
            <w:r w:rsidRPr="007621F2">
              <w:rPr>
                <w:szCs w:val="20"/>
                <w:highlight w:val="yellow"/>
              </w:rPr>
              <w:t xml:space="preserve"> </w:t>
            </w:r>
            <w:r w:rsidRPr="007621F2">
              <w:rPr>
                <w:spacing w:val="-1"/>
                <w:szCs w:val="20"/>
                <w:highlight w:val="yellow"/>
              </w:rPr>
              <w:t>Det är den senaste tidpunkten då informationen uppdaterats i systemet som ska finnas här i de fall informationen har ändrats efter det att den skapades. Registreringstidpunkt i NPÖ riv-spec 2.2.0 avsnitt 5.3</w:t>
            </w:r>
          </w:p>
          <w:p w14:paraId="32CCE63A" w14:textId="77777777" w:rsidR="00517C89" w:rsidRPr="007621F2" w:rsidRDefault="00517C89">
            <w:pPr>
              <w:rPr>
                <w:szCs w:val="20"/>
              </w:rPr>
            </w:pPr>
          </w:p>
        </w:tc>
        <w:tc>
          <w:tcPr>
            <w:tcW w:w="1192" w:type="dxa"/>
          </w:tcPr>
          <w:p w14:paraId="79A9098C" w14:textId="4E3EE5E6" w:rsidR="00517C89" w:rsidRPr="007621F2" w:rsidRDefault="00517C89" w:rsidP="003A6D72">
            <w:pPr>
              <w:jc w:val="center"/>
              <w:rPr>
                <w:szCs w:val="20"/>
              </w:rPr>
            </w:pPr>
            <w:r w:rsidRPr="007621F2">
              <w:rPr>
                <w:spacing w:val="-1"/>
                <w:szCs w:val="20"/>
                <w:highlight w:val="yellow"/>
              </w:rPr>
              <w:t>1..1</w:t>
            </w:r>
          </w:p>
        </w:tc>
      </w:tr>
      <w:tr w:rsidR="00517C89" w:rsidRPr="007621F2" w14:paraId="05A3BEB5" w14:textId="77777777" w:rsidTr="003A6D72">
        <w:tc>
          <w:tcPr>
            <w:tcW w:w="2802" w:type="dxa"/>
          </w:tcPr>
          <w:p w14:paraId="5E0689CF" w14:textId="77777777" w:rsidR="00517C89" w:rsidRPr="007621F2" w:rsidRDefault="00517C89" w:rsidP="003A6D72">
            <w:pPr>
              <w:spacing w:line="229" w:lineRule="exact"/>
              <w:rPr>
                <w:szCs w:val="20"/>
                <w:highlight w:val="yellow"/>
              </w:rPr>
            </w:pPr>
            <w:r w:rsidRPr="007621F2">
              <w:rPr>
                <w:szCs w:val="20"/>
                <w:highlight w:val="yellow"/>
              </w:rPr>
              <w:t>../../../</w:t>
            </w:r>
            <w:r w:rsidRPr="007621F2">
              <w:rPr>
                <w:spacing w:val="-1"/>
                <w:szCs w:val="20"/>
                <w:highlight w:val="yellow"/>
              </w:rPr>
              <w:t>healthcareProfessionalHSAId</w:t>
            </w:r>
          </w:p>
          <w:p w14:paraId="0771554F" w14:textId="77777777" w:rsidR="00517C89" w:rsidRPr="007621F2" w:rsidRDefault="00517C89">
            <w:pPr>
              <w:rPr>
                <w:szCs w:val="20"/>
              </w:rPr>
            </w:pPr>
          </w:p>
        </w:tc>
        <w:tc>
          <w:tcPr>
            <w:tcW w:w="1701" w:type="dxa"/>
          </w:tcPr>
          <w:p w14:paraId="3BE1C190" w14:textId="77777777" w:rsidR="00517C89" w:rsidRPr="007621F2" w:rsidRDefault="00517C89" w:rsidP="003A6D72">
            <w:pPr>
              <w:spacing w:line="229" w:lineRule="exact"/>
              <w:rPr>
                <w:rFonts w:cs="Arial"/>
                <w:szCs w:val="20"/>
                <w:highlight w:val="yellow"/>
              </w:rPr>
            </w:pPr>
            <w:r w:rsidRPr="007621F2">
              <w:rPr>
                <w:szCs w:val="20"/>
                <w:highlight w:val="yellow"/>
              </w:rPr>
              <w:t>HSAIdType</w:t>
            </w:r>
          </w:p>
          <w:p w14:paraId="21E26675" w14:textId="77777777" w:rsidR="00517C89" w:rsidRPr="007621F2" w:rsidRDefault="00517C89">
            <w:pPr>
              <w:rPr>
                <w:szCs w:val="20"/>
              </w:rPr>
            </w:pPr>
          </w:p>
        </w:tc>
        <w:tc>
          <w:tcPr>
            <w:tcW w:w="3827" w:type="dxa"/>
          </w:tcPr>
          <w:p w14:paraId="0581572C" w14:textId="5ECB7259" w:rsidR="00517C89" w:rsidRPr="007621F2" w:rsidRDefault="00517C89">
            <w:pPr>
              <w:rPr>
                <w:szCs w:val="20"/>
              </w:rPr>
            </w:pPr>
            <w:r w:rsidRPr="007621F2">
              <w:rPr>
                <w:spacing w:val="-1"/>
                <w:szCs w:val="20"/>
                <w:highlight w:val="yellow"/>
              </w:rPr>
              <w:t>HSA-id för vård- och omsorgspersonal. Skall anges om tillgänglig.</w:t>
            </w:r>
          </w:p>
        </w:tc>
        <w:tc>
          <w:tcPr>
            <w:tcW w:w="1192" w:type="dxa"/>
          </w:tcPr>
          <w:p w14:paraId="4DF9DD18" w14:textId="3DEEB3A6" w:rsidR="00517C89" w:rsidRPr="007621F2" w:rsidRDefault="00517C89" w:rsidP="003A6D72">
            <w:pPr>
              <w:jc w:val="center"/>
              <w:rPr>
                <w:szCs w:val="20"/>
              </w:rPr>
            </w:pPr>
            <w:commentRangeStart w:id="4506"/>
            <w:r w:rsidRPr="007621F2">
              <w:rPr>
                <w:spacing w:val="-1"/>
                <w:szCs w:val="20"/>
                <w:highlight w:val="yellow"/>
              </w:rPr>
              <w:t>0</w:t>
            </w:r>
            <w:commentRangeStart w:id="4507"/>
            <w:r w:rsidRPr="007621F2">
              <w:rPr>
                <w:spacing w:val="-1"/>
                <w:szCs w:val="20"/>
                <w:highlight w:val="yellow"/>
              </w:rPr>
              <w:t>..1</w:t>
            </w:r>
            <w:commentRangeEnd w:id="4507"/>
            <w:r w:rsidRPr="007621F2">
              <w:rPr>
                <w:rStyle w:val="Kommentarsreferens"/>
                <w:sz w:val="20"/>
                <w:szCs w:val="20"/>
                <w:highlight w:val="yellow"/>
              </w:rPr>
              <w:commentReference w:id="4507"/>
            </w:r>
            <w:commentRangeEnd w:id="4506"/>
            <w:r w:rsidR="00A35CE4">
              <w:rPr>
                <w:rStyle w:val="Kommentarsreferens"/>
                <w:rFonts w:ascii="Arial" w:eastAsia="ヒラギノ角ゴ Pro W3" w:hAnsi="Arial"/>
                <w:i/>
                <w:color w:val="000000"/>
                <w:lang w:val="en-GB"/>
              </w:rPr>
              <w:commentReference w:id="4506"/>
            </w:r>
          </w:p>
        </w:tc>
      </w:tr>
      <w:tr w:rsidR="00517C89" w:rsidRPr="007621F2" w14:paraId="6CEFE039" w14:textId="77777777" w:rsidTr="003A6D72">
        <w:tc>
          <w:tcPr>
            <w:tcW w:w="2802" w:type="dxa"/>
          </w:tcPr>
          <w:p w14:paraId="75D7E930" w14:textId="7656B83E" w:rsidR="00517C89" w:rsidRPr="007621F2" w:rsidRDefault="00517C89">
            <w:pPr>
              <w:rPr>
                <w:szCs w:val="20"/>
              </w:rPr>
            </w:pPr>
            <w:r w:rsidRPr="007621F2">
              <w:rPr>
                <w:szCs w:val="20"/>
                <w:highlight w:val="yellow"/>
              </w:rPr>
              <w:t>../../../</w:t>
            </w:r>
            <w:r w:rsidRPr="007621F2">
              <w:rPr>
                <w:spacing w:val="-1"/>
                <w:szCs w:val="20"/>
                <w:highlight w:val="yellow"/>
              </w:rPr>
              <w:t>healthcareProfessionalName</w:t>
            </w:r>
          </w:p>
        </w:tc>
        <w:tc>
          <w:tcPr>
            <w:tcW w:w="1701" w:type="dxa"/>
          </w:tcPr>
          <w:p w14:paraId="7719C28E" w14:textId="77E72366" w:rsidR="00517C89" w:rsidRPr="007621F2" w:rsidRDefault="00517C89">
            <w:pPr>
              <w:rPr>
                <w:szCs w:val="20"/>
              </w:rPr>
            </w:pPr>
            <w:r w:rsidRPr="007621F2">
              <w:rPr>
                <w:spacing w:val="-1"/>
                <w:szCs w:val="20"/>
                <w:highlight w:val="yellow"/>
              </w:rPr>
              <w:t>string</w:t>
            </w:r>
          </w:p>
        </w:tc>
        <w:tc>
          <w:tcPr>
            <w:tcW w:w="3827" w:type="dxa"/>
          </w:tcPr>
          <w:p w14:paraId="3249C5FC" w14:textId="7945EA13" w:rsidR="00517C89" w:rsidRPr="007621F2" w:rsidRDefault="00517C89">
            <w:pPr>
              <w:rPr>
                <w:szCs w:val="20"/>
              </w:rPr>
            </w:pPr>
            <w:r w:rsidRPr="007621F2">
              <w:rPr>
                <w:spacing w:val="-1"/>
                <w:szCs w:val="20"/>
                <w:highlight w:val="yellow"/>
              </w:rPr>
              <w:t>Namn på vård- och omsorgspersonal. Om tillgängligt skall detta anges.</w:t>
            </w:r>
          </w:p>
        </w:tc>
        <w:tc>
          <w:tcPr>
            <w:tcW w:w="1192" w:type="dxa"/>
          </w:tcPr>
          <w:p w14:paraId="533D2CE3" w14:textId="0A31DC02" w:rsidR="00517C89" w:rsidRPr="007621F2" w:rsidRDefault="00517C89" w:rsidP="003A6D72">
            <w:pPr>
              <w:jc w:val="center"/>
              <w:rPr>
                <w:szCs w:val="20"/>
              </w:rPr>
            </w:pPr>
            <w:r w:rsidRPr="007621F2">
              <w:rPr>
                <w:spacing w:val="-1"/>
                <w:szCs w:val="20"/>
                <w:highlight w:val="yellow"/>
              </w:rPr>
              <w:t>0..1</w:t>
            </w:r>
          </w:p>
        </w:tc>
      </w:tr>
      <w:tr w:rsidR="00517C89" w:rsidRPr="007621F2" w14:paraId="65994D1A" w14:textId="77777777" w:rsidTr="003A6D72">
        <w:tc>
          <w:tcPr>
            <w:tcW w:w="2802" w:type="dxa"/>
          </w:tcPr>
          <w:p w14:paraId="35D1EB01" w14:textId="77777777" w:rsidR="00517C89" w:rsidRPr="007621F2" w:rsidRDefault="00517C89" w:rsidP="003A6D72">
            <w:pPr>
              <w:spacing w:line="229" w:lineRule="exact"/>
              <w:rPr>
                <w:i/>
                <w:szCs w:val="20"/>
                <w:highlight w:val="yellow"/>
              </w:rPr>
            </w:pPr>
            <w:r w:rsidRPr="007621F2">
              <w:rPr>
                <w:i/>
                <w:szCs w:val="20"/>
                <w:highlight w:val="yellow"/>
              </w:rPr>
              <w:t>../../../</w:t>
            </w:r>
            <w:r w:rsidRPr="007621F2">
              <w:rPr>
                <w:i/>
                <w:spacing w:val="-1"/>
                <w:szCs w:val="20"/>
                <w:highlight w:val="yellow"/>
              </w:rPr>
              <w:t>healthcareProfession</w:t>
            </w:r>
            <w:r w:rsidRPr="007621F2">
              <w:rPr>
                <w:i/>
                <w:spacing w:val="-1"/>
                <w:szCs w:val="20"/>
                <w:highlight w:val="yellow"/>
              </w:rPr>
              <w:lastRenderedPageBreak/>
              <w:t>alRoleCode</w:t>
            </w:r>
          </w:p>
          <w:p w14:paraId="4979C9CA" w14:textId="77777777" w:rsidR="00517C89" w:rsidRPr="007621F2" w:rsidRDefault="00517C89">
            <w:pPr>
              <w:rPr>
                <w:szCs w:val="20"/>
              </w:rPr>
            </w:pPr>
          </w:p>
        </w:tc>
        <w:tc>
          <w:tcPr>
            <w:tcW w:w="1701" w:type="dxa"/>
          </w:tcPr>
          <w:p w14:paraId="51315AA2" w14:textId="77777777" w:rsidR="00517C89" w:rsidRPr="007621F2" w:rsidRDefault="00517C89" w:rsidP="003A6D72">
            <w:pPr>
              <w:spacing w:line="226" w:lineRule="exact"/>
              <w:rPr>
                <w:i/>
                <w:spacing w:val="-1"/>
                <w:szCs w:val="20"/>
                <w:highlight w:val="yellow"/>
              </w:rPr>
            </w:pPr>
            <w:r w:rsidRPr="007621F2">
              <w:rPr>
                <w:i/>
                <w:spacing w:val="-1"/>
                <w:szCs w:val="20"/>
                <w:highlight w:val="yellow"/>
              </w:rPr>
              <w:lastRenderedPageBreak/>
              <w:t xml:space="preserve">CVType </w:t>
            </w:r>
          </w:p>
          <w:p w14:paraId="603F378D" w14:textId="77777777" w:rsidR="00517C89" w:rsidRPr="007621F2" w:rsidRDefault="00517C89">
            <w:pPr>
              <w:rPr>
                <w:szCs w:val="20"/>
              </w:rPr>
            </w:pPr>
          </w:p>
        </w:tc>
        <w:tc>
          <w:tcPr>
            <w:tcW w:w="3827" w:type="dxa"/>
          </w:tcPr>
          <w:p w14:paraId="6D6EC773" w14:textId="7A31AE4B" w:rsidR="00517C89" w:rsidRPr="007621F2" w:rsidDel="008420F6" w:rsidRDefault="00517C89">
            <w:pPr>
              <w:spacing w:line="226" w:lineRule="exact"/>
              <w:rPr>
                <w:del w:id="4508" w:author="Björn Genfors" w:date="2014-03-28T14:59:00Z"/>
                <w:i/>
                <w:szCs w:val="20"/>
                <w:highlight w:val="yellow"/>
              </w:rPr>
            </w:pPr>
            <w:r w:rsidRPr="007621F2">
              <w:rPr>
                <w:i/>
                <w:szCs w:val="20"/>
                <w:highlight w:val="yellow"/>
              </w:rPr>
              <w:lastRenderedPageBreak/>
              <w:t xml:space="preserve">Information om ansvarige personens </w:t>
            </w:r>
            <w:r w:rsidRPr="007621F2">
              <w:rPr>
                <w:i/>
                <w:szCs w:val="20"/>
                <w:highlight w:val="yellow"/>
              </w:rPr>
              <w:lastRenderedPageBreak/>
              <w:t xml:space="preserve">befattning. Om möjligt skall KV Befattning (OID 1.2.752.129.2.2.1.4), </w:t>
            </w:r>
            <w:del w:id="4509" w:author="Björn Genfors" w:date="2014-03-28T14:59:00Z">
              <w:r w:rsidRPr="007621F2" w:rsidDel="008420F6">
                <w:rPr>
                  <w:i/>
                  <w:szCs w:val="20"/>
                  <w:highlight w:val="yellow"/>
                </w:rPr>
                <w:delText xml:space="preserve">se </w:delText>
              </w:r>
            </w:del>
          </w:p>
          <w:p w14:paraId="4DE6755F" w14:textId="56D0089F" w:rsidR="00517C89" w:rsidRPr="007621F2" w:rsidRDefault="000B0F50" w:rsidP="008420F6">
            <w:pPr>
              <w:spacing w:line="226" w:lineRule="exact"/>
              <w:rPr>
                <w:rStyle w:val="Hyperlnk"/>
                <w:i/>
                <w:szCs w:val="20"/>
                <w:highlight w:val="yellow"/>
              </w:rPr>
              <w:pPrChange w:id="4510" w:author="Björn Genfors" w:date="2014-03-28T14:59:00Z">
                <w:pPr>
                  <w:spacing w:line="226" w:lineRule="exact"/>
                </w:pPr>
              </w:pPrChange>
            </w:pPr>
            <w:del w:id="4511" w:author="Björn Genfors" w:date="2014-03-28T14:59:00Z">
              <w:r w:rsidDel="008420F6">
                <w:fldChar w:fldCharType="begin"/>
              </w:r>
              <w:r w:rsidDel="008420F6">
                <w:delInstrText xml:space="preserve"> HYPERLINK "http://www.inera.se/Documents/TJANSTER_PROJEKT/Katalogtjanst_HSA/Innehall/hsa_innehall_befattning.pdf" </w:delInstrText>
              </w:r>
              <w:r w:rsidDel="008420F6">
                <w:fldChar w:fldCharType="separate"/>
              </w:r>
              <w:r w:rsidR="00517C89" w:rsidRPr="007621F2" w:rsidDel="008420F6">
                <w:rPr>
                  <w:rStyle w:val="Hyperlnk"/>
                  <w:i/>
                  <w:szCs w:val="20"/>
                  <w:highlight w:val="yellow"/>
                </w:rPr>
                <w:delText>http://www.inera.se/Documents/TJANSTER_PROJEKT/Katalogtjanst_HSA/Innehall/hsa_innehall_befattning.pdf</w:delText>
              </w:r>
              <w:r w:rsidDel="008420F6">
                <w:rPr>
                  <w:rStyle w:val="Hyperlnk"/>
                  <w:i/>
                  <w:szCs w:val="20"/>
                  <w:highlight w:val="yellow"/>
                </w:rPr>
                <w:fldChar w:fldCharType="end"/>
              </w:r>
              <w:r w:rsidR="00517C89" w:rsidRPr="007621F2" w:rsidDel="008420F6">
                <w:rPr>
                  <w:rStyle w:val="Hyperlnk"/>
                  <w:i/>
                  <w:szCs w:val="20"/>
                  <w:highlight w:val="yellow"/>
                </w:rPr>
                <w:delText xml:space="preserve">. </w:delText>
              </w:r>
            </w:del>
            <w:ins w:id="4512" w:author="Björn Genfors" w:date="2014-03-28T14:59:00Z">
              <w:r w:rsidR="008420F6">
                <w:rPr>
                  <w:i/>
                  <w:szCs w:val="20"/>
                  <w:highlight w:val="yellow"/>
                </w:rPr>
                <w:t>se referens [</w:t>
              </w:r>
              <w:r w:rsidR="008420F6">
                <w:rPr>
                  <w:i/>
                  <w:szCs w:val="20"/>
                  <w:highlight w:val="yellow"/>
                </w:rPr>
                <w:fldChar w:fldCharType="begin"/>
              </w:r>
              <w:r w:rsidR="008420F6">
                <w:rPr>
                  <w:i/>
                  <w:szCs w:val="20"/>
                  <w:highlight w:val="yellow"/>
                </w:rPr>
                <w:instrText xml:space="preserve"> REF _Ref383778264 \h </w:instrText>
              </w:r>
              <w:r w:rsidR="008420F6">
                <w:rPr>
                  <w:i/>
                  <w:szCs w:val="20"/>
                  <w:highlight w:val="yellow"/>
                </w:rPr>
              </w:r>
            </w:ins>
            <w:r w:rsidR="008420F6">
              <w:rPr>
                <w:i/>
                <w:szCs w:val="20"/>
                <w:highlight w:val="yellow"/>
              </w:rPr>
              <w:fldChar w:fldCharType="separate"/>
            </w:r>
            <w:ins w:id="4513" w:author="Björn Genfors" w:date="2014-03-28T14:59:00Z">
              <w:r w:rsidR="008420F6">
                <w:t xml:space="preserve">R </w:t>
              </w:r>
              <w:r w:rsidR="008420F6">
                <w:rPr>
                  <w:noProof/>
                </w:rPr>
                <w:t>5</w:t>
              </w:r>
              <w:r w:rsidR="008420F6">
                <w:rPr>
                  <w:i/>
                  <w:szCs w:val="20"/>
                  <w:highlight w:val="yellow"/>
                </w:rPr>
                <w:fldChar w:fldCharType="end"/>
              </w:r>
              <w:r w:rsidR="008420F6">
                <w:rPr>
                  <w:i/>
                  <w:szCs w:val="20"/>
                  <w:highlight w:val="yellow"/>
                </w:rPr>
                <w:t>].</w:t>
              </w:r>
            </w:ins>
          </w:p>
          <w:p w14:paraId="1D319B40" w14:textId="77777777" w:rsidR="00517C89" w:rsidRPr="007621F2" w:rsidRDefault="00517C89">
            <w:pPr>
              <w:spacing w:line="226" w:lineRule="exact"/>
              <w:rPr>
                <w:i/>
                <w:spacing w:val="-1"/>
                <w:szCs w:val="20"/>
                <w:highlight w:val="yellow"/>
              </w:rPr>
            </w:pPr>
            <w:r w:rsidRPr="007621F2">
              <w:rPr>
                <w:i/>
                <w:szCs w:val="20"/>
                <w:highlight w:val="yellow"/>
              </w:rPr>
              <w:t>Om befattning är beskriven i ett lokalt kodverk utan OID</w:t>
            </w:r>
            <w:r w:rsidRPr="007621F2">
              <w:rPr>
                <w:i/>
                <w:spacing w:val="-1"/>
                <w:szCs w:val="20"/>
                <w:highlight w:val="yellow"/>
              </w:rPr>
              <w:t>, skall befattning anges i originalText, se nedan.</w:t>
            </w:r>
          </w:p>
          <w:p w14:paraId="74430F03" w14:textId="77777777" w:rsidR="00517C89" w:rsidRPr="007621F2" w:rsidRDefault="00517C89">
            <w:pPr>
              <w:rPr>
                <w:szCs w:val="20"/>
              </w:rPr>
            </w:pPr>
          </w:p>
        </w:tc>
        <w:tc>
          <w:tcPr>
            <w:tcW w:w="1192" w:type="dxa"/>
          </w:tcPr>
          <w:p w14:paraId="4BA3CA6B" w14:textId="131DA2A5" w:rsidR="00517C89" w:rsidRPr="007621F2" w:rsidRDefault="00517C89" w:rsidP="003A6D72">
            <w:pPr>
              <w:jc w:val="center"/>
              <w:rPr>
                <w:szCs w:val="20"/>
              </w:rPr>
            </w:pPr>
            <w:r w:rsidRPr="007621F2">
              <w:rPr>
                <w:i/>
                <w:spacing w:val="-1"/>
                <w:szCs w:val="20"/>
                <w:highlight w:val="yellow"/>
              </w:rPr>
              <w:lastRenderedPageBreak/>
              <w:t>0..1</w:t>
            </w:r>
          </w:p>
        </w:tc>
      </w:tr>
      <w:tr w:rsidR="00517C89" w:rsidRPr="007621F2" w14:paraId="11277F05" w14:textId="77777777" w:rsidTr="003A6D72">
        <w:tc>
          <w:tcPr>
            <w:tcW w:w="2802" w:type="dxa"/>
          </w:tcPr>
          <w:p w14:paraId="452FBD4E" w14:textId="72F556D9" w:rsidR="00517C89" w:rsidRPr="007621F2" w:rsidRDefault="00517C89">
            <w:pPr>
              <w:rPr>
                <w:szCs w:val="20"/>
              </w:rPr>
            </w:pPr>
            <w:r w:rsidRPr="007621F2">
              <w:rPr>
                <w:szCs w:val="20"/>
                <w:highlight w:val="yellow"/>
              </w:rPr>
              <w:lastRenderedPageBreak/>
              <w:t>../../../</w:t>
            </w:r>
            <w:r w:rsidRPr="007621F2">
              <w:rPr>
                <w:spacing w:val="-1"/>
                <w:szCs w:val="20"/>
                <w:highlight w:val="yellow"/>
              </w:rPr>
              <w:t>../code</w:t>
            </w:r>
          </w:p>
        </w:tc>
        <w:tc>
          <w:tcPr>
            <w:tcW w:w="1701" w:type="dxa"/>
          </w:tcPr>
          <w:p w14:paraId="537E3187" w14:textId="4911CAE7" w:rsidR="00517C89" w:rsidRPr="007621F2" w:rsidRDefault="00517C89">
            <w:pPr>
              <w:rPr>
                <w:szCs w:val="20"/>
              </w:rPr>
            </w:pPr>
            <w:r w:rsidRPr="007621F2">
              <w:rPr>
                <w:spacing w:val="-1"/>
                <w:szCs w:val="20"/>
                <w:highlight w:val="yellow"/>
              </w:rPr>
              <w:t>string</w:t>
            </w:r>
          </w:p>
        </w:tc>
        <w:tc>
          <w:tcPr>
            <w:tcW w:w="3827" w:type="dxa"/>
          </w:tcPr>
          <w:p w14:paraId="2B3ED9DE" w14:textId="4AA1D45D" w:rsidR="00517C89" w:rsidRPr="007621F2" w:rsidRDefault="00517C89">
            <w:pPr>
              <w:rPr>
                <w:szCs w:val="20"/>
              </w:rPr>
            </w:pPr>
            <w:r w:rsidRPr="007621F2">
              <w:rPr>
                <w:szCs w:val="20"/>
                <w:highlight w:val="yellow"/>
              </w:rPr>
              <w:t>Befattningskod. Om code anges skall också codeSystem  samt displayName anges.</w:t>
            </w:r>
          </w:p>
        </w:tc>
        <w:tc>
          <w:tcPr>
            <w:tcW w:w="1192" w:type="dxa"/>
          </w:tcPr>
          <w:p w14:paraId="2538DA9D" w14:textId="3D5CC276" w:rsidR="00517C89" w:rsidRPr="007621F2" w:rsidRDefault="00517C89" w:rsidP="003A6D72">
            <w:pPr>
              <w:jc w:val="center"/>
              <w:rPr>
                <w:szCs w:val="20"/>
              </w:rPr>
            </w:pPr>
            <w:r w:rsidRPr="007621F2">
              <w:rPr>
                <w:spacing w:val="-1"/>
                <w:szCs w:val="20"/>
                <w:highlight w:val="yellow"/>
              </w:rPr>
              <w:t>0..1</w:t>
            </w:r>
          </w:p>
        </w:tc>
      </w:tr>
      <w:tr w:rsidR="00517C89" w:rsidRPr="007621F2" w14:paraId="11402C2D" w14:textId="77777777" w:rsidTr="003A6D72">
        <w:tc>
          <w:tcPr>
            <w:tcW w:w="2802" w:type="dxa"/>
          </w:tcPr>
          <w:p w14:paraId="3340AF52" w14:textId="2A9CF811" w:rsidR="00517C89" w:rsidRPr="007621F2" w:rsidRDefault="00517C89">
            <w:pPr>
              <w:rPr>
                <w:szCs w:val="20"/>
              </w:rPr>
            </w:pPr>
            <w:r w:rsidRPr="007621F2">
              <w:rPr>
                <w:szCs w:val="20"/>
                <w:highlight w:val="yellow"/>
              </w:rPr>
              <w:t>../../../</w:t>
            </w:r>
            <w:r w:rsidRPr="007621F2">
              <w:rPr>
                <w:spacing w:val="-1"/>
                <w:szCs w:val="20"/>
                <w:highlight w:val="yellow"/>
              </w:rPr>
              <w:t>../code</w:t>
            </w:r>
            <w:r w:rsidRPr="007621F2">
              <w:rPr>
                <w:szCs w:val="20"/>
                <w:highlight w:val="yellow"/>
              </w:rPr>
              <w:t>System</w:t>
            </w:r>
          </w:p>
        </w:tc>
        <w:tc>
          <w:tcPr>
            <w:tcW w:w="1701" w:type="dxa"/>
          </w:tcPr>
          <w:p w14:paraId="5392A1B9" w14:textId="62E57DCA" w:rsidR="00517C89" w:rsidRPr="007621F2" w:rsidRDefault="00517C89">
            <w:pPr>
              <w:rPr>
                <w:szCs w:val="20"/>
              </w:rPr>
            </w:pPr>
            <w:r w:rsidRPr="007621F2">
              <w:rPr>
                <w:spacing w:val="-1"/>
                <w:szCs w:val="20"/>
                <w:highlight w:val="yellow"/>
              </w:rPr>
              <w:t>string</w:t>
            </w:r>
          </w:p>
        </w:tc>
        <w:tc>
          <w:tcPr>
            <w:tcW w:w="3827" w:type="dxa"/>
          </w:tcPr>
          <w:p w14:paraId="3B53143E" w14:textId="19179184" w:rsidR="00517C89" w:rsidRPr="007621F2" w:rsidRDefault="00517C89">
            <w:pPr>
              <w:rPr>
                <w:szCs w:val="20"/>
              </w:rPr>
            </w:pPr>
            <w:r w:rsidRPr="007621F2">
              <w:rPr>
                <w:szCs w:val="20"/>
                <w:highlight w:val="yellow"/>
              </w:rPr>
              <w:t>Kodsystem för befattningskod. Om codeSystem anges skall också code samt displayName anges.</w:t>
            </w:r>
          </w:p>
        </w:tc>
        <w:tc>
          <w:tcPr>
            <w:tcW w:w="1192" w:type="dxa"/>
          </w:tcPr>
          <w:p w14:paraId="7D3C66C9" w14:textId="38363458" w:rsidR="00517C89" w:rsidRPr="007621F2" w:rsidRDefault="00517C89" w:rsidP="003A6D72">
            <w:pPr>
              <w:jc w:val="center"/>
              <w:rPr>
                <w:szCs w:val="20"/>
              </w:rPr>
            </w:pPr>
            <w:r w:rsidRPr="007621F2">
              <w:rPr>
                <w:spacing w:val="-1"/>
                <w:szCs w:val="20"/>
                <w:highlight w:val="yellow"/>
              </w:rPr>
              <w:t>0..1</w:t>
            </w:r>
          </w:p>
        </w:tc>
      </w:tr>
      <w:tr w:rsidR="00517C89" w:rsidRPr="007621F2" w14:paraId="3DC2DD75" w14:textId="77777777" w:rsidTr="003A6D72">
        <w:tc>
          <w:tcPr>
            <w:tcW w:w="2802" w:type="dxa"/>
          </w:tcPr>
          <w:p w14:paraId="65EB7743" w14:textId="1282E113" w:rsidR="00517C89" w:rsidRPr="007621F2" w:rsidRDefault="00517C89">
            <w:pPr>
              <w:rPr>
                <w:szCs w:val="20"/>
              </w:rPr>
            </w:pPr>
            <w:r w:rsidRPr="007621F2">
              <w:rPr>
                <w:szCs w:val="20"/>
                <w:highlight w:val="yellow"/>
              </w:rPr>
              <w:t>../../../</w:t>
            </w:r>
            <w:r w:rsidRPr="007621F2">
              <w:rPr>
                <w:spacing w:val="-1"/>
                <w:szCs w:val="20"/>
                <w:highlight w:val="yellow"/>
              </w:rPr>
              <w:t>../code</w:t>
            </w:r>
            <w:r w:rsidRPr="007621F2">
              <w:rPr>
                <w:szCs w:val="20"/>
                <w:highlight w:val="yellow"/>
              </w:rPr>
              <w:t>SystemName</w:t>
            </w:r>
          </w:p>
        </w:tc>
        <w:tc>
          <w:tcPr>
            <w:tcW w:w="1701" w:type="dxa"/>
          </w:tcPr>
          <w:p w14:paraId="154B3908" w14:textId="420145DB" w:rsidR="00517C89" w:rsidRPr="007621F2" w:rsidRDefault="00517C89">
            <w:pPr>
              <w:rPr>
                <w:szCs w:val="20"/>
              </w:rPr>
            </w:pPr>
            <w:r w:rsidRPr="007621F2">
              <w:rPr>
                <w:spacing w:val="-1"/>
                <w:szCs w:val="20"/>
                <w:highlight w:val="yellow"/>
              </w:rPr>
              <w:t>string</w:t>
            </w:r>
          </w:p>
        </w:tc>
        <w:tc>
          <w:tcPr>
            <w:tcW w:w="3827" w:type="dxa"/>
          </w:tcPr>
          <w:p w14:paraId="01D7ACC5" w14:textId="45E1C5FD" w:rsidR="00517C89" w:rsidRPr="007621F2" w:rsidRDefault="00517C89">
            <w:pPr>
              <w:rPr>
                <w:szCs w:val="20"/>
              </w:rPr>
            </w:pPr>
            <w:r w:rsidRPr="007621F2">
              <w:rPr>
                <w:szCs w:val="20"/>
                <w:highlight w:val="yellow"/>
              </w:rPr>
              <w:t>Namn på kodsystem för befattningskod.</w:t>
            </w:r>
          </w:p>
        </w:tc>
        <w:tc>
          <w:tcPr>
            <w:tcW w:w="1192" w:type="dxa"/>
          </w:tcPr>
          <w:p w14:paraId="4A0BB245" w14:textId="0175562D" w:rsidR="00517C89" w:rsidRPr="007621F2" w:rsidRDefault="00517C89" w:rsidP="003A6D72">
            <w:pPr>
              <w:jc w:val="center"/>
              <w:rPr>
                <w:szCs w:val="20"/>
              </w:rPr>
            </w:pPr>
            <w:r w:rsidRPr="007621F2">
              <w:rPr>
                <w:spacing w:val="-1"/>
                <w:szCs w:val="20"/>
                <w:highlight w:val="yellow"/>
              </w:rPr>
              <w:t>0..1</w:t>
            </w:r>
          </w:p>
        </w:tc>
      </w:tr>
      <w:tr w:rsidR="00517C89" w:rsidRPr="007621F2" w14:paraId="4236FAAB" w14:textId="77777777" w:rsidTr="003A6D72">
        <w:tc>
          <w:tcPr>
            <w:tcW w:w="2802" w:type="dxa"/>
          </w:tcPr>
          <w:p w14:paraId="77B69A8E" w14:textId="0D77B8F8" w:rsidR="00517C89" w:rsidRPr="007621F2" w:rsidRDefault="00517C89">
            <w:pPr>
              <w:rPr>
                <w:szCs w:val="20"/>
              </w:rPr>
            </w:pPr>
            <w:r w:rsidRPr="007621F2">
              <w:rPr>
                <w:szCs w:val="20"/>
                <w:highlight w:val="yellow"/>
              </w:rPr>
              <w:t>../../../</w:t>
            </w:r>
            <w:r w:rsidRPr="007621F2">
              <w:rPr>
                <w:spacing w:val="-1"/>
                <w:szCs w:val="20"/>
                <w:highlight w:val="yellow"/>
              </w:rPr>
              <w:t>../code</w:t>
            </w:r>
            <w:r w:rsidRPr="007621F2">
              <w:rPr>
                <w:szCs w:val="20"/>
                <w:highlight w:val="yellow"/>
              </w:rPr>
              <w:t>SystemVersion</w:t>
            </w:r>
          </w:p>
        </w:tc>
        <w:tc>
          <w:tcPr>
            <w:tcW w:w="1701" w:type="dxa"/>
          </w:tcPr>
          <w:p w14:paraId="33543D9C" w14:textId="44FFB38C" w:rsidR="00517C89" w:rsidRPr="007621F2" w:rsidRDefault="00517C89">
            <w:pPr>
              <w:rPr>
                <w:szCs w:val="20"/>
              </w:rPr>
            </w:pPr>
            <w:r w:rsidRPr="007621F2">
              <w:rPr>
                <w:spacing w:val="-1"/>
                <w:szCs w:val="20"/>
                <w:highlight w:val="yellow"/>
              </w:rPr>
              <w:t>string</w:t>
            </w:r>
          </w:p>
        </w:tc>
        <w:tc>
          <w:tcPr>
            <w:tcW w:w="3827" w:type="dxa"/>
          </w:tcPr>
          <w:p w14:paraId="41CC659C" w14:textId="2097E2B5" w:rsidR="00517C89" w:rsidRPr="007621F2" w:rsidRDefault="00517C89">
            <w:pPr>
              <w:rPr>
                <w:szCs w:val="20"/>
              </w:rPr>
            </w:pPr>
            <w:r w:rsidRPr="007621F2">
              <w:rPr>
                <w:szCs w:val="20"/>
                <w:highlight w:val="yellow"/>
              </w:rPr>
              <w:t>Version på kodsystem för befattningskod.</w:t>
            </w:r>
          </w:p>
        </w:tc>
        <w:tc>
          <w:tcPr>
            <w:tcW w:w="1192" w:type="dxa"/>
          </w:tcPr>
          <w:p w14:paraId="5962E6A4" w14:textId="7DE0F7A4" w:rsidR="00517C89" w:rsidRPr="007621F2" w:rsidRDefault="00517C89" w:rsidP="003A6D72">
            <w:pPr>
              <w:jc w:val="center"/>
              <w:rPr>
                <w:szCs w:val="20"/>
              </w:rPr>
            </w:pPr>
            <w:r w:rsidRPr="007621F2">
              <w:rPr>
                <w:spacing w:val="-1"/>
                <w:szCs w:val="20"/>
                <w:highlight w:val="yellow"/>
              </w:rPr>
              <w:t>0..1</w:t>
            </w:r>
          </w:p>
        </w:tc>
      </w:tr>
      <w:tr w:rsidR="00517C89" w:rsidRPr="007621F2" w14:paraId="44A0AE00" w14:textId="77777777" w:rsidTr="003A6D72">
        <w:tc>
          <w:tcPr>
            <w:tcW w:w="2802" w:type="dxa"/>
          </w:tcPr>
          <w:p w14:paraId="523B4AD6" w14:textId="3A895021" w:rsidR="00517C89" w:rsidRPr="007621F2" w:rsidRDefault="00517C89">
            <w:pPr>
              <w:rPr>
                <w:szCs w:val="20"/>
              </w:rPr>
            </w:pPr>
            <w:r w:rsidRPr="007621F2">
              <w:rPr>
                <w:szCs w:val="20"/>
                <w:highlight w:val="yellow"/>
              </w:rPr>
              <w:t>../../../</w:t>
            </w:r>
            <w:r w:rsidRPr="007621F2">
              <w:rPr>
                <w:spacing w:val="-1"/>
                <w:szCs w:val="20"/>
                <w:highlight w:val="yellow"/>
              </w:rPr>
              <w:t>../displayName</w:t>
            </w:r>
          </w:p>
        </w:tc>
        <w:tc>
          <w:tcPr>
            <w:tcW w:w="1701" w:type="dxa"/>
          </w:tcPr>
          <w:p w14:paraId="47B2CFFB" w14:textId="40D3DE13" w:rsidR="00517C89" w:rsidRPr="007621F2" w:rsidRDefault="00517C89">
            <w:pPr>
              <w:rPr>
                <w:szCs w:val="20"/>
              </w:rPr>
            </w:pPr>
            <w:r w:rsidRPr="007621F2">
              <w:rPr>
                <w:spacing w:val="-1"/>
                <w:szCs w:val="20"/>
                <w:highlight w:val="yellow"/>
              </w:rPr>
              <w:t>string</w:t>
            </w:r>
          </w:p>
        </w:tc>
        <w:tc>
          <w:tcPr>
            <w:tcW w:w="3827" w:type="dxa"/>
          </w:tcPr>
          <w:p w14:paraId="31E19AAA" w14:textId="1AFB61CF" w:rsidR="00517C89" w:rsidRPr="007621F2" w:rsidRDefault="00517C89">
            <w:pPr>
              <w:rPr>
                <w:szCs w:val="20"/>
              </w:rPr>
            </w:pPr>
            <w:r w:rsidRPr="007621F2">
              <w:rPr>
                <w:szCs w:val="20"/>
                <w:highlight w:val="yellow"/>
              </w:rPr>
              <w:t>Befattningskoden i klartext. Om separat displayName inte finns i producerande system skall samma värde som i code anges.</w:t>
            </w:r>
          </w:p>
        </w:tc>
        <w:tc>
          <w:tcPr>
            <w:tcW w:w="1192" w:type="dxa"/>
          </w:tcPr>
          <w:p w14:paraId="36F7345D" w14:textId="38E4130C" w:rsidR="00517C89" w:rsidRPr="007621F2" w:rsidRDefault="00517C89" w:rsidP="003A6D72">
            <w:pPr>
              <w:jc w:val="center"/>
              <w:rPr>
                <w:szCs w:val="20"/>
              </w:rPr>
            </w:pPr>
            <w:r w:rsidRPr="007621F2">
              <w:rPr>
                <w:spacing w:val="-1"/>
                <w:szCs w:val="20"/>
                <w:highlight w:val="yellow"/>
              </w:rPr>
              <w:t>0..1</w:t>
            </w:r>
          </w:p>
        </w:tc>
      </w:tr>
      <w:tr w:rsidR="00517C89" w:rsidRPr="007621F2" w14:paraId="725D80A9" w14:textId="77777777" w:rsidTr="003A6D72">
        <w:tc>
          <w:tcPr>
            <w:tcW w:w="2802" w:type="dxa"/>
          </w:tcPr>
          <w:p w14:paraId="63400426" w14:textId="20BB8CD3" w:rsidR="00517C89" w:rsidRPr="007621F2" w:rsidRDefault="00517C89">
            <w:pPr>
              <w:rPr>
                <w:szCs w:val="20"/>
              </w:rPr>
            </w:pPr>
            <w:r w:rsidRPr="007621F2">
              <w:rPr>
                <w:szCs w:val="20"/>
                <w:highlight w:val="yellow"/>
              </w:rPr>
              <w:t>../../../</w:t>
            </w:r>
            <w:r w:rsidRPr="007621F2">
              <w:rPr>
                <w:spacing w:val="-1"/>
                <w:szCs w:val="20"/>
                <w:highlight w:val="yellow"/>
              </w:rPr>
              <w:t>../originalText</w:t>
            </w:r>
          </w:p>
        </w:tc>
        <w:tc>
          <w:tcPr>
            <w:tcW w:w="1701" w:type="dxa"/>
          </w:tcPr>
          <w:p w14:paraId="29EC10F4" w14:textId="56164FD8" w:rsidR="00517C89" w:rsidRPr="007621F2" w:rsidRDefault="00517C89">
            <w:pPr>
              <w:rPr>
                <w:szCs w:val="20"/>
              </w:rPr>
            </w:pPr>
            <w:r w:rsidRPr="007621F2">
              <w:rPr>
                <w:spacing w:val="-1"/>
                <w:szCs w:val="20"/>
                <w:highlight w:val="yellow"/>
              </w:rPr>
              <w:t>string</w:t>
            </w:r>
          </w:p>
        </w:tc>
        <w:tc>
          <w:tcPr>
            <w:tcW w:w="3827" w:type="dxa"/>
          </w:tcPr>
          <w:p w14:paraId="3101FF77" w14:textId="77777777" w:rsidR="00517C89" w:rsidRPr="007621F2" w:rsidRDefault="00517C89">
            <w:pPr>
              <w:spacing w:line="229" w:lineRule="exact"/>
              <w:rPr>
                <w:szCs w:val="20"/>
                <w:highlight w:val="yellow"/>
              </w:rPr>
            </w:pPr>
            <w:r w:rsidRPr="007621F2">
              <w:rPr>
                <w:szCs w:val="20"/>
                <w:highlight w:val="yellow"/>
              </w:rPr>
              <w:t>Om befattning är beskriven i ett lokalt kodverk utan OID, eller när kod helt saknas, kan en beskrivande text anges i originalText.</w:t>
            </w:r>
          </w:p>
          <w:p w14:paraId="605330BD" w14:textId="34B24495" w:rsidR="00517C89" w:rsidRPr="007621F2" w:rsidRDefault="00517C89">
            <w:pPr>
              <w:rPr>
                <w:szCs w:val="20"/>
              </w:rPr>
            </w:pPr>
            <w:r w:rsidRPr="007621F2">
              <w:rPr>
                <w:szCs w:val="20"/>
                <w:highlight w:val="yellow"/>
              </w:rPr>
              <w:t xml:space="preserve">Om originalText anges skall inget annat värde i </w:t>
            </w:r>
            <w:r w:rsidRPr="007621F2">
              <w:rPr>
                <w:spacing w:val="-1"/>
                <w:szCs w:val="20"/>
                <w:highlight w:val="yellow"/>
              </w:rPr>
              <w:t>healthcareProfessionalRoleCode anges.</w:t>
            </w:r>
          </w:p>
        </w:tc>
        <w:tc>
          <w:tcPr>
            <w:tcW w:w="1192" w:type="dxa"/>
          </w:tcPr>
          <w:p w14:paraId="7281A32A" w14:textId="35FDE57E" w:rsidR="00517C89" w:rsidRPr="007621F2" w:rsidRDefault="00517C89" w:rsidP="003A6D72">
            <w:pPr>
              <w:jc w:val="center"/>
              <w:rPr>
                <w:szCs w:val="20"/>
              </w:rPr>
            </w:pPr>
            <w:r w:rsidRPr="007621F2">
              <w:rPr>
                <w:spacing w:val="-1"/>
                <w:szCs w:val="20"/>
                <w:highlight w:val="yellow"/>
              </w:rPr>
              <w:t>0..1</w:t>
            </w:r>
          </w:p>
        </w:tc>
      </w:tr>
      <w:tr w:rsidR="00517C89" w:rsidRPr="007621F2" w14:paraId="4C4D05CE" w14:textId="77777777" w:rsidTr="003A6D72">
        <w:tc>
          <w:tcPr>
            <w:tcW w:w="2802" w:type="dxa"/>
          </w:tcPr>
          <w:p w14:paraId="081DBDB9" w14:textId="6859D2AF" w:rsidR="00517C89" w:rsidRPr="007621F2" w:rsidRDefault="00517C89">
            <w:pPr>
              <w:rPr>
                <w:szCs w:val="20"/>
              </w:rPr>
            </w:pPr>
            <w:r w:rsidRPr="007621F2">
              <w:rPr>
                <w:i/>
                <w:spacing w:val="-1"/>
                <w:szCs w:val="20"/>
                <w:highlight w:val="yellow"/>
              </w:rPr>
              <w:t>../../../healthcareProfessionalOrgUnit</w:t>
            </w:r>
          </w:p>
        </w:tc>
        <w:tc>
          <w:tcPr>
            <w:tcW w:w="1701" w:type="dxa"/>
          </w:tcPr>
          <w:p w14:paraId="78040C17" w14:textId="58F48174" w:rsidR="00517C89" w:rsidRPr="007621F2" w:rsidRDefault="00517C89">
            <w:pPr>
              <w:rPr>
                <w:szCs w:val="20"/>
              </w:rPr>
            </w:pPr>
            <w:r w:rsidRPr="007621F2">
              <w:rPr>
                <w:i/>
                <w:spacing w:val="-1"/>
                <w:szCs w:val="20"/>
                <w:highlight w:val="yellow"/>
              </w:rPr>
              <w:t>OrgUnitType</w:t>
            </w:r>
          </w:p>
        </w:tc>
        <w:tc>
          <w:tcPr>
            <w:tcW w:w="3827" w:type="dxa"/>
          </w:tcPr>
          <w:p w14:paraId="4E50BCCD" w14:textId="37171EFA" w:rsidR="00517C89" w:rsidRPr="007621F2" w:rsidRDefault="00517C89">
            <w:pPr>
              <w:rPr>
                <w:szCs w:val="20"/>
              </w:rPr>
            </w:pPr>
            <w:r w:rsidRPr="007621F2">
              <w:rPr>
                <w:i/>
                <w:szCs w:val="20"/>
                <w:highlight w:val="yellow"/>
              </w:rPr>
              <w:t>Den organisation som angiven vård- och omsorgsperson är uppdragstagare på. Om tillgängligt skall detta anges.</w:t>
            </w:r>
          </w:p>
        </w:tc>
        <w:tc>
          <w:tcPr>
            <w:tcW w:w="1192" w:type="dxa"/>
          </w:tcPr>
          <w:p w14:paraId="0A67D46D" w14:textId="0D0C1C83" w:rsidR="00517C89" w:rsidRPr="007621F2" w:rsidRDefault="00517C89" w:rsidP="003A6D72">
            <w:pPr>
              <w:jc w:val="center"/>
              <w:rPr>
                <w:szCs w:val="20"/>
              </w:rPr>
            </w:pPr>
            <w:r w:rsidRPr="007621F2">
              <w:rPr>
                <w:i/>
                <w:spacing w:val="-1"/>
                <w:szCs w:val="20"/>
                <w:highlight w:val="yellow"/>
              </w:rPr>
              <w:t>0..1</w:t>
            </w:r>
          </w:p>
        </w:tc>
      </w:tr>
      <w:tr w:rsidR="00517C89" w:rsidRPr="007621F2" w14:paraId="5D78899D" w14:textId="77777777" w:rsidTr="003A6D72">
        <w:tc>
          <w:tcPr>
            <w:tcW w:w="2802" w:type="dxa"/>
          </w:tcPr>
          <w:p w14:paraId="41E4901E" w14:textId="24AE9034" w:rsidR="00517C89" w:rsidRPr="007621F2" w:rsidRDefault="00517C89">
            <w:pPr>
              <w:rPr>
                <w:szCs w:val="20"/>
              </w:rPr>
            </w:pPr>
            <w:r w:rsidRPr="007621F2">
              <w:rPr>
                <w:szCs w:val="20"/>
                <w:highlight w:val="yellow"/>
              </w:rPr>
              <w:t>../../../../orgUnitHSAId</w:t>
            </w:r>
          </w:p>
        </w:tc>
        <w:tc>
          <w:tcPr>
            <w:tcW w:w="1701" w:type="dxa"/>
          </w:tcPr>
          <w:p w14:paraId="7879B865" w14:textId="57DEE0B9" w:rsidR="00517C89" w:rsidRPr="007621F2" w:rsidRDefault="00517C89">
            <w:pPr>
              <w:rPr>
                <w:szCs w:val="20"/>
              </w:rPr>
            </w:pPr>
            <w:r w:rsidRPr="007621F2">
              <w:rPr>
                <w:spacing w:val="-1"/>
                <w:szCs w:val="20"/>
                <w:highlight w:val="yellow"/>
              </w:rPr>
              <w:t>HSAIdType</w:t>
            </w:r>
          </w:p>
        </w:tc>
        <w:tc>
          <w:tcPr>
            <w:tcW w:w="3827" w:type="dxa"/>
          </w:tcPr>
          <w:p w14:paraId="70A3F14D" w14:textId="1C5FFE23" w:rsidR="00517C89" w:rsidRPr="007621F2" w:rsidRDefault="00517C89">
            <w:pPr>
              <w:rPr>
                <w:szCs w:val="20"/>
              </w:rPr>
            </w:pPr>
            <w:r w:rsidRPr="007621F2">
              <w:rPr>
                <w:spacing w:val="-1"/>
                <w:szCs w:val="20"/>
                <w:highlight w:val="yellow"/>
              </w:rPr>
              <w:t>HSA-id för organisationsenhet. Om tillgängligt skall detta anges. (Enligt NPÖ riv-spec 2.2.0 avsnitt 4.1.6 beslutsregel: I de fall då HSA-id inte finns tillgängligt i systemet kan Orgnr + lokalt id anges.)</w:t>
            </w:r>
          </w:p>
        </w:tc>
        <w:tc>
          <w:tcPr>
            <w:tcW w:w="1192" w:type="dxa"/>
          </w:tcPr>
          <w:p w14:paraId="5C6D057E" w14:textId="29A551E5" w:rsidR="00517C89" w:rsidRPr="007621F2" w:rsidRDefault="00517C89" w:rsidP="003A6D72">
            <w:pPr>
              <w:jc w:val="center"/>
              <w:rPr>
                <w:szCs w:val="20"/>
              </w:rPr>
            </w:pPr>
            <w:r w:rsidRPr="007621F2">
              <w:rPr>
                <w:spacing w:val="-1"/>
                <w:szCs w:val="20"/>
                <w:highlight w:val="yellow"/>
              </w:rPr>
              <w:t>0..1</w:t>
            </w:r>
          </w:p>
        </w:tc>
      </w:tr>
      <w:tr w:rsidR="00517C89" w:rsidRPr="007621F2" w14:paraId="7B3E43DA" w14:textId="77777777" w:rsidTr="003A6D72">
        <w:tc>
          <w:tcPr>
            <w:tcW w:w="2802" w:type="dxa"/>
          </w:tcPr>
          <w:p w14:paraId="744439E1" w14:textId="4643751D" w:rsidR="00517C89" w:rsidRPr="007621F2" w:rsidRDefault="00517C89">
            <w:pPr>
              <w:rPr>
                <w:szCs w:val="20"/>
              </w:rPr>
            </w:pPr>
            <w:r w:rsidRPr="007621F2">
              <w:rPr>
                <w:szCs w:val="20"/>
                <w:highlight w:val="yellow"/>
              </w:rPr>
              <w:t>../../../../orgUnitName</w:t>
            </w:r>
          </w:p>
        </w:tc>
        <w:tc>
          <w:tcPr>
            <w:tcW w:w="1701" w:type="dxa"/>
          </w:tcPr>
          <w:p w14:paraId="786D5184" w14:textId="24F0B8D9" w:rsidR="00517C89" w:rsidRPr="007621F2" w:rsidRDefault="00517C89">
            <w:pPr>
              <w:rPr>
                <w:szCs w:val="20"/>
              </w:rPr>
            </w:pPr>
            <w:r w:rsidRPr="007621F2">
              <w:rPr>
                <w:spacing w:val="-1"/>
                <w:szCs w:val="20"/>
                <w:highlight w:val="yellow"/>
              </w:rPr>
              <w:t>string</w:t>
            </w:r>
          </w:p>
        </w:tc>
        <w:tc>
          <w:tcPr>
            <w:tcW w:w="3827" w:type="dxa"/>
          </w:tcPr>
          <w:p w14:paraId="14DD1AA2" w14:textId="41F0121B" w:rsidR="00517C89" w:rsidRPr="007621F2" w:rsidRDefault="00517C89">
            <w:pPr>
              <w:rPr>
                <w:szCs w:val="20"/>
              </w:rPr>
            </w:pPr>
            <w:r w:rsidRPr="007621F2">
              <w:rPr>
                <w:spacing w:val="-1"/>
                <w:szCs w:val="20"/>
                <w:highlight w:val="yellow"/>
              </w:rPr>
              <w:t>Namn på organisationsenhet. Om tillgängligt skall detta anges.</w:t>
            </w:r>
          </w:p>
        </w:tc>
        <w:tc>
          <w:tcPr>
            <w:tcW w:w="1192" w:type="dxa"/>
          </w:tcPr>
          <w:p w14:paraId="01537F10" w14:textId="31F37545" w:rsidR="00517C89" w:rsidRPr="007621F2" w:rsidRDefault="00517C89" w:rsidP="003A6D72">
            <w:pPr>
              <w:jc w:val="center"/>
              <w:rPr>
                <w:szCs w:val="20"/>
              </w:rPr>
            </w:pPr>
            <w:r w:rsidRPr="007621F2">
              <w:rPr>
                <w:spacing w:val="-1"/>
                <w:szCs w:val="20"/>
                <w:highlight w:val="yellow"/>
              </w:rPr>
              <w:t>0..1</w:t>
            </w:r>
          </w:p>
        </w:tc>
      </w:tr>
      <w:tr w:rsidR="00517C89" w:rsidRPr="007621F2" w14:paraId="7E19127D" w14:textId="77777777" w:rsidTr="003A6D72">
        <w:tc>
          <w:tcPr>
            <w:tcW w:w="2802" w:type="dxa"/>
          </w:tcPr>
          <w:p w14:paraId="1EBE077F" w14:textId="63E69B46" w:rsidR="00517C89" w:rsidRPr="007621F2" w:rsidRDefault="00517C89">
            <w:pPr>
              <w:rPr>
                <w:szCs w:val="20"/>
              </w:rPr>
            </w:pPr>
            <w:r w:rsidRPr="007621F2">
              <w:rPr>
                <w:szCs w:val="20"/>
                <w:highlight w:val="yellow"/>
              </w:rPr>
              <w:t>../../../../orgUnitTelecom</w:t>
            </w:r>
          </w:p>
        </w:tc>
        <w:tc>
          <w:tcPr>
            <w:tcW w:w="1701" w:type="dxa"/>
          </w:tcPr>
          <w:p w14:paraId="7B32578B" w14:textId="20DFCA03" w:rsidR="00517C89" w:rsidRPr="007621F2" w:rsidRDefault="00517C89">
            <w:pPr>
              <w:rPr>
                <w:szCs w:val="20"/>
              </w:rPr>
            </w:pPr>
            <w:r w:rsidRPr="007621F2">
              <w:rPr>
                <w:spacing w:val="-1"/>
                <w:szCs w:val="20"/>
                <w:highlight w:val="yellow"/>
              </w:rPr>
              <w:t>string</w:t>
            </w:r>
          </w:p>
        </w:tc>
        <w:tc>
          <w:tcPr>
            <w:tcW w:w="3827" w:type="dxa"/>
          </w:tcPr>
          <w:p w14:paraId="5555697A" w14:textId="4455990D" w:rsidR="00517C89" w:rsidRPr="007621F2" w:rsidRDefault="00517C89">
            <w:pPr>
              <w:rPr>
                <w:szCs w:val="20"/>
              </w:rPr>
            </w:pPr>
            <w:r w:rsidRPr="007621F2">
              <w:rPr>
                <w:szCs w:val="20"/>
                <w:highlight w:val="yellow"/>
              </w:rPr>
              <w:t xml:space="preserve">Telefon till </w:t>
            </w:r>
            <w:r w:rsidRPr="007621F2">
              <w:rPr>
                <w:spacing w:val="-1"/>
                <w:szCs w:val="20"/>
                <w:highlight w:val="yellow"/>
              </w:rPr>
              <w:t>organisationsenhet.</w:t>
            </w:r>
          </w:p>
        </w:tc>
        <w:tc>
          <w:tcPr>
            <w:tcW w:w="1192" w:type="dxa"/>
          </w:tcPr>
          <w:p w14:paraId="48BC626F" w14:textId="22DD57E6" w:rsidR="00517C89" w:rsidRPr="007621F2" w:rsidRDefault="00517C89" w:rsidP="003A6D72">
            <w:pPr>
              <w:jc w:val="center"/>
              <w:rPr>
                <w:szCs w:val="20"/>
              </w:rPr>
            </w:pPr>
            <w:r w:rsidRPr="007621F2">
              <w:rPr>
                <w:szCs w:val="20"/>
                <w:highlight w:val="yellow"/>
              </w:rPr>
              <w:t>0..1</w:t>
            </w:r>
          </w:p>
        </w:tc>
      </w:tr>
      <w:tr w:rsidR="00517C89" w:rsidRPr="007621F2" w14:paraId="6921D3AC" w14:textId="77777777" w:rsidTr="003A6D72">
        <w:tc>
          <w:tcPr>
            <w:tcW w:w="2802" w:type="dxa"/>
          </w:tcPr>
          <w:p w14:paraId="22E74145" w14:textId="2081D3AB" w:rsidR="00517C89" w:rsidRPr="007621F2" w:rsidRDefault="00517C89">
            <w:pPr>
              <w:rPr>
                <w:szCs w:val="20"/>
              </w:rPr>
            </w:pPr>
            <w:r w:rsidRPr="007621F2">
              <w:rPr>
                <w:szCs w:val="20"/>
                <w:highlight w:val="yellow"/>
              </w:rPr>
              <w:t>../../../../orgUnitEmail</w:t>
            </w:r>
          </w:p>
        </w:tc>
        <w:tc>
          <w:tcPr>
            <w:tcW w:w="1701" w:type="dxa"/>
          </w:tcPr>
          <w:p w14:paraId="1CBFB149" w14:textId="2FA21B0B" w:rsidR="00517C89" w:rsidRPr="007621F2" w:rsidRDefault="00517C89">
            <w:pPr>
              <w:rPr>
                <w:szCs w:val="20"/>
              </w:rPr>
            </w:pPr>
            <w:r w:rsidRPr="007621F2">
              <w:rPr>
                <w:spacing w:val="-1"/>
                <w:szCs w:val="20"/>
                <w:highlight w:val="yellow"/>
              </w:rPr>
              <w:t>string</w:t>
            </w:r>
          </w:p>
        </w:tc>
        <w:tc>
          <w:tcPr>
            <w:tcW w:w="3827" w:type="dxa"/>
          </w:tcPr>
          <w:p w14:paraId="0101005C" w14:textId="78F43941" w:rsidR="00517C89" w:rsidRPr="007621F2" w:rsidRDefault="00517C89">
            <w:pPr>
              <w:rPr>
                <w:szCs w:val="20"/>
              </w:rPr>
            </w:pPr>
            <w:r w:rsidRPr="007621F2">
              <w:rPr>
                <w:szCs w:val="20"/>
                <w:highlight w:val="yellow"/>
              </w:rPr>
              <w:t xml:space="preserve">Epost till </w:t>
            </w:r>
            <w:r w:rsidRPr="007621F2">
              <w:rPr>
                <w:spacing w:val="-1"/>
                <w:szCs w:val="20"/>
                <w:highlight w:val="yellow"/>
              </w:rPr>
              <w:t>organisationsenhet</w:t>
            </w:r>
            <w:r w:rsidRPr="007621F2">
              <w:rPr>
                <w:szCs w:val="20"/>
                <w:highlight w:val="yellow"/>
              </w:rPr>
              <w:t>.</w:t>
            </w:r>
          </w:p>
        </w:tc>
        <w:tc>
          <w:tcPr>
            <w:tcW w:w="1192" w:type="dxa"/>
          </w:tcPr>
          <w:p w14:paraId="1E777DCD" w14:textId="4C455EA9" w:rsidR="00517C89" w:rsidRPr="007621F2" w:rsidRDefault="00517C89" w:rsidP="003A6D72">
            <w:pPr>
              <w:jc w:val="center"/>
              <w:rPr>
                <w:szCs w:val="20"/>
              </w:rPr>
            </w:pPr>
            <w:r w:rsidRPr="007621F2">
              <w:rPr>
                <w:szCs w:val="20"/>
                <w:highlight w:val="yellow"/>
              </w:rPr>
              <w:t>0..1</w:t>
            </w:r>
          </w:p>
        </w:tc>
      </w:tr>
      <w:tr w:rsidR="00517C89" w:rsidRPr="007621F2" w14:paraId="668767CD" w14:textId="77777777" w:rsidTr="003A6D72">
        <w:tc>
          <w:tcPr>
            <w:tcW w:w="2802" w:type="dxa"/>
          </w:tcPr>
          <w:p w14:paraId="51C26DA6" w14:textId="1C4D508A" w:rsidR="00517C89" w:rsidRPr="007621F2" w:rsidRDefault="00517C89">
            <w:pPr>
              <w:rPr>
                <w:szCs w:val="20"/>
              </w:rPr>
            </w:pPr>
            <w:r w:rsidRPr="007621F2">
              <w:rPr>
                <w:szCs w:val="20"/>
                <w:highlight w:val="yellow"/>
              </w:rPr>
              <w:t>../../../../orgUnitAddress</w:t>
            </w:r>
          </w:p>
        </w:tc>
        <w:tc>
          <w:tcPr>
            <w:tcW w:w="1701" w:type="dxa"/>
          </w:tcPr>
          <w:p w14:paraId="2AF55AB7" w14:textId="5D177B1F" w:rsidR="00517C89" w:rsidRPr="007621F2" w:rsidRDefault="00517C89">
            <w:pPr>
              <w:rPr>
                <w:szCs w:val="20"/>
              </w:rPr>
            </w:pPr>
            <w:r w:rsidRPr="007621F2">
              <w:rPr>
                <w:spacing w:val="-1"/>
                <w:szCs w:val="20"/>
                <w:highlight w:val="yellow"/>
              </w:rPr>
              <w:t>string</w:t>
            </w:r>
          </w:p>
        </w:tc>
        <w:tc>
          <w:tcPr>
            <w:tcW w:w="3827" w:type="dxa"/>
          </w:tcPr>
          <w:p w14:paraId="21A5D70E" w14:textId="68DB4EEB" w:rsidR="00517C89" w:rsidRPr="007621F2" w:rsidRDefault="00517C89">
            <w:pPr>
              <w:rPr>
                <w:szCs w:val="20"/>
              </w:rPr>
            </w:pPr>
            <w:r w:rsidRPr="007621F2">
              <w:rPr>
                <w:spacing w:val="-1"/>
                <w:szCs w:val="20"/>
                <w:highlight w:val="yellow"/>
              </w:rPr>
              <w:t>Postadress till organisationsenhet. Skrivs på ett så naturligt sätt som möjligt, exempelvis:</w:t>
            </w:r>
            <w:r w:rsidRPr="007621F2">
              <w:rPr>
                <w:spacing w:val="-1"/>
                <w:szCs w:val="20"/>
                <w:highlight w:val="yellow"/>
              </w:rPr>
              <w:br/>
              <w:t>”Storgatan 12</w:t>
            </w:r>
            <w:r w:rsidRPr="007621F2">
              <w:rPr>
                <w:spacing w:val="-1"/>
                <w:szCs w:val="20"/>
                <w:highlight w:val="yellow"/>
              </w:rPr>
              <w:br/>
              <w:t>468 91 Lilleby”</w:t>
            </w:r>
          </w:p>
        </w:tc>
        <w:tc>
          <w:tcPr>
            <w:tcW w:w="1192" w:type="dxa"/>
          </w:tcPr>
          <w:p w14:paraId="7237ECE1" w14:textId="406F7479" w:rsidR="00517C89" w:rsidRPr="007621F2" w:rsidRDefault="00517C89" w:rsidP="003A6D72">
            <w:pPr>
              <w:jc w:val="center"/>
              <w:rPr>
                <w:szCs w:val="20"/>
              </w:rPr>
            </w:pPr>
            <w:r w:rsidRPr="007621F2">
              <w:rPr>
                <w:szCs w:val="20"/>
                <w:highlight w:val="yellow"/>
              </w:rPr>
              <w:t>0..1</w:t>
            </w:r>
          </w:p>
        </w:tc>
      </w:tr>
      <w:tr w:rsidR="00517C89" w:rsidRPr="007621F2" w14:paraId="769FC7A4" w14:textId="77777777" w:rsidTr="003A6D72">
        <w:tc>
          <w:tcPr>
            <w:tcW w:w="2802" w:type="dxa"/>
          </w:tcPr>
          <w:p w14:paraId="73A60B3F" w14:textId="0ED41D67" w:rsidR="00517C89" w:rsidRPr="007621F2" w:rsidRDefault="00517C89">
            <w:pPr>
              <w:rPr>
                <w:szCs w:val="20"/>
              </w:rPr>
            </w:pPr>
            <w:r w:rsidRPr="007621F2">
              <w:rPr>
                <w:szCs w:val="20"/>
                <w:highlight w:val="yellow"/>
              </w:rPr>
              <w:lastRenderedPageBreak/>
              <w:t>../../../../orgUnitLocation</w:t>
            </w:r>
          </w:p>
        </w:tc>
        <w:tc>
          <w:tcPr>
            <w:tcW w:w="1701" w:type="dxa"/>
          </w:tcPr>
          <w:p w14:paraId="440A5FAE" w14:textId="7A78AAEB" w:rsidR="00517C89" w:rsidRPr="007621F2" w:rsidRDefault="00517C89">
            <w:pPr>
              <w:rPr>
                <w:szCs w:val="20"/>
              </w:rPr>
            </w:pPr>
            <w:r w:rsidRPr="007621F2">
              <w:rPr>
                <w:spacing w:val="-1"/>
                <w:szCs w:val="20"/>
                <w:highlight w:val="yellow"/>
              </w:rPr>
              <w:t>string</w:t>
            </w:r>
          </w:p>
        </w:tc>
        <w:tc>
          <w:tcPr>
            <w:tcW w:w="3827" w:type="dxa"/>
          </w:tcPr>
          <w:p w14:paraId="5D057059" w14:textId="0241E38C" w:rsidR="00517C89" w:rsidRPr="007621F2" w:rsidRDefault="00517C89">
            <w:pPr>
              <w:rPr>
                <w:szCs w:val="20"/>
              </w:rPr>
            </w:pPr>
            <w:r w:rsidRPr="007621F2">
              <w:rPr>
                <w:szCs w:val="20"/>
                <w:highlight w:val="yellow"/>
              </w:rPr>
              <w:t>Text som anger namnet pa</w:t>
            </w:r>
            <w:r w:rsidRPr="007621F2">
              <w:rPr>
                <w:rFonts w:ascii="Times New Roman" w:hAnsi="Times New Roman"/>
                <w:szCs w:val="20"/>
                <w:highlight w:val="yellow"/>
              </w:rPr>
              <w:t>̊</w:t>
            </w:r>
            <w:r w:rsidRPr="007621F2">
              <w:rPr>
                <w:szCs w:val="20"/>
                <w:highlight w:val="yellow"/>
              </w:rPr>
              <w:t xml:space="preserve"> plats eller ort fo</w:t>
            </w:r>
            <w:r w:rsidRPr="007621F2">
              <w:rPr>
                <w:rFonts w:cs="Georgia"/>
                <w:szCs w:val="20"/>
                <w:highlight w:val="yellow"/>
              </w:rPr>
              <w:t>̈</w:t>
            </w:r>
            <w:r w:rsidRPr="007621F2">
              <w:rPr>
                <w:szCs w:val="20"/>
                <w:highlight w:val="yellow"/>
              </w:rPr>
              <w:t>r organisationens fysiska placering.</w:t>
            </w:r>
          </w:p>
        </w:tc>
        <w:tc>
          <w:tcPr>
            <w:tcW w:w="1192" w:type="dxa"/>
          </w:tcPr>
          <w:p w14:paraId="34B3F3E1" w14:textId="34C3342C" w:rsidR="00517C89" w:rsidRPr="007621F2" w:rsidRDefault="00517C89" w:rsidP="003A6D72">
            <w:pPr>
              <w:jc w:val="center"/>
              <w:rPr>
                <w:szCs w:val="20"/>
              </w:rPr>
            </w:pPr>
            <w:r w:rsidRPr="007621F2">
              <w:rPr>
                <w:szCs w:val="20"/>
                <w:highlight w:val="yellow"/>
              </w:rPr>
              <w:t>0..1</w:t>
            </w:r>
          </w:p>
        </w:tc>
      </w:tr>
      <w:tr w:rsidR="001D2A3F" w:rsidRPr="007621F2" w14:paraId="70B51529" w14:textId="77777777" w:rsidTr="003A6D72">
        <w:tc>
          <w:tcPr>
            <w:tcW w:w="2802" w:type="dxa"/>
          </w:tcPr>
          <w:p w14:paraId="3FB54C4F" w14:textId="77777777" w:rsidR="00517C89" w:rsidRPr="007621F2" w:rsidRDefault="00517C89" w:rsidP="003A6D72">
            <w:pPr>
              <w:spacing w:line="229" w:lineRule="exact"/>
              <w:rPr>
                <w:color w:val="FF0000"/>
                <w:szCs w:val="20"/>
                <w:highlight w:val="yellow"/>
              </w:rPr>
            </w:pPr>
            <w:r w:rsidRPr="007621F2">
              <w:rPr>
                <w:color w:val="FF0000"/>
                <w:szCs w:val="20"/>
                <w:highlight w:val="yellow"/>
              </w:rPr>
              <w:t>../../../healthcareProfessional</w:t>
            </w:r>
            <w:r w:rsidRPr="007621F2">
              <w:rPr>
                <w:color w:val="FF0000"/>
                <w:spacing w:val="-1"/>
                <w:szCs w:val="20"/>
                <w:highlight w:val="yellow"/>
              </w:rPr>
              <w:t>CareUnitHSAId</w:t>
            </w:r>
          </w:p>
          <w:p w14:paraId="6ABAD4AA" w14:textId="77777777" w:rsidR="00517C89" w:rsidRPr="007621F2" w:rsidRDefault="00517C89">
            <w:pPr>
              <w:rPr>
                <w:color w:val="FF0000"/>
                <w:szCs w:val="20"/>
                <w:highlight w:val="yellow"/>
              </w:rPr>
            </w:pPr>
          </w:p>
        </w:tc>
        <w:tc>
          <w:tcPr>
            <w:tcW w:w="1701" w:type="dxa"/>
          </w:tcPr>
          <w:p w14:paraId="3182A6BA" w14:textId="77777777" w:rsidR="00517C89" w:rsidRPr="007621F2" w:rsidRDefault="00517C89" w:rsidP="003A6D72">
            <w:pPr>
              <w:spacing w:line="226" w:lineRule="exact"/>
              <w:rPr>
                <w:color w:val="FF0000"/>
                <w:spacing w:val="-1"/>
                <w:szCs w:val="20"/>
                <w:highlight w:val="yellow"/>
              </w:rPr>
            </w:pPr>
          </w:p>
          <w:p w14:paraId="1C7D61CA" w14:textId="77777777" w:rsidR="00517C89" w:rsidRPr="007621F2" w:rsidRDefault="00517C89">
            <w:pPr>
              <w:rPr>
                <w:color w:val="FF0000"/>
                <w:szCs w:val="20"/>
                <w:highlight w:val="yellow"/>
              </w:rPr>
            </w:pPr>
          </w:p>
        </w:tc>
        <w:tc>
          <w:tcPr>
            <w:tcW w:w="3827" w:type="dxa"/>
          </w:tcPr>
          <w:p w14:paraId="7C42F366" w14:textId="02605BE0" w:rsidR="00517C89" w:rsidRPr="007621F2" w:rsidRDefault="001D2A3F">
            <w:pPr>
              <w:spacing w:line="226" w:lineRule="exact"/>
              <w:rPr>
                <w:color w:val="FF0000"/>
                <w:szCs w:val="20"/>
                <w:highlight w:val="yellow"/>
              </w:rPr>
            </w:pPr>
            <w:r w:rsidRPr="007621F2">
              <w:rPr>
                <w:color w:val="FF0000"/>
                <w:szCs w:val="20"/>
                <w:highlight w:val="yellow"/>
              </w:rPr>
              <w:t>Skall ej anges</w:t>
            </w:r>
          </w:p>
          <w:p w14:paraId="111D48AB" w14:textId="77777777" w:rsidR="00517C89" w:rsidRPr="007621F2" w:rsidRDefault="00517C89">
            <w:pPr>
              <w:rPr>
                <w:color w:val="FF0000"/>
                <w:szCs w:val="20"/>
                <w:highlight w:val="yellow"/>
              </w:rPr>
            </w:pPr>
          </w:p>
        </w:tc>
        <w:tc>
          <w:tcPr>
            <w:tcW w:w="1192" w:type="dxa"/>
          </w:tcPr>
          <w:p w14:paraId="2B798A22" w14:textId="50AF6F8D" w:rsidR="00517C89" w:rsidRPr="007621F2" w:rsidRDefault="001D2A3F" w:rsidP="003A6D72">
            <w:pPr>
              <w:jc w:val="center"/>
              <w:rPr>
                <w:color w:val="FF0000"/>
                <w:szCs w:val="20"/>
                <w:highlight w:val="yellow"/>
              </w:rPr>
            </w:pPr>
            <w:r w:rsidRPr="007621F2">
              <w:rPr>
                <w:color w:val="FF0000"/>
                <w:spacing w:val="-1"/>
                <w:szCs w:val="20"/>
                <w:highlight w:val="yellow"/>
              </w:rPr>
              <w:t>0..0</w:t>
            </w:r>
          </w:p>
        </w:tc>
      </w:tr>
      <w:tr w:rsidR="001D2A3F" w:rsidRPr="007621F2" w14:paraId="78E5C23E" w14:textId="77777777" w:rsidTr="003A6D72">
        <w:tc>
          <w:tcPr>
            <w:tcW w:w="2802" w:type="dxa"/>
          </w:tcPr>
          <w:p w14:paraId="6DF9CBCA" w14:textId="73D47295" w:rsidR="00517C89" w:rsidRPr="007621F2" w:rsidRDefault="00517C89">
            <w:pPr>
              <w:rPr>
                <w:color w:val="FF0000"/>
                <w:szCs w:val="20"/>
                <w:highlight w:val="yellow"/>
              </w:rPr>
            </w:pPr>
            <w:r w:rsidRPr="007621F2">
              <w:rPr>
                <w:color w:val="FF0000"/>
                <w:szCs w:val="20"/>
                <w:highlight w:val="yellow"/>
              </w:rPr>
              <w:t>../../../healthcareProfessional</w:t>
            </w:r>
            <w:r w:rsidRPr="007621F2">
              <w:rPr>
                <w:color w:val="FF0000"/>
                <w:spacing w:val="-1"/>
                <w:szCs w:val="20"/>
                <w:highlight w:val="yellow"/>
              </w:rPr>
              <w:t>CareGiverHSAId</w:t>
            </w:r>
          </w:p>
        </w:tc>
        <w:tc>
          <w:tcPr>
            <w:tcW w:w="1701" w:type="dxa"/>
          </w:tcPr>
          <w:p w14:paraId="230BF501" w14:textId="77777777" w:rsidR="00517C89" w:rsidRPr="007621F2" w:rsidRDefault="00517C89">
            <w:pPr>
              <w:rPr>
                <w:color w:val="FF0000"/>
                <w:szCs w:val="20"/>
                <w:highlight w:val="yellow"/>
              </w:rPr>
            </w:pPr>
          </w:p>
        </w:tc>
        <w:tc>
          <w:tcPr>
            <w:tcW w:w="3827" w:type="dxa"/>
          </w:tcPr>
          <w:p w14:paraId="1CC2DB24" w14:textId="34DE4502" w:rsidR="00517C89" w:rsidRPr="007621F2" w:rsidRDefault="001D2A3F">
            <w:pPr>
              <w:rPr>
                <w:color w:val="FF0000"/>
                <w:szCs w:val="20"/>
                <w:highlight w:val="yellow"/>
              </w:rPr>
            </w:pPr>
            <w:r w:rsidRPr="007621F2">
              <w:rPr>
                <w:color w:val="FF0000"/>
                <w:szCs w:val="20"/>
                <w:highlight w:val="yellow"/>
              </w:rPr>
              <w:t>Skall ej anges</w:t>
            </w:r>
          </w:p>
        </w:tc>
        <w:tc>
          <w:tcPr>
            <w:tcW w:w="1192" w:type="dxa"/>
          </w:tcPr>
          <w:p w14:paraId="7A5DBB42" w14:textId="5FF13625" w:rsidR="00517C89" w:rsidRPr="007621F2" w:rsidRDefault="001D2A3F" w:rsidP="003A6D72">
            <w:pPr>
              <w:jc w:val="center"/>
              <w:rPr>
                <w:color w:val="FF0000"/>
                <w:szCs w:val="20"/>
              </w:rPr>
            </w:pPr>
            <w:r w:rsidRPr="007621F2">
              <w:rPr>
                <w:color w:val="FF0000"/>
                <w:spacing w:val="-1"/>
                <w:szCs w:val="20"/>
                <w:highlight w:val="yellow"/>
              </w:rPr>
              <w:t>0..0</w:t>
            </w:r>
          </w:p>
        </w:tc>
      </w:tr>
      <w:tr w:rsidR="00517C89" w:rsidRPr="007621F2" w14:paraId="48F5F47F" w14:textId="77777777" w:rsidTr="003A6D72">
        <w:tc>
          <w:tcPr>
            <w:tcW w:w="2802" w:type="dxa"/>
          </w:tcPr>
          <w:p w14:paraId="3B785EFA" w14:textId="24F92846" w:rsidR="00517C89" w:rsidRPr="007621F2" w:rsidRDefault="001D2A3F">
            <w:pPr>
              <w:rPr>
                <w:szCs w:val="20"/>
              </w:rPr>
            </w:pPr>
            <w:r w:rsidRPr="007621F2">
              <w:rPr>
                <w:szCs w:val="20"/>
              </w:rPr>
              <w:t>../../</w:t>
            </w:r>
            <w:r w:rsidR="00325C24" w:rsidRPr="007621F2">
              <w:rPr>
                <w:szCs w:val="20"/>
              </w:rPr>
              <w:t>../</w:t>
            </w:r>
            <w:r w:rsidR="00F326A9" w:rsidRPr="007621F2">
              <w:rPr>
                <w:szCs w:val="20"/>
              </w:rPr>
              <w:t>number</w:t>
            </w:r>
            <w:r w:rsidR="00517C89" w:rsidRPr="007621F2">
              <w:rPr>
                <w:szCs w:val="20"/>
              </w:rPr>
              <w:t>OfImages</w:t>
            </w:r>
          </w:p>
        </w:tc>
        <w:tc>
          <w:tcPr>
            <w:tcW w:w="1701" w:type="dxa"/>
          </w:tcPr>
          <w:p w14:paraId="13E07683" w14:textId="16F33F53" w:rsidR="00517C89" w:rsidRPr="007621F2" w:rsidRDefault="00F326A9">
            <w:pPr>
              <w:rPr>
                <w:szCs w:val="20"/>
              </w:rPr>
            </w:pPr>
            <w:r w:rsidRPr="007621F2">
              <w:rPr>
                <w:spacing w:val="-1"/>
                <w:szCs w:val="20"/>
              </w:rPr>
              <w:t>int</w:t>
            </w:r>
          </w:p>
        </w:tc>
        <w:tc>
          <w:tcPr>
            <w:tcW w:w="3827" w:type="dxa"/>
          </w:tcPr>
          <w:p w14:paraId="252F4354" w14:textId="0C66C856" w:rsidR="00517C89" w:rsidRPr="007621F2" w:rsidRDefault="00517C89">
            <w:pPr>
              <w:rPr>
                <w:szCs w:val="20"/>
              </w:rPr>
            </w:pPr>
            <w:r w:rsidRPr="007621F2">
              <w:rPr>
                <w:spacing w:val="-1"/>
                <w:szCs w:val="20"/>
              </w:rPr>
              <w:t>Det totala antalet bilder i bildtagningen</w:t>
            </w:r>
          </w:p>
        </w:tc>
        <w:tc>
          <w:tcPr>
            <w:tcW w:w="1192" w:type="dxa"/>
          </w:tcPr>
          <w:p w14:paraId="2136A8C9" w14:textId="5E203ABF" w:rsidR="00517C89" w:rsidRPr="007621F2" w:rsidRDefault="00517C89" w:rsidP="003A6D72">
            <w:pPr>
              <w:jc w:val="center"/>
              <w:rPr>
                <w:szCs w:val="20"/>
              </w:rPr>
            </w:pPr>
            <w:r w:rsidRPr="007621F2">
              <w:rPr>
                <w:spacing w:val="-1"/>
                <w:szCs w:val="20"/>
              </w:rPr>
              <w:t>0..1</w:t>
            </w:r>
          </w:p>
        </w:tc>
      </w:tr>
      <w:tr w:rsidR="00517C89" w:rsidRPr="007621F2" w14:paraId="595B311D" w14:textId="77777777" w:rsidTr="003A6D72">
        <w:tc>
          <w:tcPr>
            <w:tcW w:w="2802" w:type="dxa"/>
          </w:tcPr>
          <w:p w14:paraId="1EB17EEF" w14:textId="157A915F" w:rsidR="00517C89" w:rsidRPr="007621F2" w:rsidRDefault="00517C89">
            <w:pPr>
              <w:rPr>
                <w:szCs w:val="20"/>
              </w:rPr>
            </w:pPr>
            <w:commentRangeStart w:id="4514"/>
            <w:r w:rsidRPr="007621F2">
              <w:rPr>
                <w:i/>
                <w:szCs w:val="20"/>
              </w:rPr>
              <w:t>../../../modalityData</w:t>
            </w:r>
          </w:p>
        </w:tc>
        <w:tc>
          <w:tcPr>
            <w:tcW w:w="1701" w:type="dxa"/>
          </w:tcPr>
          <w:p w14:paraId="1A5F65A7" w14:textId="02F4BEEB" w:rsidR="00517C89" w:rsidRPr="007621F2" w:rsidRDefault="006736AE">
            <w:pPr>
              <w:rPr>
                <w:szCs w:val="20"/>
              </w:rPr>
            </w:pPr>
            <w:r>
              <w:rPr>
                <w:i/>
                <w:spacing w:val="-1"/>
                <w:szCs w:val="20"/>
              </w:rPr>
              <w:t>ModalityData</w:t>
            </w:r>
            <w:r w:rsidR="00517C89" w:rsidRPr="007621F2">
              <w:rPr>
                <w:rStyle w:val="Kommentarsreferens"/>
                <w:sz w:val="20"/>
                <w:szCs w:val="20"/>
              </w:rPr>
              <w:commentReference w:id="4515"/>
            </w:r>
          </w:p>
        </w:tc>
        <w:tc>
          <w:tcPr>
            <w:tcW w:w="3827" w:type="dxa"/>
          </w:tcPr>
          <w:p w14:paraId="58CB6E70" w14:textId="0596F45D" w:rsidR="00517C89" w:rsidRPr="007621F2" w:rsidRDefault="00517C89">
            <w:pPr>
              <w:rPr>
                <w:szCs w:val="20"/>
              </w:rPr>
            </w:pPr>
            <w:r w:rsidRPr="007621F2">
              <w:rPr>
                <w:i/>
                <w:spacing w:val="-1"/>
                <w:szCs w:val="20"/>
              </w:rPr>
              <w:t>Information om bild-utrustningen som använts</w:t>
            </w:r>
          </w:p>
        </w:tc>
        <w:tc>
          <w:tcPr>
            <w:tcW w:w="1192" w:type="dxa"/>
          </w:tcPr>
          <w:p w14:paraId="0F58B66D" w14:textId="0B294B50" w:rsidR="00517C89" w:rsidRPr="007621F2" w:rsidRDefault="00517C89" w:rsidP="003A6D72">
            <w:pPr>
              <w:jc w:val="center"/>
              <w:rPr>
                <w:szCs w:val="20"/>
              </w:rPr>
            </w:pPr>
            <w:r w:rsidRPr="007621F2">
              <w:rPr>
                <w:i/>
                <w:spacing w:val="-1"/>
                <w:szCs w:val="20"/>
              </w:rPr>
              <w:t>0..1</w:t>
            </w:r>
            <w:commentRangeEnd w:id="4514"/>
            <w:r w:rsidR="006F6609">
              <w:rPr>
                <w:rStyle w:val="Kommentarsreferens"/>
                <w:rFonts w:ascii="Arial" w:eastAsia="ヒラギノ角ゴ Pro W3" w:hAnsi="Arial"/>
                <w:i/>
                <w:color w:val="000000"/>
                <w:lang w:val="en-GB"/>
              </w:rPr>
              <w:commentReference w:id="4514"/>
            </w:r>
          </w:p>
        </w:tc>
      </w:tr>
      <w:tr w:rsidR="00517C89" w:rsidRPr="007621F2" w14:paraId="4EE21B0F" w14:textId="77777777" w:rsidTr="003A6D72">
        <w:tc>
          <w:tcPr>
            <w:tcW w:w="2802" w:type="dxa"/>
          </w:tcPr>
          <w:p w14:paraId="1A78043F" w14:textId="4A3AEB86" w:rsidR="00517C89" w:rsidRPr="007621F2" w:rsidRDefault="00517C89">
            <w:pPr>
              <w:rPr>
                <w:szCs w:val="20"/>
              </w:rPr>
            </w:pPr>
            <w:r w:rsidRPr="007621F2">
              <w:rPr>
                <w:i/>
                <w:szCs w:val="20"/>
              </w:rPr>
              <w:t>../../../../typeOfModality</w:t>
            </w:r>
          </w:p>
        </w:tc>
        <w:tc>
          <w:tcPr>
            <w:tcW w:w="1701" w:type="dxa"/>
          </w:tcPr>
          <w:p w14:paraId="0947AF25" w14:textId="516A5BBC" w:rsidR="00517C89" w:rsidRPr="007621F2" w:rsidRDefault="00517C89">
            <w:pPr>
              <w:rPr>
                <w:szCs w:val="20"/>
              </w:rPr>
            </w:pPr>
            <w:r w:rsidRPr="007621F2">
              <w:rPr>
                <w:i/>
                <w:spacing w:val="-1"/>
                <w:szCs w:val="20"/>
              </w:rPr>
              <w:t>string</w:t>
            </w:r>
          </w:p>
        </w:tc>
        <w:tc>
          <w:tcPr>
            <w:tcW w:w="3827" w:type="dxa"/>
          </w:tcPr>
          <w:p w14:paraId="1E16D225" w14:textId="784E2877" w:rsidR="00517C89" w:rsidRPr="007621F2" w:rsidRDefault="00517C89">
            <w:pPr>
              <w:rPr>
                <w:szCs w:val="20"/>
              </w:rPr>
            </w:pPr>
            <w:r w:rsidRPr="007621F2">
              <w:rPr>
                <w:i/>
                <w:spacing w:val="-1"/>
                <w:szCs w:val="20"/>
              </w:rPr>
              <w:t>Modalitetstyp för bildfångande utrustning.</w:t>
            </w:r>
          </w:p>
        </w:tc>
        <w:tc>
          <w:tcPr>
            <w:tcW w:w="1192" w:type="dxa"/>
          </w:tcPr>
          <w:p w14:paraId="6C8895A7" w14:textId="69735005" w:rsidR="00517C89" w:rsidRPr="007621F2" w:rsidRDefault="00517C89" w:rsidP="003A6D72">
            <w:pPr>
              <w:jc w:val="center"/>
              <w:rPr>
                <w:szCs w:val="20"/>
              </w:rPr>
            </w:pPr>
            <w:r w:rsidRPr="007621F2">
              <w:rPr>
                <w:i/>
                <w:spacing w:val="-1"/>
                <w:szCs w:val="20"/>
              </w:rPr>
              <w:t>0..1</w:t>
            </w:r>
          </w:p>
        </w:tc>
      </w:tr>
      <w:tr w:rsidR="00517C89" w:rsidRPr="007621F2" w14:paraId="5645F174" w14:textId="77777777" w:rsidTr="003A6D72">
        <w:tc>
          <w:tcPr>
            <w:tcW w:w="2802" w:type="dxa"/>
          </w:tcPr>
          <w:p w14:paraId="5334DDCC" w14:textId="07D1B426" w:rsidR="00517C89" w:rsidRPr="007621F2" w:rsidRDefault="00517C89">
            <w:pPr>
              <w:rPr>
                <w:szCs w:val="20"/>
              </w:rPr>
            </w:pPr>
            <w:r w:rsidRPr="007621F2">
              <w:rPr>
                <w:szCs w:val="20"/>
              </w:rPr>
              <w:t>../../../../manufacturer</w:t>
            </w:r>
          </w:p>
        </w:tc>
        <w:tc>
          <w:tcPr>
            <w:tcW w:w="1701" w:type="dxa"/>
          </w:tcPr>
          <w:p w14:paraId="2E2DC2A9" w14:textId="12F8D19A" w:rsidR="00517C89" w:rsidRPr="007621F2" w:rsidRDefault="00517C89">
            <w:pPr>
              <w:rPr>
                <w:szCs w:val="20"/>
              </w:rPr>
            </w:pPr>
            <w:r w:rsidRPr="007621F2">
              <w:rPr>
                <w:spacing w:val="-1"/>
                <w:szCs w:val="20"/>
              </w:rPr>
              <w:t>string</w:t>
            </w:r>
          </w:p>
        </w:tc>
        <w:tc>
          <w:tcPr>
            <w:tcW w:w="3827" w:type="dxa"/>
          </w:tcPr>
          <w:p w14:paraId="2C91A849" w14:textId="6E8DB278" w:rsidR="00517C89" w:rsidRPr="007621F2" w:rsidRDefault="00517C89">
            <w:pPr>
              <w:rPr>
                <w:szCs w:val="20"/>
              </w:rPr>
            </w:pPr>
            <w:r w:rsidRPr="007621F2">
              <w:rPr>
                <w:spacing w:val="-1"/>
                <w:szCs w:val="20"/>
              </w:rPr>
              <w:t>Producerande utrustnings tillverkare.</w:t>
            </w:r>
          </w:p>
        </w:tc>
        <w:tc>
          <w:tcPr>
            <w:tcW w:w="1192" w:type="dxa"/>
          </w:tcPr>
          <w:p w14:paraId="6AF1B8A8" w14:textId="4D04A845" w:rsidR="00517C89" w:rsidRPr="007621F2" w:rsidRDefault="00517C89" w:rsidP="003A6D72">
            <w:pPr>
              <w:jc w:val="center"/>
              <w:rPr>
                <w:szCs w:val="20"/>
              </w:rPr>
            </w:pPr>
            <w:r w:rsidRPr="007621F2">
              <w:rPr>
                <w:spacing w:val="-1"/>
                <w:szCs w:val="20"/>
              </w:rPr>
              <w:t>0..1</w:t>
            </w:r>
          </w:p>
        </w:tc>
      </w:tr>
      <w:tr w:rsidR="00517C89" w:rsidRPr="007621F2" w14:paraId="4FFAB59F" w14:textId="77777777" w:rsidTr="003A6D72">
        <w:tc>
          <w:tcPr>
            <w:tcW w:w="2802" w:type="dxa"/>
          </w:tcPr>
          <w:p w14:paraId="544CC2AF" w14:textId="46B83083" w:rsidR="00517C89" w:rsidRPr="007621F2" w:rsidRDefault="00517C89">
            <w:pPr>
              <w:rPr>
                <w:szCs w:val="20"/>
              </w:rPr>
            </w:pPr>
            <w:r w:rsidRPr="007621F2">
              <w:rPr>
                <w:szCs w:val="20"/>
              </w:rPr>
              <w:t>../../../../modelName</w:t>
            </w:r>
          </w:p>
        </w:tc>
        <w:tc>
          <w:tcPr>
            <w:tcW w:w="1701" w:type="dxa"/>
          </w:tcPr>
          <w:p w14:paraId="1FD5A1B9" w14:textId="2329FC71" w:rsidR="00517C89" w:rsidRPr="007621F2" w:rsidRDefault="00517C89">
            <w:pPr>
              <w:rPr>
                <w:szCs w:val="20"/>
              </w:rPr>
            </w:pPr>
            <w:r w:rsidRPr="007621F2">
              <w:rPr>
                <w:spacing w:val="-1"/>
                <w:szCs w:val="20"/>
              </w:rPr>
              <w:t>string</w:t>
            </w:r>
          </w:p>
        </w:tc>
        <w:tc>
          <w:tcPr>
            <w:tcW w:w="3827" w:type="dxa"/>
          </w:tcPr>
          <w:p w14:paraId="61A9EA21" w14:textId="1CC62F47" w:rsidR="00517C89" w:rsidRPr="007621F2" w:rsidRDefault="00517C89">
            <w:pPr>
              <w:rPr>
                <w:szCs w:val="20"/>
              </w:rPr>
            </w:pPr>
            <w:r w:rsidRPr="007621F2">
              <w:rPr>
                <w:spacing w:val="-1"/>
                <w:szCs w:val="20"/>
              </w:rPr>
              <w:t>Producerande utrustnings modellnamn.</w:t>
            </w:r>
          </w:p>
        </w:tc>
        <w:tc>
          <w:tcPr>
            <w:tcW w:w="1192" w:type="dxa"/>
          </w:tcPr>
          <w:p w14:paraId="4E87EF78" w14:textId="7A10816B" w:rsidR="00517C89" w:rsidRPr="007621F2" w:rsidRDefault="00517C89" w:rsidP="003A6D72">
            <w:pPr>
              <w:jc w:val="center"/>
              <w:rPr>
                <w:szCs w:val="20"/>
              </w:rPr>
            </w:pPr>
            <w:r w:rsidRPr="007621F2">
              <w:rPr>
                <w:spacing w:val="-1"/>
                <w:szCs w:val="20"/>
              </w:rPr>
              <w:t>0..1</w:t>
            </w:r>
          </w:p>
        </w:tc>
      </w:tr>
      <w:tr w:rsidR="00517C89" w:rsidRPr="007621F2" w14:paraId="6CDB674C" w14:textId="77777777" w:rsidTr="003A6D72">
        <w:tc>
          <w:tcPr>
            <w:tcW w:w="2802" w:type="dxa"/>
          </w:tcPr>
          <w:p w14:paraId="6016653C" w14:textId="6641E2C6" w:rsidR="00517C89" w:rsidRPr="007621F2" w:rsidRDefault="00517C89">
            <w:pPr>
              <w:rPr>
                <w:szCs w:val="20"/>
              </w:rPr>
            </w:pPr>
            <w:r w:rsidRPr="007621F2">
              <w:rPr>
                <w:szCs w:val="20"/>
              </w:rPr>
              <w:t>../../../../equipmentId</w:t>
            </w:r>
          </w:p>
        </w:tc>
        <w:tc>
          <w:tcPr>
            <w:tcW w:w="1701" w:type="dxa"/>
          </w:tcPr>
          <w:p w14:paraId="56368BC8" w14:textId="08A5BE58" w:rsidR="00517C89" w:rsidRPr="007621F2" w:rsidRDefault="00517C89">
            <w:pPr>
              <w:rPr>
                <w:szCs w:val="20"/>
              </w:rPr>
            </w:pPr>
            <w:r w:rsidRPr="007621F2">
              <w:rPr>
                <w:spacing w:val="-1"/>
                <w:szCs w:val="20"/>
              </w:rPr>
              <w:t>string</w:t>
            </w:r>
          </w:p>
        </w:tc>
        <w:tc>
          <w:tcPr>
            <w:tcW w:w="3827" w:type="dxa"/>
          </w:tcPr>
          <w:p w14:paraId="059D6175" w14:textId="5983E579" w:rsidR="00517C89" w:rsidRPr="007621F2" w:rsidRDefault="00517C89">
            <w:pPr>
              <w:rPr>
                <w:szCs w:val="20"/>
              </w:rPr>
            </w:pPr>
            <w:r w:rsidRPr="007621F2">
              <w:rPr>
                <w:spacing w:val="-1"/>
                <w:szCs w:val="20"/>
              </w:rPr>
              <w:t>Identifierare för utrustningen. Kan tex vara serienummer eller inventarienummer.</w:t>
            </w:r>
          </w:p>
        </w:tc>
        <w:tc>
          <w:tcPr>
            <w:tcW w:w="1192" w:type="dxa"/>
          </w:tcPr>
          <w:p w14:paraId="01B08B44" w14:textId="340732F1" w:rsidR="00517C89" w:rsidRPr="007621F2" w:rsidRDefault="00517C89" w:rsidP="003A6D72">
            <w:pPr>
              <w:jc w:val="center"/>
              <w:rPr>
                <w:szCs w:val="20"/>
              </w:rPr>
            </w:pPr>
            <w:r w:rsidRPr="007621F2">
              <w:rPr>
                <w:spacing w:val="-1"/>
                <w:szCs w:val="20"/>
              </w:rPr>
              <w:t>0..1</w:t>
            </w:r>
          </w:p>
        </w:tc>
      </w:tr>
      <w:tr w:rsidR="00517C89" w:rsidRPr="007621F2" w14:paraId="5B0D1CC5" w14:textId="77777777" w:rsidTr="003A6D72">
        <w:tc>
          <w:tcPr>
            <w:tcW w:w="2802" w:type="dxa"/>
          </w:tcPr>
          <w:p w14:paraId="3816C646" w14:textId="133A152E" w:rsidR="00517C89" w:rsidRPr="007621F2" w:rsidRDefault="00517C89">
            <w:pPr>
              <w:rPr>
                <w:szCs w:val="20"/>
              </w:rPr>
            </w:pPr>
            <w:r w:rsidRPr="007621F2">
              <w:rPr>
                <w:szCs w:val="20"/>
              </w:rPr>
              <w:t>../../../../softwareVersion</w:t>
            </w:r>
          </w:p>
        </w:tc>
        <w:tc>
          <w:tcPr>
            <w:tcW w:w="1701" w:type="dxa"/>
          </w:tcPr>
          <w:p w14:paraId="5CC138FB" w14:textId="364B4015" w:rsidR="00517C89" w:rsidRPr="007621F2" w:rsidRDefault="00517C89">
            <w:pPr>
              <w:rPr>
                <w:szCs w:val="20"/>
              </w:rPr>
            </w:pPr>
            <w:r w:rsidRPr="007621F2">
              <w:rPr>
                <w:spacing w:val="-1"/>
                <w:szCs w:val="20"/>
              </w:rPr>
              <w:t>string</w:t>
            </w:r>
          </w:p>
        </w:tc>
        <w:tc>
          <w:tcPr>
            <w:tcW w:w="3827" w:type="dxa"/>
          </w:tcPr>
          <w:p w14:paraId="7BB3CEF2" w14:textId="7FE62C35" w:rsidR="00517C89" w:rsidRPr="007621F2" w:rsidRDefault="00517C89">
            <w:pPr>
              <w:rPr>
                <w:szCs w:val="20"/>
              </w:rPr>
            </w:pPr>
            <w:r w:rsidRPr="007621F2">
              <w:rPr>
                <w:spacing w:val="-1"/>
                <w:szCs w:val="20"/>
              </w:rPr>
              <w:t>Text som anger tillverkarens version av den bildproducerande mjukvaran</w:t>
            </w:r>
          </w:p>
        </w:tc>
        <w:tc>
          <w:tcPr>
            <w:tcW w:w="1192" w:type="dxa"/>
          </w:tcPr>
          <w:p w14:paraId="3C170AFB" w14:textId="3C3AF181" w:rsidR="00517C89" w:rsidRPr="007621F2" w:rsidRDefault="00517C89" w:rsidP="003A6D72">
            <w:pPr>
              <w:jc w:val="center"/>
              <w:rPr>
                <w:szCs w:val="20"/>
              </w:rPr>
            </w:pPr>
            <w:r w:rsidRPr="007621F2">
              <w:rPr>
                <w:spacing w:val="-1"/>
                <w:szCs w:val="20"/>
              </w:rPr>
              <w:t>0..1</w:t>
            </w:r>
          </w:p>
        </w:tc>
      </w:tr>
      <w:tr w:rsidR="007C0117" w:rsidRPr="007621F2" w14:paraId="536FDFC6" w14:textId="77777777" w:rsidTr="006B6063">
        <w:tc>
          <w:tcPr>
            <w:tcW w:w="2802" w:type="dxa"/>
          </w:tcPr>
          <w:p w14:paraId="326404ED" w14:textId="77777777" w:rsidR="007C0117" w:rsidRPr="007621F2" w:rsidRDefault="007C0117" w:rsidP="006B6063">
            <w:pPr>
              <w:rPr>
                <w:color w:val="FF0000"/>
                <w:szCs w:val="20"/>
                <w:highlight w:val="yellow"/>
              </w:rPr>
            </w:pPr>
            <w:commentRangeStart w:id="4516"/>
            <w:r w:rsidRPr="007621F2">
              <w:rPr>
                <w:color w:val="FF0000"/>
                <w:szCs w:val="20"/>
                <w:highlight w:val="yellow"/>
              </w:rPr>
              <w:t>../../../../lineFilter</w:t>
            </w:r>
          </w:p>
        </w:tc>
        <w:tc>
          <w:tcPr>
            <w:tcW w:w="1701" w:type="dxa"/>
          </w:tcPr>
          <w:p w14:paraId="421DC413" w14:textId="23D77F52" w:rsidR="007C0117" w:rsidRPr="007621F2" w:rsidRDefault="007C0117" w:rsidP="006B6063">
            <w:pPr>
              <w:rPr>
                <w:color w:val="FF0000"/>
                <w:szCs w:val="20"/>
                <w:highlight w:val="yellow"/>
              </w:rPr>
            </w:pPr>
          </w:p>
        </w:tc>
        <w:tc>
          <w:tcPr>
            <w:tcW w:w="3827" w:type="dxa"/>
          </w:tcPr>
          <w:p w14:paraId="0AF7EDCA" w14:textId="2ACD92EA" w:rsidR="007C0117" w:rsidRPr="007621F2" w:rsidRDefault="007C0117" w:rsidP="006B6063">
            <w:pPr>
              <w:rPr>
                <w:color w:val="FF0000"/>
                <w:szCs w:val="20"/>
                <w:highlight w:val="yellow"/>
              </w:rPr>
            </w:pPr>
            <w:r w:rsidRPr="007621F2">
              <w:rPr>
                <w:color w:val="FF0000"/>
                <w:spacing w:val="-1"/>
                <w:szCs w:val="20"/>
                <w:highlight w:val="yellow"/>
              </w:rPr>
              <w:t>Skall ej anges.</w:t>
            </w:r>
          </w:p>
        </w:tc>
        <w:tc>
          <w:tcPr>
            <w:tcW w:w="1192" w:type="dxa"/>
          </w:tcPr>
          <w:p w14:paraId="646A0C89" w14:textId="3B00AC1C" w:rsidR="007C0117" w:rsidRPr="007621F2" w:rsidRDefault="007C0117" w:rsidP="006B6063">
            <w:pPr>
              <w:jc w:val="center"/>
              <w:rPr>
                <w:color w:val="FF0000"/>
                <w:szCs w:val="20"/>
              </w:rPr>
            </w:pPr>
            <w:r w:rsidRPr="007621F2">
              <w:rPr>
                <w:color w:val="FF0000"/>
                <w:spacing w:val="-1"/>
                <w:szCs w:val="20"/>
                <w:highlight w:val="yellow"/>
              </w:rPr>
              <w:t>0..0</w:t>
            </w:r>
            <w:commentRangeEnd w:id="4516"/>
            <w:r w:rsidR="006F6609">
              <w:rPr>
                <w:rStyle w:val="Kommentarsreferens"/>
                <w:rFonts w:ascii="Arial" w:eastAsia="ヒラギノ角ゴ Pro W3" w:hAnsi="Arial"/>
                <w:i/>
                <w:color w:val="000000"/>
                <w:lang w:val="en-GB"/>
              </w:rPr>
              <w:commentReference w:id="4516"/>
            </w:r>
          </w:p>
        </w:tc>
      </w:tr>
      <w:tr w:rsidR="00517C89" w:rsidRPr="007621F2" w14:paraId="74ACB29F" w14:textId="77777777" w:rsidTr="003A6D72">
        <w:tc>
          <w:tcPr>
            <w:tcW w:w="2802" w:type="dxa"/>
          </w:tcPr>
          <w:p w14:paraId="069AE18F" w14:textId="55A1451B" w:rsidR="00517C89" w:rsidRPr="007621F2" w:rsidRDefault="00AE31A3">
            <w:pPr>
              <w:rPr>
                <w:szCs w:val="20"/>
              </w:rPr>
            </w:pPr>
            <w:r w:rsidRPr="007621F2">
              <w:rPr>
                <w:i/>
                <w:szCs w:val="20"/>
              </w:rPr>
              <w:t>../../../i</w:t>
            </w:r>
            <w:r w:rsidR="00517C89" w:rsidRPr="007621F2">
              <w:rPr>
                <w:i/>
                <w:szCs w:val="20"/>
              </w:rPr>
              <w:t>mageDicomData</w:t>
            </w:r>
          </w:p>
        </w:tc>
        <w:tc>
          <w:tcPr>
            <w:tcW w:w="1701" w:type="dxa"/>
          </w:tcPr>
          <w:p w14:paraId="7ECBDB20" w14:textId="579094B4" w:rsidR="00517C89" w:rsidRPr="007621F2" w:rsidRDefault="00517C89">
            <w:pPr>
              <w:rPr>
                <w:szCs w:val="20"/>
              </w:rPr>
            </w:pPr>
            <w:r w:rsidRPr="007621F2">
              <w:rPr>
                <w:i/>
                <w:spacing w:val="-1"/>
                <w:szCs w:val="20"/>
                <w:highlight w:val="yellow"/>
              </w:rPr>
              <w:t>DicomDataType</w:t>
            </w:r>
          </w:p>
        </w:tc>
        <w:tc>
          <w:tcPr>
            <w:tcW w:w="3827" w:type="dxa"/>
          </w:tcPr>
          <w:p w14:paraId="60A59BB9" w14:textId="77777777" w:rsidR="00517C89" w:rsidRPr="007621F2" w:rsidRDefault="00517C89">
            <w:pPr>
              <w:spacing w:line="226" w:lineRule="exact"/>
              <w:rPr>
                <w:i/>
                <w:spacing w:val="-1"/>
                <w:szCs w:val="20"/>
              </w:rPr>
            </w:pPr>
            <w:r w:rsidRPr="007621F2">
              <w:rPr>
                <w:i/>
                <w:szCs w:val="20"/>
              </w:rPr>
              <w:t xml:space="preserve">DICOM-objekt. </w:t>
            </w:r>
            <w:r w:rsidRPr="007621F2">
              <w:rPr>
                <w:i/>
                <w:spacing w:val="-1"/>
                <w:szCs w:val="20"/>
              </w:rPr>
              <w:t>För att ge renderbar data som kan visas på det sätt som användaren önskar (med hjälp av en viewer/renderare) ges möjligheten att skicka med binärdata eller en URI till ett DICOM-objekt i någon av SOP-klasserna för Bild.</w:t>
            </w:r>
          </w:p>
          <w:p w14:paraId="6DA252F5" w14:textId="4C53FC58" w:rsidR="00517C89" w:rsidRPr="007621F2" w:rsidRDefault="00517C89">
            <w:pPr>
              <w:rPr>
                <w:szCs w:val="20"/>
              </w:rPr>
            </w:pPr>
            <w:r w:rsidRPr="007621F2">
              <w:rPr>
                <w:i/>
                <w:spacing w:val="-1"/>
                <w:szCs w:val="20"/>
              </w:rPr>
              <w:t>Både imageDicomData och ImageStaticData kan, och om möjligt bör anges för att underlätta för konsument.</w:t>
            </w:r>
          </w:p>
        </w:tc>
        <w:tc>
          <w:tcPr>
            <w:tcW w:w="1192" w:type="dxa"/>
          </w:tcPr>
          <w:p w14:paraId="0755766C" w14:textId="4D04AAA3" w:rsidR="00517C89" w:rsidRPr="007621F2" w:rsidRDefault="00517C89" w:rsidP="003A6D72">
            <w:pPr>
              <w:jc w:val="center"/>
              <w:rPr>
                <w:szCs w:val="20"/>
              </w:rPr>
            </w:pPr>
            <w:r w:rsidRPr="007621F2">
              <w:rPr>
                <w:i/>
                <w:spacing w:val="-1"/>
                <w:szCs w:val="20"/>
              </w:rPr>
              <w:t>0..*</w:t>
            </w:r>
          </w:p>
        </w:tc>
      </w:tr>
      <w:tr w:rsidR="00517C89" w:rsidRPr="007621F2" w14:paraId="4C03837E" w14:textId="77777777" w:rsidTr="003A6D72">
        <w:tc>
          <w:tcPr>
            <w:tcW w:w="2802" w:type="dxa"/>
          </w:tcPr>
          <w:p w14:paraId="204D701B" w14:textId="471313EB" w:rsidR="00517C89" w:rsidRPr="007621F2" w:rsidRDefault="00517C89">
            <w:pPr>
              <w:rPr>
                <w:szCs w:val="20"/>
              </w:rPr>
            </w:pPr>
            <w:r w:rsidRPr="007621F2">
              <w:rPr>
                <w:szCs w:val="20"/>
              </w:rPr>
              <w:t>../../../../</w:t>
            </w:r>
            <w:r w:rsidRPr="007621F2">
              <w:rPr>
                <w:szCs w:val="20"/>
                <w:highlight w:val="yellow"/>
              </w:rPr>
              <w:t>dicomSOP</w:t>
            </w:r>
          </w:p>
        </w:tc>
        <w:tc>
          <w:tcPr>
            <w:tcW w:w="1701" w:type="dxa"/>
          </w:tcPr>
          <w:p w14:paraId="55D2767A" w14:textId="41EFFD01" w:rsidR="00517C89" w:rsidRPr="007621F2" w:rsidRDefault="00517C89">
            <w:pPr>
              <w:rPr>
                <w:szCs w:val="20"/>
              </w:rPr>
            </w:pPr>
            <w:r w:rsidRPr="007621F2">
              <w:rPr>
                <w:spacing w:val="-1"/>
                <w:szCs w:val="20"/>
                <w:highlight w:val="yellow"/>
              </w:rPr>
              <w:t>IIType</w:t>
            </w:r>
          </w:p>
        </w:tc>
        <w:tc>
          <w:tcPr>
            <w:tcW w:w="3827" w:type="dxa"/>
          </w:tcPr>
          <w:p w14:paraId="2EC9F903" w14:textId="77777777" w:rsidR="00517C89" w:rsidRPr="007621F2" w:rsidRDefault="00517C89" w:rsidP="003A6D72">
            <w:pPr>
              <w:spacing w:line="226" w:lineRule="exact"/>
              <w:rPr>
                <w:spacing w:val="-1"/>
                <w:szCs w:val="20"/>
              </w:rPr>
            </w:pPr>
            <w:r w:rsidRPr="007621F2">
              <w:rPr>
                <w:szCs w:val="20"/>
              </w:rPr>
              <w:t xml:space="preserve">SOP UID för DICOM-objektet. </w:t>
            </w:r>
            <w:r w:rsidRPr="007621F2">
              <w:rPr>
                <w:spacing w:val="-1"/>
                <w:szCs w:val="20"/>
              </w:rPr>
              <w:t>Beskriver vilken information som kan förväntas i datan (jmf. mediaType nedan för statisk bild).</w:t>
            </w:r>
          </w:p>
          <w:p w14:paraId="061808C8" w14:textId="1562C647" w:rsidR="00517C89" w:rsidRPr="007621F2" w:rsidRDefault="00517C89">
            <w:pPr>
              <w:rPr>
                <w:szCs w:val="20"/>
              </w:rPr>
            </w:pPr>
            <w:r w:rsidRPr="007621F2">
              <w:rPr>
                <w:i/>
                <w:spacing w:val="-1"/>
                <w:szCs w:val="20"/>
              </w:rPr>
              <w:t>T.ex. 1.2.840.10008.5.1.4.1.1.1.1 för digital x-ray for presentation</w:t>
            </w:r>
          </w:p>
        </w:tc>
        <w:tc>
          <w:tcPr>
            <w:tcW w:w="1192" w:type="dxa"/>
          </w:tcPr>
          <w:p w14:paraId="631587B1" w14:textId="095D51A3" w:rsidR="00517C89" w:rsidRPr="007621F2" w:rsidRDefault="00517C89" w:rsidP="003A6D72">
            <w:pPr>
              <w:jc w:val="center"/>
              <w:rPr>
                <w:szCs w:val="20"/>
              </w:rPr>
            </w:pPr>
            <w:r w:rsidRPr="007621F2">
              <w:rPr>
                <w:spacing w:val="-1"/>
                <w:szCs w:val="20"/>
              </w:rPr>
              <w:t>1..1</w:t>
            </w:r>
          </w:p>
        </w:tc>
      </w:tr>
      <w:tr w:rsidR="00517C89" w:rsidRPr="007621F2" w14:paraId="1F7F85EE" w14:textId="77777777" w:rsidTr="003A6D72">
        <w:tc>
          <w:tcPr>
            <w:tcW w:w="2802" w:type="dxa"/>
          </w:tcPr>
          <w:p w14:paraId="3DD84BB8" w14:textId="5C118466" w:rsidR="00517C89" w:rsidRPr="007621F2" w:rsidRDefault="00517C89">
            <w:pPr>
              <w:rPr>
                <w:szCs w:val="20"/>
              </w:rPr>
            </w:pPr>
            <w:r w:rsidRPr="007621F2">
              <w:rPr>
                <w:szCs w:val="20"/>
              </w:rPr>
              <w:t>../../../../</w:t>
            </w:r>
            <w:r w:rsidRPr="007621F2">
              <w:rPr>
                <w:szCs w:val="20"/>
                <w:highlight w:val="yellow"/>
              </w:rPr>
              <w:t>dicomValue</w:t>
            </w:r>
          </w:p>
        </w:tc>
        <w:tc>
          <w:tcPr>
            <w:tcW w:w="1701" w:type="dxa"/>
          </w:tcPr>
          <w:p w14:paraId="2DDDAE9B" w14:textId="27112103" w:rsidR="00517C89" w:rsidRPr="007621F2" w:rsidRDefault="00517C89">
            <w:pPr>
              <w:rPr>
                <w:szCs w:val="20"/>
              </w:rPr>
            </w:pPr>
            <w:r w:rsidRPr="007621F2">
              <w:rPr>
                <w:spacing w:val="-1"/>
                <w:szCs w:val="20"/>
              </w:rPr>
              <w:t>Base64Binary</w:t>
            </w:r>
          </w:p>
        </w:tc>
        <w:tc>
          <w:tcPr>
            <w:tcW w:w="3827" w:type="dxa"/>
          </w:tcPr>
          <w:p w14:paraId="2C804534" w14:textId="20DA15B5" w:rsidR="00517C89" w:rsidRPr="007621F2" w:rsidRDefault="00517C89">
            <w:pPr>
              <w:rPr>
                <w:szCs w:val="20"/>
              </w:rPr>
            </w:pPr>
            <w:r w:rsidRPr="007621F2">
              <w:rPr>
                <w:szCs w:val="20"/>
              </w:rPr>
              <w:t xml:space="preserve">Binärdata som representerar objektet. Ett och endast ett av </w:t>
            </w:r>
            <w:r w:rsidR="006A1DB6">
              <w:rPr>
                <w:szCs w:val="20"/>
              </w:rPr>
              <w:t>Dicom</w:t>
            </w:r>
            <w:r w:rsidRPr="007621F2">
              <w:rPr>
                <w:szCs w:val="20"/>
              </w:rPr>
              <w:t xml:space="preserve">Value och </w:t>
            </w:r>
            <w:r w:rsidR="006A1DB6">
              <w:rPr>
                <w:szCs w:val="20"/>
              </w:rPr>
              <w:t>Dicom</w:t>
            </w:r>
            <w:r w:rsidRPr="007621F2">
              <w:rPr>
                <w:szCs w:val="20"/>
              </w:rPr>
              <w:t>Reference ska anges.</w:t>
            </w:r>
          </w:p>
        </w:tc>
        <w:tc>
          <w:tcPr>
            <w:tcW w:w="1192" w:type="dxa"/>
          </w:tcPr>
          <w:p w14:paraId="4FEBAE03" w14:textId="55236EEA" w:rsidR="00517C89" w:rsidRPr="007621F2" w:rsidRDefault="00517C89" w:rsidP="003A6D72">
            <w:pPr>
              <w:jc w:val="center"/>
              <w:rPr>
                <w:szCs w:val="20"/>
              </w:rPr>
            </w:pPr>
            <w:r w:rsidRPr="007621F2">
              <w:rPr>
                <w:spacing w:val="-1"/>
                <w:szCs w:val="20"/>
              </w:rPr>
              <w:t>0..1</w:t>
            </w:r>
          </w:p>
        </w:tc>
      </w:tr>
      <w:tr w:rsidR="00517C89" w:rsidRPr="007621F2" w14:paraId="5493D17D" w14:textId="77777777" w:rsidTr="003A6D72">
        <w:tc>
          <w:tcPr>
            <w:tcW w:w="2802" w:type="dxa"/>
          </w:tcPr>
          <w:p w14:paraId="7A41B0F5" w14:textId="4B62E172" w:rsidR="00517C89" w:rsidRPr="007621F2" w:rsidRDefault="00517C89">
            <w:pPr>
              <w:rPr>
                <w:szCs w:val="20"/>
              </w:rPr>
            </w:pPr>
            <w:r w:rsidRPr="007621F2">
              <w:rPr>
                <w:szCs w:val="20"/>
              </w:rPr>
              <w:t>../../../../</w:t>
            </w:r>
            <w:r w:rsidRPr="007621F2">
              <w:rPr>
                <w:szCs w:val="20"/>
                <w:highlight w:val="yellow"/>
              </w:rPr>
              <w:t>dicomReference</w:t>
            </w:r>
          </w:p>
        </w:tc>
        <w:tc>
          <w:tcPr>
            <w:tcW w:w="1701" w:type="dxa"/>
          </w:tcPr>
          <w:p w14:paraId="452E9B5E" w14:textId="2B6FB579" w:rsidR="00517C89" w:rsidRPr="007621F2" w:rsidRDefault="00517C89">
            <w:pPr>
              <w:rPr>
                <w:szCs w:val="20"/>
              </w:rPr>
            </w:pPr>
            <w:r w:rsidRPr="007621F2">
              <w:rPr>
                <w:spacing w:val="-1"/>
                <w:szCs w:val="20"/>
              </w:rPr>
              <w:t>anyURI</w:t>
            </w:r>
          </w:p>
        </w:tc>
        <w:tc>
          <w:tcPr>
            <w:tcW w:w="3827" w:type="dxa"/>
          </w:tcPr>
          <w:p w14:paraId="280B4270" w14:textId="77919B60" w:rsidR="00517C89" w:rsidRPr="007621F2" w:rsidRDefault="00517C89">
            <w:pPr>
              <w:rPr>
                <w:szCs w:val="20"/>
              </w:rPr>
            </w:pPr>
            <w:r w:rsidRPr="007621F2">
              <w:rPr>
                <w:szCs w:val="20"/>
              </w:rPr>
              <w:t>Referens till externt DICOM-objekt med åtkomst enligt WADO. E</w:t>
            </w:r>
            <w:r w:rsidRPr="007621F2">
              <w:rPr>
                <w:spacing w:val="-1"/>
                <w:szCs w:val="20"/>
              </w:rPr>
              <w:t>n tillverkarspecifik länk som är möjlig att via en säker anslutning visa i en webklient</w:t>
            </w:r>
          </w:p>
        </w:tc>
        <w:tc>
          <w:tcPr>
            <w:tcW w:w="1192" w:type="dxa"/>
          </w:tcPr>
          <w:p w14:paraId="53007BA2" w14:textId="2802A976" w:rsidR="00517C89" w:rsidRPr="007621F2" w:rsidRDefault="00517C89" w:rsidP="003A6D72">
            <w:pPr>
              <w:jc w:val="center"/>
              <w:rPr>
                <w:szCs w:val="20"/>
              </w:rPr>
            </w:pPr>
            <w:r w:rsidRPr="007621F2">
              <w:rPr>
                <w:spacing w:val="-1"/>
                <w:szCs w:val="20"/>
              </w:rPr>
              <w:t>0..1</w:t>
            </w:r>
          </w:p>
        </w:tc>
      </w:tr>
      <w:tr w:rsidR="00517C89" w:rsidRPr="007621F2" w14:paraId="1B9D7DA0" w14:textId="77777777" w:rsidTr="003A6D72">
        <w:tc>
          <w:tcPr>
            <w:tcW w:w="2802" w:type="dxa"/>
          </w:tcPr>
          <w:p w14:paraId="45D887DE" w14:textId="11AAF055" w:rsidR="00517C89" w:rsidRPr="007621F2" w:rsidRDefault="001D46AF" w:rsidP="001D46AF">
            <w:pPr>
              <w:rPr>
                <w:szCs w:val="20"/>
              </w:rPr>
            </w:pPr>
            <w:r w:rsidRPr="007621F2">
              <w:rPr>
                <w:i/>
                <w:szCs w:val="20"/>
              </w:rPr>
              <w:t>../../../i</w:t>
            </w:r>
            <w:commentRangeStart w:id="4517"/>
            <w:r w:rsidR="00517C89" w:rsidRPr="007621F2">
              <w:rPr>
                <w:i/>
                <w:szCs w:val="20"/>
              </w:rPr>
              <w:t>mageStaticData</w:t>
            </w:r>
            <w:commentRangeEnd w:id="4517"/>
            <w:r w:rsidR="00517C89" w:rsidRPr="007621F2">
              <w:rPr>
                <w:rStyle w:val="Kommentarsreferens"/>
                <w:sz w:val="20"/>
                <w:szCs w:val="20"/>
              </w:rPr>
              <w:commentReference w:id="4517"/>
            </w:r>
          </w:p>
        </w:tc>
        <w:tc>
          <w:tcPr>
            <w:tcW w:w="1701" w:type="dxa"/>
          </w:tcPr>
          <w:p w14:paraId="1EE1393A" w14:textId="5D21A432" w:rsidR="00517C89" w:rsidRPr="007621F2" w:rsidRDefault="00517C89">
            <w:pPr>
              <w:rPr>
                <w:szCs w:val="20"/>
              </w:rPr>
            </w:pPr>
            <w:r w:rsidRPr="007621F2">
              <w:rPr>
                <w:i/>
                <w:spacing w:val="-1"/>
                <w:szCs w:val="20"/>
              </w:rPr>
              <w:t>Image</w:t>
            </w:r>
            <w:r w:rsidRPr="007621F2">
              <w:rPr>
                <w:i/>
                <w:spacing w:val="-1"/>
                <w:szCs w:val="20"/>
                <w:highlight w:val="yellow"/>
              </w:rPr>
              <w:t>Structured</w:t>
            </w:r>
            <w:r w:rsidRPr="007621F2">
              <w:rPr>
                <w:i/>
                <w:spacing w:val="-1"/>
                <w:szCs w:val="20"/>
              </w:rPr>
              <w:t>DataType</w:t>
            </w:r>
          </w:p>
        </w:tc>
        <w:tc>
          <w:tcPr>
            <w:tcW w:w="3827" w:type="dxa"/>
          </w:tcPr>
          <w:p w14:paraId="415D16EC" w14:textId="6EA500FB" w:rsidR="00517C89" w:rsidRPr="007621F2" w:rsidRDefault="00517C89">
            <w:pPr>
              <w:rPr>
                <w:szCs w:val="20"/>
              </w:rPr>
            </w:pPr>
            <w:r w:rsidRPr="007621F2">
              <w:rPr>
                <w:i/>
                <w:spacing w:val="-1"/>
                <w:szCs w:val="20"/>
              </w:rPr>
              <w:t xml:space="preserve">Strukturerad mätdata för bild-tagningen med statiskt bildobjekt eller </w:t>
            </w:r>
            <w:r w:rsidRPr="007621F2">
              <w:rPr>
                <w:i/>
                <w:spacing w:val="-1"/>
                <w:szCs w:val="20"/>
              </w:rPr>
              <w:lastRenderedPageBreak/>
              <w:t>referens till bildfil.</w:t>
            </w:r>
          </w:p>
        </w:tc>
        <w:tc>
          <w:tcPr>
            <w:tcW w:w="1192" w:type="dxa"/>
          </w:tcPr>
          <w:p w14:paraId="2B45460F" w14:textId="4B238FD3" w:rsidR="00517C89" w:rsidRPr="007621F2" w:rsidRDefault="00517C89" w:rsidP="003A6D72">
            <w:pPr>
              <w:jc w:val="center"/>
              <w:rPr>
                <w:szCs w:val="20"/>
              </w:rPr>
            </w:pPr>
            <w:r w:rsidRPr="007621F2">
              <w:rPr>
                <w:i/>
                <w:spacing w:val="-1"/>
                <w:szCs w:val="20"/>
              </w:rPr>
              <w:lastRenderedPageBreak/>
              <w:t>0..*</w:t>
            </w:r>
          </w:p>
        </w:tc>
      </w:tr>
      <w:tr w:rsidR="00517C89" w:rsidRPr="007621F2" w14:paraId="6050D594" w14:textId="77777777" w:rsidTr="003A6D72">
        <w:tc>
          <w:tcPr>
            <w:tcW w:w="2802" w:type="dxa"/>
          </w:tcPr>
          <w:p w14:paraId="03E9243E" w14:textId="2E516832" w:rsidR="00517C89" w:rsidRPr="007621F2" w:rsidRDefault="00517C89">
            <w:pPr>
              <w:rPr>
                <w:szCs w:val="20"/>
              </w:rPr>
            </w:pPr>
            <w:r w:rsidRPr="007621F2">
              <w:rPr>
                <w:i/>
                <w:szCs w:val="20"/>
              </w:rPr>
              <w:lastRenderedPageBreak/>
              <w:t>../../../../</w:t>
            </w:r>
            <w:r w:rsidRPr="007621F2">
              <w:rPr>
                <w:i/>
                <w:spacing w:val="-1"/>
                <w:szCs w:val="20"/>
              </w:rPr>
              <w:t>aperture</w:t>
            </w:r>
          </w:p>
        </w:tc>
        <w:tc>
          <w:tcPr>
            <w:tcW w:w="1701" w:type="dxa"/>
          </w:tcPr>
          <w:p w14:paraId="22200C15" w14:textId="04171824" w:rsidR="00517C89" w:rsidRPr="007621F2" w:rsidRDefault="00517C89">
            <w:pPr>
              <w:rPr>
                <w:szCs w:val="20"/>
              </w:rPr>
            </w:pPr>
            <w:r w:rsidRPr="007621F2">
              <w:rPr>
                <w:i/>
                <w:spacing w:val="-1"/>
                <w:szCs w:val="20"/>
              </w:rPr>
              <w:t>PQType</w:t>
            </w:r>
          </w:p>
        </w:tc>
        <w:tc>
          <w:tcPr>
            <w:tcW w:w="3827" w:type="dxa"/>
          </w:tcPr>
          <w:p w14:paraId="427C45E4" w14:textId="672B8F7D" w:rsidR="00517C89" w:rsidRPr="007621F2" w:rsidRDefault="00E12796">
            <w:pPr>
              <w:rPr>
                <w:szCs w:val="20"/>
              </w:rPr>
            </w:pPr>
            <w:ins w:id="4518" w:author="Andreas Bjärkmar" w:date="2014-03-28T11:30:00Z">
              <w:r>
                <w:rPr>
                  <w:szCs w:val="20"/>
                </w:rPr>
                <w:t>Anges som f/(enhetslöst).</w:t>
              </w:r>
            </w:ins>
          </w:p>
        </w:tc>
        <w:tc>
          <w:tcPr>
            <w:tcW w:w="1192" w:type="dxa"/>
          </w:tcPr>
          <w:p w14:paraId="34920183" w14:textId="0505C59E" w:rsidR="00517C89" w:rsidRPr="007621F2" w:rsidRDefault="00517C89" w:rsidP="003A6D72">
            <w:pPr>
              <w:jc w:val="center"/>
              <w:rPr>
                <w:szCs w:val="20"/>
              </w:rPr>
            </w:pPr>
            <w:r w:rsidRPr="007621F2">
              <w:rPr>
                <w:i/>
                <w:spacing w:val="-1"/>
                <w:szCs w:val="20"/>
              </w:rPr>
              <w:t>0..1</w:t>
            </w:r>
          </w:p>
        </w:tc>
      </w:tr>
      <w:tr w:rsidR="00517C89" w:rsidRPr="007621F2" w14:paraId="30BB2C79" w14:textId="77777777" w:rsidTr="003A6D72">
        <w:tc>
          <w:tcPr>
            <w:tcW w:w="2802" w:type="dxa"/>
          </w:tcPr>
          <w:p w14:paraId="181E8A8D" w14:textId="497AFC24" w:rsidR="00517C89" w:rsidRPr="007621F2" w:rsidRDefault="00517C89">
            <w:pPr>
              <w:rPr>
                <w:szCs w:val="20"/>
              </w:rPr>
            </w:pPr>
            <w:r w:rsidRPr="007621F2">
              <w:rPr>
                <w:i/>
                <w:szCs w:val="20"/>
              </w:rPr>
              <w:t>../../../../</w:t>
            </w:r>
            <w:r w:rsidRPr="007621F2">
              <w:rPr>
                <w:i/>
                <w:spacing w:val="-1"/>
                <w:szCs w:val="20"/>
              </w:rPr>
              <w:t>exposureTime</w:t>
            </w:r>
          </w:p>
        </w:tc>
        <w:tc>
          <w:tcPr>
            <w:tcW w:w="1701" w:type="dxa"/>
          </w:tcPr>
          <w:p w14:paraId="66B5F965" w14:textId="0E27BE55" w:rsidR="00517C89" w:rsidRPr="007621F2" w:rsidRDefault="00517C89">
            <w:pPr>
              <w:rPr>
                <w:szCs w:val="20"/>
              </w:rPr>
            </w:pPr>
            <w:r w:rsidRPr="007621F2">
              <w:rPr>
                <w:i/>
                <w:spacing w:val="-1"/>
                <w:szCs w:val="20"/>
              </w:rPr>
              <w:t>PQType</w:t>
            </w:r>
          </w:p>
        </w:tc>
        <w:tc>
          <w:tcPr>
            <w:tcW w:w="3827" w:type="dxa"/>
          </w:tcPr>
          <w:p w14:paraId="6E2D7E0A" w14:textId="6463E2BD" w:rsidR="00517C89" w:rsidRPr="007621F2" w:rsidRDefault="00A711E9">
            <w:pPr>
              <w:rPr>
                <w:szCs w:val="20"/>
              </w:rPr>
            </w:pPr>
            <w:ins w:id="4519" w:author="Andreas Bjärkmar" w:date="2014-03-28T11:23:00Z">
              <w:r>
                <w:rPr>
                  <w:szCs w:val="20"/>
                </w:rPr>
                <w:t>I sekunder</w:t>
              </w:r>
            </w:ins>
          </w:p>
        </w:tc>
        <w:tc>
          <w:tcPr>
            <w:tcW w:w="1192" w:type="dxa"/>
          </w:tcPr>
          <w:p w14:paraId="62494A7B" w14:textId="25BD80C6" w:rsidR="00517C89" w:rsidRPr="007621F2" w:rsidRDefault="00517C89" w:rsidP="003A6D72">
            <w:pPr>
              <w:jc w:val="center"/>
              <w:rPr>
                <w:szCs w:val="20"/>
              </w:rPr>
            </w:pPr>
            <w:r w:rsidRPr="007621F2">
              <w:rPr>
                <w:i/>
                <w:spacing w:val="-1"/>
                <w:szCs w:val="20"/>
              </w:rPr>
              <w:t>0..1</w:t>
            </w:r>
          </w:p>
        </w:tc>
      </w:tr>
      <w:tr w:rsidR="00517C89" w:rsidRPr="007621F2" w14:paraId="355386A1" w14:textId="77777777" w:rsidTr="003A6D72">
        <w:tc>
          <w:tcPr>
            <w:tcW w:w="2802" w:type="dxa"/>
          </w:tcPr>
          <w:p w14:paraId="17A5E4FE" w14:textId="7201E0C0" w:rsidR="00517C89" w:rsidRPr="007621F2" w:rsidRDefault="00517C89">
            <w:pPr>
              <w:rPr>
                <w:szCs w:val="20"/>
              </w:rPr>
            </w:pPr>
            <w:r w:rsidRPr="007621F2">
              <w:rPr>
                <w:i/>
                <w:szCs w:val="20"/>
              </w:rPr>
              <w:t>../../../../</w:t>
            </w:r>
            <w:r w:rsidRPr="007621F2">
              <w:rPr>
                <w:i/>
                <w:spacing w:val="-1"/>
                <w:szCs w:val="20"/>
              </w:rPr>
              <w:t>imageCreationTime</w:t>
            </w:r>
          </w:p>
        </w:tc>
        <w:tc>
          <w:tcPr>
            <w:tcW w:w="1701" w:type="dxa"/>
          </w:tcPr>
          <w:p w14:paraId="524E9F3E" w14:textId="4D182820" w:rsidR="00517C89" w:rsidRPr="007621F2" w:rsidRDefault="00517C89">
            <w:pPr>
              <w:rPr>
                <w:szCs w:val="20"/>
              </w:rPr>
            </w:pPr>
            <w:r w:rsidRPr="007621F2">
              <w:rPr>
                <w:i/>
                <w:spacing w:val="-1"/>
                <w:szCs w:val="20"/>
              </w:rPr>
              <w:t>TimeStampType</w:t>
            </w:r>
          </w:p>
        </w:tc>
        <w:tc>
          <w:tcPr>
            <w:tcW w:w="3827" w:type="dxa"/>
          </w:tcPr>
          <w:p w14:paraId="2D3FE57E" w14:textId="32C82F90" w:rsidR="00517C89" w:rsidRPr="007621F2" w:rsidRDefault="00517C89">
            <w:pPr>
              <w:rPr>
                <w:szCs w:val="20"/>
              </w:rPr>
            </w:pPr>
            <w:r w:rsidRPr="007621F2">
              <w:rPr>
                <w:i/>
                <w:spacing w:val="-1"/>
                <w:szCs w:val="20"/>
              </w:rPr>
              <w:t>Tid då bilden skapats.</w:t>
            </w:r>
          </w:p>
        </w:tc>
        <w:tc>
          <w:tcPr>
            <w:tcW w:w="1192" w:type="dxa"/>
          </w:tcPr>
          <w:p w14:paraId="0753CFB2" w14:textId="44D57C48" w:rsidR="00517C89" w:rsidRPr="007621F2" w:rsidRDefault="00517C89" w:rsidP="003A6D72">
            <w:pPr>
              <w:jc w:val="center"/>
              <w:rPr>
                <w:szCs w:val="20"/>
              </w:rPr>
            </w:pPr>
            <w:r w:rsidRPr="007621F2">
              <w:rPr>
                <w:i/>
                <w:spacing w:val="-1"/>
                <w:szCs w:val="20"/>
              </w:rPr>
              <w:t>0..1</w:t>
            </w:r>
          </w:p>
        </w:tc>
      </w:tr>
      <w:tr w:rsidR="00517C89" w:rsidRPr="007621F2" w14:paraId="078ED7E8" w14:textId="77777777" w:rsidTr="003A6D72">
        <w:tc>
          <w:tcPr>
            <w:tcW w:w="2802" w:type="dxa"/>
          </w:tcPr>
          <w:p w14:paraId="60609359" w14:textId="4D0DAF3F" w:rsidR="00517C89" w:rsidRPr="007621F2" w:rsidRDefault="00517C89">
            <w:pPr>
              <w:rPr>
                <w:szCs w:val="20"/>
              </w:rPr>
            </w:pPr>
            <w:r w:rsidRPr="007621F2">
              <w:rPr>
                <w:i/>
                <w:szCs w:val="20"/>
              </w:rPr>
              <w:t>../../../../b</w:t>
            </w:r>
            <w:r w:rsidRPr="007621F2">
              <w:rPr>
                <w:i/>
                <w:spacing w:val="-1"/>
                <w:szCs w:val="20"/>
              </w:rPr>
              <w:t>odyPartExamined</w:t>
            </w:r>
          </w:p>
        </w:tc>
        <w:tc>
          <w:tcPr>
            <w:tcW w:w="1701" w:type="dxa"/>
          </w:tcPr>
          <w:p w14:paraId="74019465" w14:textId="2108DC9B" w:rsidR="00517C89" w:rsidRPr="007621F2" w:rsidRDefault="00517C89">
            <w:pPr>
              <w:rPr>
                <w:szCs w:val="20"/>
              </w:rPr>
            </w:pPr>
            <w:r w:rsidRPr="007621F2">
              <w:rPr>
                <w:i/>
                <w:spacing w:val="-1"/>
                <w:szCs w:val="20"/>
                <w:highlight w:val="yellow"/>
              </w:rPr>
              <w:t>CVType</w:t>
            </w:r>
          </w:p>
        </w:tc>
        <w:tc>
          <w:tcPr>
            <w:tcW w:w="3827" w:type="dxa"/>
          </w:tcPr>
          <w:p w14:paraId="7BA6E970" w14:textId="429DC7DA" w:rsidR="00517C89" w:rsidRPr="007621F2" w:rsidRDefault="00517C89">
            <w:pPr>
              <w:rPr>
                <w:szCs w:val="20"/>
              </w:rPr>
            </w:pPr>
            <w:r w:rsidRPr="007621F2">
              <w:rPr>
                <w:i/>
                <w:spacing w:val="-1"/>
                <w:szCs w:val="20"/>
              </w:rPr>
              <w:t>Kroppsdel</w:t>
            </w:r>
            <w:ins w:id="4520" w:author="Björn Genfors" w:date="2014-03-28T14:59:00Z">
              <w:r w:rsidR="008420F6">
                <w:rPr>
                  <w:i/>
                  <w:spacing w:val="-1"/>
                  <w:szCs w:val="20"/>
                </w:rPr>
                <w:t xml:space="preserve">. Bör anges med kod ur SNOMED CT (OID: </w:t>
              </w:r>
            </w:ins>
            <w:ins w:id="4521" w:author="Björn Genfors" w:date="2014-03-28T15:00:00Z">
              <w:r w:rsidR="008420F6" w:rsidRPr="008420F6">
                <w:rPr>
                  <w:i/>
                  <w:spacing w:val="-1"/>
                  <w:szCs w:val="20"/>
                </w:rPr>
                <w:t>1.2.752.116.2.1</w:t>
              </w:r>
              <w:r w:rsidR="008420F6">
                <w:rPr>
                  <w:i/>
                  <w:spacing w:val="-1"/>
                  <w:szCs w:val="20"/>
                </w:rPr>
                <w:t>)</w:t>
              </w:r>
            </w:ins>
          </w:p>
        </w:tc>
        <w:tc>
          <w:tcPr>
            <w:tcW w:w="1192" w:type="dxa"/>
          </w:tcPr>
          <w:p w14:paraId="4D566C8A" w14:textId="6B22C18D" w:rsidR="00517C89" w:rsidRPr="007621F2" w:rsidRDefault="00517C89" w:rsidP="003A6D72">
            <w:pPr>
              <w:jc w:val="center"/>
              <w:rPr>
                <w:szCs w:val="20"/>
              </w:rPr>
            </w:pPr>
            <w:r w:rsidRPr="007621F2">
              <w:rPr>
                <w:i/>
                <w:spacing w:val="-1"/>
                <w:szCs w:val="20"/>
              </w:rPr>
              <w:t>0..1</w:t>
            </w:r>
          </w:p>
        </w:tc>
      </w:tr>
      <w:tr w:rsidR="00517C89" w:rsidRPr="007621F2" w14:paraId="5AF1C3A3" w14:textId="77777777" w:rsidTr="003A6D72">
        <w:tc>
          <w:tcPr>
            <w:tcW w:w="2802" w:type="dxa"/>
          </w:tcPr>
          <w:p w14:paraId="0DFD96BB" w14:textId="2F682D58" w:rsidR="00517C89" w:rsidRPr="007621F2" w:rsidRDefault="00517C89">
            <w:pPr>
              <w:rPr>
                <w:szCs w:val="20"/>
              </w:rPr>
            </w:pPr>
            <w:r w:rsidRPr="007621F2">
              <w:rPr>
                <w:i/>
                <w:szCs w:val="20"/>
              </w:rPr>
              <w:t>../../../../c</w:t>
            </w:r>
            <w:r w:rsidRPr="007621F2">
              <w:rPr>
                <w:i/>
                <w:spacing w:val="-1"/>
                <w:szCs w:val="20"/>
              </w:rPr>
              <w:t>ontrastAgentUsed</w:t>
            </w:r>
          </w:p>
        </w:tc>
        <w:tc>
          <w:tcPr>
            <w:tcW w:w="1701" w:type="dxa"/>
          </w:tcPr>
          <w:p w14:paraId="548C474B" w14:textId="4AA04AD5" w:rsidR="00517C89" w:rsidRPr="007621F2" w:rsidRDefault="00517C89">
            <w:pPr>
              <w:rPr>
                <w:szCs w:val="20"/>
              </w:rPr>
            </w:pPr>
            <w:r w:rsidRPr="007621F2">
              <w:rPr>
                <w:i/>
                <w:spacing w:val="-1"/>
                <w:szCs w:val="20"/>
              </w:rPr>
              <w:t>String</w:t>
            </w:r>
          </w:p>
        </w:tc>
        <w:tc>
          <w:tcPr>
            <w:tcW w:w="3827" w:type="dxa"/>
          </w:tcPr>
          <w:p w14:paraId="2497ED67" w14:textId="02639A42" w:rsidR="00517C89" w:rsidRPr="007621F2" w:rsidRDefault="00517C89">
            <w:pPr>
              <w:rPr>
                <w:szCs w:val="20"/>
              </w:rPr>
            </w:pPr>
            <w:r w:rsidRPr="007621F2">
              <w:rPr>
                <w:i/>
                <w:spacing w:val="-1"/>
                <w:szCs w:val="20"/>
              </w:rPr>
              <w:t>Kontrast som använts vid bildtagningen.</w:t>
            </w:r>
          </w:p>
        </w:tc>
        <w:tc>
          <w:tcPr>
            <w:tcW w:w="1192" w:type="dxa"/>
          </w:tcPr>
          <w:p w14:paraId="737B4422" w14:textId="42219764" w:rsidR="00517C89" w:rsidRPr="007621F2" w:rsidRDefault="00517C89" w:rsidP="003A6D72">
            <w:pPr>
              <w:jc w:val="center"/>
              <w:rPr>
                <w:szCs w:val="20"/>
              </w:rPr>
            </w:pPr>
            <w:r w:rsidRPr="007621F2">
              <w:rPr>
                <w:i/>
                <w:spacing w:val="-1"/>
                <w:szCs w:val="20"/>
              </w:rPr>
              <w:t>0..1</w:t>
            </w:r>
          </w:p>
        </w:tc>
      </w:tr>
      <w:tr w:rsidR="00517C89" w:rsidRPr="007621F2" w14:paraId="1069829A" w14:textId="77777777" w:rsidTr="003A6D72">
        <w:tc>
          <w:tcPr>
            <w:tcW w:w="2802" w:type="dxa"/>
          </w:tcPr>
          <w:p w14:paraId="07EB24A7" w14:textId="1DB9A0C3" w:rsidR="00517C89" w:rsidRPr="007621F2" w:rsidRDefault="00517C89">
            <w:pPr>
              <w:rPr>
                <w:szCs w:val="20"/>
              </w:rPr>
            </w:pPr>
            <w:r w:rsidRPr="007621F2">
              <w:rPr>
                <w:i/>
                <w:szCs w:val="20"/>
              </w:rPr>
              <w:t>../../../../m</w:t>
            </w:r>
            <w:r w:rsidRPr="007621F2">
              <w:rPr>
                <w:i/>
                <w:spacing w:val="-1"/>
                <w:szCs w:val="20"/>
              </w:rPr>
              <w:t>agneticFieldStrength</w:t>
            </w:r>
          </w:p>
        </w:tc>
        <w:tc>
          <w:tcPr>
            <w:tcW w:w="1701" w:type="dxa"/>
          </w:tcPr>
          <w:p w14:paraId="62E9C560" w14:textId="7559239E" w:rsidR="00517C89" w:rsidRPr="007621F2" w:rsidRDefault="00517C89">
            <w:pPr>
              <w:rPr>
                <w:szCs w:val="20"/>
              </w:rPr>
            </w:pPr>
            <w:r w:rsidRPr="007621F2">
              <w:rPr>
                <w:i/>
                <w:spacing w:val="-1"/>
                <w:szCs w:val="20"/>
              </w:rPr>
              <w:t>PQType</w:t>
            </w:r>
          </w:p>
        </w:tc>
        <w:tc>
          <w:tcPr>
            <w:tcW w:w="3827" w:type="dxa"/>
          </w:tcPr>
          <w:p w14:paraId="3D45E23F" w14:textId="56927768" w:rsidR="00517C89" w:rsidRPr="007621F2" w:rsidRDefault="00517C89">
            <w:pPr>
              <w:rPr>
                <w:szCs w:val="20"/>
              </w:rPr>
            </w:pPr>
            <w:del w:id="4522" w:author="Andreas Bjärkmar" w:date="2014-03-28T11:32:00Z">
              <w:r w:rsidRPr="00E12796" w:rsidDel="00E12796">
                <w:rPr>
                  <w:i/>
                  <w:spacing w:val="-1"/>
                  <w:szCs w:val="20"/>
                  <w:highlight w:val="yellow"/>
                  <w:rPrChange w:id="4523" w:author="Andreas Bjärkmar" w:date="2014-03-28T11:32:00Z">
                    <w:rPr>
                      <w:i/>
                      <w:spacing w:val="-1"/>
                      <w:szCs w:val="20"/>
                    </w:rPr>
                  </w:rPrChange>
                </w:rPr>
                <w:delText>Magnetic field strength if image is MRI</w:delText>
              </w:r>
            </w:del>
            <w:ins w:id="4524" w:author="Andreas Bjärkmar" w:date="2014-03-28T11:32:00Z">
              <w:r w:rsidR="00E12796" w:rsidRPr="00E12796">
                <w:rPr>
                  <w:i/>
                  <w:spacing w:val="-1"/>
                  <w:szCs w:val="20"/>
                  <w:highlight w:val="yellow"/>
                  <w:rPrChange w:id="4525" w:author="Andreas Bjärkmar" w:date="2014-03-28T11:32:00Z">
                    <w:rPr>
                      <w:i/>
                      <w:spacing w:val="-1"/>
                      <w:szCs w:val="20"/>
                    </w:rPr>
                  </w:rPrChange>
                </w:rPr>
                <w:t>Magnetisk fältsyrka i T.</w:t>
              </w:r>
            </w:ins>
          </w:p>
        </w:tc>
        <w:tc>
          <w:tcPr>
            <w:tcW w:w="1192" w:type="dxa"/>
          </w:tcPr>
          <w:p w14:paraId="3D0553B8" w14:textId="73D0A98A" w:rsidR="00517C89" w:rsidRPr="007621F2" w:rsidRDefault="00517C89" w:rsidP="003A6D72">
            <w:pPr>
              <w:jc w:val="center"/>
              <w:rPr>
                <w:szCs w:val="20"/>
              </w:rPr>
            </w:pPr>
            <w:r w:rsidRPr="007621F2">
              <w:rPr>
                <w:i/>
                <w:spacing w:val="-1"/>
                <w:szCs w:val="20"/>
              </w:rPr>
              <w:t>0..1</w:t>
            </w:r>
          </w:p>
        </w:tc>
      </w:tr>
      <w:tr w:rsidR="00517C89" w:rsidRPr="007621F2" w14:paraId="6C6C9B58" w14:textId="77777777" w:rsidTr="003A6D72">
        <w:tc>
          <w:tcPr>
            <w:tcW w:w="2802" w:type="dxa"/>
          </w:tcPr>
          <w:p w14:paraId="3AC40FBC" w14:textId="3F9C04BA" w:rsidR="00517C89" w:rsidRPr="007621F2" w:rsidRDefault="00517C89">
            <w:pPr>
              <w:rPr>
                <w:szCs w:val="20"/>
              </w:rPr>
            </w:pPr>
            <w:r w:rsidRPr="007621F2">
              <w:rPr>
                <w:i/>
                <w:szCs w:val="20"/>
              </w:rPr>
              <w:t>../../../../</w:t>
            </w:r>
            <w:r w:rsidRPr="007621F2">
              <w:rPr>
                <w:i/>
                <w:spacing w:val="-1"/>
                <w:szCs w:val="20"/>
              </w:rPr>
              <w:t>copy</w:t>
            </w:r>
            <w:ins w:id="4526" w:author="Khaled Daham" w:date="2014-03-28T12:41:00Z">
              <w:r w:rsidR="006F6609">
                <w:rPr>
                  <w:i/>
                  <w:spacing w:val="-1"/>
                  <w:szCs w:val="20"/>
                </w:rPr>
                <w:t>r</w:t>
              </w:r>
            </w:ins>
            <w:del w:id="4527" w:author="Khaled Daham" w:date="2014-03-28T12:41:00Z">
              <w:r w:rsidRPr="007621F2" w:rsidDel="006F6609">
                <w:rPr>
                  <w:i/>
                  <w:spacing w:val="-1"/>
                  <w:szCs w:val="20"/>
                </w:rPr>
                <w:delText>R</w:delText>
              </w:r>
            </w:del>
            <w:r w:rsidRPr="007621F2">
              <w:rPr>
                <w:i/>
                <w:spacing w:val="-1"/>
                <w:szCs w:val="20"/>
              </w:rPr>
              <w:t>ight</w:t>
            </w:r>
          </w:p>
        </w:tc>
        <w:tc>
          <w:tcPr>
            <w:tcW w:w="1701" w:type="dxa"/>
          </w:tcPr>
          <w:p w14:paraId="0E9C6535" w14:textId="084AE16D" w:rsidR="00517C89" w:rsidRPr="007621F2" w:rsidRDefault="00517C89">
            <w:pPr>
              <w:rPr>
                <w:szCs w:val="20"/>
              </w:rPr>
            </w:pPr>
            <w:r w:rsidRPr="007621F2">
              <w:rPr>
                <w:i/>
                <w:spacing w:val="-1"/>
                <w:szCs w:val="20"/>
              </w:rPr>
              <w:t>String</w:t>
            </w:r>
          </w:p>
        </w:tc>
        <w:tc>
          <w:tcPr>
            <w:tcW w:w="3827" w:type="dxa"/>
          </w:tcPr>
          <w:p w14:paraId="20E367CA" w14:textId="3BB6B9DC" w:rsidR="00517C89" w:rsidRPr="007621F2" w:rsidRDefault="00517C89">
            <w:pPr>
              <w:rPr>
                <w:szCs w:val="20"/>
              </w:rPr>
            </w:pPr>
            <w:r w:rsidRPr="007621F2">
              <w:rPr>
                <w:i/>
                <w:spacing w:val="-1"/>
                <w:szCs w:val="20"/>
              </w:rPr>
              <w:t xml:space="preserve">Copyright-ägare av bilden </w:t>
            </w:r>
          </w:p>
        </w:tc>
        <w:tc>
          <w:tcPr>
            <w:tcW w:w="1192" w:type="dxa"/>
          </w:tcPr>
          <w:p w14:paraId="4F117970" w14:textId="6C050DA7" w:rsidR="00517C89" w:rsidRPr="007621F2" w:rsidRDefault="00517C89" w:rsidP="003A6D72">
            <w:pPr>
              <w:jc w:val="center"/>
              <w:rPr>
                <w:szCs w:val="20"/>
              </w:rPr>
            </w:pPr>
            <w:r w:rsidRPr="007621F2">
              <w:rPr>
                <w:i/>
                <w:spacing w:val="-1"/>
                <w:szCs w:val="20"/>
              </w:rPr>
              <w:t>0..1</w:t>
            </w:r>
          </w:p>
        </w:tc>
      </w:tr>
      <w:tr w:rsidR="00517C89" w:rsidRPr="007621F2" w14:paraId="3199056B" w14:textId="77777777" w:rsidTr="008420F6">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4528" w:author="Björn Genfors" w:date="2014-03-28T15:01:00Z">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794"/>
        </w:trPr>
        <w:tc>
          <w:tcPr>
            <w:tcW w:w="2802" w:type="dxa"/>
            <w:tcPrChange w:id="4529" w:author="Björn Genfors" w:date="2014-03-28T15:01:00Z">
              <w:tcPr>
                <w:tcW w:w="2802" w:type="dxa"/>
              </w:tcPr>
            </w:tcPrChange>
          </w:tcPr>
          <w:p w14:paraId="1D90811F" w14:textId="3E7785C9" w:rsidR="00517C89" w:rsidRPr="007621F2" w:rsidRDefault="00517C89">
            <w:pPr>
              <w:rPr>
                <w:szCs w:val="20"/>
              </w:rPr>
            </w:pPr>
            <w:r w:rsidRPr="007621F2">
              <w:rPr>
                <w:i/>
                <w:szCs w:val="20"/>
              </w:rPr>
              <w:t>../</w:t>
            </w:r>
            <w:r w:rsidR="005A6285" w:rsidRPr="007621F2">
              <w:rPr>
                <w:i/>
                <w:szCs w:val="20"/>
              </w:rPr>
              <w:t>../../../i</w:t>
            </w:r>
            <w:r w:rsidRPr="007621F2">
              <w:rPr>
                <w:i/>
                <w:szCs w:val="20"/>
              </w:rPr>
              <w:t>mageData</w:t>
            </w:r>
          </w:p>
        </w:tc>
        <w:tc>
          <w:tcPr>
            <w:tcW w:w="1701" w:type="dxa"/>
            <w:tcPrChange w:id="4530" w:author="Björn Genfors" w:date="2014-03-28T15:01:00Z">
              <w:tcPr>
                <w:tcW w:w="1701" w:type="dxa"/>
              </w:tcPr>
            </w:tcPrChange>
          </w:tcPr>
          <w:p w14:paraId="4BB6495E" w14:textId="578FE112" w:rsidR="00517C89" w:rsidRPr="007621F2" w:rsidRDefault="00517C89">
            <w:pPr>
              <w:rPr>
                <w:szCs w:val="20"/>
              </w:rPr>
            </w:pPr>
            <w:r w:rsidRPr="007621F2">
              <w:rPr>
                <w:i/>
                <w:spacing w:val="-1"/>
                <w:szCs w:val="20"/>
              </w:rPr>
              <w:t>imageDataType</w:t>
            </w:r>
          </w:p>
        </w:tc>
        <w:tc>
          <w:tcPr>
            <w:tcW w:w="3827" w:type="dxa"/>
            <w:tcPrChange w:id="4531" w:author="Björn Genfors" w:date="2014-03-28T15:01:00Z">
              <w:tcPr>
                <w:tcW w:w="3827" w:type="dxa"/>
              </w:tcPr>
            </w:tcPrChange>
          </w:tcPr>
          <w:p w14:paraId="45BA47CE" w14:textId="77777777" w:rsidR="00517C89" w:rsidRPr="007621F2" w:rsidDel="008420F6" w:rsidRDefault="00517C89" w:rsidP="003A6D72">
            <w:pPr>
              <w:spacing w:line="226" w:lineRule="exact"/>
              <w:rPr>
                <w:del w:id="4532" w:author="Björn Genfors" w:date="2014-03-28T15:00:00Z"/>
                <w:i/>
                <w:spacing w:val="-1"/>
                <w:szCs w:val="20"/>
              </w:rPr>
            </w:pPr>
            <w:r w:rsidRPr="007621F2">
              <w:rPr>
                <w:i/>
                <w:spacing w:val="-1"/>
                <w:szCs w:val="20"/>
              </w:rPr>
              <w:t>Möjlighet att svara med en bild i något av de tillåtna formaten enligt HL7 multimediatyper (inkl. PDF).</w:t>
            </w:r>
          </w:p>
          <w:p w14:paraId="2B298373" w14:textId="77777777" w:rsidR="00517C89" w:rsidRPr="007621F2" w:rsidRDefault="00517C89" w:rsidP="008420F6">
            <w:pPr>
              <w:spacing w:line="226" w:lineRule="exact"/>
              <w:rPr>
                <w:szCs w:val="20"/>
              </w:rPr>
              <w:pPrChange w:id="4533" w:author="Björn Genfors" w:date="2014-03-28T15:00:00Z">
                <w:pPr/>
              </w:pPrChange>
            </w:pPr>
          </w:p>
        </w:tc>
        <w:tc>
          <w:tcPr>
            <w:tcW w:w="1192" w:type="dxa"/>
            <w:tcPrChange w:id="4534" w:author="Björn Genfors" w:date="2014-03-28T15:01:00Z">
              <w:tcPr>
                <w:tcW w:w="1192" w:type="dxa"/>
              </w:tcPr>
            </w:tcPrChange>
          </w:tcPr>
          <w:p w14:paraId="72A4A69F" w14:textId="166182A1" w:rsidR="00517C89" w:rsidRPr="007621F2" w:rsidRDefault="00517C89" w:rsidP="003A6D72">
            <w:pPr>
              <w:jc w:val="center"/>
              <w:rPr>
                <w:szCs w:val="20"/>
              </w:rPr>
            </w:pPr>
            <w:r w:rsidRPr="007621F2">
              <w:rPr>
                <w:i/>
                <w:spacing w:val="-1"/>
                <w:szCs w:val="20"/>
              </w:rPr>
              <w:t>1..1</w:t>
            </w:r>
          </w:p>
        </w:tc>
      </w:tr>
      <w:tr w:rsidR="00517C89" w:rsidRPr="007621F2" w14:paraId="5703E60E" w14:textId="77777777" w:rsidTr="003A6D72">
        <w:tc>
          <w:tcPr>
            <w:tcW w:w="2802" w:type="dxa"/>
          </w:tcPr>
          <w:p w14:paraId="5671A3D3" w14:textId="35DD1755" w:rsidR="00517C89" w:rsidRPr="007621F2" w:rsidRDefault="00517C89">
            <w:pPr>
              <w:rPr>
                <w:szCs w:val="20"/>
              </w:rPr>
            </w:pPr>
            <w:r w:rsidRPr="007621F2">
              <w:rPr>
                <w:szCs w:val="20"/>
              </w:rPr>
              <w:t>../../../../../mediaType</w:t>
            </w:r>
          </w:p>
        </w:tc>
        <w:tc>
          <w:tcPr>
            <w:tcW w:w="1701" w:type="dxa"/>
          </w:tcPr>
          <w:p w14:paraId="60A6BA34" w14:textId="7DD4DE3C" w:rsidR="00517C89" w:rsidRPr="007621F2" w:rsidRDefault="00517C89">
            <w:pPr>
              <w:rPr>
                <w:szCs w:val="20"/>
              </w:rPr>
            </w:pPr>
            <w:r w:rsidRPr="007621F2">
              <w:rPr>
                <w:szCs w:val="20"/>
              </w:rPr>
              <w:t>MediaTypeEnum</w:t>
            </w:r>
          </w:p>
        </w:tc>
        <w:tc>
          <w:tcPr>
            <w:tcW w:w="3827" w:type="dxa"/>
          </w:tcPr>
          <w:p w14:paraId="774253F3" w14:textId="6A5E9323" w:rsidR="00517C89" w:rsidRPr="007621F2" w:rsidRDefault="00517C89">
            <w:pPr>
              <w:rPr>
                <w:szCs w:val="20"/>
              </w:rPr>
            </w:pPr>
            <w:r w:rsidRPr="007621F2">
              <w:rPr>
                <w:szCs w:val="20"/>
              </w:rPr>
              <w:t>Mediatyper enligt HL7. NPÖ tillåter här enbart värde eller en referens till extern multimedia</w:t>
            </w:r>
          </w:p>
        </w:tc>
        <w:tc>
          <w:tcPr>
            <w:tcW w:w="1192" w:type="dxa"/>
          </w:tcPr>
          <w:p w14:paraId="469B832B" w14:textId="493FA2EB" w:rsidR="00517C89" w:rsidRPr="007621F2" w:rsidRDefault="00517C89" w:rsidP="003A6D72">
            <w:pPr>
              <w:jc w:val="center"/>
              <w:rPr>
                <w:szCs w:val="20"/>
              </w:rPr>
            </w:pPr>
            <w:r w:rsidRPr="007621F2">
              <w:rPr>
                <w:spacing w:val="-1"/>
                <w:szCs w:val="20"/>
              </w:rPr>
              <w:t>1..1</w:t>
            </w:r>
          </w:p>
        </w:tc>
      </w:tr>
      <w:tr w:rsidR="00517C89" w:rsidRPr="007621F2" w14:paraId="3BA3CFC2" w14:textId="77777777" w:rsidTr="003A6D72">
        <w:tc>
          <w:tcPr>
            <w:tcW w:w="2802" w:type="dxa"/>
          </w:tcPr>
          <w:p w14:paraId="4B9D9455" w14:textId="2959FF38" w:rsidR="00517C89" w:rsidRPr="007621F2" w:rsidRDefault="00517C89">
            <w:pPr>
              <w:rPr>
                <w:szCs w:val="20"/>
              </w:rPr>
            </w:pPr>
            <w:r w:rsidRPr="007621F2">
              <w:rPr>
                <w:szCs w:val="20"/>
              </w:rPr>
              <w:t>../../../../../value</w:t>
            </w:r>
          </w:p>
        </w:tc>
        <w:tc>
          <w:tcPr>
            <w:tcW w:w="1701" w:type="dxa"/>
          </w:tcPr>
          <w:p w14:paraId="77505445" w14:textId="7CA0C5C1" w:rsidR="00517C89" w:rsidRPr="007621F2" w:rsidRDefault="00517C89">
            <w:pPr>
              <w:rPr>
                <w:szCs w:val="20"/>
              </w:rPr>
            </w:pPr>
            <w:r w:rsidRPr="007621F2">
              <w:rPr>
                <w:spacing w:val="-1"/>
                <w:szCs w:val="20"/>
              </w:rPr>
              <w:t>Base64Binary</w:t>
            </w:r>
          </w:p>
        </w:tc>
        <w:tc>
          <w:tcPr>
            <w:tcW w:w="3827" w:type="dxa"/>
          </w:tcPr>
          <w:p w14:paraId="5FBDE1A3" w14:textId="3ECF8914" w:rsidR="00517C89" w:rsidRPr="007621F2" w:rsidRDefault="00517C89">
            <w:pPr>
              <w:rPr>
                <w:szCs w:val="20"/>
              </w:rPr>
            </w:pPr>
            <w:r w:rsidRPr="007621F2">
              <w:rPr>
                <w:spacing w:val="-1"/>
                <w:szCs w:val="20"/>
              </w:rPr>
              <w:t xml:space="preserve">Value är binärdata som representerar objektet. Ett och endast ett av value och reference ska anges. </w:t>
            </w:r>
          </w:p>
        </w:tc>
        <w:tc>
          <w:tcPr>
            <w:tcW w:w="1192" w:type="dxa"/>
          </w:tcPr>
          <w:p w14:paraId="12860CC0" w14:textId="3ACAA9CB" w:rsidR="00517C89" w:rsidRPr="007621F2" w:rsidRDefault="00517C89" w:rsidP="003A6D72">
            <w:pPr>
              <w:jc w:val="center"/>
              <w:rPr>
                <w:szCs w:val="20"/>
              </w:rPr>
            </w:pPr>
            <w:r w:rsidRPr="007621F2">
              <w:rPr>
                <w:spacing w:val="-1"/>
                <w:szCs w:val="20"/>
              </w:rPr>
              <w:t>0..1</w:t>
            </w:r>
          </w:p>
        </w:tc>
      </w:tr>
      <w:tr w:rsidR="00517C89" w:rsidRPr="007621F2" w14:paraId="66E1DF87" w14:textId="77777777" w:rsidTr="003A6D72">
        <w:tc>
          <w:tcPr>
            <w:tcW w:w="2802" w:type="dxa"/>
          </w:tcPr>
          <w:p w14:paraId="16660D30" w14:textId="0BE0AF4F" w:rsidR="00517C89" w:rsidRPr="007621F2" w:rsidRDefault="00517C89">
            <w:pPr>
              <w:rPr>
                <w:szCs w:val="20"/>
              </w:rPr>
            </w:pPr>
            <w:r w:rsidRPr="007621F2">
              <w:rPr>
                <w:szCs w:val="20"/>
              </w:rPr>
              <w:t>../../../../../reference</w:t>
            </w:r>
          </w:p>
        </w:tc>
        <w:tc>
          <w:tcPr>
            <w:tcW w:w="1701" w:type="dxa"/>
          </w:tcPr>
          <w:p w14:paraId="64149765" w14:textId="45B22604" w:rsidR="00517C89" w:rsidRPr="007621F2" w:rsidRDefault="00517C89">
            <w:pPr>
              <w:rPr>
                <w:szCs w:val="20"/>
              </w:rPr>
            </w:pPr>
            <w:r w:rsidRPr="007621F2">
              <w:rPr>
                <w:szCs w:val="20"/>
              </w:rPr>
              <w:t>anyURI</w:t>
            </w:r>
          </w:p>
        </w:tc>
        <w:tc>
          <w:tcPr>
            <w:tcW w:w="3827" w:type="dxa"/>
          </w:tcPr>
          <w:p w14:paraId="0500D6EF" w14:textId="5E6949C2" w:rsidR="00517C89" w:rsidRPr="007621F2" w:rsidRDefault="00517C89">
            <w:pPr>
              <w:rPr>
                <w:szCs w:val="20"/>
              </w:rPr>
            </w:pPr>
            <w:r w:rsidRPr="007621F2">
              <w:rPr>
                <w:szCs w:val="20"/>
              </w:rPr>
              <w:t>Referens till extern bild i form av en URL. Ett och endast ett av value och reference ska anges. E</w:t>
            </w:r>
            <w:r w:rsidRPr="007621F2">
              <w:rPr>
                <w:spacing w:val="-1"/>
                <w:szCs w:val="20"/>
              </w:rPr>
              <w:t>n tillverkarspecifik länk som är möjlig att via en säker anslutning visa i en webklient</w:t>
            </w:r>
          </w:p>
        </w:tc>
        <w:tc>
          <w:tcPr>
            <w:tcW w:w="1192" w:type="dxa"/>
          </w:tcPr>
          <w:p w14:paraId="0C424F1E" w14:textId="083F7D4F" w:rsidR="00517C89" w:rsidRPr="007621F2" w:rsidRDefault="00517C89" w:rsidP="003A6D72">
            <w:pPr>
              <w:jc w:val="center"/>
              <w:rPr>
                <w:szCs w:val="20"/>
              </w:rPr>
            </w:pPr>
            <w:r w:rsidRPr="007621F2">
              <w:rPr>
                <w:spacing w:val="-1"/>
                <w:szCs w:val="20"/>
              </w:rPr>
              <w:t>0..1</w:t>
            </w:r>
          </w:p>
        </w:tc>
      </w:tr>
      <w:tr w:rsidR="00517C89" w:rsidRPr="007621F2" w14:paraId="3C79E47A" w14:textId="77777777" w:rsidTr="003A6D72">
        <w:tc>
          <w:tcPr>
            <w:tcW w:w="2802" w:type="dxa"/>
          </w:tcPr>
          <w:p w14:paraId="02492FA3" w14:textId="06B6ED69" w:rsidR="00517C89" w:rsidRPr="007621F2" w:rsidRDefault="00517C89">
            <w:pPr>
              <w:rPr>
                <w:szCs w:val="20"/>
              </w:rPr>
            </w:pPr>
            <w:r w:rsidRPr="007621F2">
              <w:rPr>
                <w:szCs w:val="20"/>
              </w:rPr>
              <w:t>../../../../../burnedInAnnotations</w:t>
            </w:r>
          </w:p>
        </w:tc>
        <w:tc>
          <w:tcPr>
            <w:tcW w:w="1701" w:type="dxa"/>
          </w:tcPr>
          <w:p w14:paraId="4CB541C7" w14:textId="32BE80FB" w:rsidR="00517C89" w:rsidRPr="007621F2" w:rsidRDefault="00517C89">
            <w:pPr>
              <w:rPr>
                <w:szCs w:val="20"/>
              </w:rPr>
            </w:pPr>
            <w:r w:rsidRPr="007621F2">
              <w:rPr>
                <w:szCs w:val="20"/>
              </w:rPr>
              <w:t>Boolean</w:t>
            </w:r>
          </w:p>
        </w:tc>
        <w:tc>
          <w:tcPr>
            <w:tcW w:w="3827" w:type="dxa"/>
          </w:tcPr>
          <w:p w14:paraId="60A946A9" w14:textId="5166DAA0" w:rsidR="00517C89" w:rsidRPr="007621F2" w:rsidRDefault="00517C89">
            <w:pPr>
              <w:rPr>
                <w:szCs w:val="20"/>
              </w:rPr>
            </w:pPr>
            <w:r w:rsidRPr="007621F2">
              <w:rPr>
                <w:szCs w:val="20"/>
              </w:rPr>
              <w:t>True om patientdata finns i pixelinformationen.</w:t>
            </w:r>
          </w:p>
        </w:tc>
        <w:tc>
          <w:tcPr>
            <w:tcW w:w="1192" w:type="dxa"/>
          </w:tcPr>
          <w:p w14:paraId="5908AA4B" w14:textId="71DE03DD" w:rsidR="00517C89" w:rsidRPr="007621F2" w:rsidRDefault="00517C89" w:rsidP="003A6D72">
            <w:pPr>
              <w:jc w:val="center"/>
              <w:rPr>
                <w:szCs w:val="20"/>
              </w:rPr>
            </w:pPr>
            <w:r w:rsidRPr="007621F2">
              <w:rPr>
                <w:spacing w:val="-1"/>
                <w:szCs w:val="20"/>
              </w:rPr>
              <w:t>0..1</w:t>
            </w:r>
          </w:p>
        </w:tc>
      </w:tr>
      <w:tr w:rsidR="00517C89" w:rsidRPr="007621F2" w14:paraId="2ACCC9E3" w14:textId="77777777" w:rsidTr="003A6D72">
        <w:tc>
          <w:tcPr>
            <w:tcW w:w="2802" w:type="dxa"/>
          </w:tcPr>
          <w:p w14:paraId="78DB32DE" w14:textId="6D472A05" w:rsidR="00517C89" w:rsidRPr="007621F2" w:rsidRDefault="00517C89">
            <w:pPr>
              <w:rPr>
                <w:szCs w:val="20"/>
              </w:rPr>
            </w:pPr>
            <w:r w:rsidRPr="007621F2">
              <w:rPr>
                <w:i/>
                <w:szCs w:val="20"/>
              </w:rPr>
              <w:t>../../Referral</w:t>
            </w:r>
          </w:p>
        </w:tc>
        <w:tc>
          <w:tcPr>
            <w:tcW w:w="1701" w:type="dxa"/>
          </w:tcPr>
          <w:p w14:paraId="0C3B729A" w14:textId="5E240204" w:rsidR="00517C89" w:rsidRPr="007621F2" w:rsidRDefault="00517C89">
            <w:pPr>
              <w:rPr>
                <w:szCs w:val="20"/>
              </w:rPr>
            </w:pPr>
            <w:r w:rsidRPr="007621F2">
              <w:rPr>
                <w:i/>
                <w:szCs w:val="20"/>
              </w:rPr>
              <w:t>ReferralType</w:t>
            </w:r>
          </w:p>
        </w:tc>
        <w:tc>
          <w:tcPr>
            <w:tcW w:w="3827" w:type="dxa"/>
          </w:tcPr>
          <w:p w14:paraId="5FA82C79" w14:textId="266E4B91" w:rsidR="00517C89" w:rsidRPr="007621F2" w:rsidRDefault="00517C89">
            <w:pPr>
              <w:rPr>
                <w:szCs w:val="20"/>
              </w:rPr>
            </w:pPr>
            <w:r w:rsidRPr="007621F2">
              <w:rPr>
                <w:i/>
                <w:szCs w:val="20"/>
              </w:rPr>
              <w:t xml:space="preserve">Information om den vårdbegäran(remiss) som ligger till grund för undersökningen och dess svar. </w:t>
            </w:r>
            <w:r w:rsidRPr="007621F2">
              <w:rPr>
                <w:i/>
                <w:spacing w:val="-1"/>
                <w:szCs w:val="20"/>
              </w:rPr>
              <w:t>Måste vara valfri eftersom tagning av Bild inte alltid remitteras</w:t>
            </w:r>
          </w:p>
        </w:tc>
        <w:tc>
          <w:tcPr>
            <w:tcW w:w="1192" w:type="dxa"/>
          </w:tcPr>
          <w:p w14:paraId="51BF1671" w14:textId="7055B3AB" w:rsidR="00517C89" w:rsidRPr="007621F2" w:rsidRDefault="00517C89" w:rsidP="003A6D72">
            <w:pPr>
              <w:jc w:val="center"/>
              <w:rPr>
                <w:szCs w:val="20"/>
              </w:rPr>
            </w:pPr>
            <w:r w:rsidRPr="007621F2">
              <w:rPr>
                <w:i/>
                <w:spacing w:val="-1"/>
                <w:szCs w:val="20"/>
              </w:rPr>
              <w:t>0..1</w:t>
            </w:r>
          </w:p>
        </w:tc>
      </w:tr>
      <w:tr w:rsidR="00517C89" w:rsidRPr="007621F2" w14:paraId="41F1FA57" w14:textId="77777777" w:rsidTr="003A6D72">
        <w:tc>
          <w:tcPr>
            <w:tcW w:w="2802" w:type="dxa"/>
          </w:tcPr>
          <w:p w14:paraId="0D69E555" w14:textId="22DA9797" w:rsidR="00517C89" w:rsidRPr="007621F2" w:rsidRDefault="00517C89">
            <w:pPr>
              <w:rPr>
                <w:szCs w:val="20"/>
              </w:rPr>
            </w:pPr>
            <w:r w:rsidRPr="007621F2">
              <w:rPr>
                <w:szCs w:val="20"/>
              </w:rPr>
              <w:t>../../../referralId</w:t>
            </w:r>
          </w:p>
        </w:tc>
        <w:tc>
          <w:tcPr>
            <w:tcW w:w="1701" w:type="dxa"/>
          </w:tcPr>
          <w:p w14:paraId="328F9584" w14:textId="36F6480F" w:rsidR="00517C89" w:rsidRPr="007621F2" w:rsidRDefault="00517C89">
            <w:pPr>
              <w:rPr>
                <w:szCs w:val="20"/>
              </w:rPr>
            </w:pPr>
            <w:r w:rsidRPr="007621F2">
              <w:rPr>
                <w:szCs w:val="20"/>
              </w:rPr>
              <w:t>string</w:t>
            </w:r>
          </w:p>
        </w:tc>
        <w:tc>
          <w:tcPr>
            <w:tcW w:w="3827" w:type="dxa"/>
          </w:tcPr>
          <w:p w14:paraId="4967C62A" w14:textId="213736E0" w:rsidR="00517C89" w:rsidRPr="007621F2" w:rsidRDefault="00517C89">
            <w:pPr>
              <w:rPr>
                <w:szCs w:val="20"/>
              </w:rPr>
            </w:pPr>
            <w:r w:rsidRPr="007621F2">
              <w:rPr>
                <w:szCs w:val="20"/>
              </w:rPr>
              <w:t xml:space="preserve">Remissens identitet som är unik inom det lokala avsändande systemet. </w:t>
            </w:r>
            <w:r w:rsidRPr="007621F2">
              <w:rPr>
                <w:spacing w:val="-1"/>
                <w:szCs w:val="20"/>
              </w:rPr>
              <w:t>Motsvarar vårdbegäran-id</w:t>
            </w:r>
          </w:p>
        </w:tc>
        <w:tc>
          <w:tcPr>
            <w:tcW w:w="1192" w:type="dxa"/>
          </w:tcPr>
          <w:p w14:paraId="2D2A119A" w14:textId="5E40F788" w:rsidR="00517C89" w:rsidRPr="007621F2" w:rsidRDefault="00517C89" w:rsidP="003A6D72">
            <w:pPr>
              <w:jc w:val="center"/>
              <w:rPr>
                <w:szCs w:val="20"/>
              </w:rPr>
            </w:pPr>
            <w:r w:rsidRPr="007621F2">
              <w:rPr>
                <w:spacing w:val="-1"/>
                <w:szCs w:val="20"/>
              </w:rPr>
              <w:t>1..1</w:t>
            </w:r>
          </w:p>
        </w:tc>
      </w:tr>
      <w:tr w:rsidR="00517C89" w:rsidRPr="007621F2" w14:paraId="7ED13298" w14:textId="77777777" w:rsidTr="003A6D72">
        <w:tc>
          <w:tcPr>
            <w:tcW w:w="2802" w:type="dxa"/>
          </w:tcPr>
          <w:p w14:paraId="7B1DBAB0" w14:textId="7D64F32B" w:rsidR="00517C89" w:rsidRPr="007621F2" w:rsidRDefault="00517C89">
            <w:pPr>
              <w:rPr>
                <w:szCs w:val="20"/>
              </w:rPr>
            </w:pPr>
            <w:r w:rsidRPr="007621F2">
              <w:rPr>
                <w:szCs w:val="20"/>
              </w:rPr>
              <w:t>../../../</w:t>
            </w:r>
            <w:r w:rsidRPr="007621F2">
              <w:rPr>
                <w:szCs w:val="20"/>
                <w:highlight w:val="yellow"/>
              </w:rPr>
              <w:t>referralReason</w:t>
            </w:r>
          </w:p>
        </w:tc>
        <w:tc>
          <w:tcPr>
            <w:tcW w:w="1701" w:type="dxa"/>
          </w:tcPr>
          <w:p w14:paraId="3E8FDF09" w14:textId="24D1C5DD" w:rsidR="00517C89" w:rsidRPr="007621F2" w:rsidRDefault="00517C89">
            <w:pPr>
              <w:rPr>
                <w:szCs w:val="20"/>
              </w:rPr>
            </w:pPr>
            <w:r w:rsidRPr="007621F2">
              <w:rPr>
                <w:spacing w:val="-1"/>
                <w:szCs w:val="20"/>
              </w:rPr>
              <w:t>string</w:t>
            </w:r>
          </w:p>
        </w:tc>
        <w:tc>
          <w:tcPr>
            <w:tcW w:w="3827" w:type="dxa"/>
          </w:tcPr>
          <w:p w14:paraId="306C21BB" w14:textId="1EA071E6" w:rsidR="00517C89" w:rsidRPr="007621F2" w:rsidRDefault="00517C89">
            <w:pPr>
              <w:rPr>
                <w:szCs w:val="20"/>
              </w:rPr>
            </w:pPr>
            <w:r w:rsidRPr="007621F2">
              <w:rPr>
                <w:spacing w:val="-1"/>
                <w:szCs w:val="20"/>
              </w:rPr>
              <w:t>Text som anger frågeställningen</w:t>
            </w:r>
          </w:p>
        </w:tc>
        <w:tc>
          <w:tcPr>
            <w:tcW w:w="1192" w:type="dxa"/>
          </w:tcPr>
          <w:p w14:paraId="3F56C505" w14:textId="27F58061" w:rsidR="00517C89" w:rsidRPr="007621F2" w:rsidRDefault="00517C89" w:rsidP="003A6D72">
            <w:pPr>
              <w:jc w:val="center"/>
              <w:rPr>
                <w:szCs w:val="20"/>
              </w:rPr>
            </w:pPr>
            <w:r w:rsidRPr="007621F2">
              <w:rPr>
                <w:spacing w:val="-1"/>
                <w:szCs w:val="20"/>
              </w:rPr>
              <w:t>0..1</w:t>
            </w:r>
          </w:p>
        </w:tc>
      </w:tr>
      <w:tr w:rsidR="00517C89" w:rsidRPr="007621F2" w14:paraId="00DB869F" w14:textId="77777777" w:rsidTr="003A6D72">
        <w:tc>
          <w:tcPr>
            <w:tcW w:w="2802" w:type="dxa"/>
          </w:tcPr>
          <w:p w14:paraId="3A8EF2FF" w14:textId="4CB89CE5" w:rsidR="00517C89" w:rsidRPr="007621F2" w:rsidRDefault="00517C89">
            <w:pPr>
              <w:rPr>
                <w:szCs w:val="20"/>
              </w:rPr>
            </w:pPr>
            <w:r w:rsidRPr="007621F2">
              <w:rPr>
                <w:szCs w:val="20"/>
              </w:rPr>
              <w:t>../../../Anamnesis</w:t>
            </w:r>
          </w:p>
        </w:tc>
        <w:tc>
          <w:tcPr>
            <w:tcW w:w="1701" w:type="dxa"/>
          </w:tcPr>
          <w:p w14:paraId="190CEB31" w14:textId="6167CA5E" w:rsidR="00517C89" w:rsidRPr="007621F2" w:rsidRDefault="00517C89">
            <w:pPr>
              <w:rPr>
                <w:szCs w:val="20"/>
              </w:rPr>
            </w:pPr>
            <w:r w:rsidRPr="007621F2">
              <w:rPr>
                <w:spacing w:val="-1"/>
                <w:szCs w:val="20"/>
              </w:rPr>
              <w:t>string</w:t>
            </w:r>
          </w:p>
        </w:tc>
        <w:tc>
          <w:tcPr>
            <w:tcW w:w="3827" w:type="dxa"/>
          </w:tcPr>
          <w:p w14:paraId="1FA78660" w14:textId="65CB556F" w:rsidR="00517C89" w:rsidRPr="007621F2" w:rsidRDefault="00517C89">
            <w:pPr>
              <w:rPr>
                <w:szCs w:val="20"/>
              </w:rPr>
            </w:pPr>
            <w:r w:rsidRPr="007621F2">
              <w:rPr>
                <w:spacing w:val="-1"/>
                <w:szCs w:val="20"/>
              </w:rPr>
              <w:t>Text som anger bakgrund till frågeställningen</w:t>
            </w:r>
          </w:p>
        </w:tc>
        <w:tc>
          <w:tcPr>
            <w:tcW w:w="1192" w:type="dxa"/>
          </w:tcPr>
          <w:p w14:paraId="78DAE6F7" w14:textId="449962A2" w:rsidR="00517C89" w:rsidRPr="007621F2" w:rsidRDefault="00517C89" w:rsidP="003A6D72">
            <w:pPr>
              <w:jc w:val="center"/>
              <w:rPr>
                <w:szCs w:val="20"/>
              </w:rPr>
            </w:pPr>
            <w:r w:rsidRPr="007621F2">
              <w:rPr>
                <w:spacing w:val="-1"/>
                <w:szCs w:val="20"/>
              </w:rPr>
              <w:t>0..1</w:t>
            </w:r>
          </w:p>
        </w:tc>
      </w:tr>
      <w:tr w:rsidR="00517C89" w:rsidRPr="007621F2" w14:paraId="2EB4226D" w14:textId="77777777" w:rsidTr="003A6D72">
        <w:tc>
          <w:tcPr>
            <w:tcW w:w="2802" w:type="dxa"/>
          </w:tcPr>
          <w:p w14:paraId="00C84307" w14:textId="4B69BC7D" w:rsidR="00517C89" w:rsidRPr="007621F2" w:rsidRDefault="00517C89">
            <w:pPr>
              <w:rPr>
                <w:szCs w:val="20"/>
              </w:rPr>
            </w:pPr>
            <w:r w:rsidRPr="007621F2">
              <w:rPr>
                <w:szCs w:val="20"/>
              </w:rPr>
              <w:t>../../../careContactId</w:t>
            </w:r>
          </w:p>
        </w:tc>
        <w:tc>
          <w:tcPr>
            <w:tcW w:w="1701" w:type="dxa"/>
          </w:tcPr>
          <w:p w14:paraId="1DC01F0A" w14:textId="3270E6DF" w:rsidR="00517C89" w:rsidRPr="007621F2" w:rsidRDefault="00517C89">
            <w:pPr>
              <w:rPr>
                <w:szCs w:val="20"/>
              </w:rPr>
            </w:pPr>
            <w:r w:rsidRPr="007621F2">
              <w:rPr>
                <w:spacing w:val="-1"/>
                <w:szCs w:val="20"/>
              </w:rPr>
              <w:t>string</w:t>
            </w:r>
          </w:p>
        </w:tc>
        <w:tc>
          <w:tcPr>
            <w:tcW w:w="3827" w:type="dxa"/>
          </w:tcPr>
          <w:p w14:paraId="6E738A26" w14:textId="3055BC39" w:rsidR="00517C89" w:rsidRPr="007621F2" w:rsidRDefault="00517C89">
            <w:pPr>
              <w:rPr>
                <w:szCs w:val="20"/>
              </w:rPr>
            </w:pPr>
            <w:r w:rsidRPr="007621F2">
              <w:rPr>
                <w:spacing w:val="-1"/>
                <w:szCs w:val="20"/>
              </w:rPr>
              <w:t>Identitet för den vård- och omsorgskontakt som föranlett vårdbegäran. Identiteten är unik inom producernade system.</w:t>
            </w:r>
          </w:p>
        </w:tc>
        <w:tc>
          <w:tcPr>
            <w:tcW w:w="1192" w:type="dxa"/>
          </w:tcPr>
          <w:p w14:paraId="6187B83F" w14:textId="6422ADEC" w:rsidR="00517C89" w:rsidRPr="007621F2" w:rsidRDefault="00517C89" w:rsidP="003A6D72">
            <w:pPr>
              <w:jc w:val="center"/>
              <w:rPr>
                <w:szCs w:val="20"/>
              </w:rPr>
            </w:pPr>
            <w:r w:rsidRPr="007621F2">
              <w:rPr>
                <w:spacing w:val="-1"/>
                <w:szCs w:val="20"/>
              </w:rPr>
              <w:t>0..1</w:t>
            </w:r>
          </w:p>
        </w:tc>
      </w:tr>
      <w:tr w:rsidR="00517C89" w:rsidRPr="007621F2" w14:paraId="1673A794" w14:textId="77777777" w:rsidTr="003A6D72">
        <w:tc>
          <w:tcPr>
            <w:tcW w:w="2802" w:type="dxa"/>
          </w:tcPr>
          <w:p w14:paraId="4F998BC2" w14:textId="2177210F" w:rsidR="00517C89" w:rsidRPr="007621F2" w:rsidRDefault="00517C89">
            <w:pPr>
              <w:rPr>
                <w:szCs w:val="20"/>
              </w:rPr>
            </w:pPr>
            <w:r w:rsidRPr="007621F2">
              <w:rPr>
                <w:i/>
                <w:szCs w:val="20"/>
              </w:rPr>
              <w:t>../../../accountableHealthcareProfessional</w:t>
            </w:r>
          </w:p>
        </w:tc>
        <w:tc>
          <w:tcPr>
            <w:tcW w:w="1701" w:type="dxa"/>
          </w:tcPr>
          <w:p w14:paraId="50937B59" w14:textId="723C0C9F" w:rsidR="00517C89" w:rsidRPr="007621F2" w:rsidRDefault="00517C89">
            <w:pPr>
              <w:rPr>
                <w:szCs w:val="20"/>
              </w:rPr>
            </w:pPr>
            <w:r w:rsidRPr="007621F2">
              <w:rPr>
                <w:i/>
                <w:spacing w:val="-1"/>
                <w:szCs w:val="20"/>
              </w:rPr>
              <w:t>HealthcareProfessionalType</w:t>
            </w:r>
          </w:p>
        </w:tc>
        <w:tc>
          <w:tcPr>
            <w:tcW w:w="3827" w:type="dxa"/>
          </w:tcPr>
          <w:p w14:paraId="44EFF86C" w14:textId="04BD173E" w:rsidR="00517C89" w:rsidRPr="007621F2" w:rsidRDefault="00517C89">
            <w:pPr>
              <w:rPr>
                <w:szCs w:val="20"/>
              </w:rPr>
            </w:pPr>
            <w:r w:rsidRPr="007621F2">
              <w:rPr>
                <w:i/>
                <w:spacing w:val="-1"/>
                <w:szCs w:val="20"/>
              </w:rPr>
              <w:t xml:space="preserve">Information om den vård- och omsorgspersonal som framställt </w:t>
            </w:r>
            <w:r w:rsidRPr="007621F2">
              <w:rPr>
                <w:i/>
                <w:spacing w:val="-1"/>
                <w:szCs w:val="20"/>
              </w:rPr>
              <w:lastRenderedPageBreak/>
              <w:t>vårdbegäran, nedan kallad remittent.</w:t>
            </w:r>
          </w:p>
        </w:tc>
        <w:tc>
          <w:tcPr>
            <w:tcW w:w="1192" w:type="dxa"/>
          </w:tcPr>
          <w:p w14:paraId="451A2113" w14:textId="65315327" w:rsidR="00517C89" w:rsidRPr="007621F2" w:rsidRDefault="00517C89" w:rsidP="003A6D72">
            <w:pPr>
              <w:jc w:val="center"/>
              <w:rPr>
                <w:szCs w:val="20"/>
              </w:rPr>
            </w:pPr>
            <w:r w:rsidRPr="007621F2">
              <w:rPr>
                <w:i/>
                <w:spacing w:val="-1"/>
                <w:szCs w:val="20"/>
              </w:rPr>
              <w:lastRenderedPageBreak/>
              <w:t>1..1</w:t>
            </w:r>
          </w:p>
        </w:tc>
      </w:tr>
      <w:tr w:rsidR="00517C89" w:rsidRPr="007621F2" w14:paraId="791EB31A" w14:textId="77777777" w:rsidTr="003A6D72">
        <w:tc>
          <w:tcPr>
            <w:tcW w:w="2802" w:type="dxa"/>
          </w:tcPr>
          <w:p w14:paraId="6DF08BCA" w14:textId="304FF0C3" w:rsidR="00517C89" w:rsidRPr="007621F2" w:rsidRDefault="00517C89">
            <w:pPr>
              <w:rPr>
                <w:szCs w:val="20"/>
              </w:rPr>
            </w:pPr>
            <w:r w:rsidRPr="007621F2">
              <w:rPr>
                <w:szCs w:val="20"/>
              </w:rPr>
              <w:lastRenderedPageBreak/>
              <w:t>../../../../authorTime</w:t>
            </w:r>
          </w:p>
        </w:tc>
        <w:tc>
          <w:tcPr>
            <w:tcW w:w="1701" w:type="dxa"/>
          </w:tcPr>
          <w:p w14:paraId="402FB8F9" w14:textId="05D42A68" w:rsidR="00517C89" w:rsidRPr="007621F2" w:rsidRDefault="00517C89">
            <w:pPr>
              <w:rPr>
                <w:szCs w:val="20"/>
              </w:rPr>
            </w:pPr>
            <w:r w:rsidRPr="007621F2">
              <w:rPr>
                <w:spacing w:val="-1"/>
                <w:szCs w:val="20"/>
              </w:rPr>
              <w:t>TimeStampType</w:t>
            </w:r>
          </w:p>
        </w:tc>
        <w:tc>
          <w:tcPr>
            <w:tcW w:w="3827" w:type="dxa"/>
          </w:tcPr>
          <w:p w14:paraId="01D7F437" w14:textId="376B88C9" w:rsidR="00517C89" w:rsidRPr="007621F2" w:rsidRDefault="00517C89">
            <w:pPr>
              <w:rPr>
                <w:szCs w:val="20"/>
              </w:rPr>
            </w:pPr>
            <w:r w:rsidRPr="007621F2">
              <w:rPr>
                <w:spacing w:val="-1"/>
                <w:szCs w:val="20"/>
              </w:rPr>
              <w:t>Tid då vårdbegäran framställdes</w:t>
            </w:r>
          </w:p>
        </w:tc>
        <w:tc>
          <w:tcPr>
            <w:tcW w:w="1192" w:type="dxa"/>
          </w:tcPr>
          <w:p w14:paraId="54C08798" w14:textId="336B58EB" w:rsidR="00517C89" w:rsidRPr="007621F2" w:rsidRDefault="00517C89" w:rsidP="003A6D72">
            <w:pPr>
              <w:jc w:val="center"/>
              <w:rPr>
                <w:szCs w:val="20"/>
              </w:rPr>
            </w:pPr>
            <w:r w:rsidRPr="007621F2">
              <w:rPr>
                <w:spacing w:val="-1"/>
                <w:szCs w:val="20"/>
              </w:rPr>
              <w:t>1..1</w:t>
            </w:r>
          </w:p>
        </w:tc>
      </w:tr>
      <w:tr w:rsidR="00517C89" w:rsidRPr="007621F2" w14:paraId="52096A95" w14:textId="77777777" w:rsidTr="003A6D72">
        <w:tc>
          <w:tcPr>
            <w:tcW w:w="2802" w:type="dxa"/>
          </w:tcPr>
          <w:p w14:paraId="29C9D7F8" w14:textId="383EF74E" w:rsidR="00517C89" w:rsidRPr="007621F2" w:rsidRDefault="00517C89">
            <w:pPr>
              <w:rPr>
                <w:szCs w:val="20"/>
              </w:rPr>
            </w:pPr>
            <w:r w:rsidRPr="007621F2">
              <w:rPr>
                <w:szCs w:val="20"/>
              </w:rPr>
              <w:t>../../../../healthcareProfessionalHSAid</w:t>
            </w:r>
          </w:p>
        </w:tc>
        <w:tc>
          <w:tcPr>
            <w:tcW w:w="1701" w:type="dxa"/>
          </w:tcPr>
          <w:p w14:paraId="3F6F11BF" w14:textId="62A22D32" w:rsidR="00517C89" w:rsidRPr="007621F2" w:rsidRDefault="00517C89">
            <w:pPr>
              <w:rPr>
                <w:szCs w:val="20"/>
              </w:rPr>
            </w:pPr>
            <w:r w:rsidRPr="007621F2">
              <w:rPr>
                <w:spacing w:val="-1"/>
                <w:szCs w:val="20"/>
              </w:rPr>
              <w:t>HSAIdType</w:t>
            </w:r>
          </w:p>
        </w:tc>
        <w:tc>
          <w:tcPr>
            <w:tcW w:w="3827" w:type="dxa"/>
          </w:tcPr>
          <w:p w14:paraId="23089F42" w14:textId="02ACCA68" w:rsidR="00517C89" w:rsidRPr="007621F2" w:rsidRDefault="00517C89">
            <w:pPr>
              <w:rPr>
                <w:szCs w:val="20"/>
              </w:rPr>
            </w:pPr>
            <w:r w:rsidRPr="007621F2">
              <w:rPr>
                <w:spacing w:val="-1"/>
                <w:szCs w:val="20"/>
              </w:rPr>
              <w:t xml:space="preserve">Remittentens HSA-id. HSA-id för vård- och omsorgspersonal. Skall anges om tillgänglig. </w:t>
            </w:r>
          </w:p>
        </w:tc>
        <w:tc>
          <w:tcPr>
            <w:tcW w:w="1192" w:type="dxa"/>
          </w:tcPr>
          <w:p w14:paraId="1CD27CC6" w14:textId="39DDB932" w:rsidR="00517C89" w:rsidRPr="007621F2" w:rsidRDefault="00517C89" w:rsidP="003A6D72">
            <w:pPr>
              <w:jc w:val="center"/>
              <w:rPr>
                <w:szCs w:val="20"/>
              </w:rPr>
            </w:pPr>
            <w:r w:rsidRPr="007621F2">
              <w:rPr>
                <w:spacing w:val="-1"/>
                <w:szCs w:val="20"/>
              </w:rPr>
              <w:t>1..1</w:t>
            </w:r>
          </w:p>
        </w:tc>
      </w:tr>
      <w:tr w:rsidR="00517C89" w:rsidRPr="007621F2" w14:paraId="073FE452" w14:textId="77777777" w:rsidTr="003A6D72">
        <w:tc>
          <w:tcPr>
            <w:tcW w:w="2802" w:type="dxa"/>
          </w:tcPr>
          <w:p w14:paraId="4E4AA7E0" w14:textId="0A167C9A" w:rsidR="00517C89" w:rsidRPr="007621F2" w:rsidRDefault="00517C89">
            <w:pPr>
              <w:rPr>
                <w:szCs w:val="20"/>
              </w:rPr>
            </w:pPr>
            <w:r w:rsidRPr="007621F2">
              <w:rPr>
                <w:szCs w:val="20"/>
              </w:rPr>
              <w:t>../../../../healthcareProfessionalName</w:t>
            </w:r>
          </w:p>
        </w:tc>
        <w:tc>
          <w:tcPr>
            <w:tcW w:w="1701" w:type="dxa"/>
          </w:tcPr>
          <w:p w14:paraId="21171CBC" w14:textId="1BB6C45D" w:rsidR="00517C89" w:rsidRPr="007621F2" w:rsidRDefault="00517C89">
            <w:pPr>
              <w:rPr>
                <w:szCs w:val="20"/>
              </w:rPr>
            </w:pPr>
            <w:r w:rsidRPr="007621F2">
              <w:rPr>
                <w:spacing w:val="-1"/>
                <w:szCs w:val="20"/>
              </w:rPr>
              <w:t>string</w:t>
            </w:r>
          </w:p>
        </w:tc>
        <w:tc>
          <w:tcPr>
            <w:tcW w:w="3827" w:type="dxa"/>
          </w:tcPr>
          <w:p w14:paraId="0EB62267" w14:textId="4D97E1E6" w:rsidR="00517C89" w:rsidRPr="007621F2" w:rsidRDefault="00517C89">
            <w:pPr>
              <w:rPr>
                <w:szCs w:val="20"/>
              </w:rPr>
            </w:pPr>
            <w:r w:rsidRPr="007621F2">
              <w:rPr>
                <w:spacing w:val="-1"/>
                <w:szCs w:val="20"/>
              </w:rPr>
              <w:t>Namn på remittenten. Om tillgängligt skall detta anges.</w:t>
            </w:r>
          </w:p>
        </w:tc>
        <w:tc>
          <w:tcPr>
            <w:tcW w:w="1192" w:type="dxa"/>
          </w:tcPr>
          <w:p w14:paraId="7C52958B" w14:textId="56C224A5" w:rsidR="00517C89" w:rsidRPr="007621F2" w:rsidRDefault="00517C89" w:rsidP="003A6D72">
            <w:pPr>
              <w:jc w:val="center"/>
              <w:rPr>
                <w:szCs w:val="20"/>
              </w:rPr>
            </w:pPr>
            <w:r w:rsidRPr="007621F2">
              <w:rPr>
                <w:spacing w:val="-1"/>
                <w:szCs w:val="20"/>
              </w:rPr>
              <w:t>1..1</w:t>
            </w:r>
          </w:p>
        </w:tc>
      </w:tr>
      <w:tr w:rsidR="00517C89" w:rsidRPr="007621F2" w14:paraId="68A014CB" w14:textId="77777777" w:rsidTr="003A6D72">
        <w:tc>
          <w:tcPr>
            <w:tcW w:w="2802" w:type="dxa"/>
          </w:tcPr>
          <w:p w14:paraId="3926C3C7" w14:textId="7104C3F3" w:rsidR="00517C89" w:rsidRPr="007621F2" w:rsidRDefault="00517C89">
            <w:pPr>
              <w:rPr>
                <w:szCs w:val="20"/>
              </w:rPr>
            </w:pPr>
            <w:r w:rsidRPr="007621F2">
              <w:rPr>
                <w:i/>
                <w:szCs w:val="20"/>
              </w:rPr>
              <w:t>../../../../healthcareProfessionalRoleCode</w:t>
            </w:r>
          </w:p>
        </w:tc>
        <w:tc>
          <w:tcPr>
            <w:tcW w:w="1701" w:type="dxa"/>
          </w:tcPr>
          <w:p w14:paraId="1F3186A8" w14:textId="5EDE44B3" w:rsidR="00517C89" w:rsidRPr="007621F2" w:rsidRDefault="00517C89">
            <w:pPr>
              <w:rPr>
                <w:szCs w:val="20"/>
              </w:rPr>
            </w:pPr>
            <w:r w:rsidRPr="007621F2">
              <w:rPr>
                <w:i/>
                <w:spacing w:val="-1"/>
                <w:szCs w:val="20"/>
              </w:rPr>
              <w:t>CVType</w:t>
            </w:r>
          </w:p>
        </w:tc>
        <w:tc>
          <w:tcPr>
            <w:tcW w:w="3827" w:type="dxa"/>
          </w:tcPr>
          <w:p w14:paraId="4A079AF2" w14:textId="0FFE77F3" w:rsidR="00517C89" w:rsidRPr="007621F2" w:rsidRDefault="00517C89">
            <w:pPr>
              <w:rPr>
                <w:szCs w:val="20"/>
              </w:rPr>
            </w:pPr>
            <w:r w:rsidRPr="007621F2">
              <w:rPr>
                <w:i/>
                <w:spacing w:val="-1"/>
                <w:szCs w:val="20"/>
              </w:rPr>
              <w:t>Information om remittentens befattning. Om möjligt skall KV Befattning (OID 1.2.752.129.2.2.1.4) användas. Om kodverk saknas anges befattning i originalText.</w:t>
            </w:r>
          </w:p>
        </w:tc>
        <w:tc>
          <w:tcPr>
            <w:tcW w:w="1192" w:type="dxa"/>
          </w:tcPr>
          <w:p w14:paraId="20D00D6F" w14:textId="304C4E7D" w:rsidR="00517C89" w:rsidRPr="007621F2" w:rsidRDefault="00517C89" w:rsidP="003A6D72">
            <w:pPr>
              <w:jc w:val="center"/>
              <w:rPr>
                <w:szCs w:val="20"/>
              </w:rPr>
            </w:pPr>
            <w:r w:rsidRPr="007621F2">
              <w:rPr>
                <w:i/>
                <w:spacing w:val="-1"/>
                <w:szCs w:val="20"/>
              </w:rPr>
              <w:t>0..1</w:t>
            </w:r>
          </w:p>
        </w:tc>
      </w:tr>
      <w:tr w:rsidR="00517C89" w:rsidRPr="007621F2" w14:paraId="00B31D4F" w14:textId="77777777" w:rsidTr="003A6D72">
        <w:tc>
          <w:tcPr>
            <w:tcW w:w="2802" w:type="dxa"/>
          </w:tcPr>
          <w:p w14:paraId="604A95CC" w14:textId="7A6BE780" w:rsidR="00517C89" w:rsidRPr="007621F2" w:rsidRDefault="00517C89">
            <w:pPr>
              <w:rPr>
                <w:szCs w:val="20"/>
              </w:rPr>
            </w:pPr>
            <w:r w:rsidRPr="007621F2">
              <w:rPr>
                <w:szCs w:val="20"/>
              </w:rPr>
              <w:t>../../../../../code</w:t>
            </w:r>
          </w:p>
        </w:tc>
        <w:tc>
          <w:tcPr>
            <w:tcW w:w="1701" w:type="dxa"/>
          </w:tcPr>
          <w:p w14:paraId="28619C16" w14:textId="189D0E64" w:rsidR="00517C89" w:rsidRPr="007621F2" w:rsidRDefault="00517C89">
            <w:pPr>
              <w:rPr>
                <w:szCs w:val="20"/>
              </w:rPr>
            </w:pPr>
            <w:r w:rsidRPr="007621F2">
              <w:rPr>
                <w:spacing w:val="-1"/>
                <w:szCs w:val="20"/>
              </w:rPr>
              <w:t>string</w:t>
            </w:r>
          </w:p>
        </w:tc>
        <w:tc>
          <w:tcPr>
            <w:tcW w:w="3827" w:type="dxa"/>
          </w:tcPr>
          <w:p w14:paraId="43ADBDD3" w14:textId="5C3DD397" w:rsidR="00517C89" w:rsidRPr="007621F2" w:rsidRDefault="00517C89">
            <w:pPr>
              <w:rPr>
                <w:szCs w:val="20"/>
              </w:rPr>
            </w:pPr>
            <w:r w:rsidRPr="007621F2">
              <w:rPr>
                <w:spacing w:val="-1"/>
                <w:szCs w:val="20"/>
              </w:rPr>
              <w:t>Befattningskod. Om code anges skall också codeSystem  samt displayName anges.</w:t>
            </w:r>
          </w:p>
        </w:tc>
        <w:tc>
          <w:tcPr>
            <w:tcW w:w="1192" w:type="dxa"/>
          </w:tcPr>
          <w:p w14:paraId="7B582C94" w14:textId="4AEB29B6" w:rsidR="00517C89" w:rsidRPr="007621F2" w:rsidRDefault="00517C89" w:rsidP="003A6D72">
            <w:pPr>
              <w:jc w:val="center"/>
              <w:rPr>
                <w:szCs w:val="20"/>
              </w:rPr>
            </w:pPr>
            <w:r w:rsidRPr="007621F2">
              <w:rPr>
                <w:spacing w:val="-1"/>
                <w:szCs w:val="20"/>
              </w:rPr>
              <w:t>0..1</w:t>
            </w:r>
          </w:p>
        </w:tc>
      </w:tr>
      <w:tr w:rsidR="00517C89" w:rsidRPr="007621F2" w14:paraId="2CB72650" w14:textId="77777777" w:rsidTr="003A6D72">
        <w:tc>
          <w:tcPr>
            <w:tcW w:w="2802" w:type="dxa"/>
          </w:tcPr>
          <w:p w14:paraId="727816C5" w14:textId="3AAC0D80" w:rsidR="00517C89" w:rsidRPr="007621F2" w:rsidRDefault="00517C89">
            <w:pPr>
              <w:rPr>
                <w:szCs w:val="20"/>
              </w:rPr>
            </w:pPr>
            <w:r w:rsidRPr="007621F2">
              <w:rPr>
                <w:szCs w:val="20"/>
              </w:rPr>
              <w:t>../../../../../codeSystem</w:t>
            </w:r>
          </w:p>
        </w:tc>
        <w:tc>
          <w:tcPr>
            <w:tcW w:w="1701" w:type="dxa"/>
          </w:tcPr>
          <w:p w14:paraId="040E70D1" w14:textId="758EADEE" w:rsidR="00517C89" w:rsidRPr="007621F2" w:rsidRDefault="00517C89">
            <w:pPr>
              <w:rPr>
                <w:szCs w:val="20"/>
              </w:rPr>
            </w:pPr>
            <w:r w:rsidRPr="007621F2">
              <w:rPr>
                <w:spacing w:val="-1"/>
                <w:szCs w:val="20"/>
              </w:rPr>
              <w:t>string</w:t>
            </w:r>
          </w:p>
        </w:tc>
        <w:tc>
          <w:tcPr>
            <w:tcW w:w="3827" w:type="dxa"/>
          </w:tcPr>
          <w:p w14:paraId="390ABA7F" w14:textId="7DB379C5" w:rsidR="00517C89" w:rsidRPr="007621F2" w:rsidRDefault="00517C89">
            <w:pPr>
              <w:rPr>
                <w:szCs w:val="20"/>
              </w:rPr>
            </w:pPr>
            <w:r w:rsidRPr="007621F2">
              <w:rPr>
                <w:spacing w:val="-1"/>
                <w:szCs w:val="20"/>
              </w:rPr>
              <w:t>Kodsystem för befattningskod. Om codeSystem anges skall också code samt displayName anges.</w:t>
            </w:r>
          </w:p>
        </w:tc>
        <w:tc>
          <w:tcPr>
            <w:tcW w:w="1192" w:type="dxa"/>
          </w:tcPr>
          <w:p w14:paraId="6BA1794B" w14:textId="69537393" w:rsidR="00517C89" w:rsidRPr="007621F2" w:rsidRDefault="00517C89" w:rsidP="003A6D72">
            <w:pPr>
              <w:jc w:val="center"/>
              <w:rPr>
                <w:szCs w:val="20"/>
              </w:rPr>
            </w:pPr>
            <w:r w:rsidRPr="007621F2">
              <w:rPr>
                <w:spacing w:val="-1"/>
                <w:szCs w:val="20"/>
              </w:rPr>
              <w:t>0..1</w:t>
            </w:r>
          </w:p>
        </w:tc>
      </w:tr>
      <w:tr w:rsidR="00517C89" w:rsidRPr="007621F2" w14:paraId="7F169DFE" w14:textId="77777777" w:rsidTr="003A6D72">
        <w:tc>
          <w:tcPr>
            <w:tcW w:w="2802" w:type="dxa"/>
          </w:tcPr>
          <w:p w14:paraId="09458C7B" w14:textId="4185B5BB" w:rsidR="00517C89" w:rsidRPr="007621F2" w:rsidRDefault="00517C89">
            <w:pPr>
              <w:rPr>
                <w:szCs w:val="20"/>
              </w:rPr>
            </w:pPr>
            <w:r w:rsidRPr="007621F2">
              <w:rPr>
                <w:szCs w:val="20"/>
              </w:rPr>
              <w:t>../../../../../displayName</w:t>
            </w:r>
          </w:p>
        </w:tc>
        <w:tc>
          <w:tcPr>
            <w:tcW w:w="1701" w:type="dxa"/>
          </w:tcPr>
          <w:p w14:paraId="4C2AEDC0" w14:textId="41998CEB" w:rsidR="00517C89" w:rsidRPr="007621F2" w:rsidRDefault="00517C89">
            <w:pPr>
              <w:rPr>
                <w:szCs w:val="20"/>
              </w:rPr>
            </w:pPr>
            <w:r w:rsidRPr="007621F2">
              <w:rPr>
                <w:spacing w:val="-1"/>
                <w:szCs w:val="20"/>
              </w:rPr>
              <w:t>string</w:t>
            </w:r>
          </w:p>
        </w:tc>
        <w:tc>
          <w:tcPr>
            <w:tcW w:w="3827" w:type="dxa"/>
          </w:tcPr>
          <w:p w14:paraId="25EFB8E4" w14:textId="3ABFDFE0" w:rsidR="00517C89" w:rsidRPr="007621F2" w:rsidRDefault="00517C89">
            <w:pPr>
              <w:rPr>
                <w:szCs w:val="20"/>
              </w:rPr>
            </w:pPr>
            <w:r w:rsidRPr="007621F2">
              <w:rPr>
                <w:spacing w:val="-1"/>
                <w:szCs w:val="20"/>
              </w:rPr>
              <w:t>Befattningskoden i klartext. Om separat displayName inte finns i producerande system skall samma värde som i code anges.</w:t>
            </w:r>
          </w:p>
        </w:tc>
        <w:tc>
          <w:tcPr>
            <w:tcW w:w="1192" w:type="dxa"/>
          </w:tcPr>
          <w:p w14:paraId="7894CA02" w14:textId="6DFC594E" w:rsidR="00517C89" w:rsidRPr="007621F2" w:rsidRDefault="00517C89" w:rsidP="003A6D72">
            <w:pPr>
              <w:jc w:val="center"/>
              <w:rPr>
                <w:szCs w:val="20"/>
              </w:rPr>
            </w:pPr>
            <w:r w:rsidRPr="007621F2">
              <w:rPr>
                <w:spacing w:val="-1"/>
                <w:szCs w:val="20"/>
              </w:rPr>
              <w:t>0..1</w:t>
            </w:r>
          </w:p>
        </w:tc>
      </w:tr>
      <w:tr w:rsidR="00517C89" w:rsidRPr="007621F2" w14:paraId="213CC60F" w14:textId="77777777" w:rsidTr="003A6D72">
        <w:tc>
          <w:tcPr>
            <w:tcW w:w="2802" w:type="dxa"/>
          </w:tcPr>
          <w:p w14:paraId="21B80F70" w14:textId="04FB09BD" w:rsidR="00517C89" w:rsidRPr="007621F2" w:rsidRDefault="00517C89">
            <w:pPr>
              <w:rPr>
                <w:szCs w:val="20"/>
              </w:rPr>
            </w:pPr>
            <w:r w:rsidRPr="007621F2">
              <w:rPr>
                <w:szCs w:val="20"/>
              </w:rPr>
              <w:t>../../../../../codeSystemName</w:t>
            </w:r>
          </w:p>
        </w:tc>
        <w:tc>
          <w:tcPr>
            <w:tcW w:w="1701" w:type="dxa"/>
          </w:tcPr>
          <w:p w14:paraId="2D350066" w14:textId="2DB149A4" w:rsidR="00517C89" w:rsidRPr="007621F2" w:rsidRDefault="00517C89">
            <w:pPr>
              <w:rPr>
                <w:szCs w:val="20"/>
              </w:rPr>
            </w:pPr>
            <w:r w:rsidRPr="007621F2">
              <w:rPr>
                <w:spacing w:val="-1"/>
                <w:szCs w:val="20"/>
              </w:rPr>
              <w:t>string</w:t>
            </w:r>
          </w:p>
        </w:tc>
        <w:tc>
          <w:tcPr>
            <w:tcW w:w="3827" w:type="dxa"/>
          </w:tcPr>
          <w:p w14:paraId="655D122F" w14:textId="0562D1FA" w:rsidR="00517C89" w:rsidRPr="007621F2" w:rsidRDefault="00517C89">
            <w:pPr>
              <w:rPr>
                <w:szCs w:val="20"/>
              </w:rPr>
            </w:pPr>
            <w:r w:rsidRPr="007621F2">
              <w:rPr>
                <w:spacing w:val="-1"/>
                <w:szCs w:val="20"/>
              </w:rPr>
              <w:t>Namn på kodsystem för befattningskod.</w:t>
            </w:r>
          </w:p>
        </w:tc>
        <w:tc>
          <w:tcPr>
            <w:tcW w:w="1192" w:type="dxa"/>
          </w:tcPr>
          <w:p w14:paraId="3E8F79B4" w14:textId="3B1E1C8B" w:rsidR="00517C89" w:rsidRPr="007621F2" w:rsidRDefault="00517C89" w:rsidP="003A6D72">
            <w:pPr>
              <w:jc w:val="center"/>
              <w:rPr>
                <w:szCs w:val="20"/>
              </w:rPr>
            </w:pPr>
            <w:r w:rsidRPr="007621F2">
              <w:rPr>
                <w:spacing w:val="-1"/>
                <w:szCs w:val="20"/>
              </w:rPr>
              <w:t>0..1</w:t>
            </w:r>
          </w:p>
        </w:tc>
      </w:tr>
      <w:tr w:rsidR="00517C89" w:rsidRPr="007621F2" w14:paraId="25311357" w14:textId="77777777" w:rsidTr="003A6D72">
        <w:tc>
          <w:tcPr>
            <w:tcW w:w="2802" w:type="dxa"/>
          </w:tcPr>
          <w:p w14:paraId="3386F4DB" w14:textId="0D39C73B" w:rsidR="00517C89" w:rsidRPr="007621F2" w:rsidRDefault="00517C89">
            <w:pPr>
              <w:rPr>
                <w:szCs w:val="20"/>
              </w:rPr>
            </w:pPr>
            <w:r w:rsidRPr="007621F2">
              <w:rPr>
                <w:szCs w:val="20"/>
              </w:rPr>
              <w:t>../../../../../codeSystemVersion</w:t>
            </w:r>
          </w:p>
        </w:tc>
        <w:tc>
          <w:tcPr>
            <w:tcW w:w="1701" w:type="dxa"/>
          </w:tcPr>
          <w:p w14:paraId="5B6C535E" w14:textId="7C9CE7E4" w:rsidR="00517C89" w:rsidRPr="007621F2" w:rsidRDefault="00517C89">
            <w:pPr>
              <w:rPr>
                <w:szCs w:val="20"/>
              </w:rPr>
            </w:pPr>
            <w:r w:rsidRPr="007621F2">
              <w:rPr>
                <w:spacing w:val="-1"/>
                <w:szCs w:val="20"/>
              </w:rPr>
              <w:t>string</w:t>
            </w:r>
          </w:p>
        </w:tc>
        <w:tc>
          <w:tcPr>
            <w:tcW w:w="3827" w:type="dxa"/>
          </w:tcPr>
          <w:p w14:paraId="65C726DF" w14:textId="2A78FE48" w:rsidR="00517C89" w:rsidRPr="007621F2" w:rsidRDefault="00517C89">
            <w:pPr>
              <w:rPr>
                <w:szCs w:val="20"/>
              </w:rPr>
            </w:pPr>
            <w:r w:rsidRPr="007621F2">
              <w:rPr>
                <w:spacing w:val="-1"/>
                <w:szCs w:val="20"/>
              </w:rPr>
              <w:t>Version på kodsystem för befattningskod.</w:t>
            </w:r>
          </w:p>
        </w:tc>
        <w:tc>
          <w:tcPr>
            <w:tcW w:w="1192" w:type="dxa"/>
          </w:tcPr>
          <w:p w14:paraId="242B1E2B" w14:textId="7EBFCBB9" w:rsidR="00517C89" w:rsidRPr="007621F2" w:rsidRDefault="00517C89" w:rsidP="003A6D72">
            <w:pPr>
              <w:jc w:val="center"/>
              <w:rPr>
                <w:szCs w:val="20"/>
              </w:rPr>
            </w:pPr>
            <w:r w:rsidRPr="007621F2">
              <w:rPr>
                <w:spacing w:val="-1"/>
                <w:szCs w:val="20"/>
              </w:rPr>
              <w:t>0..1</w:t>
            </w:r>
          </w:p>
        </w:tc>
      </w:tr>
      <w:tr w:rsidR="00517C89" w:rsidRPr="007621F2" w14:paraId="4FD856DB" w14:textId="77777777" w:rsidTr="003A6D72">
        <w:tc>
          <w:tcPr>
            <w:tcW w:w="2802" w:type="dxa"/>
          </w:tcPr>
          <w:p w14:paraId="66BFC187" w14:textId="1EF7618F" w:rsidR="00517C89" w:rsidRPr="007621F2" w:rsidRDefault="00517C89">
            <w:pPr>
              <w:rPr>
                <w:szCs w:val="20"/>
              </w:rPr>
            </w:pPr>
            <w:r w:rsidRPr="007621F2">
              <w:rPr>
                <w:szCs w:val="20"/>
              </w:rPr>
              <w:t>../../../../../originalText</w:t>
            </w:r>
          </w:p>
        </w:tc>
        <w:tc>
          <w:tcPr>
            <w:tcW w:w="1701" w:type="dxa"/>
          </w:tcPr>
          <w:p w14:paraId="65703879" w14:textId="13666D6A" w:rsidR="00517C89" w:rsidRPr="007621F2" w:rsidRDefault="00517C89">
            <w:pPr>
              <w:rPr>
                <w:szCs w:val="20"/>
              </w:rPr>
            </w:pPr>
            <w:r w:rsidRPr="007621F2">
              <w:rPr>
                <w:spacing w:val="-1"/>
                <w:szCs w:val="20"/>
              </w:rPr>
              <w:t>string</w:t>
            </w:r>
          </w:p>
        </w:tc>
        <w:tc>
          <w:tcPr>
            <w:tcW w:w="3827" w:type="dxa"/>
          </w:tcPr>
          <w:p w14:paraId="1D337165" w14:textId="5B803367" w:rsidR="00517C89" w:rsidRPr="007621F2" w:rsidRDefault="00517C89">
            <w:pPr>
              <w:rPr>
                <w:szCs w:val="20"/>
              </w:rPr>
            </w:pPr>
            <w:r w:rsidRPr="007621F2">
              <w:rPr>
                <w:spacing w:val="-1"/>
                <w:szCs w:val="20"/>
              </w:rPr>
              <w:t>Om befattning är beskriven i ett lokalt kodverk utan OID, eller när kod helt saknas, kan en beskrivande text anges i originalText.</w:t>
            </w:r>
          </w:p>
        </w:tc>
        <w:tc>
          <w:tcPr>
            <w:tcW w:w="1192" w:type="dxa"/>
          </w:tcPr>
          <w:p w14:paraId="5991F7B2" w14:textId="6040E396" w:rsidR="00517C89" w:rsidRPr="007621F2" w:rsidRDefault="00517C89" w:rsidP="003A6D72">
            <w:pPr>
              <w:jc w:val="center"/>
              <w:rPr>
                <w:szCs w:val="20"/>
              </w:rPr>
            </w:pPr>
            <w:r w:rsidRPr="007621F2">
              <w:rPr>
                <w:spacing w:val="-1"/>
                <w:szCs w:val="20"/>
              </w:rPr>
              <w:t>0..1</w:t>
            </w:r>
          </w:p>
        </w:tc>
      </w:tr>
      <w:tr w:rsidR="00517C89" w:rsidRPr="007621F2" w14:paraId="7931D1C3" w14:textId="77777777" w:rsidTr="003A6D72">
        <w:tc>
          <w:tcPr>
            <w:tcW w:w="2802" w:type="dxa"/>
          </w:tcPr>
          <w:p w14:paraId="3988FEAE" w14:textId="3467E449" w:rsidR="00517C89" w:rsidRPr="007621F2" w:rsidRDefault="00517C89">
            <w:pPr>
              <w:rPr>
                <w:szCs w:val="20"/>
              </w:rPr>
            </w:pPr>
            <w:r w:rsidRPr="007621F2">
              <w:rPr>
                <w:i/>
                <w:szCs w:val="20"/>
              </w:rPr>
              <w:t>../../../../healthcareProfessionalOrgUnit</w:t>
            </w:r>
          </w:p>
        </w:tc>
        <w:tc>
          <w:tcPr>
            <w:tcW w:w="1701" w:type="dxa"/>
          </w:tcPr>
          <w:p w14:paraId="579F1AFF" w14:textId="10AD827D" w:rsidR="00517C89" w:rsidRPr="007621F2" w:rsidRDefault="00517C89">
            <w:pPr>
              <w:rPr>
                <w:szCs w:val="20"/>
              </w:rPr>
            </w:pPr>
            <w:r w:rsidRPr="007621F2">
              <w:rPr>
                <w:i/>
                <w:spacing w:val="-1"/>
                <w:szCs w:val="20"/>
              </w:rPr>
              <w:t>OrgUnitType</w:t>
            </w:r>
          </w:p>
        </w:tc>
        <w:tc>
          <w:tcPr>
            <w:tcW w:w="3827" w:type="dxa"/>
          </w:tcPr>
          <w:p w14:paraId="0DDB94E9" w14:textId="6B73B133" w:rsidR="00517C89" w:rsidRPr="007621F2" w:rsidRDefault="00517C89">
            <w:pPr>
              <w:rPr>
                <w:szCs w:val="20"/>
              </w:rPr>
            </w:pPr>
            <w:r w:rsidRPr="007621F2">
              <w:rPr>
                <w:i/>
                <w:spacing w:val="-1"/>
                <w:szCs w:val="20"/>
              </w:rPr>
              <w:t>Den organisation som remittenten är uppdragstagare på</w:t>
            </w:r>
          </w:p>
        </w:tc>
        <w:tc>
          <w:tcPr>
            <w:tcW w:w="1192" w:type="dxa"/>
          </w:tcPr>
          <w:p w14:paraId="3BEC742E" w14:textId="5061EFC8" w:rsidR="00517C89" w:rsidRPr="007621F2" w:rsidRDefault="00517C89" w:rsidP="003A6D72">
            <w:pPr>
              <w:jc w:val="center"/>
              <w:rPr>
                <w:szCs w:val="20"/>
              </w:rPr>
            </w:pPr>
            <w:r w:rsidRPr="007621F2">
              <w:rPr>
                <w:i/>
                <w:spacing w:val="-1"/>
                <w:szCs w:val="20"/>
              </w:rPr>
              <w:t>1..1</w:t>
            </w:r>
          </w:p>
        </w:tc>
      </w:tr>
      <w:tr w:rsidR="00517C89" w:rsidRPr="007621F2" w14:paraId="28DE52E8" w14:textId="77777777" w:rsidTr="003A6D72">
        <w:tc>
          <w:tcPr>
            <w:tcW w:w="2802" w:type="dxa"/>
          </w:tcPr>
          <w:p w14:paraId="074929DE" w14:textId="5838A80B" w:rsidR="00517C89" w:rsidRPr="007621F2" w:rsidRDefault="00517C89">
            <w:pPr>
              <w:rPr>
                <w:szCs w:val="20"/>
              </w:rPr>
            </w:pPr>
            <w:r w:rsidRPr="007621F2">
              <w:rPr>
                <w:szCs w:val="20"/>
              </w:rPr>
              <w:t>../../../../../orgUnitHSAId</w:t>
            </w:r>
          </w:p>
        </w:tc>
        <w:tc>
          <w:tcPr>
            <w:tcW w:w="1701" w:type="dxa"/>
          </w:tcPr>
          <w:p w14:paraId="1CD7DF3A" w14:textId="1093866A" w:rsidR="00517C89" w:rsidRPr="007621F2" w:rsidRDefault="00517C89">
            <w:pPr>
              <w:rPr>
                <w:szCs w:val="20"/>
              </w:rPr>
            </w:pPr>
            <w:r w:rsidRPr="007621F2">
              <w:rPr>
                <w:spacing w:val="-1"/>
                <w:szCs w:val="20"/>
              </w:rPr>
              <w:t>HSAIdType</w:t>
            </w:r>
          </w:p>
        </w:tc>
        <w:tc>
          <w:tcPr>
            <w:tcW w:w="3827" w:type="dxa"/>
          </w:tcPr>
          <w:p w14:paraId="209B62AE" w14:textId="069850E0" w:rsidR="00517C89" w:rsidRPr="007621F2" w:rsidRDefault="00517C89">
            <w:pPr>
              <w:rPr>
                <w:szCs w:val="20"/>
              </w:rPr>
            </w:pPr>
            <w:r w:rsidRPr="007621F2">
              <w:rPr>
                <w:spacing w:val="-1"/>
                <w:szCs w:val="20"/>
              </w:rPr>
              <w:t>HSA-id för organisationsenhet. (Enligt NPÖ riv-spec 2.2.0 avsnitt 4.1.6 beslutsregel: I de fall då HSA-id inte finns tillgängligt i systemet kan Orgnr + lokalt id anges.)</w:t>
            </w:r>
          </w:p>
        </w:tc>
        <w:tc>
          <w:tcPr>
            <w:tcW w:w="1192" w:type="dxa"/>
          </w:tcPr>
          <w:p w14:paraId="04255FF1" w14:textId="1C6355FA" w:rsidR="00517C89" w:rsidRPr="007621F2" w:rsidRDefault="00517C89" w:rsidP="003A6D72">
            <w:pPr>
              <w:jc w:val="center"/>
              <w:rPr>
                <w:szCs w:val="20"/>
              </w:rPr>
            </w:pPr>
            <w:r w:rsidRPr="007621F2">
              <w:rPr>
                <w:spacing w:val="-1"/>
                <w:szCs w:val="20"/>
              </w:rPr>
              <w:t>1..1</w:t>
            </w:r>
          </w:p>
        </w:tc>
      </w:tr>
      <w:tr w:rsidR="00517C89" w:rsidRPr="007621F2" w14:paraId="7B38AB8A" w14:textId="77777777" w:rsidTr="003A6D72">
        <w:tc>
          <w:tcPr>
            <w:tcW w:w="2802" w:type="dxa"/>
          </w:tcPr>
          <w:p w14:paraId="741F4427" w14:textId="29E61EEE" w:rsidR="00517C89" w:rsidRPr="007621F2" w:rsidRDefault="00517C89">
            <w:pPr>
              <w:rPr>
                <w:szCs w:val="20"/>
              </w:rPr>
            </w:pPr>
            <w:r w:rsidRPr="007621F2">
              <w:rPr>
                <w:szCs w:val="20"/>
              </w:rPr>
              <w:t>../../../../../orgUnitName</w:t>
            </w:r>
          </w:p>
        </w:tc>
        <w:tc>
          <w:tcPr>
            <w:tcW w:w="1701" w:type="dxa"/>
          </w:tcPr>
          <w:p w14:paraId="6E867D02" w14:textId="7C3D5265" w:rsidR="00517C89" w:rsidRPr="007621F2" w:rsidRDefault="00517C89">
            <w:pPr>
              <w:rPr>
                <w:szCs w:val="20"/>
              </w:rPr>
            </w:pPr>
            <w:r w:rsidRPr="007621F2">
              <w:rPr>
                <w:spacing w:val="-1"/>
                <w:szCs w:val="20"/>
              </w:rPr>
              <w:t>string</w:t>
            </w:r>
          </w:p>
        </w:tc>
        <w:tc>
          <w:tcPr>
            <w:tcW w:w="3827" w:type="dxa"/>
          </w:tcPr>
          <w:p w14:paraId="3876A4D9" w14:textId="578EE6E6" w:rsidR="00517C89" w:rsidRPr="007621F2" w:rsidRDefault="00517C89">
            <w:pPr>
              <w:rPr>
                <w:szCs w:val="20"/>
              </w:rPr>
            </w:pPr>
            <w:r w:rsidRPr="007621F2">
              <w:rPr>
                <w:spacing w:val="-1"/>
                <w:szCs w:val="20"/>
              </w:rPr>
              <w:t>Namnet på den organisation som remittenten är uppdragstagare på</w:t>
            </w:r>
          </w:p>
        </w:tc>
        <w:tc>
          <w:tcPr>
            <w:tcW w:w="1192" w:type="dxa"/>
          </w:tcPr>
          <w:p w14:paraId="3A9EDAB2" w14:textId="203CE949" w:rsidR="00517C89" w:rsidRPr="007621F2" w:rsidRDefault="00517C89" w:rsidP="003A6D72">
            <w:pPr>
              <w:jc w:val="center"/>
              <w:rPr>
                <w:szCs w:val="20"/>
              </w:rPr>
            </w:pPr>
            <w:r w:rsidRPr="007621F2">
              <w:rPr>
                <w:spacing w:val="-1"/>
                <w:szCs w:val="20"/>
              </w:rPr>
              <w:t>1..1</w:t>
            </w:r>
          </w:p>
        </w:tc>
      </w:tr>
      <w:tr w:rsidR="00517C89" w:rsidRPr="007621F2" w14:paraId="573C99E5" w14:textId="77777777" w:rsidTr="003A6D72">
        <w:tc>
          <w:tcPr>
            <w:tcW w:w="2802" w:type="dxa"/>
          </w:tcPr>
          <w:p w14:paraId="4819B4E9" w14:textId="5BCE664A" w:rsidR="00517C89" w:rsidRPr="007621F2" w:rsidRDefault="00517C89">
            <w:pPr>
              <w:rPr>
                <w:szCs w:val="20"/>
              </w:rPr>
            </w:pPr>
            <w:r w:rsidRPr="007621F2">
              <w:rPr>
                <w:szCs w:val="20"/>
              </w:rPr>
              <w:t>../../../../../orgUnitTelecom</w:t>
            </w:r>
          </w:p>
        </w:tc>
        <w:tc>
          <w:tcPr>
            <w:tcW w:w="1701" w:type="dxa"/>
          </w:tcPr>
          <w:p w14:paraId="1D3E1827" w14:textId="18371DBF" w:rsidR="00517C89" w:rsidRPr="007621F2" w:rsidRDefault="00517C89">
            <w:pPr>
              <w:rPr>
                <w:szCs w:val="20"/>
              </w:rPr>
            </w:pPr>
            <w:r w:rsidRPr="007621F2">
              <w:rPr>
                <w:spacing w:val="-1"/>
                <w:szCs w:val="20"/>
              </w:rPr>
              <w:t>string</w:t>
            </w:r>
          </w:p>
        </w:tc>
        <w:tc>
          <w:tcPr>
            <w:tcW w:w="3827" w:type="dxa"/>
          </w:tcPr>
          <w:p w14:paraId="72314AE9" w14:textId="157CDB57" w:rsidR="00517C89" w:rsidRPr="007621F2" w:rsidRDefault="00517C89">
            <w:pPr>
              <w:rPr>
                <w:szCs w:val="20"/>
              </w:rPr>
            </w:pPr>
            <w:r w:rsidRPr="007621F2">
              <w:rPr>
                <w:spacing w:val="-1"/>
                <w:szCs w:val="20"/>
              </w:rPr>
              <w:t>Telefon till organisationsenhet</w:t>
            </w:r>
          </w:p>
        </w:tc>
        <w:tc>
          <w:tcPr>
            <w:tcW w:w="1192" w:type="dxa"/>
          </w:tcPr>
          <w:p w14:paraId="6813B611" w14:textId="71F75FDC" w:rsidR="00517C89" w:rsidRPr="007621F2" w:rsidRDefault="00517C89" w:rsidP="003A6D72">
            <w:pPr>
              <w:jc w:val="center"/>
              <w:rPr>
                <w:szCs w:val="20"/>
              </w:rPr>
            </w:pPr>
            <w:r w:rsidRPr="007621F2">
              <w:rPr>
                <w:spacing w:val="-1"/>
                <w:szCs w:val="20"/>
              </w:rPr>
              <w:t>0..1</w:t>
            </w:r>
          </w:p>
        </w:tc>
      </w:tr>
      <w:tr w:rsidR="00517C89" w:rsidRPr="007621F2" w14:paraId="64B16D63" w14:textId="77777777" w:rsidTr="003A6D72">
        <w:tc>
          <w:tcPr>
            <w:tcW w:w="2802" w:type="dxa"/>
          </w:tcPr>
          <w:p w14:paraId="4AE8B95D" w14:textId="3A257129" w:rsidR="00517C89" w:rsidRPr="007621F2" w:rsidRDefault="00517C89">
            <w:pPr>
              <w:rPr>
                <w:szCs w:val="20"/>
              </w:rPr>
            </w:pPr>
            <w:r w:rsidRPr="007621F2">
              <w:rPr>
                <w:szCs w:val="20"/>
              </w:rPr>
              <w:t>../../../../../orgUnitEmail</w:t>
            </w:r>
          </w:p>
        </w:tc>
        <w:tc>
          <w:tcPr>
            <w:tcW w:w="1701" w:type="dxa"/>
          </w:tcPr>
          <w:p w14:paraId="5D1BF016" w14:textId="4972FDA6" w:rsidR="00517C89" w:rsidRPr="007621F2" w:rsidRDefault="00517C89">
            <w:pPr>
              <w:rPr>
                <w:szCs w:val="20"/>
              </w:rPr>
            </w:pPr>
            <w:r w:rsidRPr="007621F2">
              <w:rPr>
                <w:spacing w:val="-1"/>
                <w:szCs w:val="20"/>
              </w:rPr>
              <w:t>string</w:t>
            </w:r>
          </w:p>
        </w:tc>
        <w:tc>
          <w:tcPr>
            <w:tcW w:w="3827" w:type="dxa"/>
          </w:tcPr>
          <w:p w14:paraId="13D66AE4" w14:textId="5B799548" w:rsidR="00517C89" w:rsidRPr="007621F2" w:rsidRDefault="00517C89">
            <w:pPr>
              <w:rPr>
                <w:szCs w:val="20"/>
              </w:rPr>
            </w:pPr>
            <w:r w:rsidRPr="007621F2">
              <w:rPr>
                <w:spacing w:val="-1"/>
                <w:szCs w:val="20"/>
              </w:rPr>
              <w:t>Epost till enhet</w:t>
            </w:r>
          </w:p>
        </w:tc>
        <w:tc>
          <w:tcPr>
            <w:tcW w:w="1192" w:type="dxa"/>
          </w:tcPr>
          <w:p w14:paraId="23CF59B6" w14:textId="6260CC09" w:rsidR="00517C89" w:rsidRPr="007621F2" w:rsidRDefault="00517C89" w:rsidP="003A6D72">
            <w:pPr>
              <w:jc w:val="center"/>
              <w:rPr>
                <w:szCs w:val="20"/>
              </w:rPr>
            </w:pPr>
            <w:r w:rsidRPr="007621F2">
              <w:rPr>
                <w:spacing w:val="-1"/>
                <w:szCs w:val="20"/>
              </w:rPr>
              <w:t>0..1</w:t>
            </w:r>
          </w:p>
        </w:tc>
      </w:tr>
      <w:tr w:rsidR="00517C89" w:rsidRPr="007621F2" w14:paraId="0AB9A225" w14:textId="77777777" w:rsidTr="003A6D72">
        <w:tc>
          <w:tcPr>
            <w:tcW w:w="2802" w:type="dxa"/>
          </w:tcPr>
          <w:p w14:paraId="05BE59BE" w14:textId="36807027" w:rsidR="00517C89" w:rsidRPr="007621F2" w:rsidRDefault="00517C89">
            <w:pPr>
              <w:rPr>
                <w:szCs w:val="20"/>
              </w:rPr>
            </w:pPr>
            <w:r w:rsidRPr="007621F2">
              <w:rPr>
                <w:szCs w:val="20"/>
              </w:rPr>
              <w:t>../../../../../orgUnitAddress</w:t>
            </w:r>
          </w:p>
        </w:tc>
        <w:tc>
          <w:tcPr>
            <w:tcW w:w="1701" w:type="dxa"/>
          </w:tcPr>
          <w:p w14:paraId="72857B47" w14:textId="785B5DCF" w:rsidR="00517C89" w:rsidRPr="007621F2" w:rsidRDefault="00517C89">
            <w:pPr>
              <w:rPr>
                <w:szCs w:val="20"/>
              </w:rPr>
            </w:pPr>
            <w:r w:rsidRPr="007621F2">
              <w:rPr>
                <w:spacing w:val="-1"/>
                <w:szCs w:val="20"/>
              </w:rPr>
              <w:t>string</w:t>
            </w:r>
          </w:p>
        </w:tc>
        <w:tc>
          <w:tcPr>
            <w:tcW w:w="3827" w:type="dxa"/>
          </w:tcPr>
          <w:p w14:paraId="05D747E9" w14:textId="642ABFA4" w:rsidR="00517C89" w:rsidRPr="007621F2" w:rsidRDefault="00517C89">
            <w:pPr>
              <w:rPr>
                <w:szCs w:val="20"/>
              </w:rPr>
            </w:pPr>
            <w:r w:rsidRPr="007621F2">
              <w:rPr>
                <w:spacing w:val="-1"/>
                <w:szCs w:val="20"/>
              </w:rPr>
              <w:t>Postadress för den organisation som remittenten är uppdragstagare på</w:t>
            </w:r>
          </w:p>
        </w:tc>
        <w:tc>
          <w:tcPr>
            <w:tcW w:w="1192" w:type="dxa"/>
          </w:tcPr>
          <w:p w14:paraId="2EEE6586" w14:textId="5706D0B7" w:rsidR="00517C89" w:rsidRPr="007621F2" w:rsidRDefault="00517C89" w:rsidP="003A6D72">
            <w:pPr>
              <w:jc w:val="center"/>
              <w:rPr>
                <w:szCs w:val="20"/>
              </w:rPr>
            </w:pPr>
            <w:r w:rsidRPr="007621F2">
              <w:rPr>
                <w:spacing w:val="-1"/>
                <w:szCs w:val="20"/>
              </w:rPr>
              <w:t>0..1</w:t>
            </w:r>
          </w:p>
        </w:tc>
      </w:tr>
      <w:tr w:rsidR="00517C89" w:rsidRPr="007621F2" w14:paraId="33BE54BB" w14:textId="77777777" w:rsidTr="003A6D72">
        <w:tc>
          <w:tcPr>
            <w:tcW w:w="2802" w:type="dxa"/>
          </w:tcPr>
          <w:p w14:paraId="0E8E1E77" w14:textId="3B81EA07" w:rsidR="00517C89" w:rsidRPr="007621F2" w:rsidRDefault="00517C89">
            <w:pPr>
              <w:rPr>
                <w:szCs w:val="20"/>
              </w:rPr>
            </w:pPr>
            <w:r w:rsidRPr="007621F2">
              <w:rPr>
                <w:szCs w:val="20"/>
              </w:rPr>
              <w:t>../../../../../orgUnitLocation</w:t>
            </w:r>
          </w:p>
        </w:tc>
        <w:tc>
          <w:tcPr>
            <w:tcW w:w="1701" w:type="dxa"/>
          </w:tcPr>
          <w:p w14:paraId="7D337778" w14:textId="01FBD774" w:rsidR="00517C89" w:rsidRPr="007621F2" w:rsidRDefault="00517C89">
            <w:pPr>
              <w:rPr>
                <w:szCs w:val="20"/>
              </w:rPr>
            </w:pPr>
            <w:r w:rsidRPr="007621F2">
              <w:rPr>
                <w:spacing w:val="-1"/>
                <w:szCs w:val="20"/>
              </w:rPr>
              <w:t>string</w:t>
            </w:r>
          </w:p>
        </w:tc>
        <w:tc>
          <w:tcPr>
            <w:tcW w:w="3827" w:type="dxa"/>
          </w:tcPr>
          <w:p w14:paraId="3A7B384C" w14:textId="35852681" w:rsidR="00517C89" w:rsidRPr="007621F2" w:rsidRDefault="00517C89">
            <w:pPr>
              <w:rPr>
                <w:szCs w:val="20"/>
              </w:rPr>
            </w:pPr>
            <w:r w:rsidRPr="007621F2">
              <w:rPr>
                <w:spacing w:val="-1"/>
                <w:szCs w:val="20"/>
              </w:rPr>
              <w:t>Text som anger namnet pa</w:t>
            </w:r>
            <w:r w:rsidRPr="007621F2">
              <w:rPr>
                <w:rFonts w:ascii="Times New Roman" w:hAnsi="Times New Roman"/>
                <w:spacing w:val="-1"/>
                <w:szCs w:val="20"/>
              </w:rPr>
              <w:t>̊</w:t>
            </w:r>
            <w:r w:rsidRPr="007621F2">
              <w:rPr>
                <w:spacing w:val="-1"/>
                <w:szCs w:val="20"/>
              </w:rPr>
              <w:t xml:space="preserve"> plats eller ort fo</w:t>
            </w:r>
            <w:r w:rsidRPr="007621F2">
              <w:rPr>
                <w:rFonts w:cs="Georgia"/>
                <w:spacing w:val="-1"/>
                <w:szCs w:val="20"/>
              </w:rPr>
              <w:t>̈</w:t>
            </w:r>
            <w:r w:rsidRPr="007621F2">
              <w:rPr>
                <w:spacing w:val="-1"/>
                <w:szCs w:val="20"/>
              </w:rPr>
              <w:t>r organisationens fysiska placering</w:t>
            </w:r>
          </w:p>
        </w:tc>
        <w:tc>
          <w:tcPr>
            <w:tcW w:w="1192" w:type="dxa"/>
          </w:tcPr>
          <w:p w14:paraId="242B7F46" w14:textId="5022E088" w:rsidR="00517C89" w:rsidRPr="007621F2" w:rsidRDefault="00517C89" w:rsidP="003A6D72">
            <w:pPr>
              <w:jc w:val="center"/>
              <w:rPr>
                <w:szCs w:val="20"/>
              </w:rPr>
            </w:pPr>
            <w:r w:rsidRPr="007621F2">
              <w:rPr>
                <w:spacing w:val="-1"/>
                <w:szCs w:val="20"/>
              </w:rPr>
              <w:t>0..1</w:t>
            </w:r>
          </w:p>
        </w:tc>
      </w:tr>
      <w:tr w:rsidR="00517C89" w:rsidRPr="003C3717" w14:paraId="1642E2C2" w14:textId="77777777" w:rsidTr="003A6D72">
        <w:tc>
          <w:tcPr>
            <w:tcW w:w="2802" w:type="dxa"/>
          </w:tcPr>
          <w:p w14:paraId="650C9EB1" w14:textId="77777777" w:rsidR="00517C89" w:rsidRPr="003C3717" w:rsidRDefault="00517C89" w:rsidP="003A6D72">
            <w:pPr>
              <w:spacing w:line="229" w:lineRule="exact"/>
              <w:rPr>
                <w:szCs w:val="20"/>
                <w:highlight w:val="yellow"/>
                <w:rPrChange w:id="4535" w:author="Björn Genfors" w:date="2014-03-28T15:01:00Z">
                  <w:rPr>
                    <w:szCs w:val="20"/>
                  </w:rPr>
                </w:rPrChange>
              </w:rPr>
            </w:pPr>
            <w:r w:rsidRPr="003C3717">
              <w:rPr>
                <w:szCs w:val="20"/>
                <w:highlight w:val="yellow"/>
                <w:rPrChange w:id="4536" w:author="Björn Genfors" w:date="2014-03-28T15:01:00Z">
                  <w:rPr>
                    <w:szCs w:val="20"/>
                  </w:rPr>
                </w:rPrChange>
              </w:rPr>
              <w:lastRenderedPageBreak/>
              <w:t>../../../../healthcareProfessional</w:t>
            </w:r>
            <w:r w:rsidRPr="003C3717">
              <w:rPr>
                <w:spacing w:val="-1"/>
                <w:szCs w:val="20"/>
                <w:highlight w:val="yellow"/>
                <w:rPrChange w:id="4537" w:author="Björn Genfors" w:date="2014-03-28T15:01:00Z">
                  <w:rPr>
                    <w:spacing w:val="-1"/>
                    <w:szCs w:val="20"/>
                  </w:rPr>
                </w:rPrChange>
              </w:rPr>
              <w:t>CareUnitHSAId</w:t>
            </w:r>
          </w:p>
          <w:p w14:paraId="27C55B88" w14:textId="77777777" w:rsidR="00517C89" w:rsidRPr="003C3717" w:rsidRDefault="00517C89">
            <w:pPr>
              <w:rPr>
                <w:szCs w:val="20"/>
                <w:highlight w:val="yellow"/>
                <w:rPrChange w:id="4538" w:author="Björn Genfors" w:date="2014-03-28T15:01:00Z">
                  <w:rPr>
                    <w:szCs w:val="20"/>
                  </w:rPr>
                </w:rPrChange>
              </w:rPr>
            </w:pPr>
          </w:p>
        </w:tc>
        <w:tc>
          <w:tcPr>
            <w:tcW w:w="1701" w:type="dxa"/>
          </w:tcPr>
          <w:p w14:paraId="3030CB9C" w14:textId="4D7FBFDA" w:rsidR="00517C89" w:rsidRPr="003C3717" w:rsidDel="003C3717" w:rsidRDefault="00517C89" w:rsidP="003A6D72">
            <w:pPr>
              <w:spacing w:line="229" w:lineRule="exact"/>
              <w:rPr>
                <w:del w:id="4539" w:author="Björn Genfors" w:date="2014-03-28T15:01:00Z"/>
                <w:rFonts w:cs="Arial"/>
                <w:szCs w:val="20"/>
                <w:highlight w:val="yellow"/>
                <w:rPrChange w:id="4540" w:author="Björn Genfors" w:date="2014-03-28T15:01:00Z">
                  <w:rPr>
                    <w:del w:id="4541" w:author="Björn Genfors" w:date="2014-03-28T15:01:00Z"/>
                    <w:rFonts w:cs="Arial"/>
                    <w:szCs w:val="20"/>
                  </w:rPr>
                </w:rPrChange>
              </w:rPr>
            </w:pPr>
            <w:del w:id="4542" w:author="Björn Genfors" w:date="2014-03-28T15:01:00Z">
              <w:r w:rsidRPr="003C3717" w:rsidDel="003C3717">
                <w:rPr>
                  <w:spacing w:val="-1"/>
                  <w:szCs w:val="20"/>
                  <w:highlight w:val="yellow"/>
                  <w:rPrChange w:id="4543" w:author="Björn Genfors" w:date="2014-03-28T15:01:00Z">
                    <w:rPr>
                      <w:spacing w:val="-1"/>
                      <w:szCs w:val="20"/>
                    </w:rPr>
                  </w:rPrChange>
                </w:rPr>
                <w:delText>HSAIdType</w:delText>
              </w:r>
            </w:del>
          </w:p>
          <w:p w14:paraId="5AFFFB4F" w14:textId="38EFFF90" w:rsidR="00517C89" w:rsidRPr="003C3717" w:rsidDel="003C3717" w:rsidRDefault="00517C89" w:rsidP="003A6D72">
            <w:pPr>
              <w:spacing w:line="226" w:lineRule="exact"/>
              <w:rPr>
                <w:del w:id="4544" w:author="Björn Genfors" w:date="2014-03-28T15:01:00Z"/>
                <w:spacing w:val="-1"/>
                <w:szCs w:val="20"/>
                <w:highlight w:val="yellow"/>
                <w:rPrChange w:id="4545" w:author="Björn Genfors" w:date="2014-03-28T15:01:00Z">
                  <w:rPr>
                    <w:del w:id="4546" w:author="Björn Genfors" w:date="2014-03-28T15:01:00Z"/>
                    <w:spacing w:val="-1"/>
                    <w:szCs w:val="20"/>
                  </w:rPr>
                </w:rPrChange>
              </w:rPr>
            </w:pPr>
          </w:p>
          <w:p w14:paraId="595542D3" w14:textId="77777777" w:rsidR="00517C89" w:rsidRPr="003C3717" w:rsidRDefault="00517C89">
            <w:pPr>
              <w:rPr>
                <w:szCs w:val="20"/>
                <w:highlight w:val="yellow"/>
                <w:rPrChange w:id="4547" w:author="Björn Genfors" w:date="2014-03-28T15:01:00Z">
                  <w:rPr>
                    <w:szCs w:val="20"/>
                  </w:rPr>
                </w:rPrChange>
              </w:rPr>
            </w:pPr>
          </w:p>
        </w:tc>
        <w:tc>
          <w:tcPr>
            <w:tcW w:w="3827" w:type="dxa"/>
          </w:tcPr>
          <w:p w14:paraId="2958E529" w14:textId="217486EA" w:rsidR="00517C89" w:rsidRPr="003C3717" w:rsidDel="003C3717" w:rsidRDefault="00517C89" w:rsidP="003A6D72">
            <w:pPr>
              <w:spacing w:line="226" w:lineRule="exact"/>
              <w:rPr>
                <w:del w:id="4548" w:author="Björn Genfors" w:date="2014-03-28T15:01:00Z"/>
                <w:szCs w:val="20"/>
                <w:highlight w:val="yellow"/>
                <w:rPrChange w:id="4549" w:author="Björn Genfors" w:date="2014-03-28T15:01:00Z">
                  <w:rPr>
                    <w:del w:id="4550" w:author="Björn Genfors" w:date="2014-03-28T15:01:00Z"/>
                    <w:szCs w:val="20"/>
                  </w:rPr>
                </w:rPrChange>
              </w:rPr>
            </w:pPr>
            <w:del w:id="4551" w:author="Björn Genfors" w:date="2014-03-28T15:01:00Z">
              <w:r w:rsidRPr="003C3717" w:rsidDel="003C3717">
                <w:rPr>
                  <w:szCs w:val="20"/>
                  <w:highlight w:val="yellow"/>
                  <w:rPrChange w:id="4552" w:author="Björn Genfors" w:date="2014-03-28T15:01:00Z">
                    <w:rPr>
                      <w:szCs w:val="20"/>
                    </w:rPr>
                  </w:rPrChange>
                </w:rPr>
                <w:delText xml:space="preserve">HSA-id för vårdenhet (pdl-ansvar) som vård- och omsorgspersonen är uppdragstagare för. Skall anges om tillgänglig. </w:delText>
              </w:r>
            </w:del>
            <w:ins w:id="4553" w:author="Björn Genfors" w:date="2014-03-28T15:01:00Z">
              <w:r w:rsidR="003C3717" w:rsidRPr="003C3717">
                <w:rPr>
                  <w:szCs w:val="20"/>
                  <w:highlight w:val="yellow"/>
                  <w:rPrChange w:id="4554" w:author="Björn Genfors" w:date="2014-03-28T15:01:00Z">
                    <w:rPr>
                      <w:szCs w:val="20"/>
                    </w:rPr>
                  </w:rPrChange>
                </w:rPr>
                <w:t>Skall ej anges.</w:t>
              </w:r>
            </w:ins>
          </w:p>
          <w:p w14:paraId="36F1915D" w14:textId="77777777" w:rsidR="00517C89" w:rsidRPr="003C3717" w:rsidRDefault="00517C89">
            <w:pPr>
              <w:rPr>
                <w:szCs w:val="20"/>
                <w:highlight w:val="yellow"/>
                <w:rPrChange w:id="4555" w:author="Björn Genfors" w:date="2014-03-28T15:01:00Z">
                  <w:rPr>
                    <w:szCs w:val="20"/>
                  </w:rPr>
                </w:rPrChange>
              </w:rPr>
            </w:pPr>
          </w:p>
        </w:tc>
        <w:tc>
          <w:tcPr>
            <w:tcW w:w="1192" w:type="dxa"/>
          </w:tcPr>
          <w:p w14:paraId="6C626829" w14:textId="38F1B8BB" w:rsidR="00517C89" w:rsidRPr="003C3717" w:rsidRDefault="00517C89" w:rsidP="003A6D72">
            <w:pPr>
              <w:jc w:val="center"/>
              <w:rPr>
                <w:szCs w:val="20"/>
                <w:highlight w:val="yellow"/>
                <w:rPrChange w:id="4556" w:author="Björn Genfors" w:date="2014-03-28T15:01:00Z">
                  <w:rPr>
                    <w:szCs w:val="20"/>
                  </w:rPr>
                </w:rPrChange>
              </w:rPr>
            </w:pPr>
            <w:r w:rsidRPr="003C3717">
              <w:rPr>
                <w:spacing w:val="-1"/>
                <w:szCs w:val="20"/>
                <w:highlight w:val="yellow"/>
                <w:rPrChange w:id="4557" w:author="Björn Genfors" w:date="2014-03-28T15:01:00Z">
                  <w:rPr>
                    <w:spacing w:val="-1"/>
                    <w:szCs w:val="20"/>
                  </w:rPr>
                </w:rPrChange>
              </w:rPr>
              <w:t>0..</w:t>
            </w:r>
            <w:ins w:id="4558" w:author="Björn Genfors" w:date="2014-03-28T15:01:00Z">
              <w:r w:rsidR="003C3717" w:rsidRPr="003C3717">
                <w:rPr>
                  <w:spacing w:val="-1"/>
                  <w:szCs w:val="20"/>
                  <w:highlight w:val="yellow"/>
                  <w:rPrChange w:id="4559" w:author="Björn Genfors" w:date="2014-03-28T15:01:00Z">
                    <w:rPr>
                      <w:spacing w:val="-1"/>
                      <w:szCs w:val="20"/>
                    </w:rPr>
                  </w:rPrChange>
                </w:rPr>
                <w:t>0</w:t>
              </w:r>
            </w:ins>
            <w:del w:id="4560" w:author="Björn Genfors" w:date="2014-03-28T15:01:00Z">
              <w:r w:rsidRPr="003C3717" w:rsidDel="003C3717">
                <w:rPr>
                  <w:spacing w:val="-1"/>
                  <w:szCs w:val="20"/>
                  <w:highlight w:val="yellow"/>
                  <w:rPrChange w:id="4561" w:author="Björn Genfors" w:date="2014-03-28T15:01:00Z">
                    <w:rPr>
                      <w:spacing w:val="-1"/>
                      <w:szCs w:val="20"/>
                    </w:rPr>
                  </w:rPrChange>
                </w:rPr>
                <w:delText>1</w:delText>
              </w:r>
            </w:del>
          </w:p>
        </w:tc>
      </w:tr>
      <w:tr w:rsidR="00517C89" w:rsidRPr="007621F2" w14:paraId="1EEE976F" w14:textId="77777777" w:rsidTr="003A6D72">
        <w:tc>
          <w:tcPr>
            <w:tcW w:w="2802" w:type="dxa"/>
          </w:tcPr>
          <w:p w14:paraId="1F01FBAE" w14:textId="3B326D0A" w:rsidR="00517C89" w:rsidRPr="003C3717" w:rsidRDefault="00517C89">
            <w:pPr>
              <w:rPr>
                <w:szCs w:val="20"/>
                <w:highlight w:val="yellow"/>
                <w:rPrChange w:id="4562" w:author="Björn Genfors" w:date="2014-03-28T15:01:00Z">
                  <w:rPr>
                    <w:szCs w:val="20"/>
                  </w:rPr>
                </w:rPrChange>
              </w:rPr>
            </w:pPr>
            <w:r w:rsidRPr="003C3717">
              <w:rPr>
                <w:szCs w:val="20"/>
                <w:highlight w:val="yellow"/>
                <w:rPrChange w:id="4563" w:author="Björn Genfors" w:date="2014-03-28T15:01:00Z">
                  <w:rPr>
                    <w:szCs w:val="20"/>
                  </w:rPr>
                </w:rPrChange>
              </w:rPr>
              <w:t>../../../../healthcareProfessional</w:t>
            </w:r>
            <w:r w:rsidRPr="003C3717">
              <w:rPr>
                <w:spacing w:val="-1"/>
                <w:szCs w:val="20"/>
                <w:highlight w:val="yellow"/>
                <w:rPrChange w:id="4564" w:author="Björn Genfors" w:date="2014-03-28T15:01:00Z">
                  <w:rPr>
                    <w:spacing w:val="-1"/>
                    <w:szCs w:val="20"/>
                  </w:rPr>
                </w:rPrChange>
              </w:rPr>
              <w:t>CareGiverHSAId</w:t>
            </w:r>
          </w:p>
        </w:tc>
        <w:tc>
          <w:tcPr>
            <w:tcW w:w="1701" w:type="dxa"/>
          </w:tcPr>
          <w:p w14:paraId="188DD9C0" w14:textId="17292B73" w:rsidR="00517C89" w:rsidRPr="003C3717" w:rsidDel="003C3717" w:rsidRDefault="00517C89" w:rsidP="003A6D72">
            <w:pPr>
              <w:spacing w:line="226" w:lineRule="exact"/>
              <w:rPr>
                <w:del w:id="4565" w:author="Björn Genfors" w:date="2014-03-28T15:01:00Z"/>
                <w:spacing w:val="-1"/>
                <w:szCs w:val="20"/>
                <w:highlight w:val="yellow"/>
                <w:rPrChange w:id="4566" w:author="Björn Genfors" w:date="2014-03-28T15:01:00Z">
                  <w:rPr>
                    <w:del w:id="4567" w:author="Björn Genfors" w:date="2014-03-28T15:01:00Z"/>
                    <w:spacing w:val="-1"/>
                    <w:szCs w:val="20"/>
                  </w:rPr>
                </w:rPrChange>
              </w:rPr>
            </w:pPr>
            <w:del w:id="4568" w:author="Björn Genfors" w:date="2014-03-28T15:01:00Z">
              <w:r w:rsidRPr="003C3717" w:rsidDel="003C3717">
                <w:rPr>
                  <w:spacing w:val="-1"/>
                  <w:szCs w:val="20"/>
                  <w:highlight w:val="yellow"/>
                  <w:rPrChange w:id="4569" w:author="Björn Genfors" w:date="2014-03-28T15:01:00Z">
                    <w:rPr>
                      <w:spacing w:val="-1"/>
                      <w:szCs w:val="20"/>
                    </w:rPr>
                  </w:rPrChange>
                </w:rPr>
                <w:delText>HSAIdType</w:delText>
              </w:r>
            </w:del>
          </w:p>
          <w:p w14:paraId="2A20F577" w14:textId="77777777" w:rsidR="00517C89" w:rsidRPr="003C3717" w:rsidRDefault="00517C89">
            <w:pPr>
              <w:rPr>
                <w:szCs w:val="20"/>
                <w:highlight w:val="yellow"/>
                <w:rPrChange w:id="4570" w:author="Björn Genfors" w:date="2014-03-28T15:01:00Z">
                  <w:rPr>
                    <w:szCs w:val="20"/>
                  </w:rPr>
                </w:rPrChange>
              </w:rPr>
            </w:pPr>
          </w:p>
        </w:tc>
        <w:tc>
          <w:tcPr>
            <w:tcW w:w="3827" w:type="dxa"/>
          </w:tcPr>
          <w:p w14:paraId="4D7592FF" w14:textId="57E8B19F" w:rsidR="00517C89" w:rsidRPr="003C3717" w:rsidRDefault="00517C89">
            <w:pPr>
              <w:rPr>
                <w:szCs w:val="20"/>
                <w:highlight w:val="yellow"/>
                <w:rPrChange w:id="4571" w:author="Björn Genfors" w:date="2014-03-28T15:01:00Z">
                  <w:rPr>
                    <w:szCs w:val="20"/>
                  </w:rPr>
                </w:rPrChange>
              </w:rPr>
            </w:pPr>
            <w:del w:id="4572" w:author="Björn Genfors" w:date="2014-03-28T15:01:00Z">
              <w:r w:rsidRPr="003C3717" w:rsidDel="003C3717">
                <w:rPr>
                  <w:szCs w:val="20"/>
                  <w:highlight w:val="yellow"/>
                  <w:rPrChange w:id="4573" w:author="Björn Genfors" w:date="2014-03-28T15:01:00Z">
                    <w:rPr>
                      <w:szCs w:val="20"/>
                    </w:rPr>
                  </w:rPrChange>
                </w:rPr>
                <w:delText>HSA-id för vårdgivaren, som är vårdgivare för den enhet som författaren är uppdragstagare för. Skall anges om tillgänglig.</w:delText>
              </w:r>
            </w:del>
            <w:ins w:id="4574" w:author="Björn Genfors" w:date="2014-03-28T15:01:00Z">
              <w:r w:rsidR="003C3717" w:rsidRPr="003C3717">
                <w:rPr>
                  <w:szCs w:val="20"/>
                  <w:highlight w:val="yellow"/>
                  <w:rPrChange w:id="4575" w:author="Björn Genfors" w:date="2014-03-28T15:01:00Z">
                    <w:rPr>
                      <w:szCs w:val="20"/>
                    </w:rPr>
                  </w:rPrChange>
                </w:rPr>
                <w:t xml:space="preserve"> Skall ej anges.</w:t>
              </w:r>
            </w:ins>
          </w:p>
        </w:tc>
        <w:tc>
          <w:tcPr>
            <w:tcW w:w="1192" w:type="dxa"/>
          </w:tcPr>
          <w:p w14:paraId="32952664" w14:textId="2C48A02C" w:rsidR="00517C89" w:rsidRPr="003C3717" w:rsidRDefault="00517C89" w:rsidP="003A6D72">
            <w:pPr>
              <w:jc w:val="center"/>
              <w:rPr>
                <w:color w:val="FF0000"/>
                <w:szCs w:val="20"/>
                <w:rPrChange w:id="4576" w:author="Björn Genfors" w:date="2014-03-28T15:01:00Z">
                  <w:rPr>
                    <w:szCs w:val="20"/>
                  </w:rPr>
                </w:rPrChange>
              </w:rPr>
            </w:pPr>
            <w:r w:rsidRPr="003C3717">
              <w:rPr>
                <w:spacing w:val="-1"/>
                <w:szCs w:val="20"/>
                <w:highlight w:val="yellow"/>
                <w:rPrChange w:id="4577" w:author="Björn Genfors" w:date="2014-03-28T15:01:00Z">
                  <w:rPr>
                    <w:spacing w:val="-1"/>
                    <w:szCs w:val="20"/>
                  </w:rPr>
                </w:rPrChange>
              </w:rPr>
              <w:t>0..</w:t>
            </w:r>
            <w:ins w:id="4578" w:author="Björn Genfors" w:date="2014-03-28T15:01:00Z">
              <w:r w:rsidR="003C3717" w:rsidRPr="003C3717">
                <w:rPr>
                  <w:spacing w:val="-1"/>
                  <w:szCs w:val="20"/>
                  <w:highlight w:val="yellow"/>
                  <w:rPrChange w:id="4579" w:author="Björn Genfors" w:date="2014-03-28T15:01:00Z">
                    <w:rPr>
                      <w:spacing w:val="-1"/>
                      <w:szCs w:val="20"/>
                    </w:rPr>
                  </w:rPrChange>
                </w:rPr>
                <w:t>0</w:t>
              </w:r>
            </w:ins>
            <w:del w:id="4580" w:author="Björn Genfors" w:date="2014-03-28T15:01:00Z">
              <w:r w:rsidRPr="003C3717" w:rsidDel="003C3717">
                <w:rPr>
                  <w:spacing w:val="-1"/>
                  <w:szCs w:val="20"/>
                  <w:highlight w:val="yellow"/>
                  <w:rPrChange w:id="4581" w:author="Björn Genfors" w:date="2014-03-28T15:01:00Z">
                    <w:rPr>
                      <w:spacing w:val="-1"/>
                      <w:szCs w:val="20"/>
                    </w:rPr>
                  </w:rPrChange>
                </w:rPr>
                <w:delText>1</w:delText>
              </w:r>
            </w:del>
          </w:p>
        </w:tc>
      </w:tr>
      <w:tr w:rsidR="00517C89" w:rsidRPr="007621F2" w14:paraId="2D2B16B8" w14:textId="77777777" w:rsidTr="003A6D72">
        <w:tc>
          <w:tcPr>
            <w:tcW w:w="2802" w:type="dxa"/>
          </w:tcPr>
          <w:p w14:paraId="42342D47" w14:textId="23B2BCCB" w:rsidR="00517C89" w:rsidRPr="007621F2" w:rsidRDefault="007621F2">
            <w:pPr>
              <w:rPr>
                <w:szCs w:val="20"/>
              </w:rPr>
            </w:pPr>
            <w:r w:rsidRPr="007621F2">
              <w:rPr>
                <w:szCs w:val="20"/>
              </w:rPr>
              <w:t>../../../</w:t>
            </w:r>
            <w:r w:rsidR="00517C89" w:rsidRPr="007621F2">
              <w:rPr>
                <w:szCs w:val="20"/>
                <w:highlight w:val="yellow"/>
              </w:rPr>
              <w:t>attested</w:t>
            </w:r>
          </w:p>
        </w:tc>
        <w:tc>
          <w:tcPr>
            <w:tcW w:w="1701" w:type="dxa"/>
          </w:tcPr>
          <w:p w14:paraId="66B9E039" w14:textId="0A420BFA" w:rsidR="00517C89" w:rsidRPr="007621F2" w:rsidRDefault="00517C89">
            <w:pPr>
              <w:rPr>
                <w:szCs w:val="20"/>
              </w:rPr>
            </w:pPr>
            <w:r w:rsidRPr="007621F2">
              <w:rPr>
                <w:i/>
                <w:spacing w:val="-1"/>
                <w:szCs w:val="20"/>
              </w:rPr>
              <w:t>LegalAuthenticatorType</w:t>
            </w:r>
          </w:p>
        </w:tc>
        <w:tc>
          <w:tcPr>
            <w:tcW w:w="3827" w:type="dxa"/>
          </w:tcPr>
          <w:p w14:paraId="03DBC5F9" w14:textId="22D232F7" w:rsidR="00517C89" w:rsidRPr="007621F2" w:rsidRDefault="00517C89">
            <w:pPr>
              <w:rPr>
                <w:szCs w:val="20"/>
              </w:rPr>
            </w:pPr>
            <w:r w:rsidRPr="007621F2">
              <w:rPr>
                <w:i/>
                <w:szCs w:val="20"/>
              </w:rPr>
              <w:t>Information om den som vidimerat mottaget svar på vårdbegäran</w:t>
            </w:r>
          </w:p>
        </w:tc>
        <w:tc>
          <w:tcPr>
            <w:tcW w:w="1192" w:type="dxa"/>
          </w:tcPr>
          <w:p w14:paraId="21469E14" w14:textId="74F9E998" w:rsidR="00517C89" w:rsidRPr="007621F2" w:rsidRDefault="00517C89" w:rsidP="003A6D72">
            <w:pPr>
              <w:jc w:val="center"/>
              <w:rPr>
                <w:szCs w:val="20"/>
              </w:rPr>
            </w:pPr>
            <w:r w:rsidRPr="007621F2">
              <w:rPr>
                <w:spacing w:val="-1"/>
                <w:szCs w:val="20"/>
              </w:rPr>
              <w:t>0..1</w:t>
            </w:r>
          </w:p>
        </w:tc>
      </w:tr>
    </w:tbl>
    <w:p w14:paraId="3532F0ED" w14:textId="77777777" w:rsidR="00CC412F" w:rsidRDefault="00CC412F" w:rsidP="00CC412F">
      <w:pPr>
        <w:spacing w:line="240" w:lineRule="auto"/>
        <w:rPr>
          <w:rFonts w:eastAsia="Times New Roman"/>
          <w:bCs/>
          <w:sz w:val="30"/>
          <w:szCs w:val="28"/>
        </w:rPr>
      </w:pPr>
    </w:p>
    <w:p w14:paraId="7E5178E1" w14:textId="77777777" w:rsidR="00CC412F" w:rsidRPr="00CC412F" w:rsidRDefault="00CC412F" w:rsidP="00CC412F">
      <w:pPr>
        <w:pStyle w:val="Rubrik3"/>
      </w:pPr>
      <w:bookmarkStart w:id="4582" w:name="_Toc383102107"/>
      <w:r w:rsidRPr="00CC412F">
        <w:t>Övriga regler</w:t>
      </w:r>
      <w:bookmarkStart w:id="4583" w:name="_GoBack"/>
      <w:bookmarkEnd w:id="4582"/>
      <w:bookmarkEnd w:id="4583"/>
    </w:p>
    <w:p w14:paraId="16974634" w14:textId="77777777" w:rsidR="00CC412F" w:rsidRPr="00CC412F" w:rsidRDefault="00CC412F" w:rsidP="00CC412F">
      <w:r w:rsidRPr="00CC412F">
        <w:t xml:space="preserve">Inga fältregler utöver de som är beskrivna ovan. </w:t>
      </w:r>
    </w:p>
    <w:p w14:paraId="446CF31C" w14:textId="77777777" w:rsidR="00CC412F" w:rsidRPr="00CC412F" w:rsidRDefault="00CC412F" w:rsidP="00CC412F"/>
    <w:p w14:paraId="22B7582F" w14:textId="77777777" w:rsidR="00CC412F" w:rsidRPr="00CC412F" w:rsidRDefault="00CC412F" w:rsidP="00CC412F">
      <w:pPr>
        <w:pStyle w:val="Rubrik4"/>
      </w:pPr>
      <w:r w:rsidRPr="00CC412F">
        <w:t>Icke funktionella krav</w:t>
      </w:r>
    </w:p>
    <w:p w14:paraId="6EBEC2D6" w14:textId="3FFAB4C9" w:rsidR="00CC412F" w:rsidRPr="00CC412F" w:rsidRDefault="00CC412F" w:rsidP="00CC412F">
      <w:r w:rsidRPr="00CC412F">
        <w:t>Inga övriga icke funktionella krav.</w:t>
      </w:r>
      <w:r w:rsidR="002B3273">
        <w:t xml:space="preserve"> </w:t>
      </w:r>
      <w:r w:rsidR="002B3273">
        <w:rPr>
          <w:spacing w:val="-1"/>
        </w:rPr>
        <w:t>Se generella SLA-krav för tjänstedomänen.</w:t>
      </w:r>
    </w:p>
    <w:p w14:paraId="27457BB0" w14:textId="77777777" w:rsidR="00CC412F" w:rsidRPr="00CC412F" w:rsidRDefault="00CC412F" w:rsidP="00CC412F">
      <w:pPr>
        <w:pStyle w:val="Rubrik5"/>
      </w:pPr>
      <w:r w:rsidRPr="00CC412F">
        <w:t>SLA-krav</w:t>
      </w:r>
    </w:p>
    <w:p w14:paraId="2FA6D0CD" w14:textId="77777777" w:rsidR="00CC412F" w:rsidRPr="00CC412F" w:rsidRDefault="00CC412F" w:rsidP="00CC412F">
      <w:r w:rsidRPr="00CC412F">
        <w:t>Inga avvikande SLA-krav.</w:t>
      </w:r>
      <w:r w:rsidRPr="00CC412F">
        <w:rPr>
          <w:rFonts w:eastAsia="Times New Roman"/>
          <w:bCs/>
          <w:sz w:val="30"/>
          <w:szCs w:val="28"/>
        </w:rPr>
        <w:t xml:space="preserve"> </w:t>
      </w:r>
    </w:p>
    <w:p w14:paraId="2DA5155A" w14:textId="77777777" w:rsidR="00CC412F" w:rsidRPr="00CC412F" w:rsidRDefault="00CC412F" w:rsidP="00CC412F">
      <w:pPr>
        <w:spacing w:line="240" w:lineRule="auto"/>
        <w:rPr>
          <w:rFonts w:eastAsia="Times New Roman"/>
          <w:bCs/>
          <w:sz w:val="30"/>
          <w:szCs w:val="28"/>
        </w:rPr>
      </w:pPr>
    </w:p>
    <w:p w14:paraId="35F21473" w14:textId="77777777" w:rsidR="00CC412F" w:rsidRPr="00CC412F" w:rsidRDefault="00CC412F">
      <w:pPr>
        <w:spacing w:line="240" w:lineRule="auto"/>
        <w:rPr>
          <w:rFonts w:eastAsia="Times New Roman"/>
          <w:bCs/>
          <w:sz w:val="30"/>
          <w:szCs w:val="28"/>
        </w:rPr>
      </w:pPr>
    </w:p>
    <w:sectPr w:rsidR="00CC412F" w:rsidRPr="00CC412F" w:rsidSect="00D654EF">
      <w:headerReference w:type="default" r:id="rId34"/>
      <w:headerReference w:type="first" r:id="rId35"/>
      <w:footerReference w:type="first" r:id="rId36"/>
      <w:pgSz w:w="11906" w:h="16838" w:code="9"/>
      <w:pgMar w:top="2495" w:right="1531" w:bottom="1701" w:left="1701" w:header="1304" w:footer="907"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38" w:author="Stefan Asanin" w:date="2014-03-28T14:31:00Z" w:initials="ASN">
    <w:p w14:paraId="12FD437B" w14:textId="0B878888" w:rsidR="002016C1" w:rsidRPr="000B0F50" w:rsidRDefault="002016C1">
      <w:pPr>
        <w:pStyle w:val="Kommentarer"/>
        <w:rPr>
          <w:lang w:val="sv-SE"/>
        </w:rPr>
      </w:pPr>
      <w:r>
        <w:rPr>
          <w:rStyle w:val="Kommentarsreferens"/>
        </w:rPr>
        <w:annotationRef/>
      </w:r>
      <w:r w:rsidRPr="000B0F50">
        <w:rPr>
          <w:lang w:val="sv-SE"/>
        </w:rPr>
        <w:t>Uppdatera schematron regel (testsuite)</w:t>
      </w:r>
    </w:p>
  </w:comment>
  <w:comment w:id="845" w:author="Stefan Asanin" w:date="2014-03-27T13:54:00Z" w:initials="ASN">
    <w:p w14:paraId="75B6713D" w14:textId="0D46B7AB" w:rsidR="002016C1" w:rsidRPr="000B0F50" w:rsidRDefault="002016C1">
      <w:pPr>
        <w:pStyle w:val="Kommentarer"/>
        <w:rPr>
          <w:lang w:val="sv-SE"/>
        </w:rPr>
      </w:pPr>
      <w:r>
        <w:rPr>
          <w:rStyle w:val="Kommentarsreferens"/>
        </w:rPr>
        <w:annotationRef/>
      </w:r>
      <w:r w:rsidRPr="000B0F50">
        <w:rPr>
          <w:lang w:val="sv-SE"/>
        </w:rPr>
        <w:t>Logiska fel – flyttas?</w:t>
      </w:r>
    </w:p>
  </w:comment>
  <w:comment w:id="910" w:author="Stefan Asanin" w:date="2014-03-28T14:31:00Z" w:initials="ASN">
    <w:p w14:paraId="5B51B0C3" w14:textId="43C2757D" w:rsidR="002016C1" w:rsidRPr="000B0F50" w:rsidRDefault="002016C1">
      <w:pPr>
        <w:pStyle w:val="Kommentarer"/>
        <w:rPr>
          <w:lang w:val="sv-SE"/>
        </w:rPr>
      </w:pPr>
      <w:r>
        <w:rPr>
          <w:rStyle w:val="Kommentarsreferens"/>
        </w:rPr>
        <w:annotationRef/>
      </w:r>
      <w:r>
        <w:rPr>
          <w:lang w:val="sv-SE"/>
        </w:rPr>
        <w:t>Uppdatera schematron</w:t>
      </w:r>
    </w:p>
  </w:comment>
  <w:comment w:id="917" w:author="Stefan Asanin" w:date="2014-03-27T14:07:00Z" w:initials="ASN">
    <w:p w14:paraId="0B8476FF" w14:textId="3F88E9D8" w:rsidR="002016C1" w:rsidRPr="000B0F50" w:rsidRDefault="002016C1">
      <w:pPr>
        <w:pStyle w:val="Kommentarer"/>
        <w:rPr>
          <w:lang w:val="sv-SE"/>
        </w:rPr>
      </w:pPr>
      <w:r>
        <w:rPr>
          <w:rStyle w:val="Kommentarsreferens"/>
        </w:rPr>
        <w:annotationRef/>
      </w:r>
      <w:r w:rsidRPr="000B0F50">
        <w:rPr>
          <w:lang w:val="sv-SE"/>
        </w:rPr>
        <w:t>Logiska fel – flyttas?</w:t>
      </w:r>
    </w:p>
  </w:comment>
  <w:comment w:id="1183" w:author="Stefan Asanin" w:date="2014-03-28T14:37:00Z" w:initials="ASN">
    <w:p w14:paraId="366872E9" w14:textId="367ECF56" w:rsidR="002016C1" w:rsidRPr="000B0F50" w:rsidRDefault="002016C1" w:rsidP="00DE71B1">
      <w:pPr>
        <w:pStyle w:val="Kommentarer"/>
        <w:rPr>
          <w:lang w:val="sv-SE"/>
        </w:rPr>
      </w:pPr>
      <w:r>
        <w:rPr>
          <w:rStyle w:val="Kommentarsreferens"/>
        </w:rPr>
        <w:annotationRef/>
      </w:r>
      <w:r w:rsidRPr="000B0F50">
        <w:rPr>
          <w:lang w:val="sv-SE"/>
        </w:rPr>
        <w:t>Uppdatera</w:t>
      </w:r>
      <w:r>
        <w:rPr>
          <w:lang w:val="sv-SE"/>
        </w:rPr>
        <w:t xml:space="preserve"> schematron</w:t>
      </w:r>
    </w:p>
  </w:comment>
  <w:comment w:id="1232" w:author="Stefan Asanin" w:date="2014-03-28T14:34:00Z" w:initials="ASN">
    <w:p w14:paraId="600D1B4D" w14:textId="77777777" w:rsidR="002016C1" w:rsidRPr="000B0F50" w:rsidRDefault="002016C1" w:rsidP="00DE71B1">
      <w:pPr>
        <w:pStyle w:val="Kommentarer"/>
        <w:rPr>
          <w:lang w:val="sv-SE"/>
        </w:rPr>
      </w:pPr>
      <w:r>
        <w:rPr>
          <w:rStyle w:val="Kommentarsreferens"/>
        </w:rPr>
        <w:annotationRef/>
      </w:r>
      <w:r w:rsidRPr="000B0F50">
        <w:rPr>
          <w:lang w:val="sv-SE"/>
        </w:rPr>
        <w:t>Logiska fel – flyttas.</w:t>
      </w:r>
    </w:p>
  </w:comment>
  <w:comment w:id="2670" w:author="Björn Genfors" w:date="2014-03-28T14:43:00Z" w:initials="BG">
    <w:p w14:paraId="727EA201" w14:textId="52F86D99" w:rsidR="002016C1" w:rsidRPr="0046387E" w:rsidRDefault="002016C1">
      <w:pPr>
        <w:pStyle w:val="Kommentarer"/>
        <w:rPr>
          <w:lang w:val="sv-SE"/>
        </w:rPr>
      </w:pPr>
      <w:r>
        <w:rPr>
          <w:rStyle w:val="Kommentarsreferens"/>
        </w:rPr>
        <w:annotationRef/>
      </w:r>
      <w:r w:rsidRPr="0046387E">
        <w:rPr>
          <w:lang w:val="sv-SE"/>
        </w:rPr>
        <w:t xml:space="preserve">Det blev något fantastiskt knas med hela fältregeltabellen, </w:t>
      </w:r>
      <w:r>
        <w:rPr>
          <w:lang w:val="sv-SE"/>
        </w:rPr>
        <w:t>så jag behövde flytta den en liten bit i worddokumentet. Därför ser det ut som om en tabell är tillagd och en borttagen.</w:t>
      </w:r>
    </w:p>
  </w:comment>
  <w:comment w:id="4263" w:author="Stefan Asanin" w:date="2014-03-27T14:30:00Z" w:initials="ASN">
    <w:p w14:paraId="22B15E4A" w14:textId="20809665" w:rsidR="002016C1" w:rsidRPr="000B0F50" w:rsidRDefault="002016C1">
      <w:pPr>
        <w:pStyle w:val="Kommentarer"/>
        <w:rPr>
          <w:lang w:val="sv-SE"/>
        </w:rPr>
      </w:pPr>
      <w:r>
        <w:rPr>
          <w:rStyle w:val="Kommentarsreferens"/>
        </w:rPr>
        <w:annotationRef/>
      </w:r>
      <w:r w:rsidRPr="000B0F50">
        <w:rPr>
          <w:lang w:val="sv-SE"/>
        </w:rPr>
        <w:t>Logiska fel - fixa</w:t>
      </w:r>
    </w:p>
  </w:comment>
  <w:comment w:id="4303" w:author="Stefan Asanin" w:date="2014-03-28T14:56:00Z" w:initials="ASN">
    <w:p w14:paraId="6E365684" w14:textId="47CB9EDB" w:rsidR="002016C1" w:rsidRPr="002016C1" w:rsidRDefault="002016C1">
      <w:pPr>
        <w:pStyle w:val="Kommentarer"/>
        <w:rPr>
          <w:lang w:val="sv-SE"/>
        </w:rPr>
      </w:pPr>
      <w:r>
        <w:rPr>
          <w:rStyle w:val="Kommentarsreferens"/>
        </w:rPr>
        <w:annotationRef/>
      </w:r>
      <w:r w:rsidRPr="002016C1">
        <w:rPr>
          <w:lang w:val="sv-SE"/>
        </w:rPr>
        <w:t xml:space="preserve">Referens </w:t>
      </w:r>
      <w:r w:rsidR="008420F6">
        <w:rPr>
          <w:lang w:val="sv-SE"/>
        </w:rPr>
        <w:t xml:space="preserve">(NPÖ 2.2.0) </w:t>
      </w:r>
      <w:r w:rsidRPr="002016C1">
        <w:rPr>
          <w:lang w:val="sv-SE"/>
        </w:rPr>
        <w:t>+ kodverk?</w:t>
      </w:r>
    </w:p>
  </w:comment>
  <w:comment w:id="4432" w:author="Khaled Daham" w:date="2014-03-28T12:28:00Z" w:initials="KD">
    <w:p w14:paraId="5FDCC88A" w14:textId="4823DC2C" w:rsidR="002016C1" w:rsidRPr="000B0F50" w:rsidRDefault="002016C1">
      <w:pPr>
        <w:pStyle w:val="Kommentarer"/>
        <w:rPr>
          <w:lang w:val="sv-SE"/>
        </w:rPr>
      </w:pPr>
      <w:r>
        <w:rPr>
          <w:rStyle w:val="Kommentarsreferens"/>
        </w:rPr>
        <w:annotationRef/>
      </w:r>
      <w:r w:rsidRPr="000B0F50">
        <w:rPr>
          <w:lang w:val="sv-SE"/>
        </w:rPr>
        <w:t>Om fältet är tvingande så sätt den till 1..1, det skall skapas en schematron-regel för det.</w:t>
      </w:r>
    </w:p>
  </w:comment>
  <w:comment w:id="4433" w:author="Andreas Bjärkmar" w:date="2014-03-28T12:27:00Z" w:initials="AB">
    <w:p w14:paraId="36C181DA" w14:textId="77777777" w:rsidR="002016C1" w:rsidRPr="000B0F50" w:rsidRDefault="002016C1" w:rsidP="005D7DF6">
      <w:pPr>
        <w:pStyle w:val="Kommentarer"/>
        <w:rPr>
          <w:lang w:val="sv-SE"/>
        </w:rPr>
      </w:pPr>
      <w:r>
        <w:rPr>
          <w:rStyle w:val="Kommentarsreferens"/>
        </w:rPr>
        <w:annotationRef/>
      </w:r>
      <w:r w:rsidRPr="000B0F50">
        <w:rPr>
          <w:lang w:val="sv-SE"/>
        </w:rPr>
        <w:t>1..1</w:t>
      </w:r>
    </w:p>
    <w:p w14:paraId="2E2D9320" w14:textId="77777777" w:rsidR="002016C1" w:rsidRPr="000B0F50" w:rsidRDefault="002016C1" w:rsidP="00627F1E">
      <w:pPr>
        <w:pStyle w:val="Kommentarer"/>
        <w:ind w:left="0"/>
        <w:rPr>
          <w:lang w:val="sv-SE"/>
        </w:rPr>
      </w:pPr>
    </w:p>
  </w:comment>
  <w:comment w:id="4434" w:author="Björn Genfors" w:date="2014-03-28T13:34:00Z" w:initials="BG">
    <w:p w14:paraId="5D9D9C3D" w14:textId="6D4E234B" w:rsidR="002016C1" w:rsidRPr="002E59FA" w:rsidRDefault="002016C1" w:rsidP="002E59FA">
      <w:pPr>
        <w:pStyle w:val="Kommentarer"/>
        <w:ind w:left="0"/>
        <w:rPr>
          <w:lang w:val="sv-SE"/>
        </w:rPr>
      </w:pPr>
      <w:r>
        <w:rPr>
          <w:rStyle w:val="Kommentarsreferens"/>
        </w:rPr>
        <w:annotationRef/>
      </w:r>
      <w:r w:rsidRPr="002E59FA">
        <w:rPr>
          <w:lang w:val="sv-SE"/>
        </w:rPr>
        <w:t>Min åsikt är att vi inte borde ha det här som krav</w:t>
      </w:r>
      <w:r>
        <w:rPr>
          <w:lang w:val="sv-SE"/>
        </w:rPr>
        <w:t>, av följande skäl: krav på HSA-id har tidigare visat sig vara begänsande i den data som kan hämtas (vissa system har inte den här informationen, och viss personal som skulle kunna producera sån här information kanske inte har HSA-id (tänk skolvården)). Jag önskar att vi levde i en värld där vi utan ptoblem kunde kräva detta.</w:t>
      </w:r>
    </w:p>
  </w:comment>
  <w:comment w:id="4461" w:author="Andreas Bjärkmar" w:date="2014-03-20T13:39:00Z" w:initials="AB">
    <w:p w14:paraId="4A59F368" w14:textId="77777777" w:rsidR="002016C1" w:rsidRPr="000B0F50" w:rsidRDefault="002016C1" w:rsidP="005D7DF6">
      <w:pPr>
        <w:pStyle w:val="Kommentarer"/>
        <w:rPr>
          <w:lang w:val="sv-SE"/>
        </w:rPr>
      </w:pPr>
      <w:r>
        <w:rPr>
          <w:rStyle w:val="Kommentarsreferens"/>
        </w:rPr>
        <w:annotationRef/>
      </w:r>
      <w:r w:rsidRPr="000B0F50">
        <w:rPr>
          <w:lang w:val="sv-SE"/>
        </w:rPr>
        <w:t>Arvid: Det måste finnas ett sätt att säkerställa att man som konsument kan få tillgång både till PREL svar, DEF svar och TILL svar. Detta kanske är krav som måste ställas på anslutande producenter att de uppdaterar EI i tillräcklig takt för att inte riskera att konsumenter missar preliminärsvar.</w:t>
      </w:r>
    </w:p>
  </w:comment>
  <w:comment w:id="4462" w:author="Khaled Daham" w:date="2014-03-28T12:31:00Z" w:initials="KD">
    <w:p w14:paraId="183AC91C" w14:textId="59DBA58C" w:rsidR="002016C1" w:rsidRPr="000B0F50" w:rsidRDefault="002016C1">
      <w:pPr>
        <w:pStyle w:val="Kommentarer"/>
        <w:rPr>
          <w:lang w:val="sv-SE"/>
        </w:rPr>
      </w:pPr>
      <w:r>
        <w:rPr>
          <w:rStyle w:val="Kommentarsreferens"/>
        </w:rPr>
        <w:annotationRef/>
      </w:r>
      <w:r w:rsidRPr="000B0F50">
        <w:rPr>
          <w:lang w:val="sv-SE"/>
        </w:rPr>
        <w:t>Ändrar till en coded enum då kv_svarstyp inte är ett kodverk som inte finns längre.</w:t>
      </w:r>
    </w:p>
  </w:comment>
  <w:comment w:id="4467" w:author="Andreas Bjärkmar" w:date="2014-03-20T13:39:00Z" w:initials="AB">
    <w:p w14:paraId="40EDD806" w14:textId="77777777" w:rsidR="002016C1" w:rsidRPr="000B0F50" w:rsidRDefault="002016C1" w:rsidP="005D7DF6">
      <w:pPr>
        <w:pStyle w:val="Kommentarer"/>
        <w:rPr>
          <w:lang w:val="sv-SE"/>
        </w:rPr>
      </w:pPr>
      <w:r>
        <w:rPr>
          <w:rStyle w:val="Kommentarsreferens"/>
        </w:rPr>
        <w:annotationRef/>
      </w:r>
      <w:r w:rsidRPr="000B0F50">
        <w:rPr>
          <w:lang w:val="sv-SE"/>
        </w:rPr>
        <w:t>resultTime = svarstidpunkt? Det låter inte riktigt rätt namngivningsmässigt. resultTime låter som tidpunkten ett resultat produceras.</w:t>
      </w:r>
    </w:p>
  </w:comment>
  <w:comment w:id="4503" w:author="Björn Genfors" w:date="2014-03-28T13:52:00Z" w:initials="BG">
    <w:p w14:paraId="59BC84C0" w14:textId="486ECFE0" w:rsidR="002016C1" w:rsidRDefault="002016C1" w:rsidP="00A35CE4">
      <w:pPr>
        <w:pStyle w:val="Kommentarer"/>
        <w:rPr>
          <w:lang w:val="sv-SE"/>
        </w:rPr>
      </w:pPr>
      <w:r>
        <w:rPr>
          <w:rStyle w:val="Kommentarsreferens"/>
        </w:rPr>
        <w:annotationRef/>
      </w:r>
      <w:r>
        <w:rPr>
          <w:lang w:val="sv-SE"/>
        </w:rPr>
        <w:t>I NPÖ RIV 2.2.0 finns dokumentation om OID och förvaltare för KV</w:t>
      </w:r>
      <w:r w:rsidRPr="002E59FA">
        <w:rPr>
          <w:lang w:val="sv-SE"/>
        </w:rPr>
        <w:t xml:space="preserve"> </w:t>
      </w:r>
      <w:r>
        <w:rPr>
          <w:lang w:val="sv-SE"/>
        </w:rPr>
        <w:t>Åtgärdsstatus, men det verkar också vara ett kodverk som gått upp i rök. Jag hittar det i V-TIM 1.0-spec, men inte i 2.0 eller 2.2.</w:t>
      </w:r>
    </w:p>
    <w:p w14:paraId="5D80B044" w14:textId="2CF6F9DF" w:rsidR="002016C1" w:rsidRPr="002E59FA" w:rsidRDefault="002016C1" w:rsidP="00A35CE4">
      <w:pPr>
        <w:pStyle w:val="Kommentarer"/>
        <w:rPr>
          <w:lang w:val="sv-SE"/>
        </w:rPr>
      </w:pPr>
      <w:r>
        <w:rPr>
          <w:lang w:val="sv-SE"/>
        </w:rPr>
        <w:t>V-TIM 2.2 innehåller  KV status aktivitet som är lite liknande.</w:t>
      </w:r>
    </w:p>
  </w:comment>
  <w:comment w:id="4502" w:author="Khaled Daham" w:date="2014-03-28T12:34:00Z" w:initials="KD">
    <w:p w14:paraId="54CCFD45" w14:textId="0213BD52" w:rsidR="002016C1" w:rsidRPr="000B0F50" w:rsidRDefault="002016C1">
      <w:pPr>
        <w:pStyle w:val="Kommentarer"/>
        <w:rPr>
          <w:lang w:val="sv-SE"/>
        </w:rPr>
      </w:pPr>
      <w:r>
        <w:rPr>
          <w:rStyle w:val="Kommentarsreferens"/>
        </w:rPr>
        <w:annotationRef/>
      </w:r>
      <w:r w:rsidRPr="000B0F50">
        <w:rPr>
          <w:lang w:val="sv-SE"/>
        </w:rPr>
        <w:t xml:space="preserve">Vi måste referera till ref-tabellen som skall ha en referens till sammanställningen av kodverk på rivta </w:t>
      </w:r>
    </w:p>
  </w:comment>
  <w:comment w:id="4507" w:author="Andreas Bjärkmar" w:date="2014-03-20T13:39:00Z" w:initials="AB">
    <w:p w14:paraId="096EAFB0" w14:textId="77777777" w:rsidR="002016C1" w:rsidRPr="000B0F50" w:rsidRDefault="002016C1" w:rsidP="005D7DF6">
      <w:pPr>
        <w:pStyle w:val="Kommentarer"/>
        <w:rPr>
          <w:lang w:val="sv-SE"/>
        </w:rPr>
      </w:pPr>
      <w:r>
        <w:rPr>
          <w:rStyle w:val="Kommentarsreferens"/>
        </w:rPr>
        <w:annotationRef/>
      </w:r>
      <w:r w:rsidRPr="000B0F50">
        <w:rPr>
          <w:lang w:val="sv-SE"/>
        </w:rPr>
        <w:t>1..1</w:t>
      </w:r>
    </w:p>
  </w:comment>
  <w:comment w:id="4506" w:author="Björn Genfors" w:date="2014-03-28T13:53:00Z" w:initials="BG">
    <w:p w14:paraId="7882E23C" w14:textId="6DA6F58E" w:rsidR="002016C1" w:rsidRPr="00A35CE4" w:rsidRDefault="002016C1" w:rsidP="00A35CE4">
      <w:pPr>
        <w:pStyle w:val="Kommentarer"/>
        <w:rPr>
          <w:lang w:val="sv-SE"/>
        </w:rPr>
      </w:pPr>
      <w:r>
        <w:rPr>
          <w:rStyle w:val="Kommentarsreferens"/>
        </w:rPr>
        <w:annotationRef/>
      </w:r>
      <w:r w:rsidRPr="00A35CE4">
        <w:rPr>
          <w:lang w:val="sv-SE"/>
        </w:rPr>
        <w:t>Samma kommentar som I förra kontraktet, jag förordar 0..1.</w:t>
      </w:r>
    </w:p>
  </w:comment>
  <w:comment w:id="4515" w:author="Andreas Bjärkmar" w:date="2014-03-20T13:39:00Z" w:initials="AB">
    <w:p w14:paraId="00A99A74" w14:textId="77777777" w:rsidR="002016C1" w:rsidRPr="000B0F50" w:rsidRDefault="002016C1" w:rsidP="005D7DF6">
      <w:pPr>
        <w:pStyle w:val="Kommentarer"/>
        <w:rPr>
          <w:lang w:val="sv-SE"/>
        </w:rPr>
      </w:pPr>
      <w:r>
        <w:rPr>
          <w:rStyle w:val="Kommentarsreferens"/>
        </w:rPr>
        <w:annotationRef/>
      </w:r>
      <w:r w:rsidRPr="000B0F50">
        <w:rPr>
          <w:lang w:val="sv-SE"/>
        </w:rPr>
        <w:t>Den här ModalityDataType är en begränsning av ModalityDataType som används i EKGkontraktet. Det är bra att skriva ut element med kardinalitet 0..0 explicit för att förtydliga.</w:t>
      </w:r>
    </w:p>
  </w:comment>
  <w:comment w:id="4514" w:author="Khaled Daham" w:date="2014-03-28T12:38:00Z" w:initials="KD">
    <w:p w14:paraId="2DCE76E3" w14:textId="14C61DA5" w:rsidR="002016C1" w:rsidRPr="000B0F50" w:rsidRDefault="002016C1">
      <w:pPr>
        <w:pStyle w:val="Kommentarer"/>
        <w:rPr>
          <w:lang w:val="sv-SE"/>
        </w:rPr>
      </w:pPr>
      <w:r>
        <w:rPr>
          <w:rStyle w:val="Kommentarsreferens"/>
        </w:rPr>
        <w:annotationRef/>
      </w:r>
      <w:r w:rsidRPr="000B0F50">
        <w:rPr>
          <w:lang w:val="sv-SE"/>
        </w:rPr>
        <w:t>Ska dessa verkligen ligga I accountableHealthcareProfessional? En indenturing bör väl tas bort.</w:t>
      </w:r>
    </w:p>
  </w:comment>
  <w:comment w:id="4516" w:author="Khaled Daham" w:date="2014-03-28T12:39:00Z" w:initials="KD">
    <w:p w14:paraId="0F6C0029" w14:textId="58EDA3E6" w:rsidR="002016C1" w:rsidRPr="000B0F50" w:rsidRDefault="002016C1">
      <w:pPr>
        <w:pStyle w:val="Kommentarer"/>
        <w:rPr>
          <w:lang w:val="sv-SE"/>
        </w:rPr>
      </w:pPr>
      <w:r>
        <w:rPr>
          <w:rStyle w:val="Kommentarsreferens"/>
        </w:rPr>
        <w:annotationRef/>
      </w:r>
      <w:r w:rsidRPr="000B0F50">
        <w:rPr>
          <w:lang w:val="sv-SE"/>
        </w:rPr>
        <w:t>Schematron-regel</w:t>
      </w:r>
    </w:p>
  </w:comment>
  <w:comment w:id="4517" w:author="Andreas Bjärkmar" w:date="2014-03-20T13:39:00Z" w:initials="AB">
    <w:p w14:paraId="74B59126" w14:textId="77777777" w:rsidR="002016C1" w:rsidRPr="000B0F50" w:rsidRDefault="002016C1" w:rsidP="005D7DF6">
      <w:pPr>
        <w:pStyle w:val="Kommentarer"/>
        <w:rPr>
          <w:lang w:val="sv-SE"/>
        </w:rPr>
      </w:pPr>
      <w:r>
        <w:rPr>
          <w:rStyle w:val="Kommentarsreferens"/>
        </w:rPr>
        <w:annotationRef/>
      </w:r>
      <w:r w:rsidRPr="000B0F50">
        <w:rPr>
          <w:lang w:val="sv-SE"/>
        </w:rPr>
        <w:t>Innebär det här icke-DICOM-data? Eller innebär det alla typer av statisk bild, inklusive DICOM?</w:t>
      </w:r>
    </w:p>
    <w:p w14:paraId="748E4EAB" w14:textId="77777777" w:rsidR="002016C1" w:rsidRPr="000B0F50" w:rsidRDefault="002016C1" w:rsidP="005D7DF6">
      <w:pPr>
        <w:pStyle w:val="Kommentarer"/>
        <w:rPr>
          <w:lang w:val="sv-SE"/>
        </w:rPr>
      </w:pPr>
    </w:p>
    <w:p w14:paraId="126CFDAB" w14:textId="77777777" w:rsidR="002016C1" w:rsidRPr="000B0F50" w:rsidRDefault="002016C1" w:rsidP="005D7DF6">
      <w:pPr>
        <w:pStyle w:val="Kommentarer"/>
        <w:rPr>
          <w:lang w:val="sv-SE"/>
        </w:rPr>
      </w:pPr>
      <w:r w:rsidRPr="000B0F50">
        <w:rPr>
          <w:lang w:val="sv-SE"/>
        </w:rPr>
        <w:t>Ska man inte kunna överföra film i icke-DICOM-format?</w:t>
      </w:r>
    </w:p>
    <w:p w14:paraId="7A4C5339" w14:textId="77777777" w:rsidR="002016C1" w:rsidRPr="000B0F50" w:rsidRDefault="002016C1" w:rsidP="005D7DF6">
      <w:pPr>
        <w:pStyle w:val="Kommentarer"/>
        <w:rPr>
          <w:lang w:val="sv-SE"/>
        </w:rPr>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A10768" w14:textId="77777777" w:rsidR="00E45067" w:rsidRDefault="00E45067" w:rsidP="00C72B17">
      <w:pPr>
        <w:spacing w:line="240" w:lineRule="auto"/>
      </w:pPr>
      <w:r>
        <w:separator/>
      </w:r>
    </w:p>
  </w:endnote>
  <w:endnote w:type="continuationSeparator" w:id="0">
    <w:p w14:paraId="54118B09" w14:textId="77777777" w:rsidR="00E45067" w:rsidRDefault="00E45067" w:rsidP="00C72B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ヒラギノ角ゴ Pro W3">
    <w:altName w:val="MS Mincho"/>
    <w:charset w:val="80"/>
    <w:family w:val="auto"/>
    <w:pitch w:val="variable"/>
    <w:sig w:usb0="00000000" w:usb1="00000000" w:usb2="01000407" w:usb3="00000000" w:csb0="00020000"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D20972" w14:textId="77777777" w:rsidR="002016C1" w:rsidRDefault="002016C1">
    <w:pPr>
      <w:pStyle w:val="Sidfot"/>
    </w:pPr>
  </w:p>
  <w:p w14:paraId="12C113D0" w14:textId="77777777" w:rsidR="002016C1" w:rsidRDefault="002016C1">
    <w:pPr>
      <w:pStyle w:val="Sidfot"/>
    </w:pPr>
  </w:p>
  <w:p w14:paraId="1421CB49" w14:textId="77777777" w:rsidR="002016C1" w:rsidRDefault="002016C1">
    <w:pPr>
      <w:pStyle w:val="Sidfot"/>
    </w:pPr>
  </w:p>
  <w:p w14:paraId="6F807640" w14:textId="77777777" w:rsidR="002016C1" w:rsidRDefault="002016C1">
    <w:pPr>
      <w:pStyle w:val="Sidfot"/>
    </w:pPr>
  </w:p>
  <w:p w14:paraId="2E456113" w14:textId="77777777" w:rsidR="002016C1" w:rsidRDefault="002016C1">
    <w:pPr>
      <w:pStyle w:val="Sidfot"/>
    </w:pPr>
  </w:p>
  <w:p w14:paraId="36A9D811" w14:textId="77777777" w:rsidR="002016C1" w:rsidRDefault="002016C1">
    <w:pPr>
      <w:pStyle w:val="Sidfot"/>
    </w:pPr>
  </w:p>
  <w:p w14:paraId="2CD2C690" w14:textId="77777777" w:rsidR="002016C1" w:rsidRDefault="002016C1" w:rsidP="00956547">
    <w:pPr>
      <w:pStyle w:val="Sidfot"/>
    </w:pPr>
    <w:bookmarkStart w:id="4621" w:name="Footer"/>
    <w:r w:rsidRPr="00E127E3">
      <w:rPr>
        <w:i/>
        <w:iCs/>
        <w:color w:val="333333"/>
        <w:szCs w:val="12"/>
      </w:rPr>
      <w:t>Center för eHälsa i samverkan</w:t>
    </w:r>
    <w:r w:rsidRPr="00E127E3">
      <w:rPr>
        <w:color w:val="333333"/>
        <w:szCs w:val="12"/>
      </w:rPr>
      <w:t xml:space="preserve"> koordinerar landstingens och regionernas samarbete för att </w:t>
    </w:r>
    <w:r w:rsidRPr="00E127E3">
      <w:rPr>
        <w:szCs w:val="12"/>
      </w:rPr>
      <w:t>förverkliga strategin för Nationell eHälsa – tillgänglig och säker information inom vård och omsorg</w:t>
    </w:r>
    <w:r w:rsidRPr="00E127E3">
      <w:rPr>
        <w:color w:val="333333"/>
        <w:szCs w:val="12"/>
      </w:rPr>
      <w:t xml:space="preserve">. Centret ska skapa den långsiktighet som krävs för att utveckla och införa gemensamma eHälsostöd, infrastruktur och standarder som förbättrar informationstillgänglighet, kvalitet och patientsäkerhet. </w:t>
    </w:r>
    <w:r w:rsidRPr="00E127E3">
      <w:rPr>
        <w:i/>
        <w:iCs/>
        <w:color w:val="333333"/>
        <w:szCs w:val="12"/>
      </w:rPr>
      <w:t>Center för eHälsa i samverkan</w:t>
    </w:r>
    <w:r w:rsidRPr="00E127E3">
      <w:rPr>
        <w:color w:val="333333"/>
        <w:szCs w:val="12"/>
      </w:rPr>
      <w:t xml:space="preserve"> styrs av representanter från landsting och regioner, Sveriges Kommuner och Landsting (SKL), kommunerna och de privata vårdgivarna.</w:t>
    </w:r>
    <w:bookmarkEnd w:id="4621"/>
    <w:r>
      <w:rPr>
        <w:rFonts w:cs="Georgia"/>
        <w:noProof/>
        <w:color w:val="001610"/>
        <w:szCs w:val="12"/>
        <w:lang w:eastAsia="sv-SE"/>
      </w:rPr>
      <w:drawing>
        <wp:anchor distT="0" distB="0" distL="114300" distR="114300" simplePos="0" relativeHeight="251663360" behindDoc="0" locked="1" layoutInCell="0" allowOverlap="1" wp14:anchorId="5E58FBC5" wp14:editId="16BF9D65">
          <wp:simplePos x="0" y="0"/>
          <wp:positionH relativeFrom="page">
            <wp:posOffset>1080135</wp:posOffset>
          </wp:positionH>
          <wp:positionV relativeFrom="page">
            <wp:posOffset>9721215</wp:posOffset>
          </wp:positionV>
          <wp:extent cx="311785" cy="481965"/>
          <wp:effectExtent l="19050" t="0" r="0" b="0"/>
          <wp:wrapNone/>
          <wp:docPr id="3" name="Bildobjekt 5" descr="eHälsa boiler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5" descr="eHälsa boilerplate.png"/>
                  <pic:cNvPicPr>
                    <a:picLocks noChangeAspect="1" noChangeArrowheads="1"/>
                  </pic:cNvPicPr>
                </pic:nvPicPr>
                <pic:blipFill>
                  <a:blip r:embed="rId1"/>
                  <a:srcRect/>
                  <a:stretch>
                    <a:fillRect/>
                  </a:stretch>
                </pic:blipFill>
                <pic:spPr bwMode="auto">
                  <a:xfrm>
                    <a:off x="0" y="0"/>
                    <a:ext cx="311785" cy="481965"/>
                  </a:xfrm>
                  <a:prstGeom prst="rect">
                    <a:avLst/>
                  </a:prstGeom>
                  <a:noFill/>
                  <a:ln w="9525">
                    <a:noFill/>
                    <a:miter lim="800000"/>
                    <a:headEnd/>
                    <a:tailEnd/>
                  </a:ln>
                </pic:spPr>
              </pic:pic>
            </a:graphicData>
          </a:graphic>
        </wp:anchor>
      </w:drawing>
    </w:r>
    <w:r>
      <w:rPr>
        <w:noProof/>
        <w:lang w:eastAsia="sv-SE"/>
      </w:rPr>
      <w:drawing>
        <wp:anchor distT="0" distB="0" distL="114300" distR="114300" simplePos="0" relativeHeight="251665408" behindDoc="0" locked="1" layoutInCell="0" allowOverlap="1" wp14:anchorId="5005E396" wp14:editId="0CF8DEAB">
          <wp:simplePos x="0" y="0"/>
          <wp:positionH relativeFrom="page">
            <wp:posOffset>0</wp:posOffset>
          </wp:positionH>
          <wp:positionV relativeFrom="page">
            <wp:posOffset>9645650</wp:posOffset>
          </wp:positionV>
          <wp:extent cx="1085850" cy="1047750"/>
          <wp:effectExtent l="19050" t="0" r="0" b="0"/>
          <wp:wrapNone/>
          <wp:docPr id="4" name="Bild 3" descr="eHälsa_hörn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Hälsa_hörn_rgb"/>
                  <pic:cNvPicPr>
                    <a:picLocks noChangeAspect="1" noChangeArrowheads="1"/>
                  </pic:cNvPicPr>
                </pic:nvPicPr>
                <pic:blipFill>
                  <a:blip r:embed="rId2"/>
                  <a:srcRect/>
                  <a:stretch>
                    <a:fillRect/>
                  </a:stretch>
                </pic:blipFill>
                <pic:spPr bwMode="auto">
                  <a:xfrm>
                    <a:off x="0" y="0"/>
                    <a:ext cx="1085850" cy="1047750"/>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E51BD3" w14:textId="77777777" w:rsidR="00E45067" w:rsidRDefault="00E45067" w:rsidP="00C72B17">
      <w:pPr>
        <w:spacing w:line="240" w:lineRule="auto"/>
      </w:pPr>
      <w:r>
        <w:separator/>
      </w:r>
    </w:p>
  </w:footnote>
  <w:footnote w:type="continuationSeparator" w:id="0">
    <w:p w14:paraId="755E84A6" w14:textId="77777777" w:rsidR="00E45067" w:rsidRDefault="00E45067" w:rsidP="00C72B1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C2AC42" w14:textId="1F59A5E4" w:rsidR="002016C1" w:rsidRDefault="002016C1" w:rsidP="008303EF">
    <w:pPr>
      <w:tabs>
        <w:tab w:val="left" w:pos="6237"/>
      </w:tabs>
    </w:pPr>
    <w:r>
      <w:rPr>
        <w:rFonts w:cs="Georgia"/>
        <w:noProof/>
        <w:sz w:val="14"/>
        <w:szCs w:val="14"/>
        <w:lang w:eastAsia="sv-SE"/>
      </w:rPr>
      <w:drawing>
        <wp:anchor distT="0" distB="0" distL="114300" distR="114300" simplePos="0" relativeHeight="251661312" behindDoc="0" locked="1" layoutInCell="0" allowOverlap="1" wp14:anchorId="18BCA237" wp14:editId="17A7D978">
          <wp:simplePos x="0" y="0"/>
          <wp:positionH relativeFrom="page">
            <wp:posOffset>1080135</wp:posOffset>
          </wp:positionH>
          <wp:positionV relativeFrom="page">
            <wp:posOffset>828040</wp:posOffset>
          </wp:positionV>
          <wp:extent cx="1552575" cy="285750"/>
          <wp:effectExtent l="19050" t="0" r="9525" b="0"/>
          <wp:wrapNone/>
          <wp:docPr id="1" name="Bildobjekt 1" descr="eHälsa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1" descr="eHälsa_rgb.png"/>
                  <pic:cNvPicPr>
                    <a:picLocks noChangeAspect="1" noChangeArrowheads="1"/>
                  </pic:cNvPicPr>
                </pic:nvPicPr>
                <pic:blipFill>
                  <a:blip r:embed="rId1"/>
                  <a:srcRect/>
                  <a:stretch>
                    <a:fillRect/>
                  </a:stretch>
                </pic:blipFill>
                <pic:spPr bwMode="auto">
                  <a:xfrm>
                    <a:off x="0" y="0"/>
                    <a:ext cx="1552575" cy="285750"/>
                  </a:xfrm>
                  <a:prstGeom prst="rect">
                    <a:avLst/>
                  </a:prstGeom>
                  <a:noFill/>
                  <a:ln w="9525">
                    <a:noFill/>
                    <a:miter lim="800000"/>
                    <a:headEnd/>
                    <a:tailEnd/>
                  </a:ln>
                </pic:spPr>
              </pic:pic>
            </a:graphicData>
          </a:graphic>
        </wp:anchor>
      </w:drawing>
    </w:r>
    <w:r>
      <w:tab/>
    </w:r>
    <w:bookmarkStart w:id="4584" w:name="Date1"/>
    <w:r>
      <w:t>20 mars 2014</w:t>
    </w:r>
    <w:bookmarkEnd w:id="4584"/>
  </w:p>
  <w:p w14:paraId="005707D8" w14:textId="588DF0F6" w:rsidR="002016C1" w:rsidRDefault="002016C1" w:rsidP="008303EF">
    <w:pPr>
      <w:tabs>
        <w:tab w:val="left" w:pos="6237"/>
      </w:tabs>
    </w:pPr>
    <w:r>
      <w:tab/>
    </w:r>
    <w:bookmarkStart w:id="4585" w:name="LDnr1"/>
    <w:bookmarkEnd w:id="4585"/>
    <w:r>
      <w:t xml:space="preserve"> </w:t>
    </w:r>
    <w:bookmarkStart w:id="4586" w:name="Dnr1"/>
    <w:bookmarkEnd w:id="4586"/>
    <w:r>
      <w:rPr>
        <w:rFonts w:cs="Georgia"/>
        <w:noProof/>
        <w:sz w:val="14"/>
        <w:szCs w:val="14"/>
        <w:lang w:eastAsia="sv-SE"/>
      </w:rPr>
      <mc:AlternateContent>
        <mc:Choice Requires="wps">
          <w:drawing>
            <wp:anchor distT="0" distB="0" distL="114300" distR="114300" simplePos="0" relativeHeight="251669504" behindDoc="0" locked="0" layoutInCell="1" allowOverlap="1" wp14:anchorId="1D4EA0FF" wp14:editId="025A2D71">
              <wp:simplePos x="0" y="0"/>
              <wp:positionH relativeFrom="page">
                <wp:posOffset>6430645</wp:posOffset>
              </wp:positionH>
              <wp:positionV relativeFrom="page">
                <wp:posOffset>291465</wp:posOffset>
              </wp:positionV>
              <wp:extent cx="536575" cy="404495"/>
              <wp:effectExtent l="0" t="0" r="0" b="1905"/>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 cy="40449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D7D166" w14:textId="3C2A1CCC" w:rsidR="002016C1" w:rsidRPr="00C05223" w:rsidRDefault="002016C1" w:rsidP="00514BAB">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3C3717">
                            <w:rPr>
                              <w:noProof/>
                              <w:sz w:val="16"/>
                              <w:szCs w:val="16"/>
                            </w:rPr>
                            <w:t>123</w:t>
                          </w:r>
                          <w:r w:rsidRPr="00E12C4A">
                            <w:rPr>
                              <w:sz w:val="16"/>
                              <w:szCs w:val="16"/>
                            </w:rPr>
                            <w:fldChar w:fldCharType="end"/>
                          </w:r>
                          <w:r w:rsidRPr="00E12C4A">
                            <w:rPr>
                              <w:sz w:val="16"/>
                              <w:szCs w:val="16"/>
                            </w:rPr>
                            <w:t xml:space="preserve"> (</w:t>
                          </w:r>
                          <w:fldSimple w:instr=" SECTIONPAGES   \* MERGEFORMAT ">
                            <w:ins w:id="4587" w:author="Björn Genfors" w:date="2014-03-28T15:01:00Z">
                              <w:r w:rsidR="003C3717" w:rsidRPr="003C3717">
                                <w:rPr>
                                  <w:noProof/>
                                  <w:sz w:val="16"/>
                                  <w:szCs w:val="16"/>
                                  <w:rPrChange w:id="4588" w:author="Björn Genfors" w:date="2014-03-28T15:01:00Z">
                                    <w:rPr/>
                                  </w:rPrChange>
                                </w:rPr>
                                <w:t>124</w:t>
                              </w:r>
                            </w:ins>
                            <w:del w:id="4589" w:author="Björn Genfors" w:date="2014-03-28T14:35:00Z">
                              <w:r w:rsidRPr="00DE71B1" w:rsidDel="00DE71B1">
                                <w:rPr>
                                  <w:noProof/>
                                  <w:sz w:val="16"/>
                                  <w:szCs w:val="16"/>
                                </w:rPr>
                                <w:delText>111</w:delText>
                              </w:r>
                            </w:del>
                          </w:fldSimple>
                          <w:r w:rsidRPr="00E12C4A">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7" type="#_x0000_t202" style="position:absolute;margin-left:506.35pt;margin-top:22.95pt;width:42.25pt;height:31.8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" fillcolor="white [3212]" stroked="f">
              <v:textbox>
                <w:txbxContent>
                  <w:p w14:paraId="72D7D166" w14:textId="3C2A1CCC" w:rsidR="002016C1" w:rsidRPr="00C05223" w:rsidRDefault="002016C1" w:rsidP="00514BAB">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3C3717">
                      <w:rPr>
                        <w:noProof/>
                        <w:sz w:val="16"/>
                        <w:szCs w:val="16"/>
                      </w:rPr>
                      <w:t>123</w:t>
                    </w:r>
                    <w:r w:rsidRPr="00E12C4A">
                      <w:rPr>
                        <w:sz w:val="16"/>
                        <w:szCs w:val="16"/>
                      </w:rPr>
                      <w:fldChar w:fldCharType="end"/>
                    </w:r>
                    <w:r w:rsidRPr="00E12C4A">
                      <w:rPr>
                        <w:sz w:val="16"/>
                        <w:szCs w:val="16"/>
                      </w:rPr>
                      <w:t xml:space="preserve"> (</w:t>
                    </w:r>
                    <w:fldSimple w:instr=" SECTIONPAGES   \* MERGEFORMAT ">
                      <w:ins w:id="4590" w:author="Björn Genfors" w:date="2014-03-28T15:01:00Z">
                        <w:r w:rsidR="003C3717" w:rsidRPr="003C3717">
                          <w:rPr>
                            <w:noProof/>
                            <w:sz w:val="16"/>
                            <w:szCs w:val="16"/>
                            <w:rPrChange w:id="4591" w:author="Björn Genfors" w:date="2014-03-28T15:01:00Z">
                              <w:rPr/>
                            </w:rPrChange>
                          </w:rPr>
                          <w:t>124</w:t>
                        </w:r>
                      </w:ins>
                      <w:del w:id="4592" w:author="Björn Genfors" w:date="2014-03-28T14:35:00Z">
                        <w:r w:rsidRPr="00DE71B1" w:rsidDel="00DE71B1">
                          <w:rPr>
                            <w:noProof/>
                            <w:sz w:val="16"/>
                            <w:szCs w:val="16"/>
                          </w:rPr>
                          <w:delText>111</w:delText>
                        </w:r>
                      </w:del>
                    </w:fldSimple>
                    <w:r w:rsidRPr="00E12C4A">
                      <w:rPr>
                        <w:sz w:val="16"/>
                        <w:szCs w:val="16"/>
                      </w:rPr>
                      <w:t>)</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7959E6" w14:textId="5D79C4BF" w:rsidR="002016C1" w:rsidRDefault="002016C1" w:rsidP="00D774BC">
    <w:pPr>
      <w:tabs>
        <w:tab w:val="left" w:pos="6237"/>
      </w:tabs>
    </w:pPr>
    <w:r>
      <w:rPr>
        <w:rFonts w:cs="Georgia"/>
        <w:noProof/>
        <w:sz w:val="14"/>
        <w:szCs w:val="14"/>
        <w:lang w:eastAsia="sv-SE"/>
      </w:rPr>
      <w:drawing>
        <wp:anchor distT="0" distB="0" distL="114300" distR="114300" simplePos="0" relativeHeight="251659264" behindDoc="0" locked="1" layoutInCell="0" allowOverlap="1" wp14:anchorId="6C83064A" wp14:editId="799532CD">
          <wp:simplePos x="0" y="0"/>
          <wp:positionH relativeFrom="page">
            <wp:posOffset>1080135</wp:posOffset>
          </wp:positionH>
          <wp:positionV relativeFrom="page">
            <wp:posOffset>828040</wp:posOffset>
          </wp:positionV>
          <wp:extent cx="1552575" cy="285750"/>
          <wp:effectExtent l="19050" t="0" r="9525" b="0"/>
          <wp:wrapNone/>
          <wp:docPr id="2" name="Bildobjekt 1" descr="eHälsa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1" descr="eHälsa_rgb.png"/>
                  <pic:cNvPicPr>
                    <a:picLocks noChangeAspect="1" noChangeArrowheads="1"/>
                  </pic:cNvPicPr>
                </pic:nvPicPr>
                <pic:blipFill>
                  <a:blip r:embed="rId1"/>
                  <a:srcRect/>
                  <a:stretch>
                    <a:fillRect/>
                  </a:stretch>
                </pic:blipFill>
                <pic:spPr bwMode="auto">
                  <a:xfrm>
                    <a:off x="0" y="0"/>
                    <a:ext cx="1552575" cy="285750"/>
                  </a:xfrm>
                  <a:prstGeom prst="rect">
                    <a:avLst/>
                  </a:prstGeom>
                  <a:noFill/>
                  <a:ln w="9525">
                    <a:noFill/>
                    <a:miter lim="800000"/>
                    <a:headEnd/>
                    <a:tailEnd/>
                  </a:ln>
                </pic:spPr>
              </pic:pic>
            </a:graphicData>
          </a:graphic>
        </wp:anchor>
      </w:drawing>
    </w:r>
    <w:r>
      <w:tab/>
    </w:r>
    <w:bookmarkStart w:id="4593" w:name="Date"/>
    <w:r>
      <w:t>20 Mars 2014</w:t>
    </w:r>
    <w:bookmarkEnd w:id="4593"/>
  </w:p>
  <w:p w14:paraId="587ABBD2" w14:textId="77777777" w:rsidR="002016C1" w:rsidRDefault="002016C1" w:rsidP="00D774BC">
    <w:pPr>
      <w:tabs>
        <w:tab w:val="left" w:pos="6237"/>
      </w:tabs>
    </w:pPr>
    <w:r>
      <w:tab/>
    </w:r>
    <w:bookmarkStart w:id="4594" w:name="LDnr"/>
    <w:bookmarkEnd w:id="4594"/>
    <w:r>
      <w:t xml:space="preserve"> </w:t>
    </w:r>
    <w:bookmarkStart w:id="4595" w:name="Dnr"/>
    <w:bookmarkEnd w:id="4595"/>
  </w:p>
  <w:p w14:paraId="77845D5F" w14:textId="77777777" w:rsidR="002016C1" w:rsidRDefault="002016C1"/>
  <w:tbl>
    <w:tblPr>
      <w:tblW w:w="9180" w:type="dxa"/>
      <w:tblLayout w:type="fixed"/>
      <w:tblLook w:val="04A0" w:firstRow="1" w:lastRow="0" w:firstColumn="1" w:lastColumn="0" w:noHBand="0" w:noVBand="1"/>
    </w:tblPr>
    <w:tblGrid>
      <w:gridCol w:w="956"/>
      <w:gridCol w:w="1199"/>
      <w:gridCol w:w="4049"/>
      <w:gridCol w:w="2976"/>
    </w:tblGrid>
    <w:tr w:rsidR="002016C1" w:rsidRPr="0024387D" w14:paraId="7770CDCA" w14:textId="77777777" w:rsidTr="00364AE6">
      <w:tc>
        <w:tcPr>
          <w:tcW w:w="2155" w:type="dxa"/>
          <w:gridSpan w:val="2"/>
        </w:tcPr>
        <w:p w14:paraId="2BFF0FE8" w14:textId="77777777" w:rsidR="002016C1" w:rsidRPr="0024387D" w:rsidRDefault="002016C1" w:rsidP="00514BAB">
          <w:pPr>
            <w:pStyle w:val="Sidhuvud"/>
            <w:rPr>
              <w:rFonts w:cs="Georgia"/>
              <w:sz w:val="14"/>
              <w:szCs w:val="14"/>
            </w:rPr>
          </w:pPr>
          <w:r w:rsidRPr="0024387D">
            <w:rPr>
              <w:rFonts w:cs="Georgia"/>
              <w:sz w:val="14"/>
              <w:szCs w:val="14"/>
            </w:rPr>
            <w:t>Center för eHälsa i samverkan</w:t>
          </w:r>
        </w:p>
        <w:p w14:paraId="7311FDA3" w14:textId="77777777" w:rsidR="002016C1" w:rsidRPr="0024387D" w:rsidRDefault="002016C1" w:rsidP="00514BAB">
          <w:pPr>
            <w:pStyle w:val="Sidhuvud"/>
            <w:rPr>
              <w:rFonts w:cs="Georgia"/>
              <w:sz w:val="12"/>
              <w:szCs w:val="12"/>
            </w:rPr>
          </w:pPr>
          <w:r w:rsidRPr="0024387D">
            <w:rPr>
              <w:rFonts w:cs="Georgia"/>
              <w:sz w:val="12"/>
              <w:szCs w:val="12"/>
            </w:rPr>
            <w:t>Hornsgatan 20, 118 82 Stockholm</w:t>
          </w:r>
        </w:p>
        <w:p w14:paraId="143C4590" w14:textId="77777777" w:rsidR="002016C1" w:rsidRPr="0024387D" w:rsidRDefault="002016C1" w:rsidP="00514BAB">
          <w:pPr>
            <w:pStyle w:val="Sidhuvud"/>
            <w:rPr>
              <w:rFonts w:cs="Georgia"/>
              <w:sz w:val="12"/>
              <w:szCs w:val="12"/>
            </w:rPr>
          </w:pPr>
          <w:r>
            <w:rPr>
              <w:rFonts w:cs="Georgia"/>
              <w:sz w:val="12"/>
              <w:szCs w:val="12"/>
            </w:rPr>
            <w:t>Vxl: 08-452 70 00</w:t>
          </w:r>
          <w:bookmarkStart w:id="4596" w:name="PhoneDirect"/>
          <w:bookmarkStart w:id="4597" w:name="LMobile"/>
          <w:bookmarkEnd w:id="4596"/>
          <w:bookmarkEnd w:id="4597"/>
          <w:r w:rsidRPr="0024387D">
            <w:rPr>
              <w:rFonts w:cs="Georgia"/>
              <w:sz w:val="12"/>
              <w:szCs w:val="12"/>
            </w:rPr>
            <w:t xml:space="preserve"> </w:t>
          </w:r>
          <w:bookmarkStart w:id="4598" w:name="Mobile"/>
          <w:bookmarkEnd w:id="4598"/>
        </w:p>
        <w:p w14:paraId="674555CA" w14:textId="77777777" w:rsidR="002016C1" w:rsidRDefault="002016C1" w:rsidP="00514BAB">
          <w:pPr>
            <w:pStyle w:val="Sidhuvud"/>
            <w:rPr>
              <w:rFonts w:cs="Georgia"/>
              <w:sz w:val="12"/>
              <w:szCs w:val="12"/>
            </w:rPr>
          </w:pPr>
        </w:p>
        <w:bookmarkStart w:id="4599" w:name="Email"/>
        <w:bookmarkEnd w:id="4599"/>
        <w:p w14:paraId="1389D9DA" w14:textId="77777777" w:rsidR="002016C1" w:rsidRDefault="002016C1" w:rsidP="00514BAB">
          <w:pPr>
            <w:pStyle w:val="Sidhuvud"/>
            <w:rPr>
              <w:rFonts w:cs="Georgia"/>
              <w:sz w:val="12"/>
              <w:szCs w:val="12"/>
            </w:rPr>
          </w:pPr>
          <w:r>
            <w:rPr>
              <w:rFonts w:cs="Georgia"/>
              <w:color w:val="008000"/>
              <w:sz w:val="12"/>
              <w:szCs w:val="12"/>
            </w:rPr>
            <w:fldChar w:fldCharType="begin"/>
          </w:r>
          <w:r w:rsidRPr="002F2EFD">
            <w:rPr>
              <w:rFonts w:cs="Georgia"/>
              <w:color w:val="008000"/>
              <w:sz w:val="12"/>
              <w:szCs w:val="12"/>
            </w:rPr>
            <w:instrText xml:space="preserve"> AUTHOR   \* MERGEFORMAT </w:instrText>
          </w:r>
          <w:r>
            <w:rPr>
              <w:rFonts w:cs="Georgia"/>
              <w:color w:val="008000"/>
              <w:sz w:val="12"/>
              <w:szCs w:val="12"/>
            </w:rPr>
            <w:fldChar w:fldCharType="separate"/>
          </w:r>
          <w:r>
            <w:rPr>
              <w:rFonts w:cs="Georgia"/>
              <w:noProof/>
              <w:sz w:val="12"/>
              <w:szCs w:val="12"/>
            </w:rPr>
            <w:t>CeHis AR</w:t>
          </w:r>
          <w:r>
            <w:rPr>
              <w:rFonts w:cs="Georgia"/>
              <w:sz w:val="12"/>
              <w:szCs w:val="12"/>
            </w:rPr>
            <w:fldChar w:fldCharType="end"/>
          </w:r>
        </w:p>
        <w:p w14:paraId="2A773F70" w14:textId="77777777" w:rsidR="002016C1" w:rsidRPr="0024387D" w:rsidRDefault="002016C1" w:rsidP="00514BAB">
          <w:pPr>
            <w:pStyle w:val="Sidhuvud"/>
            <w:rPr>
              <w:rFonts w:cs="Georgia"/>
              <w:sz w:val="12"/>
              <w:szCs w:val="12"/>
            </w:rPr>
          </w:pPr>
        </w:p>
      </w:tc>
      <w:tc>
        <w:tcPr>
          <w:tcW w:w="4049" w:type="dxa"/>
        </w:tcPr>
        <w:p w14:paraId="3BC96ADA" w14:textId="77777777" w:rsidR="002016C1" w:rsidRPr="0024387D" w:rsidRDefault="002016C1" w:rsidP="00514BAB">
          <w:pPr>
            <w:pStyle w:val="Sidhuvud"/>
            <w:rPr>
              <w:rFonts w:cs="Georgia"/>
              <w:sz w:val="14"/>
              <w:szCs w:val="14"/>
            </w:rPr>
          </w:pPr>
        </w:p>
      </w:tc>
      <w:tc>
        <w:tcPr>
          <w:tcW w:w="2976" w:type="dxa"/>
        </w:tcPr>
        <w:p w14:paraId="39150BC1" w14:textId="77777777" w:rsidR="002016C1" w:rsidRDefault="002016C1" w:rsidP="00514BAB">
          <w:r>
            <w:t xml:space="preserve"> </w:t>
          </w:r>
          <w:bookmarkStart w:id="4600" w:name="slask"/>
          <w:bookmarkStart w:id="4601" w:name="Addressee"/>
          <w:bookmarkEnd w:id="4600"/>
          <w:bookmarkEnd w:id="4601"/>
        </w:p>
      </w:tc>
    </w:tr>
    <w:tr w:rsidR="002016C1" w:rsidRPr="00F456CC" w14:paraId="726051DA" w14:textId="77777777" w:rsidTr="00364AE6">
      <w:tc>
        <w:tcPr>
          <w:tcW w:w="956" w:type="dxa"/>
          <w:tcBorders>
            <w:right w:val="single" w:sz="4" w:space="0" w:color="auto"/>
          </w:tcBorders>
        </w:tcPr>
        <w:p w14:paraId="3D93C70D" w14:textId="77777777" w:rsidR="002016C1" w:rsidRPr="00F456CC" w:rsidRDefault="002016C1" w:rsidP="00514BAB">
          <w:pPr>
            <w:pStyle w:val="Sidhuvud"/>
            <w:rPr>
              <w:rFonts w:cs="Georgia"/>
              <w:sz w:val="12"/>
              <w:szCs w:val="12"/>
            </w:rPr>
          </w:pPr>
          <w:r w:rsidRPr="00F456CC">
            <w:rPr>
              <w:rFonts w:cs="Georgia"/>
              <w:sz w:val="12"/>
              <w:szCs w:val="12"/>
            </w:rPr>
            <w:t>www.cehis.se</w:t>
          </w:r>
        </w:p>
      </w:tc>
      <w:tc>
        <w:tcPr>
          <w:tcW w:w="1199" w:type="dxa"/>
          <w:tcBorders>
            <w:left w:val="single" w:sz="4" w:space="0" w:color="auto"/>
          </w:tcBorders>
        </w:tcPr>
        <w:p w14:paraId="6948238C" w14:textId="77777777" w:rsidR="002016C1" w:rsidRPr="00F456CC" w:rsidRDefault="002016C1" w:rsidP="00514BAB">
          <w:pPr>
            <w:pStyle w:val="Sidhuvud"/>
            <w:rPr>
              <w:rFonts w:cs="Georgia"/>
              <w:sz w:val="12"/>
              <w:szCs w:val="12"/>
            </w:rPr>
          </w:pPr>
          <w:r w:rsidRPr="002C11AF">
            <w:rPr>
              <w:rFonts w:cs="Georgia"/>
              <w:sz w:val="12"/>
              <w:szCs w:val="12"/>
            </w:rPr>
            <w:t>info@cehis.se</w:t>
          </w:r>
        </w:p>
      </w:tc>
      <w:tc>
        <w:tcPr>
          <w:tcW w:w="4049" w:type="dxa"/>
        </w:tcPr>
        <w:p w14:paraId="0F88AC4C" w14:textId="77777777" w:rsidR="002016C1" w:rsidRPr="002C11AF" w:rsidRDefault="002016C1" w:rsidP="00514BAB">
          <w:pPr>
            <w:pStyle w:val="Sidhuvud"/>
            <w:rPr>
              <w:rFonts w:cs="Georgia"/>
              <w:sz w:val="12"/>
              <w:szCs w:val="12"/>
            </w:rPr>
          </w:pPr>
        </w:p>
      </w:tc>
      <w:tc>
        <w:tcPr>
          <w:tcW w:w="2976" w:type="dxa"/>
        </w:tcPr>
        <w:p w14:paraId="09468B72" w14:textId="77777777" w:rsidR="002016C1" w:rsidRPr="002C11AF" w:rsidRDefault="002016C1" w:rsidP="00514BAB">
          <w:pPr>
            <w:pStyle w:val="Sidhuvud"/>
            <w:rPr>
              <w:rFonts w:cs="Georgia"/>
              <w:sz w:val="12"/>
              <w:szCs w:val="12"/>
            </w:rPr>
          </w:pPr>
        </w:p>
      </w:tc>
    </w:tr>
  </w:tbl>
  <w:p w14:paraId="7431164C" w14:textId="77777777" w:rsidR="002016C1" w:rsidRDefault="002016C1" w:rsidP="003755FD">
    <w:pPr>
      <w:pStyle w:val="Sidhuvud"/>
    </w:pPr>
    <w:bookmarkStart w:id="4602" w:name="Radera2"/>
    <w:bookmarkEnd w:id="4602"/>
  </w:p>
  <w:p w14:paraId="1A31566D" w14:textId="77777777" w:rsidR="002016C1" w:rsidRDefault="002016C1" w:rsidP="003755FD">
    <w:pPr>
      <w:pStyle w:val="Sidhuvud"/>
    </w:pPr>
  </w:p>
  <w:p w14:paraId="71CD4DF7" w14:textId="77777777" w:rsidR="002016C1" w:rsidRDefault="002016C1" w:rsidP="003755FD">
    <w:pPr>
      <w:pStyle w:val="Sidhuvud"/>
    </w:pPr>
  </w:p>
  <w:p w14:paraId="6C34E9AD" w14:textId="7ABCC737" w:rsidR="002016C1" w:rsidRPr="003755FD" w:rsidRDefault="002016C1" w:rsidP="007306AD">
    <w:r>
      <w:rPr>
        <w:noProof/>
        <w:lang w:eastAsia="sv-SE"/>
      </w:rPr>
      <mc:AlternateContent>
        <mc:Choice Requires="wps">
          <w:drawing>
            <wp:anchor distT="0" distB="0" distL="114300" distR="114300" simplePos="0" relativeHeight="251667456" behindDoc="0" locked="0" layoutInCell="1" allowOverlap="1" wp14:anchorId="6BCACE4B" wp14:editId="5CF9EB17">
              <wp:simplePos x="0" y="0"/>
              <wp:positionH relativeFrom="page">
                <wp:posOffset>6430645</wp:posOffset>
              </wp:positionH>
              <wp:positionV relativeFrom="page">
                <wp:posOffset>291465</wp:posOffset>
              </wp:positionV>
              <wp:extent cx="536575" cy="404495"/>
              <wp:effectExtent l="0" t="0" r="0" b="190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 cy="40449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A022FD" w14:textId="53E3A605" w:rsidR="002016C1" w:rsidRPr="00C05223" w:rsidRDefault="002016C1" w:rsidP="00EE7FE7">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8420F6">
                            <w:rPr>
                              <w:noProof/>
                              <w:sz w:val="16"/>
                              <w:szCs w:val="16"/>
                            </w:rPr>
                            <w:t>1</w:t>
                          </w:r>
                          <w:r w:rsidRPr="00E12C4A">
                            <w:rPr>
                              <w:sz w:val="16"/>
                              <w:szCs w:val="16"/>
                            </w:rPr>
                            <w:fldChar w:fldCharType="end"/>
                          </w:r>
                          <w:r w:rsidRPr="00E12C4A">
                            <w:rPr>
                              <w:sz w:val="16"/>
                              <w:szCs w:val="16"/>
                            </w:rPr>
                            <w:t xml:space="preserve"> (</w:t>
                          </w:r>
                          <w:fldSimple w:instr=" SECTIONPAGES   \* MERGEFORMAT ">
                            <w:ins w:id="4603" w:author="Björn Genfors" w:date="2014-03-28T15:00:00Z">
                              <w:r w:rsidR="008420F6" w:rsidRPr="008420F6">
                                <w:rPr>
                                  <w:noProof/>
                                  <w:sz w:val="16"/>
                                  <w:szCs w:val="16"/>
                                  <w:rPrChange w:id="4604" w:author="Björn Genfors" w:date="2014-03-28T15:00:00Z">
                                    <w:rPr/>
                                  </w:rPrChange>
                                </w:rPr>
                                <w:t>124</w:t>
                              </w:r>
                            </w:ins>
                            <w:ins w:id="4605" w:author="Khaled Daham" w:date="2014-03-28T12:35:00Z">
                              <w:del w:id="4606" w:author="Björn Genfors" w:date="2014-03-28T13:01:00Z">
                                <w:r w:rsidRPr="006F6609" w:rsidDel="000B0F50">
                                  <w:rPr>
                                    <w:noProof/>
                                    <w:sz w:val="16"/>
                                    <w:szCs w:val="16"/>
                                    <w:rPrChange w:id="4607" w:author="Khaled Daham" w:date="2014-03-28T12:35:00Z">
                                      <w:rPr/>
                                    </w:rPrChange>
                                  </w:rPr>
                                  <w:delText>108</w:delText>
                                </w:r>
                              </w:del>
                            </w:ins>
                            <w:ins w:id="4608" w:author="Andreas Bjärkmar" w:date="2014-03-28T10:56:00Z">
                              <w:del w:id="4609" w:author="Björn Genfors" w:date="2014-03-28T13:01:00Z">
                                <w:r w:rsidRPr="00F01C22" w:rsidDel="000B0F50">
                                  <w:rPr>
                                    <w:noProof/>
                                    <w:sz w:val="16"/>
                                    <w:szCs w:val="16"/>
                                    <w:rPrChange w:id="4610" w:author="Andreas Bjärkmar" w:date="2014-03-28T10:56:00Z">
                                      <w:rPr/>
                                    </w:rPrChange>
                                  </w:rPr>
                                  <w:delText>108</w:delText>
                                </w:r>
                              </w:del>
                            </w:ins>
                            <w:del w:id="4611" w:author="Björn Genfors" w:date="2014-03-28T13:01:00Z">
                              <w:r w:rsidRPr="004F120A" w:rsidDel="000B0F50">
                                <w:rPr>
                                  <w:noProof/>
                                  <w:sz w:val="16"/>
                                  <w:szCs w:val="16"/>
                                </w:rPr>
                                <w:delText>1</w:delText>
                              </w:r>
                            </w:del>
                          </w:fldSimple>
                          <w:r w:rsidRPr="00E12C4A">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8" type="#_x0000_t202" style="position:absolute;margin-left:506.35pt;margin-top:22.95pt;width:42.25pt;height:31.8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" fillcolor="white [3212]" stroked="f">
              <v:textbox>
                <w:txbxContent>
                  <w:p w14:paraId="15A022FD" w14:textId="53E3A605" w:rsidR="002016C1" w:rsidRPr="00C05223" w:rsidRDefault="002016C1" w:rsidP="00EE7FE7">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8420F6">
                      <w:rPr>
                        <w:noProof/>
                        <w:sz w:val="16"/>
                        <w:szCs w:val="16"/>
                      </w:rPr>
                      <w:t>1</w:t>
                    </w:r>
                    <w:r w:rsidRPr="00E12C4A">
                      <w:rPr>
                        <w:sz w:val="16"/>
                        <w:szCs w:val="16"/>
                      </w:rPr>
                      <w:fldChar w:fldCharType="end"/>
                    </w:r>
                    <w:r w:rsidRPr="00E12C4A">
                      <w:rPr>
                        <w:sz w:val="16"/>
                        <w:szCs w:val="16"/>
                      </w:rPr>
                      <w:t xml:space="preserve"> (</w:t>
                    </w:r>
                    <w:fldSimple w:instr=" SECTIONPAGES   \* MERGEFORMAT ">
                      <w:ins w:id="4612" w:author="Björn Genfors" w:date="2014-03-28T15:00:00Z">
                        <w:r w:rsidR="008420F6" w:rsidRPr="008420F6">
                          <w:rPr>
                            <w:noProof/>
                            <w:sz w:val="16"/>
                            <w:szCs w:val="16"/>
                            <w:rPrChange w:id="4613" w:author="Björn Genfors" w:date="2014-03-28T15:00:00Z">
                              <w:rPr/>
                            </w:rPrChange>
                          </w:rPr>
                          <w:t>124</w:t>
                        </w:r>
                      </w:ins>
                      <w:ins w:id="4614" w:author="Khaled Daham" w:date="2014-03-28T12:35:00Z">
                        <w:del w:id="4615" w:author="Björn Genfors" w:date="2014-03-28T13:01:00Z">
                          <w:r w:rsidRPr="006F6609" w:rsidDel="000B0F50">
                            <w:rPr>
                              <w:noProof/>
                              <w:sz w:val="16"/>
                              <w:szCs w:val="16"/>
                              <w:rPrChange w:id="4616" w:author="Khaled Daham" w:date="2014-03-28T12:35:00Z">
                                <w:rPr/>
                              </w:rPrChange>
                            </w:rPr>
                            <w:delText>108</w:delText>
                          </w:r>
                        </w:del>
                      </w:ins>
                      <w:ins w:id="4617" w:author="Andreas Bjärkmar" w:date="2014-03-28T10:56:00Z">
                        <w:del w:id="4618" w:author="Björn Genfors" w:date="2014-03-28T13:01:00Z">
                          <w:r w:rsidRPr="00F01C22" w:rsidDel="000B0F50">
                            <w:rPr>
                              <w:noProof/>
                              <w:sz w:val="16"/>
                              <w:szCs w:val="16"/>
                              <w:rPrChange w:id="4619" w:author="Andreas Bjärkmar" w:date="2014-03-28T10:56:00Z">
                                <w:rPr/>
                              </w:rPrChange>
                            </w:rPr>
                            <w:delText>108</w:delText>
                          </w:r>
                        </w:del>
                      </w:ins>
                      <w:del w:id="4620" w:author="Björn Genfors" w:date="2014-03-28T13:01:00Z">
                        <w:r w:rsidRPr="004F120A" w:rsidDel="000B0F50">
                          <w:rPr>
                            <w:noProof/>
                            <w:sz w:val="16"/>
                            <w:szCs w:val="16"/>
                          </w:rPr>
                          <w:delText>1</w:delText>
                        </w:r>
                      </w:del>
                    </w:fldSimple>
                    <w:r w:rsidRPr="00E12C4A">
                      <w:rPr>
                        <w:sz w:val="16"/>
                        <w:szCs w:val="16"/>
                      </w:rPr>
                      <w:t>)</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7CA074FE"/>
    <w:lvl w:ilvl="0">
      <w:start w:val="1"/>
      <w:numFmt w:val="bullet"/>
      <w:lvlText w:val=""/>
      <w:lvlJc w:val="left"/>
      <w:pPr>
        <w:tabs>
          <w:tab w:val="num" w:pos="926"/>
        </w:tabs>
        <w:ind w:left="926" w:hanging="360"/>
      </w:pPr>
      <w:rPr>
        <w:rFonts w:ascii="Symbol" w:hAnsi="Symbol" w:hint="default"/>
      </w:rPr>
    </w:lvl>
  </w:abstractNum>
  <w:abstractNum w:abstractNumId="1">
    <w:nsid w:val="FFFFFF83"/>
    <w:multiLevelType w:val="singleLevel"/>
    <w:tmpl w:val="5002DE76"/>
    <w:lvl w:ilvl="0">
      <w:start w:val="1"/>
      <w:numFmt w:val="bullet"/>
      <w:lvlText w:val=""/>
      <w:lvlJc w:val="left"/>
      <w:pPr>
        <w:tabs>
          <w:tab w:val="num" w:pos="643"/>
        </w:tabs>
        <w:ind w:left="643" w:hanging="360"/>
      </w:pPr>
      <w:rPr>
        <w:rFonts w:ascii="Symbol" w:hAnsi="Symbol" w:hint="default"/>
      </w:rPr>
    </w:lvl>
  </w:abstractNum>
  <w:abstractNum w:abstractNumId="2">
    <w:nsid w:val="FFFFFF89"/>
    <w:multiLevelType w:val="singleLevel"/>
    <w:tmpl w:val="FF0C15B2"/>
    <w:lvl w:ilvl="0">
      <w:start w:val="1"/>
      <w:numFmt w:val="bullet"/>
      <w:lvlText w:val=""/>
      <w:lvlJc w:val="left"/>
      <w:pPr>
        <w:ind w:left="360" w:hanging="360"/>
      </w:pPr>
      <w:rPr>
        <w:rFonts w:ascii="Symbol" w:hAnsi="Symbol" w:hint="default"/>
        <w:color w:val="005C84"/>
      </w:rPr>
    </w:lvl>
  </w:abstractNum>
  <w:abstractNum w:abstractNumId="3">
    <w:nsid w:val="061C0873"/>
    <w:multiLevelType w:val="hybridMultilevel"/>
    <w:tmpl w:val="B27A8A36"/>
    <w:lvl w:ilvl="0" w:tplc="A0824C9A">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nsid w:val="0A0335C0"/>
    <w:multiLevelType w:val="hybridMultilevel"/>
    <w:tmpl w:val="71487854"/>
    <w:lvl w:ilvl="0" w:tplc="041D0001">
      <w:start w:val="1"/>
      <w:numFmt w:val="bullet"/>
      <w:lvlText w:val=""/>
      <w:lvlJc w:val="left"/>
      <w:pPr>
        <w:ind w:left="822" w:hanging="360"/>
      </w:pPr>
      <w:rPr>
        <w:rFonts w:ascii="Symbol" w:hAnsi="Symbol" w:hint="default"/>
      </w:rPr>
    </w:lvl>
    <w:lvl w:ilvl="1" w:tplc="041D0003" w:tentative="1">
      <w:start w:val="1"/>
      <w:numFmt w:val="bullet"/>
      <w:lvlText w:val="o"/>
      <w:lvlJc w:val="left"/>
      <w:pPr>
        <w:ind w:left="1542" w:hanging="360"/>
      </w:pPr>
      <w:rPr>
        <w:rFonts w:ascii="Courier New" w:hAnsi="Courier New" w:cs="Courier New" w:hint="default"/>
      </w:rPr>
    </w:lvl>
    <w:lvl w:ilvl="2" w:tplc="041D0005" w:tentative="1">
      <w:start w:val="1"/>
      <w:numFmt w:val="bullet"/>
      <w:lvlText w:val=""/>
      <w:lvlJc w:val="left"/>
      <w:pPr>
        <w:ind w:left="2262" w:hanging="360"/>
      </w:pPr>
      <w:rPr>
        <w:rFonts w:ascii="Wingdings" w:hAnsi="Wingdings" w:hint="default"/>
      </w:rPr>
    </w:lvl>
    <w:lvl w:ilvl="3" w:tplc="041D0001" w:tentative="1">
      <w:start w:val="1"/>
      <w:numFmt w:val="bullet"/>
      <w:lvlText w:val=""/>
      <w:lvlJc w:val="left"/>
      <w:pPr>
        <w:ind w:left="2982" w:hanging="360"/>
      </w:pPr>
      <w:rPr>
        <w:rFonts w:ascii="Symbol" w:hAnsi="Symbol" w:hint="default"/>
      </w:rPr>
    </w:lvl>
    <w:lvl w:ilvl="4" w:tplc="041D0003" w:tentative="1">
      <w:start w:val="1"/>
      <w:numFmt w:val="bullet"/>
      <w:lvlText w:val="o"/>
      <w:lvlJc w:val="left"/>
      <w:pPr>
        <w:ind w:left="3702" w:hanging="360"/>
      </w:pPr>
      <w:rPr>
        <w:rFonts w:ascii="Courier New" w:hAnsi="Courier New" w:cs="Courier New" w:hint="default"/>
      </w:rPr>
    </w:lvl>
    <w:lvl w:ilvl="5" w:tplc="041D0005" w:tentative="1">
      <w:start w:val="1"/>
      <w:numFmt w:val="bullet"/>
      <w:lvlText w:val=""/>
      <w:lvlJc w:val="left"/>
      <w:pPr>
        <w:ind w:left="4422" w:hanging="360"/>
      </w:pPr>
      <w:rPr>
        <w:rFonts w:ascii="Wingdings" w:hAnsi="Wingdings" w:hint="default"/>
      </w:rPr>
    </w:lvl>
    <w:lvl w:ilvl="6" w:tplc="041D0001" w:tentative="1">
      <w:start w:val="1"/>
      <w:numFmt w:val="bullet"/>
      <w:lvlText w:val=""/>
      <w:lvlJc w:val="left"/>
      <w:pPr>
        <w:ind w:left="5142" w:hanging="360"/>
      </w:pPr>
      <w:rPr>
        <w:rFonts w:ascii="Symbol" w:hAnsi="Symbol" w:hint="default"/>
      </w:rPr>
    </w:lvl>
    <w:lvl w:ilvl="7" w:tplc="041D0003" w:tentative="1">
      <w:start w:val="1"/>
      <w:numFmt w:val="bullet"/>
      <w:lvlText w:val="o"/>
      <w:lvlJc w:val="left"/>
      <w:pPr>
        <w:ind w:left="5862" w:hanging="360"/>
      </w:pPr>
      <w:rPr>
        <w:rFonts w:ascii="Courier New" w:hAnsi="Courier New" w:cs="Courier New" w:hint="default"/>
      </w:rPr>
    </w:lvl>
    <w:lvl w:ilvl="8" w:tplc="041D0005" w:tentative="1">
      <w:start w:val="1"/>
      <w:numFmt w:val="bullet"/>
      <w:lvlText w:val=""/>
      <w:lvlJc w:val="left"/>
      <w:pPr>
        <w:ind w:left="6582" w:hanging="360"/>
      </w:pPr>
      <w:rPr>
        <w:rFonts w:ascii="Wingdings" w:hAnsi="Wingdings" w:hint="default"/>
      </w:rPr>
    </w:lvl>
  </w:abstractNum>
  <w:abstractNum w:abstractNumId="5">
    <w:nsid w:val="0ADE16BD"/>
    <w:multiLevelType w:val="hybridMultilevel"/>
    <w:tmpl w:val="EDBC0394"/>
    <w:lvl w:ilvl="0" w:tplc="870410D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nsid w:val="0FC108DE"/>
    <w:multiLevelType w:val="hybridMultilevel"/>
    <w:tmpl w:val="80827EEE"/>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nsid w:val="16920F9E"/>
    <w:multiLevelType w:val="hybridMultilevel"/>
    <w:tmpl w:val="B4A6DB54"/>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nsid w:val="1D4C21ED"/>
    <w:multiLevelType w:val="hybridMultilevel"/>
    <w:tmpl w:val="66B0C89C"/>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nsid w:val="1DE042BC"/>
    <w:multiLevelType w:val="hybridMultilevel"/>
    <w:tmpl w:val="78084364"/>
    <w:lvl w:ilvl="0" w:tplc="3672FB1E">
      <w:start w:val="5"/>
      <w:numFmt w:val="bullet"/>
      <w:lvlText w:val="-"/>
      <w:lvlJc w:val="left"/>
      <w:pPr>
        <w:ind w:left="720" w:hanging="360"/>
      </w:pPr>
      <w:rPr>
        <w:rFonts w:ascii="Times New Roman" w:eastAsia="Times New Roman"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nsid w:val="1EAB2FFF"/>
    <w:multiLevelType w:val="hybridMultilevel"/>
    <w:tmpl w:val="2DFC8824"/>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nsid w:val="218359AC"/>
    <w:multiLevelType w:val="hybridMultilevel"/>
    <w:tmpl w:val="C306415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nsid w:val="21AC0D5A"/>
    <w:multiLevelType w:val="hybridMultilevel"/>
    <w:tmpl w:val="E4C87E66"/>
    <w:lvl w:ilvl="0" w:tplc="1248BB3E">
      <w:start w:val="2013"/>
      <w:numFmt w:val="bullet"/>
      <w:lvlText w:val="-"/>
      <w:lvlJc w:val="left"/>
      <w:pPr>
        <w:ind w:left="388" w:hanging="360"/>
      </w:pPr>
      <w:rPr>
        <w:rFonts w:ascii="Arial" w:eastAsia="Times New Roman" w:hAnsi="Arial" w:cs="Arial" w:hint="default"/>
      </w:rPr>
    </w:lvl>
    <w:lvl w:ilvl="1" w:tplc="041D0003" w:tentative="1">
      <w:start w:val="1"/>
      <w:numFmt w:val="bullet"/>
      <w:lvlText w:val="o"/>
      <w:lvlJc w:val="left"/>
      <w:pPr>
        <w:ind w:left="1108" w:hanging="360"/>
      </w:pPr>
      <w:rPr>
        <w:rFonts w:ascii="Courier New" w:hAnsi="Courier New" w:hint="default"/>
      </w:rPr>
    </w:lvl>
    <w:lvl w:ilvl="2" w:tplc="041D0005" w:tentative="1">
      <w:start w:val="1"/>
      <w:numFmt w:val="bullet"/>
      <w:lvlText w:val=""/>
      <w:lvlJc w:val="left"/>
      <w:pPr>
        <w:ind w:left="1828" w:hanging="360"/>
      </w:pPr>
      <w:rPr>
        <w:rFonts w:ascii="Wingdings" w:hAnsi="Wingdings" w:hint="default"/>
      </w:rPr>
    </w:lvl>
    <w:lvl w:ilvl="3" w:tplc="041D0001" w:tentative="1">
      <w:start w:val="1"/>
      <w:numFmt w:val="bullet"/>
      <w:lvlText w:val=""/>
      <w:lvlJc w:val="left"/>
      <w:pPr>
        <w:ind w:left="2548" w:hanging="360"/>
      </w:pPr>
      <w:rPr>
        <w:rFonts w:ascii="Symbol" w:hAnsi="Symbol" w:hint="default"/>
      </w:rPr>
    </w:lvl>
    <w:lvl w:ilvl="4" w:tplc="041D0003" w:tentative="1">
      <w:start w:val="1"/>
      <w:numFmt w:val="bullet"/>
      <w:lvlText w:val="o"/>
      <w:lvlJc w:val="left"/>
      <w:pPr>
        <w:ind w:left="3268" w:hanging="360"/>
      </w:pPr>
      <w:rPr>
        <w:rFonts w:ascii="Courier New" w:hAnsi="Courier New" w:hint="default"/>
      </w:rPr>
    </w:lvl>
    <w:lvl w:ilvl="5" w:tplc="041D0005" w:tentative="1">
      <w:start w:val="1"/>
      <w:numFmt w:val="bullet"/>
      <w:lvlText w:val=""/>
      <w:lvlJc w:val="left"/>
      <w:pPr>
        <w:ind w:left="3988" w:hanging="360"/>
      </w:pPr>
      <w:rPr>
        <w:rFonts w:ascii="Wingdings" w:hAnsi="Wingdings" w:hint="default"/>
      </w:rPr>
    </w:lvl>
    <w:lvl w:ilvl="6" w:tplc="041D0001" w:tentative="1">
      <w:start w:val="1"/>
      <w:numFmt w:val="bullet"/>
      <w:lvlText w:val=""/>
      <w:lvlJc w:val="left"/>
      <w:pPr>
        <w:ind w:left="4708" w:hanging="360"/>
      </w:pPr>
      <w:rPr>
        <w:rFonts w:ascii="Symbol" w:hAnsi="Symbol" w:hint="default"/>
      </w:rPr>
    </w:lvl>
    <w:lvl w:ilvl="7" w:tplc="041D0003" w:tentative="1">
      <w:start w:val="1"/>
      <w:numFmt w:val="bullet"/>
      <w:lvlText w:val="o"/>
      <w:lvlJc w:val="left"/>
      <w:pPr>
        <w:ind w:left="5428" w:hanging="360"/>
      </w:pPr>
      <w:rPr>
        <w:rFonts w:ascii="Courier New" w:hAnsi="Courier New" w:hint="default"/>
      </w:rPr>
    </w:lvl>
    <w:lvl w:ilvl="8" w:tplc="041D0005" w:tentative="1">
      <w:start w:val="1"/>
      <w:numFmt w:val="bullet"/>
      <w:lvlText w:val=""/>
      <w:lvlJc w:val="left"/>
      <w:pPr>
        <w:ind w:left="6148" w:hanging="360"/>
      </w:pPr>
      <w:rPr>
        <w:rFonts w:ascii="Wingdings" w:hAnsi="Wingdings" w:hint="default"/>
      </w:rPr>
    </w:lvl>
  </w:abstractNum>
  <w:abstractNum w:abstractNumId="13">
    <w:nsid w:val="21E15EBD"/>
    <w:multiLevelType w:val="hybridMultilevel"/>
    <w:tmpl w:val="938CE83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nsid w:val="29A1442F"/>
    <w:multiLevelType w:val="multilevel"/>
    <w:tmpl w:val="E0A83DFC"/>
    <w:lvl w:ilvl="0">
      <w:start w:val="1"/>
      <w:numFmt w:val="decimal"/>
      <w:pStyle w:val="Rubrik1"/>
      <w:lvlText w:val="%1"/>
      <w:lvlJc w:val="left"/>
      <w:pPr>
        <w:ind w:left="432" w:hanging="432"/>
      </w:pPr>
    </w:lvl>
    <w:lvl w:ilvl="1">
      <w:start w:val="1"/>
      <w:numFmt w:val="decimal"/>
      <w:pStyle w:val="Rubrik2"/>
      <w:lvlText w:val="%1.%2"/>
      <w:lvlJc w:val="left"/>
      <w:pPr>
        <w:ind w:left="718" w:hanging="576"/>
      </w:pPr>
    </w:lvl>
    <w:lvl w:ilvl="2">
      <w:start w:val="1"/>
      <w:numFmt w:val="decimal"/>
      <w:pStyle w:val="Rubrik3"/>
      <w:lvlText w:val="%1.%2.%3"/>
      <w:lvlJc w:val="left"/>
      <w:pPr>
        <w:ind w:left="720" w:hanging="720"/>
      </w:pPr>
    </w:lvl>
    <w:lvl w:ilvl="3">
      <w:start w:val="1"/>
      <w:numFmt w:val="decimal"/>
      <w:pStyle w:val="Rubrik4"/>
      <w:lvlText w:val="%1.%2.%3.%4"/>
      <w:lvlJc w:val="left"/>
      <w:pPr>
        <w:ind w:left="864" w:hanging="864"/>
      </w:pPr>
    </w:lvl>
    <w:lvl w:ilvl="4">
      <w:start w:val="1"/>
      <w:numFmt w:val="decimal"/>
      <w:pStyle w:val="Rubrik5"/>
      <w:lvlText w:val="%1.%2.%3.%4.%5"/>
      <w:lvlJc w:val="left"/>
      <w:pPr>
        <w:ind w:left="1008" w:hanging="1008"/>
      </w:pPr>
    </w:lvl>
    <w:lvl w:ilvl="5">
      <w:start w:val="1"/>
      <w:numFmt w:val="decimal"/>
      <w:pStyle w:val="Rubrik6"/>
      <w:lvlText w:val="%1.%2.%3.%4.%5.%6"/>
      <w:lvlJc w:val="left"/>
      <w:pPr>
        <w:ind w:left="1152" w:hanging="1152"/>
      </w:pPr>
    </w:lvl>
    <w:lvl w:ilvl="6">
      <w:start w:val="1"/>
      <w:numFmt w:val="decimal"/>
      <w:pStyle w:val="Rubrik7"/>
      <w:lvlText w:val="%1.%2.%3.%4.%5.%6.%7"/>
      <w:lvlJc w:val="left"/>
      <w:pPr>
        <w:ind w:left="1296" w:hanging="1296"/>
      </w:pPr>
    </w:lvl>
    <w:lvl w:ilvl="7">
      <w:start w:val="1"/>
      <w:numFmt w:val="decimal"/>
      <w:pStyle w:val="Rubrik8"/>
      <w:lvlText w:val="%1.%2.%3.%4.%5.%6.%7.%8"/>
      <w:lvlJc w:val="left"/>
      <w:pPr>
        <w:ind w:left="1440" w:hanging="1440"/>
      </w:pPr>
    </w:lvl>
    <w:lvl w:ilvl="8">
      <w:start w:val="1"/>
      <w:numFmt w:val="decimal"/>
      <w:pStyle w:val="Rubrik9"/>
      <w:lvlText w:val="%1.%2.%3.%4.%5.%6.%7.%8.%9"/>
      <w:lvlJc w:val="left"/>
      <w:pPr>
        <w:ind w:left="1584" w:hanging="1584"/>
      </w:pPr>
    </w:lvl>
  </w:abstractNum>
  <w:abstractNum w:abstractNumId="15">
    <w:nsid w:val="2EF80C77"/>
    <w:multiLevelType w:val="hybridMultilevel"/>
    <w:tmpl w:val="D8D84E0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nsid w:val="2FD40E6A"/>
    <w:multiLevelType w:val="hybridMultilevel"/>
    <w:tmpl w:val="54D6EE1C"/>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nsid w:val="352D2ED1"/>
    <w:multiLevelType w:val="hybridMultilevel"/>
    <w:tmpl w:val="51F0D590"/>
    <w:lvl w:ilvl="0" w:tplc="041D0017">
      <w:start w:val="1"/>
      <w:numFmt w:val="lowerLetter"/>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nsid w:val="36F51CCE"/>
    <w:multiLevelType w:val="hybridMultilevel"/>
    <w:tmpl w:val="9544F796"/>
    <w:lvl w:ilvl="0" w:tplc="74A8B45A">
      <w:start w:val="1"/>
      <w:numFmt w:val="bullet"/>
      <w:lvlText w:val=""/>
      <w:lvlJc w:val="left"/>
      <w:pPr>
        <w:ind w:left="720" w:hanging="360"/>
      </w:pPr>
      <w:rPr>
        <w:rFonts w:ascii="Symbol" w:hAnsi="Symbol" w:hint="default"/>
        <w:color w:val="005C84"/>
      </w:rPr>
    </w:lvl>
    <w:lvl w:ilvl="1" w:tplc="66123236" w:tentative="1">
      <w:start w:val="1"/>
      <w:numFmt w:val="bullet"/>
      <w:lvlText w:val="o"/>
      <w:lvlJc w:val="left"/>
      <w:pPr>
        <w:ind w:left="1440" w:hanging="360"/>
      </w:pPr>
      <w:rPr>
        <w:rFonts w:ascii="Courier New" w:hAnsi="Courier New" w:cs="Courier New" w:hint="default"/>
      </w:rPr>
    </w:lvl>
    <w:lvl w:ilvl="2" w:tplc="B8CAB7F4" w:tentative="1">
      <w:start w:val="1"/>
      <w:numFmt w:val="bullet"/>
      <w:lvlText w:val=""/>
      <w:lvlJc w:val="left"/>
      <w:pPr>
        <w:ind w:left="2160" w:hanging="360"/>
      </w:pPr>
      <w:rPr>
        <w:rFonts w:ascii="Wingdings" w:hAnsi="Wingdings" w:hint="default"/>
      </w:rPr>
    </w:lvl>
    <w:lvl w:ilvl="3" w:tplc="B7B40D08" w:tentative="1">
      <w:start w:val="1"/>
      <w:numFmt w:val="bullet"/>
      <w:lvlText w:val=""/>
      <w:lvlJc w:val="left"/>
      <w:pPr>
        <w:ind w:left="2880" w:hanging="360"/>
      </w:pPr>
      <w:rPr>
        <w:rFonts w:ascii="Symbol" w:hAnsi="Symbol" w:hint="default"/>
      </w:rPr>
    </w:lvl>
    <w:lvl w:ilvl="4" w:tplc="3C501F2A" w:tentative="1">
      <w:start w:val="1"/>
      <w:numFmt w:val="bullet"/>
      <w:lvlText w:val="o"/>
      <w:lvlJc w:val="left"/>
      <w:pPr>
        <w:ind w:left="3600" w:hanging="360"/>
      </w:pPr>
      <w:rPr>
        <w:rFonts w:ascii="Courier New" w:hAnsi="Courier New" w:cs="Courier New" w:hint="default"/>
      </w:rPr>
    </w:lvl>
    <w:lvl w:ilvl="5" w:tplc="0E867EE6" w:tentative="1">
      <w:start w:val="1"/>
      <w:numFmt w:val="bullet"/>
      <w:lvlText w:val=""/>
      <w:lvlJc w:val="left"/>
      <w:pPr>
        <w:ind w:left="4320" w:hanging="360"/>
      </w:pPr>
      <w:rPr>
        <w:rFonts w:ascii="Wingdings" w:hAnsi="Wingdings" w:hint="default"/>
      </w:rPr>
    </w:lvl>
    <w:lvl w:ilvl="6" w:tplc="D848EC44" w:tentative="1">
      <w:start w:val="1"/>
      <w:numFmt w:val="bullet"/>
      <w:lvlText w:val=""/>
      <w:lvlJc w:val="left"/>
      <w:pPr>
        <w:ind w:left="5040" w:hanging="360"/>
      </w:pPr>
      <w:rPr>
        <w:rFonts w:ascii="Symbol" w:hAnsi="Symbol" w:hint="default"/>
      </w:rPr>
    </w:lvl>
    <w:lvl w:ilvl="7" w:tplc="7D98AAB8" w:tentative="1">
      <w:start w:val="1"/>
      <w:numFmt w:val="bullet"/>
      <w:lvlText w:val="o"/>
      <w:lvlJc w:val="left"/>
      <w:pPr>
        <w:ind w:left="5760" w:hanging="360"/>
      </w:pPr>
      <w:rPr>
        <w:rFonts w:ascii="Courier New" w:hAnsi="Courier New" w:cs="Courier New" w:hint="default"/>
      </w:rPr>
    </w:lvl>
    <w:lvl w:ilvl="8" w:tplc="C700DB12" w:tentative="1">
      <w:start w:val="1"/>
      <w:numFmt w:val="bullet"/>
      <w:lvlText w:val=""/>
      <w:lvlJc w:val="left"/>
      <w:pPr>
        <w:ind w:left="6480" w:hanging="360"/>
      </w:pPr>
      <w:rPr>
        <w:rFonts w:ascii="Wingdings" w:hAnsi="Wingdings" w:hint="default"/>
      </w:rPr>
    </w:lvl>
  </w:abstractNum>
  <w:abstractNum w:abstractNumId="19">
    <w:nsid w:val="398B43D2"/>
    <w:multiLevelType w:val="hybridMultilevel"/>
    <w:tmpl w:val="37088F68"/>
    <w:lvl w:ilvl="0" w:tplc="870410D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nsid w:val="3D331C2B"/>
    <w:multiLevelType w:val="hybridMultilevel"/>
    <w:tmpl w:val="BA2E2034"/>
    <w:lvl w:ilvl="0" w:tplc="A16C33C8">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1">
    <w:nsid w:val="42EF7AF6"/>
    <w:multiLevelType w:val="hybridMultilevel"/>
    <w:tmpl w:val="DB10B1C8"/>
    <w:lvl w:ilvl="0" w:tplc="F8FECE2A">
      <w:start w:val="5"/>
      <w:numFmt w:val="bullet"/>
      <w:lvlText w:val="-"/>
      <w:lvlJc w:val="left"/>
      <w:pPr>
        <w:ind w:left="502" w:hanging="360"/>
      </w:pPr>
      <w:rPr>
        <w:rFonts w:ascii="Times New Roman" w:eastAsia="Times New Roman" w:hAnsi="Times New Roman" w:cs="Times New Roman" w:hint="default"/>
      </w:rPr>
    </w:lvl>
    <w:lvl w:ilvl="1" w:tplc="041D0003" w:tentative="1">
      <w:start w:val="1"/>
      <w:numFmt w:val="bullet"/>
      <w:lvlText w:val="o"/>
      <w:lvlJc w:val="left"/>
      <w:pPr>
        <w:ind w:left="1222" w:hanging="360"/>
      </w:pPr>
      <w:rPr>
        <w:rFonts w:ascii="Courier New" w:hAnsi="Courier New" w:cs="Courier New" w:hint="default"/>
      </w:rPr>
    </w:lvl>
    <w:lvl w:ilvl="2" w:tplc="041D0005" w:tentative="1">
      <w:start w:val="1"/>
      <w:numFmt w:val="bullet"/>
      <w:lvlText w:val=""/>
      <w:lvlJc w:val="left"/>
      <w:pPr>
        <w:ind w:left="1942" w:hanging="360"/>
      </w:pPr>
      <w:rPr>
        <w:rFonts w:ascii="Wingdings" w:hAnsi="Wingdings" w:hint="default"/>
      </w:rPr>
    </w:lvl>
    <w:lvl w:ilvl="3" w:tplc="041D0001" w:tentative="1">
      <w:start w:val="1"/>
      <w:numFmt w:val="bullet"/>
      <w:lvlText w:val=""/>
      <w:lvlJc w:val="left"/>
      <w:pPr>
        <w:ind w:left="2662" w:hanging="360"/>
      </w:pPr>
      <w:rPr>
        <w:rFonts w:ascii="Symbol" w:hAnsi="Symbol" w:hint="default"/>
      </w:rPr>
    </w:lvl>
    <w:lvl w:ilvl="4" w:tplc="041D0003" w:tentative="1">
      <w:start w:val="1"/>
      <w:numFmt w:val="bullet"/>
      <w:lvlText w:val="o"/>
      <w:lvlJc w:val="left"/>
      <w:pPr>
        <w:ind w:left="3382" w:hanging="360"/>
      </w:pPr>
      <w:rPr>
        <w:rFonts w:ascii="Courier New" w:hAnsi="Courier New" w:cs="Courier New" w:hint="default"/>
      </w:rPr>
    </w:lvl>
    <w:lvl w:ilvl="5" w:tplc="041D0005" w:tentative="1">
      <w:start w:val="1"/>
      <w:numFmt w:val="bullet"/>
      <w:lvlText w:val=""/>
      <w:lvlJc w:val="left"/>
      <w:pPr>
        <w:ind w:left="4102" w:hanging="360"/>
      </w:pPr>
      <w:rPr>
        <w:rFonts w:ascii="Wingdings" w:hAnsi="Wingdings" w:hint="default"/>
      </w:rPr>
    </w:lvl>
    <w:lvl w:ilvl="6" w:tplc="041D0001" w:tentative="1">
      <w:start w:val="1"/>
      <w:numFmt w:val="bullet"/>
      <w:lvlText w:val=""/>
      <w:lvlJc w:val="left"/>
      <w:pPr>
        <w:ind w:left="4822" w:hanging="360"/>
      </w:pPr>
      <w:rPr>
        <w:rFonts w:ascii="Symbol" w:hAnsi="Symbol" w:hint="default"/>
      </w:rPr>
    </w:lvl>
    <w:lvl w:ilvl="7" w:tplc="041D0003" w:tentative="1">
      <w:start w:val="1"/>
      <w:numFmt w:val="bullet"/>
      <w:lvlText w:val="o"/>
      <w:lvlJc w:val="left"/>
      <w:pPr>
        <w:ind w:left="5542" w:hanging="360"/>
      </w:pPr>
      <w:rPr>
        <w:rFonts w:ascii="Courier New" w:hAnsi="Courier New" w:cs="Courier New" w:hint="default"/>
      </w:rPr>
    </w:lvl>
    <w:lvl w:ilvl="8" w:tplc="041D0005" w:tentative="1">
      <w:start w:val="1"/>
      <w:numFmt w:val="bullet"/>
      <w:lvlText w:val=""/>
      <w:lvlJc w:val="left"/>
      <w:pPr>
        <w:ind w:left="6262" w:hanging="360"/>
      </w:pPr>
      <w:rPr>
        <w:rFonts w:ascii="Wingdings" w:hAnsi="Wingdings" w:hint="default"/>
      </w:rPr>
    </w:lvl>
  </w:abstractNum>
  <w:abstractNum w:abstractNumId="22">
    <w:nsid w:val="45297602"/>
    <w:multiLevelType w:val="hybridMultilevel"/>
    <w:tmpl w:val="F582245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3">
    <w:nsid w:val="474609FC"/>
    <w:multiLevelType w:val="multilevel"/>
    <w:tmpl w:val="E0A83DF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4DE05DF1"/>
    <w:multiLevelType w:val="hybridMultilevel"/>
    <w:tmpl w:val="3FD411CE"/>
    <w:lvl w:ilvl="0" w:tplc="041D0001">
      <w:start w:val="1"/>
      <w:numFmt w:val="bullet"/>
      <w:lvlText w:val=""/>
      <w:lvlJc w:val="left"/>
      <w:pPr>
        <w:ind w:left="1080" w:hanging="360"/>
      </w:pPr>
      <w:rPr>
        <w:rFonts w:ascii="Symbol" w:hAnsi="Symbol" w:hint="default"/>
        <w:color w:val="005C84"/>
      </w:rPr>
    </w:lvl>
    <w:lvl w:ilvl="1" w:tplc="041D0003" w:tentative="1">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25">
    <w:nsid w:val="4E14160B"/>
    <w:multiLevelType w:val="hybridMultilevel"/>
    <w:tmpl w:val="B5621D50"/>
    <w:lvl w:ilvl="0" w:tplc="F724A6B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6">
    <w:nsid w:val="4FB4704E"/>
    <w:multiLevelType w:val="hybridMultilevel"/>
    <w:tmpl w:val="85D4863E"/>
    <w:lvl w:ilvl="0" w:tplc="870410D2">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nsid w:val="4FE246C2"/>
    <w:multiLevelType w:val="multilevel"/>
    <w:tmpl w:val="A08E15CA"/>
    <w:lvl w:ilvl="0">
      <w:start w:val="1"/>
      <w:numFmt w:val="decimal"/>
      <w:lvlText w:val="%1"/>
      <w:lvlJc w:val="left"/>
      <w:pPr>
        <w:ind w:hanging="432"/>
      </w:pPr>
      <w:rPr>
        <w:rFonts w:ascii="Arial" w:eastAsia="Arial" w:hAnsi="Arial" w:hint="default"/>
        <w:b/>
        <w:bCs/>
        <w:sz w:val="24"/>
        <w:szCs w:val="24"/>
      </w:rPr>
    </w:lvl>
    <w:lvl w:ilvl="1">
      <w:start w:val="1"/>
      <w:numFmt w:val="decimal"/>
      <w:lvlText w:val="%1.%2"/>
      <w:lvlJc w:val="left"/>
      <w:pPr>
        <w:ind w:hanging="576"/>
      </w:pPr>
      <w:rPr>
        <w:rFonts w:ascii="Arial" w:eastAsia="Arial" w:hAnsi="Arial" w:hint="default"/>
        <w:b/>
        <w:bCs/>
        <w:color w:val="auto"/>
        <w:sz w:val="22"/>
        <w:szCs w:val="22"/>
      </w:rPr>
    </w:lvl>
    <w:lvl w:ilvl="2">
      <w:start w:val="1"/>
      <w:numFmt w:val="bullet"/>
      <w:lvlText w:val="•"/>
      <w:lvlJc w:val="left"/>
      <w:rPr>
        <w:rFonts w:hint="default"/>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28">
    <w:nsid w:val="543071B9"/>
    <w:multiLevelType w:val="hybridMultilevel"/>
    <w:tmpl w:val="3732DCE6"/>
    <w:lvl w:ilvl="0" w:tplc="041D0001">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nsid w:val="546D24A0"/>
    <w:multiLevelType w:val="hybridMultilevel"/>
    <w:tmpl w:val="8C726B24"/>
    <w:lvl w:ilvl="0" w:tplc="A16C33C8">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nsid w:val="54C55C14"/>
    <w:multiLevelType w:val="hybridMultilevel"/>
    <w:tmpl w:val="4A7E49A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nsid w:val="59316431"/>
    <w:multiLevelType w:val="hybridMultilevel"/>
    <w:tmpl w:val="490242FE"/>
    <w:lvl w:ilvl="0" w:tplc="041D0001">
      <w:start w:val="1"/>
      <w:numFmt w:val="bullet"/>
      <w:lvlText w:val=""/>
      <w:lvlJc w:val="left"/>
      <w:pPr>
        <w:ind w:left="1440" w:hanging="360"/>
      </w:pPr>
      <w:rPr>
        <w:rFonts w:ascii="Symbol" w:hAnsi="Symbol" w:hint="default"/>
        <w:color w:val="005C84"/>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32">
    <w:nsid w:val="5C114F95"/>
    <w:multiLevelType w:val="hybridMultilevel"/>
    <w:tmpl w:val="EB1E96A0"/>
    <w:lvl w:ilvl="0" w:tplc="6C9ACAFE">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3">
    <w:nsid w:val="5C6431CB"/>
    <w:multiLevelType w:val="hybridMultilevel"/>
    <w:tmpl w:val="E5823F64"/>
    <w:lvl w:ilvl="0" w:tplc="5F7EFD8E">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4">
    <w:nsid w:val="5E3C00B9"/>
    <w:multiLevelType w:val="hybridMultilevel"/>
    <w:tmpl w:val="901C23FA"/>
    <w:lvl w:ilvl="0" w:tplc="1248BB3E">
      <w:start w:val="2013"/>
      <w:numFmt w:val="bullet"/>
      <w:lvlText w:val="-"/>
      <w:lvlJc w:val="left"/>
      <w:pPr>
        <w:ind w:left="388" w:hanging="360"/>
      </w:pPr>
      <w:rPr>
        <w:rFonts w:ascii="Arial" w:eastAsia="Times New Roman" w:hAnsi="Arial" w:cs="Arial" w:hint="default"/>
        <w:color w:val="005C84"/>
      </w:rPr>
    </w:lvl>
    <w:lvl w:ilvl="1" w:tplc="041D0003">
      <w:start w:val="1"/>
      <w:numFmt w:val="bullet"/>
      <w:lvlText w:val="o"/>
      <w:lvlJc w:val="left"/>
      <w:pPr>
        <w:ind w:left="1108" w:hanging="360"/>
      </w:pPr>
      <w:rPr>
        <w:rFonts w:ascii="Courier New" w:hAnsi="Courier New" w:cs="Courier New" w:hint="default"/>
      </w:rPr>
    </w:lvl>
    <w:lvl w:ilvl="2" w:tplc="041D0005" w:tentative="1">
      <w:start w:val="1"/>
      <w:numFmt w:val="bullet"/>
      <w:lvlText w:val=""/>
      <w:lvlJc w:val="left"/>
      <w:pPr>
        <w:ind w:left="1828" w:hanging="360"/>
      </w:pPr>
      <w:rPr>
        <w:rFonts w:ascii="Wingdings" w:hAnsi="Wingdings" w:hint="default"/>
      </w:rPr>
    </w:lvl>
    <w:lvl w:ilvl="3" w:tplc="041D0001" w:tentative="1">
      <w:start w:val="1"/>
      <w:numFmt w:val="bullet"/>
      <w:lvlText w:val=""/>
      <w:lvlJc w:val="left"/>
      <w:pPr>
        <w:ind w:left="2548" w:hanging="360"/>
      </w:pPr>
      <w:rPr>
        <w:rFonts w:ascii="Symbol" w:hAnsi="Symbol" w:hint="default"/>
      </w:rPr>
    </w:lvl>
    <w:lvl w:ilvl="4" w:tplc="041D0003" w:tentative="1">
      <w:start w:val="1"/>
      <w:numFmt w:val="bullet"/>
      <w:lvlText w:val="o"/>
      <w:lvlJc w:val="left"/>
      <w:pPr>
        <w:ind w:left="3268" w:hanging="360"/>
      </w:pPr>
      <w:rPr>
        <w:rFonts w:ascii="Courier New" w:hAnsi="Courier New" w:cs="Courier New" w:hint="default"/>
      </w:rPr>
    </w:lvl>
    <w:lvl w:ilvl="5" w:tplc="041D0005" w:tentative="1">
      <w:start w:val="1"/>
      <w:numFmt w:val="bullet"/>
      <w:lvlText w:val=""/>
      <w:lvlJc w:val="left"/>
      <w:pPr>
        <w:ind w:left="3988" w:hanging="360"/>
      </w:pPr>
      <w:rPr>
        <w:rFonts w:ascii="Wingdings" w:hAnsi="Wingdings" w:hint="default"/>
      </w:rPr>
    </w:lvl>
    <w:lvl w:ilvl="6" w:tplc="041D0001" w:tentative="1">
      <w:start w:val="1"/>
      <w:numFmt w:val="bullet"/>
      <w:lvlText w:val=""/>
      <w:lvlJc w:val="left"/>
      <w:pPr>
        <w:ind w:left="4708" w:hanging="360"/>
      </w:pPr>
      <w:rPr>
        <w:rFonts w:ascii="Symbol" w:hAnsi="Symbol" w:hint="default"/>
      </w:rPr>
    </w:lvl>
    <w:lvl w:ilvl="7" w:tplc="041D0003" w:tentative="1">
      <w:start w:val="1"/>
      <w:numFmt w:val="bullet"/>
      <w:lvlText w:val="o"/>
      <w:lvlJc w:val="left"/>
      <w:pPr>
        <w:ind w:left="5428" w:hanging="360"/>
      </w:pPr>
      <w:rPr>
        <w:rFonts w:ascii="Courier New" w:hAnsi="Courier New" w:cs="Courier New" w:hint="default"/>
      </w:rPr>
    </w:lvl>
    <w:lvl w:ilvl="8" w:tplc="041D0005" w:tentative="1">
      <w:start w:val="1"/>
      <w:numFmt w:val="bullet"/>
      <w:lvlText w:val=""/>
      <w:lvlJc w:val="left"/>
      <w:pPr>
        <w:ind w:left="6148" w:hanging="360"/>
      </w:pPr>
      <w:rPr>
        <w:rFonts w:ascii="Wingdings" w:hAnsi="Wingdings" w:hint="default"/>
      </w:rPr>
    </w:lvl>
  </w:abstractNum>
  <w:abstractNum w:abstractNumId="35">
    <w:nsid w:val="66297414"/>
    <w:multiLevelType w:val="hybridMultilevel"/>
    <w:tmpl w:val="CD7EF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CB61BE"/>
    <w:multiLevelType w:val="hybridMultilevel"/>
    <w:tmpl w:val="DCC4F250"/>
    <w:lvl w:ilvl="0" w:tplc="51245E30">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7">
    <w:nsid w:val="6E9B06E8"/>
    <w:multiLevelType w:val="hybridMultilevel"/>
    <w:tmpl w:val="274E2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371A8B"/>
    <w:multiLevelType w:val="multilevel"/>
    <w:tmpl w:val="041D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nsid w:val="7E2D52DC"/>
    <w:multiLevelType w:val="hybridMultilevel"/>
    <w:tmpl w:val="C1A681D8"/>
    <w:lvl w:ilvl="0" w:tplc="DC58CE80">
      <w:start w:val="5"/>
      <w:numFmt w:val="bullet"/>
      <w:lvlText w:val="-"/>
      <w:lvlJc w:val="left"/>
      <w:pPr>
        <w:ind w:left="720" w:hanging="360"/>
      </w:pPr>
      <w:rPr>
        <w:rFonts w:ascii="Times New Roman" w:eastAsia="Times New Roman"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0">
    <w:nsid w:val="7E833B24"/>
    <w:multiLevelType w:val="hybridMultilevel"/>
    <w:tmpl w:val="21CA8F5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16"/>
  </w:num>
  <w:num w:numId="4">
    <w:abstractNumId w:val="7"/>
  </w:num>
  <w:num w:numId="5">
    <w:abstractNumId w:val="28"/>
  </w:num>
  <w:num w:numId="6">
    <w:abstractNumId w:val="19"/>
  </w:num>
  <w:num w:numId="7">
    <w:abstractNumId w:val="30"/>
  </w:num>
  <w:num w:numId="8">
    <w:abstractNumId w:val="31"/>
  </w:num>
  <w:num w:numId="9">
    <w:abstractNumId w:val="22"/>
  </w:num>
  <w:num w:numId="10">
    <w:abstractNumId w:val="20"/>
  </w:num>
  <w:num w:numId="11">
    <w:abstractNumId w:val="15"/>
  </w:num>
  <w:num w:numId="12">
    <w:abstractNumId w:val="34"/>
  </w:num>
  <w:num w:numId="13">
    <w:abstractNumId w:val="18"/>
  </w:num>
  <w:num w:numId="14">
    <w:abstractNumId w:val="5"/>
  </w:num>
  <w:num w:numId="15">
    <w:abstractNumId w:val="25"/>
  </w:num>
  <w:num w:numId="16">
    <w:abstractNumId w:val="29"/>
  </w:num>
  <w:num w:numId="17">
    <w:abstractNumId w:val="38"/>
  </w:num>
  <w:num w:numId="18">
    <w:abstractNumId w:val="26"/>
  </w:num>
  <w:num w:numId="19">
    <w:abstractNumId w:val="6"/>
  </w:num>
  <w:num w:numId="20">
    <w:abstractNumId w:val="10"/>
  </w:num>
  <w:num w:numId="21">
    <w:abstractNumId w:val="8"/>
  </w:num>
  <w:num w:numId="22">
    <w:abstractNumId w:val="3"/>
  </w:num>
  <w:num w:numId="23">
    <w:abstractNumId w:val="24"/>
  </w:num>
  <w:num w:numId="24">
    <w:abstractNumId w:val="13"/>
  </w:num>
  <w:num w:numId="25">
    <w:abstractNumId w:val="14"/>
  </w:num>
  <w:num w:numId="26">
    <w:abstractNumId w:val="35"/>
  </w:num>
  <w:num w:numId="27">
    <w:abstractNumId w:val="37"/>
  </w:num>
  <w:num w:numId="28">
    <w:abstractNumId w:val="11"/>
  </w:num>
  <w:num w:numId="29">
    <w:abstractNumId w:val="12"/>
  </w:num>
  <w:num w:numId="30">
    <w:abstractNumId w:val="0"/>
  </w:num>
  <w:num w:numId="31">
    <w:abstractNumId w:val="23"/>
  </w:num>
  <w:num w:numId="32">
    <w:abstractNumId w:val="27"/>
  </w:num>
  <w:num w:numId="33">
    <w:abstractNumId w:val="40"/>
  </w:num>
  <w:num w:numId="34">
    <w:abstractNumId w:val="4"/>
  </w:num>
  <w:num w:numId="35">
    <w:abstractNumId w:val="17"/>
  </w:num>
  <w:num w:numId="36">
    <w:abstractNumId w:val="21"/>
  </w:num>
  <w:num w:numId="37">
    <w:abstractNumId w:val="39"/>
  </w:num>
  <w:num w:numId="38">
    <w:abstractNumId w:val="9"/>
  </w:num>
  <w:num w:numId="39">
    <w:abstractNumId w:val="32"/>
  </w:num>
  <w:num w:numId="40">
    <w:abstractNumId w:val="33"/>
  </w:num>
  <w:num w:numId="4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hideSpellingError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kTyp" w:val="2"/>
    <w:docVar w:name="Logo" w:val="Sant"/>
  </w:docVars>
  <w:rsids>
    <w:rsidRoot w:val="009B1690"/>
    <w:rsid w:val="00000D1C"/>
    <w:rsid w:val="00000F99"/>
    <w:rsid w:val="00002485"/>
    <w:rsid w:val="00003FF5"/>
    <w:rsid w:val="000065DE"/>
    <w:rsid w:val="00013301"/>
    <w:rsid w:val="00013CA9"/>
    <w:rsid w:val="00016347"/>
    <w:rsid w:val="00026244"/>
    <w:rsid w:val="00030D6C"/>
    <w:rsid w:val="000320F0"/>
    <w:rsid w:val="00035299"/>
    <w:rsid w:val="00036FF1"/>
    <w:rsid w:val="00047E25"/>
    <w:rsid w:val="00053977"/>
    <w:rsid w:val="00054DF1"/>
    <w:rsid w:val="00055E49"/>
    <w:rsid w:val="000647D1"/>
    <w:rsid w:val="00066D85"/>
    <w:rsid w:val="00072FDC"/>
    <w:rsid w:val="0007349B"/>
    <w:rsid w:val="00073910"/>
    <w:rsid w:val="0008100A"/>
    <w:rsid w:val="00084429"/>
    <w:rsid w:val="000844ED"/>
    <w:rsid w:val="0009191B"/>
    <w:rsid w:val="00095333"/>
    <w:rsid w:val="000954B2"/>
    <w:rsid w:val="000A69BD"/>
    <w:rsid w:val="000B0906"/>
    <w:rsid w:val="000B0F50"/>
    <w:rsid w:val="000C1ACF"/>
    <w:rsid w:val="000C776C"/>
    <w:rsid w:val="000D0257"/>
    <w:rsid w:val="000D4323"/>
    <w:rsid w:val="000E020A"/>
    <w:rsid w:val="000E190F"/>
    <w:rsid w:val="000E4FE6"/>
    <w:rsid w:val="000E5F63"/>
    <w:rsid w:val="00100B52"/>
    <w:rsid w:val="001022A3"/>
    <w:rsid w:val="00111C73"/>
    <w:rsid w:val="001127AD"/>
    <w:rsid w:val="00116504"/>
    <w:rsid w:val="001170E4"/>
    <w:rsid w:val="00117A24"/>
    <w:rsid w:val="00122A00"/>
    <w:rsid w:val="001233FB"/>
    <w:rsid w:val="00136240"/>
    <w:rsid w:val="00137C8C"/>
    <w:rsid w:val="00140785"/>
    <w:rsid w:val="001502F9"/>
    <w:rsid w:val="00156D6C"/>
    <w:rsid w:val="00160052"/>
    <w:rsid w:val="00160C98"/>
    <w:rsid w:val="001714C5"/>
    <w:rsid w:val="001752B9"/>
    <w:rsid w:val="00183401"/>
    <w:rsid w:val="00184750"/>
    <w:rsid w:val="00184BA7"/>
    <w:rsid w:val="00191B2C"/>
    <w:rsid w:val="00193014"/>
    <w:rsid w:val="001946E2"/>
    <w:rsid w:val="001B2C00"/>
    <w:rsid w:val="001C046C"/>
    <w:rsid w:val="001C1E6E"/>
    <w:rsid w:val="001C4712"/>
    <w:rsid w:val="001D061B"/>
    <w:rsid w:val="001D2A3F"/>
    <w:rsid w:val="001D46AF"/>
    <w:rsid w:val="001E1878"/>
    <w:rsid w:val="001E54A4"/>
    <w:rsid w:val="001E580A"/>
    <w:rsid w:val="002016C1"/>
    <w:rsid w:val="002047F2"/>
    <w:rsid w:val="0020763F"/>
    <w:rsid w:val="00212825"/>
    <w:rsid w:val="002138EC"/>
    <w:rsid w:val="002161F4"/>
    <w:rsid w:val="00224476"/>
    <w:rsid w:val="00226F03"/>
    <w:rsid w:val="0024387D"/>
    <w:rsid w:val="00246426"/>
    <w:rsid w:val="002617D1"/>
    <w:rsid w:val="00261EA5"/>
    <w:rsid w:val="00265DFD"/>
    <w:rsid w:val="00265F2C"/>
    <w:rsid w:val="00265F33"/>
    <w:rsid w:val="00267208"/>
    <w:rsid w:val="0027683A"/>
    <w:rsid w:val="00277ADB"/>
    <w:rsid w:val="0029087A"/>
    <w:rsid w:val="00291C0D"/>
    <w:rsid w:val="00293437"/>
    <w:rsid w:val="00297366"/>
    <w:rsid w:val="002A59E4"/>
    <w:rsid w:val="002A77D2"/>
    <w:rsid w:val="002B0265"/>
    <w:rsid w:val="002B3273"/>
    <w:rsid w:val="002B4D85"/>
    <w:rsid w:val="002C11AF"/>
    <w:rsid w:val="002D1016"/>
    <w:rsid w:val="002D5403"/>
    <w:rsid w:val="002D5B10"/>
    <w:rsid w:val="002D631E"/>
    <w:rsid w:val="002E33F3"/>
    <w:rsid w:val="002E59FA"/>
    <w:rsid w:val="002E6348"/>
    <w:rsid w:val="002E73BA"/>
    <w:rsid w:val="002F2EFD"/>
    <w:rsid w:val="002F51F9"/>
    <w:rsid w:val="002F7E28"/>
    <w:rsid w:val="0030710D"/>
    <w:rsid w:val="0031447D"/>
    <w:rsid w:val="00322A41"/>
    <w:rsid w:val="00325C24"/>
    <w:rsid w:val="00325EBF"/>
    <w:rsid w:val="00326A97"/>
    <w:rsid w:val="00327A85"/>
    <w:rsid w:val="003311B8"/>
    <w:rsid w:val="00335A01"/>
    <w:rsid w:val="00341D45"/>
    <w:rsid w:val="00363A55"/>
    <w:rsid w:val="00364AE6"/>
    <w:rsid w:val="00364D31"/>
    <w:rsid w:val="003733A4"/>
    <w:rsid w:val="003755FD"/>
    <w:rsid w:val="0037611A"/>
    <w:rsid w:val="00377B0F"/>
    <w:rsid w:val="0038405D"/>
    <w:rsid w:val="00390030"/>
    <w:rsid w:val="00394F76"/>
    <w:rsid w:val="003A1885"/>
    <w:rsid w:val="003A1F89"/>
    <w:rsid w:val="003A2132"/>
    <w:rsid w:val="003A2948"/>
    <w:rsid w:val="003A53C3"/>
    <w:rsid w:val="003A6D72"/>
    <w:rsid w:val="003C2D14"/>
    <w:rsid w:val="003C3717"/>
    <w:rsid w:val="003D21E1"/>
    <w:rsid w:val="003E5620"/>
    <w:rsid w:val="003F58B4"/>
    <w:rsid w:val="003F5B63"/>
    <w:rsid w:val="003F7E35"/>
    <w:rsid w:val="00403D9C"/>
    <w:rsid w:val="00405057"/>
    <w:rsid w:val="004078E1"/>
    <w:rsid w:val="00415214"/>
    <w:rsid w:val="00415791"/>
    <w:rsid w:val="00420C18"/>
    <w:rsid w:val="00422022"/>
    <w:rsid w:val="00424B6F"/>
    <w:rsid w:val="004255A2"/>
    <w:rsid w:val="00431F05"/>
    <w:rsid w:val="004375C9"/>
    <w:rsid w:val="004433BE"/>
    <w:rsid w:val="00444C74"/>
    <w:rsid w:val="0045300E"/>
    <w:rsid w:val="00457DD1"/>
    <w:rsid w:val="00460BEE"/>
    <w:rsid w:val="00462112"/>
    <w:rsid w:val="0046387E"/>
    <w:rsid w:val="00482B99"/>
    <w:rsid w:val="00491FA2"/>
    <w:rsid w:val="004922BF"/>
    <w:rsid w:val="0049416E"/>
    <w:rsid w:val="004A2237"/>
    <w:rsid w:val="004A4493"/>
    <w:rsid w:val="004B0B17"/>
    <w:rsid w:val="004B3466"/>
    <w:rsid w:val="004B347C"/>
    <w:rsid w:val="004B5EB7"/>
    <w:rsid w:val="004C349F"/>
    <w:rsid w:val="004C66FC"/>
    <w:rsid w:val="004C7A30"/>
    <w:rsid w:val="004D72D7"/>
    <w:rsid w:val="004F120A"/>
    <w:rsid w:val="004F2686"/>
    <w:rsid w:val="004F39E1"/>
    <w:rsid w:val="004F7A03"/>
    <w:rsid w:val="00502896"/>
    <w:rsid w:val="00505F17"/>
    <w:rsid w:val="00513E2A"/>
    <w:rsid w:val="00514BAB"/>
    <w:rsid w:val="00517A9A"/>
    <w:rsid w:val="00517C89"/>
    <w:rsid w:val="00525CF4"/>
    <w:rsid w:val="00537CC7"/>
    <w:rsid w:val="005408F3"/>
    <w:rsid w:val="00546456"/>
    <w:rsid w:val="005477ED"/>
    <w:rsid w:val="005521B0"/>
    <w:rsid w:val="005535AF"/>
    <w:rsid w:val="005558E1"/>
    <w:rsid w:val="0056497A"/>
    <w:rsid w:val="00565935"/>
    <w:rsid w:val="00570100"/>
    <w:rsid w:val="0057032F"/>
    <w:rsid w:val="00576D6B"/>
    <w:rsid w:val="0059544B"/>
    <w:rsid w:val="005957FC"/>
    <w:rsid w:val="00597997"/>
    <w:rsid w:val="005A0069"/>
    <w:rsid w:val="005A11F9"/>
    <w:rsid w:val="005A2DFC"/>
    <w:rsid w:val="005A6077"/>
    <w:rsid w:val="005A6285"/>
    <w:rsid w:val="005A6380"/>
    <w:rsid w:val="005A6B22"/>
    <w:rsid w:val="005B612A"/>
    <w:rsid w:val="005B6762"/>
    <w:rsid w:val="005B7B08"/>
    <w:rsid w:val="005C5369"/>
    <w:rsid w:val="005D456D"/>
    <w:rsid w:val="005D57CE"/>
    <w:rsid w:val="005D655F"/>
    <w:rsid w:val="005D6C3E"/>
    <w:rsid w:val="005D7DF6"/>
    <w:rsid w:val="005E70A8"/>
    <w:rsid w:val="005E710A"/>
    <w:rsid w:val="005E7CC5"/>
    <w:rsid w:val="00602874"/>
    <w:rsid w:val="006076A2"/>
    <w:rsid w:val="00620133"/>
    <w:rsid w:val="006217E0"/>
    <w:rsid w:val="00627F1E"/>
    <w:rsid w:val="00633EAD"/>
    <w:rsid w:val="006459AE"/>
    <w:rsid w:val="00650709"/>
    <w:rsid w:val="00653081"/>
    <w:rsid w:val="00661F2C"/>
    <w:rsid w:val="006648CB"/>
    <w:rsid w:val="006736AE"/>
    <w:rsid w:val="006816AF"/>
    <w:rsid w:val="00686189"/>
    <w:rsid w:val="006878CE"/>
    <w:rsid w:val="0069359C"/>
    <w:rsid w:val="00696FFA"/>
    <w:rsid w:val="006A1DB6"/>
    <w:rsid w:val="006A4A7F"/>
    <w:rsid w:val="006A4E14"/>
    <w:rsid w:val="006B2F95"/>
    <w:rsid w:val="006B5BA5"/>
    <w:rsid w:val="006B6063"/>
    <w:rsid w:val="006C362D"/>
    <w:rsid w:val="006C4B94"/>
    <w:rsid w:val="006D0182"/>
    <w:rsid w:val="006E7C71"/>
    <w:rsid w:val="006F6609"/>
    <w:rsid w:val="00702AFD"/>
    <w:rsid w:val="00706EFF"/>
    <w:rsid w:val="00707704"/>
    <w:rsid w:val="00714301"/>
    <w:rsid w:val="0072035C"/>
    <w:rsid w:val="007231DB"/>
    <w:rsid w:val="00727057"/>
    <w:rsid w:val="00727058"/>
    <w:rsid w:val="007306AD"/>
    <w:rsid w:val="00743708"/>
    <w:rsid w:val="0075374E"/>
    <w:rsid w:val="00757546"/>
    <w:rsid w:val="007621F2"/>
    <w:rsid w:val="00771FE5"/>
    <w:rsid w:val="00776D68"/>
    <w:rsid w:val="00780351"/>
    <w:rsid w:val="007804CB"/>
    <w:rsid w:val="00785DA6"/>
    <w:rsid w:val="007861EA"/>
    <w:rsid w:val="007871FB"/>
    <w:rsid w:val="00793064"/>
    <w:rsid w:val="00796ADF"/>
    <w:rsid w:val="007A0162"/>
    <w:rsid w:val="007A2939"/>
    <w:rsid w:val="007B025E"/>
    <w:rsid w:val="007B26F0"/>
    <w:rsid w:val="007B2DED"/>
    <w:rsid w:val="007C0117"/>
    <w:rsid w:val="007C2A05"/>
    <w:rsid w:val="007C34B3"/>
    <w:rsid w:val="007C5E55"/>
    <w:rsid w:val="007C7D7A"/>
    <w:rsid w:val="007D15A6"/>
    <w:rsid w:val="007D1B85"/>
    <w:rsid w:val="007D6631"/>
    <w:rsid w:val="007E47C0"/>
    <w:rsid w:val="007E481B"/>
    <w:rsid w:val="007F0F3A"/>
    <w:rsid w:val="007F1F09"/>
    <w:rsid w:val="007F22B3"/>
    <w:rsid w:val="00804C10"/>
    <w:rsid w:val="00805333"/>
    <w:rsid w:val="00813487"/>
    <w:rsid w:val="00817886"/>
    <w:rsid w:val="00817C37"/>
    <w:rsid w:val="00822E12"/>
    <w:rsid w:val="008303EF"/>
    <w:rsid w:val="00832F02"/>
    <w:rsid w:val="00836205"/>
    <w:rsid w:val="008420F6"/>
    <w:rsid w:val="0084216E"/>
    <w:rsid w:val="008465AF"/>
    <w:rsid w:val="00853832"/>
    <w:rsid w:val="008636CB"/>
    <w:rsid w:val="00871D7C"/>
    <w:rsid w:val="0088618B"/>
    <w:rsid w:val="00892362"/>
    <w:rsid w:val="008957E8"/>
    <w:rsid w:val="008962E0"/>
    <w:rsid w:val="008977CF"/>
    <w:rsid w:val="008977F7"/>
    <w:rsid w:val="008A0295"/>
    <w:rsid w:val="008A6494"/>
    <w:rsid w:val="008A79FA"/>
    <w:rsid w:val="008B23F2"/>
    <w:rsid w:val="008B34A4"/>
    <w:rsid w:val="008B463B"/>
    <w:rsid w:val="008C400C"/>
    <w:rsid w:val="008C41FF"/>
    <w:rsid w:val="008C7C3E"/>
    <w:rsid w:val="008D7540"/>
    <w:rsid w:val="008D797D"/>
    <w:rsid w:val="008E091E"/>
    <w:rsid w:val="008E0B87"/>
    <w:rsid w:val="008E73EF"/>
    <w:rsid w:val="008E77AF"/>
    <w:rsid w:val="008F38AA"/>
    <w:rsid w:val="008F6ADA"/>
    <w:rsid w:val="009003B9"/>
    <w:rsid w:val="00903125"/>
    <w:rsid w:val="009036DE"/>
    <w:rsid w:val="00910187"/>
    <w:rsid w:val="009171DF"/>
    <w:rsid w:val="00917AF8"/>
    <w:rsid w:val="009205CF"/>
    <w:rsid w:val="00924A82"/>
    <w:rsid w:val="00926B52"/>
    <w:rsid w:val="0093168E"/>
    <w:rsid w:val="0093229E"/>
    <w:rsid w:val="0093401A"/>
    <w:rsid w:val="00934DF5"/>
    <w:rsid w:val="00942C22"/>
    <w:rsid w:val="00956547"/>
    <w:rsid w:val="00962AAB"/>
    <w:rsid w:val="00981610"/>
    <w:rsid w:val="009863CF"/>
    <w:rsid w:val="009866B4"/>
    <w:rsid w:val="009869FF"/>
    <w:rsid w:val="00987592"/>
    <w:rsid w:val="0099640D"/>
    <w:rsid w:val="009A056B"/>
    <w:rsid w:val="009A24FD"/>
    <w:rsid w:val="009A70FF"/>
    <w:rsid w:val="009A7229"/>
    <w:rsid w:val="009B1690"/>
    <w:rsid w:val="009B473C"/>
    <w:rsid w:val="009B5AA8"/>
    <w:rsid w:val="009C5E05"/>
    <w:rsid w:val="009D07E0"/>
    <w:rsid w:val="009D5269"/>
    <w:rsid w:val="009E057D"/>
    <w:rsid w:val="009E2F3A"/>
    <w:rsid w:val="009E508B"/>
    <w:rsid w:val="009F1D5A"/>
    <w:rsid w:val="009F3594"/>
    <w:rsid w:val="00A02346"/>
    <w:rsid w:val="00A03D94"/>
    <w:rsid w:val="00A14B9C"/>
    <w:rsid w:val="00A16E37"/>
    <w:rsid w:val="00A24C6D"/>
    <w:rsid w:val="00A26CF5"/>
    <w:rsid w:val="00A27DA6"/>
    <w:rsid w:val="00A30DC6"/>
    <w:rsid w:val="00A35CE4"/>
    <w:rsid w:val="00A35D2A"/>
    <w:rsid w:val="00A50E40"/>
    <w:rsid w:val="00A711E9"/>
    <w:rsid w:val="00A72159"/>
    <w:rsid w:val="00A7260B"/>
    <w:rsid w:val="00A7296B"/>
    <w:rsid w:val="00A7347F"/>
    <w:rsid w:val="00A80E12"/>
    <w:rsid w:val="00A81BE1"/>
    <w:rsid w:val="00A86FCE"/>
    <w:rsid w:val="00A8749F"/>
    <w:rsid w:val="00A92ED7"/>
    <w:rsid w:val="00A95903"/>
    <w:rsid w:val="00AA1444"/>
    <w:rsid w:val="00AA21CB"/>
    <w:rsid w:val="00AA3E23"/>
    <w:rsid w:val="00AB63BF"/>
    <w:rsid w:val="00AD6605"/>
    <w:rsid w:val="00AD6D79"/>
    <w:rsid w:val="00AE31A3"/>
    <w:rsid w:val="00AE4909"/>
    <w:rsid w:val="00AF1559"/>
    <w:rsid w:val="00AF3B49"/>
    <w:rsid w:val="00AF7B2A"/>
    <w:rsid w:val="00B0697D"/>
    <w:rsid w:val="00B10EEB"/>
    <w:rsid w:val="00B1310A"/>
    <w:rsid w:val="00B14DBA"/>
    <w:rsid w:val="00B212C7"/>
    <w:rsid w:val="00B2177D"/>
    <w:rsid w:val="00B34AA1"/>
    <w:rsid w:val="00B4296F"/>
    <w:rsid w:val="00B47823"/>
    <w:rsid w:val="00B47EFC"/>
    <w:rsid w:val="00B53B27"/>
    <w:rsid w:val="00B57CBF"/>
    <w:rsid w:val="00B6227B"/>
    <w:rsid w:val="00B72189"/>
    <w:rsid w:val="00B7467B"/>
    <w:rsid w:val="00B767DA"/>
    <w:rsid w:val="00B77D5E"/>
    <w:rsid w:val="00B80999"/>
    <w:rsid w:val="00B86215"/>
    <w:rsid w:val="00B90A42"/>
    <w:rsid w:val="00BA1591"/>
    <w:rsid w:val="00BB02BA"/>
    <w:rsid w:val="00BB11BB"/>
    <w:rsid w:val="00BB5903"/>
    <w:rsid w:val="00BB6694"/>
    <w:rsid w:val="00BC5398"/>
    <w:rsid w:val="00BD3476"/>
    <w:rsid w:val="00BD68EB"/>
    <w:rsid w:val="00C00D40"/>
    <w:rsid w:val="00C02E30"/>
    <w:rsid w:val="00C04B41"/>
    <w:rsid w:val="00C10D6D"/>
    <w:rsid w:val="00C136A6"/>
    <w:rsid w:val="00C14894"/>
    <w:rsid w:val="00C14D25"/>
    <w:rsid w:val="00C20DBF"/>
    <w:rsid w:val="00C26EAC"/>
    <w:rsid w:val="00C27116"/>
    <w:rsid w:val="00C311DC"/>
    <w:rsid w:val="00C33FFF"/>
    <w:rsid w:val="00C375AB"/>
    <w:rsid w:val="00C420B9"/>
    <w:rsid w:val="00C427B8"/>
    <w:rsid w:val="00C52D77"/>
    <w:rsid w:val="00C5331E"/>
    <w:rsid w:val="00C54788"/>
    <w:rsid w:val="00C54F68"/>
    <w:rsid w:val="00C66377"/>
    <w:rsid w:val="00C71635"/>
    <w:rsid w:val="00C72B17"/>
    <w:rsid w:val="00C72FDC"/>
    <w:rsid w:val="00C76C24"/>
    <w:rsid w:val="00C8549F"/>
    <w:rsid w:val="00C875DE"/>
    <w:rsid w:val="00CA5F92"/>
    <w:rsid w:val="00CB260D"/>
    <w:rsid w:val="00CB6E89"/>
    <w:rsid w:val="00CC270E"/>
    <w:rsid w:val="00CC412F"/>
    <w:rsid w:val="00CC7016"/>
    <w:rsid w:val="00CC70DA"/>
    <w:rsid w:val="00CE0FA6"/>
    <w:rsid w:val="00CE1031"/>
    <w:rsid w:val="00CE7DFC"/>
    <w:rsid w:val="00CF4460"/>
    <w:rsid w:val="00CF47A0"/>
    <w:rsid w:val="00CF5277"/>
    <w:rsid w:val="00D01ED8"/>
    <w:rsid w:val="00D02AB9"/>
    <w:rsid w:val="00D037DF"/>
    <w:rsid w:val="00D1188C"/>
    <w:rsid w:val="00D14529"/>
    <w:rsid w:val="00D16694"/>
    <w:rsid w:val="00D21C11"/>
    <w:rsid w:val="00D26B87"/>
    <w:rsid w:val="00D4194A"/>
    <w:rsid w:val="00D43587"/>
    <w:rsid w:val="00D53A9A"/>
    <w:rsid w:val="00D5572D"/>
    <w:rsid w:val="00D622F8"/>
    <w:rsid w:val="00D654EF"/>
    <w:rsid w:val="00D76FD4"/>
    <w:rsid w:val="00D774BC"/>
    <w:rsid w:val="00D7754C"/>
    <w:rsid w:val="00D826EE"/>
    <w:rsid w:val="00D91240"/>
    <w:rsid w:val="00D93512"/>
    <w:rsid w:val="00DA1759"/>
    <w:rsid w:val="00DA5D2D"/>
    <w:rsid w:val="00DB20EB"/>
    <w:rsid w:val="00DB2624"/>
    <w:rsid w:val="00DB56E2"/>
    <w:rsid w:val="00DB6CA6"/>
    <w:rsid w:val="00DC3968"/>
    <w:rsid w:val="00DD027C"/>
    <w:rsid w:val="00DD081E"/>
    <w:rsid w:val="00DE71B1"/>
    <w:rsid w:val="00E04897"/>
    <w:rsid w:val="00E05FED"/>
    <w:rsid w:val="00E1012B"/>
    <w:rsid w:val="00E12796"/>
    <w:rsid w:val="00E127E3"/>
    <w:rsid w:val="00E12C4A"/>
    <w:rsid w:val="00E131FD"/>
    <w:rsid w:val="00E13C32"/>
    <w:rsid w:val="00E2294E"/>
    <w:rsid w:val="00E23759"/>
    <w:rsid w:val="00E3060F"/>
    <w:rsid w:val="00E3075B"/>
    <w:rsid w:val="00E445EA"/>
    <w:rsid w:val="00E45067"/>
    <w:rsid w:val="00E46C51"/>
    <w:rsid w:val="00E60821"/>
    <w:rsid w:val="00E62163"/>
    <w:rsid w:val="00E738E4"/>
    <w:rsid w:val="00E809F3"/>
    <w:rsid w:val="00E825FC"/>
    <w:rsid w:val="00E875F8"/>
    <w:rsid w:val="00E901DA"/>
    <w:rsid w:val="00E963F1"/>
    <w:rsid w:val="00E9789B"/>
    <w:rsid w:val="00EA0175"/>
    <w:rsid w:val="00EB1451"/>
    <w:rsid w:val="00EB1E88"/>
    <w:rsid w:val="00EB5768"/>
    <w:rsid w:val="00EB63D6"/>
    <w:rsid w:val="00EC3FBC"/>
    <w:rsid w:val="00EC5E28"/>
    <w:rsid w:val="00ED3446"/>
    <w:rsid w:val="00EE04DB"/>
    <w:rsid w:val="00EE0737"/>
    <w:rsid w:val="00EE4C5F"/>
    <w:rsid w:val="00EE64E3"/>
    <w:rsid w:val="00EE7F9F"/>
    <w:rsid w:val="00EE7FE7"/>
    <w:rsid w:val="00EF5B44"/>
    <w:rsid w:val="00F01C22"/>
    <w:rsid w:val="00F07598"/>
    <w:rsid w:val="00F15150"/>
    <w:rsid w:val="00F15814"/>
    <w:rsid w:val="00F25F5B"/>
    <w:rsid w:val="00F27703"/>
    <w:rsid w:val="00F326A9"/>
    <w:rsid w:val="00F34EBF"/>
    <w:rsid w:val="00F41B44"/>
    <w:rsid w:val="00F422D0"/>
    <w:rsid w:val="00F456CC"/>
    <w:rsid w:val="00F45A00"/>
    <w:rsid w:val="00F46893"/>
    <w:rsid w:val="00F57CA0"/>
    <w:rsid w:val="00F61790"/>
    <w:rsid w:val="00F66D4E"/>
    <w:rsid w:val="00F7750B"/>
    <w:rsid w:val="00F85F1F"/>
    <w:rsid w:val="00F87C79"/>
    <w:rsid w:val="00F94286"/>
    <w:rsid w:val="00F94BE2"/>
    <w:rsid w:val="00FA39CF"/>
    <w:rsid w:val="00FA52CF"/>
    <w:rsid w:val="00FA6B24"/>
    <w:rsid w:val="00FB06E9"/>
    <w:rsid w:val="00FB1144"/>
    <w:rsid w:val="00FB173C"/>
    <w:rsid w:val="00FB20B9"/>
    <w:rsid w:val="00FB3539"/>
    <w:rsid w:val="00FB69B3"/>
    <w:rsid w:val="00FB7B9E"/>
    <w:rsid w:val="00FD2E7E"/>
    <w:rsid w:val="00FD3F35"/>
    <w:rsid w:val="00FD4E8C"/>
    <w:rsid w:val="00FE07DD"/>
    <w:rsid w:val="00FE29F5"/>
    <w:rsid w:val="00FE3D2C"/>
    <w:rsid w:val="00FF003A"/>
    <w:rsid w:val="00FF639B"/>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695A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lsdException w:name="heading 8" w:semiHidden="0" w:uiPriority="0" w:unhideWhenUsed="0"/>
    <w:lsdException w:name="heading 9" w:semiHidden="0" w:uiPriority="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F47A0"/>
    <w:pPr>
      <w:spacing w:line="280" w:lineRule="atLeast"/>
    </w:pPr>
    <w:rPr>
      <w:rFonts w:ascii="Georgia" w:hAnsi="Georgia"/>
      <w:szCs w:val="22"/>
      <w:lang w:eastAsia="en-US"/>
    </w:rPr>
  </w:style>
  <w:style w:type="paragraph" w:styleId="Rubrik1">
    <w:name w:val="heading 1"/>
    <w:basedOn w:val="Normal"/>
    <w:next w:val="Normal"/>
    <w:link w:val="Rubrik1Char"/>
    <w:uiPriority w:val="1"/>
    <w:qFormat/>
    <w:rsid w:val="007B025E"/>
    <w:pPr>
      <w:keepNext/>
      <w:keepLines/>
      <w:numPr>
        <w:numId w:val="25"/>
      </w:numPr>
      <w:spacing w:before="360" w:after="120" w:line="400" w:lineRule="atLeast"/>
      <w:outlineLvl w:val="0"/>
    </w:pPr>
    <w:rPr>
      <w:rFonts w:eastAsia="Times New Roman"/>
      <w:bCs/>
      <w:sz w:val="30"/>
      <w:szCs w:val="28"/>
    </w:rPr>
  </w:style>
  <w:style w:type="paragraph" w:styleId="Rubrik2">
    <w:name w:val="heading 2"/>
    <w:basedOn w:val="Normal"/>
    <w:next w:val="Normal"/>
    <w:link w:val="Rubrik2Char"/>
    <w:uiPriority w:val="9"/>
    <w:qFormat/>
    <w:rsid w:val="002A59E4"/>
    <w:pPr>
      <w:keepNext/>
      <w:keepLines/>
      <w:numPr>
        <w:ilvl w:val="1"/>
        <w:numId w:val="25"/>
      </w:numPr>
      <w:spacing w:after="80"/>
      <w:outlineLvl w:val="1"/>
    </w:pPr>
    <w:rPr>
      <w:rFonts w:eastAsia="Times New Roman"/>
      <w:bCs/>
      <w:sz w:val="24"/>
      <w:szCs w:val="26"/>
    </w:rPr>
  </w:style>
  <w:style w:type="paragraph" w:styleId="Rubrik3">
    <w:name w:val="heading 3"/>
    <w:basedOn w:val="Normal"/>
    <w:next w:val="Normal"/>
    <w:link w:val="Rubrik3Char"/>
    <w:uiPriority w:val="9"/>
    <w:qFormat/>
    <w:rsid w:val="00793064"/>
    <w:pPr>
      <w:keepNext/>
      <w:keepLines/>
      <w:numPr>
        <w:ilvl w:val="2"/>
        <w:numId w:val="25"/>
      </w:numPr>
      <w:spacing w:after="80" w:line="300" w:lineRule="atLeast"/>
      <w:outlineLvl w:val="2"/>
    </w:pPr>
    <w:rPr>
      <w:rFonts w:eastAsia="Times New Roman"/>
      <w:bCs/>
      <w:sz w:val="24"/>
    </w:rPr>
  </w:style>
  <w:style w:type="paragraph" w:styleId="Rubrik4">
    <w:name w:val="heading 4"/>
    <w:basedOn w:val="Normal"/>
    <w:next w:val="Normal"/>
    <w:link w:val="Rubrik4Char"/>
    <w:uiPriority w:val="9"/>
    <w:qFormat/>
    <w:rsid w:val="005A0069"/>
    <w:pPr>
      <w:keepNext/>
      <w:keepLines/>
      <w:numPr>
        <w:ilvl w:val="3"/>
        <w:numId w:val="25"/>
      </w:numPr>
      <w:spacing w:after="80"/>
      <w:outlineLvl w:val="3"/>
    </w:pPr>
    <w:rPr>
      <w:rFonts w:eastAsia="Times New Roman"/>
      <w:bCs/>
      <w:iCs/>
      <w:sz w:val="24"/>
    </w:rPr>
  </w:style>
  <w:style w:type="paragraph" w:styleId="Rubrik5">
    <w:name w:val="heading 5"/>
    <w:basedOn w:val="Normal"/>
    <w:next w:val="Normal"/>
    <w:link w:val="Rubrik5Char"/>
    <w:uiPriority w:val="9"/>
    <w:qFormat/>
    <w:rsid w:val="00793064"/>
    <w:pPr>
      <w:keepNext/>
      <w:keepLines/>
      <w:numPr>
        <w:ilvl w:val="4"/>
        <w:numId w:val="25"/>
      </w:numPr>
      <w:spacing w:before="200"/>
      <w:outlineLvl w:val="4"/>
    </w:pPr>
    <w:rPr>
      <w:rFonts w:ascii="Cambria" w:eastAsia="Times New Roman" w:hAnsi="Cambria"/>
      <w:color w:val="001522"/>
      <w:sz w:val="24"/>
    </w:rPr>
  </w:style>
  <w:style w:type="paragraph" w:styleId="Rubrik6">
    <w:name w:val="heading 6"/>
    <w:basedOn w:val="Normal"/>
    <w:next w:val="Normal"/>
    <w:qFormat/>
    <w:rsid w:val="00793064"/>
    <w:pPr>
      <w:widowControl w:val="0"/>
      <w:numPr>
        <w:ilvl w:val="5"/>
        <w:numId w:val="25"/>
      </w:numPr>
      <w:adjustRightInd w:val="0"/>
      <w:spacing w:before="240" w:after="60" w:line="240" w:lineRule="atLeast"/>
      <w:textAlignment w:val="baseline"/>
      <w:outlineLvl w:val="5"/>
    </w:pPr>
    <w:rPr>
      <w:rFonts w:ascii="Times New Roman" w:eastAsia="Times New Roman" w:hAnsi="Times New Roman"/>
      <w:bCs/>
      <w:sz w:val="22"/>
      <w:lang w:eastAsia="sv-SE"/>
    </w:rPr>
  </w:style>
  <w:style w:type="paragraph" w:styleId="Rubrik7">
    <w:name w:val="heading 7"/>
    <w:basedOn w:val="Normal"/>
    <w:next w:val="Normal"/>
    <w:rsid w:val="00003FF5"/>
    <w:pPr>
      <w:widowControl w:val="0"/>
      <w:numPr>
        <w:ilvl w:val="6"/>
        <w:numId w:val="25"/>
      </w:numPr>
      <w:adjustRightInd w:val="0"/>
      <w:spacing w:before="240" w:after="60" w:line="240" w:lineRule="atLeast"/>
      <w:textAlignment w:val="baseline"/>
      <w:outlineLvl w:val="6"/>
    </w:pPr>
    <w:rPr>
      <w:rFonts w:ascii="Times New Roman" w:eastAsia="Times New Roman" w:hAnsi="Times New Roman"/>
      <w:sz w:val="24"/>
      <w:szCs w:val="24"/>
      <w:lang w:eastAsia="sv-SE"/>
    </w:rPr>
  </w:style>
  <w:style w:type="paragraph" w:styleId="Rubrik8">
    <w:name w:val="heading 8"/>
    <w:basedOn w:val="Normal"/>
    <w:next w:val="Normal"/>
    <w:rsid w:val="00003FF5"/>
    <w:pPr>
      <w:widowControl w:val="0"/>
      <w:numPr>
        <w:ilvl w:val="7"/>
        <w:numId w:val="25"/>
      </w:numPr>
      <w:adjustRightInd w:val="0"/>
      <w:spacing w:before="240" w:after="60" w:line="240" w:lineRule="atLeast"/>
      <w:textAlignment w:val="baseline"/>
      <w:outlineLvl w:val="7"/>
    </w:pPr>
    <w:rPr>
      <w:rFonts w:ascii="Times New Roman" w:eastAsia="Times New Roman" w:hAnsi="Times New Roman"/>
      <w:i/>
      <w:iCs/>
      <w:sz w:val="24"/>
      <w:szCs w:val="24"/>
      <w:lang w:eastAsia="sv-SE"/>
    </w:rPr>
  </w:style>
  <w:style w:type="paragraph" w:styleId="Rubrik9">
    <w:name w:val="heading 9"/>
    <w:basedOn w:val="Normal"/>
    <w:next w:val="Normal"/>
    <w:rsid w:val="00003FF5"/>
    <w:pPr>
      <w:widowControl w:val="0"/>
      <w:numPr>
        <w:ilvl w:val="8"/>
        <w:numId w:val="25"/>
      </w:numPr>
      <w:adjustRightInd w:val="0"/>
      <w:spacing w:before="240" w:after="60" w:line="240" w:lineRule="atLeast"/>
      <w:textAlignment w:val="baseline"/>
      <w:outlineLvl w:val="8"/>
    </w:pPr>
    <w:rPr>
      <w:rFonts w:ascii="Arial" w:eastAsia="Times New Roman" w:hAnsi="Arial" w:cs="Arial"/>
      <w:sz w:val="22"/>
      <w:lang w:eastAsia="sv-SE"/>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1"/>
    <w:rsid w:val="007B025E"/>
    <w:rPr>
      <w:rFonts w:ascii="Georgia" w:eastAsia="Times New Roman" w:hAnsi="Georgia"/>
      <w:bCs/>
      <w:sz w:val="30"/>
      <w:szCs w:val="28"/>
      <w:lang w:eastAsia="en-US"/>
    </w:rPr>
  </w:style>
  <w:style w:type="character" w:customStyle="1" w:styleId="Rubrik2Char">
    <w:name w:val="Rubrik 2 Char"/>
    <w:basedOn w:val="Standardstycketeckensnitt"/>
    <w:link w:val="Rubrik2"/>
    <w:uiPriority w:val="9"/>
    <w:rsid w:val="002A59E4"/>
    <w:rPr>
      <w:rFonts w:ascii="Georgia" w:eastAsia="Times New Roman" w:hAnsi="Georgia"/>
      <w:bCs/>
      <w:sz w:val="24"/>
      <w:szCs w:val="26"/>
      <w:lang w:eastAsia="en-US"/>
    </w:rPr>
  </w:style>
  <w:style w:type="character" w:customStyle="1" w:styleId="Rubrik3Char">
    <w:name w:val="Rubrik 3 Char"/>
    <w:basedOn w:val="Standardstycketeckensnitt"/>
    <w:link w:val="Rubrik3"/>
    <w:uiPriority w:val="9"/>
    <w:rsid w:val="00793064"/>
    <w:rPr>
      <w:rFonts w:ascii="Georgia" w:eastAsia="Times New Roman" w:hAnsi="Georgia"/>
      <w:bCs/>
      <w:sz w:val="24"/>
      <w:szCs w:val="22"/>
      <w:lang w:eastAsia="en-US"/>
    </w:rPr>
  </w:style>
  <w:style w:type="character" w:customStyle="1" w:styleId="Rubrik4Char">
    <w:name w:val="Rubrik 4 Char"/>
    <w:basedOn w:val="Standardstycketeckensnitt"/>
    <w:link w:val="Rubrik4"/>
    <w:uiPriority w:val="9"/>
    <w:rsid w:val="00415214"/>
    <w:rPr>
      <w:rFonts w:ascii="Georgia" w:eastAsia="Times New Roman" w:hAnsi="Georgia"/>
      <w:bCs/>
      <w:iCs/>
      <w:sz w:val="24"/>
      <w:szCs w:val="22"/>
      <w:lang w:eastAsia="en-US"/>
    </w:rPr>
  </w:style>
  <w:style w:type="character" w:customStyle="1" w:styleId="Rubrik5Char">
    <w:name w:val="Rubrik 5 Char"/>
    <w:basedOn w:val="Standardstycketeckensnitt"/>
    <w:link w:val="Rubrik5"/>
    <w:uiPriority w:val="9"/>
    <w:rsid w:val="00793064"/>
    <w:rPr>
      <w:rFonts w:ascii="Cambria" w:eastAsia="Times New Roman" w:hAnsi="Cambria"/>
      <w:color w:val="001522"/>
      <w:sz w:val="24"/>
      <w:szCs w:val="22"/>
      <w:lang w:eastAsia="en-US"/>
    </w:rPr>
  </w:style>
  <w:style w:type="paragraph" w:styleId="Sidhuvud">
    <w:name w:val="header"/>
    <w:basedOn w:val="Normal"/>
    <w:link w:val="SidhuvudChar"/>
    <w:uiPriority w:val="99"/>
    <w:unhideWhenUsed/>
    <w:rsid w:val="00C72B17"/>
    <w:pPr>
      <w:tabs>
        <w:tab w:val="center" w:pos="4536"/>
        <w:tab w:val="right" w:pos="9072"/>
      </w:tabs>
      <w:spacing w:line="240" w:lineRule="auto"/>
    </w:pPr>
  </w:style>
  <w:style w:type="character" w:customStyle="1" w:styleId="SidhuvudChar">
    <w:name w:val="Sidhuvud Char"/>
    <w:basedOn w:val="Standardstycketeckensnitt"/>
    <w:link w:val="Sidhuvud"/>
    <w:uiPriority w:val="99"/>
    <w:rsid w:val="00C72B17"/>
    <w:rPr>
      <w:rFonts w:ascii="Georgia" w:hAnsi="Georgia"/>
      <w:sz w:val="20"/>
    </w:rPr>
  </w:style>
  <w:style w:type="character" w:styleId="AnvndHyperlnk">
    <w:name w:val="FollowedHyperlink"/>
    <w:basedOn w:val="Standardstycketeckensnitt"/>
    <w:uiPriority w:val="99"/>
    <w:semiHidden/>
    <w:unhideWhenUsed/>
    <w:rsid w:val="00A03D94"/>
    <w:rPr>
      <w:color w:val="772059"/>
      <w:u w:val="single"/>
    </w:rPr>
  </w:style>
  <w:style w:type="paragraph" w:styleId="Sidfot">
    <w:name w:val="footer"/>
    <w:basedOn w:val="Normal"/>
    <w:link w:val="SidfotChar"/>
    <w:uiPriority w:val="99"/>
    <w:unhideWhenUsed/>
    <w:rsid w:val="00CF47A0"/>
    <w:pPr>
      <w:tabs>
        <w:tab w:val="center" w:pos="4309"/>
        <w:tab w:val="right" w:pos="8618"/>
      </w:tabs>
      <w:spacing w:line="160" w:lineRule="atLeast"/>
      <w:ind w:left="567"/>
    </w:pPr>
    <w:rPr>
      <w:sz w:val="12"/>
    </w:rPr>
  </w:style>
  <w:style w:type="character" w:customStyle="1" w:styleId="SidfotChar">
    <w:name w:val="Sidfot Char"/>
    <w:basedOn w:val="Standardstycketeckensnitt"/>
    <w:link w:val="Sidfot"/>
    <w:uiPriority w:val="99"/>
    <w:rsid w:val="00CF47A0"/>
    <w:rPr>
      <w:rFonts w:ascii="Georgia" w:hAnsi="Georgia"/>
      <w:sz w:val="12"/>
      <w:szCs w:val="22"/>
      <w:lang w:eastAsia="en-US"/>
    </w:rPr>
  </w:style>
  <w:style w:type="paragraph" w:styleId="Liststycke">
    <w:name w:val="List Paragraph"/>
    <w:basedOn w:val="Normal"/>
    <w:link w:val="ListstyckeChar"/>
    <w:uiPriority w:val="34"/>
    <w:qFormat/>
    <w:rsid w:val="008F38AA"/>
    <w:pPr>
      <w:ind w:left="720" w:hanging="360"/>
      <w:contextualSpacing/>
    </w:pPr>
  </w:style>
  <w:style w:type="character" w:customStyle="1" w:styleId="ListstyckeChar">
    <w:name w:val="Liststycke Char"/>
    <w:basedOn w:val="Standardstycketeckensnitt"/>
    <w:link w:val="Liststycke"/>
    <w:uiPriority w:val="34"/>
    <w:rsid w:val="008F38AA"/>
    <w:rPr>
      <w:rFonts w:ascii="Georgia" w:hAnsi="Georgia"/>
      <w:sz w:val="20"/>
    </w:rPr>
  </w:style>
  <w:style w:type="paragraph" w:styleId="Punktlista">
    <w:name w:val="List Bullet"/>
    <w:basedOn w:val="Normal"/>
    <w:uiPriority w:val="99"/>
    <w:semiHidden/>
    <w:unhideWhenUsed/>
    <w:rsid w:val="00633EAD"/>
    <w:pPr>
      <w:ind w:left="360" w:hanging="360"/>
      <w:contextualSpacing/>
    </w:pPr>
  </w:style>
  <w:style w:type="table" w:styleId="Tabellrutnt">
    <w:name w:val="Table Grid"/>
    <w:basedOn w:val="Normaltabell"/>
    <w:uiPriority w:val="59"/>
    <w:rsid w:val="00E738E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ngtext">
    <w:name w:val="Balloon Text"/>
    <w:basedOn w:val="Normal"/>
    <w:link w:val="BallongtextChar"/>
    <w:uiPriority w:val="99"/>
    <w:semiHidden/>
    <w:unhideWhenUsed/>
    <w:rsid w:val="00F46893"/>
    <w:pPr>
      <w:spacing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F46893"/>
    <w:rPr>
      <w:rFonts w:ascii="Tahoma" w:hAnsi="Tahoma" w:cs="Tahoma"/>
      <w:sz w:val="16"/>
      <w:szCs w:val="16"/>
    </w:rPr>
  </w:style>
  <w:style w:type="paragraph" w:styleId="Underrubrik">
    <w:name w:val="Subtitle"/>
    <w:basedOn w:val="Normal"/>
    <w:next w:val="Normal"/>
    <w:link w:val="UnderrubrikChar"/>
    <w:uiPriority w:val="11"/>
    <w:rsid w:val="00415214"/>
    <w:pPr>
      <w:numPr>
        <w:ilvl w:val="1"/>
      </w:numPr>
      <w:spacing w:after="80"/>
    </w:pPr>
    <w:rPr>
      <w:rFonts w:eastAsia="Times New Roman"/>
      <w:iCs/>
      <w:color w:val="002B45"/>
      <w:spacing w:val="15"/>
      <w:sz w:val="24"/>
      <w:szCs w:val="24"/>
    </w:rPr>
  </w:style>
  <w:style w:type="character" w:customStyle="1" w:styleId="UnderrubrikChar">
    <w:name w:val="Underrubrik Char"/>
    <w:basedOn w:val="Standardstycketeckensnitt"/>
    <w:link w:val="Underrubrik"/>
    <w:uiPriority w:val="11"/>
    <w:rsid w:val="00415214"/>
    <w:rPr>
      <w:rFonts w:ascii="Georgia" w:eastAsia="Times New Roman" w:hAnsi="Georgia" w:cs="Times New Roman"/>
      <w:iCs/>
      <w:color w:val="002B45"/>
      <w:spacing w:val="15"/>
      <w:sz w:val="24"/>
      <w:szCs w:val="24"/>
    </w:rPr>
  </w:style>
  <w:style w:type="character" w:styleId="Hyperlnk">
    <w:name w:val="Hyperlink"/>
    <w:basedOn w:val="Standardstycketeckensnitt"/>
    <w:uiPriority w:val="99"/>
    <w:rsid w:val="00F456CC"/>
    <w:rPr>
      <w:color w:val="0000FF"/>
      <w:u w:val="single"/>
    </w:rPr>
  </w:style>
  <w:style w:type="paragraph" w:styleId="Innehllsfrteckningsrubrik">
    <w:name w:val="TOC Heading"/>
    <w:basedOn w:val="Rubrik1"/>
    <w:next w:val="Normal"/>
    <w:uiPriority w:val="39"/>
    <w:unhideWhenUsed/>
    <w:qFormat/>
    <w:rsid w:val="00793064"/>
    <w:pPr>
      <w:numPr>
        <w:numId w:val="0"/>
      </w:numPr>
      <w:spacing w:before="480" w:after="0" w:line="276" w:lineRule="auto"/>
      <w:outlineLvl w:val="9"/>
    </w:pPr>
    <w:rPr>
      <w:rFonts w:asciiTheme="majorHAnsi" w:eastAsiaTheme="majorEastAsia" w:hAnsiTheme="majorHAnsi" w:cstheme="majorBidi"/>
      <w:b/>
      <w:color w:val="365F91" w:themeColor="accent1" w:themeShade="BF"/>
      <w:sz w:val="28"/>
    </w:rPr>
  </w:style>
  <w:style w:type="paragraph" w:styleId="Innehll1">
    <w:name w:val="toc 1"/>
    <w:basedOn w:val="Normal"/>
    <w:next w:val="Normal"/>
    <w:autoRedefine/>
    <w:uiPriority w:val="39"/>
    <w:unhideWhenUsed/>
    <w:rsid w:val="000D0257"/>
    <w:pPr>
      <w:spacing w:after="100"/>
    </w:pPr>
  </w:style>
  <w:style w:type="paragraph" w:styleId="Innehll2">
    <w:name w:val="toc 2"/>
    <w:basedOn w:val="Normal"/>
    <w:next w:val="Normal"/>
    <w:autoRedefine/>
    <w:uiPriority w:val="39"/>
    <w:unhideWhenUsed/>
    <w:rsid w:val="00793064"/>
    <w:pPr>
      <w:spacing w:after="100"/>
      <w:ind w:left="200"/>
    </w:pPr>
  </w:style>
  <w:style w:type="paragraph" w:styleId="Innehll3">
    <w:name w:val="toc 3"/>
    <w:basedOn w:val="Normal"/>
    <w:next w:val="Normal"/>
    <w:autoRedefine/>
    <w:uiPriority w:val="39"/>
    <w:unhideWhenUsed/>
    <w:rsid w:val="00793064"/>
    <w:pPr>
      <w:spacing w:after="100"/>
      <w:ind w:left="400"/>
    </w:pPr>
  </w:style>
  <w:style w:type="paragraph" w:styleId="Brdtext">
    <w:name w:val="Body Text"/>
    <w:link w:val="BrdtextChar"/>
    <w:autoRedefine/>
    <w:uiPriority w:val="1"/>
    <w:qFormat/>
    <w:rsid w:val="00C420B9"/>
    <w:pPr>
      <w:tabs>
        <w:tab w:val="left" w:pos="1304"/>
        <w:tab w:val="left" w:pos="2608"/>
        <w:tab w:val="left" w:pos="3912"/>
        <w:tab w:val="left" w:pos="5216"/>
        <w:tab w:val="left" w:pos="6520"/>
        <w:tab w:val="left" w:pos="7824"/>
        <w:tab w:val="left" w:pos="9128"/>
      </w:tabs>
      <w:ind w:right="147"/>
    </w:pPr>
    <w:rPr>
      <w:rFonts w:ascii="Georgia" w:eastAsia="ヒラギノ角ゴ Pro W3" w:hAnsi="Georgia"/>
      <w:color w:val="000000"/>
      <w:lang w:eastAsia="en-US"/>
    </w:rPr>
  </w:style>
  <w:style w:type="character" w:customStyle="1" w:styleId="BrdtextChar">
    <w:name w:val="Brödtext Char"/>
    <w:basedOn w:val="Standardstycketeckensnitt"/>
    <w:link w:val="Brdtext"/>
    <w:uiPriority w:val="1"/>
    <w:rsid w:val="00C420B9"/>
    <w:rPr>
      <w:rFonts w:ascii="Georgia" w:eastAsia="ヒラギノ角ゴ Pro W3" w:hAnsi="Georgia"/>
      <w:color w:val="000000"/>
      <w:lang w:eastAsia="en-US"/>
    </w:rPr>
  </w:style>
  <w:style w:type="character" w:customStyle="1" w:styleId="BodyTextChar">
    <w:name w:val="Body Text Char"/>
    <w:basedOn w:val="Standardstycketeckensnitt"/>
    <w:uiPriority w:val="1"/>
    <w:rsid w:val="007E47C0"/>
    <w:rPr>
      <w:rFonts w:ascii="Georgia" w:hAnsi="Georgia"/>
      <w:szCs w:val="22"/>
      <w:lang w:eastAsia="en-US"/>
    </w:rPr>
  </w:style>
  <w:style w:type="paragraph" w:styleId="Kommentarer">
    <w:name w:val="annotation text"/>
    <w:link w:val="KommentarerChar"/>
    <w:autoRedefine/>
    <w:uiPriority w:val="99"/>
    <w:rsid w:val="007E47C0"/>
    <w:pPr>
      <w:ind w:left="567"/>
    </w:pPr>
    <w:rPr>
      <w:rFonts w:ascii="Arial" w:eastAsia="ヒラギノ角ゴ Pro W3" w:hAnsi="Arial"/>
      <w:i/>
      <w:color w:val="000000"/>
      <w:sz w:val="24"/>
      <w:lang w:val="en-GB" w:eastAsia="en-US"/>
    </w:rPr>
  </w:style>
  <w:style w:type="character" w:customStyle="1" w:styleId="KommentarerChar">
    <w:name w:val="Kommentarer Char"/>
    <w:basedOn w:val="Standardstycketeckensnitt"/>
    <w:link w:val="Kommentarer"/>
    <w:uiPriority w:val="99"/>
    <w:rsid w:val="007E47C0"/>
    <w:rPr>
      <w:rFonts w:ascii="Arial" w:eastAsia="ヒラギノ角ゴ Pro W3" w:hAnsi="Arial"/>
      <w:i/>
      <w:color w:val="000000"/>
      <w:sz w:val="24"/>
      <w:lang w:val="en-GB" w:eastAsia="en-US"/>
    </w:rPr>
  </w:style>
  <w:style w:type="character" w:styleId="Kommentarsreferens">
    <w:name w:val="annotation reference"/>
    <w:uiPriority w:val="99"/>
    <w:semiHidden/>
    <w:rsid w:val="007E47C0"/>
    <w:rPr>
      <w:sz w:val="16"/>
      <w:szCs w:val="16"/>
    </w:rPr>
  </w:style>
  <w:style w:type="paragraph" w:customStyle="1" w:styleId="TableText">
    <w:name w:val="Table Text"/>
    <w:basedOn w:val="Brdtext"/>
    <w:rsid w:val="007E47C0"/>
    <w:pPr>
      <w:tabs>
        <w:tab w:val="clear" w:pos="1304"/>
        <w:tab w:val="clear" w:pos="2608"/>
        <w:tab w:val="clear" w:pos="3912"/>
        <w:tab w:val="clear" w:pos="5216"/>
        <w:tab w:val="clear" w:pos="6520"/>
        <w:tab w:val="clear" w:pos="7824"/>
        <w:tab w:val="clear" w:pos="9128"/>
      </w:tabs>
      <w:overflowPunct w:val="0"/>
      <w:autoSpaceDE w:val="0"/>
      <w:autoSpaceDN w:val="0"/>
      <w:adjustRightInd w:val="0"/>
      <w:ind w:left="28" w:right="28"/>
      <w:textAlignment w:val="baseline"/>
    </w:pPr>
    <w:rPr>
      <w:rFonts w:eastAsia="Times New Roman"/>
      <w:color w:val="auto"/>
    </w:rPr>
  </w:style>
  <w:style w:type="paragraph" w:customStyle="1" w:styleId="TableParagraph">
    <w:name w:val="Table Paragraph"/>
    <w:basedOn w:val="Normal"/>
    <w:uiPriority w:val="1"/>
    <w:qFormat/>
    <w:rsid w:val="007E47C0"/>
    <w:pPr>
      <w:widowControl w:val="0"/>
    </w:pPr>
    <w:rPr>
      <w:rFonts w:asciiTheme="minorHAnsi" w:eastAsiaTheme="minorHAnsi" w:hAnsiTheme="minorHAnsi" w:cstheme="minorBidi"/>
      <w:sz w:val="22"/>
    </w:rPr>
  </w:style>
  <w:style w:type="table" w:customStyle="1" w:styleId="TableNormal3">
    <w:name w:val="Table Normal3"/>
    <w:uiPriority w:val="2"/>
    <w:semiHidden/>
    <w:unhideWhenUsed/>
    <w:qFormat/>
    <w:rsid w:val="002D5403"/>
    <w:pPr>
      <w:widowControl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Rubrik2b">
    <w:name w:val="Rubrik 2b"/>
    <w:basedOn w:val="Rubrik1"/>
    <w:uiPriority w:val="1"/>
    <w:qFormat/>
    <w:rsid w:val="00424B6F"/>
    <w:pPr>
      <w:keepNext w:val="0"/>
      <w:keepLines w:val="0"/>
      <w:widowControl w:val="0"/>
      <w:numPr>
        <w:numId w:val="0"/>
      </w:numPr>
      <w:tabs>
        <w:tab w:val="left" w:pos="1299"/>
      </w:tabs>
      <w:spacing w:before="69" w:after="0" w:line="240" w:lineRule="auto"/>
      <w:ind w:left="792" w:hanging="432"/>
    </w:pPr>
    <w:rPr>
      <w:rFonts w:ascii="Arial" w:eastAsia="Arial" w:hAnsi="Arial" w:cstheme="minorBidi"/>
      <w:b/>
      <w:sz w:val="24"/>
      <w:szCs w:val="24"/>
    </w:rPr>
  </w:style>
  <w:style w:type="paragraph" w:customStyle="1" w:styleId="Rubrik3b">
    <w:name w:val="Rubrik 3b"/>
    <w:basedOn w:val="Rubrik1"/>
    <w:next w:val="Brdtext"/>
    <w:uiPriority w:val="1"/>
    <w:qFormat/>
    <w:rsid w:val="00137C8C"/>
    <w:pPr>
      <w:keepNext w:val="0"/>
      <w:keepLines w:val="0"/>
      <w:widowControl w:val="0"/>
      <w:numPr>
        <w:numId w:val="0"/>
      </w:numPr>
      <w:tabs>
        <w:tab w:val="left" w:pos="1299"/>
      </w:tabs>
      <w:spacing w:before="69" w:after="0" w:line="240" w:lineRule="auto"/>
      <w:ind w:left="1224" w:hanging="504"/>
    </w:pPr>
    <w:rPr>
      <w:rFonts w:ascii="Arial" w:eastAsia="Arial" w:hAnsi="Arial" w:cstheme="minorBidi"/>
      <w:i/>
      <w:sz w:val="24"/>
      <w:szCs w:val="24"/>
    </w:rPr>
  </w:style>
  <w:style w:type="paragraph" w:customStyle="1" w:styleId="TOC1Para">
    <w:name w:val="TOC 1 Para"/>
    <w:next w:val="Normal"/>
    <w:autoRedefine/>
    <w:rsid w:val="00137C8C"/>
    <w:pPr>
      <w:tabs>
        <w:tab w:val="right" w:leader="dot" w:pos="9490"/>
      </w:tabs>
      <w:spacing w:before="260"/>
      <w:outlineLvl w:val="0"/>
    </w:pPr>
    <w:rPr>
      <w:rFonts w:ascii="Arial" w:eastAsia="ヒラギノ角ゴ Pro W3" w:hAnsi="Arial"/>
      <w:b/>
      <w:color w:val="000000"/>
      <w:sz w:val="22"/>
      <w:lang w:val="en-GB" w:eastAsia="en-US"/>
    </w:rPr>
  </w:style>
  <w:style w:type="paragraph" w:customStyle="1" w:styleId="Default">
    <w:name w:val="Default"/>
    <w:rsid w:val="00F7750B"/>
    <w:pPr>
      <w:autoSpaceDE w:val="0"/>
      <w:autoSpaceDN w:val="0"/>
      <w:adjustRightInd w:val="0"/>
    </w:pPr>
    <w:rPr>
      <w:rFonts w:ascii="Times New Roman" w:eastAsiaTheme="minorHAnsi" w:hAnsi="Times New Roman"/>
      <w:color w:val="000000"/>
      <w:sz w:val="24"/>
      <w:szCs w:val="24"/>
      <w:lang w:eastAsia="en-US"/>
    </w:rPr>
  </w:style>
  <w:style w:type="paragraph" w:customStyle="1" w:styleId="Sidhuvudvnster">
    <w:name w:val="Sidhuvud vänster"/>
    <w:autoRedefine/>
    <w:rsid w:val="005D7DF6"/>
    <w:pPr>
      <w:widowControl w:val="0"/>
      <w:tabs>
        <w:tab w:val="center" w:pos="4536"/>
        <w:tab w:val="right" w:pos="9072"/>
      </w:tabs>
      <w:spacing w:before="40" w:after="40"/>
    </w:pPr>
    <w:rPr>
      <w:rFonts w:ascii="Arial" w:eastAsia="ヒラギノ角ゴ Pro W3" w:hAnsi="Arial"/>
      <w:color w:val="000000"/>
      <w:sz w:val="16"/>
      <w:lang w:eastAsia="en-US"/>
    </w:rPr>
  </w:style>
  <w:style w:type="paragraph" w:customStyle="1" w:styleId="Sidhuvudcentrerad">
    <w:name w:val="Sidhuvud centrerad"/>
    <w:rsid w:val="005D7DF6"/>
    <w:pPr>
      <w:tabs>
        <w:tab w:val="left" w:pos="2376"/>
      </w:tabs>
      <w:spacing w:before="40" w:after="40"/>
      <w:jc w:val="center"/>
    </w:pPr>
    <w:rPr>
      <w:rFonts w:ascii="Arial" w:eastAsia="ヒラギノ角ゴ Pro W3" w:hAnsi="Arial"/>
      <w:color w:val="000000"/>
      <w:sz w:val="16"/>
      <w:lang w:eastAsia="en-US"/>
    </w:rPr>
  </w:style>
  <w:style w:type="paragraph" w:customStyle="1" w:styleId="Sidhuvudhger">
    <w:name w:val="Sidhuvud höger"/>
    <w:rsid w:val="005D7DF6"/>
    <w:pPr>
      <w:widowControl w:val="0"/>
      <w:tabs>
        <w:tab w:val="center" w:pos="4536"/>
        <w:tab w:val="right" w:pos="9072"/>
      </w:tabs>
      <w:spacing w:before="40" w:after="40"/>
      <w:jc w:val="right"/>
    </w:pPr>
    <w:rPr>
      <w:rFonts w:ascii="Arial" w:eastAsia="ヒラギノ角ゴ Pro W3" w:hAnsi="Arial"/>
      <w:color w:val="000000"/>
      <w:sz w:val="16"/>
      <w:lang w:eastAsia="en-US"/>
    </w:rPr>
  </w:style>
  <w:style w:type="paragraph" w:styleId="Revision">
    <w:name w:val="Revision"/>
    <w:hidden/>
    <w:uiPriority w:val="99"/>
    <w:semiHidden/>
    <w:rsid w:val="005D7DF6"/>
    <w:rPr>
      <w:rFonts w:ascii="Times New Roman" w:eastAsia="Times New Roman" w:hAnsi="Times New Roman"/>
      <w:sz w:val="24"/>
      <w:szCs w:val="24"/>
    </w:rPr>
  </w:style>
  <w:style w:type="paragraph" w:styleId="Kommentarsmne">
    <w:name w:val="annotation subject"/>
    <w:basedOn w:val="Kommentarer"/>
    <w:next w:val="Kommentarer"/>
    <w:link w:val="KommentarsmneChar"/>
    <w:uiPriority w:val="99"/>
    <w:semiHidden/>
    <w:unhideWhenUsed/>
    <w:rsid w:val="005D7DF6"/>
    <w:pPr>
      <w:ind w:left="0"/>
    </w:pPr>
    <w:rPr>
      <w:rFonts w:ascii="Times New Roman" w:eastAsia="Times New Roman" w:hAnsi="Times New Roman"/>
      <w:b/>
      <w:bCs/>
      <w:i w:val="0"/>
      <w:color w:val="auto"/>
      <w:sz w:val="20"/>
      <w:lang w:val="sv-SE" w:eastAsia="sv-SE"/>
    </w:rPr>
  </w:style>
  <w:style w:type="character" w:customStyle="1" w:styleId="KommentarsmneChar">
    <w:name w:val="Kommentarsämne Char"/>
    <w:basedOn w:val="KommentarerChar"/>
    <w:link w:val="Kommentarsmne"/>
    <w:uiPriority w:val="99"/>
    <w:semiHidden/>
    <w:rsid w:val="005D7DF6"/>
    <w:rPr>
      <w:rFonts w:ascii="Times New Roman" w:eastAsia="Times New Roman" w:hAnsi="Times New Roman"/>
      <w:b/>
      <w:bCs/>
      <w:i w:val="0"/>
      <w:color w:val="000000"/>
      <w:sz w:val="24"/>
      <w:lang w:val="en-GB" w:eastAsia="en-US"/>
    </w:rPr>
  </w:style>
  <w:style w:type="paragraph" w:styleId="Beskrivning">
    <w:name w:val="caption"/>
    <w:basedOn w:val="Normal"/>
    <w:next w:val="Normal"/>
    <w:uiPriority w:val="35"/>
    <w:unhideWhenUsed/>
    <w:qFormat/>
    <w:rsid w:val="000B0F50"/>
    <w:pPr>
      <w:spacing w:after="200"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lsdException w:name="heading 8" w:semiHidden="0" w:uiPriority="0" w:unhideWhenUsed="0"/>
    <w:lsdException w:name="heading 9" w:semiHidden="0" w:uiPriority="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F47A0"/>
    <w:pPr>
      <w:spacing w:line="280" w:lineRule="atLeast"/>
    </w:pPr>
    <w:rPr>
      <w:rFonts w:ascii="Georgia" w:hAnsi="Georgia"/>
      <w:szCs w:val="22"/>
      <w:lang w:eastAsia="en-US"/>
    </w:rPr>
  </w:style>
  <w:style w:type="paragraph" w:styleId="Rubrik1">
    <w:name w:val="heading 1"/>
    <w:basedOn w:val="Normal"/>
    <w:next w:val="Normal"/>
    <w:link w:val="Rubrik1Char"/>
    <w:uiPriority w:val="1"/>
    <w:qFormat/>
    <w:rsid w:val="007B025E"/>
    <w:pPr>
      <w:keepNext/>
      <w:keepLines/>
      <w:numPr>
        <w:numId w:val="25"/>
      </w:numPr>
      <w:spacing w:before="360" w:after="120" w:line="400" w:lineRule="atLeast"/>
      <w:outlineLvl w:val="0"/>
    </w:pPr>
    <w:rPr>
      <w:rFonts w:eastAsia="Times New Roman"/>
      <w:bCs/>
      <w:sz w:val="30"/>
      <w:szCs w:val="28"/>
    </w:rPr>
  </w:style>
  <w:style w:type="paragraph" w:styleId="Rubrik2">
    <w:name w:val="heading 2"/>
    <w:basedOn w:val="Normal"/>
    <w:next w:val="Normal"/>
    <w:link w:val="Rubrik2Char"/>
    <w:uiPriority w:val="9"/>
    <w:qFormat/>
    <w:rsid w:val="002A59E4"/>
    <w:pPr>
      <w:keepNext/>
      <w:keepLines/>
      <w:numPr>
        <w:ilvl w:val="1"/>
        <w:numId w:val="25"/>
      </w:numPr>
      <w:spacing w:after="80"/>
      <w:outlineLvl w:val="1"/>
    </w:pPr>
    <w:rPr>
      <w:rFonts w:eastAsia="Times New Roman"/>
      <w:bCs/>
      <w:sz w:val="24"/>
      <w:szCs w:val="26"/>
    </w:rPr>
  </w:style>
  <w:style w:type="paragraph" w:styleId="Rubrik3">
    <w:name w:val="heading 3"/>
    <w:basedOn w:val="Normal"/>
    <w:next w:val="Normal"/>
    <w:link w:val="Rubrik3Char"/>
    <w:uiPriority w:val="9"/>
    <w:qFormat/>
    <w:rsid w:val="00793064"/>
    <w:pPr>
      <w:keepNext/>
      <w:keepLines/>
      <w:numPr>
        <w:ilvl w:val="2"/>
        <w:numId w:val="25"/>
      </w:numPr>
      <w:spacing w:after="80" w:line="300" w:lineRule="atLeast"/>
      <w:outlineLvl w:val="2"/>
    </w:pPr>
    <w:rPr>
      <w:rFonts w:eastAsia="Times New Roman"/>
      <w:bCs/>
      <w:sz w:val="24"/>
    </w:rPr>
  </w:style>
  <w:style w:type="paragraph" w:styleId="Rubrik4">
    <w:name w:val="heading 4"/>
    <w:basedOn w:val="Normal"/>
    <w:next w:val="Normal"/>
    <w:link w:val="Rubrik4Char"/>
    <w:uiPriority w:val="9"/>
    <w:qFormat/>
    <w:rsid w:val="005A0069"/>
    <w:pPr>
      <w:keepNext/>
      <w:keepLines/>
      <w:numPr>
        <w:ilvl w:val="3"/>
        <w:numId w:val="25"/>
      </w:numPr>
      <w:spacing w:after="80"/>
      <w:outlineLvl w:val="3"/>
    </w:pPr>
    <w:rPr>
      <w:rFonts w:eastAsia="Times New Roman"/>
      <w:bCs/>
      <w:iCs/>
      <w:sz w:val="24"/>
    </w:rPr>
  </w:style>
  <w:style w:type="paragraph" w:styleId="Rubrik5">
    <w:name w:val="heading 5"/>
    <w:basedOn w:val="Normal"/>
    <w:next w:val="Normal"/>
    <w:link w:val="Rubrik5Char"/>
    <w:uiPriority w:val="9"/>
    <w:qFormat/>
    <w:rsid w:val="00793064"/>
    <w:pPr>
      <w:keepNext/>
      <w:keepLines/>
      <w:numPr>
        <w:ilvl w:val="4"/>
        <w:numId w:val="25"/>
      </w:numPr>
      <w:spacing w:before="200"/>
      <w:outlineLvl w:val="4"/>
    </w:pPr>
    <w:rPr>
      <w:rFonts w:ascii="Cambria" w:eastAsia="Times New Roman" w:hAnsi="Cambria"/>
      <w:color w:val="001522"/>
      <w:sz w:val="24"/>
    </w:rPr>
  </w:style>
  <w:style w:type="paragraph" w:styleId="Rubrik6">
    <w:name w:val="heading 6"/>
    <w:basedOn w:val="Normal"/>
    <w:next w:val="Normal"/>
    <w:qFormat/>
    <w:rsid w:val="00793064"/>
    <w:pPr>
      <w:widowControl w:val="0"/>
      <w:numPr>
        <w:ilvl w:val="5"/>
        <w:numId w:val="25"/>
      </w:numPr>
      <w:adjustRightInd w:val="0"/>
      <w:spacing w:before="240" w:after="60" w:line="240" w:lineRule="atLeast"/>
      <w:textAlignment w:val="baseline"/>
      <w:outlineLvl w:val="5"/>
    </w:pPr>
    <w:rPr>
      <w:rFonts w:ascii="Times New Roman" w:eastAsia="Times New Roman" w:hAnsi="Times New Roman"/>
      <w:bCs/>
      <w:sz w:val="22"/>
      <w:lang w:eastAsia="sv-SE"/>
    </w:rPr>
  </w:style>
  <w:style w:type="paragraph" w:styleId="Rubrik7">
    <w:name w:val="heading 7"/>
    <w:basedOn w:val="Normal"/>
    <w:next w:val="Normal"/>
    <w:rsid w:val="00003FF5"/>
    <w:pPr>
      <w:widowControl w:val="0"/>
      <w:numPr>
        <w:ilvl w:val="6"/>
        <w:numId w:val="25"/>
      </w:numPr>
      <w:adjustRightInd w:val="0"/>
      <w:spacing w:before="240" w:after="60" w:line="240" w:lineRule="atLeast"/>
      <w:textAlignment w:val="baseline"/>
      <w:outlineLvl w:val="6"/>
    </w:pPr>
    <w:rPr>
      <w:rFonts w:ascii="Times New Roman" w:eastAsia="Times New Roman" w:hAnsi="Times New Roman"/>
      <w:sz w:val="24"/>
      <w:szCs w:val="24"/>
      <w:lang w:eastAsia="sv-SE"/>
    </w:rPr>
  </w:style>
  <w:style w:type="paragraph" w:styleId="Rubrik8">
    <w:name w:val="heading 8"/>
    <w:basedOn w:val="Normal"/>
    <w:next w:val="Normal"/>
    <w:rsid w:val="00003FF5"/>
    <w:pPr>
      <w:widowControl w:val="0"/>
      <w:numPr>
        <w:ilvl w:val="7"/>
        <w:numId w:val="25"/>
      </w:numPr>
      <w:adjustRightInd w:val="0"/>
      <w:spacing w:before="240" w:after="60" w:line="240" w:lineRule="atLeast"/>
      <w:textAlignment w:val="baseline"/>
      <w:outlineLvl w:val="7"/>
    </w:pPr>
    <w:rPr>
      <w:rFonts w:ascii="Times New Roman" w:eastAsia="Times New Roman" w:hAnsi="Times New Roman"/>
      <w:i/>
      <w:iCs/>
      <w:sz w:val="24"/>
      <w:szCs w:val="24"/>
      <w:lang w:eastAsia="sv-SE"/>
    </w:rPr>
  </w:style>
  <w:style w:type="paragraph" w:styleId="Rubrik9">
    <w:name w:val="heading 9"/>
    <w:basedOn w:val="Normal"/>
    <w:next w:val="Normal"/>
    <w:rsid w:val="00003FF5"/>
    <w:pPr>
      <w:widowControl w:val="0"/>
      <w:numPr>
        <w:ilvl w:val="8"/>
        <w:numId w:val="25"/>
      </w:numPr>
      <w:adjustRightInd w:val="0"/>
      <w:spacing w:before="240" w:after="60" w:line="240" w:lineRule="atLeast"/>
      <w:textAlignment w:val="baseline"/>
      <w:outlineLvl w:val="8"/>
    </w:pPr>
    <w:rPr>
      <w:rFonts w:ascii="Arial" w:eastAsia="Times New Roman" w:hAnsi="Arial" w:cs="Arial"/>
      <w:sz w:val="22"/>
      <w:lang w:eastAsia="sv-SE"/>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1"/>
    <w:rsid w:val="007B025E"/>
    <w:rPr>
      <w:rFonts w:ascii="Georgia" w:eastAsia="Times New Roman" w:hAnsi="Georgia"/>
      <w:bCs/>
      <w:sz w:val="30"/>
      <w:szCs w:val="28"/>
      <w:lang w:eastAsia="en-US"/>
    </w:rPr>
  </w:style>
  <w:style w:type="character" w:customStyle="1" w:styleId="Rubrik2Char">
    <w:name w:val="Rubrik 2 Char"/>
    <w:basedOn w:val="Standardstycketeckensnitt"/>
    <w:link w:val="Rubrik2"/>
    <w:uiPriority w:val="9"/>
    <w:rsid w:val="002A59E4"/>
    <w:rPr>
      <w:rFonts w:ascii="Georgia" w:eastAsia="Times New Roman" w:hAnsi="Georgia"/>
      <w:bCs/>
      <w:sz w:val="24"/>
      <w:szCs w:val="26"/>
      <w:lang w:eastAsia="en-US"/>
    </w:rPr>
  </w:style>
  <w:style w:type="character" w:customStyle="1" w:styleId="Rubrik3Char">
    <w:name w:val="Rubrik 3 Char"/>
    <w:basedOn w:val="Standardstycketeckensnitt"/>
    <w:link w:val="Rubrik3"/>
    <w:uiPriority w:val="9"/>
    <w:rsid w:val="00793064"/>
    <w:rPr>
      <w:rFonts w:ascii="Georgia" w:eastAsia="Times New Roman" w:hAnsi="Georgia"/>
      <w:bCs/>
      <w:sz w:val="24"/>
      <w:szCs w:val="22"/>
      <w:lang w:eastAsia="en-US"/>
    </w:rPr>
  </w:style>
  <w:style w:type="character" w:customStyle="1" w:styleId="Rubrik4Char">
    <w:name w:val="Rubrik 4 Char"/>
    <w:basedOn w:val="Standardstycketeckensnitt"/>
    <w:link w:val="Rubrik4"/>
    <w:uiPriority w:val="9"/>
    <w:rsid w:val="00415214"/>
    <w:rPr>
      <w:rFonts w:ascii="Georgia" w:eastAsia="Times New Roman" w:hAnsi="Georgia"/>
      <w:bCs/>
      <w:iCs/>
      <w:sz w:val="24"/>
      <w:szCs w:val="22"/>
      <w:lang w:eastAsia="en-US"/>
    </w:rPr>
  </w:style>
  <w:style w:type="character" w:customStyle="1" w:styleId="Rubrik5Char">
    <w:name w:val="Rubrik 5 Char"/>
    <w:basedOn w:val="Standardstycketeckensnitt"/>
    <w:link w:val="Rubrik5"/>
    <w:uiPriority w:val="9"/>
    <w:rsid w:val="00793064"/>
    <w:rPr>
      <w:rFonts w:ascii="Cambria" w:eastAsia="Times New Roman" w:hAnsi="Cambria"/>
      <w:color w:val="001522"/>
      <w:sz w:val="24"/>
      <w:szCs w:val="22"/>
      <w:lang w:eastAsia="en-US"/>
    </w:rPr>
  </w:style>
  <w:style w:type="paragraph" w:styleId="Sidhuvud">
    <w:name w:val="header"/>
    <w:basedOn w:val="Normal"/>
    <w:link w:val="SidhuvudChar"/>
    <w:uiPriority w:val="99"/>
    <w:unhideWhenUsed/>
    <w:rsid w:val="00C72B17"/>
    <w:pPr>
      <w:tabs>
        <w:tab w:val="center" w:pos="4536"/>
        <w:tab w:val="right" w:pos="9072"/>
      </w:tabs>
      <w:spacing w:line="240" w:lineRule="auto"/>
    </w:pPr>
  </w:style>
  <w:style w:type="character" w:customStyle="1" w:styleId="SidhuvudChar">
    <w:name w:val="Sidhuvud Char"/>
    <w:basedOn w:val="Standardstycketeckensnitt"/>
    <w:link w:val="Sidhuvud"/>
    <w:uiPriority w:val="99"/>
    <w:rsid w:val="00C72B17"/>
    <w:rPr>
      <w:rFonts w:ascii="Georgia" w:hAnsi="Georgia"/>
      <w:sz w:val="20"/>
    </w:rPr>
  </w:style>
  <w:style w:type="character" w:styleId="AnvndHyperlnk">
    <w:name w:val="FollowedHyperlink"/>
    <w:basedOn w:val="Standardstycketeckensnitt"/>
    <w:uiPriority w:val="99"/>
    <w:semiHidden/>
    <w:unhideWhenUsed/>
    <w:rsid w:val="00A03D94"/>
    <w:rPr>
      <w:color w:val="772059"/>
      <w:u w:val="single"/>
    </w:rPr>
  </w:style>
  <w:style w:type="paragraph" w:styleId="Sidfot">
    <w:name w:val="footer"/>
    <w:basedOn w:val="Normal"/>
    <w:link w:val="SidfotChar"/>
    <w:uiPriority w:val="99"/>
    <w:unhideWhenUsed/>
    <w:rsid w:val="00CF47A0"/>
    <w:pPr>
      <w:tabs>
        <w:tab w:val="center" w:pos="4309"/>
        <w:tab w:val="right" w:pos="8618"/>
      </w:tabs>
      <w:spacing w:line="160" w:lineRule="atLeast"/>
      <w:ind w:left="567"/>
    </w:pPr>
    <w:rPr>
      <w:sz w:val="12"/>
    </w:rPr>
  </w:style>
  <w:style w:type="character" w:customStyle="1" w:styleId="SidfotChar">
    <w:name w:val="Sidfot Char"/>
    <w:basedOn w:val="Standardstycketeckensnitt"/>
    <w:link w:val="Sidfot"/>
    <w:uiPriority w:val="99"/>
    <w:rsid w:val="00CF47A0"/>
    <w:rPr>
      <w:rFonts w:ascii="Georgia" w:hAnsi="Georgia"/>
      <w:sz w:val="12"/>
      <w:szCs w:val="22"/>
      <w:lang w:eastAsia="en-US"/>
    </w:rPr>
  </w:style>
  <w:style w:type="paragraph" w:styleId="Liststycke">
    <w:name w:val="List Paragraph"/>
    <w:basedOn w:val="Normal"/>
    <w:link w:val="ListstyckeChar"/>
    <w:uiPriority w:val="34"/>
    <w:qFormat/>
    <w:rsid w:val="008F38AA"/>
    <w:pPr>
      <w:ind w:left="720" w:hanging="360"/>
      <w:contextualSpacing/>
    </w:pPr>
  </w:style>
  <w:style w:type="character" w:customStyle="1" w:styleId="ListstyckeChar">
    <w:name w:val="Liststycke Char"/>
    <w:basedOn w:val="Standardstycketeckensnitt"/>
    <w:link w:val="Liststycke"/>
    <w:uiPriority w:val="34"/>
    <w:rsid w:val="008F38AA"/>
    <w:rPr>
      <w:rFonts w:ascii="Georgia" w:hAnsi="Georgia"/>
      <w:sz w:val="20"/>
    </w:rPr>
  </w:style>
  <w:style w:type="paragraph" w:styleId="Punktlista">
    <w:name w:val="List Bullet"/>
    <w:basedOn w:val="Normal"/>
    <w:uiPriority w:val="99"/>
    <w:semiHidden/>
    <w:unhideWhenUsed/>
    <w:rsid w:val="00633EAD"/>
    <w:pPr>
      <w:ind w:left="360" w:hanging="360"/>
      <w:contextualSpacing/>
    </w:pPr>
  </w:style>
  <w:style w:type="table" w:styleId="Tabellrutnt">
    <w:name w:val="Table Grid"/>
    <w:basedOn w:val="Normaltabell"/>
    <w:uiPriority w:val="59"/>
    <w:rsid w:val="00E738E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ngtext">
    <w:name w:val="Balloon Text"/>
    <w:basedOn w:val="Normal"/>
    <w:link w:val="BallongtextChar"/>
    <w:uiPriority w:val="99"/>
    <w:semiHidden/>
    <w:unhideWhenUsed/>
    <w:rsid w:val="00F46893"/>
    <w:pPr>
      <w:spacing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F46893"/>
    <w:rPr>
      <w:rFonts w:ascii="Tahoma" w:hAnsi="Tahoma" w:cs="Tahoma"/>
      <w:sz w:val="16"/>
      <w:szCs w:val="16"/>
    </w:rPr>
  </w:style>
  <w:style w:type="paragraph" w:styleId="Underrubrik">
    <w:name w:val="Subtitle"/>
    <w:basedOn w:val="Normal"/>
    <w:next w:val="Normal"/>
    <w:link w:val="UnderrubrikChar"/>
    <w:uiPriority w:val="11"/>
    <w:rsid w:val="00415214"/>
    <w:pPr>
      <w:numPr>
        <w:ilvl w:val="1"/>
      </w:numPr>
      <w:spacing w:after="80"/>
    </w:pPr>
    <w:rPr>
      <w:rFonts w:eastAsia="Times New Roman"/>
      <w:iCs/>
      <w:color w:val="002B45"/>
      <w:spacing w:val="15"/>
      <w:sz w:val="24"/>
      <w:szCs w:val="24"/>
    </w:rPr>
  </w:style>
  <w:style w:type="character" w:customStyle="1" w:styleId="UnderrubrikChar">
    <w:name w:val="Underrubrik Char"/>
    <w:basedOn w:val="Standardstycketeckensnitt"/>
    <w:link w:val="Underrubrik"/>
    <w:uiPriority w:val="11"/>
    <w:rsid w:val="00415214"/>
    <w:rPr>
      <w:rFonts w:ascii="Georgia" w:eastAsia="Times New Roman" w:hAnsi="Georgia" w:cs="Times New Roman"/>
      <w:iCs/>
      <w:color w:val="002B45"/>
      <w:spacing w:val="15"/>
      <w:sz w:val="24"/>
      <w:szCs w:val="24"/>
    </w:rPr>
  </w:style>
  <w:style w:type="character" w:styleId="Hyperlnk">
    <w:name w:val="Hyperlink"/>
    <w:basedOn w:val="Standardstycketeckensnitt"/>
    <w:uiPriority w:val="99"/>
    <w:rsid w:val="00F456CC"/>
    <w:rPr>
      <w:color w:val="0000FF"/>
      <w:u w:val="single"/>
    </w:rPr>
  </w:style>
  <w:style w:type="paragraph" w:styleId="Innehllsfrteckningsrubrik">
    <w:name w:val="TOC Heading"/>
    <w:basedOn w:val="Rubrik1"/>
    <w:next w:val="Normal"/>
    <w:uiPriority w:val="39"/>
    <w:unhideWhenUsed/>
    <w:qFormat/>
    <w:rsid w:val="00793064"/>
    <w:pPr>
      <w:numPr>
        <w:numId w:val="0"/>
      </w:numPr>
      <w:spacing w:before="480" w:after="0" w:line="276" w:lineRule="auto"/>
      <w:outlineLvl w:val="9"/>
    </w:pPr>
    <w:rPr>
      <w:rFonts w:asciiTheme="majorHAnsi" w:eastAsiaTheme="majorEastAsia" w:hAnsiTheme="majorHAnsi" w:cstheme="majorBidi"/>
      <w:b/>
      <w:color w:val="365F91" w:themeColor="accent1" w:themeShade="BF"/>
      <w:sz w:val="28"/>
    </w:rPr>
  </w:style>
  <w:style w:type="paragraph" w:styleId="Innehll1">
    <w:name w:val="toc 1"/>
    <w:basedOn w:val="Normal"/>
    <w:next w:val="Normal"/>
    <w:autoRedefine/>
    <w:uiPriority w:val="39"/>
    <w:unhideWhenUsed/>
    <w:rsid w:val="000D0257"/>
    <w:pPr>
      <w:spacing w:after="100"/>
    </w:pPr>
  </w:style>
  <w:style w:type="paragraph" w:styleId="Innehll2">
    <w:name w:val="toc 2"/>
    <w:basedOn w:val="Normal"/>
    <w:next w:val="Normal"/>
    <w:autoRedefine/>
    <w:uiPriority w:val="39"/>
    <w:unhideWhenUsed/>
    <w:rsid w:val="00793064"/>
    <w:pPr>
      <w:spacing w:after="100"/>
      <w:ind w:left="200"/>
    </w:pPr>
  </w:style>
  <w:style w:type="paragraph" w:styleId="Innehll3">
    <w:name w:val="toc 3"/>
    <w:basedOn w:val="Normal"/>
    <w:next w:val="Normal"/>
    <w:autoRedefine/>
    <w:uiPriority w:val="39"/>
    <w:unhideWhenUsed/>
    <w:rsid w:val="00793064"/>
    <w:pPr>
      <w:spacing w:after="100"/>
      <w:ind w:left="400"/>
    </w:pPr>
  </w:style>
  <w:style w:type="paragraph" w:styleId="Brdtext">
    <w:name w:val="Body Text"/>
    <w:link w:val="BrdtextChar"/>
    <w:autoRedefine/>
    <w:uiPriority w:val="1"/>
    <w:qFormat/>
    <w:rsid w:val="00C420B9"/>
    <w:pPr>
      <w:tabs>
        <w:tab w:val="left" w:pos="1304"/>
        <w:tab w:val="left" w:pos="2608"/>
        <w:tab w:val="left" w:pos="3912"/>
        <w:tab w:val="left" w:pos="5216"/>
        <w:tab w:val="left" w:pos="6520"/>
        <w:tab w:val="left" w:pos="7824"/>
        <w:tab w:val="left" w:pos="9128"/>
      </w:tabs>
      <w:ind w:right="147"/>
    </w:pPr>
    <w:rPr>
      <w:rFonts w:ascii="Georgia" w:eastAsia="ヒラギノ角ゴ Pro W3" w:hAnsi="Georgia"/>
      <w:color w:val="000000"/>
      <w:lang w:eastAsia="en-US"/>
    </w:rPr>
  </w:style>
  <w:style w:type="character" w:customStyle="1" w:styleId="BrdtextChar">
    <w:name w:val="Brödtext Char"/>
    <w:basedOn w:val="Standardstycketeckensnitt"/>
    <w:link w:val="Brdtext"/>
    <w:uiPriority w:val="1"/>
    <w:rsid w:val="00C420B9"/>
    <w:rPr>
      <w:rFonts w:ascii="Georgia" w:eastAsia="ヒラギノ角ゴ Pro W3" w:hAnsi="Georgia"/>
      <w:color w:val="000000"/>
      <w:lang w:eastAsia="en-US"/>
    </w:rPr>
  </w:style>
  <w:style w:type="character" w:customStyle="1" w:styleId="BodyTextChar">
    <w:name w:val="Body Text Char"/>
    <w:basedOn w:val="Standardstycketeckensnitt"/>
    <w:uiPriority w:val="1"/>
    <w:rsid w:val="007E47C0"/>
    <w:rPr>
      <w:rFonts w:ascii="Georgia" w:hAnsi="Georgia"/>
      <w:szCs w:val="22"/>
      <w:lang w:eastAsia="en-US"/>
    </w:rPr>
  </w:style>
  <w:style w:type="paragraph" w:styleId="Kommentarer">
    <w:name w:val="annotation text"/>
    <w:link w:val="KommentarerChar"/>
    <w:autoRedefine/>
    <w:uiPriority w:val="99"/>
    <w:rsid w:val="007E47C0"/>
    <w:pPr>
      <w:ind w:left="567"/>
    </w:pPr>
    <w:rPr>
      <w:rFonts w:ascii="Arial" w:eastAsia="ヒラギノ角ゴ Pro W3" w:hAnsi="Arial"/>
      <w:i/>
      <w:color w:val="000000"/>
      <w:sz w:val="24"/>
      <w:lang w:val="en-GB" w:eastAsia="en-US"/>
    </w:rPr>
  </w:style>
  <w:style w:type="character" w:customStyle="1" w:styleId="KommentarerChar">
    <w:name w:val="Kommentarer Char"/>
    <w:basedOn w:val="Standardstycketeckensnitt"/>
    <w:link w:val="Kommentarer"/>
    <w:uiPriority w:val="99"/>
    <w:rsid w:val="007E47C0"/>
    <w:rPr>
      <w:rFonts w:ascii="Arial" w:eastAsia="ヒラギノ角ゴ Pro W3" w:hAnsi="Arial"/>
      <w:i/>
      <w:color w:val="000000"/>
      <w:sz w:val="24"/>
      <w:lang w:val="en-GB" w:eastAsia="en-US"/>
    </w:rPr>
  </w:style>
  <w:style w:type="character" w:styleId="Kommentarsreferens">
    <w:name w:val="annotation reference"/>
    <w:uiPriority w:val="99"/>
    <w:semiHidden/>
    <w:rsid w:val="007E47C0"/>
    <w:rPr>
      <w:sz w:val="16"/>
      <w:szCs w:val="16"/>
    </w:rPr>
  </w:style>
  <w:style w:type="paragraph" w:customStyle="1" w:styleId="TableText">
    <w:name w:val="Table Text"/>
    <w:basedOn w:val="Brdtext"/>
    <w:rsid w:val="007E47C0"/>
    <w:pPr>
      <w:tabs>
        <w:tab w:val="clear" w:pos="1304"/>
        <w:tab w:val="clear" w:pos="2608"/>
        <w:tab w:val="clear" w:pos="3912"/>
        <w:tab w:val="clear" w:pos="5216"/>
        <w:tab w:val="clear" w:pos="6520"/>
        <w:tab w:val="clear" w:pos="7824"/>
        <w:tab w:val="clear" w:pos="9128"/>
      </w:tabs>
      <w:overflowPunct w:val="0"/>
      <w:autoSpaceDE w:val="0"/>
      <w:autoSpaceDN w:val="0"/>
      <w:adjustRightInd w:val="0"/>
      <w:ind w:left="28" w:right="28"/>
      <w:textAlignment w:val="baseline"/>
    </w:pPr>
    <w:rPr>
      <w:rFonts w:eastAsia="Times New Roman"/>
      <w:color w:val="auto"/>
    </w:rPr>
  </w:style>
  <w:style w:type="paragraph" w:customStyle="1" w:styleId="TableParagraph">
    <w:name w:val="Table Paragraph"/>
    <w:basedOn w:val="Normal"/>
    <w:uiPriority w:val="1"/>
    <w:qFormat/>
    <w:rsid w:val="007E47C0"/>
    <w:pPr>
      <w:widowControl w:val="0"/>
    </w:pPr>
    <w:rPr>
      <w:rFonts w:asciiTheme="minorHAnsi" w:eastAsiaTheme="minorHAnsi" w:hAnsiTheme="minorHAnsi" w:cstheme="minorBidi"/>
      <w:sz w:val="22"/>
    </w:rPr>
  </w:style>
  <w:style w:type="table" w:customStyle="1" w:styleId="TableNormal3">
    <w:name w:val="Table Normal3"/>
    <w:uiPriority w:val="2"/>
    <w:semiHidden/>
    <w:unhideWhenUsed/>
    <w:qFormat/>
    <w:rsid w:val="002D5403"/>
    <w:pPr>
      <w:widowControl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Rubrik2b">
    <w:name w:val="Rubrik 2b"/>
    <w:basedOn w:val="Rubrik1"/>
    <w:uiPriority w:val="1"/>
    <w:qFormat/>
    <w:rsid w:val="00424B6F"/>
    <w:pPr>
      <w:keepNext w:val="0"/>
      <w:keepLines w:val="0"/>
      <w:widowControl w:val="0"/>
      <w:numPr>
        <w:numId w:val="0"/>
      </w:numPr>
      <w:tabs>
        <w:tab w:val="left" w:pos="1299"/>
      </w:tabs>
      <w:spacing w:before="69" w:after="0" w:line="240" w:lineRule="auto"/>
      <w:ind w:left="792" w:hanging="432"/>
    </w:pPr>
    <w:rPr>
      <w:rFonts w:ascii="Arial" w:eastAsia="Arial" w:hAnsi="Arial" w:cstheme="minorBidi"/>
      <w:b/>
      <w:sz w:val="24"/>
      <w:szCs w:val="24"/>
    </w:rPr>
  </w:style>
  <w:style w:type="paragraph" w:customStyle="1" w:styleId="Rubrik3b">
    <w:name w:val="Rubrik 3b"/>
    <w:basedOn w:val="Rubrik1"/>
    <w:next w:val="Brdtext"/>
    <w:uiPriority w:val="1"/>
    <w:qFormat/>
    <w:rsid w:val="00137C8C"/>
    <w:pPr>
      <w:keepNext w:val="0"/>
      <w:keepLines w:val="0"/>
      <w:widowControl w:val="0"/>
      <w:numPr>
        <w:numId w:val="0"/>
      </w:numPr>
      <w:tabs>
        <w:tab w:val="left" w:pos="1299"/>
      </w:tabs>
      <w:spacing w:before="69" w:after="0" w:line="240" w:lineRule="auto"/>
      <w:ind w:left="1224" w:hanging="504"/>
    </w:pPr>
    <w:rPr>
      <w:rFonts w:ascii="Arial" w:eastAsia="Arial" w:hAnsi="Arial" w:cstheme="minorBidi"/>
      <w:i/>
      <w:sz w:val="24"/>
      <w:szCs w:val="24"/>
    </w:rPr>
  </w:style>
  <w:style w:type="paragraph" w:customStyle="1" w:styleId="TOC1Para">
    <w:name w:val="TOC 1 Para"/>
    <w:next w:val="Normal"/>
    <w:autoRedefine/>
    <w:rsid w:val="00137C8C"/>
    <w:pPr>
      <w:tabs>
        <w:tab w:val="right" w:leader="dot" w:pos="9490"/>
      </w:tabs>
      <w:spacing w:before="260"/>
      <w:outlineLvl w:val="0"/>
    </w:pPr>
    <w:rPr>
      <w:rFonts w:ascii="Arial" w:eastAsia="ヒラギノ角ゴ Pro W3" w:hAnsi="Arial"/>
      <w:b/>
      <w:color w:val="000000"/>
      <w:sz w:val="22"/>
      <w:lang w:val="en-GB" w:eastAsia="en-US"/>
    </w:rPr>
  </w:style>
  <w:style w:type="paragraph" w:customStyle="1" w:styleId="Default">
    <w:name w:val="Default"/>
    <w:rsid w:val="00F7750B"/>
    <w:pPr>
      <w:autoSpaceDE w:val="0"/>
      <w:autoSpaceDN w:val="0"/>
      <w:adjustRightInd w:val="0"/>
    </w:pPr>
    <w:rPr>
      <w:rFonts w:ascii="Times New Roman" w:eastAsiaTheme="minorHAnsi" w:hAnsi="Times New Roman"/>
      <w:color w:val="000000"/>
      <w:sz w:val="24"/>
      <w:szCs w:val="24"/>
      <w:lang w:eastAsia="en-US"/>
    </w:rPr>
  </w:style>
  <w:style w:type="paragraph" w:customStyle="1" w:styleId="Sidhuvudvnster">
    <w:name w:val="Sidhuvud vänster"/>
    <w:autoRedefine/>
    <w:rsid w:val="005D7DF6"/>
    <w:pPr>
      <w:widowControl w:val="0"/>
      <w:tabs>
        <w:tab w:val="center" w:pos="4536"/>
        <w:tab w:val="right" w:pos="9072"/>
      </w:tabs>
      <w:spacing w:before="40" w:after="40"/>
    </w:pPr>
    <w:rPr>
      <w:rFonts w:ascii="Arial" w:eastAsia="ヒラギノ角ゴ Pro W3" w:hAnsi="Arial"/>
      <w:color w:val="000000"/>
      <w:sz w:val="16"/>
      <w:lang w:eastAsia="en-US"/>
    </w:rPr>
  </w:style>
  <w:style w:type="paragraph" w:customStyle="1" w:styleId="Sidhuvudcentrerad">
    <w:name w:val="Sidhuvud centrerad"/>
    <w:rsid w:val="005D7DF6"/>
    <w:pPr>
      <w:tabs>
        <w:tab w:val="left" w:pos="2376"/>
      </w:tabs>
      <w:spacing w:before="40" w:after="40"/>
      <w:jc w:val="center"/>
    </w:pPr>
    <w:rPr>
      <w:rFonts w:ascii="Arial" w:eastAsia="ヒラギノ角ゴ Pro W3" w:hAnsi="Arial"/>
      <w:color w:val="000000"/>
      <w:sz w:val="16"/>
      <w:lang w:eastAsia="en-US"/>
    </w:rPr>
  </w:style>
  <w:style w:type="paragraph" w:customStyle="1" w:styleId="Sidhuvudhger">
    <w:name w:val="Sidhuvud höger"/>
    <w:rsid w:val="005D7DF6"/>
    <w:pPr>
      <w:widowControl w:val="0"/>
      <w:tabs>
        <w:tab w:val="center" w:pos="4536"/>
        <w:tab w:val="right" w:pos="9072"/>
      </w:tabs>
      <w:spacing w:before="40" w:after="40"/>
      <w:jc w:val="right"/>
    </w:pPr>
    <w:rPr>
      <w:rFonts w:ascii="Arial" w:eastAsia="ヒラギノ角ゴ Pro W3" w:hAnsi="Arial"/>
      <w:color w:val="000000"/>
      <w:sz w:val="16"/>
      <w:lang w:eastAsia="en-US"/>
    </w:rPr>
  </w:style>
  <w:style w:type="paragraph" w:styleId="Revision">
    <w:name w:val="Revision"/>
    <w:hidden/>
    <w:uiPriority w:val="99"/>
    <w:semiHidden/>
    <w:rsid w:val="005D7DF6"/>
    <w:rPr>
      <w:rFonts w:ascii="Times New Roman" w:eastAsia="Times New Roman" w:hAnsi="Times New Roman"/>
      <w:sz w:val="24"/>
      <w:szCs w:val="24"/>
    </w:rPr>
  </w:style>
  <w:style w:type="paragraph" w:styleId="Kommentarsmne">
    <w:name w:val="annotation subject"/>
    <w:basedOn w:val="Kommentarer"/>
    <w:next w:val="Kommentarer"/>
    <w:link w:val="KommentarsmneChar"/>
    <w:uiPriority w:val="99"/>
    <w:semiHidden/>
    <w:unhideWhenUsed/>
    <w:rsid w:val="005D7DF6"/>
    <w:pPr>
      <w:ind w:left="0"/>
    </w:pPr>
    <w:rPr>
      <w:rFonts w:ascii="Times New Roman" w:eastAsia="Times New Roman" w:hAnsi="Times New Roman"/>
      <w:b/>
      <w:bCs/>
      <w:i w:val="0"/>
      <w:color w:val="auto"/>
      <w:sz w:val="20"/>
      <w:lang w:val="sv-SE" w:eastAsia="sv-SE"/>
    </w:rPr>
  </w:style>
  <w:style w:type="character" w:customStyle="1" w:styleId="KommentarsmneChar">
    <w:name w:val="Kommentarsämne Char"/>
    <w:basedOn w:val="KommentarerChar"/>
    <w:link w:val="Kommentarsmne"/>
    <w:uiPriority w:val="99"/>
    <w:semiHidden/>
    <w:rsid w:val="005D7DF6"/>
    <w:rPr>
      <w:rFonts w:ascii="Times New Roman" w:eastAsia="Times New Roman" w:hAnsi="Times New Roman"/>
      <w:b/>
      <w:bCs/>
      <w:i w:val="0"/>
      <w:color w:val="000000"/>
      <w:sz w:val="24"/>
      <w:lang w:val="en-GB" w:eastAsia="en-US"/>
    </w:rPr>
  </w:style>
  <w:style w:type="paragraph" w:styleId="Beskrivning">
    <w:name w:val="caption"/>
    <w:basedOn w:val="Normal"/>
    <w:next w:val="Normal"/>
    <w:uiPriority w:val="35"/>
    <w:unhideWhenUsed/>
    <w:qFormat/>
    <w:rsid w:val="000B0F50"/>
    <w:pPr>
      <w:spacing w:after="200"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2340870">
      <w:bodyDiv w:val="1"/>
      <w:marLeft w:val="0"/>
      <w:marRight w:val="0"/>
      <w:marTop w:val="0"/>
      <w:marBottom w:val="0"/>
      <w:divBdr>
        <w:top w:val="none" w:sz="0" w:space="0" w:color="auto"/>
        <w:left w:val="none" w:sz="0" w:space="0" w:color="auto"/>
        <w:bottom w:val="none" w:sz="0" w:space="0" w:color="auto"/>
        <w:right w:val="none" w:sz="0" w:space="0" w:color="auto"/>
      </w:divBdr>
    </w:div>
    <w:div w:id="1417440811">
      <w:bodyDiv w:val="1"/>
      <w:marLeft w:val="0"/>
      <w:marRight w:val="0"/>
      <w:marTop w:val="0"/>
      <w:marBottom w:val="0"/>
      <w:divBdr>
        <w:top w:val="none" w:sz="0" w:space="0" w:color="auto"/>
        <w:left w:val="none" w:sz="0" w:space="0" w:color="auto"/>
        <w:bottom w:val="none" w:sz="0" w:space="0" w:color="auto"/>
        <w:right w:val="none" w:sz="0" w:space="0" w:color="auto"/>
      </w:divBdr>
    </w:div>
    <w:div w:id="1607073900">
      <w:bodyDiv w:val="1"/>
      <w:marLeft w:val="0"/>
      <w:marRight w:val="0"/>
      <w:marTop w:val="0"/>
      <w:marBottom w:val="0"/>
      <w:divBdr>
        <w:top w:val="none" w:sz="0" w:space="0" w:color="auto"/>
        <w:left w:val="none" w:sz="0" w:space="0" w:color="auto"/>
        <w:bottom w:val="none" w:sz="0" w:space="0" w:color="auto"/>
        <w:right w:val="none" w:sz="0" w:space="0" w:color="auto"/>
      </w:divBdr>
    </w:div>
    <w:div w:id="1654336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comments" Target="comments.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hyperlink" Target="http://rivta.se/documents/" TargetMode="External"/><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hyperlink" Target="http://rivta.se/document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2.xml"/><Relationship Id="rId8" Type="http://schemas.openxmlformats.org/officeDocument/2006/relationships/endnotes" Target="endnotes.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ves1\Desktop\Wordmall_CeHis_Office_2007_svensk_130523_Lennart.dotm"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FE93524-B2DB-46B0-83F9-37FC003DE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Wordmall_CeHis_Office_2007_svensk_130523_Lennart.dotm</Template>
  <TotalTime>637</TotalTime>
  <Pages>124</Pages>
  <Words>32024</Words>
  <Characters>169730</Characters>
  <Application>Microsoft Office Word</Application>
  <DocSecurity>0</DocSecurity>
  <Lines>1414</Lines>
  <Paragraphs>402</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Tjänstekontraktsbeskrivning - clinicalprocess healthcond actoutcome</vt:lpstr>
      <vt:lpstr>Tjänstekontraktsbeskrivning - Hantera hälsorelaterat tillstånd, utfall av aktivitet</vt:lpstr>
    </vt:vector>
  </TitlesOfParts>
  <Company>Center för eHälsa i samverkan</Company>
  <LinksUpToDate>false</LinksUpToDate>
  <CharactersWithSpaces>201352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Tjänstekontraktsbeskrivning - clinicalprocess healthcond actoutcome</dc:title>
  <dc:subject>Arkitektur</dc:subject>
  <dc:creator>CeHis AR</dc:creator>
  <cp:keywords>Tjänstekontrakt, clinicalprocess, healthcond, actoutcome, Arkitektur, ARK_0015</cp:keywords>
  <cp:lastModifiedBy>Björn Genfors</cp:lastModifiedBy>
  <cp:revision>142</cp:revision>
  <dcterms:created xsi:type="dcterms:W3CDTF">2014-03-20T08:57:00Z</dcterms:created>
  <dcterms:modified xsi:type="dcterms:W3CDTF">2014-03-28T14:01:00Z</dcterms:modified>
  <cp:category>Mall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_1">
    <vt:lpwstr>2</vt:lpwstr>
  </property>
  <property fmtid="{D5CDD505-2E9C-101B-9397-08002B2CF9AE}" pid="3" name="Version_2">
    <vt:lpwstr>1</vt:lpwstr>
  </property>
  <property fmtid="{D5CDD505-2E9C-101B-9397-08002B2CF9AE}" pid="4" name="Version_3">
    <vt:lpwstr>RC3</vt:lpwstr>
  </property>
  <property fmtid="{D5CDD505-2E9C-101B-9397-08002B2CF9AE}" pid="5" name="arknummer">
    <vt:lpwstr>ARK_0015</vt:lpwstr>
  </property>
</Properties>
</file>