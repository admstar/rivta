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EndPr/>
      <w:sdtContent>
        <w:p w14:paraId="72E966D7" w14:textId="77777777" w:rsidR="00C54F68" w:rsidRPr="00CC412F" w:rsidRDefault="00C54F68">
          <w:pPr>
            <w:pStyle w:val="Innehllsfrteckningsrubrik"/>
          </w:pPr>
          <w:r w:rsidRPr="00CC412F">
            <w:t>Innehållsförteckning</w:t>
          </w:r>
        </w:p>
        <w:p w14:paraId="3C110791" w14:textId="77777777" w:rsidR="002F320B" w:rsidRDefault="00C54F68">
          <w:pPr>
            <w:pStyle w:val="Innehll1"/>
            <w:tabs>
              <w:tab w:val="left" w:pos="400"/>
              <w:tab w:val="right" w:leader="dot" w:pos="8664"/>
            </w:tabs>
            <w:rPr>
              <w:ins w:id="12" w:author="Björn Genfors" w:date="2014-03-31T13:27:00Z"/>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ins w:id="13" w:author="Björn Genfors" w:date="2014-03-31T13:27:00Z">
            <w:r w:rsidR="002F320B" w:rsidRPr="000935FB">
              <w:rPr>
                <w:rStyle w:val="Hyperlnk"/>
                <w:noProof/>
              </w:rPr>
              <w:fldChar w:fldCharType="begin"/>
            </w:r>
            <w:r w:rsidR="002F320B" w:rsidRPr="000935FB">
              <w:rPr>
                <w:rStyle w:val="Hyperlnk"/>
                <w:noProof/>
              </w:rPr>
              <w:instrText xml:space="preserve"> </w:instrText>
            </w:r>
            <w:r w:rsidR="002F320B">
              <w:rPr>
                <w:noProof/>
              </w:rPr>
              <w:instrText>HYPERLINK \l "_Toc384035790"</w:instrText>
            </w:r>
            <w:r w:rsidR="002F320B" w:rsidRPr="000935FB">
              <w:rPr>
                <w:rStyle w:val="Hyperlnk"/>
                <w:noProof/>
              </w:rPr>
              <w:instrText xml:space="preserve"> </w:instrText>
            </w:r>
            <w:r w:rsidR="002F320B" w:rsidRPr="000935FB">
              <w:rPr>
                <w:rStyle w:val="Hyperlnk"/>
                <w:noProof/>
              </w:rPr>
              <w:fldChar w:fldCharType="separate"/>
            </w:r>
            <w:r w:rsidR="002F320B" w:rsidRPr="000935FB">
              <w:rPr>
                <w:rStyle w:val="Hyperlnk"/>
                <w:noProof/>
              </w:rPr>
              <w:t>1</w:t>
            </w:r>
            <w:r w:rsidR="002F320B">
              <w:rPr>
                <w:rFonts w:asciiTheme="minorHAnsi" w:eastAsiaTheme="minorEastAsia" w:hAnsiTheme="minorHAnsi" w:cstheme="minorBidi"/>
                <w:noProof/>
                <w:sz w:val="22"/>
                <w:lang w:eastAsia="sv-SE"/>
              </w:rPr>
              <w:tab/>
            </w:r>
            <w:r w:rsidR="002F320B" w:rsidRPr="000935FB">
              <w:rPr>
                <w:rStyle w:val="Hyperlnk"/>
                <w:noProof/>
              </w:rPr>
              <w:t>Inledning</w:t>
            </w:r>
            <w:r w:rsidR="002F320B">
              <w:rPr>
                <w:noProof/>
                <w:webHidden/>
              </w:rPr>
              <w:tab/>
            </w:r>
            <w:r w:rsidR="002F320B">
              <w:rPr>
                <w:noProof/>
                <w:webHidden/>
              </w:rPr>
              <w:fldChar w:fldCharType="begin"/>
            </w:r>
            <w:r w:rsidR="002F320B">
              <w:rPr>
                <w:noProof/>
                <w:webHidden/>
              </w:rPr>
              <w:instrText xml:space="preserve"> PAGEREF _Toc384035790 \h </w:instrText>
            </w:r>
          </w:ins>
          <w:r w:rsidR="002F320B">
            <w:rPr>
              <w:noProof/>
              <w:webHidden/>
            </w:rPr>
          </w:r>
          <w:r w:rsidR="002F320B">
            <w:rPr>
              <w:noProof/>
              <w:webHidden/>
            </w:rPr>
            <w:fldChar w:fldCharType="separate"/>
          </w:r>
          <w:ins w:id="14" w:author="Björn Genfors" w:date="2014-03-31T13:27:00Z">
            <w:r w:rsidR="002F320B">
              <w:rPr>
                <w:noProof/>
                <w:webHidden/>
              </w:rPr>
              <w:t>12</w:t>
            </w:r>
            <w:r w:rsidR="002F320B">
              <w:rPr>
                <w:noProof/>
                <w:webHidden/>
              </w:rPr>
              <w:fldChar w:fldCharType="end"/>
            </w:r>
            <w:r w:rsidR="002F320B" w:rsidRPr="000935FB">
              <w:rPr>
                <w:rStyle w:val="Hyperlnk"/>
                <w:noProof/>
              </w:rPr>
              <w:fldChar w:fldCharType="end"/>
            </w:r>
          </w:ins>
        </w:p>
        <w:p w14:paraId="745C2A3A" w14:textId="77777777" w:rsidR="002F320B" w:rsidRDefault="002F320B">
          <w:pPr>
            <w:pStyle w:val="Innehll1"/>
            <w:tabs>
              <w:tab w:val="left" w:pos="400"/>
              <w:tab w:val="right" w:leader="dot" w:pos="8664"/>
            </w:tabs>
            <w:rPr>
              <w:ins w:id="15" w:author="Björn Genfors" w:date="2014-03-31T13:27:00Z"/>
              <w:rFonts w:asciiTheme="minorHAnsi" w:eastAsiaTheme="minorEastAsia" w:hAnsiTheme="minorHAnsi" w:cstheme="minorBidi"/>
              <w:noProof/>
              <w:sz w:val="22"/>
              <w:lang w:eastAsia="sv-SE"/>
            </w:rPr>
          </w:pPr>
          <w:ins w:id="1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"_Toc384035791"</w:instrText>
            </w:r>
            <w:r w:rsidRPr="000935FB">
              <w:rPr>
                <w:rStyle w:val="Hyperlnk"/>
                <w:noProof/>
              </w:rPr>
              <w:instrText xml:space="preserve"> </w:instrText>
            </w:r>
            <w:r w:rsidRPr="000935FB">
              <w:rPr>
                <w:rStyle w:val="Hyperlnk"/>
                <w:noProof/>
              </w:rPr>
              <w:fldChar w:fldCharType="separate"/>
            </w:r>
            <w:r w:rsidRPr="000935FB">
              <w:rPr>
                <w:rStyle w:val="Hyperlnk"/>
                <w:noProof/>
              </w:rPr>
              <w:t>2</w:t>
            </w:r>
            <w:r>
              <w:rPr>
                <w:rFonts w:asciiTheme="minorHAnsi" w:eastAsiaTheme="minorEastAsia" w:hAnsiTheme="minorHAnsi" w:cstheme="minorBidi"/>
                <w:noProof/>
                <w:sz w:val="22"/>
                <w:lang w:eastAsia="sv-SE"/>
              </w:rPr>
              <w:tab/>
            </w:r>
            <w:r w:rsidRPr="000935FB">
              <w:rPr>
                <w:rStyle w:val="Hyperlnk"/>
                <w:noProof/>
              </w:rPr>
              <w:t>Versionsinformation</w:t>
            </w:r>
            <w:r>
              <w:rPr>
                <w:noProof/>
                <w:webHidden/>
              </w:rPr>
              <w:tab/>
            </w:r>
            <w:r>
              <w:rPr>
                <w:noProof/>
                <w:webHidden/>
              </w:rPr>
              <w:fldChar w:fldCharType="begin"/>
            </w:r>
            <w:r>
              <w:rPr>
                <w:noProof/>
                <w:webHidden/>
              </w:rPr>
              <w:instrText xml:space="preserve"> PAGEREF _Toc384035791 \h </w:instrText>
            </w:r>
          </w:ins>
          <w:r>
            <w:rPr>
              <w:noProof/>
              <w:webHidden/>
            </w:rPr>
          </w:r>
          <w:r>
            <w:rPr>
              <w:noProof/>
              <w:webHidden/>
            </w:rPr>
            <w:fldChar w:fldCharType="separate"/>
          </w:r>
          <w:ins w:id="17" w:author="Björn Genfors" w:date="2014-03-31T13:27:00Z">
            <w:r>
              <w:rPr>
                <w:noProof/>
                <w:webHidden/>
              </w:rPr>
              <w:t>13</w:t>
            </w:r>
            <w:r>
              <w:rPr>
                <w:noProof/>
                <w:webHidden/>
              </w:rPr>
              <w:fldChar w:fldCharType="end"/>
            </w:r>
            <w:r w:rsidRPr="000935FB">
              <w:rPr>
                <w:rStyle w:val="Hyperlnk"/>
                <w:noProof/>
              </w:rPr>
              <w:fldChar w:fldCharType="end"/>
            </w:r>
          </w:ins>
        </w:p>
        <w:p w14:paraId="0ECCEA22" w14:textId="77777777" w:rsidR="002F320B" w:rsidRDefault="002F320B">
          <w:pPr>
            <w:pStyle w:val="Innehll2"/>
            <w:tabs>
              <w:tab w:val="left" w:pos="880"/>
              <w:tab w:val="right" w:leader="dot" w:pos="8664"/>
            </w:tabs>
            <w:rPr>
              <w:ins w:id="18" w:author="Björn Genfors" w:date="2014-03-31T13:27:00Z"/>
              <w:rFonts w:asciiTheme="minorHAnsi" w:eastAsiaTheme="minorEastAsia" w:hAnsiTheme="minorHAnsi" w:cstheme="minorBidi"/>
              <w:noProof/>
              <w:sz w:val="22"/>
              <w:lang w:eastAsia="sv-SE"/>
            </w:rPr>
          </w:pPr>
          <w:ins w:id="1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"_Toc384035792"</w:instrText>
            </w:r>
            <w:r w:rsidRPr="000935FB">
              <w:rPr>
                <w:rStyle w:val="Hyperlnk"/>
                <w:noProof/>
              </w:rPr>
              <w:instrText xml:space="preserve"> </w:instrText>
            </w:r>
            <w:r w:rsidRPr="000935FB">
              <w:rPr>
                <w:rStyle w:val="Hyperlnk"/>
                <w:noProof/>
              </w:rPr>
              <w:fldChar w:fldCharType="separate"/>
            </w:r>
            <w:r w:rsidRPr="000935FB">
              <w:rPr>
                <w:rStyle w:val="Hyperlnk"/>
                <w:noProof/>
              </w:rPr>
              <w:t>2.1</w:t>
            </w:r>
            <w:r>
              <w:rPr>
                <w:rFonts w:asciiTheme="minorHAnsi" w:eastAsiaTheme="minorEastAsia" w:hAnsiTheme="minorHAnsi" w:cstheme="minorBidi"/>
                <w:noProof/>
                <w:sz w:val="22"/>
                <w:lang w:eastAsia="sv-SE"/>
              </w:rPr>
              <w:tab/>
            </w:r>
            <w:r w:rsidRPr="000935FB">
              <w:rPr>
                <w:rStyle w:val="Hyperlnk"/>
                <w:noProof/>
              </w:rPr>
              <w:t>Version 2.1.RC3</w:t>
            </w:r>
            <w:r>
              <w:rPr>
                <w:noProof/>
                <w:webHidden/>
              </w:rPr>
              <w:tab/>
            </w:r>
            <w:r>
              <w:rPr>
                <w:noProof/>
                <w:webHidden/>
              </w:rPr>
              <w:fldChar w:fldCharType="begin"/>
            </w:r>
            <w:r>
              <w:rPr>
                <w:noProof/>
                <w:webHidden/>
              </w:rPr>
              <w:instrText xml:space="preserve"> PAGEREF _Toc384035792 \h </w:instrText>
            </w:r>
          </w:ins>
          <w:r>
            <w:rPr>
              <w:noProof/>
              <w:webHidden/>
            </w:rPr>
          </w:r>
          <w:r>
            <w:rPr>
              <w:noProof/>
              <w:webHidden/>
            </w:rPr>
            <w:fldChar w:fldCharType="separate"/>
          </w:r>
          <w:ins w:id="20" w:author="Björn Genfors" w:date="2014-03-31T13:27:00Z">
            <w:r>
              <w:rPr>
                <w:noProof/>
                <w:webHidden/>
              </w:rPr>
              <w:t>13</w:t>
            </w:r>
            <w:r>
              <w:rPr>
                <w:noProof/>
                <w:webHidden/>
              </w:rPr>
              <w:fldChar w:fldCharType="end"/>
            </w:r>
            <w:r w:rsidRPr="000935FB">
              <w:rPr>
                <w:rStyle w:val="Hyperlnk"/>
                <w:noProof/>
              </w:rPr>
              <w:fldChar w:fldCharType="end"/>
            </w:r>
          </w:ins>
        </w:p>
        <w:p w14:paraId="663EE5F4" w14:textId="77777777" w:rsidR="002F320B" w:rsidRDefault="002F320B">
          <w:pPr>
            <w:pStyle w:val="Innehll3"/>
            <w:tabs>
              <w:tab w:val="left" w:pos="1100"/>
              <w:tab w:val="right" w:leader="dot" w:pos="8664"/>
            </w:tabs>
            <w:rPr>
              <w:ins w:id="21" w:author="Björn Genfors" w:date="2014-03-31T13:27:00Z"/>
              <w:rFonts w:asciiTheme="minorHAnsi" w:eastAsiaTheme="minorEastAsia" w:hAnsiTheme="minorHAnsi" w:cstheme="minorBidi"/>
              <w:noProof/>
              <w:sz w:val="22"/>
              <w:lang w:eastAsia="sv-SE"/>
            </w:rPr>
          </w:pPr>
          <w:ins w:id="2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"_Toc384035793"</w:instrText>
            </w:r>
            <w:r w:rsidRPr="000935FB">
              <w:rPr>
                <w:rStyle w:val="Hyperlnk"/>
                <w:noProof/>
              </w:rPr>
              <w:instrText xml:space="preserve"> </w:instrText>
            </w:r>
            <w:r w:rsidRPr="000935FB">
              <w:rPr>
                <w:rStyle w:val="Hyperlnk"/>
                <w:noProof/>
              </w:rPr>
              <w:fldChar w:fldCharType="separate"/>
            </w:r>
            <w:r w:rsidRPr="000935FB">
              <w:rPr>
                <w:rStyle w:val="Hyperlnk"/>
                <w:noProof/>
              </w:rPr>
              <w:t>2.1.1</w:t>
            </w:r>
            <w:r>
              <w:rPr>
                <w:rFonts w:asciiTheme="minorHAnsi" w:eastAsiaTheme="minorEastAsia" w:hAnsiTheme="minorHAnsi" w:cstheme="minorBidi"/>
                <w:noProof/>
                <w:sz w:val="22"/>
                <w:lang w:eastAsia="sv-SE"/>
              </w:rPr>
              <w:tab/>
            </w:r>
            <w:r w:rsidRPr="000935FB">
              <w:rPr>
                <w:rStyle w:val="Hyperlnk"/>
                <w:noProof/>
              </w:rPr>
              <w:t>Oförändrade tjänstekontrakt</w:t>
            </w:r>
            <w:r>
              <w:rPr>
                <w:noProof/>
                <w:webHidden/>
              </w:rPr>
              <w:tab/>
            </w:r>
            <w:r>
              <w:rPr>
                <w:noProof/>
                <w:webHidden/>
              </w:rPr>
              <w:fldChar w:fldCharType="begin"/>
            </w:r>
            <w:r>
              <w:rPr>
                <w:noProof/>
                <w:webHidden/>
              </w:rPr>
              <w:instrText xml:space="preserve"> PAGEREF _Toc384035793 \h </w:instrText>
            </w:r>
          </w:ins>
          <w:r>
            <w:rPr>
              <w:noProof/>
              <w:webHidden/>
            </w:rPr>
          </w:r>
          <w:r>
            <w:rPr>
              <w:noProof/>
              <w:webHidden/>
            </w:rPr>
            <w:fldChar w:fldCharType="separate"/>
          </w:r>
          <w:ins w:id="23" w:author="Björn Genfors" w:date="2014-03-31T13:27:00Z">
            <w:r>
              <w:rPr>
                <w:noProof/>
                <w:webHidden/>
              </w:rPr>
              <w:t>13</w:t>
            </w:r>
            <w:r>
              <w:rPr>
                <w:noProof/>
                <w:webHidden/>
              </w:rPr>
              <w:fldChar w:fldCharType="end"/>
            </w:r>
            <w:r w:rsidRPr="000935FB">
              <w:rPr>
                <w:rStyle w:val="Hyperlnk"/>
                <w:noProof/>
              </w:rPr>
              <w:fldChar w:fldCharType="end"/>
            </w:r>
          </w:ins>
        </w:p>
        <w:p w14:paraId="1608A60C" w14:textId="77777777" w:rsidR="002F320B" w:rsidRDefault="002F320B">
          <w:pPr>
            <w:pStyle w:val="Innehll3"/>
            <w:tabs>
              <w:tab w:val="left" w:pos="1100"/>
              <w:tab w:val="right" w:leader="dot" w:pos="8664"/>
            </w:tabs>
            <w:rPr>
              <w:ins w:id="24" w:author="Björn Genfors" w:date="2014-03-31T13:27:00Z"/>
              <w:rFonts w:asciiTheme="minorHAnsi" w:eastAsiaTheme="minorEastAsia" w:hAnsiTheme="minorHAnsi" w:cstheme="minorBidi"/>
              <w:noProof/>
              <w:sz w:val="22"/>
              <w:lang w:eastAsia="sv-SE"/>
            </w:rPr>
          </w:pPr>
          <w:ins w:id="2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"_Toc384035794"</w:instrText>
            </w:r>
            <w:r w:rsidRPr="000935FB">
              <w:rPr>
                <w:rStyle w:val="Hyperlnk"/>
                <w:noProof/>
              </w:rPr>
              <w:instrText xml:space="preserve"> </w:instrText>
            </w:r>
            <w:r w:rsidRPr="000935FB">
              <w:rPr>
                <w:rStyle w:val="Hyperlnk"/>
                <w:noProof/>
              </w:rPr>
              <w:fldChar w:fldCharType="separate"/>
            </w:r>
            <w:r w:rsidRPr="000935FB">
              <w:rPr>
                <w:rStyle w:val="Hyperlnk"/>
                <w:noProof/>
              </w:rPr>
              <w:t>2.1.2</w:t>
            </w:r>
            <w:r>
              <w:rPr>
                <w:rFonts w:asciiTheme="minorHAnsi" w:eastAsiaTheme="minorEastAsia" w:hAnsiTheme="minorHAnsi" w:cstheme="minorBidi"/>
                <w:noProof/>
                <w:sz w:val="22"/>
                <w:lang w:eastAsia="sv-SE"/>
              </w:rPr>
              <w:tab/>
            </w:r>
            <w:r w:rsidRPr="000935FB">
              <w:rPr>
                <w:rStyle w:val="Hyperlnk"/>
                <w:noProof/>
              </w:rPr>
              <w:t>Nya tjänstekontrakt</w:t>
            </w:r>
            <w:r>
              <w:rPr>
                <w:noProof/>
                <w:webHidden/>
              </w:rPr>
              <w:tab/>
            </w:r>
            <w:r>
              <w:rPr>
                <w:noProof/>
                <w:webHidden/>
              </w:rPr>
              <w:fldChar w:fldCharType="begin"/>
            </w:r>
            <w:r>
              <w:rPr>
                <w:noProof/>
                <w:webHidden/>
              </w:rPr>
              <w:instrText xml:space="preserve"> PAGEREF _Toc384035794 \h </w:instrText>
            </w:r>
          </w:ins>
          <w:r>
            <w:rPr>
              <w:noProof/>
              <w:webHidden/>
            </w:rPr>
          </w:r>
          <w:r>
            <w:rPr>
              <w:noProof/>
              <w:webHidden/>
            </w:rPr>
            <w:fldChar w:fldCharType="separate"/>
          </w:r>
          <w:ins w:id="26" w:author="Björn Genfors" w:date="2014-03-31T13:27:00Z">
            <w:r>
              <w:rPr>
                <w:noProof/>
                <w:webHidden/>
              </w:rPr>
              <w:t>13</w:t>
            </w:r>
            <w:r>
              <w:rPr>
                <w:noProof/>
                <w:webHidden/>
              </w:rPr>
              <w:fldChar w:fldCharType="end"/>
            </w:r>
            <w:r w:rsidRPr="000935FB">
              <w:rPr>
                <w:rStyle w:val="Hyperlnk"/>
                <w:noProof/>
              </w:rPr>
              <w:fldChar w:fldCharType="end"/>
            </w:r>
          </w:ins>
        </w:p>
        <w:p w14:paraId="64D6DD1E" w14:textId="77777777" w:rsidR="002F320B" w:rsidRDefault="002F320B">
          <w:pPr>
            <w:pStyle w:val="Innehll3"/>
            <w:tabs>
              <w:tab w:val="left" w:pos="1100"/>
              <w:tab w:val="right" w:leader="dot" w:pos="8664"/>
            </w:tabs>
            <w:rPr>
              <w:ins w:id="27" w:author="Björn Genfors" w:date="2014-03-31T13:27:00Z"/>
              <w:rFonts w:asciiTheme="minorHAnsi" w:eastAsiaTheme="minorEastAsia" w:hAnsiTheme="minorHAnsi" w:cstheme="minorBidi"/>
              <w:noProof/>
              <w:sz w:val="22"/>
              <w:lang w:eastAsia="sv-SE"/>
            </w:rPr>
          </w:pPr>
          <w:ins w:id="2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"_Toc384035795"</w:instrText>
            </w:r>
            <w:r w:rsidRPr="000935FB">
              <w:rPr>
                <w:rStyle w:val="Hyperlnk"/>
                <w:noProof/>
              </w:rPr>
              <w:instrText xml:space="preserve"> </w:instrText>
            </w:r>
            <w:r w:rsidRPr="000935FB">
              <w:rPr>
                <w:rStyle w:val="Hyperlnk"/>
                <w:noProof/>
              </w:rPr>
              <w:fldChar w:fldCharType="separate"/>
            </w:r>
            <w:r w:rsidRPr="000935FB">
              <w:rPr>
                <w:rStyle w:val="Hyperlnk"/>
                <w:noProof/>
              </w:rPr>
              <w:t>2.1.3</w:t>
            </w:r>
            <w:r>
              <w:rPr>
                <w:rFonts w:asciiTheme="minorHAnsi" w:eastAsiaTheme="minorEastAsia" w:hAnsiTheme="minorHAnsi" w:cstheme="minorBidi"/>
                <w:noProof/>
                <w:sz w:val="22"/>
                <w:lang w:eastAsia="sv-SE"/>
              </w:rPr>
              <w:tab/>
            </w:r>
            <w:r w:rsidRPr="000935FB">
              <w:rPr>
                <w:rStyle w:val="Hyperlnk"/>
                <w:noProof/>
              </w:rPr>
              <w:t>Förändrade tjänstekontrakt</w:t>
            </w:r>
            <w:r>
              <w:rPr>
                <w:noProof/>
                <w:webHidden/>
              </w:rPr>
              <w:tab/>
            </w:r>
            <w:r>
              <w:rPr>
                <w:noProof/>
                <w:webHidden/>
              </w:rPr>
              <w:fldChar w:fldCharType="begin"/>
            </w:r>
            <w:r>
              <w:rPr>
                <w:noProof/>
                <w:webHidden/>
              </w:rPr>
              <w:instrText xml:space="preserve"> PAGEREF _Toc384035795 \h </w:instrText>
            </w:r>
          </w:ins>
          <w:r>
            <w:rPr>
              <w:noProof/>
              <w:webHidden/>
            </w:rPr>
          </w:r>
          <w:r>
            <w:rPr>
              <w:noProof/>
              <w:webHidden/>
            </w:rPr>
            <w:fldChar w:fldCharType="separate"/>
          </w:r>
          <w:ins w:id="29" w:author="Björn Genfors" w:date="2014-03-31T13:27:00Z">
            <w:r>
              <w:rPr>
                <w:noProof/>
                <w:webHidden/>
              </w:rPr>
              <w:t>13</w:t>
            </w:r>
            <w:r>
              <w:rPr>
                <w:noProof/>
                <w:webHidden/>
              </w:rPr>
              <w:fldChar w:fldCharType="end"/>
            </w:r>
            <w:r w:rsidRPr="000935FB">
              <w:rPr>
                <w:rStyle w:val="Hyperlnk"/>
                <w:noProof/>
              </w:rPr>
              <w:fldChar w:fldCharType="end"/>
            </w:r>
          </w:ins>
        </w:p>
        <w:p w14:paraId="21EDC209" w14:textId="77777777" w:rsidR="002F320B" w:rsidRDefault="002F320B">
          <w:pPr>
            <w:pStyle w:val="Innehll3"/>
            <w:tabs>
              <w:tab w:val="left" w:pos="1100"/>
              <w:tab w:val="right" w:leader="dot" w:pos="8664"/>
            </w:tabs>
            <w:rPr>
              <w:ins w:id="30" w:author="Björn Genfors" w:date="2014-03-31T13:27:00Z"/>
              <w:rFonts w:asciiTheme="minorHAnsi" w:eastAsiaTheme="minorEastAsia" w:hAnsiTheme="minorHAnsi" w:cstheme="minorBidi"/>
              <w:noProof/>
              <w:sz w:val="22"/>
              <w:lang w:eastAsia="sv-SE"/>
            </w:rPr>
          </w:pPr>
          <w:ins w:id="3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"_Toc384035796"</w:instrText>
            </w:r>
            <w:r w:rsidRPr="000935FB">
              <w:rPr>
                <w:rStyle w:val="Hyperlnk"/>
                <w:noProof/>
              </w:rPr>
              <w:instrText xml:space="preserve"> </w:instrText>
            </w:r>
            <w:r w:rsidRPr="000935FB">
              <w:rPr>
                <w:rStyle w:val="Hyperlnk"/>
                <w:noProof/>
              </w:rPr>
              <w:fldChar w:fldCharType="separate"/>
            </w:r>
            <w:r w:rsidRPr="000935FB">
              <w:rPr>
                <w:rStyle w:val="Hyperlnk"/>
                <w:noProof/>
              </w:rPr>
              <w:t>2.1.4</w:t>
            </w:r>
            <w:r>
              <w:rPr>
                <w:rFonts w:asciiTheme="minorHAnsi" w:eastAsiaTheme="minorEastAsia" w:hAnsiTheme="minorHAnsi" w:cstheme="minorBidi"/>
                <w:noProof/>
                <w:sz w:val="22"/>
                <w:lang w:eastAsia="sv-SE"/>
              </w:rPr>
              <w:tab/>
            </w:r>
            <w:r w:rsidRPr="000935FB">
              <w:rPr>
                <w:rStyle w:val="Hyperlnk"/>
                <w:noProof/>
              </w:rPr>
              <w:t>Utgångna tjänstekontrakt</w:t>
            </w:r>
            <w:r>
              <w:rPr>
                <w:noProof/>
                <w:webHidden/>
              </w:rPr>
              <w:tab/>
            </w:r>
            <w:r>
              <w:rPr>
                <w:noProof/>
                <w:webHidden/>
              </w:rPr>
              <w:fldChar w:fldCharType="begin"/>
            </w:r>
            <w:r>
              <w:rPr>
                <w:noProof/>
                <w:webHidden/>
              </w:rPr>
              <w:instrText xml:space="preserve"> PAGEREF _Toc384035796 \h </w:instrText>
            </w:r>
          </w:ins>
          <w:r>
            <w:rPr>
              <w:noProof/>
              <w:webHidden/>
            </w:rPr>
          </w:r>
          <w:r>
            <w:rPr>
              <w:noProof/>
              <w:webHidden/>
            </w:rPr>
            <w:fldChar w:fldCharType="separate"/>
          </w:r>
          <w:ins w:id="32" w:author="Björn Genfors" w:date="2014-03-31T13:27:00Z">
            <w:r>
              <w:rPr>
                <w:noProof/>
                <w:webHidden/>
              </w:rPr>
              <w:t>14</w:t>
            </w:r>
            <w:r>
              <w:rPr>
                <w:noProof/>
                <w:webHidden/>
              </w:rPr>
              <w:fldChar w:fldCharType="end"/>
            </w:r>
            <w:r w:rsidRPr="000935FB">
              <w:rPr>
                <w:rStyle w:val="Hyperlnk"/>
                <w:noProof/>
              </w:rPr>
              <w:fldChar w:fldCharType="end"/>
            </w:r>
          </w:ins>
        </w:p>
        <w:p w14:paraId="39398998" w14:textId="77777777" w:rsidR="002F320B" w:rsidRDefault="002F320B">
          <w:pPr>
            <w:pStyle w:val="Innehll2"/>
            <w:tabs>
              <w:tab w:val="left" w:pos="880"/>
              <w:tab w:val="right" w:leader="dot" w:pos="8664"/>
            </w:tabs>
            <w:rPr>
              <w:ins w:id="33" w:author="Björn Genfors" w:date="2014-03-31T13:27:00Z"/>
              <w:rFonts w:asciiTheme="minorHAnsi" w:eastAsiaTheme="minorEastAsia" w:hAnsiTheme="minorHAnsi" w:cstheme="minorBidi"/>
              <w:noProof/>
              <w:sz w:val="22"/>
              <w:lang w:eastAsia="sv-SE"/>
            </w:rPr>
          </w:pPr>
          <w:ins w:id="3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"_Toc384035797"</w:instrText>
            </w:r>
            <w:r w:rsidRPr="000935FB">
              <w:rPr>
                <w:rStyle w:val="Hyperlnk"/>
                <w:noProof/>
              </w:rPr>
              <w:instrText xml:space="preserve"> </w:instrText>
            </w:r>
            <w:r w:rsidRPr="000935FB">
              <w:rPr>
                <w:rStyle w:val="Hyperlnk"/>
                <w:noProof/>
              </w:rPr>
              <w:fldChar w:fldCharType="separate"/>
            </w:r>
            <w:r w:rsidRPr="000935FB">
              <w:rPr>
                <w:rStyle w:val="Hyperlnk"/>
                <w:noProof/>
              </w:rPr>
              <w:t>2.2</w:t>
            </w:r>
            <w:r>
              <w:rPr>
                <w:rFonts w:asciiTheme="minorHAnsi" w:eastAsiaTheme="minorEastAsia" w:hAnsiTheme="minorHAnsi" w:cstheme="minorBidi"/>
                <w:noProof/>
                <w:sz w:val="22"/>
                <w:lang w:eastAsia="sv-SE"/>
              </w:rPr>
              <w:tab/>
            </w:r>
            <w:r w:rsidRPr="000935FB">
              <w:rPr>
                <w:rStyle w:val="Hyperlnk"/>
                <w:noProof/>
              </w:rPr>
              <w:t>Version tidigare</w:t>
            </w:r>
            <w:r>
              <w:rPr>
                <w:noProof/>
                <w:webHidden/>
              </w:rPr>
              <w:tab/>
            </w:r>
            <w:r>
              <w:rPr>
                <w:noProof/>
                <w:webHidden/>
              </w:rPr>
              <w:fldChar w:fldCharType="begin"/>
            </w:r>
            <w:r>
              <w:rPr>
                <w:noProof/>
                <w:webHidden/>
              </w:rPr>
              <w:instrText xml:space="preserve"> PAGEREF _Toc384035797 \h </w:instrText>
            </w:r>
          </w:ins>
          <w:r>
            <w:rPr>
              <w:noProof/>
              <w:webHidden/>
            </w:rPr>
          </w:r>
          <w:r>
            <w:rPr>
              <w:noProof/>
              <w:webHidden/>
            </w:rPr>
            <w:fldChar w:fldCharType="separate"/>
          </w:r>
          <w:ins w:id="35" w:author="Björn Genfors" w:date="2014-03-31T13:27:00Z">
            <w:r>
              <w:rPr>
                <w:noProof/>
                <w:webHidden/>
              </w:rPr>
              <w:t>14</w:t>
            </w:r>
            <w:r>
              <w:rPr>
                <w:noProof/>
                <w:webHidden/>
              </w:rPr>
              <w:fldChar w:fldCharType="end"/>
            </w:r>
            <w:r w:rsidRPr="000935FB">
              <w:rPr>
                <w:rStyle w:val="Hyperlnk"/>
                <w:noProof/>
              </w:rPr>
              <w:fldChar w:fldCharType="end"/>
            </w:r>
          </w:ins>
        </w:p>
        <w:p w14:paraId="6F605A24" w14:textId="77777777" w:rsidR="002F320B" w:rsidRDefault="002F320B">
          <w:pPr>
            <w:pStyle w:val="Innehll1"/>
            <w:tabs>
              <w:tab w:val="left" w:pos="400"/>
              <w:tab w:val="right" w:leader="dot" w:pos="8664"/>
            </w:tabs>
            <w:rPr>
              <w:ins w:id="36" w:author="Björn Genfors" w:date="2014-03-31T13:27:00Z"/>
              <w:rFonts w:asciiTheme="minorHAnsi" w:eastAsiaTheme="minorEastAsia" w:hAnsiTheme="minorHAnsi" w:cstheme="minorBidi"/>
              <w:noProof/>
              <w:sz w:val="22"/>
              <w:lang w:eastAsia="sv-SE"/>
            </w:rPr>
          </w:pPr>
          <w:ins w:id="3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"_Toc384035798"</w:instrText>
            </w:r>
            <w:r w:rsidRPr="000935FB">
              <w:rPr>
                <w:rStyle w:val="Hyperlnk"/>
                <w:noProof/>
              </w:rPr>
              <w:instrText xml:space="preserve"> </w:instrText>
            </w:r>
            <w:r w:rsidRPr="000935FB">
              <w:rPr>
                <w:rStyle w:val="Hyperlnk"/>
                <w:noProof/>
              </w:rPr>
              <w:fldChar w:fldCharType="separate"/>
            </w:r>
            <w:r w:rsidRPr="000935FB">
              <w:rPr>
                <w:rStyle w:val="Hyperlnk"/>
                <w:noProof/>
              </w:rPr>
              <w:t>3</w:t>
            </w:r>
            <w:r>
              <w:rPr>
                <w:rFonts w:asciiTheme="minorHAnsi" w:eastAsiaTheme="minorEastAsia" w:hAnsiTheme="minorHAnsi" w:cstheme="minorBidi"/>
                <w:noProof/>
                <w:sz w:val="22"/>
                <w:lang w:eastAsia="sv-SE"/>
              </w:rPr>
              <w:tab/>
            </w:r>
            <w:r w:rsidRPr="000935FB">
              <w:rPr>
                <w:rStyle w:val="Hyperlnk"/>
                <w:noProof/>
              </w:rPr>
              <w:t>Tjänstedomänens arkitektur</w:t>
            </w:r>
            <w:r>
              <w:rPr>
                <w:noProof/>
                <w:webHidden/>
              </w:rPr>
              <w:tab/>
            </w:r>
            <w:r>
              <w:rPr>
                <w:noProof/>
                <w:webHidden/>
              </w:rPr>
              <w:fldChar w:fldCharType="begin"/>
            </w:r>
            <w:r>
              <w:rPr>
                <w:noProof/>
                <w:webHidden/>
              </w:rPr>
              <w:instrText xml:space="preserve"> PAGEREF _Toc384035798 \h </w:instrText>
            </w:r>
          </w:ins>
          <w:r>
            <w:rPr>
              <w:noProof/>
              <w:webHidden/>
            </w:rPr>
          </w:r>
          <w:r>
            <w:rPr>
              <w:noProof/>
              <w:webHidden/>
            </w:rPr>
            <w:fldChar w:fldCharType="separate"/>
          </w:r>
          <w:ins w:id="38" w:author="Björn Genfors" w:date="2014-03-31T13:27:00Z">
            <w:r>
              <w:rPr>
                <w:noProof/>
                <w:webHidden/>
              </w:rPr>
              <w:t>15</w:t>
            </w:r>
            <w:r>
              <w:rPr>
                <w:noProof/>
                <w:webHidden/>
              </w:rPr>
              <w:fldChar w:fldCharType="end"/>
            </w:r>
            <w:r w:rsidRPr="000935FB">
              <w:rPr>
                <w:rStyle w:val="Hyperlnk"/>
                <w:noProof/>
              </w:rPr>
              <w:fldChar w:fldCharType="end"/>
            </w:r>
          </w:ins>
        </w:p>
        <w:p w14:paraId="5E6F13AF" w14:textId="77777777" w:rsidR="002F320B" w:rsidRDefault="002F320B">
          <w:pPr>
            <w:pStyle w:val="Innehll2"/>
            <w:tabs>
              <w:tab w:val="left" w:pos="880"/>
              <w:tab w:val="right" w:leader="dot" w:pos="8664"/>
            </w:tabs>
            <w:rPr>
              <w:ins w:id="39" w:author="Björn Genfors" w:date="2014-03-31T13:27:00Z"/>
              <w:rFonts w:asciiTheme="minorHAnsi" w:eastAsiaTheme="minorEastAsia" w:hAnsiTheme="minorHAnsi" w:cstheme="minorBidi"/>
              <w:noProof/>
              <w:sz w:val="22"/>
              <w:lang w:eastAsia="sv-SE"/>
            </w:rPr>
          </w:pPr>
          <w:ins w:id="4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"_Toc384035799"</w:instrText>
            </w:r>
            <w:r w:rsidRPr="000935FB">
              <w:rPr>
                <w:rStyle w:val="Hyperlnk"/>
                <w:noProof/>
              </w:rPr>
              <w:instrText xml:space="preserve"> </w:instrText>
            </w:r>
            <w:r w:rsidRPr="000935FB">
              <w:rPr>
                <w:rStyle w:val="Hyperlnk"/>
                <w:noProof/>
              </w:rPr>
              <w:fldChar w:fldCharType="separate"/>
            </w:r>
            <w:r w:rsidRPr="000935FB">
              <w:rPr>
                <w:rStyle w:val="Hyperlnk"/>
                <w:noProof/>
              </w:rPr>
              <w:t>3.1</w:t>
            </w:r>
            <w:r>
              <w:rPr>
                <w:rFonts w:asciiTheme="minorHAnsi" w:eastAsiaTheme="minorEastAsia" w:hAnsiTheme="minorHAnsi" w:cstheme="minorBidi"/>
                <w:noProof/>
                <w:sz w:val="22"/>
                <w:lang w:eastAsia="sv-SE"/>
              </w:rPr>
              <w:tab/>
            </w:r>
            <w:r w:rsidRPr="000935FB">
              <w:rPr>
                <w:rStyle w:val="Hyperlnk"/>
                <w:noProof/>
              </w:rPr>
              <w:t>Flöden</w:t>
            </w:r>
            <w:r>
              <w:rPr>
                <w:noProof/>
                <w:webHidden/>
              </w:rPr>
              <w:tab/>
            </w:r>
            <w:r>
              <w:rPr>
                <w:noProof/>
                <w:webHidden/>
              </w:rPr>
              <w:fldChar w:fldCharType="begin"/>
            </w:r>
            <w:r>
              <w:rPr>
                <w:noProof/>
                <w:webHidden/>
              </w:rPr>
              <w:instrText xml:space="preserve"> PAGEREF _Toc384035799 \h </w:instrText>
            </w:r>
          </w:ins>
          <w:r>
            <w:rPr>
              <w:noProof/>
              <w:webHidden/>
            </w:rPr>
          </w:r>
          <w:r>
            <w:rPr>
              <w:noProof/>
              <w:webHidden/>
            </w:rPr>
            <w:fldChar w:fldCharType="separate"/>
          </w:r>
          <w:ins w:id="41" w:author="Björn Genfors" w:date="2014-03-31T13:27:00Z">
            <w:r>
              <w:rPr>
                <w:noProof/>
                <w:webHidden/>
              </w:rPr>
              <w:t>16</w:t>
            </w:r>
            <w:r>
              <w:rPr>
                <w:noProof/>
                <w:webHidden/>
              </w:rPr>
              <w:fldChar w:fldCharType="end"/>
            </w:r>
            <w:r w:rsidRPr="000935FB">
              <w:rPr>
                <w:rStyle w:val="Hyperlnk"/>
                <w:noProof/>
              </w:rPr>
              <w:fldChar w:fldCharType="end"/>
            </w:r>
          </w:ins>
        </w:p>
        <w:p w14:paraId="6652FD1C" w14:textId="77777777" w:rsidR="002F320B" w:rsidRDefault="002F320B">
          <w:pPr>
            <w:pStyle w:val="Innehll3"/>
            <w:tabs>
              <w:tab w:val="left" w:pos="1100"/>
              <w:tab w:val="right" w:leader="dot" w:pos="8664"/>
            </w:tabs>
            <w:rPr>
              <w:ins w:id="42" w:author="Björn Genfors" w:date="2014-03-31T13:27:00Z"/>
              <w:rFonts w:asciiTheme="minorHAnsi" w:eastAsiaTheme="minorEastAsia" w:hAnsiTheme="minorHAnsi" w:cstheme="minorBidi"/>
              <w:noProof/>
              <w:sz w:val="22"/>
              <w:lang w:eastAsia="sv-SE"/>
            </w:rPr>
          </w:pPr>
          <w:ins w:id="4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"_Toc384035800"</w:instrText>
            </w:r>
            <w:r w:rsidRPr="000935FB">
              <w:rPr>
                <w:rStyle w:val="Hyperlnk"/>
                <w:noProof/>
              </w:rPr>
              <w:instrText xml:space="preserve"> </w:instrText>
            </w:r>
            <w:r w:rsidRPr="000935FB">
              <w:rPr>
                <w:rStyle w:val="Hyperlnk"/>
                <w:noProof/>
              </w:rPr>
              <w:fldChar w:fldCharType="separate"/>
            </w:r>
            <w:r w:rsidRPr="000935FB">
              <w:rPr>
                <w:rStyle w:val="Hyperlnk"/>
                <w:noProof/>
              </w:rPr>
              <w:t>3.1.1</w:t>
            </w:r>
            <w:r>
              <w:rPr>
                <w:rFonts w:asciiTheme="minorHAnsi" w:eastAsiaTheme="minorEastAsia" w:hAnsiTheme="minorHAnsi" w:cstheme="minorBidi"/>
                <w:noProof/>
                <w:sz w:val="22"/>
                <w:lang w:eastAsia="sv-SE"/>
              </w:rPr>
              <w:tab/>
            </w:r>
            <w:r w:rsidRPr="000935FB">
              <w:rPr>
                <w:rStyle w:val="Hyperlnk"/>
                <w:noProof/>
              </w:rPr>
              <w:t>Flöde 1 – Hämta svar på en konsultationsremiss.</w:t>
            </w:r>
            <w:r>
              <w:rPr>
                <w:noProof/>
                <w:webHidden/>
              </w:rPr>
              <w:tab/>
            </w:r>
            <w:r>
              <w:rPr>
                <w:noProof/>
                <w:webHidden/>
              </w:rPr>
              <w:fldChar w:fldCharType="begin"/>
            </w:r>
            <w:r>
              <w:rPr>
                <w:noProof/>
                <w:webHidden/>
              </w:rPr>
              <w:instrText xml:space="preserve"> PAGEREF _Toc384035800 \h </w:instrText>
            </w:r>
          </w:ins>
          <w:r>
            <w:rPr>
              <w:noProof/>
              <w:webHidden/>
            </w:rPr>
          </w:r>
          <w:r>
            <w:rPr>
              <w:noProof/>
              <w:webHidden/>
            </w:rPr>
            <w:fldChar w:fldCharType="separate"/>
          </w:r>
          <w:ins w:id="44" w:author="Björn Genfors" w:date="2014-03-31T13:27:00Z">
            <w:r>
              <w:rPr>
                <w:noProof/>
                <w:webHidden/>
              </w:rPr>
              <w:t>16</w:t>
            </w:r>
            <w:r>
              <w:rPr>
                <w:noProof/>
                <w:webHidden/>
              </w:rPr>
              <w:fldChar w:fldCharType="end"/>
            </w:r>
            <w:r w:rsidRPr="000935FB">
              <w:rPr>
                <w:rStyle w:val="Hyperlnk"/>
                <w:noProof/>
              </w:rPr>
              <w:fldChar w:fldCharType="end"/>
            </w:r>
          </w:ins>
        </w:p>
        <w:p w14:paraId="18C50187" w14:textId="77777777" w:rsidR="002F320B" w:rsidRDefault="002F320B">
          <w:pPr>
            <w:pStyle w:val="Innehll3"/>
            <w:tabs>
              <w:tab w:val="left" w:pos="1100"/>
              <w:tab w:val="right" w:leader="dot" w:pos="8664"/>
            </w:tabs>
            <w:rPr>
              <w:ins w:id="45" w:author="Björn Genfors" w:date="2014-03-31T13:27:00Z"/>
              <w:rFonts w:asciiTheme="minorHAnsi" w:eastAsiaTheme="minorEastAsia" w:hAnsiTheme="minorHAnsi" w:cstheme="minorBidi"/>
              <w:noProof/>
              <w:sz w:val="22"/>
              <w:lang w:eastAsia="sv-SE"/>
            </w:rPr>
          </w:pPr>
          <w:ins w:id="4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"_Toc384035801"</w:instrText>
            </w:r>
            <w:r w:rsidRPr="000935FB">
              <w:rPr>
                <w:rStyle w:val="Hyperlnk"/>
                <w:noProof/>
              </w:rPr>
              <w:instrText xml:space="preserve"> </w:instrText>
            </w:r>
            <w:r w:rsidRPr="000935FB">
              <w:rPr>
                <w:rStyle w:val="Hyperlnk"/>
                <w:noProof/>
              </w:rPr>
              <w:fldChar w:fldCharType="separate"/>
            </w:r>
            <w:r w:rsidRPr="000935FB">
              <w:rPr>
                <w:rStyle w:val="Hyperlnk"/>
                <w:noProof/>
              </w:rPr>
              <w:t>3.1.2</w:t>
            </w:r>
            <w:r>
              <w:rPr>
                <w:rFonts w:asciiTheme="minorHAnsi" w:eastAsiaTheme="minorEastAsia" w:hAnsiTheme="minorHAnsi" w:cstheme="minorBidi"/>
                <w:noProof/>
                <w:sz w:val="22"/>
                <w:lang w:eastAsia="sv-SE"/>
              </w:rPr>
              <w:tab/>
            </w:r>
            <w:r w:rsidRPr="000935FB">
              <w:rPr>
                <w:rStyle w:val="Hyperlnk"/>
                <w:noProof/>
              </w:rPr>
              <w:t>Flöde 2 – Hämta mödravårdsinformation</w:t>
            </w:r>
            <w:r>
              <w:rPr>
                <w:noProof/>
                <w:webHidden/>
              </w:rPr>
              <w:tab/>
            </w:r>
            <w:r>
              <w:rPr>
                <w:noProof/>
                <w:webHidden/>
              </w:rPr>
              <w:fldChar w:fldCharType="begin"/>
            </w:r>
            <w:r>
              <w:rPr>
                <w:noProof/>
                <w:webHidden/>
              </w:rPr>
              <w:instrText xml:space="preserve"> PAGEREF _Toc384035801 \h </w:instrText>
            </w:r>
          </w:ins>
          <w:r>
            <w:rPr>
              <w:noProof/>
              <w:webHidden/>
            </w:rPr>
          </w:r>
          <w:r>
            <w:rPr>
              <w:noProof/>
              <w:webHidden/>
            </w:rPr>
            <w:fldChar w:fldCharType="separate"/>
          </w:r>
          <w:ins w:id="47" w:author="Björn Genfors" w:date="2014-03-31T13:27:00Z">
            <w:r>
              <w:rPr>
                <w:noProof/>
                <w:webHidden/>
              </w:rPr>
              <w:t>18</w:t>
            </w:r>
            <w:r>
              <w:rPr>
                <w:noProof/>
                <w:webHidden/>
              </w:rPr>
              <w:fldChar w:fldCharType="end"/>
            </w:r>
            <w:r w:rsidRPr="000935FB">
              <w:rPr>
                <w:rStyle w:val="Hyperlnk"/>
                <w:noProof/>
              </w:rPr>
              <w:fldChar w:fldCharType="end"/>
            </w:r>
          </w:ins>
        </w:p>
        <w:p w14:paraId="58D8502A" w14:textId="77777777" w:rsidR="002F320B" w:rsidRDefault="002F320B">
          <w:pPr>
            <w:pStyle w:val="Innehll3"/>
            <w:tabs>
              <w:tab w:val="left" w:pos="1100"/>
              <w:tab w:val="right" w:leader="dot" w:pos="8664"/>
            </w:tabs>
            <w:rPr>
              <w:ins w:id="48" w:author="Björn Genfors" w:date="2014-03-31T13:27:00Z"/>
              <w:rFonts w:asciiTheme="minorHAnsi" w:eastAsiaTheme="minorEastAsia" w:hAnsiTheme="minorHAnsi" w:cstheme="minorBidi"/>
              <w:noProof/>
              <w:sz w:val="22"/>
              <w:lang w:eastAsia="sv-SE"/>
            </w:rPr>
          </w:pPr>
          <w:ins w:id="4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"_Toc384035802"</w:instrText>
            </w:r>
            <w:r w:rsidRPr="000935FB">
              <w:rPr>
                <w:rStyle w:val="Hyperlnk"/>
                <w:noProof/>
              </w:rPr>
              <w:instrText xml:space="preserve"> </w:instrText>
            </w:r>
            <w:r w:rsidRPr="000935FB">
              <w:rPr>
                <w:rStyle w:val="Hyperlnk"/>
                <w:noProof/>
              </w:rPr>
              <w:fldChar w:fldCharType="separate"/>
            </w:r>
            <w:r w:rsidRPr="000935FB">
              <w:rPr>
                <w:rStyle w:val="Hyperlnk"/>
                <w:noProof/>
              </w:rPr>
              <w:t>3.1.3</w:t>
            </w:r>
            <w:r>
              <w:rPr>
                <w:rFonts w:asciiTheme="minorHAnsi" w:eastAsiaTheme="minorEastAsia" w:hAnsiTheme="minorHAnsi" w:cstheme="minorBidi"/>
                <w:noProof/>
                <w:sz w:val="22"/>
                <w:lang w:eastAsia="sv-SE"/>
              </w:rPr>
              <w:tab/>
            </w:r>
            <w:r w:rsidRPr="000935FB">
              <w:rPr>
                <w:rStyle w:val="Hyperlnk"/>
                <w:noProof/>
              </w:rPr>
              <w:t>Flöde 3 – Hämta patienters kemilaboratoriesvar.</w:t>
            </w:r>
            <w:r>
              <w:rPr>
                <w:noProof/>
                <w:webHidden/>
              </w:rPr>
              <w:tab/>
            </w:r>
            <w:r>
              <w:rPr>
                <w:noProof/>
                <w:webHidden/>
              </w:rPr>
              <w:fldChar w:fldCharType="begin"/>
            </w:r>
            <w:r>
              <w:rPr>
                <w:noProof/>
                <w:webHidden/>
              </w:rPr>
              <w:instrText xml:space="preserve"> PAGEREF _Toc384035802 \h </w:instrText>
            </w:r>
          </w:ins>
          <w:r>
            <w:rPr>
              <w:noProof/>
              <w:webHidden/>
            </w:rPr>
          </w:r>
          <w:r>
            <w:rPr>
              <w:noProof/>
              <w:webHidden/>
            </w:rPr>
            <w:fldChar w:fldCharType="separate"/>
          </w:r>
          <w:ins w:id="50" w:author="Björn Genfors" w:date="2014-03-31T13:27:00Z">
            <w:r>
              <w:rPr>
                <w:noProof/>
                <w:webHidden/>
              </w:rPr>
              <w:t>20</w:t>
            </w:r>
            <w:r>
              <w:rPr>
                <w:noProof/>
                <w:webHidden/>
              </w:rPr>
              <w:fldChar w:fldCharType="end"/>
            </w:r>
            <w:r w:rsidRPr="000935FB">
              <w:rPr>
                <w:rStyle w:val="Hyperlnk"/>
                <w:noProof/>
              </w:rPr>
              <w:fldChar w:fldCharType="end"/>
            </w:r>
          </w:ins>
        </w:p>
        <w:p w14:paraId="7D8836F7" w14:textId="77777777" w:rsidR="002F320B" w:rsidRDefault="002F320B">
          <w:pPr>
            <w:pStyle w:val="Innehll3"/>
            <w:tabs>
              <w:tab w:val="left" w:pos="1100"/>
              <w:tab w:val="right" w:leader="dot" w:pos="8664"/>
            </w:tabs>
            <w:rPr>
              <w:ins w:id="51" w:author="Björn Genfors" w:date="2014-03-31T13:27:00Z"/>
              <w:rFonts w:asciiTheme="minorHAnsi" w:eastAsiaTheme="minorEastAsia" w:hAnsiTheme="minorHAnsi" w:cstheme="minorBidi"/>
              <w:noProof/>
              <w:sz w:val="22"/>
              <w:lang w:eastAsia="sv-SE"/>
            </w:rPr>
          </w:pPr>
          <w:ins w:id="5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"_Toc384035803"</w:instrText>
            </w:r>
            <w:r w:rsidRPr="000935FB">
              <w:rPr>
                <w:rStyle w:val="Hyperlnk"/>
                <w:noProof/>
              </w:rPr>
              <w:instrText xml:space="preserve"> </w:instrText>
            </w:r>
            <w:r w:rsidRPr="000935FB">
              <w:rPr>
                <w:rStyle w:val="Hyperlnk"/>
                <w:noProof/>
              </w:rPr>
              <w:fldChar w:fldCharType="separate"/>
            </w:r>
            <w:r w:rsidRPr="000935FB">
              <w:rPr>
                <w:rStyle w:val="Hyperlnk"/>
                <w:noProof/>
              </w:rPr>
              <w:t>3.1.4</w:t>
            </w:r>
            <w:r>
              <w:rPr>
                <w:rFonts w:asciiTheme="minorHAnsi" w:eastAsiaTheme="minorEastAsia" w:hAnsiTheme="minorHAnsi" w:cstheme="minorBidi"/>
                <w:noProof/>
                <w:sz w:val="22"/>
                <w:lang w:eastAsia="sv-SE"/>
              </w:rPr>
              <w:tab/>
            </w:r>
            <w:r w:rsidRPr="000935FB">
              <w:rPr>
                <w:rStyle w:val="Hyperlnk"/>
                <w:noProof/>
              </w:rPr>
              <w:t>Flöde 4 – Hämta EKG data</w:t>
            </w:r>
            <w:r>
              <w:rPr>
                <w:noProof/>
                <w:webHidden/>
              </w:rPr>
              <w:tab/>
            </w:r>
            <w:r>
              <w:rPr>
                <w:noProof/>
                <w:webHidden/>
              </w:rPr>
              <w:fldChar w:fldCharType="begin"/>
            </w:r>
            <w:r>
              <w:rPr>
                <w:noProof/>
                <w:webHidden/>
              </w:rPr>
              <w:instrText xml:space="preserve"> PAGEREF _Toc384035803 \h </w:instrText>
            </w:r>
          </w:ins>
          <w:r>
            <w:rPr>
              <w:noProof/>
              <w:webHidden/>
            </w:rPr>
          </w:r>
          <w:r>
            <w:rPr>
              <w:noProof/>
              <w:webHidden/>
            </w:rPr>
            <w:fldChar w:fldCharType="separate"/>
          </w:r>
          <w:ins w:id="53" w:author="Björn Genfors" w:date="2014-03-31T13:27:00Z">
            <w:r>
              <w:rPr>
                <w:noProof/>
                <w:webHidden/>
              </w:rPr>
              <w:t>22</w:t>
            </w:r>
            <w:r>
              <w:rPr>
                <w:noProof/>
                <w:webHidden/>
              </w:rPr>
              <w:fldChar w:fldCharType="end"/>
            </w:r>
            <w:r w:rsidRPr="000935FB">
              <w:rPr>
                <w:rStyle w:val="Hyperlnk"/>
                <w:noProof/>
              </w:rPr>
              <w:fldChar w:fldCharType="end"/>
            </w:r>
          </w:ins>
        </w:p>
        <w:p w14:paraId="6DB1AE85" w14:textId="77777777" w:rsidR="002F320B" w:rsidRDefault="002F320B">
          <w:pPr>
            <w:pStyle w:val="Innehll3"/>
            <w:tabs>
              <w:tab w:val="left" w:pos="1100"/>
              <w:tab w:val="right" w:leader="dot" w:pos="8664"/>
            </w:tabs>
            <w:rPr>
              <w:ins w:id="54" w:author="Björn Genfors" w:date="2014-03-31T13:27:00Z"/>
              <w:rFonts w:asciiTheme="minorHAnsi" w:eastAsiaTheme="minorEastAsia" w:hAnsiTheme="minorHAnsi" w:cstheme="minorBidi"/>
              <w:noProof/>
              <w:sz w:val="22"/>
              <w:lang w:eastAsia="sv-SE"/>
            </w:rPr>
          </w:pPr>
          <w:ins w:id="5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"_Toc384035804"</w:instrText>
            </w:r>
            <w:r w:rsidRPr="000935FB">
              <w:rPr>
                <w:rStyle w:val="Hyperlnk"/>
                <w:noProof/>
              </w:rPr>
              <w:instrText xml:space="preserve"> </w:instrText>
            </w:r>
            <w:r w:rsidRPr="000935FB">
              <w:rPr>
                <w:rStyle w:val="Hyperlnk"/>
                <w:noProof/>
              </w:rPr>
              <w:fldChar w:fldCharType="separate"/>
            </w:r>
            <w:r w:rsidRPr="000935FB">
              <w:rPr>
                <w:rStyle w:val="Hyperlnk"/>
                <w:noProof/>
              </w:rPr>
              <w:t>3.1.5</w:t>
            </w:r>
            <w:r>
              <w:rPr>
                <w:rFonts w:asciiTheme="minorHAnsi" w:eastAsiaTheme="minorEastAsia" w:hAnsiTheme="minorHAnsi" w:cstheme="minorBidi"/>
                <w:noProof/>
                <w:sz w:val="22"/>
                <w:lang w:eastAsia="sv-SE"/>
              </w:rPr>
              <w:tab/>
            </w:r>
            <w:r w:rsidRPr="000935FB">
              <w:rPr>
                <w:rStyle w:val="Hyperlnk"/>
                <w:noProof/>
              </w:rPr>
              <w:t>Flöde 5 – Hämta bilddiagnostisk data</w:t>
            </w:r>
            <w:r>
              <w:rPr>
                <w:noProof/>
                <w:webHidden/>
              </w:rPr>
              <w:tab/>
            </w:r>
            <w:r>
              <w:rPr>
                <w:noProof/>
                <w:webHidden/>
              </w:rPr>
              <w:fldChar w:fldCharType="begin"/>
            </w:r>
            <w:r>
              <w:rPr>
                <w:noProof/>
                <w:webHidden/>
              </w:rPr>
              <w:instrText xml:space="preserve"> PAGEREF _Toc384035804 \h </w:instrText>
            </w:r>
          </w:ins>
          <w:r>
            <w:rPr>
              <w:noProof/>
              <w:webHidden/>
            </w:rPr>
          </w:r>
          <w:r>
            <w:rPr>
              <w:noProof/>
              <w:webHidden/>
            </w:rPr>
            <w:fldChar w:fldCharType="separate"/>
          </w:r>
          <w:ins w:id="56" w:author="Björn Genfors" w:date="2014-03-31T13:27:00Z">
            <w:r>
              <w:rPr>
                <w:noProof/>
                <w:webHidden/>
              </w:rPr>
              <w:t>24</w:t>
            </w:r>
            <w:r>
              <w:rPr>
                <w:noProof/>
                <w:webHidden/>
              </w:rPr>
              <w:fldChar w:fldCharType="end"/>
            </w:r>
            <w:r w:rsidRPr="000935FB">
              <w:rPr>
                <w:rStyle w:val="Hyperlnk"/>
                <w:noProof/>
              </w:rPr>
              <w:fldChar w:fldCharType="end"/>
            </w:r>
          </w:ins>
        </w:p>
        <w:p w14:paraId="548109D8" w14:textId="77777777" w:rsidR="002F320B" w:rsidRDefault="002F320B">
          <w:pPr>
            <w:pStyle w:val="Innehll3"/>
            <w:tabs>
              <w:tab w:val="left" w:pos="1100"/>
              <w:tab w:val="right" w:leader="dot" w:pos="8664"/>
            </w:tabs>
            <w:rPr>
              <w:ins w:id="57" w:author="Björn Genfors" w:date="2014-03-31T13:27:00Z"/>
              <w:rFonts w:asciiTheme="minorHAnsi" w:eastAsiaTheme="minorEastAsia" w:hAnsiTheme="minorHAnsi" w:cstheme="minorBidi"/>
              <w:noProof/>
              <w:sz w:val="22"/>
              <w:lang w:eastAsia="sv-SE"/>
            </w:rPr>
          </w:pPr>
          <w:ins w:id="5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"_Toc384035805"</w:instrText>
            </w:r>
            <w:r w:rsidRPr="000935FB">
              <w:rPr>
                <w:rStyle w:val="Hyperlnk"/>
                <w:noProof/>
              </w:rPr>
              <w:instrText xml:space="preserve"> </w:instrText>
            </w:r>
            <w:r w:rsidRPr="000935FB">
              <w:rPr>
                <w:rStyle w:val="Hyperlnk"/>
                <w:noProof/>
              </w:rPr>
              <w:fldChar w:fldCharType="separate"/>
            </w:r>
            <w:r w:rsidRPr="000935FB">
              <w:rPr>
                <w:rStyle w:val="Hyperlnk"/>
                <w:noProof/>
              </w:rPr>
              <w:t>3.1.6</w:t>
            </w:r>
            <w:r>
              <w:rPr>
                <w:rFonts w:asciiTheme="minorHAnsi" w:eastAsiaTheme="minorEastAsia" w:hAnsiTheme="minorHAnsi" w:cstheme="minorBidi"/>
                <w:noProof/>
                <w:sz w:val="22"/>
                <w:lang w:eastAsia="sv-SE"/>
              </w:rPr>
              <w:tab/>
            </w:r>
            <w:r w:rsidRPr="000935FB">
              <w:rPr>
                <w:rStyle w:val="Hyperlnk"/>
                <w:noProof/>
              </w:rPr>
              <w:t>Obligatoriska kontrakt</w:t>
            </w:r>
            <w:r>
              <w:rPr>
                <w:noProof/>
                <w:webHidden/>
              </w:rPr>
              <w:tab/>
            </w:r>
            <w:r>
              <w:rPr>
                <w:noProof/>
                <w:webHidden/>
              </w:rPr>
              <w:fldChar w:fldCharType="begin"/>
            </w:r>
            <w:r>
              <w:rPr>
                <w:noProof/>
                <w:webHidden/>
              </w:rPr>
              <w:instrText xml:space="preserve"> PAGEREF _Toc384035805 \h </w:instrText>
            </w:r>
          </w:ins>
          <w:r>
            <w:rPr>
              <w:noProof/>
              <w:webHidden/>
            </w:rPr>
          </w:r>
          <w:r>
            <w:rPr>
              <w:noProof/>
              <w:webHidden/>
            </w:rPr>
            <w:fldChar w:fldCharType="separate"/>
          </w:r>
          <w:ins w:id="59" w:author="Björn Genfors" w:date="2014-03-31T13:27:00Z">
            <w:r>
              <w:rPr>
                <w:noProof/>
                <w:webHidden/>
              </w:rPr>
              <w:t>26</w:t>
            </w:r>
            <w:r>
              <w:rPr>
                <w:noProof/>
                <w:webHidden/>
              </w:rPr>
              <w:fldChar w:fldCharType="end"/>
            </w:r>
            <w:r w:rsidRPr="000935FB">
              <w:rPr>
                <w:rStyle w:val="Hyperlnk"/>
                <w:noProof/>
              </w:rPr>
              <w:fldChar w:fldCharType="end"/>
            </w:r>
          </w:ins>
        </w:p>
        <w:p w14:paraId="7563821A" w14:textId="77777777" w:rsidR="002F320B" w:rsidRDefault="002F320B">
          <w:pPr>
            <w:pStyle w:val="Innehll2"/>
            <w:tabs>
              <w:tab w:val="left" w:pos="880"/>
              <w:tab w:val="right" w:leader="dot" w:pos="8664"/>
            </w:tabs>
            <w:rPr>
              <w:ins w:id="60" w:author="Björn Genfors" w:date="2014-03-31T13:27:00Z"/>
              <w:rFonts w:asciiTheme="minorHAnsi" w:eastAsiaTheme="minorEastAsia" w:hAnsiTheme="minorHAnsi" w:cstheme="minorBidi"/>
              <w:noProof/>
              <w:sz w:val="22"/>
              <w:lang w:eastAsia="sv-SE"/>
            </w:rPr>
          </w:pPr>
          <w:ins w:id="6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"_Toc384035806"</w:instrText>
            </w:r>
            <w:r w:rsidRPr="000935FB">
              <w:rPr>
                <w:rStyle w:val="Hyperlnk"/>
                <w:noProof/>
              </w:rPr>
              <w:instrText xml:space="preserve"> </w:instrText>
            </w:r>
            <w:r w:rsidRPr="000935FB">
              <w:rPr>
                <w:rStyle w:val="Hyperlnk"/>
                <w:noProof/>
              </w:rPr>
              <w:fldChar w:fldCharType="separate"/>
            </w:r>
            <w:r w:rsidRPr="000935FB">
              <w:rPr>
                <w:rStyle w:val="Hyperlnk"/>
                <w:noProof/>
                <w:highlight w:val="yellow"/>
              </w:rPr>
              <w:t>3.2</w:t>
            </w:r>
            <w:r>
              <w:rPr>
                <w:rFonts w:asciiTheme="minorHAnsi" w:eastAsiaTheme="minorEastAsia" w:hAnsiTheme="minorHAnsi" w:cstheme="minorBidi"/>
                <w:noProof/>
                <w:sz w:val="22"/>
                <w:lang w:eastAsia="sv-SE"/>
              </w:rPr>
              <w:tab/>
            </w:r>
            <w:r w:rsidRPr="000935FB">
              <w:rPr>
                <w:rStyle w:val="Hyperlnk"/>
                <w:noProof/>
                <w:highlight w:val="yellow"/>
              </w:rPr>
              <w:t>Adressering</w:t>
            </w:r>
            <w:r>
              <w:rPr>
                <w:noProof/>
                <w:webHidden/>
              </w:rPr>
              <w:tab/>
            </w:r>
            <w:r>
              <w:rPr>
                <w:noProof/>
                <w:webHidden/>
              </w:rPr>
              <w:fldChar w:fldCharType="begin"/>
            </w:r>
            <w:r>
              <w:rPr>
                <w:noProof/>
                <w:webHidden/>
              </w:rPr>
              <w:instrText xml:space="preserve"> PAGEREF _Toc384035806 \h </w:instrText>
            </w:r>
          </w:ins>
          <w:r>
            <w:rPr>
              <w:noProof/>
              <w:webHidden/>
            </w:rPr>
          </w:r>
          <w:r>
            <w:rPr>
              <w:noProof/>
              <w:webHidden/>
            </w:rPr>
            <w:fldChar w:fldCharType="separate"/>
          </w:r>
          <w:ins w:id="62" w:author="Björn Genfors" w:date="2014-03-31T13:27:00Z">
            <w:r>
              <w:rPr>
                <w:noProof/>
                <w:webHidden/>
              </w:rPr>
              <w:t>27</w:t>
            </w:r>
            <w:r>
              <w:rPr>
                <w:noProof/>
                <w:webHidden/>
              </w:rPr>
              <w:fldChar w:fldCharType="end"/>
            </w:r>
            <w:r w:rsidRPr="000935FB">
              <w:rPr>
                <w:rStyle w:val="Hyperlnk"/>
                <w:noProof/>
              </w:rPr>
              <w:fldChar w:fldCharType="end"/>
            </w:r>
          </w:ins>
        </w:p>
        <w:p w14:paraId="05830919" w14:textId="77777777" w:rsidR="002F320B" w:rsidRDefault="002F320B">
          <w:pPr>
            <w:pStyle w:val="Innehll1"/>
            <w:tabs>
              <w:tab w:val="right" w:leader="dot" w:pos="8664"/>
            </w:tabs>
            <w:rPr>
              <w:ins w:id="63" w:author="Björn Genfors" w:date="2014-03-31T13:27:00Z"/>
              <w:rFonts w:asciiTheme="minorHAnsi" w:eastAsiaTheme="minorEastAsia" w:hAnsiTheme="minorHAnsi" w:cstheme="minorBidi"/>
              <w:noProof/>
              <w:sz w:val="22"/>
              <w:lang w:eastAsia="sv-SE"/>
            </w:rPr>
          </w:pPr>
          <w:ins w:id="6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"_Toc384035807"</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vid nationell användning</w:t>
            </w:r>
            <w:r>
              <w:rPr>
                <w:noProof/>
                <w:webHidden/>
              </w:rPr>
              <w:tab/>
            </w:r>
            <w:r>
              <w:rPr>
                <w:noProof/>
                <w:webHidden/>
              </w:rPr>
              <w:fldChar w:fldCharType="begin"/>
            </w:r>
            <w:r>
              <w:rPr>
                <w:noProof/>
                <w:webHidden/>
              </w:rPr>
              <w:instrText xml:space="preserve"> PAGEREF _Toc384035807 \h </w:instrText>
            </w:r>
          </w:ins>
          <w:r>
            <w:rPr>
              <w:noProof/>
              <w:webHidden/>
            </w:rPr>
          </w:r>
          <w:r>
            <w:rPr>
              <w:noProof/>
              <w:webHidden/>
            </w:rPr>
            <w:fldChar w:fldCharType="separate"/>
          </w:r>
          <w:ins w:id="65" w:author="Björn Genfors" w:date="2014-03-31T13:27:00Z">
            <w:r>
              <w:rPr>
                <w:noProof/>
                <w:webHidden/>
              </w:rPr>
              <w:t>27</w:t>
            </w:r>
            <w:r>
              <w:rPr>
                <w:noProof/>
                <w:webHidden/>
              </w:rPr>
              <w:fldChar w:fldCharType="end"/>
            </w:r>
            <w:r w:rsidRPr="000935FB">
              <w:rPr>
                <w:rStyle w:val="Hyperlnk"/>
                <w:noProof/>
              </w:rPr>
              <w:fldChar w:fldCharType="end"/>
            </w:r>
          </w:ins>
        </w:p>
        <w:p w14:paraId="0F00BC0F" w14:textId="77777777" w:rsidR="002F320B" w:rsidRDefault="002F320B">
          <w:pPr>
            <w:pStyle w:val="Innehll1"/>
            <w:tabs>
              <w:tab w:val="right" w:leader="dot" w:pos="8664"/>
            </w:tabs>
            <w:rPr>
              <w:ins w:id="66" w:author="Björn Genfors" w:date="2014-03-31T13:27:00Z"/>
              <w:rFonts w:asciiTheme="minorHAnsi" w:eastAsiaTheme="minorEastAsia" w:hAnsiTheme="minorHAnsi" w:cstheme="minorBidi"/>
              <w:noProof/>
              <w:sz w:val="22"/>
              <w:lang w:eastAsia="sv-SE"/>
            </w:rPr>
          </w:pPr>
          <w:ins w:id="6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"_Toc384035808"</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vid regional användning</w:t>
            </w:r>
            <w:r>
              <w:rPr>
                <w:noProof/>
                <w:webHidden/>
              </w:rPr>
              <w:tab/>
            </w:r>
            <w:r>
              <w:rPr>
                <w:noProof/>
                <w:webHidden/>
              </w:rPr>
              <w:fldChar w:fldCharType="begin"/>
            </w:r>
            <w:r>
              <w:rPr>
                <w:noProof/>
                <w:webHidden/>
              </w:rPr>
              <w:instrText xml:space="preserve"> PAGEREF _Toc384035808 \h </w:instrText>
            </w:r>
          </w:ins>
          <w:r>
            <w:rPr>
              <w:noProof/>
              <w:webHidden/>
            </w:rPr>
          </w:r>
          <w:r>
            <w:rPr>
              <w:noProof/>
              <w:webHidden/>
            </w:rPr>
            <w:fldChar w:fldCharType="separate"/>
          </w:r>
          <w:ins w:id="68" w:author="Björn Genfors" w:date="2014-03-31T13:27:00Z">
            <w:r>
              <w:rPr>
                <w:noProof/>
                <w:webHidden/>
              </w:rPr>
              <w:t>28</w:t>
            </w:r>
            <w:r>
              <w:rPr>
                <w:noProof/>
                <w:webHidden/>
              </w:rPr>
              <w:fldChar w:fldCharType="end"/>
            </w:r>
            <w:r w:rsidRPr="000935FB">
              <w:rPr>
                <w:rStyle w:val="Hyperlnk"/>
                <w:noProof/>
              </w:rPr>
              <w:fldChar w:fldCharType="end"/>
            </w:r>
          </w:ins>
        </w:p>
        <w:p w14:paraId="2A3B32DD" w14:textId="77777777" w:rsidR="002F320B" w:rsidRDefault="002F320B">
          <w:pPr>
            <w:pStyle w:val="Innehll1"/>
            <w:tabs>
              <w:tab w:val="right" w:leader="dot" w:pos="8664"/>
            </w:tabs>
            <w:rPr>
              <w:ins w:id="69" w:author="Björn Genfors" w:date="2014-03-31T13:27:00Z"/>
              <w:rFonts w:asciiTheme="minorHAnsi" w:eastAsiaTheme="minorEastAsia" w:hAnsiTheme="minorHAnsi" w:cstheme="minorBidi"/>
              <w:noProof/>
              <w:sz w:val="22"/>
              <w:lang w:eastAsia="sv-SE"/>
            </w:rPr>
          </w:pPr>
          <w:ins w:id="7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"_Toc384035809"</w:instrText>
            </w:r>
            <w:r w:rsidRPr="000935FB">
              <w:rPr>
                <w:rStyle w:val="Hyperlnk"/>
                <w:noProof/>
              </w:rPr>
              <w:instrText xml:space="preserve"> </w:instrText>
            </w:r>
            <w:r w:rsidRPr="000935FB">
              <w:rPr>
                <w:rStyle w:val="Hyperlnk"/>
                <w:noProof/>
              </w:rPr>
              <w:fldChar w:fldCharType="separate"/>
            </w:r>
            <w:r w:rsidRPr="000935FB">
              <w:rPr>
                <w:rStyle w:val="Hyperlnk"/>
                <w:noProof/>
              </w:rPr>
              <w:t>Adressering direkt till ett källsystem</w:t>
            </w:r>
            <w:r>
              <w:rPr>
                <w:noProof/>
                <w:webHidden/>
              </w:rPr>
              <w:tab/>
            </w:r>
            <w:r>
              <w:rPr>
                <w:noProof/>
                <w:webHidden/>
              </w:rPr>
              <w:fldChar w:fldCharType="begin"/>
            </w:r>
            <w:r>
              <w:rPr>
                <w:noProof/>
                <w:webHidden/>
              </w:rPr>
              <w:instrText xml:space="preserve"> PAGEREF _Toc384035809 \h </w:instrText>
            </w:r>
          </w:ins>
          <w:r>
            <w:rPr>
              <w:noProof/>
              <w:webHidden/>
            </w:rPr>
          </w:r>
          <w:r>
            <w:rPr>
              <w:noProof/>
              <w:webHidden/>
            </w:rPr>
            <w:fldChar w:fldCharType="separate"/>
          </w:r>
          <w:ins w:id="71" w:author="Björn Genfors" w:date="2014-03-31T13:27:00Z">
            <w:r>
              <w:rPr>
                <w:noProof/>
                <w:webHidden/>
              </w:rPr>
              <w:t>29</w:t>
            </w:r>
            <w:r>
              <w:rPr>
                <w:noProof/>
                <w:webHidden/>
              </w:rPr>
              <w:fldChar w:fldCharType="end"/>
            </w:r>
            <w:r w:rsidRPr="000935FB">
              <w:rPr>
                <w:rStyle w:val="Hyperlnk"/>
                <w:noProof/>
              </w:rPr>
              <w:fldChar w:fldCharType="end"/>
            </w:r>
          </w:ins>
        </w:p>
        <w:p w14:paraId="3C1B1097" w14:textId="77777777" w:rsidR="002F320B" w:rsidRDefault="002F320B">
          <w:pPr>
            <w:pStyle w:val="Innehll1"/>
            <w:tabs>
              <w:tab w:val="right" w:leader="dot" w:pos="8664"/>
            </w:tabs>
            <w:rPr>
              <w:ins w:id="72" w:author="Björn Genfors" w:date="2014-03-31T13:27:00Z"/>
              <w:rFonts w:asciiTheme="minorHAnsi" w:eastAsiaTheme="minorEastAsia" w:hAnsiTheme="minorHAnsi" w:cstheme="minorBidi"/>
              <w:noProof/>
              <w:sz w:val="22"/>
              <w:lang w:eastAsia="sv-SE"/>
            </w:rPr>
          </w:pPr>
          <w:ins w:id="7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"_Toc384035810"</w:instrText>
            </w:r>
            <w:r w:rsidRPr="000935FB">
              <w:rPr>
                <w:rStyle w:val="Hyperlnk"/>
                <w:noProof/>
              </w:rPr>
              <w:instrText xml:space="preserve"> </w:instrText>
            </w:r>
            <w:r w:rsidRPr="000935FB">
              <w:rPr>
                <w:rStyle w:val="Hyperlnk"/>
                <w:noProof/>
              </w:rPr>
              <w:fldChar w:fldCharType="separate"/>
            </w:r>
            <w:r w:rsidRPr="000935FB">
              <w:rPr>
                <w:rStyle w:val="Hyperlnk"/>
                <w:noProof/>
              </w:rPr>
              <w:t>Sammanfattning av adresseringsmodell</w:t>
            </w:r>
            <w:r>
              <w:rPr>
                <w:noProof/>
                <w:webHidden/>
              </w:rPr>
              <w:tab/>
            </w:r>
            <w:r>
              <w:rPr>
                <w:noProof/>
                <w:webHidden/>
              </w:rPr>
              <w:fldChar w:fldCharType="begin"/>
            </w:r>
            <w:r>
              <w:rPr>
                <w:noProof/>
                <w:webHidden/>
              </w:rPr>
              <w:instrText xml:space="preserve"> PAGEREF _Toc384035810 \h </w:instrText>
            </w:r>
          </w:ins>
          <w:r>
            <w:rPr>
              <w:noProof/>
              <w:webHidden/>
            </w:rPr>
          </w:r>
          <w:r>
            <w:rPr>
              <w:noProof/>
              <w:webHidden/>
            </w:rPr>
            <w:fldChar w:fldCharType="separate"/>
          </w:r>
          <w:ins w:id="74" w:author="Björn Genfors" w:date="2014-03-31T13:27:00Z">
            <w:r>
              <w:rPr>
                <w:noProof/>
                <w:webHidden/>
              </w:rPr>
              <w:t>30</w:t>
            </w:r>
            <w:r>
              <w:rPr>
                <w:noProof/>
                <w:webHidden/>
              </w:rPr>
              <w:fldChar w:fldCharType="end"/>
            </w:r>
            <w:r w:rsidRPr="000935FB">
              <w:rPr>
                <w:rStyle w:val="Hyperlnk"/>
                <w:noProof/>
              </w:rPr>
              <w:fldChar w:fldCharType="end"/>
            </w:r>
          </w:ins>
        </w:p>
        <w:p w14:paraId="7558558E" w14:textId="77777777" w:rsidR="002F320B" w:rsidRDefault="002F320B">
          <w:pPr>
            <w:pStyle w:val="Innehll2"/>
            <w:tabs>
              <w:tab w:val="left" w:pos="880"/>
              <w:tab w:val="right" w:leader="dot" w:pos="8664"/>
            </w:tabs>
            <w:rPr>
              <w:ins w:id="75" w:author="Björn Genfors" w:date="2014-03-31T13:27:00Z"/>
              <w:rFonts w:asciiTheme="minorHAnsi" w:eastAsiaTheme="minorEastAsia" w:hAnsiTheme="minorHAnsi" w:cstheme="minorBidi"/>
              <w:noProof/>
              <w:sz w:val="22"/>
              <w:lang w:eastAsia="sv-SE"/>
            </w:rPr>
          </w:pPr>
          <w:ins w:id="7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"_Toc384035811"</w:instrText>
            </w:r>
            <w:r w:rsidRPr="000935FB">
              <w:rPr>
                <w:rStyle w:val="Hyperlnk"/>
                <w:noProof/>
              </w:rPr>
              <w:instrText xml:space="preserve"> </w:instrText>
            </w:r>
            <w:r w:rsidRPr="000935FB">
              <w:rPr>
                <w:rStyle w:val="Hyperlnk"/>
                <w:noProof/>
              </w:rPr>
              <w:fldChar w:fldCharType="separate"/>
            </w:r>
            <w:r w:rsidRPr="000935FB">
              <w:rPr>
                <w:rStyle w:val="Hyperlnk"/>
                <w:noProof/>
              </w:rPr>
              <w:t>3.3</w:t>
            </w:r>
            <w:r>
              <w:rPr>
                <w:rFonts w:asciiTheme="minorHAnsi" w:eastAsiaTheme="minorEastAsia" w:hAnsiTheme="minorHAnsi" w:cstheme="minorBidi"/>
                <w:noProof/>
                <w:sz w:val="22"/>
                <w:lang w:eastAsia="sv-SE"/>
              </w:rPr>
              <w:tab/>
            </w:r>
            <w:r w:rsidRPr="000935FB">
              <w:rPr>
                <w:rStyle w:val="Hyperlnk"/>
                <w:noProof/>
              </w:rPr>
              <w:t>Aggregering och engagemangsindex</w:t>
            </w:r>
            <w:r>
              <w:rPr>
                <w:noProof/>
                <w:webHidden/>
              </w:rPr>
              <w:tab/>
            </w:r>
            <w:r>
              <w:rPr>
                <w:noProof/>
                <w:webHidden/>
              </w:rPr>
              <w:fldChar w:fldCharType="begin"/>
            </w:r>
            <w:r>
              <w:rPr>
                <w:noProof/>
                <w:webHidden/>
              </w:rPr>
              <w:instrText xml:space="preserve"> PAGEREF _Toc384035811 \h </w:instrText>
            </w:r>
          </w:ins>
          <w:r>
            <w:rPr>
              <w:noProof/>
              <w:webHidden/>
            </w:rPr>
          </w:r>
          <w:r>
            <w:rPr>
              <w:noProof/>
              <w:webHidden/>
            </w:rPr>
            <w:fldChar w:fldCharType="separate"/>
          </w:r>
          <w:ins w:id="77" w:author="Björn Genfors" w:date="2014-03-31T13:27:00Z">
            <w:r>
              <w:rPr>
                <w:noProof/>
                <w:webHidden/>
              </w:rPr>
              <w:t>30</w:t>
            </w:r>
            <w:r>
              <w:rPr>
                <w:noProof/>
                <w:webHidden/>
              </w:rPr>
              <w:fldChar w:fldCharType="end"/>
            </w:r>
            <w:r w:rsidRPr="000935FB">
              <w:rPr>
                <w:rStyle w:val="Hyperlnk"/>
                <w:noProof/>
              </w:rPr>
              <w:fldChar w:fldCharType="end"/>
            </w:r>
          </w:ins>
        </w:p>
        <w:p w14:paraId="58D72D95" w14:textId="77777777" w:rsidR="002F320B" w:rsidRDefault="002F320B">
          <w:pPr>
            <w:pStyle w:val="Innehll3"/>
            <w:tabs>
              <w:tab w:val="left" w:pos="1100"/>
              <w:tab w:val="right" w:leader="dot" w:pos="8664"/>
            </w:tabs>
            <w:rPr>
              <w:ins w:id="78" w:author="Björn Genfors" w:date="2014-03-31T13:27:00Z"/>
              <w:rFonts w:asciiTheme="minorHAnsi" w:eastAsiaTheme="minorEastAsia" w:hAnsiTheme="minorHAnsi" w:cstheme="minorBidi"/>
              <w:noProof/>
              <w:sz w:val="22"/>
              <w:lang w:eastAsia="sv-SE"/>
            </w:rPr>
          </w:pPr>
          <w:ins w:id="7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"_Toc384035812"</w:instrText>
            </w:r>
            <w:r w:rsidRPr="000935FB">
              <w:rPr>
                <w:rStyle w:val="Hyperlnk"/>
                <w:noProof/>
              </w:rPr>
              <w:instrText xml:space="preserve"> </w:instrText>
            </w:r>
            <w:r w:rsidRPr="000935FB">
              <w:rPr>
                <w:rStyle w:val="Hyperlnk"/>
                <w:noProof/>
              </w:rPr>
              <w:fldChar w:fldCharType="separate"/>
            </w:r>
            <w:r w:rsidRPr="000935FB">
              <w:rPr>
                <w:rStyle w:val="Hyperlnk"/>
                <w:noProof/>
              </w:rPr>
              <w:t>3.3.1</w:t>
            </w:r>
            <w:r>
              <w:rPr>
                <w:rFonts w:asciiTheme="minorHAnsi" w:eastAsiaTheme="minorEastAsia" w:hAnsiTheme="minorHAnsi" w:cstheme="minorBidi"/>
                <w:noProof/>
                <w:sz w:val="22"/>
                <w:lang w:eastAsia="sv-SE"/>
              </w:rPr>
              <w:tab/>
            </w:r>
            <w:r w:rsidRPr="000935FB">
              <w:rPr>
                <w:rStyle w:val="Hyperlnk"/>
                <w:noProof/>
              </w:rPr>
              <w:t>Uppdatering av engagemangsindex</w:t>
            </w:r>
            <w:r>
              <w:rPr>
                <w:noProof/>
                <w:webHidden/>
              </w:rPr>
              <w:tab/>
            </w:r>
            <w:r>
              <w:rPr>
                <w:noProof/>
                <w:webHidden/>
              </w:rPr>
              <w:fldChar w:fldCharType="begin"/>
            </w:r>
            <w:r>
              <w:rPr>
                <w:noProof/>
                <w:webHidden/>
              </w:rPr>
              <w:instrText xml:space="preserve"> PAGEREF _Toc384035812 \h </w:instrText>
            </w:r>
          </w:ins>
          <w:r>
            <w:rPr>
              <w:noProof/>
              <w:webHidden/>
            </w:rPr>
          </w:r>
          <w:r>
            <w:rPr>
              <w:noProof/>
              <w:webHidden/>
            </w:rPr>
            <w:fldChar w:fldCharType="separate"/>
          </w:r>
          <w:ins w:id="80" w:author="Björn Genfors" w:date="2014-03-31T13:27:00Z">
            <w:r>
              <w:rPr>
                <w:noProof/>
                <w:webHidden/>
              </w:rPr>
              <w:t>30</w:t>
            </w:r>
            <w:r>
              <w:rPr>
                <w:noProof/>
                <w:webHidden/>
              </w:rPr>
              <w:fldChar w:fldCharType="end"/>
            </w:r>
            <w:r w:rsidRPr="000935FB">
              <w:rPr>
                <w:rStyle w:val="Hyperlnk"/>
                <w:noProof/>
              </w:rPr>
              <w:fldChar w:fldCharType="end"/>
            </w:r>
          </w:ins>
        </w:p>
        <w:p w14:paraId="51FC96DA" w14:textId="77777777" w:rsidR="002F320B" w:rsidRDefault="002F320B">
          <w:pPr>
            <w:pStyle w:val="Innehll1"/>
            <w:tabs>
              <w:tab w:val="left" w:pos="400"/>
              <w:tab w:val="right" w:leader="dot" w:pos="8664"/>
            </w:tabs>
            <w:rPr>
              <w:ins w:id="81" w:author="Björn Genfors" w:date="2014-03-31T13:27:00Z"/>
              <w:rFonts w:asciiTheme="minorHAnsi" w:eastAsiaTheme="minorEastAsia" w:hAnsiTheme="minorHAnsi" w:cstheme="minorBidi"/>
              <w:noProof/>
              <w:sz w:val="22"/>
              <w:lang w:eastAsia="sv-SE"/>
            </w:rPr>
          </w:pPr>
          <w:ins w:id="8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"_Toc384035813"</w:instrText>
            </w:r>
            <w:r w:rsidRPr="000935FB">
              <w:rPr>
                <w:rStyle w:val="Hyperlnk"/>
                <w:noProof/>
              </w:rPr>
              <w:instrText xml:space="preserve"> </w:instrText>
            </w:r>
            <w:r w:rsidRPr="000935FB">
              <w:rPr>
                <w:rStyle w:val="Hyperlnk"/>
                <w:noProof/>
              </w:rPr>
              <w:fldChar w:fldCharType="separate"/>
            </w:r>
            <w:r w:rsidRPr="000935FB">
              <w:rPr>
                <w:rStyle w:val="Hyperlnk"/>
                <w:noProof/>
              </w:rPr>
              <w:t>4</w:t>
            </w:r>
            <w:r>
              <w:rPr>
                <w:rFonts w:asciiTheme="minorHAnsi" w:eastAsiaTheme="minorEastAsia" w:hAnsiTheme="minorHAnsi" w:cstheme="minorBidi"/>
                <w:noProof/>
                <w:sz w:val="22"/>
                <w:lang w:eastAsia="sv-SE"/>
              </w:rPr>
              <w:tab/>
            </w:r>
            <w:r w:rsidRPr="000935FB">
              <w:rPr>
                <w:rStyle w:val="Hyperlnk"/>
                <w:noProof/>
              </w:rPr>
              <w:t>Tjänstedomänens krav och regler</w:t>
            </w:r>
            <w:r>
              <w:rPr>
                <w:noProof/>
                <w:webHidden/>
              </w:rPr>
              <w:tab/>
            </w:r>
            <w:r>
              <w:rPr>
                <w:noProof/>
                <w:webHidden/>
              </w:rPr>
              <w:fldChar w:fldCharType="begin"/>
            </w:r>
            <w:r>
              <w:rPr>
                <w:noProof/>
                <w:webHidden/>
              </w:rPr>
              <w:instrText xml:space="preserve"> PAGEREF _Toc384035813 \h </w:instrText>
            </w:r>
          </w:ins>
          <w:r>
            <w:rPr>
              <w:noProof/>
              <w:webHidden/>
            </w:rPr>
          </w:r>
          <w:r>
            <w:rPr>
              <w:noProof/>
              <w:webHidden/>
            </w:rPr>
            <w:fldChar w:fldCharType="separate"/>
          </w:r>
          <w:ins w:id="83" w:author="Björn Genfors" w:date="2014-03-31T13:27:00Z">
            <w:r>
              <w:rPr>
                <w:noProof/>
                <w:webHidden/>
              </w:rPr>
              <w:t>33</w:t>
            </w:r>
            <w:r>
              <w:rPr>
                <w:noProof/>
                <w:webHidden/>
              </w:rPr>
              <w:fldChar w:fldCharType="end"/>
            </w:r>
            <w:r w:rsidRPr="000935FB">
              <w:rPr>
                <w:rStyle w:val="Hyperlnk"/>
                <w:noProof/>
              </w:rPr>
              <w:fldChar w:fldCharType="end"/>
            </w:r>
          </w:ins>
        </w:p>
        <w:p w14:paraId="62340E59" w14:textId="77777777" w:rsidR="002F320B" w:rsidRDefault="002F320B">
          <w:pPr>
            <w:pStyle w:val="Innehll2"/>
            <w:tabs>
              <w:tab w:val="left" w:pos="880"/>
              <w:tab w:val="right" w:leader="dot" w:pos="8664"/>
            </w:tabs>
            <w:rPr>
              <w:ins w:id="84" w:author="Björn Genfors" w:date="2014-03-31T13:27:00Z"/>
              <w:rFonts w:asciiTheme="minorHAnsi" w:eastAsiaTheme="minorEastAsia" w:hAnsiTheme="minorHAnsi" w:cstheme="minorBidi"/>
              <w:noProof/>
              <w:sz w:val="22"/>
              <w:lang w:eastAsia="sv-SE"/>
            </w:rPr>
          </w:pPr>
          <w:ins w:id="8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"_Toc384035814"</w:instrText>
            </w:r>
            <w:r w:rsidRPr="000935FB">
              <w:rPr>
                <w:rStyle w:val="Hyperlnk"/>
                <w:noProof/>
              </w:rPr>
              <w:instrText xml:space="preserve"> </w:instrText>
            </w:r>
            <w:r w:rsidRPr="000935FB">
              <w:rPr>
                <w:rStyle w:val="Hyperlnk"/>
                <w:noProof/>
              </w:rPr>
              <w:fldChar w:fldCharType="separate"/>
            </w:r>
            <w:r w:rsidRPr="000935FB">
              <w:rPr>
                <w:rStyle w:val="Hyperlnk"/>
                <w:noProof/>
              </w:rPr>
              <w:t>4.1</w:t>
            </w:r>
            <w:r>
              <w:rPr>
                <w:rFonts w:asciiTheme="minorHAnsi" w:eastAsiaTheme="minorEastAsia" w:hAnsiTheme="minorHAnsi" w:cstheme="minorBidi"/>
                <w:noProof/>
                <w:sz w:val="22"/>
                <w:lang w:eastAsia="sv-SE"/>
              </w:rPr>
              <w:tab/>
            </w:r>
            <w:r w:rsidRPr="000935FB">
              <w:rPr>
                <w:rStyle w:val="Hyperlnk"/>
                <w:noProof/>
              </w:rPr>
              <w:t>Informationssäkerhet och juridik</w:t>
            </w:r>
            <w:r>
              <w:rPr>
                <w:noProof/>
                <w:webHidden/>
              </w:rPr>
              <w:tab/>
            </w:r>
            <w:r>
              <w:rPr>
                <w:noProof/>
                <w:webHidden/>
              </w:rPr>
              <w:fldChar w:fldCharType="begin"/>
            </w:r>
            <w:r>
              <w:rPr>
                <w:noProof/>
                <w:webHidden/>
              </w:rPr>
              <w:instrText xml:space="preserve"> PAGEREF _Toc384035814 \h </w:instrText>
            </w:r>
          </w:ins>
          <w:r>
            <w:rPr>
              <w:noProof/>
              <w:webHidden/>
            </w:rPr>
          </w:r>
          <w:r>
            <w:rPr>
              <w:noProof/>
              <w:webHidden/>
            </w:rPr>
            <w:fldChar w:fldCharType="separate"/>
          </w:r>
          <w:ins w:id="86" w:author="Björn Genfors" w:date="2014-03-31T13:27:00Z">
            <w:r>
              <w:rPr>
                <w:noProof/>
                <w:webHidden/>
              </w:rPr>
              <w:t>33</w:t>
            </w:r>
            <w:r>
              <w:rPr>
                <w:noProof/>
                <w:webHidden/>
              </w:rPr>
              <w:fldChar w:fldCharType="end"/>
            </w:r>
            <w:r w:rsidRPr="000935FB">
              <w:rPr>
                <w:rStyle w:val="Hyperlnk"/>
                <w:noProof/>
              </w:rPr>
              <w:fldChar w:fldCharType="end"/>
            </w:r>
          </w:ins>
        </w:p>
        <w:p w14:paraId="02174E6B" w14:textId="77777777" w:rsidR="002F320B" w:rsidRDefault="002F320B">
          <w:pPr>
            <w:pStyle w:val="Innehll1"/>
            <w:tabs>
              <w:tab w:val="right" w:leader="dot" w:pos="8664"/>
            </w:tabs>
            <w:rPr>
              <w:ins w:id="87" w:author="Björn Genfors" w:date="2014-03-31T13:27:00Z"/>
              <w:rFonts w:asciiTheme="minorHAnsi" w:eastAsiaTheme="minorEastAsia" w:hAnsiTheme="minorHAnsi" w:cstheme="minorBidi"/>
              <w:noProof/>
              <w:sz w:val="22"/>
              <w:lang w:eastAsia="sv-SE"/>
            </w:rPr>
          </w:pPr>
          <w:ins w:id="8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"_Toc384035815"</w:instrText>
            </w:r>
            <w:r w:rsidRPr="000935FB">
              <w:rPr>
                <w:rStyle w:val="Hyperlnk"/>
                <w:noProof/>
              </w:rPr>
              <w:instrText xml:space="preserve"> </w:instrText>
            </w:r>
            <w:r w:rsidRPr="000935FB">
              <w:rPr>
                <w:rStyle w:val="Hyperlnk"/>
                <w:noProof/>
              </w:rPr>
              <w:fldChar w:fldCharType="separate"/>
            </w:r>
            <w:r w:rsidRPr="000935FB">
              <w:rPr>
                <w:rStyle w:val="Hyperlnk"/>
                <w:noProof/>
              </w:rPr>
              <w:t>Medarbetarens direktåtkomst</w:t>
            </w:r>
            <w:r>
              <w:rPr>
                <w:noProof/>
                <w:webHidden/>
              </w:rPr>
              <w:tab/>
            </w:r>
            <w:r>
              <w:rPr>
                <w:noProof/>
                <w:webHidden/>
              </w:rPr>
              <w:fldChar w:fldCharType="begin"/>
            </w:r>
            <w:r>
              <w:rPr>
                <w:noProof/>
                <w:webHidden/>
              </w:rPr>
              <w:instrText xml:space="preserve"> PAGEREF _Toc384035815 \h </w:instrText>
            </w:r>
          </w:ins>
          <w:r>
            <w:rPr>
              <w:noProof/>
              <w:webHidden/>
            </w:rPr>
          </w:r>
          <w:r>
            <w:rPr>
              <w:noProof/>
              <w:webHidden/>
            </w:rPr>
            <w:fldChar w:fldCharType="separate"/>
          </w:r>
          <w:ins w:id="89" w:author="Björn Genfors" w:date="2014-03-31T13:27:00Z">
            <w:r>
              <w:rPr>
                <w:noProof/>
                <w:webHidden/>
              </w:rPr>
              <w:t>33</w:t>
            </w:r>
            <w:r>
              <w:rPr>
                <w:noProof/>
                <w:webHidden/>
              </w:rPr>
              <w:fldChar w:fldCharType="end"/>
            </w:r>
            <w:r w:rsidRPr="000935FB">
              <w:rPr>
                <w:rStyle w:val="Hyperlnk"/>
                <w:noProof/>
              </w:rPr>
              <w:fldChar w:fldCharType="end"/>
            </w:r>
          </w:ins>
        </w:p>
        <w:p w14:paraId="5328096E" w14:textId="77777777" w:rsidR="002F320B" w:rsidRDefault="002F320B">
          <w:pPr>
            <w:pStyle w:val="Innehll1"/>
            <w:tabs>
              <w:tab w:val="right" w:leader="dot" w:pos="8664"/>
            </w:tabs>
            <w:rPr>
              <w:ins w:id="90" w:author="Björn Genfors" w:date="2014-03-31T13:27:00Z"/>
              <w:rFonts w:asciiTheme="minorHAnsi" w:eastAsiaTheme="minorEastAsia" w:hAnsiTheme="minorHAnsi" w:cstheme="minorBidi"/>
              <w:noProof/>
              <w:sz w:val="22"/>
              <w:lang w:eastAsia="sv-SE"/>
            </w:rPr>
          </w:pPr>
          <w:ins w:id="9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"_Toc384035816"</w:instrText>
            </w:r>
            <w:r w:rsidRPr="000935FB">
              <w:rPr>
                <w:rStyle w:val="Hyperlnk"/>
                <w:noProof/>
              </w:rPr>
              <w:instrText xml:space="preserve"> </w:instrText>
            </w:r>
            <w:r w:rsidRPr="000935FB">
              <w:rPr>
                <w:rStyle w:val="Hyperlnk"/>
                <w:noProof/>
              </w:rPr>
              <w:fldChar w:fldCharType="separate"/>
            </w:r>
            <w:r w:rsidRPr="000935FB">
              <w:rPr>
                <w:rStyle w:val="Hyperlnk"/>
                <w:noProof/>
              </w:rPr>
              <w:t>Patientens direktåtkomst</w:t>
            </w:r>
            <w:r>
              <w:rPr>
                <w:noProof/>
                <w:webHidden/>
              </w:rPr>
              <w:tab/>
            </w:r>
            <w:r>
              <w:rPr>
                <w:noProof/>
                <w:webHidden/>
              </w:rPr>
              <w:fldChar w:fldCharType="begin"/>
            </w:r>
            <w:r>
              <w:rPr>
                <w:noProof/>
                <w:webHidden/>
              </w:rPr>
              <w:instrText xml:space="preserve"> PAGEREF _Toc384035816 \h </w:instrText>
            </w:r>
          </w:ins>
          <w:r>
            <w:rPr>
              <w:noProof/>
              <w:webHidden/>
            </w:rPr>
          </w:r>
          <w:r>
            <w:rPr>
              <w:noProof/>
              <w:webHidden/>
            </w:rPr>
            <w:fldChar w:fldCharType="separate"/>
          </w:r>
          <w:ins w:id="92" w:author="Björn Genfors" w:date="2014-03-31T13:27:00Z">
            <w:r>
              <w:rPr>
                <w:noProof/>
                <w:webHidden/>
              </w:rPr>
              <w:t>33</w:t>
            </w:r>
            <w:r>
              <w:rPr>
                <w:noProof/>
                <w:webHidden/>
              </w:rPr>
              <w:fldChar w:fldCharType="end"/>
            </w:r>
            <w:r w:rsidRPr="000935FB">
              <w:rPr>
                <w:rStyle w:val="Hyperlnk"/>
                <w:noProof/>
              </w:rPr>
              <w:fldChar w:fldCharType="end"/>
            </w:r>
          </w:ins>
        </w:p>
        <w:p w14:paraId="41FEA165" w14:textId="77777777" w:rsidR="002F320B" w:rsidRDefault="002F320B">
          <w:pPr>
            <w:pStyle w:val="Innehll1"/>
            <w:tabs>
              <w:tab w:val="right" w:leader="dot" w:pos="8664"/>
            </w:tabs>
            <w:rPr>
              <w:ins w:id="93" w:author="Björn Genfors" w:date="2014-03-31T13:27:00Z"/>
              <w:rFonts w:asciiTheme="minorHAnsi" w:eastAsiaTheme="minorEastAsia" w:hAnsiTheme="minorHAnsi" w:cstheme="minorBidi"/>
              <w:noProof/>
              <w:sz w:val="22"/>
              <w:lang w:eastAsia="sv-SE"/>
            </w:rPr>
          </w:pPr>
          <w:ins w:id="9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"_Toc384035817"</w:instrText>
            </w:r>
            <w:r w:rsidRPr="000935FB">
              <w:rPr>
                <w:rStyle w:val="Hyperlnk"/>
                <w:noProof/>
              </w:rPr>
              <w:instrText xml:space="preserve"> </w:instrText>
            </w:r>
            <w:r w:rsidRPr="000935FB">
              <w:rPr>
                <w:rStyle w:val="Hyperlnk"/>
                <w:noProof/>
              </w:rPr>
              <w:fldChar w:fldCharType="separate"/>
            </w:r>
            <w:r w:rsidRPr="000935FB">
              <w:rPr>
                <w:rStyle w:val="Hyperlnk"/>
                <w:noProof/>
              </w:rPr>
              <w:t>Generellt</w:t>
            </w:r>
            <w:r>
              <w:rPr>
                <w:noProof/>
                <w:webHidden/>
              </w:rPr>
              <w:tab/>
            </w:r>
            <w:r>
              <w:rPr>
                <w:noProof/>
                <w:webHidden/>
              </w:rPr>
              <w:fldChar w:fldCharType="begin"/>
            </w:r>
            <w:r>
              <w:rPr>
                <w:noProof/>
                <w:webHidden/>
              </w:rPr>
              <w:instrText xml:space="preserve"> PAGEREF _Toc384035817 \h </w:instrText>
            </w:r>
          </w:ins>
          <w:r>
            <w:rPr>
              <w:noProof/>
              <w:webHidden/>
            </w:rPr>
          </w:r>
          <w:r>
            <w:rPr>
              <w:noProof/>
              <w:webHidden/>
            </w:rPr>
            <w:fldChar w:fldCharType="separate"/>
          </w:r>
          <w:ins w:id="95" w:author="Björn Genfors" w:date="2014-03-31T13:27:00Z">
            <w:r>
              <w:rPr>
                <w:noProof/>
                <w:webHidden/>
              </w:rPr>
              <w:t>33</w:t>
            </w:r>
            <w:r>
              <w:rPr>
                <w:noProof/>
                <w:webHidden/>
              </w:rPr>
              <w:fldChar w:fldCharType="end"/>
            </w:r>
            <w:r w:rsidRPr="000935FB">
              <w:rPr>
                <w:rStyle w:val="Hyperlnk"/>
                <w:noProof/>
              </w:rPr>
              <w:fldChar w:fldCharType="end"/>
            </w:r>
          </w:ins>
        </w:p>
        <w:p w14:paraId="608287C4" w14:textId="77777777" w:rsidR="002F320B" w:rsidRDefault="002F320B">
          <w:pPr>
            <w:pStyle w:val="Innehll2"/>
            <w:tabs>
              <w:tab w:val="left" w:pos="880"/>
              <w:tab w:val="right" w:leader="dot" w:pos="8664"/>
            </w:tabs>
            <w:rPr>
              <w:ins w:id="96" w:author="Björn Genfors" w:date="2014-03-31T13:27:00Z"/>
              <w:rFonts w:asciiTheme="minorHAnsi" w:eastAsiaTheme="minorEastAsia" w:hAnsiTheme="minorHAnsi" w:cstheme="minorBidi"/>
              <w:noProof/>
              <w:sz w:val="22"/>
              <w:lang w:eastAsia="sv-SE"/>
            </w:rPr>
          </w:pPr>
          <w:ins w:id="9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"_Toc384035818"</w:instrText>
            </w:r>
            <w:r w:rsidRPr="000935FB">
              <w:rPr>
                <w:rStyle w:val="Hyperlnk"/>
                <w:noProof/>
              </w:rPr>
              <w:instrText xml:space="preserve"> </w:instrText>
            </w:r>
            <w:r w:rsidRPr="000935FB">
              <w:rPr>
                <w:rStyle w:val="Hyperlnk"/>
                <w:noProof/>
              </w:rPr>
              <w:fldChar w:fldCharType="separate"/>
            </w:r>
            <w:r w:rsidRPr="000935FB">
              <w:rPr>
                <w:rStyle w:val="Hyperlnk"/>
                <w:noProof/>
              </w:rPr>
              <w:t>4.2</w:t>
            </w:r>
            <w:r>
              <w:rPr>
                <w:rFonts w:asciiTheme="minorHAnsi" w:eastAsiaTheme="minorEastAsia" w:hAnsiTheme="minorHAnsi" w:cstheme="minorBidi"/>
                <w:noProof/>
                <w:sz w:val="22"/>
                <w:lang w:eastAsia="sv-SE"/>
              </w:rPr>
              <w:tab/>
            </w:r>
            <w:r w:rsidRPr="000935FB">
              <w:rPr>
                <w:rStyle w:val="Hyperlnk"/>
                <w:noProof/>
              </w:rPr>
              <w:t>Icke funktionella krav</w:t>
            </w:r>
            <w:r>
              <w:rPr>
                <w:noProof/>
                <w:webHidden/>
              </w:rPr>
              <w:tab/>
            </w:r>
            <w:r>
              <w:rPr>
                <w:noProof/>
                <w:webHidden/>
              </w:rPr>
              <w:fldChar w:fldCharType="begin"/>
            </w:r>
            <w:r>
              <w:rPr>
                <w:noProof/>
                <w:webHidden/>
              </w:rPr>
              <w:instrText xml:space="preserve"> PAGEREF _Toc384035818 \h </w:instrText>
            </w:r>
          </w:ins>
          <w:r>
            <w:rPr>
              <w:noProof/>
              <w:webHidden/>
            </w:rPr>
          </w:r>
          <w:r>
            <w:rPr>
              <w:noProof/>
              <w:webHidden/>
            </w:rPr>
            <w:fldChar w:fldCharType="separate"/>
          </w:r>
          <w:ins w:id="98" w:author="Björn Genfors" w:date="2014-03-31T13:27:00Z">
            <w:r>
              <w:rPr>
                <w:noProof/>
                <w:webHidden/>
              </w:rPr>
              <w:t>34</w:t>
            </w:r>
            <w:r>
              <w:rPr>
                <w:noProof/>
                <w:webHidden/>
              </w:rPr>
              <w:fldChar w:fldCharType="end"/>
            </w:r>
            <w:r w:rsidRPr="000935FB">
              <w:rPr>
                <w:rStyle w:val="Hyperlnk"/>
                <w:noProof/>
              </w:rPr>
              <w:fldChar w:fldCharType="end"/>
            </w:r>
          </w:ins>
        </w:p>
        <w:p w14:paraId="0A9F4F82" w14:textId="77777777" w:rsidR="002F320B" w:rsidRDefault="002F320B">
          <w:pPr>
            <w:pStyle w:val="Innehll3"/>
            <w:tabs>
              <w:tab w:val="left" w:pos="1100"/>
              <w:tab w:val="right" w:leader="dot" w:pos="8664"/>
            </w:tabs>
            <w:rPr>
              <w:ins w:id="99" w:author="Björn Genfors" w:date="2014-03-31T13:27:00Z"/>
              <w:rFonts w:asciiTheme="minorHAnsi" w:eastAsiaTheme="minorEastAsia" w:hAnsiTheme="minorHAnsi" w:cstheme="minorBidi"/>
              <w:noProof/>
              <w:sz w:val="22"/>
              <w:lang w:eastAsia="sv-SE"/>
            </w:rPr>
          </w:pPr>
          <w:ins w:id="10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"_Toc384035819"</w:instrText>
            </w:r>
            <w:r w:rsidRPr="000935FB">
              <w:rPr>
                <w:rStyle w:val="Hyperlnk"/>
                <w:noProof/>
              </w:rPr>
              <w:instrText xml:space="preserve"> </w:instrText>
            </w:r>
            <w:r w:rsidRPr="000935FB">
              <w:rPr>
                <w:rStyle w:val="Hyperlnk"/>
                <w:noProof/>
              </w:rPr>
              <w:fldChar w:fldCharType="separate"/>
            </w:r>
            <w:r w:rsidRPr="000935FB">
              <w:rPr>
                <w:rStyle w:val="Hyperlnk"/>
                <w:noProof/>
              </w:rPr>
              <w:t>4.2.1</w:t>
            </w:r>
            <w:r>
              <w:rPr>
                <w:rFonts w:asciiTheme="minorHAnsi" w:eastAsiaTheme="minorEastAsia" w:hAnsiTheme="minorHAnsi" w:cstheme="minorBidi"/>
                <w:noProof/>
                <w:sz w:val="22"/>
                <w:lang w:eastAsia="sv-SE"/>
              </w:rPr>
              <w:tab/>
            </w:r>
            <w:r w:rsidRPr="000935FB">
              <w:rPr>
                <w:rStyle w:val="Hyperlnk"/>
                <w:noProof/>
              </w:rPr>
              <w:t>SLA krav</w:t>
            </w:r>
            <w:r>
              <w:rPr>
                <w:noProof/>
                <w:webHidden/>
              </w:rPr>
              <w:tab/>
            </w:r>
            <w:r>
              <w:rPr>
                <w:noProof/>
                <w:webHidden/>
              </w:rPr>
              <w:fldChar w:fldCharType="begin"/>
            </w:r>
            <w:r>
              <w:rPr>
                <w:noProof/>
                <w:webHidden/>
              </w:rPr>
              <w:instrText xml:space="preserve"> PAGEREF _Toc384035819 \h </w:instrText>
            </w:r>
          </w:ins>
          <w:r>
            <w:rPr>
              <w:noProof/>
              <w:webHidden/>
            </w:rPr>
          </w:r>
          <w:r>
            <w:rPr>
              <w:noProof/>
              <w:webHidden/>
            </w:rPr>
            <w:fldChar w:fldCharType="separate"/>
          </w:r>
          <w:ins w:id="101" w:author="Björn Genfors" w:date="2014-03-31T13:27:00Z">
            <w:r>
              <w:rPr>
                <w:noProof/>
                <w:webHidden/>
              </w:rPr>
              <w:t>34</w:t>
            </w:r>
            <w:r>
              <w:rPr>
                <w:noProof/>
                <w:webHidden/>
              </w:rPr>
              <w:fldChar w:fldCharType="end"/>
            </w:r>
            <w:r w:rsidRPr="000935FB">
              <w:rPr>
                <w:rStyle w:val="Hyperlnk"/>
                <w:noProof/>
              </w:rPr>
              <w:fldChar w:fldCharType="end"/>
            </w:r>
          </w:ins>
        </w:p>
        <w:p w14:paraId="1CB9F7E2" w14:textId="77777777" w:rsidR="002F320B" w:rsidRDefault="002F320B">
          <w:pPr>
            <w:pStyle w:val="Innehll3"/>
            <w:tabs>
              <w:tab w:val="left" w:pos="1100"/>
              <w:tab w:val="right" w:leader="dot" w:pos="8664"/>
            </w:tabs>
            <w:rPr>
              <w:ins w:id="102" w:author="Björn Genfors" w:date="2014-03-31T13:27:00Z"/>
              <w:rFonts w:asciiTheme="minorHAnsi" w:eastAsiaTheme="minorEastAsia" w:hAnsiTheme="minorHAnsi" w:cstheme="minorBidi"/>
              <w:noProof/>
              <w:sz w:val="22"/>
              <w:lang w:eastAsia="sv-SE"/>
            </w:rPr>
          </w:pPr>
          <w:ins w:id="103"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"_Toc384035820"</w:instrText>
            </w:r>
            <w:r w:rsidRPr="000935FB">
              <w:rPr>
                <w:rStyle w:val="Hyperlnk"/>
                <w:noProof/>
              </w:rPr>
              <w:instrText xml:space="preserve"> </w:instrText>
            </w:r>
            <w:r w:rsidRPr="000935FB">
              <w:rPr>
                <w:rStyle w:val="Hyperlnk"/>
                <w:noProof/>
              </w:rPr>
              <w:fldChar w:fldCharType="separate"/>
            </w:r>
            <w:r w:rsidRPr="000935FB">
              <w:rPr>
                <w:rStyle w:val="Hyperlnk"/>
                <w:noProof/>
              </w:rPr>
              <w:t>4.2.2</w:t>
            </w:r>
            <w:r>
              <w:rPr>
                <w:rFonts w:asciiTheme="minorHAnsi" w:eastAsiaTheme="minorEastAsia" w:hAnsiTheme="minorHAnsi" w:cstheme="minorBidi"/>
                <w:noProof/>
                <w:sz w:val="22"/>
                <w:lang w:eastAsia="sv-SE"/>
              </w:rPr>
              <w:tab/>
            </w:r>
            <w:r w:rsidRPr="000935FB">
              <w:rPr>
                <w:rStyle w:val="Hyperlnk"/>
                <w:noProof/>
              </w:rPr>
              <w:t>Övriga krav</w:t>
            </w:r>
            <w:r>
              <w:rPr>
                <w:noProof/>
                <w:webHidden/>
              </w:rPr>
              <w:tab/>
            </w:r>
            <w:r>
              <w:rPr>
                <w:noProof/>
                <w:webHidden/>
              </w:rPr>
              <w:fldChar w:fldCharType="begin"/>
            </w:r>
            <w:r>
              <w:rPr>
                <w:noProof/>
                <w:webHidden/>
              </w:rPr>
              <w:instrText xml:space="preserve"> PAGEREF _Toc384035820 \h </w:instrText>
            </w:r>
          </w:ins>
          <w:r>
            <w:rPr>
              <w:noProof/>
              <w:webHidden/>
            </w:rPr>
          </w:r>
          <w:r>
            <w:rPr>
              <w:noProof/>
              <w:webHidden/>
            </w:rPr>
            <w:fldChar w:fldCharType="separate"/>
          </w:r>
          <w:ins w:id="104" w:author="Björn Genfors" w:date="2014-03-31T13:27:00Z">
            <w:r>
              <w:rPr>
                <w:noProof/>
                <w:webHidden/>
              </w:rPr>
              <w:t>35</w:t>
            </w:r>
            <w:r>
              <w:rPr>
                <w:noProof/>
                <w:webHidden/>
              </w:rPr>
              <w:fldChar w:fldCharType="end"/>
            </w:r>
            <w:r w:rsidRPr="000935FB">
              <w:rPr>
                <w:rStyle w:val="Hyperlnk"/>
                <w:noProof/>
              </w:rPr>
              <w:fldChar w:fldCharType="end"/>
            </w:r>
          </w:ins>
        </w:p>
        <w:p w14:paraId="256761C9" w14:textId="77777777" w:rsidR="002F320B" w:rsidRDefault="002F320B">
          <w:pPr>
            <w:pStyle w:val="Innehll2"/>
            <w:tabs>
              <w:tab w:val="left" w:pos="880"/>
              <w:tab w:val="right" w:leader="dot" w:pos="8664"/>
            </w:tabs>
            <w:rPr>
              <w:ins w:id="105" w:author="Björn Genfors" w:date="2014-03-31T13:27:00Z"/>
              <w:rFonts w:asciiTheme="minorHAnsi" w:eastAsiaTheme="minorEastAsia" w:hAnsiTheme="minorHAnsi" w:cstheme="minorBidi"/>
              <w:noProof/>
              <w:sz w:val="22"/>
              <w:lang w:eastAsia="sv-SE"/>
            </w:rPr>
          </w:pPr>
          <w:ins w:id="10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"_Toc384035821"</w:instrText>
            </w:r>
            <w:r w:rsidRPr="000935FB">
              <w:rPr>
                <w:rStyle w:val="Hyperlnk"/>
                <w:noProof/>
              </w:rPr>
              <w:instrText xml:space="preserve"> </w:instrText>
            </w:r>
            <w:r w:rsidRPr="000935FB">
              <w:rPr>
                <w:rStyle w:val="Hyperlnk"/>
                <w:noProof/>
              </w:rPr>
              <w:fldChar w:fldCharType="separate"/>
            </w:r>
            <w:r w:rsidRPr="000935FB">
              <w:rPr>
                <w:rStyle w:val="Hyperlnk"/>
                <w:noProof/>
              </w:rPr>
              <w:t>4.3</w:t>
            </w:r>
            <w:r>
              <w:rPr>
                <w:rFonts w:asciiTheme="minorHAnsi" w:eastAsiaTheme="minorEastAsia" w:hAnsiTheme="minorHAnsi" w:cstheme="minorBidi"/>
                <w:noProof/>
                <w:sz w:val="22"/>
                <w:lang w:eastAsia="sv-SE"/>
              </w:rPr>
              <w:tab/>
            </w:r>
            <w:r w:rsidRPr="000935FB">
              <w:rPr>
                <w:rStyle w:val="Hyperlnk"/>
                <w:noProof/>
              </w:rPr>
              <w:t>Felhantering</w:t>
            </w:r>
            <w:r>
              <w:rPr>
                <w:noProof/>
                <w:webHidden/>
              </w:rPr>
              <w:tab/>
            </w:r>
            <w:r>
              <w:rPr>
                <w:noProof/>
                <w:webHidden/>
              </w:rPr>
              <w:fldChar w:fldCharType="begin"/>
            </w:r>
            <w:r>
              <w:rPr>
                <w:noProof/>
                <w:webHidden/>
              </w:rPr>
              <w:instrText xml:space="preserve"> PAGEREF _Toc384035821 \h </w:instrText>
            </w:r>
          </w:ins>
          <w:r>
            <w:rPr>
              <w:noProof/>
              <w:webHidden/>
            </w:rPr>
          </w:r>
          <w:r>
            <w:rPr>
              <w:noProof/>
              <w:webHidden/>
            </w:rPr>
            <w:fldChar w:fldCharType="separate"/>
          </w:r>
          <w:ins w:id="107" w:author="Björn Genfors" w:date="2014-03-31T13:27:00Z">
            <w:r>
              <w:rPr>
                <w:noProof/>
                <w:webHidden/>
              </w:rPr>
              <w:t>35</w:t>
            </w:r>
            <w:r>
              <w:rPr>
                <w:noProof/>
                <w:webHidden/>
              </w:rPr>
              <w:fldChar w:fldCharType="end"/>
            </w:r>
            <w:r w:rsidRPr="000935FB">
              <w:rPr>
                <w:rStyle w:val="Hyperlnk"/>
                <w:noProof/>
              </w:rPr>
              <w:fldChar w:fldCharType="end"/>
            </w:r>
          </w:ins>
        </w:p>
        <w:p w14:paraId="0A1F16D8" w14:textId="77777777" w:rsidR="002F320B" w:rsidRDefault="002F320B">
          <w:pPr>
            <w:pStyle w:val="Innehll3"/>
            <w:tabs>
              <w:tab w:val="left" w:pos="1100"/>
              <w:tab w:val="right" w:leader="dot" w:pos="8664"/>
            </w:tabs>
            <w:rPr>
              <w:ins w:id="108" w:author="Björn Genfors" w:date="2014-03-31T13:27:00Z"/>
              <w:rFonts w:asciiTheme="minorHAnsi" w:eastAsiaTheme="minorEastAsia" w:hAnsiTheme="minorHAnsi" w:cstheme="minorBidi"/>
              <w:noProof/>
              <w:sz w:val="22"/>
              <w:lang w:eastAsia="sv-SE"/>
            </w:rPr>
          </w:pPr>
          <w:ins w:id="10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"_Toc384035822"</w:instrText>
            </w:r>
            <w:r w:rsidRPr="000935FB">
              <w:rPr>
                <w:rStyle w:val="Hyperlnk"/>
                <w:noProof/>
              </w:rPr>
              <w:instrText xml:space="preserve"> </w:instrText>
            </w:r>
            <w:r w:rsidRPr="000935FB">
              <w:rPr>
                <w:rStyle w:val="Hyperlnk"/>
                <w:noProof/>
              </w:rPr>
              <w:fldChar w:fldCharType="separate"/>
            </w:r>
            <w:r w:rsidRPr="000935FB">
              <w:rPr>
                <w:rStyle w:val="Hyperlnk"/>
                <w:noProof/>
              </w:rPr>
              <w:t>4.3.1</w:t>
            </w:r>
            <w:r>
              <w:rPr>
                <w:rFonts w:asciiTheme="minorHAnsi" w:eastAsiaTheme="minorEastAsia" w:hAnsiTheme="minorHAnsi" w:cstheme="minorBidi"/>
                <w:noProof/>
                <w:sz w:val="22"/>
                <w:lang w:eastAsia="sv-SE"/>
              </w:rPr>
              <w:tab/>
            </w:r>
            <w:r w:rsidRPr="000935FB">
              <w:rPr>
                <w:rStyle w:val="Hyperlnk"/>
                <w:noProof/>
              </w:rPr>
              <w:t>Krav på en tjänsteproducent</w:t>
            </w:r>
            <w:r>
              <w:rPr>
                <w:noProof/>
                <w:webHidden/>
              </w:rPr>
              <w:tab/>
            </w:r>
            <w:r>
              <w:rPr>
                <w:noProof/>
                <w:webHidden/>
              </w:rPr>
              <w:fldChar w:fldCharType="begin"/>
            </w:r>
            <w:r>
              <w:rPr>
                <w:noProof/>
                <w:webHidden/>
              </w:rPr>
              <w:instrText xml:space="preserve"> PAGEREF _Toc384035822 \h </w:instrText>
            </w:r>
          </w:ins>
          <w:r>
            <w:rPr>
              <w:noProof/>
              <w:webHidden/>
            </w:rPr>
          </w:r>
          <w:r>
            <w:rPr>
              <w:noProof/>
              <w:webHidden/>
            </w:rPr>
            <w:fldChar w:fldCharType="separate"/>
          </w:r>
          <w:ins w:id="110" w:author="Björn Genfors" w:date="2014-03-31T13:27:00Z">
            <w:r>
              <w:rPr>
                <w:noProof/>
                <w:webHidden/>
              </w:rPr>
              <w:t>35</w:t>
            </w:r>
            <w:r>
              <w:rPr>
                <w:noProof/>
                <w:webHidden/>
              </w:rPr>
              <w:fldChar w:fldCharType="end"/>
            </w:r>
            <w:r w:rsidRPr="000935FB">
              <w:rPr>
                <w:rStyle w:val="Hyperlnk"/>
                <w:noProof/>
              </w:rPr>
              <w:fldChar w:fldCharType="end"/>
            </w:r>
          </w:ins>
        </w:p>
        <w:p w14:paraId="65BC0022" w14:textId="77777777" w:rsidR="002F320B" w:rsidRDefault="002F320B">
          <w:pPr>
            <w:pStyle w:val="Innehll3"/>
            <w:tabs>
              <w:tab w:val="left" w:pos="1100"/>
              <w:tab w:val="right" w:leader="dot" w:pos="8664"/>
            </w:tabs>
            <w:rPr>
              <w:ins w:id="111" w:author="Björn Genfors" w:date="2014-03-31T13:27:00Z"/>
              <w:rFonts w:asciiTheme="minorHAnsi" w:eastAsiaTheme="minorEastAsia" w:hAnsiTheme="minorHAnsi" w:cstheme="minorBidi"/>
              <w:noProof/>
              <w:sz w:val="22"/>
              <w:lang w:eastAsia="sv-SE"/>
            </w:rPr>
          </w:pPr>
          <w:ins w:id="11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"_Toc384035823"</w:instrText>
            </w:r>
            <w:r w:rsidRPr="000935FB">
              <w:rPr>
                <w:rStyle w:val="Hyperlnk"/>
                <w:noProof/>
              </w:rPr>
              <w:instrText xml:space="preserve"> </w:instrText>
            </w:r>
            <w:r w:rsidRPr="000935FB">
              <w:rPr>
                <w:rStyle w:val="Hyperlnk"/>
                <w:noProof/>
              </w:rPr>
              <w:fldChar w:fldCharType="separate"/>
            </w:r>
            <w:r w:rsidRPr="000935FB">
              <w:rPr>
                <w:rStyle w:val="Hyperlnk"/>
                <w:noProof/>
              </w:rPr>
              <w:t>4.3.2</w:t>
            </w:r>
            <w:r>
              <w:rPr>
                <w:rFonts w:asciiTheme="minorHAnsi" w:eastAsiaTheme="minorEastAsia" w:hAnsiTheme="minorHAnsi" w:cstheme="minorBidi"/>
                <w:noProof/>
                <w:sz w:val="22"/>
                <w:lang w:eastAsia="sv-SE"/>
              </w:rPr>
              <w:tab/>
            </w:r>
            <w:r w:rsidRPr="000935FB">
              <w:rPr>
                <w:rStyle w:val="Hyperlnk"/>
                <w:noProof/>
              </w:rPr>
              <w:t>Krav på en tjänstekonsument</w:t>
            </w:r>
            <w:r>
              <w:rPr>
                <w:noProof/>
                <w:webHidden/>
              </w:rPr>
              <w:tab/>
            </w:r>
            <w:r>
              <w:rPr>
                <w:noProof/>
                <w:webHidden/>
              </w:rPr>
              <w:fldChar w:fldCharType="begin"/>
            </w:r>
            <w:r>
              <w:rPr>
                <w:noProof/>
                <w:webHidden/>
              </w:rPr>
              <w:instrText xml:space="preserve"> PAGEREF _Toc384035823 \h </w:instrText>
            </w:r>
          </w:ins>
          <w:r>
            <w:rPr>
              <w:noProof/>
              <w:webHidden/>
            </w:rPr>
          </w:r>
          <w:r>
            <w:rPr>
              <w:noProof/>
              <w:webHidden/>
            </w:rPr>
            <w:fldChar w:fldCharType="separate"/>
          </w:r>
          <w:ins w:id="113" w:author="Björn Genfors" w:date="2014-03-31T13:27:00Z">
            <w:r>
              <w:rPr>
                <w:noProof/>
                <w:webHidden/>
              </w:rPr>
              <w:t>36</w:t>
            </w:r>
            <w:r>
              <w:rPr>
                <w:noProof/>
                <w:webHidden/>
              </w:rPr>
              <w:fldChar w:fldCharType="end"/>
            </w:r>
            <w:r w:rsidRPr="000935FB">
              <w:rPr>
                <w:rStyle w:val="Hyperlnk"/>
                <w:noProof/>
              </w:rPr>
              <w:fldChar w:fldCharType="end"/>
            </w:r>
          </w:ins>
        </w:p>
        <w:p w14:paraId="785E03DF" w14:textId="77777777" w:rsidR="002F320B" w:rsidRDefault="002F320B">
          <w:pPr>
            <w:pStyle w:val="Innehll1"/>
            <w:tabs>
              <w:tab w:val="left" w:pos="400"/>
              <w:tab w:val="right" w:leader="dot" w:pos="8664"/>
            </w:tabs>
            <w:rPr>
              <w:ins w:id="114" w:author="Björn Genfors" w:date="2014-03-31T13:27:00Z"/>
              <w:rFonts w:asciiTheme="minorHAnsi" w:eastAsiaTheme="minorEastAsia" w:hAnsiTheme="minorHAnsi" w:cstheme="minorBidi"/>
              <w:noProof/>
              <w:sz w:val="22"/>
              <w:lang w:eastAsia="sv-SE"/>
            </w:rPr>
          </w:pPr>
          <w:ins w:id="11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"_Toc384035824"</w:instrText>
            </w:r>
            <w:r w:rsidRPr="000935FB">
              <w:rPr>
                <w:rStyle w:val="Hyperlnk"/>
                <w:noProof/>
              </w:rPr>
              <w:instrText xml:space="preserve"> </w:instrText>
            </w:r>
            <w:r w:rsidRPr="000935FB">
              <w:rPr>
                <w:rStyle w:val="Hyperlnk"/>
                <w:noProof/>
              </w:rPr>
              <w:fldChar w:fldCharType="separate"/>
            </w:r>
            <w:r w:rsidRPr="000935FB">
              <w:rPr>
                <w:rStyle w:val="Hyperlnk"/>
                <w:noProof/>
              </w:rPr>
              <w:t>5</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_Toc384035824 \h </w:instrText>
            </w:r>
          </w:ins>
          <w:r>
            <w:rPr>
              <w:noProof/>
              <w:webHidden/>
            </w:rPr>
          </w:r>
          <w:r>
            <w:rPr>
              <w:noProof/>
              <w:webHidden/>
            </w:rPr>
            <w:fldChar w:fldCharType="separate"/>
          </w:r>
          <w:ins w:id="116" w:author="Björn Genfors" w:date="2014-03-31T13:27:00Z">
            <w:r>
              <w:rPr>
                <w:noProof/>
                <w:webHidden/>
              </w:rPr>
              <w:t>37</w:t>
            </w:r>
            <w:r>
              <w:rPr>
                <w:noProof/>
                <w:webHidden/>
              </w:rPr>
              <w:fldChar w:fldCharType="end"/>
            </w:r>
            <w:r w:rsidRPr="000935FB">
              <w:rPr>
                <w:rStyle w:val="Hyperlnk"/>
                <w:noProof/>
              </w:rPr>
              <w:fldChar w:fldCharType="end"/>
            </w:r>
          </w:ins>
        </w:p>
        <w:p w14:paraId="49C774F4" w14:textId="77777777" w:rsidR="002F320B" w:rsidRDefault="002F320B">
          <w:pPr>
            <w:pStyle w:val="Innehll1"/>
            <w:tabs>
              <w:tab w:val="left" w:pos="400"/>
              <w:tab w:val="right" w:leader="dot" w:pos="8664"/>
            </w:tabs>
            <w:rPr>
              <w:ins w:id="117" w:author="Björn Genfors" w:date="2014-03-31T13:27:00Z"/>
              <w:rFonts w:asciiTheme="minorHAnsi" w:eastAsiaTheme="minorEastAsia" w:hAnsiTheme="minorHAnsi" w:cstheme="minorBidi"/>
              <w:noProof/>
              <w:sz w:val="22"/>
              <w:lang w:eastAsia="sv-SE"/>
            </w:rPr>
          </w:pPr>
          <w:ins w:id="11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"_Toc384035825"</w:instrText>
            </w:r>
            <w:r w:rsidRPr="000935FB">
              <w:rPr>
                <w:rStyle w:val="Hyperlnk"/>
                <w:noProof/>
              </w:rPr>
              <w:instrText xml:space="preserve"> </w:instrText>
            </w:r>
            <w:r w:rsidRPr="000935FB">
              <w:rPr>
                <w:rStyle w:val="Hyperlnk"/>
                <w:noProof/>
              </w:rPr>
              <w:fldChar w:fldCharType="separate"/>
            </w:r>
            <w:r w:rsidRPr="000935FB">
              <w:rPr>
                <w:rStyle w:val="Hyperlnk"/>
                <w:noProof/>
              </w:rPr>
              <w:t>6</w:t>
            </w:r>
            <w:r>
              <w:rPr>
                <w:rFonts w:asciiTheme="minorHAnsi" w:eastAsiaTheme="minorEastAsia" w:hAnsiTheme="minorHAnsi" w:cstheme="minorBidi"/>
                <w:noProof/>
                <w:sz w:val="22"/>
                <w:lang w:eastAsia="sv-SE"/>
              </w:rPr>
              <w:tab/>
            </w:r>
            <w:r w:rsidRPr="000935FB">
              <w:rPr>
                <w:rStyle w:val="Hyperlnk"/>
                <w:noProof/>
              </w:rPr>
              <w:t>Tjänstedomänens meddelandemodeller</w:t>
            </w:r>
            <w:r>
              <w:rPr>
                <w:noProof/>
                <w:webHidden/>
              </w:rPr>
              <w:tab/>
            </w:r>
            <w:r>
              <w:rPr>
                <w:noProof/>
                <w:webHidden/>
              </w:rPr>
              <w:fldChar w:fldCharType="begin"/>
            </w:r>
            <w:r>
              <w:rPr>
                <w:noProof/>
                <w:webHidden/>
              </w:rPr>
              <w:instrText xml:space="preserve"> PAGEREF _Toc384035825 \h </w:instrText>
            </w:r>
          </w:ins>
          <w:r>
            <w:rPr>
              <w:noProof/>
              <w:webHidden/>
            </w:rPr>
          </w:r>
          <w:r>
            <w:rPr>
              <w:noProof/>
              <w:webHidden/>
            </w:rPr>
            <w:fldChar w:fldCharType="separate"/>
          </w:r>
          <w:ins w:id="119" w:author="Björn Genfors" w:date="2014-03-31T13:27:00Z">
            <w:r>
              <w:rPr>
                <w:noProof/>
                <w:webHidden/>
              </w:rPr>
              <w:t>38</w:t>
            </w:r>
            <w:r>
              <w:rPr>
                <w:noProof/>
                <w:webHidden/>
              </w:rPr>
              <w:fldChar w:fldCharType="end"/>
            </w:r>
            <w:r w:rsidRPr="000935FB">
              <w:rPr>
                <w:rStyle w:val="Hyperlnk"/>
                <w:noProof/>
              </w:rPr>
              <w:fldChar w:fldCharType="end"/>
            </w:r>
          </w:ins>
        </w:p>
        <w:p w14:paraId="03DE80B2" w14:textId="77777777" w:rsidR="002F320B" w:rsidRDefault="002F320B">
          <w:pPr>
            <w:pStyle w:val="Innehll2"/>
            <w:tabs>
              <w:tab w:val="left" w:pos="880"/>
              <w:tab w:val="right" w:leader="dot" w:pos="8664"/>
            </w:tabs>
            <w:rPr>
              <w:ins w:id="120" w:author="Björn Genfors" w:date="2014-03-31T13:27:00Z"/>
              <w:rFonts w:asciiTheme="minorHAnsi" w:eastAsiaTheme="minorEastAsia" w:hAnsiTheme="minorHAnsi" w:cstheme="minorBidi"/>
              <w:noProof/>
              <w:sz w:val="22"/>
              <w:lang w:eastAsia="sv-SE"/>
            </w:rPr>
          </w:pPr>
          <w:ins w:id="12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"_Toc384035826"</w:instrText>
            </w:r>
            <w:r w:rsidRPr="000935FB">
              <w:rPr>
                <w:rStyle w:val="Hyperlnk"/>
                <w:noProof/>
              </w:rPr>
              <w:instrText xml:space="preserve"> </w:instrText>
            </w:r>
            <w:r w:rsidRPr="000935FB">
              <w:rPr>
                <w:rStyle w:val="Hyperlnk"/>
                <w:noProof/>
              </w:rPr>
              <w:fldChar w:fldCharType="separate"/>
            </w:r>
            <w:r w:rsidRPr="000935FB">
              <w:rPr>
                <w:rStyle w:val="Hyperlnk"/>
                <w:noProof/>
              </w:rPr>
              <w:t>6.1</w:t>
            </w:r>
            <w:r>
              <w:rPr>
                <w:rFonts w:asciiTheme="minorHAnsi" w:eastAsiaTheme="minorEastAsia" w:hAnsiTheme="minorHAnsi" w:cstheme="minorBidi"/>
                <w:noProof/>
                <w:sz w:val="22"/>
                <w:lang w:eastAsia="sv-SE"/>
              </w:rPr>
              <w:tab/>
            </w:r>
            <w:r w:rsidRPr="000935FB">
              <w:rPr>
                <w:rStyle w:val="Hyperlnk"/>
                <w:noProof/>
              </w:rPr>
              <w:t>V-MIM</w:t>
            </w:r>
            <w:r>
              <w:rPr>
                <w:noProof/>
                <w:webHidden/>
              </w:rPr>
              <w:tab/>
            </w:r>
            <w:r>
              <w:rPr>
                <w:noProof/>
                <w:webHidden/>
              </w:rPr>
              <w:fldChar w:fldCharType="begin"/>
            </w:r>
            <w:r>
              <w:rPr>
                <w:noProof/>
                <w:webHidden/>
              </w:rPr>
              <w:instrText xml:space="preserve"> PAGEREF _Toc384035826 \h </w:instrText>
            </w:r>
          </w:ins>
          <w:r>
            <w:rPr>
              <w:noProof/>
              <w:webHidden/>
            </w:rPr>
          </w:r>
          <w:r>
            <w:rPr>
              <w:noProof/>
              <w:webHidden/>
            </w:rPr>
            <w:fldChar w:fldCharType="separate"/>
          </w:r>
          <w:ins w:id="122" w:author="Björn Genfors" w:date="2014-03-31T13:27:00Z">
            <w:r>
              <w:rPr>
                <w:noProof/>
                <w:webHidden/>
              </w:rPr>
              <w:t>38</w:t>
            </w:r>
            <w:r>
              <w:rPr>
                <w:noProof/>
                <w:webHidden/>
              </w:rPr>
              <w:fldChar w:fldCharType="end"/>
            </w:r>
            <w:r w:rsidRPr="000935FB">
              <w:rPr>
                <w:rStyle w:val="Hyperlnk"/>
                <w:noProof/>
              </w:rPr>
              <w:fldChar w:fldCharType="end"/>
            </w:r>
          </w:ins>
        </w:p>
        <w:p w14:paraId="09FBEE28" w14:textId="77777777" w:rsidR="002F320B" w:rsidRDefault="002F320B">
          <w:pPr>
            <w:pStyle w:val="Innehll3"/>
            <w:tabs>
              <w:tab w:val="left" w:pos="1100"/>
              <w:tab w:val="right" w:leader="dot" w:pos="8664"/>
            </w:tabs>
            <w:rPr>
              <w:ins w:id="123" w:author="Björn Genfors" w:date="2014-03-31T13:27:00Z"/>
              <w:rFonts w:asciiTheme="minorHAnsi" w:eastAsiaTheme="minorEastAsia" w:hAnsiTheme="minorHAnsi" w:cstheme="minorBidi"/>
              <w:noProof/>
              <w:sz w:val="22"/>
              <w:lang w:eastAsia="sv-SE"/>
            </w:rPr>
          </w:pPr>
          <w:ins w:id="12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"_Toc384035827"</w:instrText>
            </w:r>
            <w:r w:rsidRPr="000935FB">
              <w:rPr>
                <w:rStyle w:val="Hyperlnk"/>
                <w:noProof/>
              </w:rPr>
              <w:instrText xml:space="preserve"> </w:instrText>
            </w:r>
            <w:r w:rsidRPr="000935FB">
              <w:rPr>
                <w:rStyle w:val="Hyperlnk"/>
                <w:noProof/>
              </w:rPr>
              <w:fldChar w:fldCharType="separate"/>
            </w:r>
            <w:r w:rsidRPr="000935FB">
              <w:rPr>
                <w:rStyle w:val="Hyperlnk"/>
                <w:noProof/>
              </w:rPr>
              <w:t>6.1.1</w:t>
            </w:r>
            <w:r>
              <w:rPr>
                <w:rFonts w:asciiTheme="minorHAnsi" w:eastAsiaTheme="minorEastAsia" w:hAnsiTheme="minorHAnsi" w:cstheme="minorBidi"/>
                <w:noProof/>
                <w:sz w:val="22"/>
                <w:lang w:eastAsia="sv-SE"/>
              </w:rPr>
              <w:tab/>
            </w:r>
            <w:r w:rsidRPr="000935FB">
              <w:rPr>
                <w:rStyle w:val="Hyperlnk"/>
                <w:noProof/>
              </w:rPr>
              <w:t>GetReferallOutcome</w:t>
            </w:r>
            <w:r>
              <w:rPr>
                <w:noProof/>
                <w:webHidden/>
              </w:rPr>
              <w:tab/>
            </w:r>
            <w:r>
              <w:rPr>
                <w:noProof/>
                <w:webHidden/>
              </w:rPr>
              <w:fldChar w:fldCharType="begin"/>
            </w:r>
            <w:r>
              <w:rPr>
                <w:noProof/>
                <w:webHidden/>
              </w:rPr>
              <w:instrText xml:space="preserve"> PAGEREF _Toc384035827 \h </w:instrText>
            </w:r>
          </w:ins>
          <w:r>
            <w:rPr>
              <w:noProof/>
              <w:webHidden/>
            </w:rPr>
          </w:r>
          <w:r>
            <w:rPr>
              <w:noProof/>
              <w:webHidden/>
            </w:rPr>
            <w:fldChar w:fldCharType="separate"/>
          </w:r>
          <w:ins w:id="125" w:author="Björn Genfors" w:date="2014-03-31T13:27:00Z">
            <w:r>
              <w:rPr>
                <w:noProof/>
                <w:webHidden/>
              </w:rPr>
              <w:t>38</w:t>
            </w:r>
            <w:r>
              <w:rPr>
                <w:noProof/>
                <w:webHidden/>
              </w:rPr>
              <w:fldChar w:fldCharType="end"/>
            </w:r>
            <w:r w:rsidRPr="000935FB">
              <w:rPr>
                <w:rStyle w:val="Hyperlnk"/>
                <w:noProof/>
              </w:rPr>
              <w:fldChar w:fldCharType="end"/>
            </w:r>
          </w:ins>
        </w:p>
        <w:p w14:paraId="20EC1E91" w14:textId="77777777" w:rsidR="002F320B" w:rsidRDefault="002F320B">
          <w:pPr>
            <w:pStyle w:val="Innehll3"/>
            <w:tabs>
              <w:tab w:val="left" w:pos="1100"/>
              <w:tab w:val="right" w:leader="dot" w:pos="8664"/>
            </w:tabs>
            <w:rPr>
              <w:ins w:id="126" w:author="Björn Genfors" w:date="2014-03-31T13:27:00Z"/>
              <w:rFonts w:asciiTheme="minorHAnsi" w:eastAsiaTheme="minorEastAsia" w:hAnsiTheme="minorHAnsi" w:cstheme="minorBidi"/>
              <w:noProof/>
              <w:sz w:val="22"/>
              <w:lang w:eastAsia="sv-SE"/>
            </w:rPr>
          </w:pPr>
          <w:ins w:id="12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"_Toc384035828"</w:instrText>
            </w:r>
            <w:r w:rsidRPr="000935FB">
              <w:rPr>
                <w:rStyle w:val="Hyperlnk"/>
                <w:noProof/>
              </w:rPr>
              <w:instrText xml:space="preserve"> </w:instrText>
            </w:r>
            <w:r w:rsidRPr="000935FB">
              <w:rPr>
                <w:rStyle w:val="Hyperlnk"/>
                <w:noProof/>
              </w:rPr>
              <w:fldChar w:fldCharType="separate"/>
            </w:r>
            <w:r w:rsidRPr="000935FB">
              <w:rPr>
                <w:rStyle w:val="Hyperlnk"/>
                <w:noProof/>
              </w:rPr>
              <w:t>6.1.2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_Toc384035828 \h </w:instrText>
            </w:r>
          </w:ins>
          <w:r>
            <w:rPr>
              <w:noProof/>
              <w:webHidden/>
            </w:rPr>
          </w:r>
          <w:r>
            <w:rPr>
              <w:noProof/>
              <w:webHidden/>
            </w:rPr>
            <w:fldChar w:fldCharType="separate"/>
          </w:r>
          <w:ins w:id="128" w:author="Björn Genfors" w:date="2014-03-31T13:27:00Z">
            <w:r>
              <w:rPr>
                <w:noProof/>
                <w:webHidden/>
              </w:rPr>
              <w:t>45</w:t>
            </w:r>
            <w:r>
              <w:rPr>
                <w:noProof/>
                <w:webHidden/>
              </w:rPr>
              <w:fldChar w:fldCharType="end"/>
            </w:r>
            <w:r w:rsidRPr="000935FB">
              <w:rPr>
                <w:rStyle w:val="Hyperlnk"/>
                <w:noProof/>
              </w:rPr>
              <w:fldChar w:fldCharType="end"/>
            </w:r>
          </w:ins>
        </w:p>
        <w:p w14:paraId="1D5D76B2" w14:textId="77777777" w:rsidR="002F320B" w:rsidRDefault="002F320B">
          <w:pPr>
            <w:pStyle w:val="Innehll3"/>
            <w:tabs>
              <w:tab w:val="left" w:pos="1100"/>
              <w:tab w:val="right" w:leader="dot" w:pos="8664"/>
            </w:tabs>
            <w:rPr>
              <w:ins w:id="129" w:author="Björn Genfors" w:date="2014-03-31T13:27:00Z"/>
              <w:rFonts w:asciiTheme="minorHAnsi" w:eastAsiaTheme="minorEastAsia" w:hAnsiTheme="minorHAnsi" w:cstheme="minorBidi"/>
              <w:noProof/>
              <w:sz w:val="22"/>
              <w:lang w:eastAsia="sv-SE"/>
            </w:rPr>
          </w:pPr>
          <w:ins w:id="13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"_Toc384035829"</w:instrText>
            </w:r>
            <w:r w:rsidRPr="000935FB">
              <w:rPr>
                <w:rStyle w:val="Hyperlnk"/>
                <w:noProof/>
              </w:rPr>
              <w:instrText xml:space="preserve"> </w:instrText>
            </w:r>
            <w:r w:rsidRPr="000935FB">
              <w:rPr>
                <w:rStyle w:val="Hyperlnk"/>
                <w:noProof/>
              </w:rPr>
              <w:fldChar w:fldCharType="separate"/>
            </w:r>
            <w:r w:rsidRPr="000935FB">
              <w:rPr>
                <w:rStyle w:val="Hyperlnk"/>
                <w:noProof/>
              </w:rPr>
              <w:t>6.1.3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_Toc384035829 \h </w:instrText>
            </w:r>
          </w:ins>
          <w:r>
            <w:rPr>
              <w:noProof/>
              <w:webHidden/>
            </w:rPr>
          </w:r>
          <w:r>
            <w:rPr>
              <w:noProof/>
              <w:webHidden/>
            </w:rPr>
            <w:fldChar w:fldCharType="separate"/>
          </w:r>
          <w:ins w:id="131" w:author="Björn Genfors" w:date="2014-03-31T13:27:00Z">
            <w:r>
              <w:rPr>
                <w:noProof/>
                <w:webHidden/>
              </w:rPr>
              <w:t>55</w:t>
            </w:r>
            <w:r>
              <w:rPr>
                <w:noProof/>
                <w:webHidden/>
              </w:rPr>
              <w:fldChar w:fldCharType="end"/>
            </w:r>
            <w:r w:rsidRPr="000935FB">
              <w:rPr>
                <w:rStyle w:val="Hyperlnk"/>
                <w:noProof/>
              </w:rPr>
              <w:fldChar w:fldCharType="end"/>
            </w:r>
          </w:ins>
        </w:p>
        <w:p w14:paraId="259F5239" w14:textId="77777777" w:rsidR="002F320B" w:rsidRDefault="002F320B">
          <w:pPr>
            <w:pStyle w:val="Innehll3"/>
            <w:tabs>
              <w:tab w:val="left" w:pos="1100"/>
              <w:tab w:val="right" w:leader="dot" w:pos="8664"/>
            </w:tabs>
            <w:rPr>
              <w:ins w:id="132" w:author="Björn Genfors" w:date="2014-03-31T13:27:00Z"/>
              <w:rFonts w:asciiTheme="minorHAnsi" w:eastAsiaTheme="minorEastAsia" w:hAnsiTheme="minorHAnsi" w:cstheme="minorBidi"/>
              <w:noProof/>
              <w:sz w:val="22"/>
              <w:lang w:eastAsia="sv-SE"/>
            </w:rPr>
          </w:pPr>
          <w:ins w:id="13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"_Toc384035830"</w:instrText>
            </w:r>
            <w:r w:rsidRPr="000935FB">
              <w:rPr>
                <w:rStyle w:val="Hyperlnk"/>
                <w:noProof/>
              </w:rPr>
              <w:instrText xml:space="preserve"> </w:instrText>
            </w:r>
            <w:r w:rsidRPr="000935FB">
              <w:rPr>
                <w:rStyle w:val="Hyperlnk"/>
                <w:noProof/>
              </w:rPr>
              <w:fldChar w:fldCharType="separate"/>
            </w:r>
            <w:r w:rsidRPr="000935FB">
              <w:rPr>
                <w:rStyle w:val="Hyperlnk"/>
                <w:noProof/>
              </w:rPr>
              <w:t>6.1.4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_Toc384035830 \h </w:instrText>
            </w:r>
          </w:ins>
          <w:r>
            <w:rPr>
              <w:noProof/>
              <w:webHidden/>
            </w:rPr>
          </w:r>
          <w:r>
            <w:rPr>
              <w:noProof/>
              <w:webHidden/>
            </w:rPr>
            <w:fldChar w:fldCharType="separate"/>
          </w:r>
          <w:ins w:id="134" w:author="Björn Genfors" w:date="2014-03-31T13:27:00Z">
            <w:r>
              <w:rPr>
                <w:noProof/>
                <w:webHidden/>
              </w:rPr>
              <w:t>62</w:t>
            </w:r>
            <w:r>
              <w:rPr>
                <w:noProof/>
                <w:webHidden/>
              </w:rPr>
              <w:fldChar w:fldCharType="end"/>
            </w:r>
            <w:r w:rsidRPr="000935FB">
              <w:rPr>
                <w:rStyle w:val="Hyperlnk"/>
                <w:noProof/>
              </w:rPr>
              <w:fldChar w:fldCharType="end"/>
            </w:r>
          </w:ins>
        </w:p>
        <w:p w14:paraId="6C221A17" w14:textId="77777777" w:rsidR="002F320B" w:rsidRDefault="002F320B">
          <w:pPr>
            <w:pStyle w:val="Innehll3"/>
            <w:tabs>
              <w:tab w:val="left" w:pos="1100"/>
              <w:tab w:val="right" w:leader="dot" w:pos="8664"/>
            </w:tabs>
            <w:rPr>
              <w:ins w:id="135" w:author="Björn Genfors" w:date="2014-03-31T13:27:00Z"/>
              <w:rFonts w:asciiTheme="minorHAnsi" w:eastAsiaTheme="minorEastAsia" w:hAnsiTheme="minorHAnsi" w:cstheme="minorBidi"/>
              <w:noProof/>
              <w:sz w:val="22"/>
              <w:lang w:eastAsia="sv-SE"/>
            </w:rPr>
          </w:pPr>
          <w:ins w:id="13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"_Toc384035831"</w:instrText>
            </w:r>
            <w:r w:rsidRPr="000935FB">
              <w:rPr>
                <w:rStyle w:val="Hyperlnk"/>
                <w:noProof/>
              </w:rPr>
              <w:instrText xml:space="preserve"> </w:instrText>
            </w:r>
            <w:r w:rsidRPr="000935FB">
              <w:rPr>
                <w:rStyle w:val="Hyperlnk"/>
                <w:noProof/>
              </w:rPr>
              <w:fldChar w:fldCharType="separate"/>
            </w:r>
            <w:r w:rsidRPr="000935FB">
              <w:rPr>
                <w:rStyle w:val="Hyperlnk"/>
                <w:noProof/>
              </w:rPr>
              <w:t>6.1.5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_Toc384035831 \h </w:instrText>
            </w:r>
          </w:ins>
          <w:r>
            <w:rPr>
              <w:noProof/>
              <w:webHidden/>
            </w:rPr>
          </w:r>
          <w:r>
            <w:rPr>
              <w:noProof/>
              <w:webHidden/>
            </w:rPr>
            <w:fldChar w:fldCharType="separate"/>
          </w:r>
          <w:ins w:id="137" w:author="Björn Genfors" w:date="2014-03-31T13:27:00Z">
            <w:r>
              <w:rPr>
                <w:noProof/>
                <w:webHidden/>
              </w:rPr>
              <w:t>71</w:t>
            </w:r>
            <w:r>
              <w:rPr>
                <w:noProof/>
                <w:webHidden/>
              </w:rPr>
              <w:fldChar w:fldCharType="end"/>
            </w:r>
            <w:r w:rsidRPr="000935FB">
              <w:rPr>
                <w:rStyle w:val="Hyperlnk"/>
                <w:noProof/>
              </w:rPr>
              <w:fldChar w:fldCharType="end"/>
            </w:r>
          </w:ins>
        </w:p>
        <w:p w14:paraId="734FC5D6" w14:textId="77777777" w:rsidR="002F320B" w:rsidRDefault="002F320B">
          <w:pPr>
            <w:pStyle w:val="Innehll1"/>
            <w:tabs>
              <w:tab w:val="left" w:pos="400"/>
              <w:tab w:val="right" w:leader="dot" w:pos="8664"/>
            </w:tabs>
            <w:rPr>
              <w:ins w:id="138" w:author="Björn Genfors" w:date="2014-03-31T13:27:00Z"/>
              <w:rFonts w:asciiTheme="minorHAnsi" w:eastAsiaTheme="minorEastAsia" w:hAnsiTheme="minorHAnsi" w:cstheme="minorBidi"/>
              <w:noProof/>
              <w:sz w:val="22"/>
              <w:lang w:eastAsia="sv-SE"/>
            </w:rPr>
          </w:pPr>
          <w:ins w:id="13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"_Toc384035832"</w:instrText>
            </w:r>
            <w:r w:rsidRPr="000935FB">
              <w:rPr>
                <w:rStyle w:val="Hyperlnk"/>
                <w:noProof/>
              </w:rPr>
              <w:instrText xml:space="preserve"> </w:instrText>
            </w:r>
            <w:r w:rsidRPr="000935FB">
              <w:rPr>
                <w:rStyle w:val="Hyperlnk"/>
                <w:noProof/>
              </w:rPr>
              <w:fldChar w:fldCharType="separate"/>
            </w:r>
            <w:r w:rsidRPr="000935FB">
              <w:rPr>
                <w:rStyle w:val="Hyperlnk"/>
                <w:noProof/>
              </w:rPr>
              <w:t>7</w:t>
            </w:r>
            <w:r>
              <w:rPr>
                <w:rFonts w:asciiTheme="minorHAnsi" w:eastAsiaTheme="minorEastAsia" w:hAnsiTheme="minorHAnsi" w:cstheme="minorBidi"/>
                <w:noProof/>
                <w:sz w:val="22"/>
                <w:lang w:eastAsia="sv-SE"/>
              </w:rPr>
              <w:tab/>
            </w:r>
            <w:r w:rsidRPr="000935FB">
              <w:rPr>
                <w:rStyle w:val="Hyperlnk"/>
                <w:noProof/>
              </w:rPr>
              <w:t>Tjänstekontrakt</w:t>
            </w:r>
            <w:r>
              <w:rPr>
                <w:noProof/>
                <w:webHidden/>
              </w:rPr>
              <w:tab/>
            </w:r>
            <w:r>
              <w:rPr>
                <w:noProof/>
                <w:webHidden/>
              </w:rPr>
              <w:fldChar w:fldCharType="begin"/>
            </w:r>
            <w:r>
              <w:rPr>
                <w:noProof/>
                <w:webHidden/>
              </w:rPr>
              <w:instrText xml:space="preserve"> PAGEREF _Toc384035832 \h </w:instrText>
            </w:r>
          </w:ins>
          <w:r>
            <w:rPr>
              <w:noProof/>
              <w:webHidden/>
            </w:rPr>
          </w:r>
          <w:r>
            <w:rPr>
              <w:noProof/>
              <w:webHidden/>
            </w:rPr>
            <w:fldChar w:fldCharType="separate"/>
          </w:r>
          <w:ins w:id="140" w:author="Björn Genfors" w:date="2014-03-31T13:27:00Z">
            <w:r>
              <w:rPr>
                <w:noProof/>
                <w:webHidden/>
              </w:rPr>
              <w:t>78</w:t>
            </w:r>
            <w:r>
              <w:rPr>
                <w:noProof/>
                <w:webHidden/>
              </w:rPr>
              <w:fldChar w:fldCharType="end"/>
            </w:r>
            <w:r w:rsidRPr="000935FB">
              <w:rPr>
                <w:rStyle w:val="Hyperlnk"/>
                <w:noProof/>
              </w:rPr>
              <w:fldChar w:fldCharType="end"/>
            </w:r>
          </w:ins>
        </w:p>
        <w:p w14:paraId="566588B8" w14:textId="77777777" w:rsidR="002F320B" w:rsidRDefault="002F320B">
          <w:pPr>
            <w:pStyle w:val="Innehll2"/>
            <w:tabs>
              <w:tab w:val="left" w:pos="880"/>
              <w:tab w:val="right" w:leader="dot" w:pos="8664"/>
            </w:tabs>
            <w:rPr>
              <w:ins w:id="141" w:author="Björn Genfors" w:date="2014-03-31T13:27:00Z"/>
              <w:rFonts w:asciiTheme="minorHAnsi" w:eastAsiaTheme="minorEastAsia" w:hAnsiTheme="minorHAnsi" w:cstheme="minorBidi"/>
              <w:noProof/>
              <w:sz w:val="22"/>
              <w:lang w:eastAsia="sv-SE"/>
            </w:rPr>
          </w:pPr>
          <w:ins w:id="14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"_Toc384035833"</w:instrText>
            </w:r>
            <w:r w:rsidRPr="000935FB">
              <w:rPr>
                <w:rStyle w:val="Hyperlnk"/>
                <w:noProof/>
              </w:rPr>
              <w:instrText xml:space="preserve"> </w:instrText>
            </w:r>
            <w:r w:rsidRPr="000935FB">
              <w:rPr>
                <w:rStyle w:val="Hyperlnk"/>
                <w:noProof/>
              </w:rPr>
              <w:fldChar w:fldCharType="separate"/>
            </w:r>
            <w:r w:rsidRPr="000935FB">
              <w:rPr>
                <w:rStyle w:val="Hyperlnk"/>
                <w:noProof/>
              </w:rPr>
              <w:t>7.1</w:t>
            </w:r>
            <w:r>
              <w:rPr>
                <w:rFonts w:asciiTheme="minorHAnsi" w:eastAsiaTheme="minorEastAsia" w:hAnsiTheme="minorHAnsi" w:cstheme="minorBidi"/>
                <w:noProof/>
                <w:sz w:val="22"/>
                <w:lang w:eastAsia="sv-SE"/>
              </w:rPr>
              <w:tab/>
            </w:r>
            <w:r w:rsidRPr="000935FB">
              <w:rPr>
                <w:rStyle w:val="Hyperlnk"/>
                <w:noProof/>
              </w:rPr>
              <w:t>GetReferralOutcome</w:t>
            </w:r>
            <w:r>
              <w:rPr>
                <w:noProof/>
                <w:webHidden/>
              </w:rPr>
              <w:tab/>
            </w:r>
            <w:r>
              <w:rPr>
                <w:noProof/>
                <w:webHidden/>
              </w:rPr>
              <w:fldChar w:fldCharType="begin"/>
            </w:r>
            <w:r>
              <w:rPr>
                <w:noProof/>
                <w:webHidden/>
              </w:rPr>
              <w:instrText xml:space="preserve"> PAGEREF _Toc384035833 \h </w:instrText>
            </w:r>
          </w:ins>
          <w:r>
            <w:rPr>
              <w:noProof/>
              <w:webHidden/>
            </w:rPr>
          </w:r>
          <w:r>
            <w:rPr>
              <w:noProof/>
              <w:webHidden/>
            </w:rPr>
            <w:fldChar w:fldCharType="separate"/>
          </w:r>
          <w:ins w:id="143" w:author="Björn Genfors" w:date="2014-03-31T13:27:00Z">
            <w:r>
              <w:rPr>
                <w:noProof/>
                <w:webHidden/>
              </w:rPr>
              <w:t>78</w:t>
            </w:r>
            <w:r>
              <w:rPr>
                <w:noProof/>
                <w:webHidden/>
              </w:rPr>
              <w:fldChar w:fldCharType="end"/>
            </w:r>
            <w:r w:rsidRPr="000935FB">
              <w:rPr>
                <w:rStyle w:val="Hyperlnk"/>
                <w:noProof/>
              </w:rPr>
              <w:fldChar w:fldCharType="end"/>
            </w:r>
          </w:ins>
        </w:p>
        <w:p w14:paraId="103ADCEE" w14:textId="77777777" w:rsidR="002F320B" w:rsidRDefault="002F320B">
          <w:pPr>
            <w:pStyle w:val="Innehll3"/>
            <w:tabs>
              <w:tab w:val="left" w:pos="1100"/>
              <w:tab w:val="right" w:leader="dot" w:pos="8664"/>
            </w:tabs>
            <w:rPr>
              <w:ins w:id="144" w:author="Björn Genfors" w:date="2014-03-31T13:27:00Z"/>
              <w:rFonts w:asciiTheme="minorHAnsi" w:eastAsiaTheme="minorEastAsia" w:hAnsiTheme="minorHAnsi" w:cstheme="minorBidi"/>
              <w:noProof/>
              <w:sz w:val="22"/>
              <w:lang w:eastAsia="sv-SE"/>
            </w:rPr>
          </w:pPr>
          <w:ins w:id="14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"_Toc384035834"</w:instrText>
            </w:r>
            <w:r w:rsidRPr="000935FB">
              <w:rPr>
                <w:rStyle w:val="Hyperlnk"/>
                <w:noProof/>
              </w:rPr>
              <w:instrText xml:space="preserve"> </w:instrText>
            </w:r>
            <w:r w:rsidRPr="000935FB">
              <w:rPr>
                <w:rStyle w:val="Hyperlnk"/>
                <w:noProof/>
              </w:rPr>
              <w:fldChar w:fldCharType="separate"/>
            </w:r>
            <w:r w:rsidRPr="000935FB">
              <w:rPr>
                <w:rStyle w:val="Hyperlnk"/>
                <w:noProof/>
              </w:rPr>
              <w:t>7.1.1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_Toc384035834 \h </w:instrText>
            </w:r>
          </w:ins>
          <w:r>
            <w:rPr>
              <w:noProof/>
              <w:webHidden/>
            </w:rPr>
          </w:r>
          <w:r>
            <w:rPr>
              <w:noProof/>
              <w:webHidden/>
            </w:rPr>
            <w:fldChar w:fldCharType="separate"/>
          </w:r>
          <w:ins w:id="146" w:author="Björn Genfors" w:date="2014-03-31T13:27:00Z">
            <w:r>
              <w:rPr>
                <w:noProof/>
                <w:webHidden/>
              </w:rPr>
              <w:t>78</w:t>
            </w:r>
            <w:r>
              <w:rPr>
                <w:noProof/>
                <w:webHidden/>
              </w:rPr>
              <w:fldChar w:fldCharType="end"/>
            </w:r>
            <w:r w:rsidRPr="000935FB">
              <w:rPr>
                <w:rStyle w:val="Hyperlnk"/>
                <w:noProof/>
              </w:rPr>
              <w:fldChar w:fldCharType="end"/>
            </w:r>
          </w:ins>
        </w:p>
        <w:p w14:paraId="3D3A4105" w14:textId="77777777" w:rsidR="002F320B" w:rsidRDefault="002F320B">
          <w:pPr>
            <w:pStyle w:val="Innehll3"/>
            <w:tabs>
              <w:tab w:val="left" w:pos="1100"/>
              <w:tab w:val="right" w:leader="dot" w:pos="8664"/>
            </w:tabs>
            <w:rPr>
              <w:ins w:id="147" w:author="Björn Genfors" w:date="2014-03-31T13:27:00Z"/>
              <w:rFonts w:asciiTheme="minorHAnsi" w:eastAsiaTheme="minorEastAsia" w:hAnsiTheme="minorHAnsi" w:cstheme="minorBidi"/>
              <w:noProof/>
              <w:sz w:val="22"/>
              <w:lang w:eastAsia="sv-SE"/>
            </w:rPr>
          </w:pPr>
          <w:ins w:id="14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"_Toc384035835"</w:instrText>
            </w:r>
            <w:r w:rsidRPr="000935FB">
              <w:rPr>
                <w:rStyle w:val="Hyperlnk"/>
                <w:noProof/>
              </w:rPr>
              <w:instrText xml:space="preserve"> </w:instrText>
            </w:r>
            <w:r w:rsidRPr="000935FB">
              <w:rPr>
                <w:rStyle w:val="Hyperlnk"/>
                <w:noProof/>
              </w:rPr>
              <w:fldChar w:fldCharType="separate"/>
            </w:r>
            <w:r w:rsidRPr="000935FB">
              <w:rPr>
                <w:rStyle w:val="Hyperlnk"/>
                <w:noProof/>
              </w:rPr>
              <w:t>7.1.2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_Toc384035835 \h </w:instrText>
            </w:r>
          </w:ins>
          <w:r>
            <w:rPr>
              <w:noProof/>
              <w:webHidden/>
            </w:rPr>
          </w:r>
          <w:r>
            <w:rPr>
              <w:noProof/>
              <w:webHidden/>
            </w:rPr>
            <w:fldChar w:fldCharType="separate"/>
          </w:r>
          <w:ins w:id="149" w:author="Björn Genfors" w:date="2014-03-31T13:27:00Z">
            <w:r>
              <w:rPr>
                <w:noProof/>
                <w:webHidden/>
              </w:rPr>
              <w:t>78</w:t>
            </w:r>
            <w:r>
              <w:rPr>
                <w:noProof/>
                <w:webHidden/>
              </w:rPr>
              <w:fldChar w:fldCharType="end"/>
            </w:r>
            <w:r w:rsidRPr="000935FB">
              <w:rPr>
                <w:rStyle w:val="Hyperlnk"/>
                <w:noProof/>
              </w:rPr>
              <w:fldChar w:fldCharType="end"/>
            </w:r>
          </w:ins>
        </w:p>
        <w:p w14:paraId="7EDD3D3F" w14:textId="77777777" w:rsidR="002F320B" w:rsidRDefault="002F320B">
          <w:pPr>
            <w:pStyle w:val="Innehll3"/>
            <w:tabs>
              <w:tab w:val="left" w:pos="1100"/>
              <w:tab w:val="right" w:leader="dot" w:pos="8664"/>
            </w:tabs>
            <w:rPr>
              <w:ins w:id="150" w:author="Björn Genfors" w:date="2014-03-31T13:27:00Z"/>
              <w:rFonts w:asciiTheme="minorHAnsi" w:eastAsiaTheme="minorEastAsia" w:hAnsiTheme="minorHAnsi" w:cstheme="minorBidi"/>
              <w:noProof/>
              <w:sz w:val="22"/>
              <w:lang w:eastAsia="sv-SE"/>
            </w:rPr>
          </w:pPr>
          <w:ins w:id="15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"_Toc384035836"</w:instrText>
            </w:r>
            <w:r w:rsidRPr="000935FB">
              <w:rPr>
                <w:rStyle w:val="Hyperlnk"/>
                <w:noProof/>
              </w:rPr>
              <w:instrText xml:space="preserve"> </w:instrText>
            </w:r>
            <w:r w:rsidRPr="000935FB">
              <w:rPr>
                <w:rStyle w:val="Hyperlnk"/>
                <w:noProof/>
              </w:rPr>
              <w:fldChar w:fldCharType="separate"/>
            </w:r>
            <w:r w:rsidRPr="000935FB">
              <w:rPr>
                <w:rStyle w:val="Hyperlnk"/>
                <w:noProof/>
              </w:rPr>
              <w:t>7.1.3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_Toc384035836 \h </w:instrText>
            </w:r>
          </w:ins>
          <w:r>
            <w:rPr>
              <w:noProof/>
              <w:webHidden/>
            </w:rPr>
          </w:r>
          <w:r>
            <w:rPr>
              <w:noProof/>
              <w:webHidden/>
            </w:rPr>
            <w:fldChar w:fldCharType="separate"/>
          </w:r>
          <w:ins w:id="152" w:author="Björn Genfors" w:date="2014-03-31T13:27:00Z">
            <w:r>
              <w:rPr>
                <w:noProof/>
                <w:webHidden/>
              </w:rPr>
              <w:t>78</w:t>
            </w:r>
            <w:r>
              <w:rPr>
                <w:noProof/>
                <w:webHidden/>
              </w:rPr>
              <w:fldChar w:fldCharType="end"/>
            </w:r>
            <w:r w:rsidRPr="000935FB">
              <w:rPr>
                <w:rStyle w:val="Hyperlnk"/>
                <w:noProof/>
              </w:rPr>
              <w:fldChar w:fldCharType="end"/>
            </w:r>
          </w:ins>
        </w:p>
        <w:p w14:paraId="08839153" w14:textId="77777777" w:rsidR="002F320B" w:rsidRDefault="002F320B">
          <w:pPr>
            <w:pStyle w:val="Innehll3"/>
            <w:tabs>
              <w:tab w:val="left" w:pos="1100"/>
              <w:tab w:val="right" w:leader="dot" w:pos="8664"/>
            </w:tabs>
            <w:rPr>
              <w:ins w:id="153" w:author="Björn Genfors" w:date="2014-03-31T13:27:00Z"/>
              <w:rFonts w:asciiTheme="minorHAnsi" w:eastAsiaTheme="minorEastAsia" w:hAnsiTheme="minorHAnsi" w:cstheme="minorBidi"/>
              <w:noProof/>
              <w:sz w:val="22"/>
              <w:lang w:eastAsia="sv-SE"/>
            </w:rPr>
          </w:pPr>
          <w:ins w:id="15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"_Toc384035837"</w:instrText>
            </w:r>
            <w:r w:rsidRPr="000935FB">
              <w:rPr>
                <w:rStyle w:val="Hyperlnk"/>
                <w:noProof/>
              </w:rPr>
              <w:instrText xml:space="preserve"> </w:instrText>
            </w:r>
            <w:r w:rsidRPr="000935FB">
              <w:rPr>
                <w:rStyle w:val="Hyperlnk"/>
                <w:noProof/>
              </w:rPr>
              <w:fldChar w:fldCharType="separate"/>
            </w:r>
            <w:r w:rsidRPr="000935FB">
              <w:rPr>
                <w:rStyle w:val="Hyperlnk"/>
                <w:noProof/>
              </w:rPr>
              <w:t>7.1.4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_Toc384035837 \h </w:instrText>
            </w:r>
          </w:ins>
          <w:r>
            <w:rPr>
              <w:noProof/>
              <w:webHidden/>
            </w:rPr>
          </w:r>
          <w:r>
            <w:rPr>
              <w:noProof/>
              <w:webHidden/>
            </w:rPr>
            <w:fldChar w:fldCharType="separate"/>
          </w:r>
          <w:ins w:id="155" w:author="Björn Genfors" w:date="2014-03-31T13:27:00Z">
            <w:r>
              <w:rPr>
                <w:noProof/>
                <w:webHidden/>
              </w:rPr>
              <w:t>84</w:t>
            </w:r>
            <w:r>
              <w:rPr>
                <w:noProof/>
                <w:webHidden/>
              </w:rPr>
              <w:fldChar w:fldCharType="end"/>
            </w:r>
            <w:r w:rsidRPr="000935FB">
              <w:rPr>
                <w:rStyle w:val="Hyperlnk"/>
                <w:noProof/>
              </w:rPr>
              <w:fldChar w:fldCharType="end"/>
            </w:r>
          </w:ins>
        </w:p>
        <w:p w14:paraId="3A6AE54F" w14:textId="77777777" w:rsidR="002F320B" w:rsidRDefault="002F320B">
          <w:pPr>
            <w:pStyle w:val="Innehll2"/>
            <w:tabs>
              <w:tab w:val="left" w:pos="880"/>
              <w:tab w:val="right" w:leader="dot" w:pos="8664"/>
            </w:tabs>
            <w:rPr>
              <w:ins w:id="156" w:author="Björn Genfors" w:date="2014-03-31T13:27:00Z"/>
              <w:rFonts w:asciiTheme="minorHAnsi" w:eastAsiaTheme="minorEastAsia" w:hAnsiTheme="minorHAnsi" w:cstheme="minorBidi"/>
              <w:noProof/>
              <w:sz w:val="22"/>
              <w:lang w:eastAsia="sv-SE"/>
            </w:rPr>
          </w:pPr>
          <w:ins w:id="15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"_Toc384035838"</w:instrText>
            </w:r>
            <w:r w:rsidRPr="000935FB">
              <w:rPr>
                <w:rStyle w:val="Hyperlnk"/>
                <w:noProof/>
              </w:rPr>
              <w:instrText xml:space="preserve"> </w:instrText>
            </w:r>
            <w:r w:rsidRPr="000935FB">
              <w:rPr>
                <w:rStyle w:val="Hyperlnk"/>
                <w:noProof/>
              </w:rPr>
              <w:fldChar w:fldCharType="separate"/>
            </w:r>
            <w:r w:rsidRPr="000935FB">
              <w:rPr>
                <w:rStyle w:val="Hyperlnk"/>
                <w:noProof/>
              </w:rPr>
              <w:t>7.2</w:t>
            </w:r>
            <w:r>
              <w:rPr>
                <w:rFonts w:asciiTheme="minorHAnsi" w:eastAsiaTheme="minorEastAsia" w:hAnsiTheme="minorHAnsi" w:cstheme="minorBidi"/>
                <w:noProof/>
                <w:sz w:val="22"/>
                <w:lang w:eastAsia="sv-SE"/>
              </w:rPr>
              <w:tab/>
            </w:r>
            <w:r w:rsidRPr="000935FB">
              <w:rPr>
                <w:rStyle w:val="Hyperlnk"/>
                <w:noProof/>
              </w:rPr>
              <w:t>GetMaternityMedicalHistory</w:t>
            </w:r>
            <w:r>
              <w:rPr>
                <w:noProof/>
                <w:webHidden/>
              </w:rPr>
              <w:tab/>
            </w:r>
            <w:r>
              <w:rPr>
                <w:noProof/>
                <w:webHidden/>
              </w:rPr>
              <w:fldChar w:fldCharType="begin"/>
            </w:r>
            <w:r>
              <w:rPr>
                <w:noProof/>
                <w:webHidden/>
              </w:rPr>
              <w:instrText xml:space="preserve"> PAGEREF _Toc384035838 \h </w:instrText>
            </w:r>
          </w:ins>
          <w:r>
            <w:rPr>
              <w:noProof/>
              <w:webHidden/>
            </w:rPr>
          </w:r>
          <w:r>
            <w:rPr>
              <w:noProof/>
              <w:webHidden/>
            </w:rPr>
            <w:fldChar w:fldCharType="separate"/>
          </w:r>
          <w:ins w:id="158" w:author="Björn Genfors" w:date="2014-03-31T13:27:00Z">
            <w:r>
              <w:rPr>
                <w:noProof/>
                <w:webHidden/>
              </w:rPr>
              <w:t>85</w:t>
            </w:r>
            <w:r>
              <w:rPr>
                <w:noProof/>
                <w:webHidden/>
              </w:rPr>
              <w:fldChar w:fldCharType="end"/>
            </w:r>
            <w:r w:rsidRPr="000935FB">
              <w:rPr>
                <w:rStyle w:val="Hyperlnk"/>
                <w:noProof/>
              </w:rPr>
              <w:fldChar w:fldCharType="end"/>
            </w:r>
          </w:ins>
        </w:p>
        <w:p w14:paraId="31EBDE78" w14:textId="77777777" w:rsidR="002F320B" w:rsidRDefault="002F320B">
          <w:pPr>
            <w:pStyle w:val="Innehll3"/>
            <w:tabs>
              <w:tab w:val="left" w:pos="1100"/>
              <w:tab w:val="right" w:leader="dot" w:pos="8664"/>
            </w:tabs>
            <w:rPr>
              <w:ins w:id="159" w:author="Björn Genfors" w:date="2014-03-31T13:27:00Z"/>
              <w:rFonts w:asciiTheme="minorHAnsi" w:eastAsiaTheme="minorEastAsia" w:hAnsiTheme="minorHAnsi" w:cstheme="minorBidi"/>
              <w:noProof/>
              <w:sz w:val="22"/>
              <w:lang w:eastAsia="sv-SE"/>
            </w:rPr>
          </w:pPr>
          <w:ins w:id="16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"_Toc384035839"</w:instrText>
            </w:r>
            <w:r w:rsidRPr="000935FB">
              <w:rPr>
                <w:rStyle w:val="Hyperlnk"/>
                <w:noProof/>
              </w:rPr>
              <w:instrText xml:space="preserve"> </w:instrText>
            </w:r>
            <w:r w:rsidRPr="000935FB">
              <w:rPr>
                <w:rStyle w:val="Hyperlnk"/>
                <w:noProof/>
              </w:rPr>
              <w:fldChar w:fldCharType="separate"/>
            </w:r>
            <w:r w:rsidRPr="000935FB">
              <w:rPr>
                <w:rStyle w:val="Hyperlnk"/>
                <w:noProof/>
              </w:rPr>
              <w:t>7.2.1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_Toc384035839 \h </w:instrText>
            </w:r>
          </w:ins>
          <w:r>
            <w:rPr>
              <w:noProof/>
              <w:webHidden/>
            </w:rPr>
          </w:r>
          <w:r>
            <w:rPr>
              <w:noProof/>
              <w:webHidden/>
            </w:rPr>
            <w:fldChar w:fldCharType="separate"/>
          </w:r>
          <w:ins w:id="161" w:author="Björn Genfors" w:date="2014-03-31T13:27:00Z">
            <w:r>
              <w:rPr>
                <w:noProof/>
                <w:webHidden/>
              </w:rPr>
              <w:t>85</w:t>
            </w:r>
            <w:r>
              <w:rPr>
                <w:noProof/>
                <w:webHidden/>
              </w:rPr>
              <w:fldChar w:fldCharType="end"/>
            </w:r>
            <w:r w:rsidRPr="000935FB">
              <w:rPr>
                <w:rStyle w:val="Hyperlnk"/>
                <w:noProof/>
              </w:rPr>
              <w:fldChar w:fldCharType="end"/>
            </w:r>
          </w:ins>
        </w:p>
        <w:p w14:paraId="40C2621B" w14:textId="77777777" w:rsidR="002F320B" w:rsidRDefault="002F320B">
          <w:pPr>
            <w:pStyle w:val="Innehll3"/>
            <w:tabs>
              <w:tab w:val="left" w:pos="1100"/>
              <w:tab w:val="right" w:leader="dot" w:pos="8664"/>
            </w:tabs>
            <w:rPr>
              <w:ins w:id="162" w:author="Björn Genfors" w:date="2014-03-31T13:27:00Z"/>
              <w:rFonts w:asciiTheme="minorHAnsi" w:eastAsiaTheme="minorEastAsia" w:hAnsiTheme="minorHAnsi" w:cstheme="minorBidi"/>
              <w:noProof/>
              <w:sz w:val="22"/>
              <w:lang w:eastAsia="sv-SE"/>
            </w:rPr>
          </w:pPr>
          <w:ins w:id="16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"_Toc384035840"</w:instrText>
            </w:r>
            <w:r w:rsidRPr="000935FB">
              <w:rPr>
                <w:rStyle w:val="Hyperlnk"/>
                <w:noProof/>
              </w:rPr>
              <w:instrText xml:space="preserve"> </w:instrText>
            </w:r>
            <w:r w:rsidRPr="000935FB">
              <w:rPr>
                <w:rStyle w:val="Hyperlnk"/>
                <w:noProof/>
              </w:rPr>
              <w:fldChar w:fldCharType="separate"/>
            </w:r>
            <w:r w:rsidRPr="000935FB">
              <w:rPr>
                <w:rStyle w:val="Hyperlnk"/>
                <w:noProof/>
              </w:rPr>
              <w:t>7.2.2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_Toc384035840 \h </w:instrText>
            </w:r>
          </w:ins>
          <w:r>
            <w:rPr>
              <w:noProof/>
              <w:webHidden/>
            </w:rPr>
          </w:r>
          <w:r>
            <w:rPr>
              <w:noProof/>
              <w:webHidden/>
            </w:rPr>
            <w:fldChar w:fldCharType="separate"/>
          </w:r>
          <w:ins w:id="164" w:author="Björn Genfors" w:date="2014-03-31T13:27:00Z">
            <w:r>
              <w:rPr>
                <w:noProof/>
                <w:webHidden/>
              </w:rPr>
              <w:t>85</w:t>
            </w:r>
            <w:r>
              <w:rPr>
                <w:noProof/>
                <w:webHidden/>
              </w:rPr>
              <w:fldChar w:fldCharType="end"/>
            </w:r>
            <w:r w:rsidRPr="000935FB">
              <w:rPr>
                <w:rStyle w:val="Hyperlnk"/>
                <w:noProof/>
              </w:rPr>
              <w:fldChar w:fldCharType="end"/>
            </w:r>
          </w:ins>
        </w:p>
        <w:p w14:paraId="7C3A8EB4" w14:textId="77777777" w:rsidR="002F320B" w:rsidRDefault="002F320B">
          <w:pPr>
            <w:pStyle w:val="Innehll3"/>
            <w:tabs>
              <w:tab w:val="left" w:pos="1100"/>
              <w:tab w:val="right" w:leader="dot" w:pos="8664"/>
            </w:tabs>
            <w:rPr>
              <w:ins w:id="165" w:author="Björn Genfors" w:date="2014-03-31T13:27:00Z"/>
              <w:rFonts w:asciiTheme="minorHAnsi" w:eastAsiaTheme="minorEastAsia" w:hAnsiTheme="minorHAnsi" w:cstheme="minorBidi"/>
              <w:noProof/>
              <w:sz w:val="22"/>
              <w:lang w:eastAsia="sv-SE"/>
            </w:rPr>
          </w:pPr>
          <w:ins w:id="16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"_Toc384035841"</w:instrText>
            </w:r>
            <w:r w:rsidRPr="000935FB">
              <w:rPr>
                <w:rStyle w:val="Hyperlnk"/>
                <w:noProof/>
              </w:rPr>
              <w:instrText xml:space="preserve"> </w:instrText>
            </w:r>
            <w:r w:rsidRPr="000935FB">
              <w:rPr>
                <w:rStyle w:val="Hyperlnk"/>
                <w:noProof/>
              </w:rPr>
              <w:fldChar w:fldCharType="separate"/>
            </w:r>
            <w:r w:rsidRPr="000935FB">
              <w:rPr>
                <w:rStyle w:val="Hyperlnk"/>
                <w:noProof/>
              </w:rPr>
              <w:t>7.2.3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_Toc384035841 \h </w:instrText>
            </w:r>
          </w:ins>
          <w:r>
            <w:rPr>
              <w:noProof/>
              <w:webHidden/>
            </w:rPr>
          </w:r>
          <w:r>
            <w:rPr>
              <w:noProof/>
              <w:webHidden/>
            </w:rPr>
            <w:fldChar w:fldCharType="separate"/>
          </w:r>
          <w:ins w:id="167" w:author="Björn Genfors" w:date="2014-03-31T13:27:00Z">
            <w:r>
              <w:rPr>
                <w:noProof/>
                <w:webHidden/>
              </w:rPr>
              <w:t>85</w:t>
            </w:r>
            <w:r>
              <w:rPr>
                <w:noProof/>
                <w:webHidden/>
              </w:rPr>
              <w:fldChar w:fldCharType="end"/>
            </w:r>
            <w:r w:rsidRPr="000935FB">
              <w:rPr>
                <w:rStyle w:val="Hyperlnk"/>
                <w:noProof/>
              </w:rPr>
              <w:fldChar w:fldCharType="end"/>
            </w:r>
          </w:ins>
        </w:p>
        <w:p w14:paraId="6D819AFB" w14:textId="77777777" w:rsidR="002F320B" w:rsidRDefault="002F320B">
          <w:pPr>
            <w:pStyle w:val="Innehll3"/>
            <w:tabs>
              <w:tab w:val="left" w:pos="1100"/>
              <w:tab w:val="right" w:leader="dot" w:pos="8664"/>
            </w:tabs>
            <w:rPr>
              <w:ins w:id="168" w:author="Björn Genfors" w:date="2014-03-31T13:27:00Z"/>
              <w:rFonts w:asciiTheme="minorHAnsi" w:eastAsiaTheme="minorEastAsia" w:hAnsiTheme="minorHAnsi" w:cstheme="minorBidi"/>
              <w:noProof/>
              <w:sz w:val="22"/>
              <w:lang w:eastAsia="sv-SE"/>
            </w:rPr>
          </w:pPr>
          <w:ins w:id="16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"_Toc384035842"</w:instrText>
            </w:r>
            <w:r w:rsidRPr="000935FB">
              <w:rPr>
                <w:rStyle w:val="Hyperlnk"/>
                <w:noProof/>
              </w:rPr>
              <w:instrText xml:space="preserve"> </w:instrText>
            </w:r>
            <w:r w:rsidRPr="000935FB">
              <w:rPr>
                <w:rStyle w:val="Hyperlnk"/>
                <w:noProof/>
              </w:rPr>
              <w:fldChar w:fldCharType="separate"/>
            </w:r>
            <w:r w:rsidRPr="000935FB">
              <w:rPr>
                <w:rStyle w:val="Hyperlnk"/>
                <w:noProof/>
              </w:rPr>
              <w:t>7.2.4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_Toc384035842 \h </w:instrText>
            </w:r>
          </w:ins>
          <w:r>
            <w:rPr>
              <w:noProof/>
              <w:webHidden/>
            </w:rPr>
          </w:r>
          <w:r>
            <w:rPr>
              <w:noProof/>
              <w:webHidden/>
            </w:rPr>
            <w:fldChar w:fldCharType="separate"/>
          </w:r>
          <w:ins w:id="170" w:author="Björn Genfors" w:date="2014-03-31T13:27:00Z">
            <w:r>
              <w:rPr>
                <w:noProof/>
                <w:webHidden/>
              </w:rPr>
              <w:t>92</w:t>
            </w:r>
            <w:r>
              <w:rPr>
                <w:noProof/>
                <w:webHidden/>
              </w:rPr>
              <w:fldChar w:fldCharType="end"/>
            </w:r>
            <w:r w:rsidRPr="000935FB">
              <w:rPr>
                <w:rStyle w:val="Hyperlnk"/>
                <w:noProof/>
              </w:rPr>
              <w:fldChar w:fldCharType="end"/>
            </w:r>
          </w:ins>
        </w:p>
        <w:p w14:paraId="2023784F" w14:textId="77777777" w:rsidR="002F320B" w:rsidRDefault="002F320B">
          <w:pPr>
            <w:pStyle w:val="Innehll2"/>
            <w:tabs>
              <w:tab w:val="left" w:pos="880"/>
              <w:tab w:val="right" w:leader="dot" w:pos="8664"/>
            </w:tabs>
            <w:rPr>
              <w:ins w:id="171" w:author="Björn Genfors" w:date="2014-03-31T13:27:00Z"/>
              <w:rFonts w:asciiTheme="minorHAnsi" w:eastAsiaTheme="minorEastAsia" w:hAnsiTheme="minorHAnsi" w:cstheme="minorBidi"/>
              <w:noProof/>
              <w:sz w:val="22"/>
              <w:lang w:eastAsia="sv-SE"/>
            </w:rPr>
          </w:pPr>
          <w:ins w:id="172"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"_Toc384035843"</w:instrText>
            </w:r>
            <w:r w:rsidRPr="000935FB">
              <w:rPr>
                <w:rStyle w:val="Hyperlnk"/>
                <w:noProof/>
              </w:rPr>
              <w:instrText xml:space="preserve"> </w:instrText>
            </w:r>
            <w:r w:rsidRPr="000935FB">
              <w:rPr>
                <w:rStyle w:val="Hyperlnk"/>
                <w:noProof/>
              </w:rPr>
              <w:fldChar w:fldCharType="separate"/>
            </w:r>
            <w:r w:rsidRPr="000935FB">
              <w:rPr>
                <w:rStyle w:val="Hyperlnk"/>
                <w:noProof/>
              </w:rPr>
              <w:t>7.3</w:t>
            </w:r>
            <w:r>
              <w:rPr>
                <w:rFonts w:asciiTheme="minorHAnsi" w:eastAsiaTheme="minorEastAsia" w:hAnsiTheme="minorHAnsi" w:cstheme="minorBidi"/>
                <w:noProof/>
                <w:sz w:val="22"/>
                <w:lang w:eastAsia="sv-SE"/>
              </w:rPr>
              <w:tab/>
            </w:r>
            <w:r w:rsidRPr="000935FB">
              <w:rPr>
                <w:rStyle w:val="Hyperlnk"/>
                <w:noProof/>
              </w:rPr>
              <w:t>GetLaboratoryOrderOutcome</w:t>
            </w:r>
            <w:r>
              <w:rPr>
                <w:noProof/>
                <w:webHidden/>
              </w:rPr>
              <w:tab/>
            </w:r>
            <w:r>
              <w:rPr>
                <w:noProof/>
                <w:webHidden/>
              </w:rPr>
              <w:fldChar w:fldCharType="begin"/>
            </w:r>
            <w:r>
              <w:rPr>
                <w:noProof/>
                <w:webHidden/>
              </w:rPr>
              <w:instrText xml:space="preserve"> PAGEREF _Toc384035843 \h </w:instrText>
            </w:r>
          </w:ins>
          <w:r>
            <w:rPr>
              <w:noProof/>
              <w:webHidden/>
            </w:rPr>
          </w:r>
          <w:r>
            <w:rPr>
              <w:noProof/>
              <w:webHidden/>
            </w:rPr>
            <w:fldChar w:fldCharType="separate"/>
          </w:r>
          <w:ins w:id="173" w:author="Björn Genfors" w:date="2014-03-31T13:27:00Z">
            <w:r>
              <w:rPr>
                <w:noProof/>
                <w:webHidden/>
              </w:rPr>
              <w:t>93</w:t>
            </w:r>
            <w:r>
              <w:rPr>
                <w:noProof/>
                <w:webHidden/>
              </w:rPr>
              <w:fldChar w:fldCharType="end"/>
            </w:r>
            <w:r w:rsidRPr="000935FB">
              <w:rPr>
                <w:rStyle w:val="Hyperlnk"/>
                <w:noProof/>
              </w:rPr>
              <w:fldChar w:fldCharType="end"/>
            </w:r>
          </w:ins>
        </w:p>
        <w:p w14:paraId="0BCB428C" w14:textId="77777777" w:rsidR="002F320B" w:rsidRDefault="002F320B">
          <w:pPr>
            <w:pStyle w:val="Innehll3"/>
            <w:tabs>
              <w:tab w:val="left" w:pos="1100"/>
              <w:tab w:val="right" w:leader="dot" w:pos="8664"/>
            </w:tabs>
            <w:rPr>
              <w:ins w:id="174" w:author="Björn Genfors" w:date="2014-03-31T13:27:00Z"/>
              <w:rFonts w:asciiTheme="minorHAnsi" w:eastAsiaTheme="minorEastAsia" w:hAnsiTheme="minorHAnsi" w:cstheme="minorBidi"/>
              <w:noProof/>
              <w:sz w:val="22"/>
              <w:lang w:eastAsia="sv-SE"/>
            </w:rPr>
          </w:pPr>
          <w:ins w:id="17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"_Toc384035844"</w:instrText>
            </w:r>
            <w:r w:rsidRPr="000935FB">
              <w:rPr>
                <w:rStyle w:val="Hyperlnk"/>
                <w:noProof/>
              </w:rPr>
              <w:instrText xml:space="preserve"> </w:instrText>
            </w:r>
            <w:r w:rsidRPr="000935FB">
              <w:rPr>
                <w:rStyle w:val="Hyperlnk"/>
                <w:noProof/>
              </w:rPr>
              <w:fldChar w:fldCharType="separate"/>
            </w:r>
            <w:r w:rsidRPr="000935FB">
              <w:rPr>
                <w:rStyle w:val="Hyperlnk"/>
                <w:noProof/>
              </w:rPr>
              <w:t>7.3.1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_Toc384035844 \h </w:instrText>
            </w:r>
          </w:ins>
          <w:r>
            <w:rPr>
              <w:noProof/>
              <w:webHidden/>
            </w:rPr>
          </w:r>
          <w:r>
            <w:rPr>
              <w:noProof/>
              <w:webHidden/>
            </w:rPr>
            <w:fldChar w:fldCharType="separate"/>
          </w:r>
          <w:ins w:id="176" w:author="Björn Genfors" w:date="2014-03-31T13:27:00Z">
            <w:r>
              <w:rPr>
                <w:noProof/>
                <w:webHidden/>
              </w:rPr>
              <w:t>93</w:t>
            </w:r>
            <w:r>
              <w:rPr>
                <w:noProof/>
                <w:webHidden/>
              </w:rPr>
              <w:fldChar w:fldCharType="end"/>
            </w:r>
            <w:r w:rsidRPr="000935FB">
              <w:rPr>
                <w:rStyle w:val="Hyperlnk"/>
                <w:noProof/>
              </w:rPr>
              <w:fldChar w:fldCharType="end"/>
            </w:r>
          </w:ins>
        </w:p>
        <w:p w14:paraId="0FC4B227" w14:textId="77777777" w:rsidR="002F320B" w:rsidRDefault="002F320B">
          <w:pPr>
            <w:pStyle w:val="Innehll3"/>
            <w:tabs>
              <w:tab w:val="left" w:pos="1100"/>
              <w:tab w:val="right" w:leader="dot" w:pos="8664"/>
            </w:tabs>
            <w:rPr>
              <w:ins w:id="177" w:author="Björn Genfors" w:date="2014-03-31T13:27:00Z"/>
              <w:rFonts w:asciiTheme="minorHAnsi" w:eastAsiaTheme="minorEastAsia" w:hAnsiTheme="minorHAnsi" w:cstheme="minorBidi"/>
              <w:noProof/>
              <w:sz w:val="22"/>
              <w:lang w:eastAsia="sv-SE"/>
            </w:rPr>
          </w:pPr>
          <w:ins w:id="17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"_Toc384035845"</w:instrText>
            </w:r>
            <w:r w:rsidRPr="000935FB">
              <w:rPr>
                <w:rStyle w:val="Hyperlnk"/>
                <w:noProof/>
              </w:rPr>
              <w:instrText xml:space="preserve"> </w:instrText>
            </w:r>
            <w:r w:rsidRPr="000935FB">
              <w:rPr>
                <w:rStyle w:val="Hyperlnk"/>
                <w:noProof/>
              </w:rPr>
              <w:fldChar w:fldCharType="separate"/>
            </w:r>
            <w:r w:rsidRPr="000935FB">
              <w:rPr>
                <w:rStyle w:val="Hyperlnk"/>
                <w:noProof/>
              </w:rPr>
              <w:t>7.3.2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_Toc384035845 \h </w:instrText>
            </w:r>
          </w:ins>
          <w:r>
            <w:rPr>
              <w:noProof/>
              <w:webHidden/>
            </w:rPr>
          </w:r>
          <w:r>
            <w:rPr>
              <w:noProof/>
              <w:webHidden/>
            </w:rPr>
            <w:fldChar w:fldCharType="separate"/>
          </w:r>
          <w:ins w:id="179" w:author="Björn Genfors" w:date="2014-03-31T13:27:00Z">
            <w:r>
              <w:rPr>
                <w:noProof/>
                <w:webHidden/>
              </w:rPr>
              <w:t>93</w:t>
            </w:r>
            <w:r>
              <w:rPr>
                <w:noProof/>
                <w:webHidden/>
              </w:rPr>
              <w:fldChar w:fldCharType="end"/>
            </w:r>
            <w:r w:rsidRPr="000935FB">
              <w:rPr>
                <w:rStyle w:val="Hyperlnk"/>
                <w:noProof/>
              </w:rPr>
              <w:fldChar w:fldCharType="end"/>
            </w:r>
          </w:ins>
        </w:p>
        <w:p w14:paraId="07F34BFA" w14:textId="77777777" w:rsidR="002F320B" w:rsidRDefault="002F320B">
          <w:pPr>
            <w:pStyle w:val="Innehll3"/>
            <w:tabs>
              <w:tab w:val="left" w:pos="1100"/>
              <w:tab w:val="right" w:leader="dot" w:pos="8664"/>
            </w:tabs>
            <w:rPr>
              <w:ins w:id="180" w:author="Björn Genfors" w:date="2014-03-31T13:27:00Z"/>
              <w:rFonts w:asciiTheme="minorHAnsi" w:eastAsiaTheme="minorEastAsia" w:hAnsiTheme="minorHAnsi" w:cstheme="minorBidi"/>
              <w:noProof/>
              <w:sz w:val="22"/>
              <w:lang w:eastAsia="sv-SE"/>
            </w:rPr>
          </w:pPr>
          <w:ins w:id="18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"_Toc384035846"</w:instrText>
            </w:r>
            <w:r w:rsidRPr="000935FB">
              <w:rPr>
                <w:rStyle w:val="Hyperlnk"/>
                <w:noProof/>
              </w:rPr>
              <w:instrText xml:space="preserve"> </w:instrText>
            </w:r>
            <w:r w:rsidRPr="000935FB">
              <w:rPr>
                <w:rStyle w:val="Hyperlnk"/>
                <w:noProof/>
              </w:rPr>
              <w:fldChar w:fldCharType="separate"/>
            </w:r>
            <w:r w:rsidRPr="000935FB">
              <w:rPr>
                <w:rStyle w:val="Hyperlnk"/>
                <w:noProof/>
              </w:rPr>
              <w:t>7.3.3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_Toc384035846 \h </w:instrText>
            </w:r>
          </w:ins>
          <w:r>
            <w:rPr>
              <w:noProof/>
              <w:webHidden/>
            </w:rPr>
          </w:r>
          <w:r>
            <w:rPr>
              <w:noProof/>
              <w:webHidden/>
            </w:rPr>
            <w:fldChar w:fldCharType="separate"/>
          </w:r>
          <w:ins w:id="182" w:author="Björn Genfors" w:date="2014-03-31T13:27:00Z">
            <w:r>
              <w:rPr>
                <w:noProof/>
                <w:webHidden/>
              </w:rPr>
              <w:t>93</w:t>
            </w:r>
            <w:r>
              <w:rPr>
                <w:noProof/>
                <w:webHidden/>
              </w:rPr>
              <w:fldChar w:fldCharType="end"/>
            </w:r>
            <w:r w:rsidRPr="000935FB">
              <w:rPr>
                <w:rStyle w:val="Hyperlnk"/>
                <w:noProof/>
              </w:rPr>
              <w:fldChar w:fldCharType="end"/>
            </w:r>
          </w:ins>
        </w:p>
        <w:p w14:paraId="1BB66614" w14:textId="77777777" w:rsidR="002F320B" w:rsidRDefault="002F320B">
          <w:pPr>
            <w:pStyle w:val="Innehll3"/>
            <w:tabs>
              <w:tab w:val="left" w:pos="1100"/>
              <w:tab w:val="right" w:leader="dot" w:pos="8664"/>
            </w:tabs>
            <w:rPr>
              <w:ins w:id="183" w:author="Björn Genfors" w:date="2014-03-31T13:27:00Z"/>
              <w:rFonts w:asciiTheme="minorHAnsi" w:eastAsiaTheme="minorEastAsia" w:hAnsiTheme="minorHAnsi" w:cstheme="minorBidi"/>
              <w:noProof/>
              <w:sz w:val="22"/>
              <w:lang w:eastAsia="sv-SE"/>
            </w:rPr>
          </w:pPr>
          <w:ins w:id="18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"_Toc384036409"</w:instrText>
            </w:r>
            <w:r w:rsidRPr="000935FB">
              <w:rPr>
                <w:rStyle w:val="Hyperlnk"/>
                <w:noProof/>
              </w:rPr>
              <w:instrText xml:space="preserve"> </w:instrText>
            </w:r>
            <w:r w:rsidRPr="000935FB">
              <w:rPr>
                <w:rStyle w:val="Hyperlnk"/>
                <w:noProof/>
              </w:rPr>
              <w:fldChar w:fldCharType="separate"/>
            </w:r>
            <w:r w:rsidRPr="000935FB">
              <w:rPr>
                <w:rStyle w:val="Hyperlnk"/>
                <w:noProof/>
              </w:rPr>
              <w:t>7.3.4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_Toc384036409 \h </w:instrText>
            </w:r>
          </w:ins>
          <w:r>
            <w:rPr>
              <w:noProof/>
              <w:webHidden/>
            </w:rPr>
          </w:r>
          <w:r>
            <w:rPr>
              <w:noProof/>
              <w:webHidden/>
            </w:rPr>
            <w:fldChar w:fldCharType="separate"/>
          </w:r>
          <w:ins w:id="185" w:author="Björn Genfors" w:date="2014-03-31T13:27:00Z">
            <w:r>
              <w:rPr>
                <w:noProof/>
                <w:webHidden/>
              </w:rPr>
              <w:t>107</w:t>
            </w:r>
            <w:r>
              <w:rPr>
                <w:noProof/>
                <w:webHidden/>
              </w:rPr>
              <w:fldChar w:fldCharType="end"/>
            </w:r>
            <w:r w:rsidRPr="000935FB">
              <w:rPr>
                <w:rStyle w:val="Hyperlnk"/>
                <w:noProof/>
              </w:rPr>
              <w:fldChar w:fldCharType="end"/>
            </w:r>
          </w:ins>
        </w:p>
        <w:p w14:paraId="3F76BFD8" w14:textId="77777777" w:rsidR="002F320B" w:rsidRDefault="002F320B">
          <w:pPr>
            <w:pStyle w:val="Innehll2"/>
            <w:tabs>
              <w:tab w:val="left" w:pos="880"/>
              <w:tab w:val="right" w:leader="dot" w:pos="8664"/>
            </w:tabs>
            <w:rPr>
              <w:ins w:id="186" w:author="Björn Genfors" w:date="2014-03-31T13:27:00Z"/>
              <w:rFonts w:asciiTheme="minorHAnsi" w:eastAsiaTheme="minorEastAsia" w:hAnsiTheme="minorHAnsi" w:cstheme="minorBidi"/>
              <w:noProof/>
              <w:sz w:val="22"/>
              <w:lang w:eastAsia="sv-SE"/>
            </w:rPr>
          </w:pPr>
          <w:ins w:id="187"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"_Toc384036410"</w:instrText>
            </w:r>
            <w:r w:rsidRPr="000935FB">
              <w:rPr>
                <w:rStyle w:val="Hyperlnk"/>
                <w:noProof/>
              </w:rPr>
              <w:instrText xml:space="preserve"> </w:instrText>
            </w:r>
            <w:r w:rsidRPr="000935FB">
              <w:rPr>
                <w:rStyle w:val="Hyperlnk"/>
                <w:noProof/>
              </w:rPr>
              <w:fldChar w:fldCharType="separate"/>
            </w:r>
            <w:r w:rsidRPr="000935FB">
              <w:rPr>
                <w:rStyle w:val="Hyperlnk"/>
                <w:noProof/>
              </w:rPr>
              <w:t>7.4</w:t>
            </w:r>
            <w:r>
              <w:rPr>
                <w:rFonts w:asciiTheme="minorHAnsi" w:eastAsiaTheme="minorEastAsia" w:hAnsiTheme="minorHAnsi" w:cstheme="minorBidi"/>
                <w:noProof/>
                <w:sz w:val="22"/>
                <w:lang w:eastAsia="sv-SE"/>
              </w:rPr>
              <w:tab/>
            </w:r>
            <w:r w:rsidRPr="000935FB">
              <w:rPr>
                <w:rStyle w:val="Hyperlnk"/>
                <w:noProof/>
              </w:rPr>
              <w:t>GetECGOutcome</w:t>
            </w:r>
            <w:r>
              <w:rPr>
                <w:noProof/>
                <w:webHidden/>
              </w:rPr>
              <w:tab/>
            </w:r>
            <w:r>
              <w:rPr>
                <w:noProof/>
                <w:webHidden/>
              </w:rPr>
              <w:fldChar w:fldCharType="begin"/>
            </w:r>
            <w:r>
              <w:rPr>
                <w:noProof/>
                <w:webHidden/>
              </w:rPr>
              <w:instrText xml:space="preserve"> PAGEREF _Toc384036410 \h </w:instrText>
            </w:r>
          </w:ins>
          <w:r>
            <w:rPr>
              <w:noProof/>
              <w:webHidden/>
            </w:rPr>
          </w:r>
          <w:r>
            <w:rPr>
              <w:noProof/>
              <w:webHidden/>
            </w:rPr>
            <w:fldChar w:fldCharType="separate"/>
          </w:r>
          <w:ins w:id="188" w:author="Björn Genfors" w:date="2014-03-31T13:27:00Z">
            <w:r>
              <w:rPr>
                <w:noProof/>
                <w:webHidden/>
              </w:rPr>
              <w:t>108</w:t>
            </w:r>
            <w:r>
              <w:rPr>
                <w:noProof/>
                <w:webHidden/>
              </w:rPr>
              <w:fldChar w:fldCharType="end"/>
            </w:r>
            <w:r w:rsidRPr="000935FB">
              <w:rPr>
                <w:rStyle w:val="Hyperlnk"/>
                <w:noProof/>
              </w:rPr>
              <w:fldChar w:fldCharType="end"/>
            </w:r>
          </w:ins>
        </w:p>
        <w:p w14:paraId="49AA8C3F" w14:textId="77777777" w:rsidR="002F320B" w:rsidRDefault="002F320B">
          <w:pPr>
            <w:pStyle w:val="Innehll3"/>
            <w:tabs>
              <w:tab w:val="left" w:pos="1100"/>
              <w:tab w:val="right" w:leader="dot" w:pos="8664"/>
            </w:tabs>
            <w:rPr>
              <w:ins w:id="189" w:author="Björn Genfors" w:date="2014-03-31T13:27:00Z"/>
              <w:rFonts w:asciiTheme="minorHAnsi" w:eastAsiaTheme="minorEastAsia" w:hAnsiTheme="minorHAnsi" w:cstheme="minorBidi"/>
              <w:noProof/>
              <w:sz w:val="22"/>
              <w:lang w:eastAsia="sv-SE"/>
            </w:rPr>
          </w:pPr>
          <w:ins w:id="190"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"_Toc384036411"</w:instrText>
            </w:r>
            <w:r w:rsidRPr="000935FB">
              <w:rPr>
                <w:rStyle w:val="Hyperlnk"/>
                <w:noProof/>
              </w:rPr>
              <w:instrText xml:space="preserve"> </w:instrText>
            </w:r>
            <w:r w:rsidRPr="000935FB">
              <w:rPr>
                <w:rStyle w:val="Hyperlnk"/>
                <w:noProof/>
              </w:rPr>
              <w:fldChar w:fldCharType="separate"/>
            </w:r>
            <w:r w:rsidRPr="000935FB">
              <w:rPr>
                <w:rStyle w:val="Hyperlnk"/>
                <w:noProof/>
              </w:rPr>
              <w:t>7.4.1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_Toc384036411 \h </w:instrText>
            </w:r>
          </w:ins>
          <w:r>
            <w:rPr>
              <w:noProof/>
              <w:webHidden/>
            </w:rPr>
          </w:r>
          <w:r>
            <w:rPr>
              <w:noProof/>
              <w:webHidden/>
            </w:rPr>
            <w:fldChar w:fldCharType="separate"/>
          </w:r>
          <w:ins w:id="191" w:author="Björn Genfors" w:date="2014-03-31T13:27:00Z">
            <w:r>
              <w:rPr>
                <w:noProof/>
                <w:webHidden/>
              </w:rPr>
              <w:t>108</w:t>
            </w:r>
            <w:r>
              <w:rPr>
                <w:noProof/>
                <w:webHidden/>
              </w:rPr>
              <w:fldChar w:fldCharType="end"/>
            </w:r>
            <w:r w:rsidRPr="000935FB">
              <w:rPr>
                <w:rStyle w:val="Hyperlnk"/>
                <w:noProof/>
              </w:rPr>
              <w:fldChar w:fldCharType="end"/>
            </w:r>
          </w:ins>
        </w:p>
        <w:p w14:paraId="2ED3315E" w14:textId="77777777" w:rsidR="002F320B" w:rsidRDefault="002F320B">
          <w:pPr>
            <w:pStyle w:val="Innehll3"/>
            <w:tabs>
              <w:tab w:val="left" w:pos="1100"/>
              <w:tab w:val="right" w:leader="dot" w:pos="8664"/>
            </w:tabs>
            <w:rPr>
              <w:ins w:id="192" w:author="Björn Genfors" w:date="2014-03-31T13:27:00Z"/>
              <w:rFonts w:asciiTheme="minorHAnsi" w:eastAsiaTheme="minorEastAsia" w:hAnsiTheme="minorHAnsi" w:cstheme="minorBidi"/>
              <w:noProof/>
              <w:sz w:val="22"/>
              <w:lang w:eastAsia="sv-SE"/>
            </w:rPr>
          </w:pPr>
          <w:ins w:id="193"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"_Toc384036412"</w:instrText>
            </w:r>
            <w:r w:rsidRPr="000935FB">
              <w:rPr>
                <w:rStyle w:val="Hyperlnk"/>
                <w:noProof/>
              </w:rPr>
              <w:instrText xml:space="preserve"> </w:instrText>
            </w:r>
            <w:r w:rsidRPr="000935FB">
              <w:rPr>
                <w:rStyle w:val="Hyperlnk"/>
                <w:noProof/>
              </w:rPr>
              <w:fldChar w:fldCharType="separate"/>
            </w:r>
            <w:r w:rsidRPr="000935FB">
              <w:rPr>
                <w:rStyle w:val="Hyperlnk"/>
                <w:noProof/>
              </w:rPr>
              <w:t>7.4.2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_Toc384036412 \h </w:instrText>
            </w:r>
          </w:ins>
          <w:r>
            <w:rPr>
              <w:noProof/>
              <w:webHidden/>
            </w:rPr>
          </w:r>
          <w:r>
            <w:rPr>
              <w:noProof/>
              <w:webHidden/>
            </w:rPr>
            <w:fldChar w:fldCharType="separate"/>
          </w:r>
          <w:ins w:id="194" w:author="Björn Genfors" w:date="2014-03-31T13:27:00Z">
            <w:r>
              <w:rPr>
                <w:noProof/>
                <w:webHidden/>
              </w:rPr>
              <w:t>109</w:t>
            </w:r>
            <w:r>
              <w:rPr>
                <w:noProof/>
                <w:webHidden/>
              </w:rPr>
              <w:fldChar w:fldCharType="end"/>
            </w:r>
            <w:r w:rsidRPr="000935FB">
              <w:rPr>
                <w:rStyle w:val="Hyperlnk"/>
                <w:noProof/>
              </w:rPr>
              <w:fldChar w:fldCharType="end"/>
            </w:r>
          </w:ins>
        </w:p>
        <w:p w14:paraId="7719ACE0" w14:textId="77777777" w:rsidR="002F320B" w:rsidRDefault="002F320B">
          <w:pPr>
            <w:pStyle w:val="Innehll3"/>
            <w:tabs>
              <w:tab w:val="left" w:pos="1100"/>
              <w:tab w:val="right" w:leader="dot" w:pos="8664"/>
            </w:tabs>
            <w:rPr>
              <w:ins w:id="195" w:author="Björn Genfors" w:date="2014-03-31T13:27:00Z"/>
              <w:rFonts w:asciiTheme="minorHAnsi" w:eastAsiaTheme="minorEastAsia" w:hAnsiTheme="minorHAnsi" w:cstheme="minorBidi"/>
              <w:noProof/>
              <w:sz w:val="22"/>
              <w:lang w:eastAsia="sv-SE"/>
            </w:rPr>
          </w:pPr>
          <w:ins w:id="196"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"_Toc384036413"</w:instrText>
            </w:r>
            <w:r w:rsidRPr="000935FB">
              <w:rPr>
                <w:rStyle w:val="Hyperlnk"/>
                <w:noProof/>
              </w:rPr>
              <w:instrText xml:space="preserve"> </w:instrText>
            </w:r>
            <w:r w:rsidRPr="000935FB">
              <w:rPr>
                <w:rStyle w:val="Hyperlnk"/>
                <w:noProof/>
              </w:rPr>
              <w:fldChar w:fldCharType="separate"/>
            </w:r>
            <w:r w:rsidRPr="000935FB">
              <w:rPr>
                <w:rStyle w:val="Hyperlnk"/>
                <w:noProof/>
              </w:rPr>
              <w:t>7.4.3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_Toc384036413 \h </w:instrText>
            </w:r>
          </w:ins>
          <w:r>
            <w:rPr>
              <w:noProof/>
              <w:webHidden/>
            </w:rPr>
          </w:r>
          <w:r>
            <w:rPr>
              <w:noProof/>
              <w:webHidden/>
            </w:rPr>
            <w:fldChar w:fldCharType="separate"/>
          </w:r>
          <w:ins w:id="197" w:author="Björn Genfors" w:date="2014-03-31T13:27:00Z">
            <w:r>
              <w:rPr>
                <w:noProof/>
                <w:webHidden/>
              </w:rPr>
              <w:t>109</w:t>
            </w:r>
            <w:r>
              <w:rPr>
                <w:noProof/>
                <w:webHidden/>
              </w:rPr>
              <w:fldChar w:fldCharType="end"/>
            </w:r>
            <w:r w:rsidRPr="000935FB">
              <w:rPr>
                <w:rStyle w:val="Hyperlnk"/>
                <w:noProof/>
              </w:rPr>
              <w:fldChar w:fldCharType="end"/>
            </w:r>
          </w:ins>
        </w:p>
        <w:p w14:paraId="2F0A0363" w14:textId="77777777" w:rsidR="002F320B" w:rsidRDefault="002F320B">
          <w:pPr>
            <w:pStyle w:val="Innehll3"/>
            <w:tabs>
              <w:tab w:val="left" w:pos="1100"/>
              <w:tab w:val="right" w:leader="dot" w:pos="8664"/>
            </w:tabs>
            <w:rPr>
              <w:ins w:id="198" w:author="Björn Genfors" w:date="2014-03-31T13:27:00Z"/>
              <w:rFonts w:asciiTheme="minorHAnsi" w:eastAsiaTheme="minorEastAsia" w:hAnsiTheme="minorHAnsi" w:cstheme="minorBidi"/>
              <w:noProof/>
              <w:sz w:val="22"/>
              <w:lang w:eastAsia="sv-SE"/>
            </w:rPr>
          </w:pPr>
          <w:ins w:id="199"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"_Toc384036414"</w:instrText>
            </w:r>
            <w:r w:rsidRPr="000935FB">
              <w:rPr>
                <w:rStyle w:val="Hyperlnk"/>
                <w:noProof/>
              </w:rPr>
              <w:instrText xml:space="preserve"> </w:instrText>
            </w:r>
            <w:r w:rsidRPr="000935FB">
              <w:rPr>
                <w:rStyle w:val="Hyperlnk"/>
                <w:noProof/>
              </w:rPr>
              <w:fldChar w:fldCharType="separate"/>
            </w:r>
            <w:r w:rsidRPr="000935FB">
              <w:rPr>
                <w:rStyle w:val="Hyperlnk"/>
                <w:noProof/>
              </w:rPr>
              <w:t>7.4.4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_Toc384036414 \h </w:instrText>
            </w:r>
          </w:ins>
          <w:r>
            <w:rPr>
              <w:noProof/>
              <w:webHidden/>
            </w:rPr>
          </w:r>
          <w:r>
            <w:rPr>
              <w:noProof/>
              <w:webHidden/>
            </w:rPr>
            <w:fldChar w:fldCharType="separate"/>
          </w:r>
          <w:ins w:id="200" w:author="Björn Genfors" w:date="2014-03-31T13:27:00Z">
            <w:r>
              <w:rPr>
                <w:noProof/>
                <w:webHidden/>
              </w:rPr>
              <w:t>121</w:t>
            </w:r>
            <w:r>
              <w:rPr>
                <w:noProof/>
                <w:webHidden/>
              </w:rPr>
              <w:fldChar w:fldCharType="end"/>
            </w:r>
            <w:r w:rsidRPr="000935FB">
              <w:rPr>
                <w:rStyle w:val="Hyperlnk"/>
                <w:noProof/>
              </w:rPr>
              <w:fldChar w:fldCharType="end"/>
            </w:r>
          </w:ins>
        </w:p>
        <w:p w14:paraId="2E30CA1A" w14:textId="77777777" w:rsidR="002F320B" w:rsidRDefault="002F320B">
          <w:pPr>
            <w:pStyle w:val="Innehll2"/>
            <w:tabs>
              <w:tab w:val="left" w:pos="880"/>
              <w:tab w:val="right" w:leader="dot" w:pos="8664"/>
            </w:tabs>
            <w:rPr>
              <w:ins w:id="201" w:author="Björn Genfors" w:date="2014-03-31T13:27:00Z"/>
              <w:rFonts w:asciiTheme="minorHAnsi" w:eastAsiaTheme="minorEastAsia" w:hAnsiTheme="minorHAnsi" w:cstheme="minorBidi"/>
              <w:noProof/>
              <w:sz w:val="22"/>
              <w:lang w:eastAsia="sv-SE"/>
            </w:rPr>
          </w:pPr>
          <w:ins w:id="202" w:author="Björn Genfors" w:date="2014-03-31T13:27:00Z">
            <w:r w:rsidRPr="000935FB">
              <w:rPr>
                <w:rStyle w:val="Hyperlnk"/>
                <w:noProof/>
              </w:rPr>
              <w:lastRenderedPageBreak/>
              <w:fldChar w:fldCharType="begin"/>
            </w:r>
            <w:r w:rsidRPr="000935FB">
              <w:rPr>
                <w:rStyle w:val="Hyperlnk"/>
                <w:noProof/>
              </w:rPr>
              <w:instrText xml:space="preserve"> </w:instrText>
            </w:r>
            <w:r>
              <w:rPr>
                <w:noProof/>
              </w:rPr>
              <w:instrText>HYPERLINK \l "_Toc384036415"</w:instrText>
            </w:r>
            <w:r w:rsidRPr="000935FB">
              <w:rPr>
                <w:rStyle w:val="Hyperlnk"/>
                <w:noProof/>
              </w:rPr>
              <w:instrText xml:space="preserve"> </w:instrText>
            </w:r>
            <w:r w:rsidRPr="000935FB">
              <w:rPr>
                <w:rStyle w:val="Hyperlnk"/>
                <w:noProof/>
              </w:rPr>
              <w:fldChar w:fldCharType="separate"/>
            </w:r>
            <w:r w:rsidRPr="000935FB">
              <w:rPr>
                <w:rStyle w:val="Hyperlnk"/>
                <w:noProof/>
              </w:rPr>
              <w:t>7.5</w:t>
            </w:r>
            <w:r>
              <w:rPr>
                <w:rFonts w:asciiTheme="minorHAnsi" w:eastAsiaTheme="minorEastAsia" w:hAnsiTheme="minorHAnsi" w:cstheme="minorBidi"/>
                <w:noProof/>
                <w:sz w:val="22"/>
                <w:lang w:eastAsia="sv-SE"/>
              </w:rPr>
              <w:tab/>
            </w:r>
            <w:r w:rsidRPr="000935FB">
              <w:rPr>
                <w:rStyle w:val="Hyperlnk"/>
                <w:noProof/>
              </w:rPr>
              <w:t>GetImagingOutcome</w:t>
            </w:r>
            <w:r>
              <w:rPr>
                <w:noProof/>
                <w:webHidden/>
              </w:rPr>
              <w:tab/>
            </w:r>
            <w:r>
              <w:rPr>
                <w:noProof/>
                <w:webHidden/>
              </w:rPr>
              <w:fldChar w:fldCharType="begin"/>
            </w:r>
            <w:r>
              <w:rPr>
                <w:noProof/>
                <w:webHidden/>
              </w:rPr>
              <w:instrText xml:space="preserve"> PAGEREF _Toc384036415 \h </w:instrText>
            </w:r>
          </w:ins>
          <w:r>
            <w:rPr>
              <w:noProof/>
              <w:webHidden/>
            </w:rPr>
          </w:r>
          <w:r>
            <w:rPr>
              <w:noProof/>
              <w:webHidden/>
            </w:rPr>
            <w:fldChar w:fldCharType="separate"/>
          </w:r>
          <w:ins w:id="203" w:author="Björn Genfors" w:date="2014-03-31T13:27:00Z">
            <w:r>
              <w:rPr>
                <w:noProof/>
                <w:webHidden/>
              </w:rPr>
              <w:t>122</w:t>
            </w:r>
            <w:r>
              <w:rPr>
                <w:noProof/>
                <w:webHidden/>
              </w:rPr>
              <w:fldChar w:fldCharType="end"/>
            </w:r>
            <w:r w:rsidRPr="000935FB">
              <w:rPr>
                <w:rStyle w:val="Hyperlnk"/>
                <w:noProof/>
              </w:rPr>
              <w:fldChar w:fldCharType="end"/>
            </w:r>
          </w:ins>
        </w:p>
        <w:p w14:paraId="20C618D2" w14:textId="77777777" w:rsidR="002F320B" w:rsidRDefault="002F320B">
          <w:pPr>
            <w:pStyle w:val="Innehll3"/>
            <w:tabs>
              <w:tab w:val="left" w:pos="1100"/>
              <w:tab w:val="right" w:leader="dot" w:pos="8664"/>
            </w:tabs>
            <w:rPr>
              <w:ins w:id="204" w:author="Björn Genfors" w:date="2014-03-31T13:27:00Z"/>
              <w:rFonts w:asciiTheme="minorHAnsi" w:eastAsiaTheme="minorEastAsia" w:hAnsiTheme="minorHAnsi" w:cstheme="minorBidi"/>
              <w:noProof/>
              <w:sz w:val="22"/>
              <w:lang w:eastAsia="sv-SE"/>
            </w:rPr>
          </w:pPr>
          <w:ins w:id="205"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"_Toc384036416"</w:instrText>
            </w:r>
            <w:r w:rsidRPr="000935FB">
              <w:rPr>
                <w:rStyle w:val="Hyperlnk"/>
                <w:noProof/>
              </w:rPr>
              <w:instrText xml:space="preserve"> </w:instrText>
            </w:r>
            <w:r w:rsidRPr="000935FB">
              <w:rPr>
                <w:rStyle w:val="Hyperlnk"/>
                <w:noProof/>
              </w:rPr>
              <w:fldChar w:fldCharType="separate"/>
            </w:r>
            <w:r w:rsidRPr="000935FB">
              <w:rPr>
                <w:rStyle w:val="Hyperlnk"/>
                <w:noProof/>
              </w:rPr>
              <w:t>7.5.1</w:t>
            </w:r>
            <w:r>
              <w:rPr>
                <w:rFonts w:asciiTheme="minorHAnsi" w:eastAsiaTheme="minorEastAsia" w:hAnsiTheme="minorHAnsi" w:cstheme="minorBidi"/>
                <w:noProof/>
                <w:sz w:val="22"/>
                <w:lang w:eastAsia="sv-SE"/>
              </w:rPr>
              <w:tab/>
            </w:r>
            <w:r w:rsidRPr="000935FB">
              <w:rPr>
                <w:rStyle w:val="Hyperlnk"/>
                <w:noProof/>
              </w:rPr>
              <w:t>Gemensamma informationskomponenter</w:t>
            </w:r>
            <w:r>
              <w:rPr>
                <w:noProof/>
                <w:webHidden/>
              </w:rPr>
              <w:tab/>
            </w:r>
            <w:r>
              <w:rPr>
                <w:noProof/>
                <w:webHidden/>
              </w:rPr>
              <w:fldChar w:fldCharType="begin"/>
            </w:r>
            <w:r>
              <w:rPr>
                <w:noProof/>
                <w:webHidden/>
              </w:rPr>
              <w:instrText xml:space="preserve"> PAGEREF _Toc384036416 \h </w:instrText>
            </w:r>
          </w:ins>
          <w:r>
            <w:rPr>
              <w:noProof/>
              <w:webHidden/>
            </w:rPr>
          </w:r>
          <w:r>
            <w:rPr>
              <w:noProof/>
              <w:webHidden/>
            </w:rPr>
            <w:fldChar w:fldCharType="separate"/>
          </w:r>
          <w:ins w:id="206" w:author="Björn Genfors" w:date="2014-03-31T13:27:00Z">
            <w:r>
              <w:rPr>
                <w:noProof/>
                <w:webHidden/>
              </w:rPr>
              <w:t>122</w:t>
            </w:r>
            <w:r>
              <w:rPr>
                <w:noProof/>
                <w:webHidden/>
              </w:rPr>
              <w:fldChar w:fldCharType="end"/>
            </w:r>
            <w:r w:rsidRPr="000935FB">
              <w:rPr>
                <w:rStyle w:val="Hyperlnk"/>
                <w:noProof/>
              </w:rPr>
              <w:fldChar w:fldCharType="end"/>
            </w:r>
          </w:ins>
        </w:p>
        <w:p w14:paraId="6AB2EDCE" w14:textId="77777777" w:rsidR="002F320B" w:rsidRDefault="002F320B">
          <w:pPr>
            <w:pStyle w:val="Innehll3"/>
            <w:tabs>
              <w:tab w:val="left" w:pos="1100"/>
              <w:tab w:val="right" w:leader="dot" w:pos="8664"/>
            </w:tabs>
            <w:rPr>
              <w:ins w:id="207" w:author="Björn Genfors" w:date="2014-03-31T13:27:00Z"/>
              <w:rFonts w:asciiTheme="minorHAnsi" w:eastAsiaTheme="minorEastAsia" w:hAnsiTheme="minorHAnsi" w:cstheme="minorBidi"/>
              <w:noProof/>
              <w:sz w:val="22"/>
              <w:lang w:eastAsia="sv-SE"/>
            </w:rPr>
          </w:pPr>
          <w:ins w:id="208"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"_Toc384036417"</w:instrText>
            </w:r>
            <w:r w:rsidRPr="000935FB">
              <w:rPr>
                <w:rStyle w:val="Hyperlnk"/>
                <w:noProof/>
              </w:rPr>
              <w:instrText xml:space="preserve"> </w:instrText>
            </w:r>
            <w:r w:rsidRPr="000935FB">
              <w:rPr>
                <w:rStyle w:val="Hyperlnk"/>
                <w:noProof/>
              </w:rPr>
              <w:fldChar w:fldCharType="separate"/>
            </w:r>
            <w:r w:rsidRPr="000935FB">
              <w:rPr>
                <w:rStyle w:val="Hyperlnk"/>
                <w:noProof/>
              </w:rPr>
              <w:t>7.5.2</w:t>
            </w:r>
            <w:r>
              <w:rPr>
                <w:rFonts w:asciiTheme="minorHAnsi" w:eastAsiaTheme="minorEastAsia" w:hAnsiTheme="minorHAnsi" w:cstheme="minorBidi"/>
                <w:noProof/>
                <w:sz w:val="22"/>
                <w:lang w:eastAsia="sv-SE"/>
              </w:rPr>
              <w:tab/>
            </w:r>
            <w:r w:rsidRPr="000935FB">
              <w:rPr>
                <w:rStyle w:val="Hyperlnk"/>
                <w:noProof/>
              </w:rPr>
              <w:t>Version</w:t>
            </w:r>
            <w:r>
              <w:rPr>
                <w:noProof/>
                <w:webHidden/>
              </w:rPr>
              <w:tab/>
            </w:r>
            <w:r>
              <w:rPr>
                <w:noProof/>
                <w:webHidden/>
              </w:rPr>
              <w:fldChar w:fldCharType="begin"/>
            </w:r>
            <w:r>
              <w:rPr>
                <w:noProof/>
                <w:webHidden/>
              </w:rPr>
              <w:instrText xml:space="preserve"> PAGEREF _Toc384036417 \h </w:instrText>
            </w:r>
          </w:ins>
          <w:r>
            <w:rPr>
              <w:noProof/>
              <w:webHidden/>
            </w:rPr>
          </w:r>
          <w:r>
            <w:rPr>
              <w:noProof/>
              <w:webHidden/>
            </w:rPr>
            <w:fldChar w:fldCharType="separate"/>
          </w:r>
          <w:ins w:id="209" w:author="Björn Genfors" w:date="2014-03-31T13:27:00Z">
            <w:r>
              <w:rPr>
                <w:noProof/>
                <w:webHidden/>
              </w:rPr>
              <w:t>122</w:t>
            </w:r>
            <w:r>
              <w:rPr>
                <w:noProof/>
                <w:webHidden/>
              </w:rPr>
              <w:fldChar w:fldCharType="end"/>
            </w:r>
            <w:r w:rsidRPr="000935FB">
              <w:rPr>
                <w:rStyle w:val="Hyperlnk"/>
                <w:noProof/>
              </w:rPr>
              <w:fldChar w:fldCharType="end"/>
            </w:r>
          </w:ins>
        </w:p>
        <w:p w14:paraId="6D59D68B" w14:textId="77777777" w:rsidR="002F320B" w:rsidRDefault="002F320B">
          <w:pPr>
            <w:pStyle w:val="Innehll3"/>
            <w:tabs>
              <w:tab w:val="left" w:pos="1100"/>
              <w:tab w:val="right" w:leader="dot" w:pos="8664"/>
            </w:tabs>
            <w:rPr>
              <w:ins w:id="210" w:author="Björn Genfors" w:date="2014-03-31T13:27:00Z"/>
              <w:rFonts w:asciiTheme="minorHAnsi" w:eastAsiaTheme="minorEastAsia" w:hAnsiTheme="minorHAnsi" w:cstheme="minorBidi"/>
              <w:noProof/>
              <w:sz w:val="22"/>
              <w:lang w:eastAsia="sv-SE"/>
            </w:rPr>
          </w:pPr>
          <w:ins w:id="211"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"_Toc384036418"</w:instrText>
            </w:r>
            <w:r w:rsidRPr="000935FB">
              <w:rPr>
                <w:rStyle w:val="Hyperlnk"/>
                <w:noProof/>
              </w:rPr>
              <w:instrText xml:space="preserve"> </w:instrText>
            </w:r>
            <w:r w:rsidRPr="000935FB">
              <w:rPr>
                <w:rStyle w:val="Hyperlnk"/>
                <w:noProof/>
              </w:rPr>
              <w:fldChar w:fldCharType="separate"/>
            </w:r>
            <w:r w:rsidRPr="000935FB">
              <w:rPr>
                <w:rStyle w:val="Hyperlnk"/>
                <w:noProof/>
              </w:rPr>
              <w:t>7.5.3</w:t>
            </w:r>
            <w:r>
              <w:rPr>
                <w:rFonts w:asciiTheme="minorHAnsi" w:eastAsiaTheme="minorEastAsia" w:hAnsiTheme="minorHAnsi" w:cstheme="minorBidi"/>
                <w:noProof/>
                <w:sz w:val="22"/>
                <w:lang w:eastAsia="sv-SE"/>
              </w:rPr>
              <w:tab/>
            </w:r>
            <w:r w:rsidRPr="000935FB">
              <w:rPr>
                <w:rStyle w:val="Hyperlnk"/>
                <w:noProof/>
              </w:rPr>
              <w:t>Fältregler</w:t>
            </w:r>
            <w:r>
              <w:rPr>
                <w:noProof/>
                <w:webHidden/>
              </w:rPr>
              <w:tab/>
            </w:r>
            <w:r>
              <w:rPr>
                <w:noProof/>
                <w:webHidden/>
              </w:rPr>
              <w:fldChar w:fldCharType="begin"/>
            </w:r>
            <w:r>
              <w:rPr>
                <w:noProof/>
                <w:webHidden/>
              </w:rPr>
              <w:instrText xml:space="preserve"> PAGEREF _Toc384036418 \h </w:instrText>
            </w:r>
          </w:ins>
          <w:r>
            <w:rPr>
              <w:noProof/>
              <w:webHidden/>
            </w:rPr>
          </w:r>
          <w:r>
            <w:rPr>
              <w:noProof/>
              <w:webHidden/>
            </w:rPr>
            <w:fldChar w:fldCharType="separate"/>
          </w:r>
          <w:ins w:id="212" w:author="Björn Genfors" w:date="2014-03-31T13:27:00Z">
            <w:r>
              <w:rPr>
                <w:noProof/>
                <w:webHidden/>
              </w:rPr>
              <w:t>122</w:t>
            </w:r>
            <w:r>
              <w:rPr>
                <w:noProof/>
                <w:webHidden/>
              </w:rPr>
              <w:fldChar w:fldCharType="end"/>
            </w:r>
            <w:r w:rsidRPr="000935FB">
              <w:rPr>
                <w:rStyle w:val="Hyperlnk"/>
                <w:noProof/>
              </w:rPr>
              <w:fldChar w:fldCharType="end"/>
            </w:r>
          </w:ins>
        </w:p>
        <w:p w14:paraId="2A88831D" w14:textId="77777777" w:rsidR="002F320B" w:rsidRDefault="002F320B">
          <w:pPr>
            <w:pStyle w:val="Innehll3"/>
            <w:tabs>
              <w:tab w:val="left" w:pos="1100"/>
              <w:tab w:val="right" w:leader="dot" w:pos="8664"/>
            </w:tabs>
            <w:rPr>
              <w:ins w:id="213" w:author="Björn Genfors" w:date="2014-03-31T13:27:00Z"/>
              <w:rFonts w:asciiTheme="minorHAnsi" w:eastAsiaTheme="minorEastAsia" w:hAnsiTheme="minorHAnsi" w:cstheme="minorBidi"/>
              <w:noProof/>
              <w:sz w:val="22"/>
              <w:lang w:eastAsia="sv-SE"/>
            </w:rPr>
          </w:pPr>
          <w:ins w:id="214" w:author="Björn Genfors" w:date="2014-03-31T13:27:00Z">
            <w:r w:rsidRPr="000935FB">
              <w:rPr>
                <w:rStyle w:val="Hyperlnk"/>
                <w:noProof/>
              </w:rPr>
              <w:fldChar w:fldCharType="begin"/>
            </w:r>
            <w:r w:rsidRPr="000935FB">
              <w:rPr>
                <w:rStyle w:val="Hyperlnk"/>
                <w:noProof/>
              </w:rPr>
              <w:instrText xml:space="preserve"> </w:instrText>
            </w:r>
            <w:r>
              <w:rPr>
                <w:noProof/>
              </w:rPr>
              <w:instrText>HYPERLINK \l "_Toc384036419"</w:instrText>
            </w:r>
            <w:r w:rsidRPr="000935FB">
              <w:rPr>
                <w:rStyle w:val="Hyperlnk"/>
                <w:noProof/>
              </w:rPr>
              <w:instrText xml:space="preserve"> </w:instrText>
            </w:r>
            <w:r w:rsidRPr="000935FB">
              <w:rPr>
                <w:rStyle w:val="Hyperlnk"/>
                <w:noProof/>
              </w:rPr>
              <w:fldChar w:fldCharType="separate"/>
            </w:r>
            <w:r w:rsidRPr="000935FB">
              <w:rPr>
                <w:rStyle w:val="Hyperlnk"/>
                <w:noProof/>
              </w:rPr>
              <w:t>7.5.4</w:t>
            </w:r>
            <w:r>
              <w:rPr>
                <w:rFonts w:asciiTheme="minorHAnsi" w:eastAsiaTheme="minorEastAsia" w:hAnsiTheme="minorHAnsi" w:cstheme="minorBidi"/>
                <w:noProof/>
                <w:sz w:val="22"/>
                <w:lang w:eastAsia="sv-SE"/>
              </w:rPr>
              <w:tab/>
            </w:r>
            <w:r w:rsidRPr="000935FB">
              <w:rPr>
                <w:rStyle w:val="Hyperlnk"/>
                <w:noProof/>
              </w:rPr>
              <w:t>Övriga regler</w:t>
            </w:r>
            <w:r>
              <w:rPr>
                <w:noProof/>
                <w:webHidden/>
              </w:rPr>
              <w:tab/>
            </w:r>
            <w:r>
              <w:rPr>
                <w:noProof/>
                <w:webHidden/>
              </w:rPr>
              <w:fldChar w:fldCharType="begin"/>
            </w:r>
            <w:r>
              <w:rPr>
                <w:noProof/>
                <w:webHidden/>
              </w:rPr>
              <w:instrText xml:space="preserve"> PAGEREF _Toc384036419 \h </w:instrText>
            </w:r>
          </w:ins>
          <w:r>
            <w:rPr>
              <w:noProof/>
              <w:webHidden/>
            </w:rPr>
          </w:r>
          <w:r>
            <w:rPr>
              <w:noProof/>
              <w:webHidden/>
            </w:rPr>
            <w:fldChar w:fldCharType="separate"/>
          </w:r>
          <w:ins w:id="215" w:author="Björn Genfors" w:date="2014-03-31T13:27:00Z">
            <w:r>
              <w:rPr>
                <w:noProof/>
                <w:webHidden/>
              </w:rPr>
              <w:t>133</w:t>
            </w:r>
            <w:r>
              <w:rPr>
                <w:noProof/>
                <w:webHidden/>
              </w:rPr>
              <w:fldChar w:fldCharType="end"/>
            </w:r>
            <w:r w:rsidRPr="000935FB">
              <w:rPr>
                <w:rStyle w:val="Hyperlnk"/>
                <w:noProof/>
              </w:rPr>
              <w:fldChar w:fldCharType="end"/>
            </w:r>
          </w:ins>
        </w:p>
        <w:p w14:paraId="0945A1D6" w14:textId="77777777" w:rsidR="0027683A" w:rsidDel="00BB79F8" w:rsidRDefault="0027683A" w:rsidP="000D0257">
          <w:pPr>
            <w:pStyle w:val="Innehll1"/>
            <w:rPr>
              <w:del w:id="216" w:author="Björn Genfors" w:date="2014-03-31T12:55:00Z"/>
              <w:rFonts w:asciiTheme="minorHAnsi" w:eastAsiaTheme="minorEastAsia" w:hAnsiTheme="minorHAnsi" w:cstheme="minorBidi"/>
              <w:noProof/>
              <w:sz w:val="22"/>
              <w:lang w:eastAsia="sv-SE"/>
            </w:rPr>
          </w:pPr>
          <w:del w:id="217" w:author="Björn Genfors" w:date="2014-03-31T12:55:00Z">
            <w:r w:rsidRPr="00BB79F8" w:rsidDel="00BB79F8">
              <w:rPr>
                <w:rPrChange w:id="218" w:author="Björn Genfors" w:date="2014-03-31T12:55:00Z">
                  <w:rPr>
                    <w:rStyle w:val="Hyperlnk"/>
                    <w:noProof/>
                  </w:rPr>
                </w:rPrChange>
              </w:rPr>
              <w:delText>1</w:delText>
            </w:r>
            <w:r w:rsidDel="00BB79F8">
              <w:rPr>
                <w:rFonts w:asciiTheme="minorHAnsi" w:eastAsiaTheme="minorEastAsia" w:hAnsiTheme="minorHAnsi" w:cstheme="minorBidi"/>
                <w:noProof/>
                <w:sz w:val="22"/>
                <w:lang w:eastAsia="sv-SE"/>
              </w:rPr>
              <w:tab/>
            </w:r>
            <w:r w:rsidRPr="00BB79F8" w:rsidDel="00BB79F8">
              <w:rPr>
                <w:rPrChange w:id="219" w:author="Björn Genfors" w:date="2014-03-31T12:55:00Z">
                  <w:rPr>
                    <w:rStyle w:val="Hyperlnk"/>
                    <w:noProof/>
                  </w:rPr>
                </w:rPrChange>
              </w:rPr>
              <w:delText>Inledning</w:delText>
            </w:r>
            <w:r w:rsidDel="00BB79F8">
              <w:rPr>
                <w:noProof/>
                <w:webHidden/>
              </w:rPr>
              <w:tab/>
              <w:delText>10</w:delText>
            </w:r>
          </w:del>
        </w:p>
        <w:p w14:paraId="4F5E4AC2" w14:textId="77777777" w:rsidR="0027683A" w:rsidDel="00BB79F8" w:rsidRDefault="0027683A" w:rsidP="000D0257">
          <w:pPr>
            <w:pStyle w:val="Innehll1"/>
            <w:rPr>
              <w:del w:id="220" w:author="Björn Genfors" w:date="2014-03-31T12:55:00Z"/>
              <w:rFonts w:asciiTheme="minorHAnsi" w:eastAsiaTheme="minorEastAsia" w:hAnsiTheme="minorHAnsi" w:cstheme="minorBidi"/>
              <w:noProof/>
              <w:sz w:val="22"/>
              <w:lang w:eastAsia="sv-SE"/>
            </w:rPr>
          </w:pPr>
          <w:del w:id="221" w:author="Björn Genfors" w:date="2014-03-31T12:55:00Z">
            <w:r w:rsidRPr="00BB79F8" w:rsidDel="00BB79F8">
              <w:rPr>
                <w:rPrChange w:id="222" w:author="Björn Genfors" w:date="2014-03-31T12:55:00Z">
                  <w:rPr>
                    <w:rStyle w:val="Hyperlnk"/>
                    <w:noProof/>
                  </w:rPr>
                </w:rPrChange>
              </w:rPr>
              <w:delText>2</w:delText>
            </w:r>
            <w:r w:rsidDel="00BB79F8">
              <w:rPr>
                <w:rFonts w:asciiTheme="minorHAnsi" w:eastAsiaTheme="minorEastAsia" w:hAnsiTheme="minorHAnsi" w:cstheme="minorBidi"/>
                <w:noProof/>
                <w:sz w:val="22"/>
                <w:lang w:eastAsia="sv-SE"/>
              </w:rPr>
              <w:tab/>
            </w:r>
            <w:r w:rsidRPr="00BB79F8" w:rsidDel="00BB79F8">
              <w:rPr>
                <w:rPrChange w:id="223" w:author="Björn Genfors" w:date="2014-03-31T12:55:00Z">
                  <w:rPr>
                    <w:rStyle w:val="Hyperlnk"/>
                    <w:noProof/>
                  </w:rPr>
                </w:rPrChange>
              </w:rPr>
              <w:delText>Versionsinformation</w:delText>
            </w:r>
            <w:r w:rsidDel="00BB79F8">
              <w:rPr>
                <w:noProof/>
                <w:webHidden/>
              </w:rPr>
              <w:tab/>
              <w:delText>11</w:delText>
            </w:r>
          </w:del>
        </w:p>
        <w:p w14:paraId="6F66E145" w14:textId="77777777" w:rsidR="0027683A" w:rsidDel="00BB79F8" w:rsidRDefault="0027683A">
          <w:pPr>
            <w:pStyle w:val="Innehll2"/>
            <w:tabs>
              <w:tab w:val="left" w:pos="880"/>
              <w:tab w:val="right" w:leader="dot" w:pos="8664"/>
            </w:tabs>
            <w:rPr>
              <w:del w:id="224" w:author="Björn Genfors" w:date="2014-03-31T12:55:00Z"/>
              <w:rFonts w:asciiTheme="minorHAnsi" w:eastAsiaTheme="minorEastAsia" w:hAnsiTheme="minorHAnsi" w:cstheme="minorBidi"/>
              <w:noProof/>
              <w:sz w:val="22"/>
              <w:lang w:eastAsia="sv-SE"/>
            </w:rPr>
          </w:pPr>
          <w:del w:id="225" w:author="Björn Genfors" w:date="2014-03-31T12:55:00Z">
            <w:r w:rsidRPr="00BB79F8" w:rsidDel="00BB79F8">
              <w:rPr>
                <w:rPrChange w:id="226" w:author="Björn Genfors" w:date="2014-03-31T12:55:00Z">
                  <w:rPr>
                    <w:rStyle w:val="Hyperlnk"/>
                    <w:noProof/>
                  </w:rPr>
                </w:rPrChange>
              </w:rPr>
              <w:delText>2.1</w:delText>
            </w:r>
            <w:r w:rsidDel="00BB79F8">
              <w:rPr>
                <w:rFonts w:asciiTheme="minorHAnsi" w:eastAsiaTheme="minorEastAsia" w:hAnsiTheme="minorHAnsi" w:cstheme="minorBidi"/>
                <w:noProof/>
                <w:sz w:val="22"/>
                <w:lang w:eastAsia="sv-SE"/>
              </w:rPr>
              <w:tab/>
            </w:r>
            <w:r w:rsidRPr="00BB79F8" w:rsidDel="00BB79F8">
              <w:rPr>
                <w:rPrChange w:id="227" w:author="Björn Genfors" w:date="2014-03-31T12:55:00Z">
                  <w:rPr>
                    <w:rStyle w:val="Hyperlnk"/>
                    <w:noProof/>
                  </w:rPr>
                </w:rPrChange>
              </w:rPr>
              <w:delText>Version 2.1.RC3</w:delText>
            </w:r>
            <w:r w:rsidDel="00BB79F8">
              <w:rPr>
                <w:noProof/>
                <w:webHidden/>
              </w:rPr>
              <w:tab/>
              <w:delText>11</w:delText>
            </w:r>
          </w:del>
        </w:p>
        <w:p w14:paraId="58DD0A61" w14:textId="77777777" w:rsidR="0027683A" w:rsidDel="00BB79F8" w:rsidRDefault="0027683A">
          <w:pPr>
            <w:pStyle w:val="Innehll3"/>
            <w:tabs>
              <w:tab w:val="left" w:pos="1100"/>
              <w:tab w:val="right" w:leader="dot" w:pos="8664"/>
            </w:tabs>
            <w:rPr>
              <w:del w:id="228" w:author="Björn Genfors" w:date="2014-03-31T12:55:00Z"/>
              <w:rFonts w:asciiTheme="minorHAnsi" w:eastAsiaTheme="minorEastAsia" w:hAnsiTheme="minorHAnsi" w:cstheme="minorBidi"/>
              <w:noProof/>
              <w:sz w:val="22"/>
              <w:lang w:eastAsia="sv-SE"/>
            </w:rPr>
          </w:pPr>
          <w:del w:id="229" w:author="Björn Genfors" w:date="2014-03-31T12:55:00Z">
            <w:r w:rsidRPr="00BB79F8" w:rsidDel="00BB79F8">
              <w:rPr>
                <w:rPrChange w:id="230" w:author="Björn Genfors" w:date="2014-03-31T12:55:00Z">
                  <w:rPr>
                    <w:rStyle w:val="Hyperlnk"/>
                    <w:noProof/>
                  </w:rPr>
                </w:rPrChange>
              </w:rPr>
              <w:delText>2.1.1</w:delText>
            </w:r>
            <w:r w:rsidDel="00BB79F8">
              <w:rPr>
                <w:rFonts w:asciiTheme="minorHAnsi" w:eastAsiaTheme="minorEastAsia" w:hAnsiTheme="minorHAnsi" w:cstheme="minorBidi"/>
                <w:noProof/>
                <w:sz w:val="22"/>
                <w:lang w:eastAsia="sv-SE"/>
              </w:rPr>
              <w:tab/>
            </w:r>
            <w:r w:rsidRPr="00BB79F8" w:rsidDel="00BB79F8">
              <w:rPr>
                <w:rPrChange w:id="231" w:author="Björn Genfors" w:date="2014-03-31T12:55:00Z">
                  <w:rPr>
                    <w:rStyle w:val="Hyperlnk"/>
                    <w:noProof/>
                  </w:rPr>
                </w:rPrChange>
              </w:rPr>
              <w:delText>Oförändrade tjänstekontrakt</w:delText>
            </w:r>
            <w:r w:rsidDel="00BB79F8">
              <w:rPr>
                <w:noProof/>
                <w:webHidden/>
              </w:rPr>
              <w:tab/>
              <w:delText>11</w:delText>
            </w:r>
          </w:del>
        </w:p>
        <w:p w14:paraId="32E3FDE3" w14:textId="77777777" w:rsidR="0027683A" w:rsidDel="00BB79F8" w:rsidRDefault="0027683A">
          <w:pPr>
            <w:pStyle w:val="Innehll3"/>
            <w:tabs>
              <w:tab w:val="left" w:pos="1100"/>
              <w:tab w:val="right" w:leader="dot" w:pos="8664"/>
            </w:tabs>
            <w:rPr>
              <w:del w:id="232" w:author="Björn Genfors" w:date="2014-03-31T12:55:00Z"/>
              <w:rFonts w:asciiTheme="minorHAnsi" w:eastAsiaTheme="minorEastAsia" w:hAnsiTheme="minorHAnsi" w:cstheme="minorBidi"/>
              <w:noProof/>
              <w:sz w:val="22"/>
              <w:lang w:eastAsia="sv-SE"/>
            </w:rPr>
          </w:pPr>
          <w:del w:id="233" w:author="Björn Genfors" w:date="2014-03-31T12:55:00Z">
            <w:r w:rsidRPr="00BB79F8" w:rsidDel="00BB79F8">
              <w:rPr>
                <w:rPrChange w:id="234" w:author="Björn Genfors" w:date="2014-03-31T12:55:00Z">
                  <w:rPr>
                    <w:rStyle w:val="Hyperlnk"/>
                    <w:noProof/>
                  </w:rPr>
                </w:rPrChange>
              </w:rPr>
              <w:delText>2.1.2</w:delText>
            </w:r>
            <w:r w:rsidDel="00BB79F8">
              <w:rPr>
                <w:rFonts w:asciiTheme="minorHAnsi" w:eastAsiaTheme="minorEastAsia" w:hAnsiTheme="minorHAnsi" w:cstheme="minorBidi"/>
                <w:noProof/>
                <w:sz w:val="22"/>
                <w:lang w:eastAsia="sv-SE"/>
              </w:rPr>
              <w:tab/>
            </w:r>
            <w:r w:rsidRPr="00BB79F8" w:rsidDel="00BB79F8">
              <w:rPr>
                <w:rPrChange w:id="235" w:author="Björn Genfors" w:date="2014-03-31T12:55:00Z">
                  <w:rPr>
                    <w:rStyle w:val="Hyperlnk"/>
                    <w:noProof/>
                  </w:rPr>
                </w:rPrChange>
              </w:rPr>
              <w:delText>Nya tjänstekontrakt</w:delText>
            </w:r>
            <w:r w:rsidDel="00BB79F8">
              <w:rPr>
                <w:noProof/>
                <w:webHidden/>
              </w:rPr>
              <w:tab/>
              <w:delText>11</w:delText>
            </w:r>
          </w:del>
        </w:p>
        <w:p w14:paraId="6F8FAE5A" w14:textId="77777777" w:rsidR="0027683A" w:rsidDel="00BB79F8" w:rsidRDefault="0027683A">
          <w:pPr>
            <w:pStyle w:val="Innehll3"/>
            <w:tabs>
              <w:tab w:val="left" w:pos="1100"/>
              <w:tab w:val="right" w:leader="dot" w:pos="8664"/>
            </w:tabs>
            <w:rPr>
              <w:del w:id="236" w:author="Björn Genfors" w:date="2014-03-31T12:55:00Z"/>
              <w:rFonts w:asciiTheme="minorHAnsi" w:eastAsiaTheme="minorEastAsia" w:hAnsiTheme="minorHAnsi" w:cstheme="minorBidi"/>
              <w:noProof/>
              <w:sz w:val="22"/>
              <w:lang w:eastAsia="sv-SE"/>
            </w:rPr>
          </w:pPr>
          <w:del w:id="237" w:author="Björn Genfors" w:date="2014-03-31T12:55:00Z">
            <w:r w:rsidRPr="00BB79F8" w:rsidDel="00BB79F8">
              <w:rPr>
                <w:rPrChange w:id="238" w:author="Björn Genfors" w:date="2014-03-31T12:55:00Z">
                  <w:rPr>
                    <w:rStyle w:val="Hyperlnk"/>
                    <w:noProof/>
                  </w:rPr>
                </w:rPrChange>
              </w:rPr>
              <w:delText>2.1.3</w:delText>
            </w:r>
            <w:r w:rsidDel="00BB79F8">
              <w:rPr>
                <w:rFonts w:asciiTheme="minorHAnsi" w:eastAsiaTheme="minorEastAsia" w:hAnsiTheme="minorHAnsi" w:cstheme="minorBidi"/>
                <w:noProof/>
                <w:sz w:val="22"/>
                <w:lang w:eastAsia="sv-SE"/>
              </w:rPr>
              <w:tab/>
            </w:r>
            <w:r w:rsidRPr="00BB79F8" w:rsidDel="00BB79F8">
              <w:rPr>
                <w:rPrChange w:id="239" w:author="Björn Genfors" w:date="2014-03-31T12:55:00Z">
                  <w:rPr>
                    <w:rStyle w:val="Hyperlnk"/>
                    <w:noProof/>
                  </w:rPr>
                </w:rPrChange>
              </w:rPr>
              <w:delText>Förändrade tjänstekontrakt</w:delText>
            </w:r>
            <w:r w:rsidDel="00BB79F8">
              <w:rPr>
                <w:noProof/>
                <w:webHidden/>
              </w:rPr>
              <w:tab/>
              <w:delText>11</w:delText>
            </w:r>
          </w:del>
        </w:p>
        <w:p w14:paraId="76209812" w14:textId="77777777" w:rsidR="0027683A" w:rsidDel="00BB79F8" w:rsidRDefault="0027683A">
          <w:pPr>
            <w:pStyle w:val="Innehll3"/>
            <w:tabs>
              <w:tab w:val="left" w:pos="1100"/>
              <w:tab w:val="right" w:leader="dot" w:pos="8664"/>
            </w:tabs>
            <w:rPr>
              <w:del w:id="240" w:author="Björn Genfors" w:date="2014-03-31T12:55:00Z"/>
              <w:rFonts w:asciiTheme="minorHAnsi" w:eastAsiaTheme="minorEastAsia" w:hAnsiTheme="minorHAnsi" w:cstheme="minorBidi"/>
              <w:noProof/>
              <w:sz w:val="22"/>
              <w:lang w:eastAsia="sv-SE"/>
            </w:rPr>
          </w:pPr>
          <w:del w:id="241" w:author="Björn Genfors" w:date="2014-03-31T12:55:00Z">
            <w:r w:rsidRPr="00BB79F8" w:rsidDel="00BB79F8">
              <w:rPr>
                <w:rPrChange w:id="242" w:author="Björn Genfors" w:date="2014-03-31T12:55:00Z">
                  <w:rPr>
                    <w:rStyle w:val="Hyperlnk"/>
                    <w:noProof/>
                  </w:rPr>
                </w:rPrChange>
              </w:rPr>
              <w:delText>2.1.4</w:delText>
            </w:r>
            <w:r w:rsidDel="00BB79F8">
              <w:rPr>
                <w:rFonts w:asciiTheme="minorHAnsi" w:eastAsiaTheme="minorEastAsia" w:hAnsiTheme="minorHAnsi" w:cstheme="minorBidi"/>
                <w:noProof/>
                <w:sz w:val="22"/>
                <w:lang w:eastAsia="sv-SE"/>
              </w:rPr>
              <w:tab/>
            </w:r>
            <w:r w:rsidRPr="00BB79F8" w:rsidDel="00BB79F8">
              <w:rPr>
                <w:rPrChange w:id="243" w:author="Björn Genfors" w:date="2014-03-31T12:55:00Z">
                  <w:rPr>
                    <w:rStyle w:val="Hyperlnk"/>
                    <w:noProof/>
                  </w:rPr>
                </w:rPrChange>
              </w:rPr>
              <w:delText>Utgångna tjänstekontrakt</w:delText>
            </w:r>
            <w:r w:rsidDel="00BB79F8">
              <w:rPr>
                <w:noProof/>
                <w:webHidden/>
              </w:rPr>
              <w:tab/>
              <w:delText>12</w:delText>
            </w:r>
          </w:del>
        </w:p>
        <w:p w14:paraId="5B76E199" w14:textId="77777777" w:rsidR="0027683A" w:rsidDel="00BB79F8" w:rsidRDefault="0027683A">
          <w:pPr>
            <w:pStyle w:val="Innehll2"/>
            <w:tabs>
              <w:tab w:val="left" w:pos="880"/>
              <w:tab w:val="right" w:leader="dot" w:pos="8664"/>
            </w:tabs>
            <w:rPr>
              <w:del w:id="244" w:author="Björn Genfors" w:date="2014-03-31T12:55:00Z"/>
              <w:rFonts w:asciiTheme="minorHAnsi" w:eastAsiaTheme="minorEastAsia" w:hAnsiTheme="minorHAnsi" w:cstheme="minorBidi"/>
              <w:noProof/>
              <w:sz w:val="22"/>
              <w:lang w:eastAsia="sv-SE"/>
            </w:rPr>
          </w:pPr>
          <w:del w:id="245" w:author="Björn Genfors" w:date="2014-03-31T12:55:00Z">
            <w:r w:rsidRPr="00BB79F8" w:rsidDel="00BB79F8">
              <w:rPr>
                <w:rPrChange w:id="246" w:author="Björn Genfors" w:date="2014-03-31T12:55:00Z">
                  <w:rPr>
                    <w:rStyle w:val="Hyperlnk"/>
                    <w:noProof/>
                  </w:rPr>
                </w:rPrChange>
              </w:rPr>
              <w:delText>2.2</w:delText>
            </w:r>
            <w:r w:rsidDel="00BB79F8">
              <w:rPr>
                <w:rFonts w:asciiTheme="minorHAnsi" w:eastAsiaTheme="minorEastAsia" w:hAnsiTheme="minorHAnsi" w:cstheme="minorBidi"/>
                <w:noProof/>
                <w:sz w:val="22"/>
                <w:lang w:eastAsia="sv-SE"/>
              </w:rPr>
              <w:tab/>
            </w:r>
            <w:r w:rsidRPr="00BB79F8" w:rsidDel="00BB79F8">
              <w:rPr>
                <w:rPrChange w:id="247" w:author="Björn Genfors" w:date="2014-03-31T12:55:00Z">
                  <w:rPr>
                    <w:rStyle w:val="Hyperlnk"/>
                    <w:noProof/>
                  </w:rPr>
                </w:rPrChange>
              </w:rPr>
              <w:delText>Version tidigare</w:delText>
            </w:r>
            <w:r w:rsidDel="00BB79F8">
              <w:rPr>
                <w:noProof/>
                <w:webHidden/>
              </w:rPr>
              <w:tab/>
              <w:delText>12</w:delText>
            </w:r>
          </w:del>
        </w:p>
        <w:p w14:paraId="7AB99C8B" w14:textId="77777777" w:rsidR="0027683A" w:rsidDel="00BB79F8" w:rsidRDefault="0027683A" w:rsidP="000D0257">
          <w:pPr>
            <w:pStyle w:val="Innehll1"/>
            <w:rPr>
              <w:del w:id="248" w:author="Björn Genfors" w:date="2014-03-31T12:55:00Z"/>
              <w:rFonts w:asciiTheme="minorHAnsi" w:eastAsiaTheme="minorEastAsia" w:hAnsiTheme="minorHAnsi" w:cstheme="minorBidi"/>
              <w:noProof/>
              <w:sz w:val="22"/>
              <w:lang w:eastAsia="sv-SE"/>
            </w:rPr>
          </w:pPr>
          <w:del w:id="249" w:author="Björn Genfors" w:date="2014-03-31T12:55:00Z">
            <w:r w:rsidRPr="00BB79F8" w:rsidDel="00BB79F8">
              <w:rPr>
                <w:rPrChange w:id="250" w:author="Björn Genfors" w:date="2014-03-31T12:55:00Z">
                  <w:rPr>
                    <w:rStyle w:val="Hyperlnk"/>
                    <w:noProof/>
                  </w:rPr>
                </w:rPrChange>
              </w:rPr>
              <w:delText>3</w:delText>
            </w:r>
            <w:r w:rsidDel="00BB79F8">
              <w:rPr>
                <w:rFonts w:asciiTheme="minorHAnsi" w:eastAsiaTheme="minorEastAsia" w:hAnsiTheme="minorHAnsi" w:cstheme="minorBidi"/>
                <w:noProof/>
                <w:sz w:val="22"/>
                <w:lang w:eastAsia="sv-SE"/>
              </w:rPr>
              <w:tab/>
            </w:r>
            <w:r w:rsidRPr="00BB79F8" w:rsidDel="00BB79F8">
              <w:rPr>
                <w:rPrChange w:id="251" w:author="Björn Genfors" w:date="2014-03-31T12:55:00Z">
                  <w:rPr>
                    <w:rStyle w:val="Hyperlnk"/>
                    <w:noProof/>
                  </w:rPr>
                </w:rPrChange>
              </w:rPr>
              <w:delText>Tjänstedomänens arkitektur</w:delText>
            </w:r>
            <w:r w:rsidDel="00BB79F8">
              <w:rPr>
                <w:noProof/>
                <w:webHidden/>
              </w:rPr>
              <w:tab/>
              <w:delText>12</w:delText>
            </w:r>
          </w:del>
        </w:p>
        <w:p w14:paraId="3DB78B44" w14:textId="77777777" w:rsidR="0027683A" w:rsidDel="00BB79F8" w:rsidRDefault="0027683A">
          <w:pPr>
            <w:pStyle w:val="Innehll2"/>
            <w:tabs>
              <w:tab w:val="left" w:pos="880"/>
              <w:tab w:val="right" w:leader="dot" w:pos="8664"/>
            </w:tabs>
            <w:rPr>
              <w:del w:id="252" w:author="Björn Genfors" w:date="2014-03-31T12:55:00Z"/>
              <w:rFonts w:asciiTheme="minorHAnsi" w:eastAsiaTheme="minorEastAsia" w:hAnsiTheme="minorHAnsi" w:cstheme="minorBidi"/>
              <w:noProof/>
              <w:sz w:val="22"/>
              <w:lang w:eastAsia="sv-SE"/>
            </w:rPr>
          </w:pPr>
          <w:del w:id="253" w:author="Björn Genfors" w:date="2014-03-31T12:55:00Z">
            <w:r w:rsidRPr="00BB79F8" w:rsidDel="00BB79F8">
              <w:rPr>
                <w:rPrChange w:id="254" w:author="Björn Genfors" w:date="2014-03-31T12:55:00Z">
                  <w:rPr>
                    <w:rStyle w:val="Hyperlnk"/>
                    <w:noProof/>
                  </w:rPr>
                </w:rPrChange>
              </w:rPr>
              <w:delText>3.1</w:delText>
            </w:r>
            <w:r w:rsidDel="00BB79F8">
              <w:rPr>
                <w:rFonts w:asciiTheme="minorHAnsi" w:eastAsiaTheme="minorEastAsia" w:hAnsiTheme="minorHAnsi" w:cstheme="minorBidi"/>
                <w:noProof/>
                <w:sz w:val="22"/>
                <w:lang w:eastAsia="sv-SE"/>
              </w:rPr>
              <w:tab/>
            </w:r>
            <w:r w:rsidRPr="00BB79F8" w:rsidDel="00BB79F8">
              <w:rPr>
                <w:rPrChange w:id="255" w:author="Björn Genfors" w:date="2014-03-31T12:55:00Z">
                  <w:rPr>
                    <w:rStyle w:val="Hyperlnk"/>
                    <w:noProof/>
                  </w:rPr>
                </w:rPrChange>
              </w:rPr>
              <w:delText>Flöden</w:delText>
            </w:r>
            <w:r w:rsidDel="00BB79F8">
              <w:rPr>
                <w:noProof/>
                <w:webHidden/>
              </w:rPr>
              <w:tab/>
              <w:delText>12</w:delText>
            </w:r>
          </w:del>
        </w:p>
        <w:p w14:paraId="45667277" w14:textId="77777777" w:rsidR="0027683A" w:rsidDel="00BB79F8" w:rsidRDefault="0027683A">
          <w:pPr>
            <w:pStyle w:val="Innehll3"/>
            <w:tabs>
              <w:tab w:val="left" w:pos="1100"/>
              <w:tab w:val="right" w:leader="dot" w:pos="8664"/>
            </w:tabs>
            <w:rPr>
              <w:del w:id="256" w:author="Björn Genfors" w:date="2014-03-31T12:55:00Z"/>
              <w:rFonts w:asciiTheme="minorHAnsi" w:eastAsiaTheme="minorEastAsia" w:hAnsiTheme="minorHAnsi" w:cstheme="minorBidi"/>
              <w:noProof/>
              <w:sz w:val="22"/>
              <w:lang w:eastAsia="sv-SE"/>
            </w:rPr>
          </w:pPr>
          <w:del w:id="257" w:author="Björn Genfors" w:date="2014-03-31T12:55:00Z">
            <w:r w:rsidRPr="00BB79F8" w:rsidDel="00BB79F8">
              <w:rPr>
                <w:rPrChange w:id="258" w:author="Björn Genfors" w:date="2014-03-31T12:55:00Z">
                  <w:rPr>
                    <w:rStyle w:val="Hyperlnk"/>
                    <w:noProof/>
                  </w:rPr>
                </w:rPrChange>
              </w:rPr>
              <w:delText>3.1.1</w:delText>
            </w:r>
            <w:r w:rsidDel="00BB79F8">
              <w:rPr>
                <w:rFonts w:asciiTheme="minorHAnsi" w:eastAsiaTheme="minorEastAsia" w:hAnsiTheme="minorHAnsi" w:cstheme="minorBidi"/>
                <w:noProof/>
                <w:sz w:val="22"/>
                <w:lang w:eastAsia="sv-SE"/>
              </w:rPr>
              <w:tab/>
            </w:r>
            <w:r w:rsidRPr="00BB79F8" w:rsidDel="00BB79F8">
              <w:rPr>
                <w:rPrChange w:id="259" w:author="Björn Genfors" w:date="2014-03-31T12:55:00Z">
                  <w:rPr>
                    <w:rStyle w:val="Hyperlnk"/>
                    <w:noProof/>
                  </w:rPr>
                </w:rPrChange>
              </w:rPr>
              <w:delText>Flöde 1 – Hämta svar på en konsultationsremiss.</w:delText>
            </w:r>
            <w:r w:rsidDel="00BB79F8">
              <w:rPr>
                <w:noProof/>
                <w:webHidden/>
              </w:rPr>
              <w:tab/>
              <w:delText>12</w:delText>
            </w:r>
          </w:del>
        </w:p>
        <w:p w14:paraId="06421301" w14:textId="77777777" w:rsidR="0027683A" w:rsidDel="00BB79F8" w:rsidRDefault="0027683A">
          <w:pPr>
            <w:pStyle w:val="Innehll3"/>
            <w:tabs>
              <w:tab w:val="left" w:pos="1100"/>
              <w:tab w:val="right" w:leader="dot" w:pos="8664"/>
            </w:tabs>
            <w:rPr>
              <w:del w:id="260" w:author="Björn Genfors" w:date="2014-03-31T12:55:00Z"/>
              <w:rFonts w:asciiTheme="minorHAnsi" w:eastAsiaTheme="minorEastAsia" w:hAnsiTheme="minorHAnsi" w:cstheme="minorBidi"/>
              <w:noProof/>
              <w:sz w:val="22"/>
              <w:lang w:eastAsia="sv-SE"/>
            </w:rPr>
          </w:pPr>
          <w:del w:id="261" w:author="Björn Genfors" w:date="2014-03-31T12:55:00Z">
            <w:r w:rsidRPr="00BB79F8" w:rsidDel="00BB79F8">
              <w:rPr>
                <w:rPrChange w:id="262" w:author="Björn Genfors" w:date="2014-03-31T12:55:00Z">
                  <w:rPr>
                    <w:rStyle w:val="Hyperlnk"/>
                    <w:noProof/>
                  </w:rPr>
                </w:rPrChange>
              </w:rPr>
              <w:delText>3.1.2</w:delText>
            </w:r>
            <w:r w:rsidDel="00BB79F8">
              <w:rPr>
                <w:rFonts w:asciiTheme="minorHAnsi" w:eastAsiaTheme="minorEastAsia" w:hAnsiTheme="minorHAnsi" w:cstheme="minorBidi"/>
                <w:noProof/>
                <w:sz w:val="22"/>
                <w:lang w:eastAsia="sv-SE"/>
              </w:rPr>
              <w:tab/>
            </w:r>
            <w:r w:rsidRPr="00BB79F8" w:rsidDel="00BB79F8">
              <w:rPr>
                <w:rPrChange w:id="263" w:author="Björn Genfors" w:date="2014-03-31T12:55:00Z">
                  <w:rPr>
                    <w:rStyle w:val="Hyperlnk"/>
                    <w:noProof/>
                  </w:rPr>
                </w:rPrChange>
              </w:rPr>
              <w:delText>Flöde 2 – Hämta mödravårdsinformation</w:delText>
            </w:r>
            <w:r w:rsidDel="00BB79F8">
              <w:rPr>
                <w:noProof/>
                <w:webHidden/>
              </w:rPr>
              <w:tab/>
              <w:delText>14</w:delText>
            </w:r>
          </w:del>
        </w:p>
        <w:p w14:paraId="2FDFC3B0" w14:textId="77777777" w:rsidR="0027683A" w:rsidDel="00BB79F8" w:rsidRDefault="0027683A">
          <w:pPr>
            <w:pStyle w:val="Innehll3"/>
            <w:tabs>
              <w:tab w:val="left" w:pos="1100"/>
              <w:tab w:val="right" w:leader="dot" w:pos="8664"/>
            </w:tabs>
            <w:rPr>
              <w:del w:id="264" w:author="Björn Genfors" w:date="2014-03-31T12:55:00Z"/>
              <w:rFonts w:asciiTheme="minorHAnsi" w:eastAsiaTheme="minorEastAsia" w:hAnsiTheme="minorHAnsi" w:cstheme="minorBidi"/>
              <w:noProof/>
              <w:sz w:val="22"/>
              <w:lang w:eastAsia="sv-SE"/>
            </w:rPr>
          </w:pPr>
          <w:del w:id="265" w:author="Björn Genfors" w:date="2014-03-31T12:55:00Z">
            <w:r w:rsidRPr="00BB79F8" w:rsidDel="00BB79F8">
              <w:rPr>
                <w:rPrChange w:id="266" w:author="Björn Genfors" w:date="2014-03-31T12:55:00Z">
                  <w:rPr>
                    <w:rStyle w:val="Hyperlnk"/>
                    <w:noProof/>
                  </w:rPr>
                </w:rPrChange>
              </w:rPr>
              <w:delText>3.1.3</w:delText>
            </w:r>
            <w:r w:rsidDel="00BB79F8">
              <w:rPr>
                <w:rFonts w:asciiTheme="minorHAnsi" w:eastAsiaTheme="minorEastAsia" w:hAnsiTheme="minorHAnsi" w:cstheme="minorBidi"/>
                <w:noProof/>
                <w:sz w:val="22"/>
                <w:lang w:eastAsia="sv-SE"/>
              </w:rPr>
              <w:tab/>
            </w:r>
            <w:r w:rsidRPr="00BB79F8" w:rsidDel="00BB79F8">
              <w:rPr>
                <w:rPrChange w:id="267" w:author="Björn Genfors" w:date="2014-03-31T12:55:00Z">
                  <w:rPr>
                    <w:rStyle w:val="Hyperlnk"/>
                    <w:noProof/>
                  </w:rPr>
                </w:rPrChange>
              </w:rPr>
              <w:delText>Flöde 3 – Hämta patienters kemilaboratoriesvar.</w:delText>
            </w:r>
            <w:r w:rsidDel="00BB79F8">
              <w:rPr>
                <w:noProof/>
                <w:webHidden/>
              </w:rPr>
              <w:tab/>
              <w:delText>16</w:delText>
            </w:r>
          </w:del>
        </w:p>
        <w:p w14:paraId="366304DD" w14:textId="77777777" w:rsidR="0027683A" w:rsidDel="00BB79F8" w:rsidRDefault="0027683A">
          <w:pPr>
            <w:pStyle w:val="Innehll3"/>
            <w:tabs>
              <w:tab w:val="left" w:pos="1100"/>
              <w:tab w:val="right" w:leader="dot" w:pos="8664"/>
            </w:tabs>
            <w:rPr>
              <w:del w:id="268" w:author="Björn Genfors" w:date="2014-03-31T12:55:00Z"/>
              <w:rFonts w:asciiTheme="minorHAnsi" w:eastAsiaTheme="minorEastAsia" w:hAnsiTheme="minorHAnsi" w:cstheme="minorBidi"/>
              <w:noProof/>
              <w:sz w:val="22"/>
              <w:lang w:eastAsia="sv-SE"/>
            </w:rPr>
          </w:pPr>
          <w:del w:id="269" w:author="Björn Genfors" w:date="2014-03-31T12:55:00Z">
            <w:r w:rsidRPr="00BB79F8" w:rsidDel="00BB79F8">
              <w:rPr>
                <w:rPrChange w:id="270" w:author="Björn Genfors" w:date="2014-03-31T12:55:00Z">
                  <w:rPr>
                    <w:rStyle w:val="Hyperlnk"/>
                    <w:noProof/>
                  </w:rPr>
                </w:rPrChange>
              </w:rPr>
              <w:delText>3.1.4</w:delText>
            </w:r>
            <w:r w:rsidDel="00BB79F8">
              <w:rPr>
                <w:rFonts w:asciiTheme="minorHAnsi" w:eastAsiaTheme="minorEastAsia" w:hAnsiTheme="minorHAnsi" w:cstheme="minorBidi"/>
                <w:noProof/>
                <w:sz w:val="22"/>
                <w:lang w:eastAsia="sv-SE"/>
              </w:rPr>
              <w:tab/>
            </w:r>
            <w:r w:rsidRPr="00BB79F8" w:rsidDel="00BB79F8">
              <w:rPr>
                <w:rPrChange w:id="271" w:author="Björn Genfors" w:date="2014-03-31T12:55:00Z">
                  <w:rPr>
                    <w:rStyle w:val="Hyperlnk"/>
                    <w:noProof/>
                  </w:rPr>
                </w:rPrChange>
              </w:rPr>
              <w:delText>Flöde 4 – Hämta EKG data</w:delText>
            </w:r>
            <w:r w:rsidDel="00BB79F8">
              <w:rPr>
                <w:noProof/>
                <w:webHidden/>
              </w:rPr>
              <w:tab/>
              <w:delText>18</w:delText>
            </w:r>
          </w:del>
        </w:p>
        <w:p w14:paraId="0FBE6888" w14:textId="77777777" w:rsidR="0027683A" w:rsidDel="00BB79F8" w:rsidRDefault="0027683A">
          <w:pPr>
            <w:pStyle w:val="Innehll3"/>
            <w:tabs>
              <w:tab w:val="left" w:pos="1100"/>
              <w:tab w:val="right" w:leader="dot" w:pos="8664"/>
            </w:tabs>
            <w:rPr>
              <w:del w:id="272" w:author="Björn Genfors" w:date="2014-03-31T12:55:00Z"/>
              <w:rFonts w:asciiTheme="minorHAnsi" w:eastAsiaTheme="minorEastAsia" w:hAnsiTheme="minorHAnsi" w:cstheme="minorBidi"/>
              <w:noProof/>
              <w:sz w:val="22"/>
              <w:lang w:eastAsia="sv-SE"/>
            </w:rPr>
          </w:pPr>
          <w:del w:id="273" w:author="Björn Genfors" w:date="2014-03-31T12:55:00Z">
            <w:r w:rsidRPr="00BB79F8" w:rsidDel="00BB79F8">
              <w:rPr>
                <w:rPrChange w:id="274" w:author="Björn Genfors" w:date="2014-03-31T12:55:00Z">
                  <w:rPr>
                    <w:rStyle w:val="Hyperlnk"/>
                    <w:noProof/>
                  </w:rPr>
                </w:rPrChange>
              </w:rPr>
              <w:delText>3.1.5</w:delText>
            </w:r>
            <w:r w:rsidDel="00BB79F8">
              <w:rPr>
                <w:rFonts w:asciiTheme="minorHAnsi" w:eastAsiaTheme="minorEastAsia" w:hAnsiTheme="minorHAnsi" w:cstheme="minorBidi"/>
                <w:noProof/>
                <w:sz w:val="22"/>
                <w:lang w:eastAsia="sv-SE"/>
              </w:rPr>
              <w:tab/>
            </w:r>
            <w:r w:rsidRPr="00BB79F8" w:rsidDel="00BB79F8">
              <w:rPr>
                <w:rPrChange w:id="275" w:author="Björn Genfors" w:date="2014-03-31T12:55:00Z">
                  <w:rPr>
                    <w:rStyle w:val="Hyperlnk"/>
                    <w:noProof/>
                  </w:rPr>
                </w:rPrChange>
              </w:rPr>
              <w:delText>Flöde 5 – Hämta bilddiagnostisk data</w:delText>
            </w:r>
            <w:r w:rsidDel="00BB79F8">
              <w:rPr>
                <w:noProof/>
                <w:webHidden/>
              </w:rPr>
              <w:tab/>
              <w:delText>20</w:delText>
            </w:r>
          </w:del>
        </w:p>
        <w:p w14:paraId="16BCDF82" w14:textId="77777777" w:rsidR="0027683A" w:rsidDel="00BB79F8" w:rsidRDefault="0027683A">
          <w:pPr>
            <w:pStyle w:val="Innehll3"/>
            <w:tabs>
              <w:tab w:val="left" w:pos="1100"/>
              <w:tab w:val="right" w:leader="dot" w:pos="8664"/>
            </w:tabs>
            <w:rPr>
              <w:del w:id="276" w:author="Björn Genfors" w:date="2014-03-31T12:55:00Z"/>
              <w:rFonts w:asciiTheme="minorHAnsi" w:eastAsiaTheme="minorEastAsia" w:hAnsiTheme="minorHAnsi" w:cstheme="minorBidi"/>
              <w:noProof/>
              <w:sz w:val="22"/>
              <w:lang w:eastAsia="sv-SE"/>
            </w:rPr>
          </w:pPr>
          <w:del w:id="277" w:author="Björn Genfors" w:date="2014-03-31T12:55:00Z">
            <w:r w:rsidRPr="00BB79F8" w:rsidDel="00BB79F8">
              <w:rPr>
                <w:rPrChange w:id="278" w:author="Björn Genfors" w:date="2014-03-31T12:55:00Z">
                  <w:rPr>
                    <w:rStyle w:val="Hyperlnk"/>
                    <w:noProof/>
                  </w:rPr>
                </w:rPrChange>
              </w:rPr>
              <w:delText>3.1.6</w:delText>
            </w:r>
            <w:r w:rsidDel="00BB79F8">
              <w:rPr>
                <w:rFonts w:asciiTheme="minorHAnsi" w:eastAsiaTheme="minorEastAsia" w:hAnsiTheme="minorHAnsi" w:cstheme="minorBidi"/>
                <w:noProof/>
                <w:sz w:val="22"/>
                <w:lang w:eastAsia="sv-SE"/>
              </w:rPr>
              <w:tab/>
            </w:r>
            <w:r w:rsidRPr="00BB79F8" w:rsidDel="00BB79F8">
              <w:rPr>
                <w:rPrChange w:id="279" w:author="Björn Genfors" w:date="2014-03-31T12:55:00Z">
                  <w:rPr>
                    <w:rStyle w:val="Hyperlnk"/>
                    <w:noProof/>
                  </w:rPr>
                </w:rPrChange>
              </w:rPr>
              <w:delText>Obligatoriska kontrakt</w:delText>
            </w:r>
            <w:r w:rsidDel="00BB79F8">
              <w:rPr>
                <w:noProof/>
                <w:webHidden/>
              </w:rPr>
              <w:tab/>
              <w:delText>22</w:delText>
            </w:r>
          </w:del>
        </w:p>
        <w:p w14:paraId="66D7373F" w14:textId="77777777" w:rsidR="0027683A" w:rsidDel="00BB79F8" w:rsidRDefault="0027683A">
          <w:pPr>
            <w:pStyle w:val="Innehll2"/>
            <w:tabs>
              <w:tab w:val="left" w:pos="880"/>
              <w:tab w:val="right" w:leader="dot" w:pos="8664"/>
            </w:tabs>
            <w:rPr>
              <w:del w:id="280" w:author="Björn Genfors" w:date="2014-03-31T12:55:00Z"/>
              <w:rFonts w:asciiTheme="minorHAnsi" w:eastAsiaTheme="minorEastAsia" w:hAnsiTheme="minorHAnsi" w:cstheme="minorBidi"/>
              <w:noProof/>
              <w:sz w:val="22"/>
              <w:lang w:eastAsia="sv-SE"/>
            </w:rPr>
          </w:pPr>
          <w:del w:id="281" w:author="Björn Genfors" w:date="2014-03-31T12:55:00Z">
            <w:r w:rsidRPr="00BB79F8" w:rsidDel="00BB79F8">
              <w:rPr>
                <w:rPrChange w:id="282" w:author="Björn Genfors" w:date="2014-03-31T12:55:00Z">
                  <w:rPr>
                    <w:rStyle w:val="Hyperlnk"/>
                    <w:noProof/>
                  </w:rPr>
                </w:rPrChange>
              </w:rPr>
              <w:delText>3.2</w:delText>
            </w:r>
            <w:r w:rsidDel="00BB79F8">
              <w:rPr>
                <w:rFonts w:asciiTheme="minorHAnsi" w:eastAsiaTheme="minorEastAsia" w:hAnsiTheme="minorHAnsi" w:cstheme="minorBidi"/>
                <w:noProof/>
                <w:sz w:val="22"/>
                <w:lang w:eastAsia="sv-SE"/>
              </w:rPr>
              <w:tab/>
            </w:r>
            <w:r w:rsidRPr="00BB79F8" w:rsidDel="00BB79F8">
              <w:rPr>
                <w:rPrChange w:id="283" w:author="Björn Genfors" w:date="2014-03-31T12:55:00Z">
                  <w:rPr>
                    <w:rStyle w:val="Hyperlnk"/>
                    <w:noProof/>
                  </w:rPr>
                </w:rPrChange>
              </w:rPr>
              <w:delText>Adressering</w:delText>
            </w:r>
            <w:r w:rsidDel="00BB79F8">
              <w:rPr>
                <w:noProof/>
                <w:webHidden/>
              </w:rPr>
              <w:tab/>
              <w:delText>22</w:delText>
            </w:r>
          </w:del>
        </w:p>
        <w:p w14:paraId="696F4E7D" w14:textId="77777777" w:rsidR="0027683A" w:rsidDel="00BB79F8" w:rsidRDefault="0027683A" w:rsidP="000D0257">
          <w:pPr>
            <w:pStyle w:val="Innehll1"/>
            <w:rPr>
              <w:del w:id="284" w:author="Björn Genfors" w:date="2014-03-31T12:55:00Z"/>
              <w:rFonts w:asciiTheme="minorHAnsi" w:eastAsiaTheme="minorEastAsia" w:hAnsiTheme="minorHAnsi" w:cstheme="minorBidi"/>
              <w:noProof/>
              <w:sz w:val="22"/>
              <w:lang w:eastAsia="sv-SE"/>
            </w:rPr>
          </w:pPr>
          <w:del w:id="285" w:author="Björn Genfors" w:date="2014-03-31T12:55:00Z">
            <w:r w:rsidRPr="00BB79F8" w:rsidDel="00BB79F8">
              <w:rPr>
                <w:rPrChange w:id="286" w:author="Björn Genfors" w:date="2014-03-31T12:55:00Z">
                  <w:rPr>
                    <w:rStyle w:val="Hyperlnk"/>
                    <w:noProof/>
                  </w:rPr>
                </w:rPrChange>
              </w:rPr>
              <w:delText>Adressering vid nationell användning</w:delText>
            </w:r>
            <w:r w:rsidDel="00BB79F8">
              <w:rPr>
                <w:noProof/>
                <w:webHidden/>
              </w:rPr>
              <w:tab/>
              <w:delText>23</w:delText>
            </w:r>
          </w:del>
        </w:p>
        <w:p w14:paraId="6E23131C" w14:textId="77777777" w:rsidR="0027683A" w:rsidDel="00BB79F8" w:rsidRDefault="0027683A" w:rsidP="000D0257">
          <w:pPr>
            <w:pStyle w:val="Innehll1"/>
            <w:rPr>
              <w:del w:id="287" w:author="Björn Genfors" w:date="2014-03-31T12:55:00Z"/>
              <w:rFonts w:asciiTheme="minorHAnsi" w:eastAsiaTheme="minorEastAsia" w:hAnsiTheme="minorHAnsi" w:cstheme="minorBidi"/>
              <w:noProof/>
              <w:sz w:val="22"/>
              <w:lang w:eastAsia="sv-SE"/>
            </w:rPr>
          </w:pPr>
          <w:del w:id="288" w:author="Björn Genfors" w:date="2014-03-31T12:55:00Z">
            <w:r w:rsidRPr="00BB79F8" w:rsidDel="00BB79F8">
              <w:rPr>
                <w:rPrChange w:id="289" w:author="Björn Genfors" w:date="2014-03-31T12:55:00Z">
                  <w:rPr>
                    <w:rStyle w:val="Hyperlnk"/>
                    <w:noProof/>
                  </w:rPr>
                </w:rPrChange>
              </w:rPr>
              <w:delText>Adressering vid regional användning</w:delText>
            </w:r>
            <w:r w:rsidDel="00BB79F8">
              <w:rPr>
                <w:noProof/>
                <w:webHidden/>
              </w:rPr>
              <w:tab/>
              <w:delText>23</w:delText>
            </w:r>
          </w:del>
        </w:p>
        <w:p w14:paraId="52A1031F" w14:textId="77777777" w:rsidR="0027683A" w:rsidDel="00BB79F8" w:rsidRDefault="0027683A" w:rsidP="000D0257">
          <w:pPr>
            <w:pStyle w:val="Innehll1"/>
            <w:rPr>
              <w:del w:id="290" w:author="Björn Genfors" w:date="2014-03-31T12:55:00Z"/>
              <w:rFonts w:asciiTheme="minorHAnsi" w:eastAsiaTheme="minorEastAsia" w:hAnsiTheme="minorHAnsi" w:cstheme="minorBidi"/>
              <w:noProof/>
              <w:sz w:val="22"/>
              <w:lang w:eastAsia="sv-SE"/>
            </w:rPr>
          </w:pPr>
          <w:del w:id="291" w:author="Björn Genfors" w:date="2014-03-31T12:55:00Z">
            <w:r w:rsidRPr="00BB79F8" w:rsidDel="00BB79F8">
              <w:rPr>
                <w:rPrChange w:id="292" w:author="Björn Genfors" w:date="2014-03-31T12:55:00Z">
                  <w:rPr>
                    <w:rStyle w:val="Hyperlnk"/>
                    <w:noProof/>
                  </w:rPr>
                </w:rPrChange>
              </w:rPr>
              <w:delText>Adressering direkt till ett källsystem</w:delText>
            </w:r>
            <w:r w:rsidDel="00BB79F8">
              <w:rPr>
                <w:noProof/>
                <w:webHidden/>
              </w:rPr>
              <w:tab/>
              <w:delText>24</w:delText>
            </w:r>
          </w:del>
        </w:p>
        <w:p w14:paraId="0601901C" w14:textId="77777777" w:rsidR="0027683A" w:rsidDel="00BB79F8" w:rsidRDefault="0027683A" w:rsidP="000D0257">
          <w:pPr>
            <w:pStyle w:val="Innehll1"/>
            <w:rPr>
              <w:del w:id="293" w:author="Björn Genfors" w:date="2014-03-31T12:55:00Z"/>
              <w:rFonts w:asciiTheme="minorHAnsi" w:eastAsiaTheme="minorEastAsia" w:hAnsiTheme="minorHAnsi" w:cstheme="minorBidi"/>
              <w:noProof/>
              <w:sz w:val="22"/>
              <w:lang w:eastAsia="sv-SE"/>
            </w:rPr>
          </w:pPr>
          <w:del w:id="294" w:author="Björn Genfors" w:date="2014-03-31T12:55:00Z">
            <w:r w:rsidRPr="00BB79F8" w:rsidDel="00BB79F8">
              <w:rPr>
                <w:rPrChange w:id="295" w:author="Björn Genfors" w:date="2014-03-31T12:55:00Z">
                  <w:rPr>
                    <w:rStyle w:val="Hyperlnk"/>
                    <w:noProof/>
                  </w:rPr>
                </w:rPrChange>
              </w:rPr>
              <w:delText>Sammanfattning av adresseringsmodell</w:delText>
            </w:r>
            <w:r w:rsidDel="00BB79F8">
              <w:rPr>
                <w:noProof/>
                <w:webHidden/>
              </w:rPr>
              <w:tab/>
              <w:delText>26</w:delText>
            </w:r>
          </w:del>
        </w:p>
        <w:p w14:paraId="05023F78" w14:textId="77777777" w:rsidR="0027683A" w:rsidDel="00BB79F8" w:rsidRDefault="0027683A">
          <w:pPr>
            <w:pStyle w:val="Innehll2"/>
            <w:tabs>
              <w:tab w:val="left" w:pos="880"/>
              <w:tab w:val="right" w:leader="dot" w:pos="8664"/>
            </w:tabs>
            <w:rPr>
              <w:del w:id="296" w:author="Björn Genfors" w:date="2014-03-31T12:55:00Z"/>
              <w:rFonts w:asciiTheme="minorHAnsi" w:eastAsiaTheme="minorEastAsia" w:hAnsiTheme="minorHAnsi" w:cstheme="minorBidi"/>
              <w:noProof/>
              <w:sz w:val="22"/>
              <w:lang w:eastAsia="sv-SE"/>
            </w:rPr>
          </w:pPr>
          <w:del w:id="297" w:author="Björn Genfors" w:date="2014-03-31T12:55:00Z">
            <w:r w:rsidRPr="00BB79F8" w:rsidDel="00BB79F8">
              <w:rPr>
                <w:rPrChange w:id="298" w:author="Björn Genfors" w:date="2014-03-31T12:55:00Z">
                  <w:rPr>
                    <w:rStyle w:val="Hyperlnk"/>
                    <w:noProof/>
                  </w:rPr>
                </w:rPrChange>
              </w:rPr>
              <w:delText>3.3</w:delText>
            </w:r>
            <w:r w:rsidDel="00BB79F8">
              <w:rPr>
                <w:rFonts w:asciiTheme="minorHAnsi" w:eastAsiaTheme="minorEastAsia" w:hAnsiTheme="minorHAnsi" w:cstheme="minorBidi"/>
                <w:noProof/>
                <w:sz w:val="22"/>
                <w:lang w:eastAsia="sv-SE"/>
              </w:rPr>
              <w:tab/>
            </w:r>
            <w:r w:rsidRPr="00BB79F8" w:rsidDel="00BB79F8">
              <w:rPr>
                <w:rPrChange w:id="299" w:author="Björn Genfors" w:date="2014-03-31T12:55:00Z">
                  <w:rPr>
                    <w:rStyle w:val="Hyperlnk"/>
                    <w:noProof/>
                  </w:rPr>
                </w:rPrChange>
              </w:rPr>
              <w:delText>Aggregering och engagemangsindex</w:delText>
            </w:r>
            <w:r w:rsidDel="00BB79F8">
              <w:rPr>
                <w:noProof/>
                <w:webHidden/>
              </w:rPr>
              <w:tab/>
              <w:delText>26</w:delText>
            </w:r>
          </w:del>
        </w:p>
        <w:p w14:paraId="42498209" w14:textId="77777777" w:rsidR="0027683A" w:rsidDel="00BB79F8" w:rsidRDefault="0027683A">
          <w:pPr>
            <w:pStyle w:val="Innehll3"/>
            <w:tabs>
              <w:tab w:val="left" w:pos="1100"/>
              <w:tab w:val="right" w:leader="dot" w:pos="8664"/>
            </w:tabs>
            <w:rPr>
              <w:del w:id="300" w:author="Björn Genfors" w:date="2014-03-31T12:55:00Z"/>
              <w:rFonts w:asciiTheme="minorHAnsi" w:eastAsiaTheme="minorEastAsia" w:hAnsiTheme="minorHAnsi" w:cstheme="minorBidi"/>
              <w:noProof/>
              <w:sz w:val="22"/>
              <w:lang w:eastAsia="sv-SE"/>
            </w:rPr>
          </w:pPr>
          <w:del w:id="301" w:author="Björn Genfors" w:date="2014-03-31T12:55:00Z">
            <w:r w:rsidRPr="00BB79F8" w:rsidDel="00BB79F8">
              <w:rPr>
                <w:rPrChange w:id="302" w:author="Björn Genfors" w:date="2014-03-31T12:55:00Z">
                  <w:rPr>
                    <w:rStyle w:val="Hyperlnk"/>
                    <w:noProof/>
                  </w:rPr>
                </w:rPrChange>
              </w:rPr>
              <w:delText>3.3.1</w:delText>
            </w:r>
            <w:r w:rsidDel="00BB79F8">
              <w:rPr>
                <w:rFonts w:asciiTheme="minorHAnsi" w:eastAsiaTheme="minorEastAsia" w:hAnsiTheme="minorHAnsi" w:cstheme="minorBidi"/>
                <w:noProof/>
                <w:sz w:val="22"/>
                <w:lang w:eastAsia="sv-SE"/>
              </w:rPr>
              <w:tab/>
            </w:r>
            <w:r w:rsidRPr="00BB79F8" w:rsidDel="00BB79F8">
              <w:rPr>
                <w:rPrChange w:id="303" w:author="Björn Genfors" w:date="2014-03-31T12:55:00Z">
                  <w:rPr>
                    <w:rStyle w:val="Hyperlnk"/>
                    <w:noProof/>
                  </w:rPr>
                </w:rPrChange>
              </w:rPr>
              <w:delText>Uppdatering av engagemangsindex</w:delText>
            </w:r>
            <w:r w:rsidDel="00BB79F8">
              <w:rPr>
                <w:noProof/>
                <w:webHidden/>
              </w:rPr>
              <w:tab/>
              <w:delText>26</w:delText>
            </w:r>
          </w:del>
        </w:p>
        <w:p w14:paraId="190E69E4" w14:textId="77777777" w:rsidR="0027683A" w:rsidDel="00BB79F8" w:rsidRDefault="0027683A" w:rsidP="000D0257">
          <w:pPr>
            <w:pStyle w:val="Innehll1"/>
            <w:rPr>
              <w:del w:id="304" w:author="Björn Genfors" w:date="2014-03-31T12:55:00Z"/>
              <w:rFonts w:asciiTheme="minorHAnsi" w:eastAsiaTheme="minorEastAsia" w:hAnsiTheme="minorHAnsi" w:cstheme="minorBidi"/>
              <w:noProof/>
              <w:sz w:val="22"/>
              <w:lang w:eastAsia="sv-SE"/>
            </w:rPr>
          </w:pPr>
          <w:del w:id="305" w:author="Björn Genfors" w:date="2014-03-31T12:55:00Z">
            <w:r w:rsidRPr="00BB79F8" w:rsidDel="00BB79F8">
              <w:rPr>
                <w:rPrChange w:id="306" w:author="Björn Genfors" w:date="2014-03-31T12:55:00Z">
                  <w:rPr>
                    <w:rStyle w:val="Hyperlnk"/>
                    <w:noProof/>
                  </w:rPr>
                </w:rPrChange>
              </w:rPr>
              <w:delText>4</w:delText>
            </w:r>
            <w:r w:rsidDel="00BB79F8">
              <w:rPr>
                <w:rFonts w:asciiTheme="minorHAnsi" w:eastAsiaTheme="minorEastAsia" w:hAnsiTheme="minorHAnsi" w:cstheme="minorBidi"/>
                <w:noProof/>
                <w:sz w:val="22"/>
                <w:lang w:eastAsia="sv-SE"/>
              </w:rPr>
              <w:tab/>
            </w:r>
            <w:r w:rsidRPr="00BB79F8" w:rsidDel="00BB79F8">
              <w:rPr>
                <w:rPrChange w:id="307" w:author="Björn Genfors" w:date="2014-03-31T12:55:00Z">
                  <w:rPr>
                    <w:rStyle w:val="Hyperlnk"/>
                    <w:noProof/>
                  </w:rPr>
                </w:rPrChange>
              </w:rPr>
              <w:delText>Tjänstedomänens krav och regler</w:delText>
            </w:r>
            <w:r w:rsidDel="00BB79F8">
              <w:rPr>
                <w:noProof/>
                <w:webHidden/>
              </w:rPr>
              <w:tab/>
              <w:delText>28</w:delText>
            </w:r>
          </w:del>
        </w:p>
        <w:p w14:paraId="59010267" w14:textId="77777777" w:rsidR="0027683A" w:rsidDel="00BB79F8" w:rsidRDefault="0027683A">
          <w:pPr>
            <w:pStyle w:val="Innehll2"/>
            <w:tabs>
              <w:tab w:val="left" w:pos="880"/>
              <w:tab w:val="right" w:leader="dot" w:pos="8664"/>
            </w:tabs>
            <w:rPr>
              <w:del w:id="308" w:author="Björn Genfors" w:date="2014-03-31T12:55:00Z"/>
              <w:rFonts w:asciiTheme="minorHAnsi" w:eastAsiaTheme="minorEastAsia" w:hAnsiTheme="minorHAnsi" w:cstheme="minorBidi"/>
              <w:noProof/>
              <w:sz w:val="22"/>
              <w:lang w:eastAsia="sv-SE"/>
            </w:rPr>
          </w:pPr>
          <w:del w:id="309" w:author="Björn Genfors" w:date="2014-03-31T12:55:00Z">
            <w:r w:rsidRPr="00BB79F8" w:rsidDel="00BB79F8">
              <w:rPr>
                <w:rPrChange w:id="310" w:author="Björn Genfors" w:date="2014-03-31T12:55:00Z">
                  <w:rPr>
                    <w:rStyle w:val="Hyperlnk"/>
                    <w:noProof/>
                  </w:rPr>
                </w:rPrChange>
              </w:rPr>
              <w:delText>4.1</w:delText>
            </w:r>
            <w:r w:rsidDel="00BB79F8">
              <w:rPr>
                <w:rFonts w:asciiTheme="minorHAnsi" w:eastAsiaTheme="minorEastAsia" w:hAnsiTheme="minorHAnsi" w:cstheme="minorBidi"/>
                <w:noProof/>
                <w:sz w:val="22"/>
                <w:lang w:eastAsia="sv-SE"/>
              </w:rPr>
              <w:tab/>
            </w:r>
            <w:r w:rsidRPr="00BB79F8" w:rsidDel="00BB79F8">
              <w:rPr>
                <w:rPrChange w:id="311" w:author="Björn Genfors" w:date="2014-03-31T12:55:00Z">
                  <w:rPr>
                    <w:rStyle w:val="Hyperlnk"/>
                    <w:noProof/>
                  </w:rPr>
                </w:rPrChange>
              </w:rPr>
              <w:delText>Informationssäkerhet och juridik</w:delText>
            </w:r>
            <w:r w:rsidDel="00BB79F8">
              <w:rPr>
                <w:noProof/>
                <w:webHidden/>
              </w:rPr>
              <w:tab/>
              <w:delText>28</w:delText>
            </w:r>
          </w:del>
        </w:p>
        <w:p w14:paraId="16C61A90" w14:textId="77777777" w:rsidR="0027683A" w:rsidDel="00BB79F8" w:rsidRDefault="0027683A" w:rsidP="000D0257">
          <w:pPr>
            <w:pStyle w:val="Innehll1"/>
            <w:rPr>
              <w:del w:id="312" w:author="Björn Genfors" w:date="2014-03-31T12:55:00Z"/>
              <w:rFonts w:asciiTheme="minorHAnsi" w:eastAsiaTheme="minorEastAsia" w:hAnsiTheme="minorHAnsi" w:cstheme="minorBidi"/>
              <w:noProof/>
              <w:sz w:val="22"/>
              <w:lang w:eastAsia="sv-SE"/>
            </w:rPr>
          </w:pPr>
          <w:del w:id="313" w:author="Björn Genfors" w:date="2014-03-31T12:55:00Z">
            <w:r w:rsidRPr="00BB79F8" w:rsidDel="00BB79F8">
              <w:rPr>
                <w:rPrChange w:id="314" w:author="Björn Genfors" w:date="2014-03-31T12:55:00Z">
                  <w:rPr>
                    <w:rStyle w:val="Hyperlnk"/>
                    <w:noProof/>
                  </w:rPr>
                </w:rPrChange>
              </w:rPr>
              <w:delText>Medarbetarens direktåtkomst</w:delText>
            </w:r>
            <w:r w:rsidDel="00BB79F8">
              <w:rPr>
                <w:noProof/>
                <w:webHidden/>
              </w:rPr>
              <w:tab/>
              <w:delText>28</w:delText>
            </w:r>
          </w:del>
        </w:p>
        <w:p w14:paraId="48F5C46E" w14:textId="77777777" w:rsidR="0027683A" w:rsidDel="00BB79F8" w:rsidRDefault="0027683A" w:rsidP="000D0257">
          <w:pPr>
            <w:pStyle w:val="Innehll1"/>
            <w:rPr>
              <w:del w:id="315" w:author="Björn Genfors" w:date="2014-03-31T12:55:00Z"/>
              <w:rFonts w:asciiTheme="minorHAnsi" w:eastAsiaTheme="minorEastAsia" w:hAnsiTheme="minorHAnsi" w:cstheme="minorBidi"/>
              <w:noProof/>
              <w:sz w:val="22"/>
              <w:lang w:eastAsia="sv-SE"/>
            </w:rPr>
          </w:pPr>
          <w:del w:id="316" w:author="Björn Genfors" w:date="2014-03-31T12:55:00Z">
            <w:r w:rsidRPr="00BB79F8" w:rsidDel="00BB79F8">
              <w:rPr>
                <w:rPrChange w:id="317" w:author="Björn Genfors" w:date="2014-03-31T12:55:00Z">
                  <w:rPr>
                    <w:rStyle w:val="Hyperlnk"/>
                    <w:noProof/>
                  </w:rPr>
                </w:rPrChange>
              </w:rPr>
              <w:delText>Patientens direktåtkomst</w:delText>
            </w:r>
            <w:r w:rsidDel="00BB79F8">
              <w:rPr>
                <w:noProof/>
                <w:webHidden/>
              </w:rPr>
              <w:tab/>
              <w:delText>29</w:delText>
            </w:r>
          </w:del>
        </w:p>
        <w:p w14:paraId="177D79B1" w14:textId="77777777" w:rsidR="0027683A" w:rsidDel="00BB79F8" w:rsidRDefault="0027683A" w:rsidP="000D0257">
          <w:pPr>
            <w:pStyle w:val="Innehll1"/>
            <w:rPr>
              <w:del w:id="318" w:author="Björn Genfors" w:date="2014-03-31T12:55:00Z"/>
              <w:rFonts w:asciiTheme="minorHAnsi" w:eastAsiaTheme="minorEastAsia" w:hAnsiTheme="minorHAnsi" w:cstheme="minorBidi"/>
              <w:noProof/>
              <w:sz w:val="22"/>
              <w:lang w:eastAsia="sv-SE"/>
            </w:rPr>
          </w:pPr>
          <w:del w:id="319" w:author="Björn Genfors" w:date="2014-03-31T12:55:00Z">
            <w:r w:rsidRPr="00BB79F8" w:rsidDel="00BB79F8">
              <w:rPr>
                <w:rPrChange w:id="320" w:author="Björn Genfors" w:date="2014-03-31T12:55:00Z">
                  <w:rPr>
                    <w:rStyle w:val="Hyperlnk"/>
                    <w:noProof/>
                  </w:rPr>
                </w:rPrChange>
              </w:rPr>
              <w:delText>Generellt</w:delText>
            </w:r>
            <w:r w:rsidDel="00BB79F8">
              <w:rPr>
                <w:noProof/>
                <w:webHidden/>
              </w:rPr>
              <w:tab/>
              <w:delText>29</w:delText>
            </w:r>
          </w:del>
        </w:p>
        <w:p w14:paraId="43B24AF3" w14:textId="77777777" w:rsidR="0027683A" w:rsidDel="00BB79F8" w:rsidRDefault="0027683A">
          <w:pPr>
            <w:pStyle w:val="Innehll2"/>
            <w:tabs>
              <w:tab w:val="left" w:pos="880"/>
              <w:tab w:val="right" w:leader="dot" w:pos="8664"/>
            </w:tabs>
            <w:rPr>
              <w:del w:id="321" w:author="Björn Genfors" w:date="2014-03-31T12:55:00Z"/>
              <w:rFonts w:asciiTheme="minorHAnsi" w:eastAsiaTheme="minorEastAsia" w:hAnsiTheme="minorHAnsi" w:cstheme="minorBidi"/>
              <w:noProof/>
              <w:sz w:val="22"/>
              <w:lang w:eastAsia="sv-SE"/>
            </w:rPr>
          </w:pPr>
          <w:del w:id="322" w:author="Björn Genfors" w:date="2014-03-31T12:55:00Z">
            <w:r w:rsidRPr="00BB79F8" w:rsidDel="00BB79F8">
              <w:rPr>
                <w:rPrChange w:id="323" w:author="Björn Genfors" w:date="2014-03-31T12:55:00Z">
                  <w:rPr>
                    <w:rStyle w:val="Hyperlnk"/>
                    <w:noProof/>
                  </w:rPr>
                </w:rPrChange>
              </w:rPr>
              <w:lastRenderedPageBreak/>
              <w:delText>4.2</w:delText>
            </w:r>
            <w:r w:rsidDel="00BB79F8">
              <w:rPr>
                <w:rFonts w:asciiTheme="minorHAnsi" w:eastAsiaTheme="minorEastAsia" w:hAnsiTheme="minorHAnsi" w:cstheme="minorBidi"/>
                <w:noProof/>
                <w:sz w:val="22"/>
                <w:lang w:eastAsia="sv-SE"/>
              </w:rPr>
              <w:tab/>
            </w:r>
            <w:r w:rsidRPr="00BB79F8" w:rsidDel="00BB79F8">
              <w:rPr>
                <w:rPrChange w:id="324" w:author="Björn Genfors" w:date="2014-03-31T12:55:00Z">
                  <w:rPr>
                    <w:rStyle w:val="Hyperlnk"/>
                    <w:noProof/>
                  </w:rPr>
                </w:rPrChange>
              </w:rPr>
              <w:delText>Icke funktionella krav</w:delText>
            </w:r>
            <w:r w:rsidDel="00BB79F8">
              <w:rPr>
                <w:noProof/>
                <w:webHidden/>
              </w:rPr>
              <w:tab/>
              <w:delText>29</w:delText>
            </w:r>
          </w:del>
        </w:p>
        <w:p w14:paraId="29F22957" w14:textId="77777777" w:rsidR="0027683A" w:rsidDel="00BB79F8" w:rsidRDefault="0027683A">
          <w:pPr>
            <w:pStyle w:val="Innehll3"/>
            <w:tabs>
              <w:tab w:val="left" w:pos="1100"/>
              <w:tab w:val="right" w:leader="dot" w:pos="8664"/>
            </w:tabs>
            <w:rPr>
              <w:del w:id="325" w:author="Björn Genfors" w:date="2014-03-31T12:55:00Z"/>
              <w:rFonts w:asciiTheme="minorHAnsi" w:eastAsiaTheme="minorEastAsia" w:hAnsiTheme="minorHAnsi" w:cstheme="minorBidi"/>
              <w:noProof/>
              <w:sz w:val="22"/>
              <w:lang w:eastAsia="sv-SE"/>
            </w:rPr>
          </w:pPr>
          <w:del w:id="326" w:author="Björn Genfors" w:date="2014-03-31T12:55:00Z">
            <w:r w:rsidRPr="00BB79F8" w:rsidDel="00BB79F8">
              <w:rPr>
                <w:rPrChange w:id="327" w:author="Björn Genfors" w:date="2014-03-31T12:55:00Z">
                  <w:rPr>
                    <w:rStyle w:val="Hyperlnk"/>
                    <w:noProof/>
                  </w:rPr>
                </w:rPrChange>
              </w:rPr>
              <w:delText>4.2.1</w:delText>
            </w:r>
            <w:r w:rsidDel="00BB79F8">
              <w:rPr>
                <w:rFonts w:asciiTheme="minorHAnsi" w:eastAsiaTheme="minorEastAsia" w:hAnsiTheme="minorHAnsi" w:cstheme="minorBidi"/>
                <w:noProof/>
                <w:sz w:val="22"/>
                <w:lang w:eastAsia="sv-SE"/>
              </w:rPr>
              <w:tab/>
            </w:r>
            <w:r w:rsidRPr="00BB79F8" w:rsidDel="00BB79F8">
              <w:rPr>
                <w:rPrChange w:id="328" w:author="Björn Genfors" w:date="2014-03-31T12:55:00Z">
                  <w:rPr>
                    <w:rStyle w:val="Hyperlnk"/>
                    <w:noProof/>
                  </w:rPr>
                </w:rPrChange>
              </w:rPr>
              <w:delText>SLA krav</w:delText>
            </w:r>
            <w:r w:rsidDel="00BB79F8">
              <w:rPr>
                <w:noProof/>
                <w:webHidden/>
              </w:rPr>
              <w:tab/>
              <w:delText>29</w:delText>
            </w:r>
          </w:del>
        </w:p>
        <w:p w14:paraId="4A28B902" w14:textId="77777777" w:rsidR="0027683A" w:rsidDel="00BB79F8" w:rsidRDefault="0027683A">
          <w:pPr>
            <w:pStyle w:val="Innehll3"/>
            <w:tabs>
              <w:tab w:val="left" w:pos="1100"/>
              <w:tab w:val="right" w:leader="dot" w:pos="8664"/>
            </w:tabs>
            <w:rPr>
              <w:del w:id="329" w:author="Björn Genfors" w:date="2014-03-31T12:55:00Z"/>
              <w:rFonts w:asciiTheme="minorHAnsi" w:eastAsiaTheme="minorEastAsia" w:hAnsiTheme="minorHAnsi" w:cstheme="minorBidi"/>
              <w:noProof/>
              <w:sz w:val="22"/>
              <w:lang w:eastAsia="sv-SE"/>
            </w:rPr>
          </w:pPr>
          <w:del w:id="330" w:author="Björn Genfors" w:date="2014-03-31T12:55:00Z">
            <w:r w:rsidRPr="00BB79F8" w:rsidDel="00BB79F8">
              <w:rPr>
                <w:rPrChange w:id="331" w:author="Björn Genfors" w:date="2014-03-31T12:55:00Z">
                  <w:rPr>
                    <w:rStyle w:val="Hyperlnk"/>
                    <w:noProof/>
                  </w:rPr>
                </w:rPrChange>
              </w:rPr>
              <w:delText>4.2.2</w:delText>
            </w:r>
            <w:r w:rsidDel="00BB79F8">
              <w:rPr>
                <w:rFonts w:asciiTheme="minorHAnsi" w:eastAsiaTheme="minorEastAsia" w:hAnsiTheme="minorHAnsi" w:cstheme="minorBidi"/>
                <w:noProof/>
                <w:sz w:val="22"/>
                <w:lang w:eastAsia="sv-SE"/>
              </w:rPr>
              <w:tab/>
            </w:r>
            <w:r w:rsidRPr="00BB79F8" w:rsidDel="00BB79F8">
              <w:rPr>
                <w:rPrChange w:id="332" w:author="Björn Genfors" w:date="2014-03-31T12:55:00Z">
                  <w:rPr>
                    <w:rStyle w:val="Hyperlnk"/>
                    <w:noProof/>
                  </w:rPr>
                </w:rPrChange>
              </w:rPr>
              <w:delText>Övriga krav</w:delText>
            </w:r>
            <w:r w:rsidDel="00BB79F8">
              <w:rPr>
                <w:noProof/>
                <w:webHidden/>
              </w:rPr>
              <w:tab/>
              <w:delText>30</w:delText>
            </w:r>
          </w:del>
        </w:p>
        <w:p w14:paraId="174E69BB" w14:textId="77777777" w:rsidR="0027683A" w:rsidDel="00BB79F8" w:rsidRDefault="0027683A">
          <w:pPr>
            <w:pStyle w:val="Innehll2"/>
            <w:tabs>
              <w:tab w:val="left" w:pos="880"/>
              <w:tab w:val="right" w:leader="dot" w:pos="8664"/>
            </w:tabs>
            <w:rPr>
              <w:del w:id="333" w:author="Björn Genfors" w:date="2014-03-31T12:55:00Z"/>
              <w:rFonts w:asciiTheme="minorHAnsi" w:eastAsiaTheme="minorEastAsia" w:hAnsiTheme="minorHAnsi" w:cstheme="minorBidi"/>
              <w:noProof/>
              <w:sz w:val="22"/>
              <w:lang w:eastAsia="sv-SE"/>
            </w:rPr>
          </w:pPr>
          <w:del w:id="334" w:author="Björn Genfors" w:date="2014-03-31T12:55:00Z">
            <w:r w:rsidRPr="00BB79F8" w:rsidDel="00BB79F8">
              <w:rPr>
                <w:rPrChange w:id="335" w:author="Björn Genfors" w:date="2014-03-31T12:55:00Z">
                  <w:rPr>
                    <w:rStyle w:val="Hyperlnk"/>
                    <w:noProof/>
                  </w:rPr>
                </w:rPrChange>
              </w:rPr>
              <w:delText>4.3</w:delText>
            </w:r>
            <w:r w:rsidDel="00BB79F8">
              <w:rPr>
                <w:rFonts w:asciiTheme="minorHAnsi" w:eastAsiaTheme="minorEastAsia" w:hAnsiTheme="minorHAnsi" w:cstheme="minorBidi"/>
                <w:noProof/>
                <w:sz w:val="22"/>
                <w:lang w:eastAsia="sv-SE"/>
              </w:rPr>
              <w:tab/>
            </w:r>
            <w:r w:rsidRPr="00BB79F8" w:rsidDel="00BB79F8">
              <w:rPr>
                <w:rPrChange w:id="336" w:author="Björn Genfors" w:date="2014-03-31T12:55:00Z">
                  <w:rPr>
                    <w:rStyle w:val="Hyperlnk"/>
                    <w:noProof/>
                  </w:rPr>
                </w:rPrChange>
              </w:rPr>
              <w:delText>Felhantering</w:delText>
            </w:r>
            <w:r w:rsidDel="00BB79F8">
              <w:rPr>
                <w:noProof/>
                <w:webHidden/>
              </w:rPr>
              <w:tab/>
              <w:delText>31</w:delText>
            </w:r>
          </w:del>
        </w:p>
        <w:p w14:paraId="363AE2E8" w14:textId="77777777" w:rsidR="0027683A" w:rsidDel="00BB79F8" w:rsidRDefault="0027683A">
          <w:pPr>
            <w:pStyle w:val="Innehll3"/>
            <w:tabs>
              <w:tab w:val="left" w:pos="1100"/>
              <w:tab w:val="right" w:leader="dot" w:pos="8664"/>
            </w:tabs>
            <w:rPr>
              <w:del w:id="337" w:author="Björn Genfors" w:date="2014-03-31T12:55:00Z"/>
              <w:rFonts w:asciiTheme="minorHAnsi" w:eastAsiaTheme="minorEastAsia" w:hAnsiTheme="minorHAnsi" w:cstheme="minorBidi"/>
              <w:noProof/>
              <w:sz w:val="22"/>
              <w:lang w:eastAsia="sv-SE"/>
            </w:rPr>
          </w:pPr>
          <w:del w:id="338" w:author="Björn Genfors" w:date="2014-03-31T12:55:00Z">
            <w:r w:rsidRPr="00BB79F8" w:rsidDel="00BB79F8">
              <w:rPr>
                <w:rPrChange w:id="339" w:author="Björn Genfors" w:date="2014-03-31T12:55:00Z">
                  <w:rPr>
                    <w:rStyle w:val="Hyperlnk"/>
                    <w:noProof/>
                  </w:rPr>
                </w:rPrChange>
              </w:rPr>
              <w:delText>4.3.1</w:delText>
            </w:r>
            <w:r w:rsidDel="00BB79F8">
              <w:rPr>
                <w:rFonts w:asciiTheme="minorHAnsi" w:eastAsiaTheme="minorEastAsia" w:hAnsiTheme="minorHAnsi" w:cstheme="minorBidi"/>
                <w:noProof/>
                <w:sz w:val="22"/>
                <w:lang w:eastAsia="sv-SE"/>
              </w:rPr>
              <w:tab/>
            </w:r>
            <w:r w:rsidRPr="00BB79F8" w:rsidDel="00BB79F8">
              <w:rPr>
                <w:rPrChange w:id="340" w:author="Björn Genfors" w:date="2014-03-31T12:55:00Z">
                  <w:rPr>
                    <w:rStyle w:val="Hyperlnk"/>
                    <w:noProof/>
                  </w:rPr>
                </w:rPrChange>
              </w:rPr>
              <w:delText>Krav på en tjänsteproducent</w:delText>
            </w:r>
            <w:r w:rsidDel="00BB79F8">
              <w:rPr>
                <w:noProof/>
                <w:webHidden/>
              </w:rPr>
              <w:tab/>
              <w:delText>31</w:delText>
            </w:r>
          </w:del>
        </w:p>
        <w:p w14:paraId="0C1FAC0F" w14:textId="77777777" w:rsidR="0027683A" w:rsidDel="00BB79F8" w:rsidRDefault="0027683A">
          <w:pPr>
            <w:pStyle w:val="Innehll3"/>
            <w:tabs>
              <w:tab w:val="left" w:pos="1100"/>
              <w:tab w:val="right" w:leader="dot" w:pos="8664"/>
            </w:tabs>
            <w:rPr>
              <w:del w:id="341" w:author="Björn Genfors" w:date="2014-03-31T12:55:00Z"/>
              <w:rFonts w:asciiTheme="minorHAnsi" w:eastAsiaTheme="minorEastAsia" w:hAnsiTheme="minorHAnsi" w:cstheme="minorBidi"/>
              <w:noProof/>
              <w:sz w:val="22"/>
              <w:lang w:eastAsia="sv-SE"/>
            </w:rPr>
          </w:pPr>
          <w:del w:id="342" w:author="Björn Genfors" w:date="2014-03-31T12:55:00Z">
            <w:r w:rsidRPr="00BB79F8" w:rsidDel="00BB79F8">
              <w:rPr>
                <w:rPrChange w:id="343" w:author="Björn Genfors" w:date="2014-03-31T12:55:00Z">
                  <w:rPr>
                    <w:rStyle w:val="Hyperlnk"/>
                    <w:noProof/>
                  </w:rPr>
                </w:rPrChange>
              </w:rPr>
              <w:delText>4.3.2</w:delText>
            </w:r>
            <w:r w:rsidDel="00BB79F8">
              <w:rPr>
                <w:rFonts w:asciiTheme="minorHAnsi" w:eastAsiaTheme="minorEastAsia" w:hAnsiTheme="minorHAnsi" w:cstheme="minorBidi"/>
                <w:noProof/>
                <w:sz w:val="22"/>
                <w:lang w:eastAsia="sv-SE"/>
              </w:rPr>
              <w:tab/>
            </w:r>
            <w:r w:rsidRPr="00BB79F8" w:rsidDel="00BB79F8">
              <w:rPr>
                <w:rPrChange w:id="344" w:author="Björn Genfors" w:date="2014-03-31T12:55:00Z">
                  <w:rPr>
                    <w:rStyle w:val="Hyperlnk"/>
                    <w:noProof/>
                  </w:rPr>
                </w:rPrChange>
              </w:rPr>
              <w:delText>Krav på en tjänstekonsument</w:delText>
            </w:r>
            <w:r w:rsidDel="00BB79F8">
              <w:rPr>
                <w:noProof/>
                <w:webHidden/>
              </w:rPr>
              <w:tab/>
              <w:delText>31</w:delText>
            </w:r>
          </w:del>
        </w:p>
        <w:p w14:paraId="361883C2" w14:textId="77777777" w:rsidR="0027683A" w:rsidDel="00BB79F8" w:rsidRDefault="0027683A" w:rsidP="000D0257">
          <w:pPr>
            <w:pStyle w:val="Innehll1"/>
            <w:rPr>
              <w:del w:id="345" w:author="Björn Genfors" w:date="2014-03-31T12:55:00Z"/>
              <w:rFonts w:asciiTheme="minorHAnsi" w:eastAsiaTheme="minorEastAsia" w:hAnsiTheme="minorHAnsi" w:cstheme="minorBidi"/>
              <w:noProof/>
              <w:sz w:val="22"/>
              <w:lang w:eastAsia="sv-SE"/>
            </w:rPr>
          </w:pPr>
          <w:del w:id="346" w:author="Björn Genfors" w:date="2014-03-31T12:55:00Z">
            <w:r w:rsidRPr="00BB79F8" w:rsidDel="00BB79F8">
              <w:rPr>
                <w:rPrChange w:id="347" w:author="Björn Genfors" w:date="2014-03-31T12:55:00Z">
                  <w:rPr>
                    <w:rStyle w:val="Hyperlnk"/>
                    <w:noProof/>
                  </w:rPr>
                </w:rPrChange>
              </w:rPr>
              <w:delText>5</w:delText>
            </w:r>
            <w:r w:rsidDel="00BB79F8">
              <w:rPr>
                <w:rFonts w:asciiTheme="minorHAnsi" w:eastAsiaTheme="minorEastAsia" w:hAnsiTheme="minorHAnsi" w:cstheme="minorBidi"/>
                <w:noProof/>
                <w:sz w:val="22"/>
                <w:lang w:eastAsia="sv-SE"/>
              </w:rPr>
              <w:tab/>
            </w:r>
            <w:r w:rsidRPr="00BB79F8" w:rsidDel="00BB79F8">
              <w:rPr>
                <w:rPrChange w:id="348" w:author="Björn Genfors" w:date="2014-03-31T12:55:00Z">
                  <w:rPr>
                    <w:rStyle w:val="Hyperlnk"/>
                    <w:noProof/>
                  </w:rPr>
                </w:rPrChange>
              </w:rPr>
              <w:delText>Tjänstedomänens meddelandemodeller</w:delText>
            </w:r>
            <w:r w:rsidDel="00BB79F8">
              <w:rPr>
                <w:noProof/>
                <w:webHidden/>
              </w:rPr>
              <w:tab/>
              <w:delText>32</w:delText>
            </w:r>
          </w:del>
        </w:p>
        <w:p w14:paraId="658367D1" w14:textId="77777777" w:rsidR="0027683A" w:rsidDel="00BB79F8" w:rsidRDefault="0027683A">
          <w:pPr>
            <w:pStyle w:val="Innehll2"/>
            <w:tabs>
              <w:tab w:val="left" w:pos="880"/>
              <w:tab w:val="right" w:leader="dot" w:pos="8664"/>
            </w:tabs>
            <w:rPr>
              <w:del w:id="349" w:author="Björn Genfors" w:date="2014-03-31T12:55:00Z"/>
              <w:rFonts w:asciiTheme="minorHAnsi" w:eastAsiaTheme="minorEastAsia" w:hAnsiTheme="minorHAnsi" w:cstheme="minorBidi"/>
              <w:noProof/>
              <w:sz w:val="22"/>
              <w:lang w:eastAsia="sv-SE"/>
            </w:rPr>
          </w:pPr>
          <w:del w:id="350" w:author="Björn Genfors" w:date="2014-03-31T12:55:00Z">
            <w:r w:rsidRPr="00BB79F8" w:rsidDel="00BB79F8">
              <w:rPr>
                <w:rPrChange w:id="351" w:author="Björn Genfors" w:date="2014-03-31T12:55:00Z">
                  <w:rPr>
                    <w:rStyle w:val="Hyperlnk"/>
                    <w:noProof/>
                  </w:rPr>
                </w:rPrChange>
              </w:rPr>
              <w:delText>5.1</w:delText>
            </w:r>
            <w:r w:rsidDel="00BB79F8">
              <w:rPr>
                <w:rFonts w:asciiTheme="minorHAnsi" w:eastAsiaTheme="minorEastAsia" w:hAnsiTheme="minorHAnsi" w:cstheme="minorBidi"/>
                <w:noProof/>
                <w:sz w:val="22"/>
                <w:lang w:eastAsia="sv-SE"/>
              </w:rPr>
              <w:tab/>
            </w:r>
            <w:r w:rsidRPr="00BB79F8" w:rsidDel="00BB79F8">
              <w:rPr>
                <w:rPrChange w:id="352" w:author="Björn Genfors" w:date="2014-03-31T12:55:00Z">
                  <w:rPr>
                    <w:rStyle w:val="Hyperlnk"/>
                    <w:noProof/>
                  </w:rPr>
                </w:rPrChange>
              </w:rPr>
              <w:delText>V-MIM</w:delText>
            </w:r>
            <w:r w:rsidDel="00BB79F8">
              <w:rPr>
                <w:noProof/>
                <w:webHidden/>
              </w:rPr>
              <w:tab/>
              <w:delText>32</w:delText>
            </w:r>
          </w:del>
        </w:p>
        <w:p w14:paraId="7D329B8F" w14:textId="77777777" w:rsidR="0027683A" w:rsidDel="00BB79F8" w:rsidRDefault="0027683A">
          <w:pPr>
            <w:pStyle w:val="Innehll3"/>
            <w:tabs>
              <w:tab w:val="left" w:pos="1100"/>
              <w:tab w:val="right" w:leader="dot" w:pos="8664"/>
            </w:tabs>
            <w:rPr>
              <w:del w:id="353" w:author="Björn Genfors" w:date="2014-03-31T12:55:00Z"/>
              <w:rFonts w:asciiTheme="minorHAnsi" w:eastAsiaTheme="minorEastAsia" w:hAnsiTheme="minorHAnsi" w:cstheme="minorBidi"/>
              <w:noProof/>
              <w:sz w:val="22"/>
              <w:lang w:eastAsia="sv-SE"/>
            </w:rPr>
          </w:pPr>
          <w:del w:id="354" w:author="Björn Genfors" w:date="2014-03-31T12:55:00Z">
            <w:r w:rsidRPr="00BB79F8" w:rsidDel="00BB79F8">
              <w:rPr>
                <w:rPrChange w:id="355" w:author="Björn Genfors" w:date="2014-03-31T12:55:00Z">
                  <w:rPr>
                    <w:rStyle w:val="Hyperlnk"/>
                    <w:noProof/>
                  </w:rPr>
                </w:rPrChange>
              </w:rPr>
              <w:delText>5.1.1</w:delText>
            </w:r>
            <w:r w:rsidDel="00BB79F8">
              <w:rPr>
                <w:rFonts w:asciiTheme="minorHAnsi" w:eastAsiaTheme="minorEastAsia" w:hAnsiTheme="minorHAnsi" w:cstheme="minorBidi"/>
                <w:noProof/>
                <w:sz w:val="22"/>
                <w:lang w:eastAsia="sv-SE"/>
              </w:rPr>
              <w:tab/>
            </w:r>
            <w:r w:rsidRPr="00BB79F8" w:rsidDel="00BB79F8">
              <w:rPr>
                <w:rPrChange w:id="356" w:author="Björn Genfors" w:date="2014-03-31T12:55:00Z">
                  <w:rPr>
                    <w:rStyle w:val="Hyperlnk"/>
                    <w:noProof/>
                  </w:rPr>
                </w:rPrChange>
              </w:rPr>
              <w:delText>GetReferallOutcome</w:delText>
            </w:r>
            <w:r w:rsidDel="00BB79F8">
              <w:rPr>
                <w:noProof/>
                <w:webHidden/>
              </w:rPr>
              <w:tab/>
              <w:delText>32</w:delText>
            </w:r>
          </w:del>
        </w:p>
        <w:p w14:paraId="1986A69A" w14:textId="77777777" w:rsidR="0027683A" w:rsidDel="00BB79F8" w:rsidRDefault="0027683A">
          <w:pPr>
            <w:pStyle w:val="Innehll3"/>
            <w:tabs>
              <w:tab w:val="left" w:pos="1100"/>
              <w:tab w:val="right" w:leader="dot" w:pos="8664"/>
            </w:tabs>
            <w:rPr>
              <w:del w:id="357" w:author="Björn Genfors" w:date="2014-03-31T12:55:00Z"/>
              <w:rFonts w:asciiTheme="minorHAnsi" w:eastAsiaTheme="minorEastAsia" w:hAnsiTheme="minorHAnsi" w:cstheme="minorBidi"/>
              <w:noProof/>
              <w:sz w:val="22"/>
              <w:lang w:eastAsia="sv-SE"/>
            </w:rPr>
          </w:pPr>
          <w:del w:id="358" w:author="Björn Genfors" w:date="2014-03-31T12:55:00Z">
            <w:r w:rsidRPr="00BB79F8" w:rsidDel="00BB79F8">
              <w:rPr>
                <w:rPrChange w:id="359" w:author="Björn Genfors" w:date="2014-03-31T12:55:00Z">
                  <w:rPr>
                    <w:rStyle w:val="Hyperlnk"/>
                    <w:noProof/>
                  </w:rPr>
                </w:rPrChange>
              </w:rPr>
              <w:delText>5.1.2</w:delText>
            </w:r>
            <w:r w:rsidDel="00BB79F8">
              <w:rPr>
                <w:rFonts w:asciiTheme="minorHAnsi" w:eastAsiaTheme="minorEastAsia" w:hAnsiTheme="minorHAnsi" w:cstheme="minorBidi"/>
                <w:noProof/>
                <w:sz w:val="22"/>
                <w:lang w:eastAsia="sv-SE"/>
              </w:rPr>
              <w:tab/>
            </w:r>
            <w:r w:rsidRPr="00BB79F8" w:rsidDel="00BB79F8">
              <w:rPr>
                <w:rPrChange w:id="360" w:author="Björn Genfors" w:date="2014-03-31T12:55:00Z">
                  <w:rPr>
                    <w:rStyle w:val="Hyperlnk"/>
                    <w:noProof/>
                  </w:rPr>
                </w:rPrChange>
              </w:rPr>
              <w:delText>GetMaternityMedicalHistory</w:delText>
            </w:r>
            <w:r w:rsidDel="00BB79F8">
              <w:rPr>
                <w:noProof/>
                <w:webHidden/>
              </w:rPr>
              <w:tab/>
              <w:delText>36</w:delText>
            </w:r>
          </w:del>
        </w:p>
        <w:p w14:paraId="5DB219EA" w14:textId="77777777" w:rsidR="0027683A" w:rsidDel="00BB79F8" w:rsidRDefault="0027683A">
          <w:pPr>
            <w:pStyle w:val="Innehll3"/>
            <w:tabs>
              <w:tab w:val="left" w:pos="1100"/>
              <w:tab w:val="right" w:leader="dot" w:pos="8664"/>
            </w:tabs>
            <w:rPr>
              <w:del w:id="361" w:author="Björn Genfors" w:date="2014-03-31T12:55:00Z"/>
              <w:rFonts w:asciiTheme="minorHAnsi" w:eastAsiaTheme="minorEastAsia" w:hAnsiTheme="minorHAnsi" w:cstheme="minorBidi"/>
              <w:noProof/>
              <w:sz w:val="22"/>
              <w:lang w:eastAsia="sv-SE"/>
            </w:rPr>
          </w:pPr>
          <w:del w:id="362" w:author="Björn Genfors" w:date="2014-03-31T12:55:00Z">
            <w:r w:rsidRPr="00BB79F8" w:rsidDel="00BB79F8">
              <w:rPr>
                <w:rPrChange w:id="363" w:author="Björn Genfors" w:date="2014-03-31T12:55:00Z">
                  <w:rPr>
                    <w:rStyle w:val="Hyperlnk"/>
                    <w:noProof/>
                  </w:rPr>
                </w:rPrChange>
              </w:rPr>
              <w:delText>5.1.3</w:delText>
            </w:r>
            <w:r w:rsidDel="00BB79F8">
              <w:rPr>
                <w:rFonts w:asciiTheme="minorHAnsi" w:eastAsiaTheme="minorEastAsia" w:hAnsiTheme="minorHAnsi" w:cstheme="minorBidi"/>
                <w:noProof/>
                <w:sz w:val="22"/>
                <w:lang w:eastAsia="sv-SE"/>
              </w:rPr>
              <w:tab/>
            </w:r>
            <w:r w:rsidRPr="00BB79F8" w:rsidDel="00BB79F8">
              <w:rPr>
                <w:rPrChange w:id="364" w:author="Björn Genfors" w:date="2014-03-31T12:55:00Z">
                  <w:rPr>
                    <w:rStyle w:val="Hyperlnk"/>
                    <w:noProof/>
                  </w:rPr>
                </w:rPrChange>
              </w:rPr>
              <w:delText>GetLaboratoryOrderOutcome</w:delText>
            </w:r>
            <w:r w:rsidDel="00BB79F8">
              <w:rPr>
                <w:noProof/>
                <w:webHidden/>
              </w:rPr>
              <w:tab/>
              <w:delText>43</w:delText>
            </w:r>
          </w:del>
        </w:p>
        <w:p w14:paraId="14991A26" w14:textId="77777777" w:rsidR="0027683A" w:rsidDel="00BB79F8" w:rsidRDefault="0027683A">
          <w:pPr>
            <w:pStyle w:val="Innehll3"/>
            <w:tabs>
              <w:tab w:val="left" w:pos="1100"/>
              <w:tab w:val="right" w:leader="dot" w:pos="8664"/>
            </w:tabs>
            <w:rPr>
              <w:del w:id="365" w:author="Björn Genfors" w:date="2014-03-31T12:55:00Z"/>
              <w:rFonts w:asciiTheme="minorHAnsi" w:eastAsiaTheme="minorEastAsia" w:hAnsiTheme="minorHAnsi" w:cstheme="minorBidi"/>
              <w:noProof/>
              <w:sz w:val="22"/>
              <w:lang w:eastAsia="sv-SE"/>
            </w:rPr>
          </w:pPr>
          <w:del w:id="366" w:author="Björn Genfors" w:date="2014-03-31T12:55:00Z">
            <w:r w:rsidRPr="00BB79F8" w:rsidDel="00BB79F8">
              <w:rPr>
                <w:rPrChange w:id="367" w:author="Björn Genfors" w:date="2014-03-31T12:55:00Z">
                  <w:rPr>
                    <w:rStyle w:val="Hyperlnk"/>
                    <w:noProof/>
                  </w:rPr>
                </w:rPrChange>
              </w:rPr>
              <w:delText>5.1.4</w:delText>
            </w:r>
            <w:r w:rsidDel="00BB79F8">
              <w:rPr>
                <w:rFonts w:asciiTheme="minorHAnsi" w:eastAsiaTheme="minorEastAsia" w:hAnsiTheme="minorHAnsi" w:cstheme="minorBidi"/>
                <w:noProof/>
                <w:sz w:val="22"/>
                <w:lang w:eastAsia="sv-SE"/>
              </w:rPr>
              <w:tab/>
            </w:r>
            <w:r w:rsidRPr="00BB79F8" w:rsidDel="00BB79F8">
              <w:rPr>
                <w:rPrChange w:id="368" w:author="Björn Genfors" w:date="2014-03-31T12:55:00Z">
                  <w:rPr>
                    <w:rStyle w:val="Hyperlnk"/>
                    <w:noProof/>
                  </w:rPr>
                </w:rPrChange>
              </w:rPr>
              <w:delText>GetECGOutcome</w:delText>
            </w:r>
            <w:r w:rsidDel="00BB79F8">
              <w:rPr>
                <w:noProof/>
                <w:webHidden/>
              </w:rPr>
              <w:tab/>
              <w:delText>48</w:delText>
            </w:r>
          </w:del>
        </w:p>
        <w:p w14:paraId="508CEC1C" w14:textId="77777777" w:rsidR="0027683A" w:rsidDel="00BB79F8" w:rsidRDefault="0027683A">
          <w:pPr>
            <w:pStyle w:val="Innehll3"/>
            <w:tabs>
              <w:tab w:val="left" w:pos="1100"/>
              <w:tab w:val="right" w:leader="dot" w:pos="8664"/>
            </w:tabs>
            <w:rPr>
              <w:del w:id="369" w:author="Björn Genfors" w:date="2014-03-31T12:55:00Z"/>
              <w:rFonts w:asciiTheme="minorHAnsi" w:eastAsiaTheme="minorEastAsia" w:hAnsiTheme="minorHAnsi" w:cstheme="minorBidi"/>
              <w:noProof/>
              <w:sz w:val="22"/>
              <w:lang w:eastAsia="sv-SE"/>
            </w:rPr>
          </w:pPr>
          <w:del w:id="370" w:author="Björn Genfors" w:date="2014-03-31T12:55:00Z">
            <w:r w:rsidRPr="00BB79F8" w:rsidDel="00BB79F8">
              <w:rPr>
                <w:rPrChange w:id="371" w:author="Björn Genfors" w:date="2014-03-31T12:55:00Z">
                  <w:rPr>
                    <w:rStyle w:val="Hyperlnk"/>
                    <w:noProof/>
                  </w:rPr>
                </w:rPrChange>
              </w:rPr>
              <w:delText>5.1.5</w:delText>
            </w:r>
            <w:r w:rsidDel="00BB79F8">
              <w:rPr>
                <w:rFonts w:asciiTheme="minorHAnsi" w:eastAsiaTheme="minorEastAsia" w:hAnsiTheme="minorHAnsi" w:cstheme="minorBidi"/>
                <w:noProof/>
                <w:sz w:val="22"/>
                <w:lang w:eastAsia="sv-SE"/>
              </w:rPr>
              <w:tab/>
            </w:r>
            <w:r w:rsidRPr="00BB79F8" w:rsidDel="00BB79F8">
              <w:rPr>
                <w:rPrChange w:id="372" w:author="Björn Genfors" w:date="2014-03-31T12:55:00Z">
                  <w:rPr>
                    <w:rStyle w:val="Hyperlnk"/>
                    <w:noProof/>
                  </w:rPr>
                </w:rPrChange>
              </w:rPr>
              <w:delText>GetImagingOutcome</w:delText>
            </w:r>
            <w:r w:rsidDel="00BB79F8">
              <w:rPr>
                <w:noProof/>
                <w:webHidden/>
              </w:rPr>
              <w:tab/>
              <w:delText>53</w:delText>
            </w:r>
          </w:del>
        </w:p>
        <w:p w14:paraId="494AD2E0" w14:textId="77777777" w:rsidR="0027683A" w:rsidDel="00BB79F8" w:rsidRDefault="0027683A" w:rsidP="000D0257">
          <w:pPr>
            <w:pStyle w:val="Innehll1"/>
            <w:rPr>
              <w:del w:id="373" w:author="Björn Genfors" w:date="2014-03-31T12:55:00Z"/>
              <w:rFonts w:asciiTheme="minorHAnsi" w:eastAsiaTheme="minorEastAsia" w:hAnsiTheme="minorHAnsi" w:cstheme="minorBidi"/>
              <w:noProof/>
              <w:sz w:val="22"/>
              <w:lang w:eastAsia="sv-SE"/>
            </w:rPr>
          </w:pPr>
          <w:del w:id="374" w:author="Björn Genfors" w:date="2014-03-31T12:55:00Z">
            <w:r w:rsidRPr="00BB79F8" w:rsidDel="00BB79F8">
              <w:rPr>
                <w:rPrChange w:id="375" w:author="Björn Genfors" w:date="2014-03-31T12:55:00Z">
                  <w:rPr>
                    <w:rStyle w:val="Hyperlnk"/>
                    <w:noProof/>
                  </w:rPr>
                </w:rPrChange>
              </w:rPr>
              <w:delText>6</w:delText>
            </w:r>
            <w:r w:rsidDel="00BB79F8">
              <w:rPr>
                <w:rFonts w:asciiTheme="minorHAnsi" w:eastAsiaTheme="minorEastAsia" w:hAnsiTheme="minorHAnsi" w:cstheme="minorBidi"/>
                <w:noProof/>
                <w:sz w:val="22"/>
                <w:lang w:eastAsia="sv-SE"/>
              </w:rPr>
              <w:tab/>
            </w:r>
            <w:r w:rsidRPr="00BB79F8" w:rsidDel="00BB79F8">
              <w:rPr>
                <w:rPrChange w:id="376" w:author="Björn Genfors" w:date="2014-03-31T12:55:00Z">
                  <w:rPr>
                    <w:rStyle w:val="Hyperlnk"/>
                    <w:noProof/>
                  </w:rPr>
                </w:rPrChange>
              </w:rPr>
              <w:delText>Tjänstekontrakt</w:delText>
            </w:r>
            <w:r w:rsidDel="00BB79F8">
              <w:rPr>
                <w:noProof/>
                <w:webHidden/>
              </w:rPr>
              <w:tab/>
              <w:delText>59</w:delText>
            </w:r>
          </w:del>
        </w:p>
        <w:p w14:paraId="5688BA02" w14:textId="77777777" w:rsidR="0027683A" w:rsidDel="00BB79F8" w:rsidRDefault="0027683A">
          <w:pPr>
            <w:pStyle w:val="Innehll2"/>
            <w:tabs>
              <w:tab w:val="left" w:pos="880"/>
              <w:tab w:val="right" w:leader="dot" w:pos="8664"/>
            </w:tabs>
            <w:rPr>
              <w:del w:id="377" w:author="Björn Genfors" w:date="2014-03-31T12:55:00Z"/>
              <w:rFonts w:asciiTheme="minorHAnsi" w:eastAsiaTheme="minorEastAsia" w:hAnsiTheme="minorHAnsi" w:cstheme="minorBidi"/>
              <w:noProof/>
              <w:sz w:val="22"/>
              <w:lang w:eastAsia="sv-SE"/>
            </w:rPr>
          </w:pPr>
          <w:del w:id="378" w:author="Björn Genfors" w:date="2014-03-31T12:55:00Z">
            <w:r w:rsidRPr="00BB79F8" w:rsidDel="00BB79F8">
              <w:rPr>
                <w:rPrChange w:id="379" w:author="Björn Genfors" w:date="2014-03-31T12:55:00Z">
                  <w:rPr>
                    <w:rStyle w:val="Hyperlnk"/>
                    <w:noProof/>
                  </w:rPr>
                </w:rPrChange>
              </w:rPr>
              <w:delText>6.1</w:delText>
            </w:r>
            <w:r w:rsidDel="00BB79F8">
              <w:rPr>
                <w:rFonts w:asciiTheme="minorHAnsi" w:eastAsiaTheme="minorEastAsia" w:hAnsiTheme="minorHAnsi" w:cstheme="minorBidi"/>
                <w:noProof/>
                <w:sz w:val="22"/>
                <w:lang w:eastAsia="sv-SE"/>
              </w:rPr>
              <w:tab/>
            </w:r>
            <w:r w:rsidRPr="00BB79F8" w:rsidDel="00BB79F8">
              <w:rPr>
                <w:rPrChange w:id="380" w:author="Björn Genfors" w:date="2014-03-31T12:55:00Z">
                  <w:rPr>
                    <w:rStyle w:val="Hyperlnk"/>
                    <w:noProof/>
                  </w:rPr>
                </w:rPrChange>
              </w:rPr>
              <w:delText>GetReferralOutcome</w:delText>
            </w:r>
            <w:r w:rsidDel="00BB79F8">
              <w:rPr>
                <w:noProof/>
                <w:webHidden/>
              </w:rPr>
              <w:tab/>
              <w:delText>59</w:delText>
            </w:r>
          </w:del>
        </w:p>
        <w:p w14:paraId="5654C860" w14:textId="77777777" w:rsidR="0027683A" w:rsidDel="00BB79F8" w:rsidRDefault="0027683A">
          <w:pPr>
            <w:pStyle w:val="Innehll3"/>
            <w:tabs>
              <w:tab w:val="left" w:pos="1100"/>
              <w:tab w:val="right" w:leader="dot" w:pos="8664"/>
            </w:tabs>
            <w:rPr>
              <w:del w:id="381" w:author="Björn Genfors" w:date="2014-03-31T12:55:00Z"/>
              <w:rFonts w:asciiTheme="minorHAnsi" w:eastAsiaTheme="minorEastAsia" w:hAnsiTheme="minorHAnsi" w:cstheme="minorBidi"/>
              <w:noProof/>
              <w:sz w:val="22"/>
              <w:lang w:eastAsia="sv-SE"/>
            </w:rPr>
          </w:pPr>
          <w:del w:id="382" w:author="Björn Genfors" w:date="2014-03-31T12:55:00Z">
            <w:r w:rsidRPr="00BB79F8" w:rsidDel="00BB79F8">
              <w:rPr>
                <w:rPrChange w:id="383" w:author="Björn Genfors" w:date="2014-03-31T12:55:00Z">
                  <w:rPr>
                    <w:rStyle w:val="Hyperlnk"/>
                    <w:noProof/>
                  </w:rPr>
                </w:rPrChange>
              </w:rPr>
              <w:delText>6.1.1</w:delText>
            </w:r>
            <w:r w:rsidDel="00BB79F8">
              <w:rPr>
                <w:rFonts w:asciiTheme="minorHAnsi" w:eastAsiaTheme="minorEastAsia" w:hAnsiTheme="minorHAnsi" w:cstheme="minorBidi"/>
                <w:noProof/>
                <w:sz w:val="22"/>
                <w:lang w:eastAsia="sv-SE"/>
              </w:rPr>
              <w:tab/>
            </w:r>
            <w:r w:rsidRPr="00BB79F8" w:rsidDel="00BB79F8">
              <w:rPr>
                <w:rPrChange w:id="384" w:author="Björn Genfors" w:date="2014-03-31T12:55:00Z">
                  <w:rPr>
                    <w:rStyle w:val="Hyperlnk"/>
                    <w:noProof/>
                  </w:rPr>
                </w:rPrChange>
              </w:rPr>
              <w:delText>Version</w:delText>
            </w:r>
            <w:r w:rsidDel="00BB79F8">
              <w:rPr>
                <w:noProof/>
                <w:webHidden/>
              </w:rPr>
              <w:tab/>
              <w:delText>59</w:delText>
            </w:r>
          </w:del>
        </w:p>
        <w:p w14:paraId="0D97E910" w14:textId="77777777" w:rsidR="0027683A" w:rsidDel="00BB79F8" w:rsidRDefault="0027683A">
          <w:pPr>
            <w:pStyle w:val="Innehll3"/>
            <w:tabs>
              <w:tab w:val="left" w:pos="1100"/>
              <w:tab w:val="right" w:leader="dot" w:pos="8664"/>
            </w:tabs>
            <w:rPr>
              <w:del w:id="385" w:author="Björn Genfors" w:date="2014-03-31T12:55:00Z"/>
              <w:rFonts w:asciiTheme="minorHAnsi" w:eastAsiaTheme="minorEastAsia" w:hAnsiTheme="minorHAnsi" w:cstheme="minorBidi"/>
              <w:noProof/>
              <w:sz w:val="22"/>
              <w:lang w:eastAsia="sv-SE"/>
            </w:rPr>
          </w:pPr>
          <w:del w:id="386" w:author="Björn Genfors" w:date="2014-03-31T12:55:00Z">
            <w:r w:rsidRPr="00BB79F8" w:rsidDel="00BB79F8">
              <w:rPr>
                <w:rPrChange w:id="387" w:author="Björn Genfors" w:date="2014-03-31T12:55:00Z">
                  <w:rPr>
                    <w:rStyle w:val="Hyperlnk"/>
                    <w:noProof/>
                  </w:rPr>
                </w:rPrChange>
              </w:rPr>
              <w:delText>6.1.2</w:delText>
            </w:r>
            <w:r w:rsidDel="00BB79F8">
              <w:rPr>
                <w:rFonts w:asciiTheme="minorHAnsi" w:eastAsiaTheme="minorEastAsia" w:hAnsiTheme="minorHAnsi" w:cstheme="minorBidi"/>
                <w:noProof/>
                <w:sz w:val="22"/>
                <w:lang w:eastAsia="sv-SE"/>
              </w:rPr>
              <w:tab/>
            </w:r>
            <w:r w:rsidRPr="00BB79F8" w:rsidDel="00BB79F8">
              <w:rPr>
                <w:rPrChange w:id="388" w:author="Björn Genfors" w:date="2014-03-31T12:55:00Z">
                  <w:rPr>
                    <w:rStyle w:val="Hyperlnk"/>
                    <w:noProof/>
                  </w:rPr>
                </w:rPrChange>
              </w:rPr>
              <w:delText>Fältregler</w:delText>
            </w:r>
            <w:r w:rsidDel="00BB79F8">
              <w:rPr>
                <w:noProof/>
                <w:webHidden/>
              </w:rPr>
              <w:tab/>
              <w:delText>59</w:delText>
            </w:r>
          </w:del>
        </w:p>
        <w:p w14:paraId="17D4CAA7" w14:textId="77777777" w:rsidR="0027683A" w:rsidDel="00BB79F8" w:rsidRDefault="0027683A">
          <w:pPr>
            <w:pStyle w:val="Innehll3"/>
            <w:tabs>
              <w:tab w:val="left" w:pos="1100"/>
              <w:tab w:val="right" w:leader="dot" w:pos="8664"/>
            </w:tabs>
            <w:rPr>
              <w:del w:id="389" w:author="Björn Genfors" w:date="2014-03-31T12:55:00Z"/>
              <w:rFonts w:asciiTheme="minorHAnsi" w:eastAsiaTheme="minorEastAsia" w:hAnsiTheme="minorHAnsi" w:cstheme="minorBidi"/>
              <w:noProof/>
              <w:sz w:val="22"/>
              <w:lang w:eastAsia="sv-SE"/>
            </w:rPr>
          </w:pPr>
          <w:del w:id="390" w:author="Björn Genfors" w:date="2014-03-31T12:55:00Z">
            <w:r w:rsidRPr="00BB79F8" w:rsidDel="00BB79F8">
              <w:rPr>
                <w:rPrChange w:id="391" w:author="Björn Genfors" w:date="2014-03-31T12:55:00Z">
                  <w:rPr>
                    <w:rStyle w:val="Hyperlnk"/>
                    <w:noProof/>
                  </w:rPr>
                </w:rPrChange>
              </w:rPr>
              <w:delText>6.1.3</w:delText>
            </w:r>
            <w:r w:rsidDel="00BB79F8">
              <w:rPr>
                <w:rFonts w:asciiTheme="minorHAnsi" w:eastAsiaTheme="minorEastAsia" w:hAnsiTheme="minorHAnsi" w:cstheme="minorBidi"/>
                <w:noProof/>
                <w:sz w:val="22"/>
                <w:lang w:eastAsia="sv-SE"/>
              </w:rPr>
              <w:tab/>
            </w:r>
            <w:r w:rsidRPr="00BB79F8" w:rsidDel="00BB79F8">
              <w:rPr>
                <w:rPrChange w:id="392" w:author="Björn Genfors" w:date="2014-03-31T12:55:00Z">
                  <w:rPr>
                    <w:rStyle w:val="Hyperlnk"/>
                    <w:noProof/>
                  </w:rPr>
                </w:rPrChange>
              </w:rPr>
              <w:delText>Övriga regler</w:delText>
            </w:r>
            <w:r w:rsidDel="00BB79F8">
              <w:rPr>
                <w:noProof/>
                <w:webHidden/>
              </w:rPr>
              <w:tab/>
              <w:delText>64</w:delText>
            </w:r>
          </w:del>
        </w:p>
        <w:p w14:paraId="596F3937" w14:textId="77777777" w:rsidR="0027683A" w:rsidDel="00BB79F8" w:rsidRDefault="0027683A">
          <w:pPr>
            <w:pStyle w:val="Innehll2"/>
            <w:tabs>
              <w:tab w:val="left" w:pos="880"/>
              <w:tab w:val="right" w:leader="dot" w:pos="8664"/>
            </w:tabs>
            <w:rPr>
              <w:del w:id="393" w:author="Björn Genfors" w:date="2014-03-31T12:55:00Z"/>
              <w:rFonts w:asciiTheme="minorHAnsi" w:eastAsiaTheme="minorEastAsia" w:hAnsiTheme="minorHAnsi" w:cstheme="minorBidi"/>
              <w:noProof/>
              <w:sz w:val="22"/>
              <w:lang w:eastAsia="sv-SE"/>
            </w:rPr>
          </w:pPr>
          <w:del w:id="394" w:author="Björn Genfors" w:date="2014-03-31T12:55:00Z">
            <w:r w:rsidRPr="00BB79F8" w:rsidDel="00BB79F8">
              <w:rPr>
                <w:rPrChange w:id="395" w:author="Björn Genfors" w:date="2014-03-31T12:55:00Z">
                  <w:rPr>
                    <w:rStyle w:val="Hyperlnk"/>
                    <w:noProof/>
                  </w:rPr>
                </w:rPrChange>
              </w:rPr>
              <w:delText>6.2</w:delText>
            </w:r>
            <w:r w:rsidDel="00BB79F8">
              <w:rPr>
                <w:rFonts w:asciiTheme="minorHAnsi" w:eastAsiaTheme="minorEastAsia" w:hAnsiTheme="minorHAnsi" w:cstheme="minorBidi"/>
                <w:noProof/>
                <w:sz w:val="22"/>
                <w:lang w:eastAsia="sv-SE"/>
              </w:rPr>
              <w:tab/>
            </w:r>
            <w:r w:rsidRPr="00BB79F8" w:rsidDel="00BB79F8">
              <w:rPr>
                <w:rPrChange w:id="396" w:author="Björn Genfors" w:date="2014-03-31T12:55:00Z">
                  <w:rPr>
                    <w:rStyle w:val="Hyperlnk"/>
                    <w:noProof/>
                  </w:rPr>
                </w:rPrChange>
              </w:rPr>
              <w:delText>GetMaternityMedicalHistory</w:delText>
            </w:r>
            <w:r w:rsidDel="00BB79F8">
              <w:rPr>
                <w:noProof/>
                <w:webHidden/>
              </w:rPr>
              <w:tab/>
              <w:delText>66</w:delText>
            </w:r>
          </w:del>
        </w:p>
        <w:p w14:paraId="1AF2D6F0" w14:textId="77777777" w:rsidR="0027683A" w:rsidDel="00BB79F8" w:rsidRDefault="0027683A">
          <w:pPr>
            <w:pStyle w:val="Innehll3"/>
            <w:tabs>
              <w:tab w:val="left" w:pos="1100"/>
              <w:tab w:val="right" w:leader="dot" w:pos="8664"/>
            </w:tabs>
            <w:rPr>
              <w:del w:id="397" w:author="Björn Genfors" w:date="2014-03-31T12:55:00Z"/>
              <w:rFonts w:asciiTheme="minorHAnsi" w:eastAsiaTheme="minorEastAsia" w:hAnsiTheme="minorHAnsi" w:cstheme="minorBidi"/>
              <w:noProof/>
              <w:sz w:val="22"/>
              <w:lang w:eastAsia="sv-SE"/>
            </w:rPr>
          </w:pPr>
          <w:del w:id="398" w:author="Björn Genfors" w:date="2014-03-31T12:55:00Z">
            <w:r w:rsidRPr="00BB79F8" w:rsidDel="00BB79F8">
              <w:rPr>
                <w:rPrChange w:id="399" w:author="Björn Genfors" w:date="2014-03-31T12:55:00Z">
                  <w:rPr>
                    <w:rStyle w:val="Hyperlnk"/>
                    <w:noProof/>
                  </w:rPr>
                </w:rPrChange>
              </w:rPr>
              <w:delText>6.2.1</w:delText>
            </w:r>
            <w:r w:rsidDel="00BB79F8">
              <w:rPr>
                <w:rFonts w:asciiTheme="minorHAnsi" w:eastAsiaTheme="minorEastAsia" w:hAnsiTheme="minorHAnsi" w:cstheme="minorBidi"/>
                <w:noProof/>
                <w:sz w:val="22"/>
                <w:lang w:eastAsia="sv-SE"/>
              </w:rPr>
              <w:tab/>
            </w:r>
            <w:r w:rsidRPr="00BB79F8" w:rsidDel="00BB79F8">
              <w:rPr>
                <w:rPrChange w:id="400" w:author="Björn Genfors" w:date="2014-03-31T12:55:00Z">
                  <w:rPr>
                    <w:rStyle w:val="Hyperlnk"/>
                    <w:noProof/>
                  </w:rPr>
                </w:rPrChange>
              </w:rPr>
              <w:delText>Version</w:delText>
            </w:r>
            <w:r w:rsidDel="00BB79F8">
              <w:rPr>
                <w:noProof/>
                <w:webHidden/>
              </w:rPr>
              <w:tab/>
              <w:delText>66</w:delText>
            </w:r>
          </w:del>
        </w:p>
        <w:p w14:paraId="712C7480" w14:textId="77777777" w:rsidR="0027683A" w:rsidDel="00BB79F8" w:rsidRDefault="0027683A">
          <w:pPr>
            <w:pStyle w:val="Innehll3"/>
            <w:tabs>
              <w:tab w:val="left" w:pos="1100"/>
              <w:tab w:val="right" w:leader="dot" w:pos="8664"/>
            </w:tabs>
            <w:rPr>
              <w:del w:id="401" w:author="Björn Genfors" w:date="2014-03-31T12:55:00Z"/>
              <w:rFonts w:asciiTheme="minorHAnsi" w:eastAsiaTheme="minorEastAsia" w:hAnsiTheme="minorHAnsi" w:cstheme="minorBidi"/>
              <w:noProof/>
              <w:sz w:val="22"/>
              <w:lang w:eastAsia="sv-SE"/>
            </w:rPr>
          </w:pPr>
          <w:del w:id="402" w:author="Björn Genfors" w:date="2014-03-31T12:55:00Z">
            <w:r w:rsidRPr="00BB79F8" w:rsidDel="00BB79F8">
              <w:rPr>
                <w:rPrChange w:id="403" w:author="Björn Genfors" w:date="2014-03-31T12:55:00Z">
                  <w:rPr>
                    <w:rStyle w:val="Hyperlnk"/>
                    <w:noProof/>
                  </w:rPr>
                </w:rPrChange>
              </w:rPr>
              <w:delText>6.2.2</w:delText>
            </w:r>
            <w:r w:rsidDel="00BB79F8">
              <w:rPr>
                <w:rFonts w:asciiTheme="minorHAnsi" w:eastAsiaTheme="minorEastAsia" w:hAnsiTheme="minorHAnsi" w:cstheme="minorBidi"/>
                <w:noProof/>
                <w:sz w:val="22"/>
                <w:lang w:eastAsia="sv-SE"/>
              </w:rPr>
              <w:tab/>
            </w:r>
            <w:r w:rsidRPr="00BB79F8" w:rsidDel="00BB79F8">
              <w:rPr>
                <w:rPrChange w:id="404" w:author="Björn Genfors" w:date="2014-03-31T12:55:00Z">
                  <w:rPr>
                    <w:rStyle w:val="Hyperlnk"/>
                    <w:noProof/>
                  </w:rPr>
                </w:rPrChange>
              </w:rPr>
              <w:delText>Fältregler</w:delText>
            </w:r>
            <w:r w:rsidDel="00BB79F8">
              <w:rPr>
                <w:noProof/>
                <w:webHidden/>
              </w:rPr>
              <w:tab/>
              <w:delText>66</w:delText>
            </w:r>
          </w:del>
        </w:p>
        <w:p w14:paraId="517E3EFF" w14:textId="77777777" w:rsidR="0027683A" w:rsidDel="00BB79F8" w:rsidRDefault="0027683A">
          <w:pPr>
            <w:pStyle w:val="Innehll3"/>
            <w:tabs>
              <w:tab w:val="left" w:pos="1100"/>
              <w:tab w:val="right" w:leader="dot" w:pos="8664"/>
            </w:tabs>
            <w:rPr>
              <w:del w:id="405" w:author="Björn Genfors" w:date="2014-03-31T12:55:00Z"/>
              <w:rFonts w:asciiTheme="minorHAnsi" w:eastAsiaTheme="minorEastAsia" w:hAnsiTheme="minorHAnsi" w:cstheme="minorBidi"/>
              <w:noProof/>
              <w:sz w:val="22"/>
              <w:lang w:eastAsia="sv-SE"/>
            </w:rPr>
          </w:pPr>
          <w:del w:id="406" w:author="Björn Genfors" w:date="2014-03-31T12:55:00Z">
            <w:r w:rsidRPr="00BB79F8" w:rsidDel="00BB79F8">
              <w:rPr>
                <w:rPrChange w:id="407" w:author="Björn Genfors" w:date="2014-03-31T12:55:00Z">
                  <w:rPr>
                    <w:rStyle w:val="Hyperlnk"/>
                    <w:noProof/>
                  </w:rPr>
                </w:rPrChange>
              </w:rPr>
              <w:delText>6.2.3</w:delText>
            </w:r>
            <w:r w:rsidDel="00BB79F8">
              <w:rPr>
                <w:rFonts w:asciiTheme="minorHAnsi" w:eastAsiaTheme="minorEastAsia" w:hAnsiTheme="minorHAnsi" w:cstheme="minorBidi"/>
                <w:noProof/>
                <w:sz w:val="22"/>
                <w:lang w:eastAsia="sv-SE"/>
              </w:rPr>
              <w:tab/>
            </w:r>
            <w:r w:rsidRPr="00BB79F8" w:rsidDel="00BB79F8">
              <w:rPr>
                <w:rPrChange w:id="408" w:author="Björn Genfors" w:date="2014-03-31T12:55:00Z">
                  <w:rPr>
                    <w:rStyle w:val="Hyperlnk"/>
                    <w:noProof/>
                  </w:rPr>
                </w:rPrChange>
              </w:rPr>
              <w:delText>Övriga regler</w:delText>
            </w:r>
            <w:r w:rsidDel="00BB79F8">
              <w:rPr>
                <w:noProof/>
                <w:webHidden/>
              </w:rPr>
              <w:tab/>
              <w:delText>73</w:delText>
            </w:r>
          </w:del>
        </w:p>
        <w:p w14:paraId="73439713" w14:textId="77777777" w:rsidR="0027683A" w:rsidDel="00BB79F8" w:rsidRDefault="0027683A">
          <w:pPr>
            <w:pStyle w:val="Innehll2"/>
            <w:tabs>
              <w:tab w:val="left" w:pos="880"/>
              <w:tab w:val="right" w:leader="dot" w:pos="8664"/>
            </w:tabs>
            <w:rPr>
              <w:del w:id="409" w:author="Björn Genfors" w:date="2014-03-31T12:55:00Z"/>
              <w:rFonts w:asciiTheme="minorHAnsi" w:eastAsiaTheme="minorEastAsia" w:hAnsiTheme="minorHAnsi" w:cstheme="minorBidi"/>
              <w:noProof/>
              <w:sz w:val="22"/>
              <w:lang w:eastAsia="sv-SE"/>
            </w:rPr>
          </w:pPr>
          <w:del w:id="410" w:author="Björn Genfors" w:date="2014-03-31T12:55:00Z">
            <w:r w:rsidRPr="00BB79F8" w:rsidDel="00BB79F8">
              <w:rPr>
                <w:rPrChange w:id="411" w:author="Björn Genfors" w:date="2014-03-31T12:55:00Z">
                  <w:rPr>
                    <w:rStyle w:val="Hyperlnk"/>
                    <w:noProof/>
                  </w:rPr>
                </w:rPrChange>
              </w:rPr>
              <w:delText>6.3</w:delText>
            </w:r>
            <w:r w:rsidDel="00BB79F8">
              <w:rPr>
                <w:rFonts w:asciiTheme="minorHAnsi" w:eastAsiaTheme="minorEastAsia" w:hAnsiTheme="minorHAnsi" w:cstheme="minorBidi"/>
                <w:noProof/>
                <w:sz w:val="22"/>
                <w:lang w:eastAsia="sv-SE"/>
              </w:rPr>
              <w:tab/>
            </w:r>
            <w:r w:rsidRPr="00BB79F8" w:rsidDel="00BB79F8">
              <w:rPr>
                <w:rPrChange w:id="412" w:author="Björn Genfors" w:date="2014-03-31T12:55:00Z">
                  <w:rPr>
                    <w:rStyle w:val="Hyperlnk"/>
                    <w:noProof/>
                  </w:rPr>
                </w:rPrChange>
              </w:rPr>
              <w:delText>GetLaboratoryOrderOutcome</w:delText>
            </w:r>
            <w:r w:rsidDel="00BB79F8">
              <w:rPr>
                <w:noProof/>
                <w:webHidden/>
              </w:rPr>
              <w:tab/>
              <w:delText>73</w:delText>
            </w:r>
          </w:del>
        </w:p>
        <w:p w14:paraId="030796F6" w14:textId="77777777" w:rsidR="0027683A" w:rsidDel="00BB79F8" w:rsidRDefault="0027683A">
          <w:pPr>
            <w:pStyle w:val="Innehll3"/>
            <w:tabs>
              <w:tab w:val="left" w:pos="1100"/>
              <w:tab w:val="right" w:leader="dot" w:pos="8664"/>
            </w:tabs>
            <w:rPr>
              <w:del w:id="413" w:author="Björn Genfors" w:date="2014-03-31T12:55:00Z"/>
              <w:rFonts w:asciiTheme="minorHAnsi" w:eastAsiaTheme="minorEastAsia" w:hAnsiTheme="minorHAnsi" w:cstheme="minorBidi"/>
              <w:noProof/>
              <w:sz w:val="22"/>
              <w:lang w:eastAsia="sv-SE"/>
            </w:rPr>
          </w:pPr>
          <w:del w:id="414" w:author="Björn Genfors" w:date="2014-03-31T12:55:00Z">
            <w:r w:rsidRPr="00BB79F8" w:rsidDel="00BB79F8">
              <w:rPr>
                <w:rPrChange w:id="415" w:author="Björn Genfors" w:date="2014-03-31T12:55:00Z">
                  <w:rPr>
                    <w:rStyle w:val="Hyperlnk"/>
                    <w:noProof/>
                  </w:rPr>
                </w:rPrChange>
              </w:rPr>
              <w:delText>6.3.1</w:delText>
            </w:r>
            <w:r w:rsidDel="00BB79F8">
              <w:rPr>
                <w:rFonts w:asciiTheme="minorHAnsi" w:eastAsiaTheme="minorEastAsia" w:hAnsiTheme="minorHAnsi" w:cstheme="minorBidi"/>
                <w:noProof/>
                <w:sz w:val="22"/>
                <w:lang w:eastAsia="sv-SE"/>
              </w:rPr>
              <w:tab/>
            </w:r>
            <w:r w:rsidRPr="00BB79F8" w:rsidDel="00BB79F8">
              <w:rPr>
                <w:rPrChange w:id="416" w:author="Björn Genfors" w:date="2014-03-31T12:55:00Z">
                  <w:rPr>
                    <w:rStyle w:val="Hyperlnk"/>
                    <w:noProof/>
                  </w:rPr>
                </w:rPrChange>
              </w:rPr>
              <w:delText>Version</w:delText>
            </w:r>
            <w:r w:rsidDel="00BB79F8">
              <w:rPr>
                <w:noProof/>
                <w:webHidden/>
              </w:rPr>
              <w:tab/>
              <w:delText>73</w:delText>
            </w:r>
          </w:del>
        </w:p>
        <w:p w14:paraId="553713F0" w14:textId="77777777" w:rsidR="0027683A" w:rsidDel="00BB79F8" w:rsidRDefault="0027683A">
          <w:pPr>
            <w:pStyle w:val="Innehll3"/>
            <w:tabs>
              <w:tab w:val="left" w:pos="1100"/>
              <w:tab w:val="right" w:leader="dot" w:pos="8664"/>
            </w:tabs>
            <w:rPr>
              <w:del w:id="417" w:author="Björn Genfors" w:date="2014-03-31T12:55:00Z"/>
              <w:rFonts w:asciiTheme="minorHAnsi" w:eastAsiaTheme="minorEastAsia" w:hAnsiTheme="minorHAnsi" w:cstheme="minorBidi"/>
              <w:noProof/>
              <w:sz w:val="22"/>
              <w:lang w:eastAsia="sv-SE"/>
            </w:rPr>
          </w:pPr>
          <w:del w:id="418" w:author="Björn Genfors" w:date="2014-03-31T12:55:00Z">
            <w:r w:rsidRPr="00BB79F8" w:rsidDel="00BB79F8">
              <w:rPr>
                <w:rPrChange w:id="419" w:author="Björn Genfors" w:date="2014-03-31T12:55:00Z">
                  <w:rPr>
                    <w:rStyle w:val="Hyperlnk"/>
                    <w:noProof/>
                  </w:rPr>
                </w:rPrChange>
              </w:rPr>
              <w:delText>6.3.2</w:delText>
            </w:r>
            <w:r w:rsidDel="00BB79F8">
              <w:rPr>
                <w:rFonts w:asciiTheme="minorHAnsi" w:eastAsiaTheme="minorEastAsia" w:hAnsiTheme="minorHAnsi" w:cstheme="minorBidi"/>
                <w:noProof/>
                <w:sz w:val="22"/>
                <w:lang w:eastAsia="sv-SE"/>
              </w:rPr>
              <w:tab/>
            </w:r>
            <w:r w:rsidRPr="00BB79F8" w:rsidDel="00BB79F8">
              <w:rPr>
                <w:rPrChange w:id="420" w:author="Björn Genfors" w:date="2014-03-31T12:55:00Z">
                  <w:rPr>
                    <w:rStyle w:val="Hyperlnk"/>
                    <w:noProof/>
                  </w:rPr>
                </w:rPrChange>
              </w:rPr>
              <w:delText>Fältregler</w:delText>
            </w:r>
            <w:r w:rsidDel="00BB79F8">
              <w:rPr>
                <w:noProof/>
                <w:webHidden/>
              </w:rPr>
              <w:tab/>
              <w:delText>73</w:delText>
            </w:r>
          </w:del>
        </w:p>
        <w:p w14:paraId="3D04BD59" w14:textId="77777777" w:rsidR="0027683A" w:rsidDel="00BB79F8" w:rsidRDefault="0027683A">
          <w:pPr>
            <w:pStyle w:val="Innehll3"/>
            <w:tabs>
              <w:tab w:val="left" w:pos="1100"/>
              <w:tab w:val="right" w:leader="dot" w:pos="8664"/>
            </w:tabs>
            <w:rPr>
              <w:del w:id="421" w:author="Björn Genfors" w:date="2014-03-31T12:55:00Z"/>
              <w:rFonts w:asciiTheme="minorHAnsi" w:eastAsiaTheme="minorEastAsia" w:hAnsiTheme="minorHAnsi" w:cstheme="minorBidi"/>
              <w:noProof/>
              <w:sz w:val="22"/>
              <w:lang w:eastAsia="sv-SE"/>
            </w:rPr>
          </w:pPr>
          <w:del w:id="422" w:author="Björn Genfors" w:date="2014-03-31T12:55:00Z">
            <w:r w:rsidRPr="00BB79F8" w:rsidDel="00BB79F8">
              <w:rPr>
                <w:rPrChange w:id="423" w:author="Björn Genfors" w:date="2014-03-31T12:55:00Z">
                  <w:rPr>
                    <w:rStyle w:val="Hyperlnk"/>
                    <w:noProof/>
                  </w:rPr>
                </w:rPrChange>
              </w:rPr>
              <w:delText>6.3.3</w:delText>
            </w:r>
            <w:r w:rsidDel="00BB79F8">
              <w:rPr>
                <w:rFonts w:asciiTheme="minorHAnsi" w:eastAsiaTheme="minorEastAsia" w:hAnsiTheme="minorHAnsi" w:cstheme="minorBidi"/>
                <w:noProof/>
                <w:sz w:val="22"/>
                <w:lang w:eastAsia="sv-SE"/>
              </w:rPr>
              <w:tab/>
            </w:r>
            <w:r w:rsidRPr="00BB79F8" w:rsidDel="00BB79F8">
              <w:rPr>
                <w:rPrChange w:id="424" w:author="Björn Genfors" w:date="2014-03-31T12:55:00Z">
                  <w:rPr>
                    <w:rStyle w:val="Hyperlnk"/>
                    <w:noProof/>
                  </w:rPr>
                </w:rPrChange>
              </w:rPr>
              <w:delText>Övriga regler</w:delText>
            </w:r>
            <w:r w:rsidDel="00BB79F8">
              <w:rPr>
                <w:noProof/>
                <w:webHidden/>
              </w:rPr>
              <w:tab/>
              <w:delText>80</w:delText>
            </w:r>
          </w:del>
        </w:p>
        <w:p w14:paraId="79E0E408" w14:textId="77777777" w:rsidR="0027683A" w:rsidDel="00BB79F8" w:rsidRDefault="0027683A">
          <w:pPr>
            <w:pStyle w:val="Innehll2"/>
            <w:tabs>
              <w:tab w:val="left" w:pos="880"/>
              <w:tab w:val="right" w:leader="dot" w:pos="8664"/>
            </w:tabs>
            <w:rPr>
              <w:del w:id="425" w:author="Björn Genfors" w:date="2014-03-31T12:55:00Z"/>
              <w:rFonts w:asciiTheme="minorHAnsi" w:eastAsiaTheme="minorEastAsia" w:hAnsiTheme="minorHAnsi" w:cstheme="minorBidi"/>
              <w:noProof/>
              <w:sz w:val="22"/>
              <w:lang w:eastAsia="sv-SE"/>
            </w:rPr>
          </w:pPr>
          <w:del w:id="426" w:author="Björn Genfors" w:date="2014-03-31T12:55:00Z">
            <w:r w:rsidRPr="00BB79F8" w:rsidDel="00BB79F8">
              <w:rPr>
                <w:rPrChange w:id="427" w:author="Björn Genfors" w:date="2014-03-31T12:55:00Z">
                  <w:rPr>
                    <w:rStyle w:val="Hyperlnk"/>
                    <w:noProof/>
                  </w:rPr>
                </w:rPrChange>
              </w:rPr>
              <w:delText>6.4</w:delText>
            </w:r>
            <w:r w:rsidDel="00BB79F8">
              <w:rPr>
                <w:rFonts w:asciiTheme="minorHAnsi" w:eastAsiaTheme="minorEastAsia" w:hAnsiTheme="minorHAnsi" w:cstheme="minorBidi"/>
                <w:noProof/>
                <w:sz w:val="22"/>
                <w:lang w:eastAsia="sv-SE"/>
              </w:rPr>
              <w:tab/>
            </w:r>
            <w:r w:rsidRPr="00BB79F8" w:rsidDel="00BB79F8">
              <w:rPr>
                <w:rPrChange w:id="428" w:author="Björn Genfors" w:date="2014-03-31T12:55:00Z">
                  <w:rPr>
                    <w:rStyle w:val="Hyperlnk"/>
                    <w:noProof/>
                  </w:rPr>
                </w:rPrChange>
              </w:rPr>
              <w:delText>GetECGOutcome</w:delText>
            </w:r>
            <w:r w:rsidDel="00BB79F8">
              <w:rPr>
                <w:noProof/>
                <w:webHidden/>
              </w:rPr>
              <w:tab/>
              <w:delText>81</w:delText>
            </w:r>
          </w:del>
        </w:p>
        <w:p w14:paraId="43990BE7" w14:textId="77777777" w:rsidR="0027683A" w:rsidDel="00BB79F8" w:rsidRDefault="0027683A">
          <w:pPr>
            <w:pStyle w:val="Innehll3"/>
            <w:tabs>
              <w:tab w:val="left" w:pos="1100"/>
              <w:tab w:val="right" w:leader="dot" w:pos="8664"/>
            </w:tabs>
            <w:rPr>
              <w:del w:id="429" w:author="Björn Genfors" w:date="2014-03-31T12:55:00Z"/>
              <w:rFonts w:asciiTheme="minorHAnsi" w:eastAsiaTheme="minorEastAsia" w:hAnsiTheme="minorHAnsi" w:cstheme="minorBidi"/>
              <w:noProof/>
              <w:sz w:val="22"/>
              <w:lang w:eastAsia="sv-SE"/>
            </w:rPr>
          </w:pPr>
          <w:del w:id="430" w:author="Björn Genfors" w:date="2014-03-31T12:55:00Z">
            <w:r w:rsidRPr="00BB79F8" w:rsidDel="00BB79F8">
              <w:rPr>
                <w:rPrChange w:id="431" w:author="Björn Genfors" w:date="2014-03-31T12:55:00Z">
                  <w:rPr>
                    <w:rStyle w:val="Hyperlnk"/>
                    <w:noProof/>
                  </w:rPr>
                </w:rPrChange>
              </w:rPr>
              <w:delText>6.4.1</w:delText>
            </w:r>
            <w:r w:rsidDel="00BB79F8">
              <w:rPr>
                <w:rFonts w:asciiTheme="minorHAnsi" w:eastAsiaTheme="minorEastAsia" w:hAnsiTheme="minorHAnsi" w:cstheme="minorBidi"/>
                <w:noProof/>
                <w:sz w:val="22"/>
                <w:lang w:eastAsia="sv-SE"/>
              </w:rPr>
              <w:tab/>
            </w:r>
            <w:r w:rsidRPr="00BB79F8" w:rsidDel="00BB79F8">
              <w:rPr>
                <w:rPrChange w:id="432" w:author="Björn Genfors" w:date="2014-03-31T12:55:00Z">
                  <w:rPr>
                    <w:rStyle w:val="Hyperlnk"/>
                    <w:noProof/>
                  </w:rPr>
                </w:rPrChange>
              </w:rPr>
              <w:delText>Version</w:delText>
            </w:r>
            <w:r w:rsidDel="00BB79F8">
              <w:rPr>
                <w:noProof/>
                <w:webHidden/>
              </w:rPr>
              <w:tab/>
              <w:delText>81</w:delText>
            </w:r>
          </w:del>
        </w:p>
        <w:p w14:paraId="616A86A4" w14:textId="77777777" w:rsidR="0027683A" w:rsidDel="00BB79F8" w:rsidRDefault="0027683A">
          <w:pPr>
            <w:pStyle w:val="Innehll3"/>
            <w:tabs>
              <w:tab w:val="left" w:pos="1100"/>
              <w:tab w:val="right" w:leader="dot" w:pos="8664"/>
            </w:tabs>
            <w:rPr>
              <w:del w:id="433" w:author="Björn Genfors" w:date="2014-03-31T12:55:00Z"/>
              <w:rFonts w:asciiTheme="minorHAnsi" w:eastAsiaTheme="minorEastAsia" w:hAnsiTheme="minorHAnsi" w:cstheme="minorBidi"/>
              <w:noProof/>
              <w:sz w:val="22"/>
              <w:lang w:eastAsia="sv-SE"/>
            </w:rPr>
          </w:pPr>
          <w:del w:id="434" w:author="Björn Genfors" w:date="2014-03-31T12:55:00Z">
            <w:r w:rsidRPr="00BB79F8" w:rsidDel="00BB79F8">
              <w:rPr>
                <w:rPrChange w:id="435" w:author="Björn Genfors" w:date="2014-03-31T12:55:00Z">
                  <w:rPr>
                    <w:rStyle w:val="Hyperlnk"/>
                    <w:noProof/>
                  </w:rPr>
                </w:rPrChange>
              </w:rPr>
              <w:delText>6.4.2</w:delText>
            </w:r>
            <w:r w:rsidDel="00BB79F8">
              <w:rPr>
                <w:rFonts w:asciiTheme="minorHAnsi" w:eastAsiaTheme="minorEastAsia" w:hAnsiTheme="minorHAnsi" w:cstheme="minorBidi"/>
                <w:noProof/>
                <w:sz w:val="22"/>
                <w:lang w:eastAsia="sv-SE"/>
              </w:rPr>
              <w:tab/>
            </w:r>
            <w:r w:rsidRPr="00BB79F8" w:rsidDel="00BB79F8">
              <w:rPr>
                <w:rPrChange w:id="436" w:author="Björn Genfors" w:date="2014-03-31T12:55:00Z">
                  <w:rPr>
                    <w:rStyle w:val="Hyperlnk"/>
                    <w:noProof/>
                  </w:rPr>
                </w:rPrChange>
              </w:rPr>
              <w:delText>Fältregler</w:delText>
            </w:r>
            <w:r w:rsidDel="00BB79F8">
              <w:rPr>
                <w:noProof/>
                <w:webHidden/>
              </w:rPr>
              <w:tab/>
              <w:delText>81</w:delText>
            </w:r>
          </w:del>
        </w:p>
        <w:p w14:paraId="4EBC26BB" w14:textId="77777777" w:rsidR="0027683A" w:rsidDel="00BB79F8" w:rsidRDefault="0027683A">
          <w:pPr>
            <w:pStyle w:val="Innehll3"/>
            <w:tabs>
              <w:tab w:val="left" w:pos="1100"/>
              <w:tab w:val="right" w:leader="dot" w:pos="8664"/>
            </w:tabs>
            <w:rPr>
              <w:del w:id="437" w:author="Björn Genfors" w:date="2014-03-31T12:55:00Z"/>
              <w:rFonts w:asciiTheme="minorHAnsi" w:eastAsiaTheme="minorEastAsia" w:hAnsiTheme="minorHAnsi" w:cstheme="minorBidi"/>
              <w:noProof/>
              <w:sz w:val="22"/>
              <w:lang w:eastAsia="sv-SE"/>
            </w:rPr>
          </w:pPr>
          <w:del w:id="438" w:author="Björn Genfors" w:date="2014-03-31T12:55:00Z">
            <w:r w:rsidRPr="00BB79F8" w:rsidDel="00BB79F8">
              <w:rPr>
                <w:rPrChange w:id="439" w:author="Björn Genfors" w:date="2014-03-31T12:55:00Z">
                  <w:rPr>
                    <w:rStyle w:val="Hyperlnk"/>
                    <w:noProof/>
                  </w:rPr>
                </w:rPrChange>
              </w:rPr>
              <w:delText>6.4.3</w:delText>
            </w:r>
            <w:r w:rsidDel="00BB79F8">
              <w:rPr>
                <w:rFonts w:asciiTheme="minorHAnsi" w:eastAsiaTheme="minorEastAsia" w:hAnsiTheme="minorHAnsi" w:cstheme="minorBidi"/>
                <w:noProof/>
                <w:sz w:val="22"/>
                <w:lang w:eastAsia="sv-SE"/>
              </w:rPr>
              <w:tab/>
            </w:r>
            <w:r w:rsidRPr="00BB79F8" w:rsidDel="00BB79F8">
              <w:rPr>
                <w:rPrChange w:id="440" w:author="Björn Genfors" w:date="2014-03-31T12:55:00Z">
                  <w:rPr>
                    <w:rStyle w:val="Hyperlnk"/>
                    <w:noProof/>
                  </w:rPr>
                </w:rPrChange>
              </w:rPr>
              <w:delText>Övriga regler</w:delText>
            </w:r>
            <w:r w:rsidDel="00BB79F8">
              <w:rPr>
                <w:noProof/>
                <w:webHidden/>
              </w:rPr>
              <w:tab/>
              <w:delText>93</w:delText>
            </w:r>
          </w:del>
        </w:p>
        <w:p w14:paraId="2326B604" w14:textId="77777777" w:rsidR="0027683A" w:rsidDel="00BB79F8" w:rsidRDefault="0027683A">
          <w:pPr>
            <w:pStyle w:val="Innehll2"/>
            <w:tabs>
              <w:tab w:val="left" w:pos="880"/>
              <w:tab w:val="right" w:leader="dot" w:pos="8664"/>
            </w:tabs>
            <w:rPr>
              <w:del w:id="441" w:author="Björn Genfors" w:date="2014-03-31T12:55:00Z"/>
              <w:rFonts w:asciiTheme="minorHAnsi" w:eastAsiaTheme="minorEastAsia" w:hAnsiTheme="minorHAnsi" w:cstheme="minorBidi"/>
              <w:noProof/>
              <w:sz w:val="22"/>
              <w:lang w:eastAsia="sv-SE"/>
            </w:rPr>
          </w:pPr>
          <w:del w:id="442" w:author="Björn Genfors" w:date="2014-03-31T12:55:00Z">
            <w:r w:rsidRPr="00BB79F8" w:rsidDel="00BB79F8">
              <w:rPr>
                <w:rPrChange w:id="443" w:author="Björn Genfors" w:date="2014-03-31T12:55:00Z">
                  <w:rPr>
                    <w:rStyle w:val="Hyperlnk"/>
                    <w:noProof/>
                  </w:rPr>
                </w:rPrChange>
              </w:rPr>
              <w:delText>6.5</w:delText>
            </w:r>
            <w:r w:rsidDel="00BB79F8">
              <w:rPr>
                <w:rFonts w:asciiTheme="minorHAnsi" w:eastAsiaTheme="minorEastAsia" w:hAnsiTheme="minorHAnsi" w:cstheme="minorBidi"/>
                <w:noProof/>
                <w:sz w:val="22"/>
                <w:lang w:eastAsia="sv-SE"/>
              </w:rPr>
              <w:tab/>
            </w:r>
            <w:r w:rsidRPr="00BB79F8" w:rsidDel="00BB79F8">
              <w:rPr>
                <w:rPrChange w:id="444" w:author="Björn Genfors" w:date="2014-03-31T12:55:00Z">
                  <w:rPr>
                    <w:rStyle w:val="Hyperlnk"/>
                    <w:noProof/>
                  </w:rPr>
                </w:rPrChange>
              </w:rPr>
              <w:delText>GetImagingOutcome</w:delText>
            </w:r>
            <w:r w:rsidDel="00BB79F8">
              <w:rPr>
                <w:noProof/>
                <w:webHidden/>
              </w:rPr>
              <w:tab/>
              <w:delText>94</w:delText>
            </w:r>
          </w:del>
        </w:p>
        <w:p w14:paraId="1F218861" w14:textId="77777777" w:rsidR="0027683A" w:rsidDel="00BB79F8" w:rsidRDefault="0027683A">
          <w:pPr>
            <w:pStyle w:val="Innehll3"/>
            <w:tabs>
              <w:tab w:val="left" w:pos="1100"/>
              <w:tab w:val="right" w:leader="dot" w:pos="8664"/>
            </w:tabs>
            <w:rPr>
              <w:del w:id="445" w:author="Björn Genfors" w:date="2014-03-31T12:55:00Z"/>
              <w:rFonts w:asciiTheme="minorHAnsi" w:eastAsiaTheme="minorEastAsia" w:hAnsiTheme="minorHAnsi" w:cstheme="minorBidi"/>
              <w:noProof/>
              <w:sz w:val="22"/>
              <w:lang w:eastAsia="sv-SE"/>
            </w:rPr>
          </w:pPr>
          <w:del w:id="446" w:author="Björn Genfors" w:date="2014-03-31T12:55:00Z">
            <w:r w:rsidRPr="00BB79F8" w:rsidDel="00BB79F8">
              <w:rPr>
                <w:rPrChange w:id="447" w:author="Björn Genfors" w:date="2014-03-31T12:55:00Z">
                  <w:rPr>
                    <w:rStyle w:val="Hyperlnk"/>
                    <w:noProof/>
                  </w:rPr>
                </w:rPrChange>
              </w:rPr>
              <w:delText>6.5.1</w:delText>
            </w:r>
            <w:r w:rsidDel="00BB79F8">
              <w:rPr>
                <w:rFonts w:asciiTheme="minorHAnsi" w:eastAsiaTheme="minorEastAsia" w:hAnsiTheme="minorHAnsi" w:cstheme="minorBidi"/>
                <w:noProof/>
                <w:sz w:val="22"/>
                <w:lang w:eastAsia="sv-SE"/>
              </w:rPr>
              <w:tab/>
            </w:r>
            <w:r w:rsidRPr="00BB79F8" w:rsidDel="00BB79F8">
              <w:rPr>
                <w:rPrChange w:id="448" w:author="Björn Genfors" w:date="2014-03-31T12:55:00Z">
                  <w:rPr>
                    <w:rStyle w:val="Hyperlnk"/>
                    <w:noProof/>
                  </w:rPr>
                </w:rPrChange>
              </w:rPr>
              <w:delText>Version</w:delText>
            </w:r>
            <w:r w:rsidDel="00BB79F8">
              <w:rPr>
                <w:noProof/>
                <w:webHidden/>
              </w:rPr>
              <w:tab/>
              <w:delText>94</w:delText>
            </w:r>
          </w:del>
        </w:p>
        <w:p w14:paraId="6479AB4E" w14:textId="77777777" w:rsidR="0027683A" w:rsidDel="00BB79F8" w:rsidRDefault="0027683A">
          <w:pPr>
            <w:pStyle w:val="Innehll3"/>
            <w:tabs>
              <w:tab w:val="left" w:pos="1100"/>
              <w:tab w:val="right" w:leader="dot" w:pos="8664"/>
            </w:tabs>
            <w:rPr>
              <w:del w:id="449" w:author="Björn Genfors" w:date="2014-03-31T12:55:00Z"/>
              <w:rFonts w:asciiTheme="minorHAnsi" w:eastAsiaTheme="minorEastAsia" w:hAnsiTheme="minorHAnsi" w:cstheme="minorBidi"/>
              <w:noProof/>
              <w:sz w:val="22"/>
              <w:lang w:eastAsia="sv-SE"/>
            </w:rPr>
          </w:pPr>
          <w:del w:id="450" w:author="Björn Genfors" w:date="2014-03-31T12:55:00Z">
            <w:r w:rsidRPr="00BB79F8" w:rsidDel="00BB79F8">
              <w:rPr>
                <w:rPrChange w:id="451" w:author="Björn Genfors" w:date="2014-03-31T12:55:00Z">
                  <w:rPr>
                    <w:rStyle w:val="Hyperlnk"/>
                    <w:noProof/>
                  </w:rPr>
                </w:rPrChange>
              </w:rPr>
              <w:delText>6.5.2</w:delText>
            </w:r>
            <w:r w:rsidDel="00BB79F8">
              <w:rPr>
                <w:rFonts w:asciiTheme="minorHAnsi" w:eastAsiaTheme="minorEastAsia" w:hAnsiTheme="minorHAnsi" w:cstheme="minorBidi"/>
                <w:noProof/>
                <w:sz w:val="22"/>
                <w:lang w:eastAsia="sv-SE"/>
              </w:rPr>
              <w:tab/>
            </w:r>
            <w:r w:rsidRPr="00BB79F8" w:rsidDel="00BB79F8">
              <w:rPr>
                <w:rPrChange w:id="452" w:author="Björn Genfors" w:date="2014-03-31T12:55:00Z">
                  <w:rPr>
                    <w:rStyle w:val="Hyperlnk"/>
                    <w:noProof/>
                  </w:rPr>
                </w:rPrChange>
              </w:rPr>
              <w:delText>Fältregler</w:delText>
            </w:r>
            <w:r w:rsidDel="00BB79F8">
              <w:rPr>
                <w:noProof/>
                <w:webHidden/>
              </w:rPr>
              <w:tab/>
              <w:delText>94</w:delText>
            </w:r>
          </w:del>
        </w:p>
        <w:p w14:paraId="2AADC6C6" w14:textId="77777777" w:rsidR="0027683A" w:rsidDel="00BB79F8" w:rsidRDefault="0027683A">
          <w:pPr>
            <w:pStyle w:val="Innehll3"/>
            <w:tabs>
              <w:tab w:val="left" w:pos="1100"/>
              <w:tab w:val="right" w:leader="dot" w:pos="8664"/>
            </w:tabs>
            <w:rPr>
              <w:del w:id="453" w:author="Björn Genfors" w:date="2014-03-31T12:55:00Z"/>
              <w:rFonts w:asciiTheme="minorHAnsi" w:eastAsiaTheme="minorEastAsia" w:hAnsiTheme="minorHAnsi" w:cstheme="minorBidi"/>
              <w:noProof/>
              <w:sz w:val="22"/>
              <w:lang w:eastAsia="sv-SE"/>
            </w:rPr>
          </w:pPr>
          <w:del w:id="454" w:author="Björn Genfors" w:date="2014-03-31T12:55:00Z">
            <w:r w:rsidRPr="00BB79F8" w:rsidDel="00BB79F8">
              <w:rPr>
                <w:rPrChange w:id="455" w:author="Björn Genfors" w:date="2014-03-31T12:55:00Z">
                  <w:rPr>
                    <w:rStyle w:val="Hyperlnk"/>
                    <w:noProof/>
                  </w:rPr>
                </w:rPrChange>
              </w:rPr>
              <w:lastRenderedPageBreak/>
              <w:delText>6.5.3</w:delText>
            </w:r>
            <w:r w:rsidDel="00BB79F8">
              <w:rPr>
                <w:rFonts w:asciiTheme="minorHAnsi" w:eastAsiaTheme="minorEastAsia" w:hAnsiTheme="minorHAnsi" w:cstheme="minorBidi"/>
                <w:noProof/>
                <w:sz w:val="22"/>
                <w:lang w:eastAsia="sv-SE"/>
              </w:rPr>
              <w:tab/>
            </w:r>
            <w:r w:rsidRPr="00BB79F8" w:rsidDel="00BB79F8">
              <w:rPr>
                <w:rPrChange w:id="456" w:author="Björn Genfors" w:date="2014-03-31T12:55:00Z">
                  <w:rPr>
                    <w:rStyle w:val="Hyperlnk"/>
                    <w:noProof/>
                  </w:rPr>
                </w:rPrChange>
              </w:rPr>
              <w:delText>Övriga regler</w:delText>
            </w:r>
            <w:r w:rsidDel="00BB79F8">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457" w:name="_Toc163963305"/>
      <w:bookmarkStart w:id="458" w:name="_Toc199311100"/>
      <w:bookmarkStart w:id="459" w:name="_Toc199552311"/>
      <w:bookmarkStart w:id="460" w:name="_Toc199552341"/>
      <w:bookmarkStart w:id="461" w:name="_Toc199552434"/>
      <w:bookmarkStart w:id="462"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463" w:author="Björn Genfors" w:date="2014-03-31T13:31:00Z"/>
          <w:b/>
        </w:rPr>
      </w:pPr>
      <w:ins w:id="464"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Innehll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465" w:author="Björn Genfors" w:date="2014-03-28T13:03:00Z"/>
        </w:rPr>
        <w:pPrChange w:id="466"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467" w:name="_Ref384034820"/>
            <w:ins w:id="468" w:author="Björn Genfors" w:date="2014-03-28T13:03:00Z">
              <w:r>
                <w:t xml:space="preserve">R </w:t>
              </w:r>
              <w:r>
                <w:fldChar w:fldCharType="begin"/>
              </w:r>
              <w:r>
                <w:instrText xml:space="preserve"> SEQ R \* ARABIC </w:instrText>
              </w:r>
              <w:r>
                <w:fldChar w:fldCharType="separate"/>
              </w:r>
            </w:ins>
            <w:ins w:id="469" w:author="Björn Genfors" w:date="2014-03-31T13:27:00Z">
              <w:r w:rsidR="002F320B">
                <w:rPr>
                  <w:noProof/>
                </w:rPr>
                <w:t>1</w:t>
              </w:r>
            </w:ins>
            <w:ins w:id="470" w:author="Björn Genfors" w:date="2014-03-28T13:03:00Z">
              <w:r>
                <w:fldChar w:fldCharType="end"/>
              </w:r>
            </w:ins>
            <w:bookmarkEnd w:id="467"/>
            <w:del w:id="471"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472" w:author="Björn Genfors" w:date="2014-03-28T16:21:00Z">
                  <w:rPr>
                    <w:szCs w:val="22"/>
                  </w:rPr>
                </w:rPrChange>
              </w:rPr>
              <w:pPrChange w:id="473" w:author="Björn Genfors" w:date="2014-03-28T16:21:00Z">
                <w:pPr>
                  <w:pStyle w:val="TableText"/>
                  <w:spacing w:line="280" w:lineRule="atLeast"/>
                </w:pPr>
              </w:pPrChange>
            </w:pPr>
            <w:del w:id="474" w:author="Björn Genfors" w:date="2014-03-28T16:21:00Z">
              <w:r w:rsidRPr="00134B9E" w:rsidDel="00134B9E">
                <w:rPr>
                  <w:lang w:val="en-US"/>
                  <w:rPrChange w:id="475" w:author="Björn Genfors" w:date="2014-03-28T16:21:00Z">
                    <w:rPr/>
                  </w:rPrChange>
                </w:rPr>
                <w:delText xml:space="preserve"> Hantera hälsorelaterad tillstånd, utfall av aktivitet – Arkitekturella Beslut</w:delText>
              </w:r>
            </w:del>
            <w:ins w:id="476" w:author="Björn Genfors" w:date="2014-03-28T16:21:00Z">
              <w:r w:rsidR="00134B9E" w:rsidRPr="00134B9E">
                <w:rPr>
                  <w:lang w:val="en-US"/>
                  <w:rPrChange w:id="47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478" w:name="_Ref384034814"/>
            <w:ins w:id="479" w:author="Björn Genfors" w:date="2014-03-28T13:03:00Z">
              <w:r>
                <w:t xml:space="preserve">R </w:t>
              </w:r>
              <w:r>
                <w:fldChar w:fldCharType="begin"/>
              </w:r>
              <w:r>
                <w:instrText xml:space="preserve"> SEQ R \* ARABIC </w:instrText>
              </w:r>
              <w:r>
                <w:fldChar w:fldCharType="separate"/>
              </w:r>
            </w:ins>
            <w:ins w:id="480" w:author="Björn Genfors" w:date="2014-03-31T13:27:00Z">
              <w:r w:rsidR="002F320B">
                <w:rPr>
                  <w:noProof/>
                </w:rPr>
                <w:t>2</w:t>
              </w:r>
            </w:ins>
            <w:ins w:id="481" w:author="Björn Genfors" w:date="2014-03-28T13:03:00Z">
              <w:r>
                <w:fldChar w:fldCharType="end"/>
              </w:r>
            </w:ins>
            <w:bookmarkEnd w:id="478"/>
            <w:del w:id="482"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F91FDC"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483" w:author="Björn Genfors" w:date="2014-03-28T13:04:00Z">
              <w:r>
                <w:t xml:space="preserve">R </w:t>
              </w:r>
              <w:r>
                <w:fldChar w:fldCharType="begin"/>
              </w:r>
              <w:r>
                <w:instrText xml:space="preserve"> SEQ R \* ARABIC </w:instrText>
              </w:r>
              <w:r>
                <w:fldChar w:fldCharType="separate"/>
              </w:r>
            </w:ins>
            <w:ins w:id="484" w:author="Björn Genfors" w:date="2014-03-31T13:27:00Z">
              <w:r w:rsidR="002F320B">
                <w:rPr>
                  <w:noProof/>
                </w:rPr>
                <w:t>3</w:t>
              </w:r>
            </w:ins>
            <w:ins w:id="485" w:author="Björn Genfors" w:date="2014-03-28T13:04:00Z">
              <w:r>
                <w:fldChar w:fldCharType="end"/>
              </w:r>
            </w:ins>
            <w:del w:id="486"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487" w:name="_Ref384036420"/>
            <w:ins w:id="488" w:author="Björn Genfors" w:date="2014-03-28T13:04:00Z">
              <w:r>
                <w:t xml:space="preserve">R </w:t>
              </w:r>
              <w:r>
                <w:fldChar w:fldCharType="begin"/>
              </w:r>
              <w:r>
                <w:instrText xml:space="preserve"> SEQ R \* ARABIC </w:instrText>
              </w:r>
              <w:r>
                <w:fldChar w:fldCharType="separate"/>
              </w:r>
            </w:ins>
            <w:ins w:id="489" w:author="Björn Genfors" w:date="2014-03-31T13:27:00Z">
              <w:r w:rsidR="002F320B">
                <w:rPr>
                  <w:noProof/>
                </w:rPr>
                <w:t>4</w:t>
              </w:r>
            </w:ins>
            <w:ins w:id="490" w:author="Björn Genfors" w:date="2014-03-28T13:04:00Z">
              <w:r>
                <w:fldChar w:fldCharType="end"/>
              </w:r>
            </w:ins>
            <w:bookmarkEnd w:id="487"/>
            <w:del w:id="491"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492"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nk"/>
                </w:rPr>
                <w:t>http://rivta.se/documents/ARK_0001/RIV_Tekniska_Anvisningar_Oversikt_revD.pdf</w:t>
              </w:r>
              <w:r>
                <w:rPr>
                  <w:rStyle w:val="Hyperlnk"/>
                </w:rPr>
                <w:fldChar w:fldCharType="end"/>
              </w:r>
            </w:ins>
            <w:del w:id="493"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494" w:author="Björn Genfors" w:date="2014-03-28T13:02:00Z"/>
        </w:trPr>
        <w:tc>
          <w:tcPr>
            <w:tcW w:w="964" w:type="dxa"/>
          </w:tcPr>
          <w:p w14:paraId="0DCBDF6F" w14:textId="72D5DC1D" w:rsidR="000B0F50" w:rsidRPr="00CC412F" w:rsidRDefault="000B0F50" w:rsidP="00C420B9">
            <w:pPr>
              <w:pStyle w:val="TableText"/>
              <w:rPr>
                <w:ins w:id="495" w:author="Björn Genfors" w:date="2014-03-28T13:02:00Z"/>
              </w:rPr>
            </w:pPr>
            <w:bookmarkStart w:id="496" w:name="_Ref383778264"/>
            <w:ins w:id="497" w:author="Björn Genfors" w:date="2014-03-28T13:04:00Z">
              <w:r>
                <w:t xml:space="preserve">R </w:t>
              </w:r>
              <w:r>
                <w:fldChar w:fldCharType="begin"/>
              </w:r>
              <w:r>
                <w:instrText xml:space="preserve"> SEQ R \* ARABIC </w:instrText>
              </w:r>
              <w:r>
                <w:fldChar w:fldCharType="separate"/>
              </w:r>
            </w:ins>
            <w:ins w:id="498" w:author="Björn Genfors" w:date="2014-03-31T13:27:00Z">
              <w:r w:rsidR="002F320B">
                <w:rPr>
                  <w:noProof/>
                </w:rPr>
                <w:t>5</w:t>
              </w:r>
            </w:ins>
            <w:ins w:id="499" w:author="Björn Genfors" w:date="2014-03-28T13:04:00Z">
              <w:r>
                <w:fldChar w:fldCharType="end"/>
              </w:r>
            </w:ins>
            <w:bookmarkEnd w:id="496"/>
          </w:p>
        </w:tc>
        <w:tc>
          <w:tcPr>
            <w:tcW w:w="2892" w:type="dxa"/>
          </w:tcPr>
          <w:p w14:paraId="6147702D" w14:textId="45BF9CC6" w:rsidR="000B0F50" w:rsidRPr="00CC412F" w:rsidRDefault="000B0F50" w:rsidP="00C420B9">
            <w:pPr>
              <w:pStyle w:val="TableText"/>
              <w:rPr>
                <w:ins w:id="500" w:author="Björn Genfors" w:date="2014-03-28T13:02:00Z"/>
              </w:rPr>
            </w:pPr>
            <w:ins w:id="501"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502" w:author="Björn Genfors" w:date="2014-03-28T13:02:00Z"/>
              </w:rPr>
            </w:pPr>
          </w:p>
        </w:tc>
        <w:tc>
          <w:tcPr>
            <w:tcW w:w="3339" w:type="dxa"/>
          </w:tcPr>
          <w:p w14:paraId="0B2CACB9" w14:textId="3ED57DE9" w:rsidR="000B0F50" w:rsidRDefault="000B0F50">
            <w:pPr>
              <w:pStyle w:val="TableText"/>
              <w:keepNext/>
              <w:rPr>
                <w:ins w:id="503" w:author="Björn Genfors" w:date="2014-03-28T13:02:00Z"/>
                <w:szCs w:val="22"/>
              </w:rPr>
              <w:pPrChange w:id="504" w:author="Björn Genfors" w:date="2014-03-28T13:05:00Z">
                <w:pPr>
                  <w:pStyle w:val="TableText"/>
                  <w:spacing w:line="280" w:lineRule="atLeast"/>
                </w:pPr>
              </w:pPrChange>
            </w:pPr>
            <w:ins w:id="505"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506" w:author="Björn Genfors" w:date="2014-03-28T13:59:00Z"/>
        </w:trPr>
        <w:tc>
          <w:tcPr>
            <w:tcW w:w="964" w:type="dxa"/>
          </w:tcPr>
          <w:p w14:paraId="69CB4660" w14:textId="5CC2EC8B" w:rsidR="005558E1" w:rsidRDefault="00570100" w:rsidP="00C420B9">
            <w:pPr>
              <w:pStyle w:val="TableText"/>
              <w:rPr>
                <w:ins w:id="507" w:author="Björn Genfors" w:date="2014-03-28T13:59:00Z"/>
              </w:rPr>
            </w:pPr>
            <w:bookmarkStart w:id="508" w:name="_Ref383778755"/>
            <w:ins w:id="509" w:author="Björn Genfors" w:date="2014-03-28T14:00:00Z">
              <w:r>
                <w:t xml:space="preserve">R </w:t>
              </w:r>
              <w:r>
                <w:fldChar w:fldCharType="begin"/>
              </w:r>
              <w:r>
                <w:instrText xml:space="preserve"> SEQ R \* ARABIC </w:instrText>
              </w:r>
              <w:r>
                <w:fldChar w:fldCharType="separate"/>
              </w:r>
            </w:ins>
            <w:ins w:id="510" w:author="Björn Genfors" w:date="2014-03-31T13:27:00Z">
              <w:r w:rsidR="002F320B">
                <w:rPr>
                  <w:noProof/>
                </w:rPr>
                <w:t>6</w:t>
              </w:r>
            </w:ins>
            <w:ins w:id="511" w:author="Björn Genfors" w:date="2014-03-28T14:00:00Z">
              <w:r>
                <w:fldChar w:fldCharType="end"/>
              </w:r>
            </w:ins>
            <w:bookmarkEnd w:id="508"/>
          </w:p>
        </w:tc>
        <w:tc>
          <w:tcPr>
            <w:tcW w:w="2892" w:type="dxa"/>
          </w:tcPr>
          <w:p w14:paraId="3657C0D2" w14:textId="77F28541" w:rsidR="005558E1" w:rsidRPr="000B0F50" w:rsidRDefault="00570100" w:rsidP="00F66D4E">
            <w:pPr>
              <w:pStyle w:val="TableText"/>
              <w:rPr>
                <w:ins w:id="512" w:author="Björn Genfors" w:date="2014-03-28T13:59:00Z"/>
              </w:rPr>
            </w:pPr>
            <w:ins w:id="51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514" w:author="Björn Genfors" w:date="2014-03-28T13:59:00Z"/>
              </w:rPr>
            </w:pPr>
          </w:p>
        </w:tc>
        <w:tc>
          <w:tcPr>
            <w:tcW w:w="3339" w:type="dxa"/>
          </w:tcPr>
          <w:p w14:paraId="3E5FB74E" w14:textId="575E9E5A" w:rsidR="005558E1" w:rsidRDefault="00570100" w:rsidP="00F66D4E">
            <w:pPr>
              <w:pStyle w:val="TableText"/>
              <w:keepNext/>
              <w:rPr>
                <w:ins w:id="515" w:author="Björn Genfors" w:date="2014-03-28T13:59:00Z"/>
              </w:rPr>
            </w:pPr>
            <w:ins w:id="516" w:author="Björn Genfors" w:date="2014-03-28T14:00:00Z">
              <w:r>
                <w:t xml:space="preserve">Bilaga </w:t>
              </w:r>
              <w:r w:rsidRPr="00CC412F">
                <w:t>MIM_Mappningar_Get</w:t>
              </w:r>
            </w:ins>
            <w:ins w:id="517" w:author="Björn Genfors" w:date="2014-03-28T14:01:00Z">
              <w:r>
                <w:t>ReferralOutcome</w:t>
              </w:r>
            </w:ins>
            <w:ins w:id="518" w:author="Björn Genfors" w:date="2014-03-28T14:00:00Z">
              <w:r w:rsidRPr="00CC412F">
                <w:t>.xlsx</w:t>
              </w:r>
            </w:ins>
          </w:p>
        </w:tc>
      </w:tr>
      <w:tr w:rsidR="005558E1" w:rsidRPr="00CC412F" w14:paraId="6F1F53DE" w14:textId="77777777" w:rsidTr="00514BAB">
        <w:trPr>
          <w:ins w:id="519" w:author="Björn Genfors" w:date="2014-03-28T13:59:00Z"/>
        </w:trPr>
        <w:tc>
          <w:tcPr>
            <w:tcW w:w="964" w:type="dxa"/>
          </w:tcPr>
          <w:p w14:paraId="1E7D7ACD" w14:textId="4BC6C4FE" w:rsidR="005558E1" w:rsidRDefault="00570100" w:rsidP="00C420B9">
            <w:pPr>
              <w:pStyle w:val="TableText"/>
              <w:rPr>
                <w:ins w:id="520" w:author="Björn Genfors" w:date="2014-03-28T13:59:00Z"/>
              </w:rPr>
            </w:pPr>
            <w:bookmarkStart w:id="521" w:name="_Ref383778677"/>
            <w:ins w:id="522" w:author="Björn Genfors" w:date="2014-03-28T14:00:00Z">
              <w:r>
                <w:t xml:space="preserve">R </w:t>
              </w:r>
              <w:r>
                <w:fldChar w:fldCharType="begin"/>
              </w:r>
              <w:r>
                <w:instrText xml:space="preserve"> SEQ R \* ARABIC </w:instrText>
              </w:r>
              <w:r>
                <w:fldChar w:fldCharType="separate"/>
              </w:r>
            </w:ins>
            <w:ins w:id="523" w:author="Björn Genfors" w:date="2014-03-31T13:27:00Z">
              <w:r w:rsidR="002F320B">
                <w:rPr>
                  <w:noProof/>
                </w:rPr>
                <w:t>7</w:t>
              </w:r>
            </w:ins>
            <w:ins w:id="524" w:author="Björn Genfors" w:date="2014-03-28T14:00:00Z">
              <w:r>
                <w:fldChar w:fldCharType="end"/>
              </w:r>
            </w:ins>
            <w:bookmarkEnd w:id="521"/>
          </w:p>
        </w:tc>
        <w:tc>
          <w:tcPr>
            <w:tcW w:w="2892" w:type="dxa"/>
          </w:tcPr>
          <w:p w14:paraId="4EDCBBED" w14:textId="411E51B5" w:rsidR="005558E1" w:rsidRPr="000B0F50" w:rsidRDefault="00570100" w:rsidP="00F66D4E">
            <w:pPr>
              <w:pStyle w:val="TableText"/>
              <w:rPr>
                <w:ins w:id="525" w:author="Björn Genfors" w:date="2014-03-28T13:59:00Z"/>
              </w:rPr>
            </w:pPr>
            <w:ins w:id="526" w:author="Björn Genfors" w:date="2014-03-28T14:01:00Z">
              <w:r>
                <w:t>CDA-mappning av labbsvar</w:t>
              </w:r>
            </w:ins>
          </w:p>
        </w:tc>
        <w:tc>
          <w:tcPr>
            <w:tcW w:w="2472" w:type="dxa"/>
          </w:tcPr>
          <w:p w14:paraId="05224872" w14:textId="77777777" w:rsidR="005558E1" w:rsidRPr="00CC412F" w:rsidRDefault="005558E1" w:rsidP="00C420B9">
            <w:pPr>
              <w:pStyle w:val="TableText"/>
              <w:rPr>
                <w:ins w:id="527" w:author="Björn Genfors" w:date="2014-03-28T13:59:00Z"/>
              </w:rPr>
            </w:pPr>
          </w:p>
        </w:tc>
        <w:tc>
          <w:tcPr>
            <w:tcW w:w="3339" w:type="dxa"/>
          </w:tcPr>
          <w:p w14:paraId="0F41EC9F" w14:textId="23803232" w:rsidR="005558E1" w:rsidRDefault="00570100" w:rsidP="000B0F50">
            <w:pPr>
              <w:pStyle w:val="TableText"/>
              <w:keepNext/>
              <w:rPr>
                <w:ins w:id="528" w:author="Björn Genfors" w:date="2014-03-28T13:59:00Z"/>
              </w:rPr>
            </w:pPr>
            <w:ins w:id="529" w:author="Björn Genfors" w:date="2014-03-28T14:00:00Z">
              <w:r>
                <w:t xml:space="preserve">Bilaga </w:t>
              </w:r>
            </w:ins>
            <w:ins w:id="530" w:author="Björn Genfors" w:date="2014-03-28T13:59:00Z">
              <w:r w:rsidR="005558E1" w:rsidRPr="00CC412F">
                <w:t>MIM_Mappningar_GetLaboratoryOrderOutcome.xlsx</w:t>
              </w:r>
            </w:ins>
          </w:p>
        </w:tc>
      </w:tr>
      <w:tr w:rsidR="00134B9E" w:rsidRPr="00CC412F" w14:paraId="26D4E408" w14:textId="77777777" w:rsidTr="00514BAB">
        <w:trPr>
          <w:ins w:id="531" w:author="Björn Genfors" w:date="2014-03-28T16:20:00Z"/>
        </w:trPr>
        <w:tc>
          <w:tcPr>
            <w:tcW w:w="964" w:type="dxa"/>
          </w:tcPr>
          <w:p w14:paraId="7BDFB8FE" w14:textId="1BEED530" w:rsidR="00134B9E" w:rsidRDefault="00134B9E" w:rsidP="00C420B9">
            <w:pPr>
              <w:pStyle w:val="TableText"/>
              <w:rPr>
                <w:ins w:id="532" w:author="Björn Genfors" w:date="2014-03-28T16:20:00Z"/>
              </w:rPr>
            </w:pPr>
            <w:bookmarkStart w:id="533" w:name="_Ref383787391"/>
            <w:ins w:id="534" w:author="Björn Genfors" w:date="2014-03-28T16:20:00Z">
              <w:r>
                <w:t xml:space="preserve">R </w:t>
              </w:r>
              <w:r>
                <w:fldChar w:fldCharType="begin"/>
              </w:r>
              <w:r>
                <w:instrText xml:space="preserve"> SEQ R \* ARABIC </w:instrText>
              </w:r>
              <w:r>
                <w:fldChar w:fldCharType="separate"/>
              </w:r>
            </w:ins>
            <w:ins w:id="535" w:author="Björn Genfors" w:date="2014-03-31T13:27:00Z">
              <w:r w:rsidR="002F320B">
                <w:rPr>
                  <w:noProof/>
                </w:rPr>
                <w:t>8</w:t>
              </w:r>
            </w:ins>
            <w:ins w:id="536" w:author="Björn Genfors" w:date="2014-03-28T16:20:00Z">
              <w:r>
                <w:fldChar w:fldCharType="end"/>
              </w:r>
              <w:bookmarkEnd w:id="533"/>
            </w:ins>
          </w:p>
        </w:tc>
        <w:tc>
          <w:tcPr>
            <w:tcW w:w="2892" w:type="dxa"/>
          </w:tcPr>
          <w:p w14:paraId="50C8D49E" w14:textId="7CF36EE6" w:rsidR="00134B9E" w:rsidRDefault="00134B9E" w:rsidP="00F66D4E">
            <w:pPr>
              <w:pStyle w:val="TableText"/>
              <w:rPr>
                <w:ins w:id="537" w:author="Björn Genfors" w:date="2014-03-28T16:20:00Z"/>
              </w:rPr>
            </w:pPr>
            <w:ins w:id="538" w:author="Björn Genfors" w:date="2014-03-28T16:20:00Z">
              <w:r>
                <w:t>PDL i Praktiken</w:t>
              </w:r>
            </w:ins>
          </w:p>
        </w:tc>
        <w:tc>
          <w:tcPr>
            <w:tcW w:w="2472" w:type="dxa"/>
          </w:tcPr>
          <w:p w14:paraId="4391A46A" w14:textId="77777777" w:rsidR="00134B9E" w:rsidRPr="00CC412F" w:rsidRDefault="00134B9E" w:rsidP="00C420B9">
            <w:pPr>
              <w:pStyle w:val="TableText"/>
              <w:rPr>
                <w:ins w:id="539" w:author="Björn Genfors" w:date="2014-03-28T16:20:00Z"/>
              </w:rPr>
            </w:pPr>
          </w:p>
        </w:tc>
        <w:tc>
          <w:tcPr>
            <w:tcW w:w="3339" w:type="dxa"/>
          </w:tcPr>
          <w:p w14:paraId="455D4961" w14:textId="356B2ECA" w:rsidR="00134B9E" w:rsidRDefault="00134B9E" w:rsidP="000B0F50">
            <w:pPr>
              <w:pStyle w:val="TableText"/>
              <w:keepNext/>
              <w:rPr>
                <w:ins w:id="540" w:author="Björn Genfors" w:date="2014-03-28T16:20:00Z"/>
              </w:rPr>
            </w:pPr>
            <w:ins w:id="541" w:author="Björn Genfors" w:date="2014-03-28T16:21:00Z">
              <w:r>
                <w:fldChar w:fldCharType="begin"/>
              </w:r>
              <w:r>
                <w:instrText xml:space="preserve"> HYPERLINK "http://www.cehis.se/arkitektur_och_regelverk/fordjupad_information/" </w:instrText>
              </w:r>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542" w:author="Björn Genfors" w:date="2014-03-28T16:20:00Z"/>
        </w:trPr>
        <w:tc>
          <w:tcPr>
            <w:tcW w:w="964" w:type="dxa"/>
          </w:tcPr>
          <w:p w14:paraId="503CDFEC" w14:textId="347559C5" w:rsidR="00134B9E" w:rsidRDefault="00134B9E" w:rsidP="00C420B9">
            <w:pPr>
              <w:pStyle w:val="TableText"/>
              <w:rPr>
                <w:ins w:id="543" w:author="Björn Genfors" w:date="2014-03-28T16:20:00Z"/>
              </w:rPr>
            </w:pPr>
            <w:bookmarkStart w:id="544" w:name="_Ref383787238"/>
            <w:ins w:id="545" w:author="Björn Genfors" w:date="2014-03-28T16:20:00Z">
              <w:r>
                <w:t xml:space="preserve">R </w:t>
              </w:r>
              <w:r>
                <w:fldChar w:fldCharType="begin"/>
              </w:r>
              <w:r>
                <w:instrText xml:space="preserve"> SEQ R \* ARABIC </w:instrText>
              </w:r>
              <w:r>
                <w:fldChar w:fldCharType="separate"/>
              </w:r>
            </w:ins>
            <w:ins w:id="546" w:author="Björn Genfors" w:date="2014-03-31T13:27:00Z">
              <w:r w:rsidR="002F320B">
                <w:rPr>
                  <w:noProof/>
                </w:rPr>
                <w:t>9</w:t>
              </w:r>
            </w:ins>
            <w:ins w:id="547" w:author="Björn Genfors" w:date="2014-03-28T16:20:00Z">
              <w:r>
                <w:fldChar w:fldCharType="end"/>
              </w:r>
              <w:bookmarkEnd w:id="544"/>
            </w:ins>
          </w:p>
        </w:tc>
        <w:tc>
          <w:tcPr>
            <w:tcW w:w="2892" w:type="dxa"/>
          </w:tcPr>
          <w:p w14:paraId="4A67327B" w14:textId="11005A1C" w:rsidR="00134B9E" w:rsidRDefault="00134B9E" w:rsidP="00F66D4E">
            <w:pPr>
              <w:pStyle w:val="TableText"/>
              <w:rPr>
                <w:ins w:id="548" w:author="Björn Genfors" w:date="2014-03-28T16:20:00Z"/>
              </w:rPr>
            </w:pPr>
            <w:ins w:id="549"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550" w:author="Björn Genfors" w:date="2014-03-28T16:20:00Z"/>
              </w:rPr>
            </w:pPr>
          </w:p>
        </w:tc>
        <w:tc>
          <w:tcPr>
            <w:tcW w:w="3339" w:type="dxa"/>
          </w:tcPr>
          <w:p w14:paraId="0418651B" w14:textId="26CAB6AB" w:rsidR="00134B9E" w:rsidRDefault="00134B9E" w:rsidP="000B0F50">
            <w:pPr>
              <w:pStyle w:val="TableText"/>
              <w:keepNext/>
              <w:rPr>
                <w:ins w:id="551" w:author="Björn Genfors" w:date="2014-03-28T16:20:00Z"/>
              </w:rPr>
            </w:pPr>
            <w:ins w:id="552" w:author="Björn Genfors" w:date="2014-03-28T16:21:00Z">
              <w:r>
                <w:fldChar w:fldCharType="begin"/>
              </w:r>
              <w:r>
                <w:instrText xml:space="preserve"> HYPERLINK "http://en.wikipedia.org/wiki/ISO_8601" </w:instrText>
              </w:r>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553" w:author="Björn Genfors" w:date="2014-03-28T16:20:00Z"/>
        </w:trPr>
        <w:tc>
          <w:tcPr>
            <w:tcW w:w="964" w:type="dxa"/>
          </w:tcPr>
          <w:p w14:paraId="7F3449BA" w14:textId="5B14691D" w:rsidR="00134B9E" w:rsidRDefault="00134B9E" w:rsidP="00C420B9">
            <w:pPr>
              <w:pStyle w:val="TableText"/>
              <w:rPr>
                <w:ins w:id="554" w:author="Björn Genfors" w:date="2014-03-28T16:20:00Z"/>
              </w:rPr>
            </w:pPr>
            <w:bookmarkStart w:id="555" w:name="_Ref384036421"/>
            <w:ins w:id="556" w:author="Björn Genfors" w:date="2014-03-28T16:22:00Z">
              <w:r>
                <w:t xml:space="preserve">R </w:t>
              </w:r>
              <w:r>
                <w:fldChar w:fldCharType="begin"/>
              </w:r>
              <w:r>
                <w:instrText xml:space="preserve"> SEQ R \* ARABIC </w:instrText>
              </w:r>
              <w:r>
                <w:fldChar w:fldCharType="separate"/>
              </w:r>
            </w:ins>
            <w:ins w:id="557" w:author="Björn Genfors" w:date="2014-03-31T13:27:00Z">
              <w:r w:rsidR="002F320B">
                <w:rPr>
                  <w:noProof/>
                </w:rPr>
                <w:t>10</w:t>
              </w:r>
            </w:ins>
            <w:ins w:id="558" w:author="Björn Genfors" w:date="2014-03-28T16:22:00Z">
              <w:r>
                <w:fldChar w:fldCharType="end"/>
              </w:r>
            </w:ins>
            <w:bookmarkEnd w:id="555"/>
          </w:p>
        </w:tc>
        <w:tc>
          <w:tcPr>
            <w:tcW w:w="2892" w:type="dxa"/>
          </w:tcPr>
          <w:p w14:paraId="13FD5318" w14:textId="26630531" w:rsidR="00134B9E" w:rsidRDefault="00134B9E" w:rsidP="00F66D4E">
            <w:pPr>
              <w:pStyle w:val="TableText"/>
              <w:rPr>
                <w:ins w:id="559" w:author="Björn Genfors" w:date="2014-03-28T16:20:00Z"/>
              </w:rPr>
            </w:pPr>
            <w:ins w:id="560"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561" w:author="Björn Genfors" w:date="2014-03-28T16:20:00Z"/>
              </w:rPr>
            </w:pPr>
          </w:p>
        </w:tc>
        <w:tc>
          <w:tcPr>
            <w:tcW w:w="3339" w:type="dxa"/>
          </w:tcPr>
          <w:p w14:paraId="00021C03" w14:textId="230DE35F" w:rsidR="00134B9E" w:rsidRDefault="00134B9E" w:rsidP="000B0F50">
            <w:pPr>
              <w:pStyle w:val="TableText"/>
              <w:keepNext/>
              <w:rPr>
                <w:ins w:id="562" w:author="Björn Genfors" w:date="2014-03-28T16:20:00Z"/>
              </w:rPr>
            </w:pPr>
            <w:ins w:id="563" w:author="Björn Genfors" w:date="2014-03-28T16:22:00Z">
              <w:r>
                <w:fldChar w:fldCharType="begin"/>
              </w:r>
              <w:r>
                <w:instrText xml:space="preserve"> HYPERLINK "https://code.google.com/p/rivta/wiki/ServiceDomainTable" </w:instrText>
              </w:r>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564"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lastRenderedPageBreak/>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565" w:name="_Toc357754843"/>
      <w:bookmarkStart w:id="566" w:name="_Toc384035790"/>
      <w:r w:rsidRPr="00CC412F">
        <w:t>Inledning</w:t>
      </w:r>
      <w:bookmarkEnd w:id="457"/>
      <w:bookmarkEnd w:id="458"/>
      <w:bookmarkEnd w:id="459"/>
      <w:bookmarkEnd w:id="460"/>
      <w:bookmarkEnd w:id="461"/>
      <w:bookmarkEnd w:id="462"/>
      <w:bookmarkEnd w:id="565"/>
      <w:bookmarkEnd w:id="566"/>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567" w:author="Björn Genfors" w:date="2014-03-31T13:00:00Z"/>
        </w:rPr>
      </w:pPr>
      <w:ins w:id="568" w:author="Björn Genfors" w:date="2014-03-31T13:00:00Z">
        <w:r>
          <w:t>Tjänstekontrak</w:t>
        </w:r>
        <w:r w:rsidR="000C61CC">
          <w:t>ten är baserade på RIVTA 2.1 [</w:t>
        </w:r>
      </w:ins>
      <w:ins w:id="569" w:author="Björn Genfors" w:date="2014-03-31T13:11:00Z">
        <w:r w:rsidR="000C61CC">
          <w:fldChar w:fldCharType="begin"/>
        </w:r>
        <w:r w:rsidR="000C61CC">
          <w:instrText xml:space="preserve"> REF _Ref384034814 \h </w:instrText>
        </w:r>
      </w:ins>
      <w:r w:rsidR="000C61CC">
        <w:fldChar w:fldCharType="separate"/>
      </w:r>
      <w:ins w:id="570" w:author="Björn Genfors" w:date="2014-03-31T13:27:00Z">
        <w:r w:rsidR="002F320B">
          <w:t xml:space="preserve">R </w:t>
        </w:r>
        <w:r w:rsidR="002F320B">
          <w:rPr>
            <w:noProof/>
          </w:rPr>
          <w:t>2</w:t>
        </w:r>
      </w:ins>
      <w:ins w:id="571" w:author="Björn Genfors" w:date="2014-03-31T13:11:00Z">
        <w:r w:rsidR="000C61CC">
          <w:fldChar w:fldCharType="end"/>
        </w:r>
      </w:ins>
      <w:ins w:id="572" w:author="Björn Genfors" w:date="2014-03-31T13:00:00Z">
        <w:r>
          <w:t>] och reglerade</w:t>
        </w:r>
        <w:r w:rsidR="000C61CC">
          <w:t xml:space="preserve"> genom arkitekturella beslut [</w:t>
        </w:r>
      </w:ins>
      <w:ins w:id="573" w:author="Björn Genfors" w:date="2014-03-31T13:11:00Z">
        <w:r w:rsidR="000C61CC">
          <w:fldChar w:fldCharType="begin"/>
        </w:r>
        <w:r w:rsidR="000C61CC">
          <w:instrText xml:space="preserve"> REF _Ref384034820 \h </w:instrText>
        </w:r>
      </w:ins>
      <w:r w:rsidR="000C61CC">
        <w:fldChar w:fldCharType="separate"/>
      </w:r>
      <w:ins w:id="574" w:author="Björn Genfors" w:date="2014-03-31T13:27:00Z">
        <w:r w:rsidR="002F320B">
          <w:t xml:space="preserve">R </w:t>
        </w:r>
        <w:r w:rsidR="002F320B">
          <w:rPr>
            <w:noProof/>
          </w:rPr>
          <w:t>1</w:t>
        </w:r>
      </w:ins>
      <w:ins w:id="575" w:author="Björn Genfors" w:date="2014-03-31T13:11:00Z">
        <w:r w:rsidR="000C61CC">
          <w:fldChar w:fldCharType="end"/>
        </w:r>
      </w:ins>
      <w:ins w:id="576" w:author="Björn Genfors" w:date="2014-03-31T13:00:00Z">
        <w:r>
          <w:t xml:space="preserve">].  </w:t>
        </w:r>
      </w:ins>
    </w:p>
    <w:p w14:paraId="3476C042" w14:textId="77777777" w:rsidR="00C345A7" w:rsidRDefault="00C345A7" w:rsidP="00C345A7">
      <w:pPr>
        <w:rPr>
          <w:ins w:id="577" w:author="Björn Genfors" w:date="2014-03-31T13:00:00Z"/>
        </w:rPr>
      </w:pPr>
    </w:p>
    <w:p w14:paraId="4ABA671D" w14:textId="77777777" w:rsidR="00C345A7" w:rsidRDefault="00C345A7" w:rsidP="00C345A7">
      <w:pPr>
        <w:rPr>
          <w:ins w:id="578" w:author="Björn Genfors" w:date="2014-03-31T13:00:00Z"/>
        </w:rPr>
      </w:pPr>
      <w:ins w:id="579"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580" w:author="Björn Genfors" w:date="2014-03-31T13:00:00Z"/>
        </w:rPr>
      </w:pPr>
    </w:p>
    <w:p w14:paraId="1FBC4E1A" w14:textId="77777777" w:rsidR="00C345A7" w:rsidRDefault="00C345A7" w:rsidP="00C345A7">
      <w:pPr>
        <w:rPr>
          <w:ins w:id="581" w:author="Björn Genfors" w:date="2014-03-31T13:00:00Z"/>
        </w:rPr>
      </w:pPr>
      <w:ins w:id="582"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583" w:author="Björn Genfors" w:date="2014-03-31T13:00:00Z"/>
        </w:rPr>
      </w:pPr>
      <w:ins w:id="584"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585" w:author="Björn Genfors" w:date="2014-03-31T13:00:00Z"/>
        </w:rPr>
      </w:pPr>
      <w:del w:id="586"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587" w:author="Björn Genfors" w:date="2014-03-31T13:00:00Z"/>
        </w:rPr>
      </w:pPr>
    </w:p>
    <w:p w14:paraId="1F7DFA28" w14:textId="69FB0006" w:rsidR="00AD6605" w:rsidRPr="00CC412F" w:rsidDel="00C345A7" w:rsidRDefault="00AD6605">
      <w:pPr>
        <w:rPr>
          <w:del w:id="588" w:author="Björn Genfors" w:date="2014-03-31T13:00:00Z"/>
        </w:rPr>
      </w:pPr>
      <w:del w:id="589"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590" w:author="Björn Genfors" w:date="2014-03-31T13:00:00Z"/>
        </w:rPr>
      </w:pPr>
    </w:p>
    <w:p w14:paraId="7957795D" w14:textId="6EBC9FB7" w:rsidR="00AD6605" w:rsidRPr="00CC412F" w:rsidDel="00C345A7" w:rsidRDefault="00AD6605">
      <w:pPr>
        <w:rPr>
          <w:del w:id="591" w:author="Björn Genfors" w:date="2014-03-31T13:00:00Z"/>
        </w:rPr>
      </w:pPr>
      <w:del w:id="592"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593" w:author="Björn Genfors" w:date="2014-03-31T13:00:00Z"/>
        </w:rPr>
      </w:pPr>
    </w:p>
    <w:p w14:paraId="163BDB48" w14:textId="29DE6C16" w:rsidR="00AD6605" w:rsidRPr="00CC412F" w:rsidDel="00C345A7" w:rsidRDefault="00AD6605">
      <w:pPr>
        <w:rPr>
          <w:del w:id="594" w:author="Björn Genfors" w:date="2014-03-31T13:00:00Z"/>
        </w:rPr>
      </w:pPr>
      <w:del w:id="595"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596" w:author="Björn Genfors" w:date="2014-03-31T13:00:00Z"/>
        </w:rPr>
      </w:pPr>
    </w:p>
    <w:p w14:paraId="7A9E8C5F" w14:textId="0E6ED8F8" w:rsidR="00AD6605" w:rsidRPr="00CC412F" w:rsidDel="00C345A7" w:rsidRDefault="00AD6605">
      <w:pPr>
        <w:rPr>
          <w:del w:id="597" w:author="Björn Genfors" w:date="2014-03-31T13:00:00Z"/>
        </w:rPr>
      </w:pPr>
      <w:del w:id="598" w:author="Björn Genfors" w:date="2014-03-31T13:00:00Z">
        <w:r w:rsidRPr="00CC412F" w:rsidDel="00C345A7">
          <w:lastRenderedPageBreak/>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599" w:author="Björn Genfors" w:date="2014-03-28T13:03:00Z">
                                  <w:rPr>
                                    <w:rFonts w:ascii="Calibri" w:hAnsi="Calibri"/>
                                    <w:i/>
                                    <w:sz w:val="24"/>
                                    <w:szCs w:val="24"/>
                                  </w:rPr>
                                </w:rPrChange>
                              </w:rPr>
                            </w:pPr>
                            <w:r w:rsidRPr="000B0F50">
                              <w:rPr>
                                <w:rFonts w:ascii="Calibri" w:hAnsi="Calibri"/>
                                <w:i/>
                                <w:sz w:val="24"/>
                                <w:szCs w:val="24"/>
                                <w:lang w:val="en-US"/>
                                <w:rPrChange w:id="60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01" w:author="Björn Genfors" w:date="2014-03-28T13:03:00Z">
                                  <w:rPr>
                                    <w:rFonts w:ascii="Calibri" w:hAnsi="Calibri"/>
                                    <w:i/>
                                    <w:sz w:val="24"/>
                                    <w:szCs w:val="24"/>
                                  </w:rPr>
                                </w:rPrChange>
                              </w:rPr>
                            </w:pPr>
                            <w:r w:rsidRPr="000B0F50">
                              <w:rPr>
                                <w:rFonts w:ascii="Calibri" w:hAnsi="Calibri"/>
                                <w:i/>
                                <w:sz w:val="24"/>
                                <w:szCs w:val="24"/>
                                <w:lang w:val="en-US"/>
                                <w:rPrChange w:id="60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03" w:author="Björn Genfors" w:date="2014-03-28T13:03:00Z">
                                  <w:rPr>
                                    <w:rFonts w:ascii="Calibri" w:hAnsi="Calibri"/>
                                    <w:i/>
                                    <w:sz w:val="24"/>
                                    <w:szCs w:val="24"/>
                                  </w:rPr>
                                </w:rPrChange>
                              </w:rPr>
                            </w:pPr>
                            <w:r w:rsidRPr="000B0F50">
                              <w:rPr>
                                <w:rFonts w:ascii="Calibri" w:hAnsi="Calibri"/>
                                <w:i/>
                                <w:sz w:val="24"/>
                                <w:szCs w:val="24"/>
                                <w:lang w:val="en-US"/>
                                <w:rPrChange w:id="60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619" w:author="Björn Genfors" w:date="2014-03-28T13:03:00Z">
                            <w:rPr>
                              <w:rFonts w:ascii="Calibri" w:hAnsi="Calibri"/>
                              <w:i/>
                              <w:sz w:val="24"/>
                              <w:szCs w:val="24"/>
                            </w:rPr>
                          </w:rPrChange>
                        </w:rPr>
                      </w:pPr>
                      <w:r w:rsidRPr="000B0F50">
                        <w:rPr>
                          <w:rFonts w:ascii="Calibri" w:hAnsi="Calibri"/>
                          <w:i/>
                          <w:sz w:val="24"/>
                          <w:szCs w:val="24"/>
                          <w:lang w:val="en-US"/>
                          <w:rPrChange w:id="62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21" w:author="Björn Genfors" w:date="2014-03-28T13:03:00Z">
                            <w:rPr>
                              <w:rFonts w:ascii="Calibri" w:hAnsi="Calibri"/>
                              <w:i/>
                              <w:sz w:val="24"/>
                              <w:szCs w:val="24"/>
                            </w:rPr>
                          </w:rPrChange>
                        </w:rPr>
                      </w:pPr>
                      <w:r w:rsidRPr="000B0F50">
                        <w:rPr>
                          <w:rFonts w:ascii="Calibri" w:hAnsi="Calibri"/>
                          <w:i/>
                          <w:sz w:val="24"/>
                          <w:szCs w:val="24"/>
                          <w:lang w:val="en-US"/>
                          <w:rPrChange w:id="62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23" w:author="Björn Genfors" w:date="2014-03-28T13:03:00Z">
                            <w:rPr>
                              <w:rFonts w:ascii="Calibri" w:hAnsi="Calibri"/>
                              <w:i/>
                              <w:sz w:val="24"/>
                              <w:szCs w:val="24"/>
                            </w:rPr>
                          </w:rPrChange>
                        </w:rPr>
                      </w:pPr>
                      <w:r w:rsidRPr="000B0F50">
                        <w:rPr>
                          <w:rFonts w:ascii="Calibri" w:hAnsi="Calibri"/>
                          <w:i/>
                          <w:sz w:val="24"/>
                          <w:szCs w:val="24"/>
                          <w:lang w:val="en-US"/>
                          <w:rPrChange w:id="62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605" w:name="_Toc198086678"/>
      <w:bookmarkStart w:id="606" w:name="_Toc224960918"/>
      <w:bookmarkStart w:id="607" w:name="_Toc357754844"/>
      <w:bookmarkStart w:id="608" w:name="_Toc384035791"/>
      <w:bookmarkStart w:id="609" w:name="_Toc163300578"/>
      <w:bookmarkStart w:id="610" w:name="_Toc163300880"/>
      <w:bookmarkStart w:id="611" w:name="_Toc198366954"/>
      <w:commentRangeStart w:id="612"/>
      <w:r w:rsidRPr="00CC412F">
        <w:t>Versionsinformation</w:t>
      </w:r>
      <w:bookmarkEnd w:id="605"/>
      <w:bookmarkEnd w:id="606"/>
      <w:bookmarkEnd w:id="607"/>
      <w:commentRangeEnd w:id="612"/>
      <w:r w:rsidR="00BB79F8">
        <w:rPr>
          <w:rStyle w:val="Kommentarsreferens"/>
          <w:rFonts w:ascii="Arial" w:eastAsia="ヒラギノ角ゴ Pro W3" w:hAnsi="Arial"/>
          <w:bCs w:val="0"/>
          <w:i/>
          <w:color w:val="000000"/>
          <w:lang w:val="en-GB"/>
        </w:rPr>
        <w:commentReference w:id="612"/>
      </w:r>
      <w:bookmarkEnd w:id="608"/>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r w:rsidRPr="00565935">
        <w:t>.</w:t>
      </w:r>
      <w:commentRangeStart w:id="613"/>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613"/>
      <w:r w:rsidR="00C345A7">
        <w:rPr>
          <w:rStyle w:val="Kommentarsreferens"/>
          <w:rFonts w:ascii="Arial" w:eastAsia="ヒラギノ角ゴ Pro W3" w:hAnsi="Arial"/>
          <w:i/>
          <w:color w:val="000000"/>
          <w:lang w:val="en-GB"/>
        </w:rPr>
        <w:commentReference w:id="613"/>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614" w:name="_Toc357754845"/>
      <w:bookmarkStart w:id="615" w:name="_Toc384035792"/>
      <w:bookmarkStart w:id="616" w:name="_Toc163300882"/>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bookmarkEnd w:id="614"/>
      <w:r w:rsidR="00A14B9C" w:rsidRPr="00565935">
        <w:t>.</w:t>
      </w:r>
      <w:r w:rsidR="0093229E" w:rsidRPr="00565935">
        <w:t>RC</w:t>
      </w:r>
      <w:r w:rsidR="001127AD" w:rsidRPr="00565935">
        <w:t>3</w:t>
      </w:r>
      <w:bookmarkEnd w:id="615"/>
    </w:p>
    <w:p w14:paraId="4C91F4A8" w14:textId="77777777" w:rsidR="007E47C0" w:rsidRPr="00CC412F" w:rsidRDefault="007E47C0" w:rsidP="007E47C0">
      <w:pPr>
        <w:pStyle w:val="Rubrik3"/>
      </w:pPr>
      <w:bookmarkStart w:id="617" w:name="_Toc384035793"/>
      <w:r w:rsidRPr="00CC412F">
        <w:t>Oförändrade tjänstekontrakt</w:t>
      </w:r>
      <w:bookmarkEnd w:id="617"/>
    </w:p>
    <w:p w14:paraId="41E3EFAA" w14:textId="232CABED" w:rsidR="003F5B63" w:rsidRDefault="00565935" w:rsidP="00565935">
      <w:bookmarkStart w:id="618" w:name="_Toc379448220"/>
      <w:r>
        <w:t>Inga oförändrade</w:t>
      </w:r>
      <w:r w:rsidR="003F5B63" w:rsidRPr="00CC412F">
        <w:t xml:space="preserve"> tjänstekontrakt</w:t>
      </w:r>
      <w:bookmarkEnd w:id="618"/>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619" w:name="_Toc384035794"/>
      <w:r w:rsidRPr="00CC412F">
        <w:t>Nya tjänstekontrakt</w:t>
      </w:r>
      <w:bookmarkEnd w:id="619"/>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Rubrik3"/>
        <w:rPr>
          <w:ins w:id="620" w:author="Björn Genfors" w:date="2014-03-31T13:02:00Z"/>
        </w:rPr>
      </w:pPr>
      <w:bookmarkStart w:id="621" w:name="_Toc384035795"/>
      <w:r w:rsidRPr="00CC412F">
        <w:t>Förändrade tjänstekontrakt</w:t>
      </w:r>
      <w:bookmarkEnd w:id="621"/>
    </w:p>
    <w:p w14:paraId="7C4CFC1B" w14:textId="1888AEF4" w:rsidR="00653CA6" w:rsidRPr="00653CA6" w:rsidRDefault="00653CA6">
      <w:pPr>
        <w:pPrChange w:id="622" w:author="Björn Genfors" w:date="2014-03-31T13:02:00Z">
          <w:pPr>
            <w:pStyle w:val="Rubrik3"/>
          </w:pPr>
        </w:pPrChange>
      </w:pPr>
      <w:ins w:id="623" w:author="Björn Genfors" w:date="2014-03-31T13:02:00Z">
        <w:r w:rsidRPr="00C420B9">
          <w:t>Förändrade kontrakt från och med version 2.0.RC13</w:t>
        </w:r>
      </w:ins>
    </w:p>
    <w:p w14:paraId="1EF82EB2" w14:textId="7D3A0B07" w:rsidR="00565935" w:rsidRPr="00CC412F" w:rsidRDefault="00565935" w:rsidP="00565935">
      <w:pPr>
        <w:numPr>
          <w:ilvl w:val="0"/>
          <w:numId w:val="27"/>
        </w:numPr>
      </w:pPr>
      <w:r>
        <w:t xml:space="preserve">GetReferralOutcome, version </w:t>
      </w:r>
      <w:commentRangeStart w:id="624"/>
      <w:r>
        <w:t>2.1</w:t>
      </w:r>
      <w:commentRangeEnd w:id="624"/>
      <w:r w:rsidR="00653CA6">
        <w:rPr>
          <w:rStyle w:val="Kommentarsreferens"/>
          <w:rFonts w:ascii="Arial" w:eastAsia="ヒラギノ角ゴ Pro W3" w:hAnsi="Arial"/>
          <w:i/>
          <w:color w:val="000000"/>
          <w:lang w:val="en-GB"/>
        </w:rPr>
        <w:commentReference w:id="624"/>
      </w:r>
    </w:p>
    <w:p w14:paraId="1C2141C8" w14:textId="29750DAF" w:rsidR="00653CA6" w:rsidRDefault="00565935" w:rsidP="00565935">
      <w:pPr>
        <w:numPr>
          <w:ilvl w:val="0"/>
          <w:numId w:val="27"/>
        </w:numPr>
        <w:rPr>
          <w:ins w:id="625" w:author="Björn Genfors" w:date="2014-03-31T13:03:00Z"/>
        </w:rPr>
      </w:pPr>
      <w:del w:id="626" w:author="Björn Genfors" w:date="2014-03-31T13:03:00Z">
        <w:r w:rsidRPr="00CC412F" w:rsidDel="00CF35C5">
          <w:delText>GetLab</w:delText>
        </w:r>
        <w:r w:rsidDel="00CF35C5">
          <w:delText>oratoryOrderOutcome, version 2.1</w:delText>
        </w:r>
      </w:del>
      <w:ins w:id="627"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628" w:author="Björn Genfors" w:date="2014-03-31T13:03:00Z">
        <w:r w:rsidRPr="00CC412F">
          <w:t>GetLab</w:t>
        </w:r>
        <w:r>
          <w:t>oratoryOrderOutcome, version 2.1</w:t>
        </w:r>
      </w:ins>
    </w:p>
    <w:p w14:paraId="6CA1D625" w14:textId="1CF9407F" w:rsidR="00565935" w:rsidDel="00653CA6" w:rsidRDefault="00565935" w:rsidP="00565935">
      <w:pPr>
        <w:rPr>
          <w:del w:id="629" w:author="Björn Genfors" w:date="2014-03-31T13:02:00Z"/>
        </w:rPr>
      </w:pPr>
    </w:p>
    <w:p w14:paraId="73D32463" w14:textId="79945C30" w:rsidR="00C420B9" w:rsidDel="00653CA6" w:rsidRDefault="00C420B9" w:rsidP="00565935">
      <w:pPr>
        <w:rPr>
          <w:del w:id="630" w:author="Björn Genfors" w:date="2014-03-31T13:02:00Z"/>
        </w:rPr>
      </w:pPr>
    </w:p>
    <w:p w14:paraId="0627F1AA" w14:textId="57F18955" w:rsidR="00C420B9" w:rsidDel="00653CA6" w:rsidRDefault="00C420B9" w:rsidP="00565935">
      <w:pPr>
        <w:rPr>
          <w:del w:id="631" w:author="Björn Genfors" w:date="2014-03-31T13:02:00Z"/>
        </w:rPr>
      </w:pPr>
    </w:p>
    <w:p w14:paraId="456EB86F" w14:textId="4A63737B" w:rsidR="00C420B9" w:rsidDel="00653CA6" w:rsidRDefault="00C420B9" w:rsidP="00565935">
      <w:pPr>
        <w:rPr>
          <w:del w:id="632" w:author="Björn Genfors" w:date="2014-03-31T13:02:00Z"/>
        </w:rPr>
      </w:pPr>
    </w:p>
    <w:p w14:paraId="43A66493" w14:textId="65165A00" w:rsidR="00C420B9" w:rsidRPr="00565935" w:rsidDel="00653CA6" w:rsidRDefault="00C420B9" w:rsidP="00565935">
      <w:pPr>
        <w:rPr>
          <w:del w:id="633" w:author="Björn Genfors" w:date="2014-03-31T13:02:00Z"/>
        </w:rPr>
      </w:pPr>
    </w:p>
    <w:p w14:paraId="1E52EDFF" w14:textId="07DA035A" w:rsidR="00A7296B" w:rsidRPr="00C420B9" w:rsidDel="00653CA6" w:rsidRDefault="00A7296B" w:rsidP="003A6D72">
      <w:pPr>
        <w:rPr>
          <w:del w:id="634" w:author="Björn Genfors" w:date="2014-03-31T13:02:00Z"/>
        </w:rPr>
      </w:pPr>
      <w:del w:id="635" w:author="Björn Genfors" w:date="2014-03-31T13:02:00Z">
        <w:r w:rsidRPr="00C420B9" w:rsidDel="00653CA6">
          <w:delText>Förändrade kontrakt från och med version 2.0.RC13</w:delText>
        </w:r>
      </w:del>
    </w:p>
    <w:p w14:paraId="3DDEFC1A" w14:textId="0CC13C7D" w:rsidR="008636CB" w:rsidRPr="00C420B9" w:rsidRDefault="008636CB">
      <w:pPr>
        <w:pPrChange w:id="636"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637"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638" w:author="Björn Genfors" w:date="2014-03-31T13:03:00Z"/>
                <w:rFonts w:eastAsia="Times New Roman" w:cs="Arial"/>
                <w:sz w:val="24"/>
                <w:lang w:eastAsia="sv-SE"/>
              </w:rPr>
            </w:pPr>
            <w:ins w:id="639"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640" w:author="Björn Genfors" w:date="2014-03-31T13:03:00Z"/>
                <w:rFonts w:eastAsia="Times New Roman" w:cs="Arial"/>
                <w:szCs w:val="20"/>
                <w:lang w:eastAsia="sv-SE"/>
              </w:rPr>
            </w:pPr>
            <w:ins w:id="641"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642" w:author="Björn Genfors" w:date="2014-03-31T13:03:00Z"/>
                <w:rFonts w:eastAsia="Times New Roman" w:cs="Arial"/>
                <w:szCs w:val="20"/>
                <w:lang w:eastAsia="sv-SE"/>
              </w:rPr>
            </w:pPr>
            <w:ins w:id="643"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644" w:author="Björn Genfors" w:date="2014-03-31T13:03:00Z"/>
                <w:rFonts w:eastAsia="Times New Roman" w:cs="Arial"/>
                <w:szCs w:val="20"/>
                <w:lang w:eastAsia="sv-SE"/>
              </w:rPr>
            </w:pPr>
            <w:ins w:id="645"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646"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647"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648" w:author="Björn Genfors" w:date="2014-03-31T13:03:00Z"/>
                <w:rFonts w:eastAsia="Times New Roman" w:cs="Arial"/>
                <w:szCs w:val="20"/>
                <w:lang w:eastAsia="sv-SE"/>
              </w:rPr>
            </w:pPr>
            <w:ins w:id="649"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650" w:author="Björn Genfors" w:date="2014-03-31T13:03:00Z"/>
                <w:rFonts w:eastAsia="Times New Roman" w:cs="Arial"/>
                <w:szCs w:val="20"/>
                <w:lang w:eastAsia="sv-SE"/>
              </w:rPr>
            </w:pPr>
            <w:ins w:id="651"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652" w:author="Björn Genfors" w:date="2014-03-31T13:03:00Z"/>
                <w:rFonts w:eastAsia="Times New Roman" w:cs="Arial"/>
                <w:szCs w:val="20"/>
                <w:lang w:eastAsia="sv-SE"/>
              </w:rPr>
            </w:pPr>
            <w:ins w:id="653"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Rubrik3"/>
      </w:pPr>
      <w:bookmarkStart w:id="654" w:name="_Toc384035796"/>
      <w:r w:rsidRPr="00CC412F">
        <w:t>Utgångna tjänstekontrakt</w:t>
      </w:r>
      <w:bookmarkEnd w:id="654"/>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655" w:name="_Toc357754846"/>
      <w:bookmarkStart w:id="656" w:name="_Toc384035797"/>
      <w:r w:rsidRPr="00CC412F">
        <w:t>Version tidigare</w:t>
      </w:r>
      <w:bookmarkEnd w:id="655"/>
      <w:bookmarkEnd w:id="656"/>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AFD2D46" w14:textId="77777777" w:rsidR="00CF35C5" w:rsidRDefault="00CF35C5">
      <w:pPr>
        <w:spacing w:line="240" w:lineRule="auto"/>
        <w:rPr>
          <w:ins w:id="657" w:author="Björn Genfors" w:date="2014-03-31T13:04:00Z"/>
          <w:rFonts w:eastAsia="Times New Roman"/>
          <w:bCs/>
          <w:sz w:val="30"/>
          <w:szCs w:val="28"/>
        </w:rPr>
      </w:pPr>
      <w:bookmarkStart w:id="658" w:name="_Toc383084509"/>
      <w:bookmarkStart w:id="659" w:name="_Toc383098688"/>
      <w:bookmarkStart w:id="660" w:name="_Toc383101216"/>
      <w:bookmarkStart w:id="661" w:name="_Toc383101741"/>
      <w:bookmarkStart w:id="662" w:name="_Toc383102051"/>
      <w:bookmarkStart w:id="663" w:name="_Toc357754847"/>
      <w:bookmarkEnd w:id="616"/>
      <w:bookmarkEnd w:id="658"/>
      <w:bookmarkEnd w:id="659"/>
      <w:bookmarkEnd w:id="660"/>
      <w:bookmarkEnd w:id="661"/>
      <w:bookmarkEnd w:id="662"/>
      <w:ins w:id="664" w:author="Björn Genfors" w:date="2014-03-31T13:04:00Z">
        <w:r>
          <w:br w:type="page"/>
        </w:r>
      </w:ins>
    </w:p>
    <w:p w14:paraId="0CB18193" w14:textId="74B626D8" w:rsidR="007E47C0" w:rsidRPr="00CC412F" w:rsidRDefault="007E47C0" w:rsidP="007E47C0">
      <w:pPr>
        <w:pStyle w:val="Rubrik1"/>
      </w:pPr>
      <w:bookmarkStart w:id="665" w:name="_Toc384035798"/>
      <w:r w:rsidRPr="00CC412F">
        <w:lastRenderedPageBreak/>
        <w:t>Tjänstedomänens arkitektur</w:t>
      </w:r>
      <w:bookmarkEnd w:id="663"/>
      <w:bookmarkEnd w:id="665"/>
    </w:p>
    <w:p w14:paraId="3EAEA312" w14:textId="77777777" w:rsidR="00CF35C5" w:rsidRDefault="00CF35C5" w:rsidP="00CF35C5">
      <w:pPr>
        <w:rPr>
          <w:ins w:id="666" w:author="Björn Genfors" w:date="2014-03-31T13:09:00Z"/>
        </w:rPr>
      </w:pPr>
      <w:ins w:id="667"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668" w:author="Björn Genfors" w:date="2014-03-31T13:09:00Z"/>
        </w:rPr>
      </w:pPr>
    </w:p>
    <w:p w14:paraId="7F0448AB" w14:textId="77777777" w:rsidR="00CF35C5" w:rsidRDefault="00CF35C5" w:rsidP="00CF35C5">
      <w:pPr>
        <w:rPr>
          <w:ins w:id="669" w:author="Björn Genfors" w:date="2014-03-31T13:09:00Z"/>
        </w:rPr>
      </w:pPr>
      <w:ins w:id="670"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671" w:author="Björn Genfors" w:date="2014-03-31T13:09:00Z"/>
        </w:rPr>
      </w:pPr>
    </w:p>
    <w:p w14:paraId="4ECAB0E2" w14:textId="77777777" w:rsidR="00CF35C5" w:rsidRPr="0096471C" w:rsidRDefault="00CF35C5" w:rsidP="00CF35C5">
      <w:pPr>
        <w:rPr>
          <w:ins w:id="672" w:author="Björn Genfors" w:date="2014-03-31T13:09:00Z"/>
        </w:rPr>
      </w:pPr>
      <w:ins w:id="673"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674" w:author="Björn Genfors" w:date="2014-03-31T13:09:00Z"/>
        </w:rPr>
      </w:pPr>
    </w:p>
    <w:p w14:paraId="3B3C7C2A" w14:textId="77777777" w:rsidR="00CF35C5" w:rsidRDefault="00CF35C5" w:rsidP="00CF35C5">
      <w:pPr>
        <w:rPr>
          <w:ins w:id="675" w:author="Björn Genfors" w:date="2014-03-31T13:09:00Z"/>
        </w:rPr>
      </w:pPr>
      <w:ins w:id="676"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677" w:author="Björn Genfors" w:date="2014-03-31T13:09:00Z"/>
        </w:rPr>
      </w:pPr>
      <w:del w:id="678"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679" w:author="Björn Genfors" w:date="2014-03-31T13:09:00Z"/>
          <w:b/>
          <w:bCs/>
        </w:rPr>
      </w:pPr>
    </w:p>
    <w:p w14:paraId="26787E1B" w14:textId="513B4DE7" w:rsidR="005D57CE" w:rsidRPr="00CC412F" w:rsidDel="00CF35C5" w:rsidRDefault="005D57CE" w:rsidP="005D57CE">
      <w:pPr>
        <w:rPr>
          <w:del w:id="680" w:author="Björn Genfors" w:date="2014-03-31T13:09:00Z"/>
        </w:rPr>
      </w:pPr>
      <w:del w:id="681"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682" w:author="Björn Genfors" w:date="2014-03-31T13:09:00Z"/>
        </w:rPr>
      </w:pPr>
    </w:p>
    <w:p w14:paraId="1BE54821" w14:textId="78035EC6" w:rsidR="005D57CE" w:rsidRPr="00CC412F" w:rsidDel="00CF35C5" w:rsidRDefault="005D57CE" w:rsidP="005D57CE">
      <w:pPr>
        <w:rPr>
          <w:del w:id="683" w:author="Björn Genfors" w:date="2014-03-31T13:09:00Z"/>
        </w:rPr>
      </w:pPr>
      <w:del w:id="684"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685" w:author="Björn Genfors" w:date="2014-03-31T13:09:00Z"/>
        </w:rPr>
      </w:pPr>
    </w:p>
    <w:p w14:paraId="62B850C0" w14:textId="6B4484FC" w:rsidR="007E47C0" w:rsidRPr="00CC412F" w:rsidDel="00CF35C5" w:rsidRDefault="005D57CE" w:rsidP="005D57CE">
      <w:pPr>
        <w:rPr>
          <w:del w:id="686" w:author="Björn Genfors" w:date="2014-03-31T13:09:00Z"/>
        </w:rPr>
      </w:pPr>
      <w:del w:id="687" w:author="Björn Genfors" w:date="2014-03-31T13:09:00Z">
        <w:r w:rsidRPr="00CC412F" w:rsidDel="00CF35C5">
          <w:lastRenderedPageBreak/>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688" w:author="Björn Genfors" w:date="2014-03-31T13:09:00Z"/>
          <w:rFonts w:eastAsia="Times New Roman"/>
          <w:bCs/>
          <w:sz w:val="24"/>
          <w:szCs w:val="26"/>
        </w:rPr>
      </w:pPr>
      <w:bookmarkStart w:id="689" w:name="_Toc357754848"/>
    </w:p>
    <w:p w14:paraId="53FEC8EA" w14:textId="11620D4E" w:rsidR="007E47C0" w:rsidRPr="00CC412F" w:rsidRDefault="007E47C0" w:rsidP="007E47C0">
      <w:pPr>
        <w:pStyle w:val="Rubrik2"/>
      </w:pPr>
      <w:bookmarkStart w:id="690" w:name="_Toc384035799"/>
      <w:r w:rsidRPr="00CC412F">
        <w:t>Flöden</w:t>
      </w:r>
      <w:bookmarkEnd w:id="689"/>
      <w:bookmarkEnd w:id="690"/>
    </w:p>
    <w:p w14:paraId="7DC69096" w14:textId="2E370365" w:rsidR="0031447D" w:rsidRDefault="00016347" w:rsidP="003311B8">
      <w:pPr>
        <w:pStyle w:val="Rubrik3"/>
        <w:rPr>
          <w:ins w:id="691" w:author="Björn Genfors" w:date="2014-03-31T13:09:00Z"/>
        </w:rPr>
      </w:pPr>
      <w:bookmarkStart w:id="692" w:name="_Toc384035800"/>
      <w:r w:rsidRPr="00CC412F">
        <w:t>Flöde 1</w:t>
      </w:r>
      <w:r w:rsidR="006D0182" w:rsidRPr="00CC412F">
        <w:t xml:space="preserve"> – Hämta svar på en konsultationsremiss.</w:t>
      </w:r>
      <w:bookmarkEnd w:id="692"/>
    </w:p>
    <w:p w14:paraId="287EB87D" w14:textId="540C7460" w:rsidR="00CF35C5" w:rsidRPr="00CF35C5" w:rsidRDefault="00CF35C5">
      <w:pPr>
        <w:pPrChange w:id="693" w:author="Björn Genfors" w:date="2014-03-31T13:09:00Z">
          <w:pPr>
            <w:pStyle w:val="Rubrik3"/>
          </w:pPr>
        </w:pPrChange>
      </w:pPr>
      <w:ins w:id="694" w:author="Björn Genfors" w:date="2014-03-31T13:09:00Z">
        <w:r w:rsidRPr="006D487E">
          <w:t xml:space="preserve">Nedanstående diagram visar hur flödet </w:t>
        </w:r>
        <w:r>
          <w:t xml:space="preserve">principiellt </w:t>
        </w:r>
        <w:r w:rsidRPr="006D487E">
          <w:t xml:space="preserve">ser ut när information ur kontraktet </w:t>
        </w:r>
      </w:ins>
      <w:ins w:id="695" w:author="Björn Genfors" w:date="2014-03-31T13:10:00Z">
        <w:r>
          <w:t>GetReferralOutcome</w:t>
        </w:r>
      </w:ins>
      <w:ins w:id="696"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Rubrik4"/>
      </w:pPr>
      <w:r w:rsidRPr="00CC412F">
        <w:t>Arbetsflöde</w:t>
      </w:r>
    </w:p>
    <w:p w14:paraId="30133982" w14:textId="0906EA62" w:rsidR="00804C10" w:rsidRPr="00CC412F" w:rsidDel="00C45FE7" w:rsidRDefault="00804C10" w:rsidP="00804C10">
      <w:pPr>
        <w:rPr>
          <w:del w:id="697" w:author="Björn Genfors" w:date="2014-03-31T13:30:00Z"/>
        </w:rPr>
      </w:pPr>
    </w:p>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rdtext"/>
        <w:rPr>
          <w:del w:id="698" w:author="Björn Genfors" w:date="2014-03-31T13:11:00Z"/>
          <w:color w:val="auto"/>
          <w:rPrChange w:id="699" w:author="Björn Genfors" w:date="2014-03-31T13:13:00Z">
            <w:rPr>
              <w:del w:id="700" w:author="Björn Genfors" w:date="2014-03-31T13:11:00Z"/>
            </w:rPr>
          </w:rPrChange>
        </w:rPr>
      </w:pPr>
      <w:del w:id="701" w:author="Björn Genfors" w:date="2014-03-31T13:11:00Z">
        <w:r w:rsidRPr="000C61CC" w:rsidDel="000C61CC">
          <w:rPr>
            <w:color w:val="auto"/>
            <w:rPrChange w:id="702" w:author="Björn Genfors" w:date="2014-03-31T13:13:00Z">
              <w:rPr/>
            </w:rPrChange>
          </w:rPr>
          <w:delText>Figur: Direktåtkomst inom sammanhållen journalföring</w:delText>
        </w:r>
      </w:del>
    </w:p>
    <w:p w14:paraId="39E35CFE" w14:textId="5700DE84" w:rsidR="00804C10" w:rsidRPr="00CC412F" w:rsidRDefault="000C61CC">
      <w:pPr>
        <w:pStyle w:val="Beskrivning"/>
        <w:pPrChange w:id="703" w:author="Björn Genfors" w:date="2014-03-31T13:11:00Z">
          <w:pPr>
            <w:pStyle w:val="Brdtext"/>
          </w:pPr>
        </w:pPrChange>
      </w:pPr>
      <w:ins w:id="704" w:author="Björn Genfors" w:date="2014-03-31T13:11:00Z">
        <w:r w:rsidRPr="000C61CC">
          <w:rPr>
            <w:color w:val="auto"/>
            <w:rPrChange w:id="705" w:author="Björn Genfors" w:date="2014-03-31T13:13:00Z">
              <w:rPr/>
            </w:rPrChange>
          </w:rPr>
          <w:t xml:space="preserve">Figur </w:t>
        </w:r>
        <w:r w:rsidRPr="000C61CC">
          <w:rPr>
            <w:color w:val="auto"/>
            <w:rPrChange w:id="706" w:author="Björn Genfors" w:date="2014-03-31T13:13:00Z">
              <w:rPr/>
            </w:rPrChange>
          </w:rPr>
          <w:fldChar w:fldCharType="begin"/>
        </w:r>
        <w:r w:rsidRPr="000C61CC">
          <w:rPr>
            <w:color w:val="auto"/>
            <w:rPrChange w:id="707" w:author="Björn Genfors" w:date="2014-03-31T13:13:00Z">
              <w:rPr/>
            </w:rPrChange>
          </w:rPr>
          <w:instrText xml:space="preserve"> SEQ Figur \* ARABIC </w:instrText>
        </w:r>
      </w:ins>
      <w:r w:rsidRPr="000C61CC">
        <w:rPr>
          <w:color w:val="auto"/>
          <w:rPrChange w:id="708" w:author="Björn Genfors" w:date="2014-03-31T13:13:00Z">
            <w:rPr/>
          </w:rPrChange>
        </w:rPr>
        <w:fldChar w:fldCharType="separate"/>
      </w:r>
      <w:ins w:id="709" w:author="Björn Genfors" w:date="2014-03-31T13:27:00Z">
        <w:r w:rsidR="002F320B">
          <w:rPr>
            <w:noProof/>
            <w:color w:val="auto"/>
          </w:rPr>
          <w:t>1</w:t>
        </w:r>
      </w:ins>
      <w:ins w:id="710" w:author="Björn Genfors" w:date="2014-03-31T13:11:00Z">
        <w:r w:rsidRPr="000C61CC">
          <w:rPr>
            <w:color w:val="auto"/>
            <w:rPrChange w:id="711" w:author="Björn Genfors" w:date="2014-03-31T13:13:00Z">
              <w:rPr/>
            </w:rPrChange>
          </w:rPr>
          <w:fldChar w:fldCharType="end"/>
        </w:r>
        <w:r w:rsidRPr="000C61CC">
          <w:rPr>
            <w:color w:val="auto"/>
            <w:rPrChange w:id="712" w:author="Björn Genfors" w:date="2014-03-31T13:13:00Z">
              <w:rPr/>
            </w:rPrChange>
          </w:rPr>
          <w:t xml:space="preserve"> </w:t>
        </w:r>
      </w:ins>
      <w:ins w:id="713" w:author="Björn Genfors" w:date="2014-03-31T13:12:00Z">
        <w:r w:rsidRPr="000C61CC">
          <w:rPr>
            <w:b w:val="0"/>
            <w:color w:val="auto"/>
            <w:rPrChange w:id="714" w:author="Björn Genfors" w:date="2014-03-31T13:13:00Z">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rdtext"/>
        <w:rPr>
          <w:ins w:id="715" w:author="Björn Genfors" w:date="2014-03-31T13:13:00Z"/>
        </w:rPr>
      </w:pPr>
      <w:r w:rsidRPr="00FB06E9">
        <w:rPr>
          <w:noProof/>
          <w:lang w:eastAsia="sv-SE"/>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Beskrivning"/>
        <w:pPrChange w:id="716" w:author="Björn Genfors" w:date="2014-03-31T13:13:00Z">
          <w:pPr>
            <w:pStyle w:val="Brdtext"/>
          </w:pPr>
        </w:pPrChange>
      </w:pPr>
      <w:ins w:id="717"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18" w:author="Björn Genfors" w:date="2014-03-31T13:27:00Z">
        <w:r w:rsidR="002F320B">
          <w:rPr>
            <w:noProof/>
            <w:color w:val="auto"/>
          </w:rPr>
          <w:t>2</w:t>
        </w:r>
      </w:ins>
      <w:ins w:id="719"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Default="00E901DA" w:rsidP="007E47C0">
      <w:pPr>
        <w:rPr>
          <w:ins w:id="720" w:author="Björn Genfors" w:date="2014-03-31T13:16:00Z"/>
        </w:rPr>
      </w:pPr>
      <w:del w:id="721"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22"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Beskrivning"/>
        <w:pPrChange w:id="723" w:author="Björn Genfors" w:date="2014-03-31T13:16:00Z">
          <w:pPr/>
        </w:pPrChange>
      </w:pPr>
      <w:ins w:id="724"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25" w:author="Björn Genfors" w:date="2014-03-31T13:27:00Z">
        <w:r w:rsidR="002F320B">
          <w:rPr>
            <w:noProof/>
            <w:color w:val="auto"/>
          </w:rPr>
          <w:t>3</w:t>
        </w:r>
      </w:ins>
      <w:ins w:id="726"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727" w:author="Björn Genfors" w:date="2014-03-28T13:06:00Z">
              <w:r w:rsidRPr="00CC412F" w:rsidDel="000B0F50">
                <w:rPr>
                  <w:rFonts w:ascii="Times New Roman" w:hAnsi="Times New Roman"/>
                </w:rPr>
                <w:delText>Applikation</w:delText>
              </w:r>
            </w:del>
            <w:ins w:id="728"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729" w:author="Björn Genfors" w:date="2014-03-31T13:30:00Z"/>
        </w:rPr>
      </w:pPr>
    </w:p>
    <w:p w14:paraId="5604CF0B" w14:textId="77777777" w:rsidR="00C45FE7" w:rsidRPr="00CC412F" w:rsidRDefault="00C45FE7" w:rsidP="007E47C0"/>
    <w:p w14:paraId="504E9596" w14:textId="492A0F4C" w:rsidR="007E47C0" w:rsidRDefault="007E47C0" w:rsidP="007E47C0">
      <w:pPr>
        <w:pStyle w:val="Rubrik3"/>
        <w:rPr>
          <w:ins w:id="730" w:author="Björn Genfors" w:date="2014-03-31T13:30:00Z"/>
        </w:rPr>
      </w:pPr>
      <w:bookmarkStart w:id="731" w:name="_Toc384035801"/>
      <w:r w:rsidRPr="00CC412F">
        <w:t xml:space="preserve">Flöde </w:t>
      </w:r>
      <w:r w:rsidR="00261EA5" w:rsidRPr="00CC412F">
        <w:t>2</w:t>
      </w:r>
      <w:r w:rsidR="003F58B4" w:rsidRPr="00CC412F">
        <w:t xml:space="preserve"> – Hämta </w:t>
      </w:r>
      <w:r w:rsidR="00804C10" w:rsidRPr="00CC412F">
        <w:t>mödravårdsinformation</w:t>
      </w:r>
      <w:bookmarkEnd w:id="731"/>
    </w:p>
    <w:p w14:paraId="2AE7BCF7" w14:textId="789F8C97" w:rsidR="00C45FE7" w:rsidRPr="00C45FE7" w:rsidRDefault="00C45FE7">
      <w:pPr>
        <w:pPrChange w:id="732" w:author="Björn Genfors" w:date="2014-03-31T13:30:00Z">
          <w:pPr>
            <w:pStyle w:val="Rubrik3"/>
          </w:pPr>
        </w:pPrChange>
      </w:pPr>
      <w:ins w:id="733"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Rubrik4"/>
        <w:rPr>
          <w:ins w:id="734" w:author="Björn Genfors" w:date="2014-03-31T13:28:00Z"/>
        </w:rPr>
      </w:pPr>
      <w:r w:rsidRPr="00CC412F">
        <w:t>Arbetsflöde</w:t>
      </w:r>
    </w:p>
    <w:p w14:paraId="3122F571" w14:textId="6382DD66" w:rsidR="002F320B" w:rsidRPr="002F320B" w:rsidDel="00C45FE7" w:rsidRDefault="002F320B">
      <w:pPr>
        <w:rPr>
          <w:del w:id="735" w:author="Björn Genfors" w:date="2014-03-31T13:30:00Z"/>
        </w:rPr>
        <w:pPrChange w:id="736" w:author="Björn Genfors" w:date="2014-03-31T13:28:00Z">
          <w:pPr>
            <w:pStyle w:val="Rubrik4"/>
          </w:pPr>
        </w:pPrChange>
      </w:pPr>
    </w:p>
    <w:p w14:paraId="309E45A9" w14:textId="5D61EF0D" w:rsidR="00D654EF" w:rsidRPr="00CC412F" w:rsidDel="00C45FE7" w:rsidRDefault="00D654EF" w:rsidP="00D654EF">
      <w:pPr>
        <w:rPr>
          <w:del w:id="737" w:author="Björn Genfors" w:date="2014-03-31T13:30:00Z"/>
        </w:rPr>
      </w:pPr>
    </w:p>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Beskrivning"/>
        <w:rPr>
          <w:del w:id="738" w:author="Björn Genfors" w:date="2014-03-31T13:14:00Z"/>
        </w:rPr>
        <w:pPrChange w:id="739" w:author="Björn Genfors" w:date="2014-03-31T13:14:00Z">
          <w:pPr>
            <w:pStyle w:val="Brdtext"/>
          </w:pPr>
        </w:pPrChange>
      </w:pPr>
      <w:ins w:id="740"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741" w:author="Björn Genfors" w:date="2014-03-31T13:27:00Z">
        <w:r w:rsidR="002F320B">
          <w:rPr>
            <w:noProof/>
            <w:color w:val="auto"/>
          </w:rPr>
          <w:t>4</w:t>
        </w:r>
      </w:ins>
      <w:ins w:id="742"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743"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Beskrivning"/>
        <w:pPrChange w:id="744" w:author="Björn Genfors" w:date="2014-03-31T13:14:00Z">
          <w:pPr>
            <w:pStyle w:val="Brdtext"/>
          </w:pPr>
        </w:pPrChange>
      </w:pPr>
    </w:p>
    <w:p w14:paraId="2A3EADE2" w14:textId="77777777" w:rsidR="00D654EF" w:rsidRDefault="00D654EF" w:rsidP="00C420B9">
      <w:pPr>
        <w:pStyle w:val="Brdtext"/>
        <w:rPr>
          <w:ins w:id="745" w:author="Björn Genfors" w:date="2014-03-31T13:15:00Z"/>
        </w:rPr>
      </w:pPr>
      <w:r w:rsidRPr="00FB06E9">
        <w:rPr>
          <w:noProof/>
          <w:lang w:eastAsia="sv-SE"/>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Beskrivning"/>
        <w:pPrChange w:id="746" w:author="Björn Genfors" w:date="2014-03-31T13:15:00Z">
          <w:pPr>
            <w:pStyle w:val="Brdtext"/>
          </w:pPr>
        </w:pPrChange>
      </w:pPr>
      <w:ins w:id="747"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48" w:author="Björn Genfors" w:date="2014-03-31T13:27:00Z">
        <w:r w:rsidR="002F320B">
          <w:rPr>
            <w:noProof/>
            <w:color w:val="auto"/>
          </w:rPr>
          <w:t>5</w:t>
        </w:r>
      </w:ins>
      <w:ins w:id="749"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Default="00E901DA" w:rsidP="00D654EF">
      <w:pPr>
        <w:rPr>
          <w:ins w:id="750" w:author="Björn Genfors" w:date="2014-03-31T13:16:00Z"/>
        </w:rPr>
      </w:pPr>
      <w:del w:id="751"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52"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Beskrivning"/>
        <w:pPrChange w:id="753" w:author="Björn Genfors" w:date="2014-03-31T13:16:00Z">
          <w:pPr/>
        </w:pPrChange>
      </w:pPr>
      <w:ins w:id="754"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55" w:author="Björn Genfors" w:date="2014-03-31T13:27:00Z">
        <w:r w:rsidR="002F320B">
          <w:rPr>
            <w:noProof/>
            <w:color w:val="auto"/>
          </w:rPr>
          <w:t>6</w:t>
        </w:r>
      </w:ins>
      <w:ins w:id="756"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757" w:author="Björn Genfors" w:date="2014-03-31T13:30:00Z"/>
        </w:rPr>
      </w:pPr>
    </w:p>
    <w:p w14:paraId="28460C9D" w14:textId="77777777" w:rsidR="00C45FE7" w:rsidRPr="00CC412F" w:rsidRDefault="00C45FE7" w:rsidP="00D654EF"/>
    <w:p w14:paraId="785AB017" w14:textId="77777777" w:rsidR="00C45FE7" w:rsidRDefault="00D654EF" w:rsidP="00E901DA">
      <w:pPr>
        <w:pStyle w:val="Rubrik3"/>
        <w:rPr>
          <w:ins w:id="758" w:author="Björn Genfors" w:date="2014-03-31T13:29:00Z"/>
        </w:rPr>
      </w:pPr>
      <w:bookmarkStart w:id="759" w:name="_Toc384035802"/>
      <w:r w:rsidRPr="00CC412F">
        <w:t xml:space="preserve">Flöde 3 – Hämta </w:t>
      </w:r>
      <w:r w:rsidR="004078E1" w:rsidRPr="00CC412F">
        <w:t>patienters kemilaboratoriesvar</w:t>
      </w:r>
    </w:p>
    <w:p w14:paraId="5BF8C8B1" w14:textId="0489870C" w:rsidR="00D654EF" w:rsidRPr="00CC412F" w:rsidRDefault="00C45FE7">
      <w:pPr>
        <w:pPrChange w:id="760" w:author="Björn Genfors" w:date="2014-03-31T13:30:00Z">
          <w:pPr>
            <w:pStyle w:val="Rubrik3"/>
          </w:pPr>
        </w:pPrChange>
      </w:pPr>
      <w:ins w:id="761"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762" w:author="Björn Genfors" w:date="2014-03-31T13:29:00Z">
        <w:r w:rsidR="004078E1" w:rsidRPr="00CC412F" w:rsidDel="00C45FE7">
          <w:delText>.</w:delText>
        </w:r>
      </w:del>
      <w:bookmarkEnd w:id="759"/>
    </w:p>
    <w:p w14:paraId="5B256735" w14:textId="77777777" w:rsidR="00E901DA" w:rsidRPr="00CC412F" w:rsidRDefault="00E901DA" w:rsidP="00E901DA">
      <w:pPr>
        <w:pStyle w:val="Rubrik4"/>
      </w:pPr>
      <w:r w:rsidRPr="00CC412F">
        <w:t>Arbetsflöde</w:t>
      </w:r>
    </w:p>
    <w:p w14:paraId="44F54CCC" w14:textId="75588298" w:rsidR="00E901DA" w:rsidRPr="00CC412F" w:rsidDel="00C45FE7" w:rsidRDefault="00E901DA" w:rsidP="00E901DA">
      <w:pPr>
        <w:rPr>
          <w:del w:id="763" w:author="Björn Genfors" w:date="2014-03-31T13:29:00Z"/>
        </w:rPr>
      </w:pPr>
    </w:p>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Beskrivning"/>
        <w:rPr>
          <w:del w:id="764" w:author="Björn Genfors" w:date="2014-03-31T13:14:00Z"/>
          <w:rPrChange w:id="765" w:author="Björn Genfors" w:date="2014-03-31T13:14:00Z">
            <w:rPr>
              <w:del w:id="766" w:author="Björn Genfors" w:date="2014-03-31T13:14:00Z"/>
              <w:highlight w:val="yellow"/>
            </w:rPr>
          </w:rPrChange>
        </w:rPr>
        <w:pPrChange w:id="767" w:author="Björn Genfors" w:date="2014-03-31T13:14:00Z">
          <w:pPr/>
        </w:pPrChange>
      </w:pPr>
      <w:ins w:id="768"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769" w:author="Björn Genfors" w:date="2014-03-31T13:27:00Z">
        <w:r w:rsidR="002F320B">
          <w:rPr>
            <w:noProof/>
            <w:color w:val="auto"/>
          </w:rPr>
          <w:t>7</w:t>
        </w:r>
      </w:ins>
      <w:ins w:id="770"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Beskrivning"/>
        <w:rPr>
          <w:del w:id="771" w:author="Björn Genfors" w:date="2014-03-31T13:14:00Z"/>
        </w:rPr>
        <w:pPrChange w:id="772" w:author="Björn Genfors" w:date="2014-03-31T13:14:00Z">
          <w:pPr>
            <w:pStyle w:val="Brdtext"/>
          </w:pPr>
        </w:pPrChange>
      </w:pPr>
      <w:del w:id="773" w:author="Björn Genfors" w:date="2014-03-31T13:14:00Z">
        <w:r w:rsidRPr="00CC412F" w:rsidDel="000C61CC">
          <w:delText>Figur: Direktåtkomst inom sammanhållen journalföring</w:delText>
        </w:r>
      </w:del>
    </w:p>
    <w:p w14:paraId="7CA80918" w14:textId="77777777" w:rsidR="00E901DA" w:rsidRPr="00CC412F" w:rsidRDefault="00E901DA">
      <w:pPr>
        <w:pStyle w:val="Beskrivning"/>
        <w:pPrChange w:id="774" w:author="Björn Genfors" w:date="2014-03-31T13:14:00Z">
          <w:pPr>
            <w:pStyle w:val="Brdtext"/>
          </w:pPr>
        </w:pPrChange>
      </w:pPr>
    </w:p>
    <w:p w14:paraId="5571D9E0" w14:textId="77777777" w:rsidR="00E901DA" w:rsidRDefault="00E901DA" w:rsidP="00C420B9">
      <w:pPr>
        <w:pStyle w:val="Brdtext"/>
        <w:rPr>
          <w:ins w:id="775" w:author="Björn Genfors" w:date="2014-03-31T13:15:00Z"/>
        </w:rPr>
      </w:pPr>
      <w:r w:rsidRPr="00FB06E9">
        <w:rPr>
          <w:noProof/>
          <w:lang w:eastAsia="sv-SE"/>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Beskrivning"/>
        <w:rPr>
          <w:ins w:id="776" w:author="Björn Genfors" w:date="2014-03-31T13:15:00Z"/>
          <w:color w:val="auto"/>
        </w:rPr>
        <w:pPrChange w:id="777" w:author="Björn Genfors" w:date="2014-03-31T13:15:00Z">
          <w:pPr>
            <w:pStyle w:val="Brdtext"/>
          </w:pPr>
        </w:pPrChange>
      </w:pPr>
      <w:ins w:id="77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779" w:author="Björn Genfors" w:date="2014-03-31T13:27:00Z">
        <w:r w:rsidR="002F320B">
          <w:rPr>
            <w:noProof/>
            <w:color w:val="auto"/>
          </w:rPr>
          <w:t>8</w:t>
        </w:r>
      </w:ins>
      <w:ins w:id="78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781" w:author="Björn Genfors" w:date="2014-03-31T13:15:00Z">
          <w:pPr>
            <w:pStyle w:val="Brdtext"/>
          </w:pPr>
        </w:pPrChange>
      </w:pP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782"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Default="00E901DA" w:rsidP="00E901DA">
      <w:pPr>
        <w:rPr>
          <w:ins w:id="783" w:author="Björn Genfors" w:date="2014-03-31T13:16:00Z"/>
        </w:rPr>
      </w:pPr>
      <w:del w:id="784"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785"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Beskrivning"/>
        <w:pPrChange w:id="786" w:author="Björn Genfors" w:date="2014-03-31T13:16:00Z">
          <w:pPr/>
        </w:pPrChange>
      </w:pPr>
      <w:ins w:id="787"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788" w:author="Björn Genfors" w:date="2014-03-31T13:27:00Z">
        <w:r w:rsidR="002F320B">
          <w:rPr>
            <w:noProof/>
            <w:color w:val="auto"/>
          </w:rPr>
          <w:t>9</w:t>
        </w:r>
      </w:ins>
      <w:ins w:id="789"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790" w:author="Björn Genfors" w:date="2014-03-31T13:30:00Z"/>
        </w:rPr>
      </w:pPr>
    </w:p>
    <w:p w14:paraId="40231F52" w14:textId="77777777" w:rsidR="00C45FE7" w:rsidRPr="00CC412F" w:rsidRDefault="00C45FE7" w:rsidP="00D654EF"/>
    <w:p w14:paraId="11F5A5A7" w14:textId="12178561" w:rsidR="00156D6C" w:rsidRDefault="00156D6C" w:rsidP="00156D6C">
      <w:pPr>
        <w:pStyle w:val="Rubrik3"/>
        <w:rPr>
          <w:ins w:id="791" w:author="Björn Genfors" w:date="2014-03-31T13:29:00Z"/>
        </w:rPr>
      </w:pPr>
      <w:bookmarkStart w:id="792" w:name="_Toc384035803"/>
      <w:r w:rsidRPr="00CC412F">
        <w:t>Flöde 4 – Hämta EKG data</w:t>
      </w:r>
      <w:bookmarkEnd w:id="792"/>
    </w:p>
    <w:p w14:paraId="017F69DB" w14:textId="14259D2C" w:rsidR="00C45FE7" w:rsidRPr="00C45FE7" w:rsidRDefault="00C45FE7">
      <w:pPr>
        <w:pPrChange w:id="793" w:author="Björn Genfors" w:date="2014-03-31T13:29:00Z">
          <w:pPr>
            <w:pStyle w:val="Rubrik3"/>
          </w:pPr>
        </w:pPrChange>
      </w:pPr>
      <w:ins w:id="794"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Rubrik4"/>
      </w:pPr>
      <w:r w:rsidRPr="00CC412F">
        <w:t>Arbetsflöde</w:t>
      </w:r>
    </w:p>
    <w:p w14:paraId="0A6418AE" w14:textId="0F3B83DA" w:rsidR="00156D6C" w:rsidRPr="00CC412F" w:rsidDel="00C45FE7" w:rsidRDefault="00156D6C" w:rsidP="00156D6C">
      <w:pPr>
        <w:rPr>
          <w:del w:id="795" w:author="Björn Genfors" w:date="2014-03-31T13:29:00Z"/>
        </w:rPr>
      </w:pPr>
    </w:p>
    <w:p w14:paraId="3D13850E" w14:textId="77777777" w:rsidR="00156D6C" w:rsidRPr="00CC412F" w:rsidRDefault="00156D6C" w:rsidP="00156D6C">
      <w:pPr>
        <w:rPr>
          <w:highlight w:val="yellow"/>
        </w:rPr>
      </w:pPr>
      <w:r w:rsidRPr="00FB06E9">
        <w:rPr>
          <w:noProof/>
          <w:lang w:eastAsia="sv-SE"/>
        </w:rPr>
        <w:lastRenderedPageBreak/>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Beskrivning"/>
        <w:rPr>
          <w:del w:id="796" w:author="Björn Genfors" w:date="2014-03-31T13:14:00Z"/>
          <w:rPrChange w:id="797" w:author="Björn Genfors" w:date="2014-03-31T13:14:00Z">
            <w:rPr>
              <w:del w:id="798" w:author="Björn Genfors" w:date="2014-03-31T13:14:00Z"/>
              <w:highlight w:val="yellow"/>
            </w:rPr>
          </w:rPrChange>
        </w:rPr>
        <w:pPrChange w:id="799" w:author="Björn Genfors" w:date="2014-03-31T13:14:00Z">
          <w:pPr/>
        </w:pPrChange>
      </w:pPr>
      <w:ins w:id="800"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801" w:author="Björn Genfors" w:date="2014-03-31T13:27:00Z">
        <w:r w:rsidR="002F320B">
          <w:rPr>
            <w:noProof/>
            <w:color w:val="auto"/>
          </w:rPr>
          <w:t>10</w:t>
        </w:r>
      </w:ins>
      <w:ins w:id="802"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Beskrivning"/>
        <w:rPr>
          <w:del w:id="803" w:author="Björn Genfors" w:date="2014-03-31T13:14:00Z"/>
        </w:rPr>
        <w:pPrChange w:id="804" w:author="Björn Genfors" w:date="2014-03-31T13:14:00Z">
          <w:pPr>
            <w:pStyle w:val="Brdtext"/>
          </w:pPr>
        </w:pPrChange>
      </w:pPr>
      <w:del w:id="805" w:author="Björn Genfors" w:date="2014-03-31T13:14:00Z">
        <w:r w:rsidRPr="00CC412F" w:rsidDel="000C61CC">
          <w:delText>Figur: Direktåtkomst inom sammanhållen journalföring</w:delText>
        </w:r>
      </w:del>
    </w:p>
    <w:p w14:paraId="05EED647" w14:textId="77777777" w:rsidR="00156D6C" w:rsidRPr="00CC412F" w:rsidRDefault="00156D6C">
      <w:pPr>
        <w:pStyle w:val="Beskrivning"/>
        <w:pPrChange w:id="806" w:author="Björn Genfors" w:date="2014-03-31T13:14:00Z">
          <w:pPr>
            <w:pStyle w:val="Brdtext"/>
          </w:pPr>
        </w:pPrChange>
      </w:pPr>
    </w:p>
    <w:p w14:paraId="369F0EC0" w14:textId="77777777" w:rsidR="00156D6C" w:rsidRDefault="00156D6C" w:rsidP="00C420B9">
      <w:pPr>
        <w:pStyle w:val="Brdtext"/>
        <w:rPr>
          <w:ins w:id="807" w:author="Björn Genfors" w:date="2014-03-31T13:15:00Z"/>
        </w:rPr>
      </w:pPr>
      <w:r w:rsidRPr="00FB06E9">
        <w:rPr>
          <w:noProof/>
          <w:lang w:eastAsia="sv-SE"/>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Beskrivning"/>
        <w:rPr>
          <w:ins w:id="808" w:author="Björn Genfors" w:date="2014-03-31T13:15:00Z"/>
          <w:color w:val="auto"/>
        </w:rPr>
        <w:pPrChange w:id="809" w:author="Björn Genfors" w:date="2014-03-31T13:15:00Z">
          <w:pPr>
            <w:pStyle w:val="Brdtext"/>
          </w:pPr>
        </w:pPrChange>
      </w:pPr>
      <w:ins w:id="810" w:author="Björn Genfors" w:date="2014-03-31T13:15:00Z">
        <w:r w:rsidRPr="007B193A">
          <w:rPr>
            <w:color w:val="auto"/>
          </w:rPr>
          <w:lastRenderedPageBreak/>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11" w:author="Björn Genfors" w:date="2014-03-31T13:27:00Z">
        <w:r w:rsidR="002F320B">
          <w:rPr>
            <w:noProof/>
            <w:color w:val="auto"/>
          </w:rPr>
          <w:t>11</w:t>
        </w:r>
      </w:ins>
      <w:ins w:id="812"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813" w:author="Björn Genfors" w:date="2014-03-31T13:15:00Z">
          <w:pPr>
            <w:pStyle w:val="Brdtext"/>
          </w:pPr>
        </w:pPrChange>
      </w:pPr>
    </w:p>
    <w:p w14:paraId="0F05B4FE" w14:textId="77777777" w:rsidR="00156D6C" w:rsidRPr="000B0F50" w:rsidRDefault="00156D6C" w:rsidP="00156D6C">
      <w:pPr>
        <w:pStyle w:val="Rubrik5"/>
        <w:rPr>
          <w:rPrChange w:id="814" w:author="Björn Genfors" w:date="2014-03-28T13:06:00Z">
            <w:rPr>
              <w:highlight w:val="yellow"/>
            </w:rPr>
          </w:rPrChange>
        </w:rPr>
      </w:pPr>
      <w:r w:rsidRPr="000B0F50">
        <w:rPr>
          <w:rPrChange w:id="815"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816">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817" w:author="Björn Genfors" w:date="2014-03-28T13:06:00Z">
                  <w:rPr>
                    <w:rFonts w:ascii="Times New Roman" w:hAnsi="Times New Roman"/>
                    <w:b/>
                    <w:highlight w:val="yellow"/>
                  </w:rPr>
                </w:rPrChange>
              </w:rPr>
            </w:pPr>
            <w:r w:rsidRPr="000B0F50">
              <w:rPr>
                <w:rFonts w:ascii="Times New Roman" w:hAnsi="Times New Roman"/>
                <w:b/>
                <w:rPrChange w:id="818"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819" w:author="Björn Genfors" w:date="2014-03-28T13:06:00Z">
                  <w:rPr>
                    <w:rFonts w:ascii="Times New Roman" w:hAnsi="Times New Roman"/>
                    <w:b/>
                    <w:highlight w:val="yellow"/>
                  </w:rPr>
                </w:rPrChange>
              </w:rPr>
            </w:pPr>
            <w:r w:rsidRPr="000B0F50">
              <w:rPr>
                <w:rFonts w:ascii="Times New Roman" w:hAnsi="Times New Roman"/>
                <w:b/>
                <w:rPrChange w:id="820"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821"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822" w:author="Björn Genfors" w:date="2014-03-28T13:07:00Z">
            <w:trPr>
              <w:gridAfter w:val="0"/>
              <w:trHeight w:val="709"/>
            </w:trPr>
          </w:trPrChange>
        </w:trPr>
        <w:tc>
          <w:tcPr>
            <w:tcW w:w="1027" w:type="pct"/>
            <w:tcBorders>
              <w:top w:val="single" w:sz="6" w:space="0" w:color="auto"/>
            </w:tcBorders>
            <w:tcPrChange w:id="823"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824" w:author="Björn Genfors" w:date="2014-03-28T13:06:00Z">
                  <w:rPr>
                    <w:rFonts w:ascii="Times New Roman" w:hAnsi="Times New Roman"/>
                    <w:highlight w:val="yellow"/>
                  </w:rPr>
                </w:rPrChange>
              </w:rPr>
            </w:pPr>
            <w:r w:rsidRPr="000B0F50">
              <w:rPr>
                <w:rFonts w:ascii="Times New Roman" w:hAnsi="Times New Roman"/>
                <w:rPrChange w:id="825" w:author="Björn Genfors" w:date="2014-03-28T13:06:00Z">
                  <w:rPr>
                    <w:rFonts w:ascii="Times New Roman" w:hAnsi="Times New Roman"/>
                    <w:highlight w:val="yellow"/>
                  </w:rPr>
                </w:rPrChange>
              </w:rPr>
              <w:t>Patienten</w:t>
            </w:r>
          </w:p>
        </w:tc>
        <w:tc>
          <w:tcPr>
            <w:tcW w:w="3973" w:type="pct"/>
            <w:tcBorders>
              <w:top w:val="single" w:sz="6" w:space="0" w:color="auto"/>
            </w:tcBorders>
            <w:tcPrChange w:id="826"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827" w:author="Björn Genfors" w:date="2014-03-28T13:06:00Z">
                  <w:rPr>
                    <w:rFonts w:ascii="Times New Roman" w:hAnsi="Times New Roman"/>
                    <w:highlight w:val="yellow"/>
                  </w:rPr>
                </w:rPrChange>
              </w:rPr>
            </w:pPr>
            <w:r w:rsidRPr="000B0F50">
              <w:rPr>
                <w:rFonts w:ascii="Times New Roman" w:hAnsi="Times New Roman"/>
                <w:rPrChange w:id="828" w:author="Björn Genfors" w:date="2014-03-28T13:06:00Z">
                  <w:rPr>
                    <w:rFonts w:ascii="Times New Roman" w:hAnsi="Times New Roman"/>
                    <w:highlight w:val="yellow"/>
                  </w:rPr>
                </w:rPrChange>
              </w:rPr>
              <w:t xml:space="preserve">Den patient som vill få tillgång till sin </w:t>
            </w:r>
            <w:del w:id="829" w:author="Björn Genfors" w:date="2014-03-31T13:17:00Z">
              <w:r w:rsidRPr="000B0F50" w:rsidDel="000C61CC">
                <w:rPr>
                  <w:rFonts w:ascii="Times New Roman" w:hAnsi="Times New Roman"/>
                  <w:rPrChange w:id="830" w:author="Björn Genfors" w:date="2014-03-28T13:06:00Z">
                    <w:rPr>
                      <w:rFonts w:ascii="Times New Roman" w:hAnsi="Times New Roman"/>
                      <w:highlight w:val="yellow"/>
                    </w:rPr>
                  </w:rPrChange>
                </w:rPr>
                <w:delText>mödravårdsinformation</w:delText>
              </w:r>
            </w:del>
            <w:ins w:id="831" w:author="Björn Genfors" w:date="2014-03-31T13:17:00Z">
              <w:r w:rsidR="000C61CC">
                <w:rPr>
                  <w:rFonts w:ascii="Times New Roman" w:hAnsi="Times New Roman"/>
                </w:rPr>
                <w:t>EKG-data</w:t>
              </w:r>
            </w:ins>
            <w:r w:rsidRPr="000B0F50">
              <w:rPr>
                <w:rFonts w:ascii="Times New Roman" w:hAnsi="Times New Roman"/>
                <w:rPrChange w:id="832"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Rubrik4"/>
        <w:numPr>
          <w:ilvl w:val="0"/>
          <w:numId w:val="0"/>
        </w:numPr>
        <w:ind w:left="864"/>
        <w:rPr>
          <w:rPrChange w:id="833" w:author="Björn Genfors" w:date="2014-03-28T13:06:00Z">
            <w:rPr>
              <w:highlight w:val="yellow"/>
            </w:rPr>
          </w:rPrChange>
        </w:rPr>
      </w:pPr>
    </w:p>
    <w:p w14:paraId="7A74447B" w14:textId="77777777" w:rsidR="00156D6C" w:rsidRPr="000B0F50" w:rsidRDefault="00156D6C" w:rsidP="00156D6C">
      <w:pPr>
        <w:pStyle w:val="Rubrik4"/>
        <w:rPr>
          <w:rPrChange w:id="834" w:author="Björn Genfors" w:date="2014-03-28T13:06:00Z">
            <w:rPr>
              <w:highlight w:val="yellow"/>
            </w:rPr>
          </w:rPrChange>
        </w:rPr>
      </w:pPr>
      <w:r w:rsidRPr="000B0F50">
        <w:rPr>
          <w:rPrChange w:id="835" w:author="Björn Genfors" w:date="2014-03-28T13:06:00Z">
            <w:rPr>
              <w:highlight w:val="yellow"/>
            </w:rPr>
          </w:rPrChange>
        </w:rPr>
        <w:t>Sekvensdiagram</w:t>
      </w:r>
    </w:p>
    <w:p w14:paraId="597411E0" w14:textId="2D383425" w:rsidR="00156D6C" w:rsidRDefault="00156D6C" w:rsidP="00156D6C">
      <w:pPr>
        <w:rPr>
          <w:ins w:id="836" w:author="Björn Genfors" w:date="2014-03-31T13:17:00Z"/>
          <w:highlight w:val="yellow"/>
        </w:rPr>
      </w:pPr>
      <w:del w:id="837" w:author="Björn Genfors" w:date="2014-03-28T13:06:00Z">
        <w:r w:rsidRPr="003A6D72" w:rsidDel="000B0F50">
          <w:rPr>
            <w:noProof/>
            <w:highlight w:val="yellow"/>
            <w:lang w:eastAsia="sv-SE"/>
            <w:rPrChange w:id="838">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39"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Beskrivning"/>
        <w:rPr>
          <w:rPrChange w:id="840" w:author="Björn Genfors" w:date="2014-03-31T13:17:00Z">
            <w:rPr>
              <w:highlight w:val="yellow"/>
            </w:rPr>
          </w:rPrChange>
        </w:rPr>
        <w:pPrChange w:id="841" w:author="Björn Genfors" w:date="2014-03-31T13:17:00Z">
          <w:pPr/>
        </w:pPrChange>
      </w:pPr>
      <w:ins w:id="842"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43" w:author="Björn Genfors" w:date="2014-03-31T13:27:00Z">
        <w:r w:rsidR="002F320B">
          <w:rPr>
            <w:noProof/>
            <w:color w:val="auto"/>
          </w:rPr>
          <w:t>12</w:t>
        </w:r>
      </w:ins>
      <w:ins w:id="844"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845"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Rubrik3"/>
      </w:pPr>
      <w:bookmarkStart w:id="846" w:name="_Toc384035804"/>
      <w:r w:rsidRPr="00CC412F">
        <w:t>Flöde 5 – Hämta bilddiagnostisk data</w:t>
      </w:r>
      <w:bookmarkEnd w:id="846"/>
    </w:p>
    <w:p w14:paraId="48D76011" w14:textId="41E415AD" w:rsidR="00156D6C" w:rsidRPr="00CC412F" w:rsidRDefault="00C45FE7" w:rsidP="00156D6C">
      <w:ins w:id="847"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Rubrik4"/>
      </w:pPr>
      <w:r w:rsidRPr="00CC412F">
        <w:lastRenderedPageBreak/>
        <w:t>Arbetsflöde</w:t>
      </w:r>
    </w:p>
    <w:p w14:paraId="0E8CB90E" w14:textId="50B093CB" w:rsidR="00156D6C" w:rsidRPr="00CC412F" w:rsidDel="00C45FE7" w:rsidRDefault="00156D6C" w:rsidP="00156D6C">
      <w:pPr>
        <w:rPr>
          <w:del w:id="848" w:author="Björn Genfors" w:date="2014-03-31T13:29:00Z"/>
        </w:rPr>
      </w:pPr>
    </w:p>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Beskrivning"/>
        <w:rPr>
          <w:del w:id="849" w:author="Björn Genfors" w:date="2014-03-31T13:14:00Z"/>
          <w:rPrChange w:id="850" w:author="Björn Genfors" w:date="2014-03-31T13:14:00Z">
            <w:rPr>
              <w:del w:id="851" w:author="Björn Genfors" w:date="2014-03-31T13:14:00Z"/>
              <w:highlight w:val="yellow"/>
            </w:rPr>
          </w:rPrChange>
        </w:rPr>
        <w:pPrChange w:id="852" w:author="Björn Genfors" w:date="2014-03-31T13:14:00Z">
          <w:pPr/>
        </w:pPrChange>
      </w:pPr>
      <w:ins w:id="853"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854" w:author="Björn Genfors" w:date="2014-03-31T13:27:00Z">
        <w:r w:rsidR="002F320B">
          <w:rPr>
            <w:noProof/>
            <w:color w:val="auto"/>
          </w:rPr>
          <w:t>13</w:t>
        </w:r>
      </w:ins>
      <w:ins w:id="855"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Beskrivning"/>
        <w:rPr>
          <w:del w:id="856" w:author="Björn Genfors" w:date="2014-03-31T13:14:00Z"/>
        </w:rPr>
        <w:pPrChange w:id="857" w:author="Björn Genfors" w:date="2014-03-31T13:14:00Z">
          <w:pPr>
            <w:pStyle w:val="Brdtext"/>
          </w:pPr>
        </w:pPrChange>
      </w:pPr>
      <w:del w:id="858" w:author="Björn Genfors" w:date="2014-03-31T13:14:00Z">
        <w:r w:rsidRPr="00CC412F" w:rsidDel="000C61CC">
          <w:delText>Figur: Direktåtkomst inom sammanhållen journalföring</w:delText>
        </w:r>
      </w:del>
    </w:p>
    <w:p w14:paraId="32598795" w14:textId="77777777" w:rsidR="00156D6C" w:rsidRPr="00CC412F" w:rsidRDefault="00156D6C">
      <w:pPr>
        <w:pStyle w:val="Beskrivning"/>
        <w:pPrChange w:id="859" w:author="Björn Genfors" w:date="2014-03-31T13:14:00Z">
          <w:pPr>
            <w:pStyle w:val="Brdtext"/>
          </w:pPr>
        </w:pPrChange>
      </w:pPr>
    </w:p>
    <w:p w14:paraId="2FB324D0" w14:textId="77777777" w:rsidR="00156D6C" w:rsidRDefault="00156D6C" w:rsidP="00C420B9">
      <w:pPr>
        <w:pStyle w:val="Brdtext"/>
        <w:rPr>
          <w:ins w:id="860" w:author="Björn Genfors" w:date="2014-03-31T13:15:00Z"/>
        </w:rPr>
      </w:pPr>
      <w:r w:rsidRPr="00FB06E9">
        <w:rPr>
          <w:noProof/>
          <w:lang w:eastAsia="sv-SE"/>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Beskrivning"/>
        <w:rPr>
          <w:ins w:id="861" w:author="Björn Genfors" w:date="2014-03-31T13:15:00Z"/>
          <w:color w:val="auto"/>
        </w:rPr>
        <w:pPrChange w:id="862" w:author="Björn Genfors" w:date="2014-03-31T13:15:00Z">
          <w:pPr>
            <w:pStyle w:val="Brdtext"/>
          </w:pPr>
        </w:pPrChange>
      </w:pPr>
      <w:ins w:id="863"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864" w:author="Björn Genfors" w:date="2014-03-31T13:27:00Z">
        <w:r w:rsidR="002F320B">
          <w:rPr>
            <w:noProof/>
            <w:color w:val="auto"/>
          </w:rPr>
          <w:t>14</w:t>
        </w:r>
      </w:ins>
      <w:ins w:id="865"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866" w:author="Björn Genfors" w:date="2014-03-31T13:15:00Z">
          <w:pPr>
            <w:pStyle w:val="Brdtext"/>
          </w:pPr>
        </w:pPrChange>
      </w:pPr>
    </w:p>
    <w:p w14:paraId="0698168F" w14:textId="77777777" w:rsidR="00156D6C" w:rsidRPr="000B0F50" w:rsidRDefault="00156D6C" w:rsidP="00156D6C">
      <w:pPr>
        <w:pStyle w:val="Rubrik5"/>
        <w:rPr>
          <w:rPrChange w:id="867" w:author="Björn Genfors" w:date="2014-03-28T13:07:00Z">
            <w:rPr>
              <w:highlight w:val="yellow"/>
            </w:rPr>
          </w:rPrChange>
        </w:rPr>
      </w:pPr>
      <w:r w:rsidRPr="000B0F50">
        <w:rPr>
          <w:rPrChange w:id="868"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869" w:author="Björn Genfors" w:date="2014-03-28T13:07:00Z">
                  <w:rPr>
                    <w:rFonts w:ascii="Times New Roman" w:hAnsi="Times New Roman"/>
                    <w:b/>
                    <w:highlight w:val="yellow"/>
                  </w:rPr>
                </w:rPrChange>
              </w:rPr>
            </w:pPr>
            <w:r w:rsidRPr="000B0F50">
              <w:rPr>
                <w:rFonts w:ascii="Times New Roman" w:hAnsi="Times New Roman"/>
                <w:b/>
                <w:rPrChange w:id="870"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871" w:author="Björn Genfors" w:date="2014-03-28T13:07:00Z">
                  <w:rPr>
                    <w:rFonts w:ascii="Times New Roman" w:hAnsi="Times New Roman"/>
                    <w:b/>
                    <w:highlight w:val="yellow"/>
                  </w:rPr>
                </w:rPrChange>
              </w:rPr>
            </w:pPr>
            <w:r w:rsidRPr="000B0F50">
              <w:rPr>
                <w:rFonts w:ascii="Times New Roman" w:hAnsi="Times New Roman"/>
                <w:b/>
                <w:rPrChange w:id="872"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873" w:author="Björn Genfors" w:date="2014-03-28T13:07:00Z">
                  <w:rPr>
                    <w:rFonts w:ascii="Times New Roman" w:hAnsi="Times New Roman"/>
                    <w:highlight w:val="yellow"/>
                  </w:rPr>
                </w:rPrChange>
              </w:rPr>
            </w:pPr>
            <w:r w:rsidRPr="000B0F50">
              <w:rPr>
                <w:rFonts w:ascii="Times New Roman" w:hAnsi="Times New Roman"/>
                <w:rPrChange w:id="874"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875" w:author="Björn Genfors" w:date="2014-03-28T13:07:00Z">
                  <w:rPr>
                    <w:rFonts w:ascii="Times New Roman" w:hAnsi="Times New Roman"/>
                    <w:highlight w:val="yellow"/>
                  </w:rPr>
                </w:rPrChange>
              </w:rPr>
            </w:pPr>
            <w:r w:rsidRPr="000B0F50">
              <w:rPr>
                <w:rFonts w:ascii="Times New Roman" w:hAnsi="Times New Roman"/>
                <w:rPrChange w:id="876" w:author="Björn Genfors" w:date="2014-03-28T13:07:00Z">
                  <w:rPr>
                    <w:rFonts w:ascii="Times New Roman" w:hAnsi="Times New Roman"/>
                    <w:highlight w:val="yellow"/>
                  </w:rPr>
                </w:rPrChange>
              </w:rPr>
              <w:t xml:space="preserve">Den patient som vill få tillgång till sin </w:t>
            </w:r>
            <w:del w:id="877" w:author="Björn Genfors" w:date="2014-03-31T13:27:00Z">
              <w:r w:rsidRPr="000B0F50" w:rsidDel="00FC272B">
                <w:rPr>
                  <w:rFonts w:ascii="Times New Roman" w:hAnsi="Times New Roman"/>
                  <w:rPrChange w:id="878" w:author="Björn Genfors" w:date="2014-03-28T13:07:00Z">
                    <w:rPr>
                      <w:rFonts w:ascii="Times New Roman" w:hAnsi="Times New Roman"/>
                      <w:highlight w:val="yellow"/>
                    </w:rPr>
                  </w:rPrChange>
                </w:rPr>
                <w:delText>mödravårdsinformation</w:delText>
              </w:r>
            </w:del>
            <w:ins w:id="879" w:author="Björn Genfors" w:date="2014-03-31T13:27:00Z">
              <w:r w:rsidR="00FC272B">
                <w:rPr>
                  <w:rFonts w:ascii="Times New Roman" w:hAnsi="Times New Roman"/>
                </w:rPr>
                <w:t>bilddiagnostiska data</w:t>
              </w:r>
            </w:ins>
            <w:r w:rsidRPr="000B0F50">
              <w:rPr>
                <w:rFonts w:ascii="Times New Roman" w:hAnsi="Times New Roman"/>
                <w:rPrChange w:id="880"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Rubrik4"/>
        <w:numPr>
          <w:ilvl w:val="0"/>
          <w:numId w:val="0"/>
        </w:numPr>
        <w:ind w:left="864"/>
        <w:rPr>
          <w:rPrChange w:id="881" w:author="Björn Genfors" w:date="2014-03-28T13:07:00Z">
            <w:rPr>
              <w:highlight w:val="yellow"/>
            </w:rPr>
          </w:rPrChange>
        </w:rPr>
      </w:pPr>
    </w:p>
    <w:p w14:paraId="626D60C6" w14:textId="77777777" w:rsidR="00156D6C" w:rsidRPr="000B0F50" w:rsidRDefault="00156D6C" w:rsidP="00156D6C">
      <w:pPr>
        <w:pStyle w:val="Rubrik4"/>
        <w:rPr>
          <w:rPrChange w:id="882" w:author="Björn Genfors" w:date="2014-03-28T13:07:00Z">
            <w:rPr>
              <w:highlight w:val="yellow"/>
            </w:rPr>
          </w:rPrChange>
        </w:rPr>
      </w:pPr>
      <w:r w:rsidRPr="000B0F50">
        <w:rPr>
          <w:rPrChange w:id="883" w:author="Björn Genfors" w:date="2014-03-28T13:07:00Z">
            <w:rPr>
              <w:highlight w:val="yellow"/>
            </w:rPr>
          </w:rPrChange>
        </w:rPr>
        <w:t>Sekvensdiagram</w:t>
      </w:r>
    </w:p>
    <w:p w14:paraId="192689E3" w14:textId="6A9373FE" w:rsidR="00156D6C" w:rsidRDefault="00156D6C" w:rsidP="00156D6C">
      <w:pPr>
        <w:rPr>
          <w:ins w:id="884" w:author="Björn Genfors" w:date="2014-03-31T13:17:00Z"/>
          <w:highlight w:val="yellow"/>
        </w:rPr>
      </w:pPr>
      <w:del w:id="885" w:author="Björn Genfors" w:date="2014-03-28T13:07:00Z">
        <w:r w:rsidRPr="003A6D72" w:rsidDel="000B0F50">
          <w:rPr>
            <w:noProof/>
            <w:highlight w:val="yellow"/>
            <w:lang w:eastAsia="sv-SE"/>
            <w:rPrChange w:id="886">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887"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Beskrivning"/>
        <w:rPr>
          <w:rPrChange w:id="888" w:author="Björn Genfors" w:date="2014-03-31T13:17:00Z">
            <w:rPr>
              <w:highlight w:val="yellow"/>
            </w:rPr>
          </w:rPrChange>
        </w:rPr>
        <w:pPrChange w:id="889" w:author="Björn Genfors" w:date="2014-03-31T13:17:00Z">
          <w:pPr/>
        </w:pPrChange>
      </w:pPr>
      <w:ins w:id="890"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891" w:author="Björn Genfors" w:date="2014-03-31T13:27:00Z">
        <w:r w:rsidR="002F320B">
          <w:rPr>
            <w:noProof/>
            <w:color w:val="auto"/>
          </w:rPr>
          <w:t>15</w:t>
        </w:r>
      </w:ins>
      <w:ins w:id="892"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893" w:author="Björn Genfors" w:date="2014-03-31T13:27:00Z">
        <w:r w:rsidR="00FC272B">
          <w:rPr>
            <w:b w:val="0"/>
            <w:color w:val="auto"/>
          </w:rPr>
          <w:t>bilddiagnostisk data</w:t>
        </w:r>
      </w:ins>
      <w:ins w:id="894"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895" w:name="_Toc384035805"/>
      <w:r w:rsidRPr="00CC412F">
        <w:t>Obligatoriska kontrakt</w:t>
      </w:r>
      <w:bookmarkEnd w:id="895"/>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Rubrik2"/>
        <w:rPr>
          <w:rPrChange w:id="896" w:author="Björn Genfors" w:date="2014-03-31T13:37:00Z">
            <w:rPr>
              <w:highlight w:val="yellow"/>
            </w:rPr>
          </w:rPrChange>
        </w:rPr>
      </w:pPr>
      <w:bookmarkStart w:id="897" w:name="_Toc357754849"/>
      <w:bookmarkStart w:id="898" w:name="_Toc384035806"/>
      <w:r w:rsidRPr="00FD36F1">
        <w:rPr>
          <w:rPrChange w:id="899" w:author="Björn Genfors" w:date="2014-03-31T13:37:00Z">
            <w:rPr>
              <w:highlight w:val="yellow"/>
            </w:rPr>
          </w:rPrChange>
        </w:rPr>
        <w:lastRenderedPageBreak/>
        <w:t>Adressering</w:t>
      </w:r>
      <w:bookmarkEnd w:id="897"/>
      <w:bookmarkEnd w:id="898"/>
    </w:p>
    <w:p w14:paraId="1B0B0D03" w14:textId="77777777" w:rsidR="004A06CA" w:rsidRPr="00E146AE" w:rsidRDefault="004A06CA" w:rsidP="004A06CA">
      <w:pPr>
        <w:rPr>
          <w:ins w:id="900" w:author="Björn Genfors" w:date="2014-03-31T13:31:00Z"/>
        </w:rPr>
      </w:pPr>
      <w:ins w:id="901" w:author="Björn Genfors" w:date="2014-03-31T13:31:00Z">
        <w:r w:rsidRPr="00E146AE">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902" w:author="Björn Genfors" w:date="2014-03-31T13:31:00Z"/>
        </w:rPr>
      </w:pPr>
    </w:p>
    <w:p w14:paraId="7D7F850E" w14:textId="77777777" w:rsidR="004A06CA" w:rsidRDefault="004A06CA" w:rsidP="004A06CA">
      <w:pPr>
        <w:rPr>
          <w:ins w:id="903" w:author="Björn Genfors" w:date="2014-03-31T13:31:00Z"/>
        </w:rPr>
      </w:pPr>
      <w:ins w:id="904"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905" w:author="Björn Genfors" w:date="2014-03-31T13:31:00Z"/>
        </w:rPr>
      </w:pPr>
    </w:p>
    <w:p w14:paraId="15CE53BD" w14:textId="7354455B" w:rsidR="004A06CA" w:rsidRDefault="004A06CA" w:rsidP="004A06CA">
      <w:pPr>
        <w:rPr>
          <w:ins w:id="906" w:author="Björn Genfors" w:date="2014-03-31T13:31:00Z"/>
        </w:rPr>
      </w:pPr>
      <w:ins w:id="907" w:author="Björn Genfors" w:date="2014-03-31T13:31:00Z">
        <w:r>
          <w:t>Adressering sker i enlighet med RIV Tekniska Anvisningar Översikt, Rev PD2, avsnitt 8.3 (referens [</w:t>
        </w:r>
      </w:ins>
      <w:ins w:id="908" w:author="Björn Genfors" w:date="2014-03-31T13:32:00Z">
        <w:r>
          <w:fldChar w:fldCharType="begin"/>
        </w:r>
        <w:r>
          <w:instrText xml:space="preserve"> REF _Ref384036420 \h </w:instrText>
        </w:r>
      </w:ins>
      <w:r>
        <w:fldChar w:fldCharType="separate"/>
      </w:r>
      <w:ins w:id="909" w:author="Björn Genfors" w:date="2014-03-31T13:32:00Z">
        <w:r>
          <w:t xml:space="preserve">R </w:t>
        </w:r>
        <w:r>
          <w:rPr>
            <w:noProof/>
          </w:rPr>
          <w:t>4</w:t>
        </w:r>
        <w:r>
          <w:fldChar w:fldCharType="end"/>
        </w:r>
      </w:ins>
      <w:ins w:id="910" w:author="Björn Genfors" w:date="2014-03-31T13:31:00Z">
        <w:r>
          <w:t>]), där mer information kan hittas.</w:t>
        </w:r>
      </w:ins>
    </w:p>
    <w:p w14:paraId="26270676" w14:textId="34836EA5" w:rsidR="00137C8C" w:rsidRPr="00CC412F" w:rsidDel="004A06CA" w:rsidRDefault="00137C8C" w:rsidP="003A6D72">
      <w:pPr>
        <w:rPr>
          <w:del w:id="911" w:author="Björn Genfors" w:date="2014-03-31T13:31:00Z"/>
        </w:rPr>
      </w:pPr>
      <w:del w:id="912"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913" w:author="Björn Genfors" w:date="2014-03-31T13:31:00Z"/>
        </w:rPr>
      </w:pPr>
    </w:p>
    <w:p w14:paraId="38A9D025" w14:textId="2C717F10" w:rsidR="00137C8C" w:rsidRPr="00CC412F" w:rsidDel="004A06CA" w:rsidRDefault="00137C8C" w:rsidP="003A6D72">
      <w:pPr>
        <w:rPr>
          <w:del w:id="914" w:author="Björn Genfors" w:date="2014-03-31T13:31:00Z"/>
        </w:rPr>
      </w:pPr>
      <w:del w:id="915"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916" w:author="Björn Genfors" w:date="2014-03-31T13:31:00Z"/>
        </w:rPr>
      </w:pPr>
    </w:p>
    <w:p w14:paraId="389CF1D6" w14:textId="2A803DE3" w:rsidR="00137C8C" w:rsidRPr="00CC412F" w:rsidDel="004A06CA" w:rsidRDefault="00137C8C" w:rsidP="003A6D72">
      <w:pPr>
        <w:rPr>
          <w:del w:id="917" w:author="Björn Genfors" w:date="2014-03-31T13:31:00Z"/>
        </w:rPr>
      </w:pPr>
      <w:del w:id="918"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919" w:author="Björn Genfors" w:date="2014-03-31T13:31:00Z"/>
          <w:rFonts w:ascii="Georgia" w:hAnsi="Georgia"/>
        </w:rPr>
      </w:pPr>
      <w:bookmarkStart w:id="920" w:name="_Toc219337768"/>
      <w:bookmarkStart w:id="921" w:name="_Toc227077989"/>
      <w:bookmarkStart w:id="922" w:name="_Toc384035807"/>
      <w:del w:id="923" w:author="Björn Genfors" w:date="2014-03-31T13:31:00Z">
        <w:r w:rsidRPr="00CC412F" w:rsidDel="004A06CA">
          <w:rPr>
            <w:rFonts w:ascii="Georgia" w:hAnsi="Georgia"/>
          </w:rPr>
          <w:delText>Adressering vid nationell användning</w:delText>
        </w:r>
        <w:bookmarkEnd w:id="920"/>
        <w:bookmarkEnd w:id="921"/>
        <w:bookmarkEnd w:id="922"/>
      </w:del>
    </w:p>
    <w:p w14:paraId="459CD0E9" w14:textId="798509CA" w:rsidR="00137C8C" w:rsidRPr="00CC412F" w:rsidDel="004A06CA" w:rsidRDefault="00137C8C" w:rsidP="00C420B9">
      <w:pPr>
        <w:pStyle w:val="Brdtext"/>
        <w:rPr>
          <w:del w:id="924" w:author="Björn Genfors" w:date="2014-03-31T13:31:00Z"/>
        </w:rPr>
      </w:pPr>
    </w:p>
    <w:p w14:paraId="2C074CC4" w14:textId="3B3010E6" w:rsidR="00137C8C" w:rsidRPr="00CC412F" w:rsidDel="004A06CA" w:rsidRDefault="00137C8C" w:rsidP="00C420B9">
      <w:pPr>
        <w:pStyle w:val="Brdtext"/>
        <w:rPr>
          <w:del w:id="925" w:author="Björn Genfors" w:date="2014-03-31T13:31:00Z"/>
        </w:rPr>
      </w:pPr>
      <w:del w:id="926" w:author="Björn Genfors" w:date="2014-03-31T13:31:00Z">
        <w:r w:rsidRPr="00FB06E9" w:rsidDel="004A06CA">
          <w:rPr>
            <w:noProof/>
            <w:lang w:eastAsia="sv-SE"/>
          </w:rPr>
          <w:lastRenderedPageBreak/>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927" w:author="Björn Genfors" w:date="2014-03-31T13:31:00Z"/>
        </w:rPr>
      </w:pPr>
      <w:del w:id="928"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929" w:author="Björn Genfors" w:date="2014-03-31T13:31:00Z"/>
        </w:rPr>
      </w:pPr>
    </w:p>
    <w:p w14:paraId="0AD27D24" w14:textId="0EA68685" w:rsidR="00137C8C" w:rsidRPr="00CC412F" w:rsidDel="004A06CA" w:rsidRDefault="00137C8C" w:rsidP="00137C8C">
      <w:pPr>
        <w:pStyle w:val="Rubrik3b"/>
        <w:ind w:left="0" w:firstLine="0"/>
        <w:rPr>
          <w:del w:id="930" w:author="Björn Genfors" w:date="2014-03-31T13:31:00Z"/>
          <w:rFonts w:ascii="Georgia" w:hAnsi="Georgia"/>
        </w:rPr>
      </w:pPr>
      <w:bookmarkStart w:id="931" w:name="_Toc219337769"/>
      <w:bookmarkStart w:id="932" w:name="_Toc227077990"/>
      <w:bookmarkStart w:id="933" w:name="_Toc384035808"/>
      <w:del w:id="934" w:author="Björn Genfors" w:date="2014-03-31T13:31:00Z">
        <w:r w:rsidRPr="00CC412F" w:rsidDel="004A06CA">
          <w:rPr>
            <w:rFonts w:ascii="Georgia" w:hAnsi="Georgia"/>
          </w:rPr>
          <w:delText>Adressering vid regional användning</w:delText>
        </w:r>
        <w:bookmarkEnd w:id="931"/>
        <w:bookmarkEnd w:id="932"/>
        <w:bookmarkEnd w:id="933"/>
      </w:del>
    </w:p>
    <w:p w14:paraId="481784ED" w14:textId="3C4AD161" w:rsidR="00137C8C" w:rsidRPr="00CC412F" w:rsidDel="004A06CA" w:rsidRDefault="00137C8C" w:rsidP="00C420B9">
      <w:pPr>
        <w:pStyle w:val="Brdtext"/>
        <w:rPr>
          <w:del w:id="935" w:author="Björn Genfors" w:date="2014-03-31T13:31:00Z"/>
        </w:rPr>
      </w:pPr>
      <w:del w:id="936" w:author="Björn Genfors" w:date="2014-03-31T13:31:00Z">
        <w:r w:rsidRPr="00FB06E9" w:rsidDel="004A06CA">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937" w:author="Björn Genfors" w:date="2014-03-31T13:31:00Z"/>
        </w:rPr>
      </w:pPr>
      <w:del w:id="938"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939" w:author="Björn Genfors" w:date="2014-03-31T13:31:00Z"/>
        </w:rPr>
      </w:pPr>
    </w:p>
    <w:p w14:paraId="204DCC80" w14:textId="2D5EA17C" w:rsidR="00137C8C" w:rsidRPr="00CC412F" w:rsidDel="004A06CA" w:rsidRDefault="00137C8C" w:rsidP="00137C8C">
      <w:pPr>
        <w:pStyle w:val="Rubrik3b"/>
        <w:ind w:left="0" w:firstLine="0"/>
        <w:rPr>
          <w:del w:id="940" w:author="Björn Genfors" w:date="2014-03-31T13:31:00Z"/>
          <w:rFonts w:ascii="Georgia" w:hAnsi="Georgia"/>
        </w:rPr>
      </w:pPr>
      <w:bookmarkStart w:id="941" w:name="_Toc227077991"/>
      <w:bookmarkStart w:id="942" w:name="_Toc384035809"/>
      <w:del w:id="943" w:author="Björn Genfors" w:date="2014-03-31T13:31:00Z">
        <w:r w:rsidRPr="00CC412F" w:rsidDel="004A06CA">
          <w:rPr>
            <w:rFonts w:ascii="Georgia" w:hAnsi="Georgia"/>
          </w:rPr>
          <w:lastRenderedPageBreak/>
          <w:delText>Adressering direkt till ett källsystem</w:delText>
        </w:r>
        <w:bookmarkEnd w:id="941"/>
        <w:bookmarkEnd w:id="942"/>
      </w:del>
    </w:p>
    <w:p w14:paraId="63AB113B" w14:textId="3A877B9B" w:rsidR="00137C8C" w:rsidRPr="00CC412F" w:rsidDel="004A06CA" w:rsidRDefault="00137C8C" w:rsidP="003A6D72">
      <w:pPr>
        <w:rPr>
          <w:del w:id="944" w:author="Björn Genfors" w:date="2014-03-31T13:31:00Z"/>
        </w:rPr>
      </w:pPr>
      <w:del w:id="945"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946" w:author="Björn Genfors" w:date="2014-03-31T13:31:00Z"/>
        </w:rPr>
      </w:pPr>
    </w:p>
    <w:p w14:paraId="68CDD610" w14:textId="59337308" w:rsidR="00137C8C" w:rsidRPr="00CC412F" w:rsidDel="004A06CA" w:rsidRDefault="00137C8C" w:rsidP="003A6D72">
      <w:pPr>
        <w:rPr>
          <w:del w:id="947" w:author="Björn Genfors" w:date="2014-03-31T13:31:00Z"/>
        </w:rPr>
      </w:pPr>
      <w:del w:id="948"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949" w:author="Björn Genfors" w:date="2014-03-31T13:31:00Z"/>
        </w:rPr>
      </w:pPr>
    </w:p>
    <w:p w14:paraId="1ED573A2" w14:textId="12A88C25" w:rsidR="00137C8C" w:rsidRPr="00CC412F" w:rsidDel="004A06CA" w:rsidRDefault="00137C8C" w:rsidP="00C420B9">
      <w:pPr>
        <w:pStyle w:val="Brdtext"/>
        <w:rPr>
          <w:del w:id="950" w:author="Björn Genfors" w:date="2014-03-31T13:31:00Z"/>
        </w:rPr>
      </w:pPr>
      <w:del w:id="951" w:author="Björn Genfors" w:date="2014-03-31T13:31:00Z">
        <w:r w:rsidRPr="00FB06E9" w:rsidDel="004A06CA">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952" w:author="Björn Genfors" w:date="2014-03-31T13:31:00Z"/>
        </w:rPr>
      </w:pPr>
      <w:del w:id="953"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954" w:author="Björn Genfors" w:date="2014-03-31T13:31:00Z"/>
        </w:rPr>
      </w:pPr>
    </w:p>
    <w:p w14:paraId="2D13C24D" w14:textId="7F61FEEC" w:rsidR="00137C8C" w:rsidRPr="00CC412F" w:rsidDel="004A06CA" w:rsidRDefault="00137C8C" w:rsidP="003A6D72">
      <w:pPr>
        <w:rPr>
          <w:del w:id="955" w:author="Björn Genfors" w:date="2014-03-31T13:31:00Z"/>
          <w:i/>
        </w:rPr>
      </w:pPr>
      <w:del w:id="956" w:author="Björn Genfors" w:date="2014-03-31T13:31:00Z">
        <w:r w:rsidRPr="00CC412F" w:rsidDel="004A06CA">
          <w:delText xml:space="preserve">Eftersom anropet i detta fall sker direkt mot virtuell tjänst, sker adressering med källsystemets HSA-id direkt från tjänstekonsumenten. Detta beskrivs i figuren nedan. Anropet skulle kunna </w:delText>
        </w:r>
        <w:r w:rsidRPr="00CC412F" w:rsidDel="004A06CA">
          <w:lastRenderedPageBreak/>
          <w:delText>gälla tjänstekontraktet GetMaternityMedicalHistory med careContactId och sourceSystemHSAId som sökparametrar:</w:delText>
        </w:r>
      </w:del>
    </w:p>
    <w:p w14:paraId="6A11E06F" w14:textId="09882E9C" w:rsidR="00137C8C" w:rsidRPr="00CC412F" w:rsidDel="004A06CA" w:rsidRDefault="00137C8C" w:rsidP="00C420B9">
      <w:pPr>
        <w:pStyle w:val="Brdtext"/>
        <w:rPr>
          <w:del w:id="957" w:author="Björn Genfors" w:date="2014-03-31T13:31:00Z"/>
        </w:rPr>
      </w:pPr>
      <w:del w:id="958" w:author="Björn Genfors" w:date="2014-03-31T13:31:00Z">
        <w:r w:rsidRPr="00FB06E9" w:rsidDel="004A06CA">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959" w:author="Björn Genfors" w:date="2014-03-31T13:31:00Z"/>
        </w:rPr>
      </w:pPr>
      <w:del w:id="960"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rdtext"/>
      </w:pPr>
    </w:p>
    <w:p w14:paraId="63B007C2" w14:textId="77777777" w:rsidR="00137C8C" w:rsidRPr="00CC412F" w:rsidRDefault="00137C8C">
      <w:pPr>
        <w:pStyle w:val="Rubrik3"/>
        <w:pPrChange w:id="961" w:author="Björn Genfors" w:date="2014-03-31T13:32:00Z">
          <w:pPr>
            <w:pStyle w:val="Rubrik3b"/>
          </w:pPr>
        </w:pPrChange>
      </w:pPr>
      <w:bookmarkStart w:id="962" w:name="_Toc227077992"/>
      <w:bookmarkStart w:id="963" w:name="_Toc384035810"/>
      <w:r w:rsidRPr="00CC412F">
        <w:t>Sammanfattning av adresseringsmodell</w:t>
      </w:r>
      <w:bookmarkEnd w:id="962"/>
      <w:bookmarkEnd w:id="963"/>
    </w:p>
    <w:p w14:paraId="7326877F" w14:textId="2FEAF403" w:rsidR="00137C8C" w:rsidRPr="00CC412F" w:rsidDel="004A06CA" w:rsidRDefault="00137C8C" w:rsidP="00C420B9">
      <w:pPr>
        <w:pStyle w:val="Brdtext"/>
        <w:rPr>
          <w:del w:id="964"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965" w:author="Björn Genfors" w:date="2014-03-31T13:32:00Z"/>
        </w:trPr>
        <w:tc>
          <w:tcPr>
            <w:tcW w:w="3210" w:type="dxa"/>
          </w:tcPr>
          <w:p w14:paraId="2829142A" w14:textId="07411FBA" w:rsidR="00137C8C" w:rsidRPr="00FB06E9" w:rsidDel="004A06CA" w:rsidRDefault="00137C8C" w:rsidP="00C420B9">
            <w:pPr>
              <w:pStyle w:val="Brdtext"/>
              <w:rPr>
                <w:del w:id="966" w:author="Björn Genfors" w:date="2014-03-31T13:32:00Z"/>
                <w:szCs w:val="22"/>
              </w:rPr>
            </w:pPr>
            <w:del w:id="967"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rdtext"/>
              <w:rPr>
                <w:del w:id="968" w:author="Björn Genfors" w:date="2014-03-31T13:32:00Z"/>
                <w:szCs w:val="22"/>
              </w:rPr>
            </w:pPr>
            <w:del w:id="969" w:author="Björn Genfors" w:date="2014-03-31T13:32:00Z">
              <w:r w:rsidRPr="00CC412F" w:rsidDel="004A06CA">
                <w:delText>Logisk adress</w:delText>
              </w:r>
            </w:del>
          </w:p>
        </w:tc>
      </w:tr>
      <w:tr w:rsidR="00137C8C" w:rsidRPr="00CC412F" w:rsidDel="004A06CA" w14:paraId="1B5F4F42" w14:textId="514F282F" w:rsidTr="002E33F3">
        <w:trPr>
          <w:del w:id="970" w:author="Björn Genfors" w:date="2014-03-31T13:32:00Z"/>
        </w:trPr>
        <w:tc>
          <w:tcPr>
            <w:tcW w:w="3210" w:type="dxa"/>
          </w:tcPr>
          <w:p w14:paraId="3B9FDA50" w14:textId="75264764" w:rsidR="00137C8C" w:rsidRPr="00FB06E9" w:rsidDel="004A06CA" w:rsidRDefault="00137C8C" w:rsidP="00C420B9">
            <w:pPr>
              <w:pStyle w:val="Brdtext"/>
              <w:rPr>
                <w:del w:id="971" w:author="Björn Genfors" w:date="2014-03-31T13:32:00Z"/>
                <w:szCs w:val="22"/>
              </w:rPr>
            </w:pPr>
            <w:del w:id="972"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rdtext"/>
              <w:rPr>
                <w:del w:id="973" w:author="Björn Genfors" w:date="2014-03-31T13:32:00Z"/>
                <w:szCs w:val="22"/>
              </w:rPr>
            </w:pPr>
            <w:del w:id="974" w:author="Björn Genfors" w:date="2014-03-31T13:32:00Z">
              <w:r w:rsidRPr="00CC412F" w:rsidDel="004A06CA">
                <w:delText>Ineras HSA-id</w:delText>
              </w:r>
            </w:del>
          </w:p>
        </w:tc>
      </w:tr>
      <w:tr w:rsidR="00137C8C" w:rsidRPr="00CC412F" w:rsidDel="004A06CA" w14:paraId="2AD3F9A7" w14:textId="7493C5B8" w:rsidTr="002E33F3">
        <w:trPr>
          <w:del w:id="975" w:author="Björn Genfors" w:date="2014-03-31T13:32:00Z"/>
        </w:trPr>
        <w:tc>
          <w:tcPr>
            <w:tcW w:w="3210" w:type="dxa"/>
          </w:tcPr>
          <w:p w14:paraId="32706354" w14:textId="64C584D0" w:rsidR="00137C8C" w:rsidRPr="00FB06E9" w:rsidDel="004A06CA" w:rsidRDefault="00137C8C" w:rsidP="00C420B9">
            <w:pPr>
              <w:pStyle w:val="Brdtext"/>
              <w:rPr>
                <w:del w:id="976" w:author="Björn Genfors" w:date="2014-03-31T13:32:00Z"/>
                <w:szCs w:val="22"/>
              </w:rPr>
            </w:pPr>
            <w:del w:id="977"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rdtext"/>
              <w:rPr>
                <w:del w:id="978" w:author="Björn Genfors" w:date="2014-03-31T13:32:00Z"/>
                <w:szCs w:val="22"/>
              </w:rPr>
            </w:pPr>
            <w:del w:id="979" w:author="Björn Genfors" w:date="2014-03-31T13:32:00Z">
              <w:r w:rsidRPr="00CC412F" w:rsidDel="004A06CA">
                <w:delText>Huvudmannens/regionens HSA-id</w:delText>
              </w:r>
            </w:del>
          </w:p>
        </w:tc>
      </w:tr>
      <w:tr w:rsidR="00137C8C" w:rsidRPr="00CC412F" w:rsidDel="004A06CA" w14:paraId="7974D755" w14:textId="4C99E0AA" w:rsidTr="002E33F3">
        <w:trPr>
          <w:del w:id="980" w:author="Björn Genfors" w:date="2014-03-31T13:32:00Z"/>
        </w:trPr>
        <w:tc>
          <w:tcPr>
            <w:tcW w:w="3210" w:type="dxa"/>
          </w:tcPr>
          <w:p w14:paraId="211D5330" w14:textId="64151CDA" w:rsidR="00137C8C" w:rsidRPr="00FB06E9" w:rsidDel="004A06CA" w:rsidRDefault="00137C8C" w:rsidP="00C420B9">
            <w:pPr>
              <w:pStyle w:val="Brdtext"/>
              <w:rPr>
                <w:del w:id="981" w:author="Björn Genfors" w:date="2014-03-31T13:32:00Z"/>
                <w:szCs w:val="22"/>
              </w:rPr>
            </w:pPr>
            <w:del w:id="982"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rdtext"/>
              <w:rPr>
                <w:del w:id="983" w:author="Björn Genfors" w:date="2014-03-31T13:32:00Z"/>
                <w:szCs w:val="22"/>
              </w:rPr>
            </w:pPr>
            <w:del w:id="984"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985"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4A06CA" w:rsidRPr="003F45DF" w14:paraId="769CDCCC" w14:textId="77777777" w:rsidTr="007B193A">
        <w:trPr>
          <w:ins w:id="986" w:author="Björn Genfors" w:date="2014-03-31T13:32:00Z"/>
        </w:trPr>
        <w:tc>
          <w:tcPr>
            <w:tcW w:w="3210" w:type="dxa"/>
            <w:shd w:val="clear" w:color="auto" w:fill="D9D9D9" w:themeFill="background1" w:themeFillShade="D9"/>
          </w:tcPr>
          <w:p w14:paraId="4C42F665" w14:textId="77777777" w:rsidR="004A06CA" w:rsidRPr="003F45DF" w:rsidRDefault="004A06CA" w:rsidP="007B193A">
            <w:pPr>
              <w:rPr>
                <w:ins w:id="987" w:author="Björn Genfors" w:date="2014-03-31T13:32:00Z"/>
                <w:b/>
              </w:rPr>
            </w:pPr>
            <w:bookmarkStart w:id="988" w:name="_Toc357754850"/>
            <w:bookmarkStart w:id="989" w:name="_Toc384035811"/>
            <w:ins w:id="990"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7B193A">
            <w:pPr>
              <w:rPr>
                <w:ins w:id="991" w:author="Björn Genfors" w:date="2014-03-31T13:32:00Z"/>
                <w:b/>
              </w:rPr>
            </w:pPr>
            <w:ins w:id="992" w:author="Björn Genfors" w:date="2014-03-31T13:32:00Z">
              <w:r w:rsidRPr="003F45DF">
                <w:rPr>
                  <w:b/>
                </w:rPr>
                <w:t>Logisk adress</w:t>
              </w:r>
            </w:ins>
          </w:p>
        </w:tc>
      </w:tr>
      <w:tr w:rsidR="004A06CA" w:rsidRPr="00E146AE" w14:paraId="3CA6A74A" w14:textId="77777777" w:rsidTr="007B193A">
        <w:trPr>
          <w:ins w:id="993" w:author="Björn Genfors" w:date="2014-03-31T13:32:00Z"/>
        </w:trPr>
        <w:tc>
          <w:tcPr>
            <w:tcW w:w="3210" w:type="dxa"/>
          </w:tcPr>
          <w:p w14:paraId="7ACF82A7" w14:textId="77777777" w:rsidR="004A06CA" w:rsidRPr="00E146AE" w:rsidRDefault="004A06CA" w:rsidP="007B193A">
            <w:pPr>
              <w:rPr>
                <w:ins w:id="994" w:author="Björn Genfors" w:date="2014-03-31T13:32:00Z"/>
              </w:rPr>
            </w:pPr>
            <w:ins w:id="995" w:author="Björn Genfors" w:date="2014-03-31T13:32:00Z">
              <w:r w:rsidRPr="00E146AE">
                <w:t>För alla huvudmän</w:t>
              </w:r>
            </w:ins>
          </w:p>
        </w:tc>
        <w:tc>
          <w:tcPr>
            <w:tcW w:w="3544" w:type="dxa"/>
          </w:tcPr>
          <w:p w14:paraId="05D44D50" w14:textId="77777777" w:rsidR="004A06CA" w:rsidRPr="00E146AE" w:rsidRDefault="004A06CA" w:rsidP="007B193A">
            <w:pPr>
              <w:rPr>
                <w:ins w:id="996" w:author="Björn Genfors" w:date="2014-03-31T13:32:00Z"/>
              </w:rPr>
            </w:pPr>
            <w:ins w:id="997" w:author="Björn Genfors" w:date="2014-03-31T13:32:00Z">
              <w:r w:rsidRPr="00E146AE">
                <w:t>Ineras HSA-id</w:t>
              </w:r>
            </w:ins>
          </w:p>
        </w:tc>
      </w:tr>
      <w:tr w:rsidR="004A06CA" w:rsidRPr="00E146AE" w14:paraId="0BAEF537" w14:textId="77777777" w:rsidTr="007B193A">
        <w:trPr>
          <w:ins w:id="998" w:author="Björn Genfors" w:date="2014-03-31T13:32:00Z"/>
        </w:trPr>
        <w:tc>
          <w:tcPr>
            <w:tcW w:w="3210" w:type="dxa"/>
          </w:tcPr>
          <w:p w14:paraId="606CA8AF" w14:textId="77777777" w:rsidR="004A06CA" w:rsidRPr="00E146AE" w:rsidRDefault="004A06CA" w:rsidP="007B193A">
            <w:pPr>
              <w:rPr>
                <w:ins w:id="999" w:author="Björn Genfors" w:date="2014-03-31T13:32:00Z"/>
              </w:rPr>
            </w:pPr>
            <w:ins w:id="1000" w:author="Björn Genfors" w:date="2014-03-31T13:32:00Z">
              <w:r w:rsidRPr="00E146AE">
                <w:t>För en huvudman/region</w:t>
              </w:r>
            </w:ins>
          </w:p>
        </w:tc>
        <w:tc>
          <w:tcPr>
            <w:tcW w:w="3544" w:type="dxa"/>
          </w:tcPr>
          <w:p w14:paraId="43902381" w14:textId="77777777" w:rsidR="004A06CA" w:rsidRPr="00E146AE" w:rsidRDefault="004A06CA" w:rsidP="007B193A">
            <w:pPr>
              <w:rPr>
                <w:ins w:id="1001" w:author="Björn Genfors" w:date="2014-03-31T13:32:00Z"/>
              </w:rPr>
            </w:pPr>
            <w:ins w:id="1002" w:author="Björn Genfors" w:date="2014-03-31T13:32:00Z">
              <w:r w:rsidRPr="00E146AE">
                <w:t>Huvudmannens/regionens HSA-id</w:t>
              </w:r>
            </w:ins>
          </w:p>
        </w:tc>
      </w:tr>
      <w:tr w:rsidR="004A06CA" w:rsidRPr="00E146AE" w14:paraId="221D3217" w14:textId="77777777" w:rsidTr="007B193A">
        <w:trPr>
          <w:ins w:id="1003" w:author="Björn Genfors" w:date="2014-03-31T13:32:00Z"/>
        </w:trPr>
        <w:tc>
          <w:tcPr>
            <w:tcW w:w="3210" w:type="dxa"/>
          </w:tcPr>
          <w:p w14:paraId="5202014B" w14:textId="77777777" w:rsidR="004A06CA" w:rsidRPr="00E146AE" w:rsidRDefault="004A06CA" w:rsidP="007B193A">
            <w:pPr>
              <w:rPr>
                <w:ins w:id="1004" w:author="Björn Genfors" w:date="2014-03-31T13:32:00Z"/>
              </w:rPr>
            </w:pPr>
            <w:ins w:id="1005" w:author="Björn Genfors" w:date="2014-03-31T13:32:00Z">
              <w:r w:rsidRPr="00E146AE">
                <w:t>För ett källsystem</w:t>
              </w:r>
            </w:ins>
          </w:p>
        </w:tc>
        <w:tc>
          <w:tcPr>
            <w:tcW w:w="3544" w:type="dxa"/>
          </w:tcPr>
          <w:p w14:paraId="31F86A92" w14:textId="77777777" w:rsidR="004A06CA" w:rsidRPr="00E146AE" w:rsidRDefault="004A06CA" w:rsidP="007B193A">
            <w:pPr>
              <w:rPr>
                <w:ins w:id="1006" w:author="Björn Genfors" w:date="2014-03-31T13:32:00Z"/>
              </w:rPr>
            </w:pPr>
            <w:ins w:id="1007" w:author="Björn Genfors" w:date="2014-03-31T13:32:00Z">
              <w:r w:rsidRPr="00E146AE">
                <w:t>Källsystemets HSA-id</w:t>
              </w:r>
            </w:ins>
          </w:p>
        </w:tc>
      </w:tr>
    </w:tbl>
    <w:p w14:paraId="1F24F617" w14:textId="77777777" w:rsidR="004A06CA" w:rsidRDefault="004A06CA">
      <w:pPr>
        <w:pStyle w:val="Rubrik2"/>
        <w:numPr>
          <w:ilvl w:val="0"/>
          <w:numId w:val="0"/>
        </w:numPr>
        <w:ind w:left="718"/>
        <w:rPr>
          <w:ins w:id="1008" w:author="Björn Genfors" w:date="2014-03-31T13:32:00Z"/>
        </w:rPr>
        <w:pPrChange w:id="1009" w:author="Björn Genfors" w:date="2014-03-31T13:32:00Z">
          <w:pPr>
            <w:pStyle w:val="Rubrik2"/>
          </w:pPr>
        </w:pPrChange>
      </w:pPr>
    </w:p>
    <w:p w14:paraId="1D78D80B" w14:textId="77777777" w:rsidR="007E47C0" w:rsidRPr="00CC412F" w:rsidRDefault="007E47C0" w:rsidP="007E47C0">
      <w:pPr>
        <w:pStyle w:val="Rubrik2"/>
      </w:pPr>
      <w:r w:rsidRPr="00CC412F">
        <w:t>Aggregering och engagemangsindex</w:t>
      </w:r>
      <w:bookmarkEnd w:id="988"/>
      <w:bookmarkEnd w:id="989"/>
    </w:p>
    <w:p w14:paraId="62B3F01E" w14:textId="77777777" w:rsidR="004A06CA" w:rsidRDefault="004A06CA" w:rsidP="004A06CA">
      <w:pPr>
        <w:rPr>
          <w:ins w:id="1010" w:author="Björn Genfors" w:date="2014-03-31T13:33:00Z"/>
        </w:rPr>
      </w:pPr>
      <w:ins w:id="1011"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012" w:author="Björn Genfors" w:date="2014-03-31T13:33:00Z"/>
        </w:rPr>
      </w:pPr>
      <w:ins w:id="1013"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014" w:author="Björn Genfors" w:date="2014-03-31T13:33:00Z"/>
        </w:rPr>
      </w:pPr>
    </w:p>
    <w:p w14:paraId="6003FDC9" w14:textId="77777777" w:rsidR="004A06CA" w:rsidRDefault="004A06CA" w:rsidP="004A06CA">
      <w:pPr>
        <w:rPr>
          <w:ins w:id="1015" w:author="Björn Genfors" w:date="2014-03-31T13:33:00Z"/>
        </w:rPr>
      </w:pPr>
      <w:ins w:id="1016"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017" w:author="Björn Genfors" w:date="2014-03-31T13:33:00Z"/>
        </w:rPr>
      </w:pPr>
      <w:ins w:id="1018" w:author="Björn Genfors" w:date="2014-03-31T13:33:00Z">
        <w:r>
          <w:lastRenderedPageBreak/>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019" w:author="Björn Genfors" w:date="2014-03-31T13:33:00Z"/>
        </w:rPr>
      </w:pPr>
    </w:p>
    <w:p w14:paraId="43722784" w14:textId="77777777" w:rsidR="00FD36F1" w:rsidRDefault="00FD36F1">
      <w:pPr>
        <w:spacing w:line="240" w:lineRule="auto"/>
        <w:rPr>
          <w:ins w:id="1020" w:author="Björn Genfors" w:date="2014-03-31T13:33:00Z"/>
          <w:rFonts w:eastAsia="Times New Roman"/>
          <w:bCs/>
          <w:sz w:val="30"/>
          <w:szCs w:val="28"/>
        </w:rPr>
      </w:pPr>
      <w:bookmarkStart w:id="1021" w:name="_Toc382487404"/>
      <w:ins w:id="1022" w:author="Björn Genfors" w:date="2014-03-31T13:33:00Z">
        <w:r>
          <w:br w:type="page"/>
        </w:r>
      </w:ins>
    </w:p>
    <w:p w14:paraId="24FBDEF3" w14:textId="6AAE8005" w:rsidR="00FD36F1" w:rsidRDefault="00FD36F1" w:rsidP="00FD36F1">
      <w:pPr>
        <w:pStyle w:val="Rubrik1"/>
        <w:rPr>
          <w:ins w:id="1023" w:author="Björn Genfors" w:date="2014-03-31T13:33:00Z"/>
        </w:rPr>
      </w:pPr>
      <w:ins w:id="1024" w:author="Björn Genfors" w:date="2014-03-31T13:33:00Z">
        <w:r>
          <w:lastRenderedPageBreak/>
          <w:t>Tjänstedomänens krav och regler</w:t>
        </w:r>
        <w:bookmarkEnd w:id="1021"/>
      </w:ins>
    </w:p>
    <w:p w14:paraId="6DA4D4AF" w14:textId="77777777" w:rsidR="00FD36F1" w:rsidRDefault="00FD36F1" w:rsidP="00FD36F1">
      <w:pPr>
        <w:rPr>
          <w:ins w:id="1025" w:author="Björn Genfors" w:date="2014-03-31T13:33:00Z"/>
        </w:rPr>
      </w:pPr>
      <w:ins w:id="1026"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027" w:author="Björn Genfors" w:date="2014-03-31T13:33:00Z"/>
        </w:rPr>
      </w:pPr>
      <w:del w:id="1028"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Rubrik2"/>
        <w:pPrChange w:id="1029" w:author="Björn Genfors" w:date="2014-03-31T13:34:00Z">
          <w:pPr>
            <w:pStyle w:val="Rubrik3"/>
          </w:pPr>
        </w:pPrChange>
      </w:pPr>
      <w:bookmarkStart w:id="1030" w:name="_Toc248640896"/>
      <w:bookmarkStart w:id="1031" w:name="_Toc384035812"/>
      <w:r w:rsidRPr="00CC412F">
        <w:t>Uppdatering av engagemangsindex</w:t>
      </w:r>
      <w:bookmarkEnd w:id="1030"/>
      <w:bookmarkEnd w:id="1031"/>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032" w:author="Björn Genfors" w:date="2014-03-31T13:34:00Z">
        <w:r w:rsidR="00FD36F1">
          <w:t xml:space="preserve"> (se referens[</w:t>
        </w:r>
      </w:ins>
      <w:ins w:id="1033" w:author="Björn Genfors" w:date="2014-03-31T13:35:00Z">
        <w:r w:rsidR="00FD36F1">
          <w:fldChar w:fldCharType="begin"/>
        </w:r>
        <w:r w:rsidR="00FD36F1">
          <w:instrText xml:space="preserve"> REF _Ref384036421 \h </w:instrText>
        </w:r>
      </w:ins>
      <w:r w:rsidR="00FD36F1">
        <w:fldChar w:fldCharType="separate"/>
      </w:r>
      <w:ins w:id="1034" w:author="Björn Genfors" w:date="2014-03-31T13:35:00Z">
        <w:r w:rsidR="00FD36F1">
          <w:t xml:space="preserve">R </w:t>
        </w:r>
        <w:r w:rsidR="00FD36F1">
          <w:rPr>
            <w:noProof/>
          </w:rPr>
          <w:t>10</w:t>
        </w:r>
        <w:r w:rsidR="00FD36F1">
          <w:fldChar w:fldCharType="end"/>
        </w:r>
      </w:ins>
      <w:ins w:id="1035"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 xml:space="preserve">Tjänstekontrakt genom vilket den information som indexposten avser kan hämtas. Anges med kortform enligt </w:t>
            </w:r>
            <w:r w:rsidRPr="00CC412F">
              <w:lastRenderedPageBreak/>
              <w:t>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lastRenderedPageBreak/>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lastRenderedPageBreak/>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 xml:space="preserve">Käll-systemet som genererade engage-mangs-posten via </w:t>
            </w:r>
            <w:r w:rsidRPr="00CC412F">
              <w:lastRenderedPageBreak/>
              <w:t>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lastRenderedPageBreak/>
              <w:t xml:space="preserve">Systemets HSA-id.  För system-adresserade tjänstedomäner motsvarar detta LogicalAddress vid anrop till tjänster i </w:t>
            </w:r>
            <w:r w:rsidRPr="00CC412F">
              <w:lastRenderedPageBreak/>
              <w:t>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lastRenderedPageBreak/>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lastRenderedPageBreak/>
              <w:t>Data Controller</w:t>
            </w:r>
          </w:p>
        </w:tc>
        <w:tc>
          <w:tcPr>
            <w:tcW w:w="1559" w:type="dxa"/>
            <w:shd w:val="clear" w:color="auto" w:fill="auto"/>
          </w:tcPr>
          <w:p w14:paraId="356EC067" w14:textId="77777777" w:rsidR="00137C8C" w:rsidRPr="00FB06E9" w:rsidRDefault="00137C8C" w:rsidP="00C420B9">
            <w:pPr>
              <w:pStyle w:val="Brd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t>Del av 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036"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Rubrik1"/>
        <w:rPr>
          <w:del w:id="1037" w:author="Björn Genfors" w:date="2014-03-31T13:36:00Z"/>
        </w:rPr>
      </w:pPr>
      <w:bookmarkStart w:id="1038" w:name="_Toc383084525"/>
      <w:bookmarkStart w:id="1039" w:name="_Toc383098704"/>
      <w:bookmarkStart w:id="1040" w:name="_Toc383101232"/>
      <w:bookmarkStart w:id="1041" w:name="_Toc383101757"/>
      <w:bookmarkStart w:id="1042" w:name="_Toc383102067"/>
      <w:bookmarkStart w:id="1043" w:name="_Toc224960921"/>
      <w:bookmarkStart w:id="1044" w:name="_Toc357754852"/>
      <w:bookmarkStart w:id="1045" w:name="_Toc384035813"/>
      <w:bookmarkEnd w:id="1038"/>
      <w:bookmarkEnd w:id="1039"/>
      <w:bookmarkEnd w:id="1040"/>
      <w:bookmarkEnd w:id="1041"/>
      <w:bookmarkEnd w:id="1042"/>
      <w:del w:id="1046" w:author="Björn Genfors" w:date="2014-03-31T13:36:00Z">
        <w:r w:rsidRPr="00CC412F" w:rsidDel="00FD36F1">
          <w:delText>Tjänstedomänens krav och regler</w:delText>
        </w:r>
        <w:bookmarkEnd w:id="1043"/>
        <w:bookmarkEnd w:id="1044"/>
        <w:bookmarkEnd w:id="1045"/>
      </w:del>
    </w:p>
    <w:p w14:paraId="12CBEECE" w14:textId="40185232" w:rsidR="007E47C0" w:rsidRPr="00CC412F" w:rsidDel="00FD36F1" w:rsidRDefault="007E47C0">
      <w:pPr>
        <w:rPr>
          <w:del w:id="1047" w:author="Björn Genfors" w:date="2014-03-31T13:36:00Z"/>
        </w:rPr>
      </w:pPr>
      <w:del w:id="1048"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Rubrik2"/>
      </w:pPr>
      <w:bookmarkStart w:id="1049" w:name="_Informationssäkerhet_och_juridik"/>
      <w:bookmarkStart w:id="1050" w:name="_Toc357754853"/>
      <w:bookmarkStart w:id="1051" w:name="_Toc384035814"/>
      <w:bookmarkEnd w:id="1049"/>
      <w:r w:rsidRPr="00CC412F">
        <w:t>Informationssäkerhet och juridik</w:t>
      </w:r>
      <w:bookmarkEnd w:id="1050"/>
      <w:bookmarkEnd w:id="1051"/>
    </w:p>
    <w:p w14:paraId="293C5933" w14:textId="77777777" w:rsidR="00FB69B3" w:rsidRPr="00CC412F" w:rsidRDefault="00FB69B3">
      <w:pPr>
        <w:pStyle w:val="Rubrik3"/>
        <w:pPrChange w:id="1052" w:author="Björn Genfors" w:date="2014-03-31T13:36:00Z">
          <w:pPr>
            <w:pStyle w:val="Rubrik3b"/>
            <w:ind w:left="0" w:firstLine="0"/>
          </w:pPr>
        </w:pPrChange>
      </w:pPr>
      <w:bookmarkStart w:id="1053" w:name="_Toc219337771"/>
      <w:bookmarkStart w:id="1054" w:name="_Toc227077995"/>
      <w:bookmarkStart w:id="1055" w:name="_Toc245231399"/>
      <w:bookmarkStart w:id="1056" w:name="_Toc384035815"/>
      <w:r w:rsidRPr="00CC412F">
        <w:t>Medarbetarens direktåtkomst</w:t>
      </w:r>
      <w:bookmarkEnd w:id="1053"/>
      <w:bookmarkEnd w:id="1054"/>
      <w:bookmarkEnd w:id="1055"/>
      <w:bookmarkEnd w:id="1056"/>
    </w:p>
    <w:p w14:paraId="7898CA63" w14:textId="77777777" w:rsidR="00FD36F1" w:rsidRDefault="00FD36F1" w:rsidP="00FD36F1">
      <w:pPr>
        <w:rPr>
          <w:ins w:id="1057" w:author="Björn Genfors" w:date="2014-03-31T13:36:00Z"/>
        </w:rPr>
      </w:pPr>
      <w:ins w:id="1058"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059" w:author="Björn Genfors" w:date="2014-03-31T13:36:00Z"/>
        </w:rPr>
      </w:pPr>
    </w:p>
    <w:p w14:paraId="45130926" w14:textId="77777777" w:rsidR="00FD36F1" w:rsidRDefault="00FD36F1" w:rsidP="00FD36F1">
      <w:pPr>
        <w:rPr>
          <w:ins w:id="1060" w:author="Björn Genfors" w:date="2014-03-31T13:36:00Z"/>
        </w:rPr>
      </w:pPr>
      <w:ins w:id="1061"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062" w:author="Björn Genfors" w:date="2014-03-31T13:36:00Z"/>
        </w:rPr>
      </w:pPr>
    </w:p>
    <w:p w14:paraId="333D6E8D" w14:textId="77777777" w:rsidR="00FD36F1" w:rsidRDefault="00FD36F1" w:rsidP="00FD36F1">
      <w:pPr>
        <w:rPr>
          <w:ins w:id="1063" w:author="Björn Genfors" w:date="2014-03-31T13:36:00Z"/>
        </w:rPr>
      </w:pPr>
      <w:ins w:id="1064" w:author="Björn Genfors" w:date="2014-03-31T13:36:00Z">
        <w:r>
          <w:t xml:space="preserve">Observera att tjänstekontrakten i sig inte påtvingar sammanhållen journalföring. Krav rörande sammanhållen journalföring och eller krav på spärrhantering uppstår först om tjänstekonsumenten (e-tjänsten) för medarbetaren tillgängliggör information som härrör från </w:t>
        </w:r>
        <w:r>
          <w:lastRenderedPageBreak/>
          <w:t>andra vårdgivare (sammanhållen journalföring) eller andra vårdenheter inom egna vårdgivaren (spärrkrav).</w:t>
        </w:r>
      </w:ins>
    </w:p>
    <w:p w14:paraId="0B36B10E" w14:textId="6DC384B1" w:rsidR="00FB69B3" w:rsidRPr="00CC412F" w:rsidDel="00FD36F1" w:rsidRDefault="00FB69B3" w:rsidP="003A6D72">
      <w:pPr>
        <w:rPr>
          <w:del w:id="1065" w:author="Björn Genfors" w:date="2014-03-31T13:36:00Z"/>
        </w:rPr>
      </w:pPr>
      <w:del w:id="1066"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067" w:author="Björn Genfors" w:date="2014-03-28T16:41:00Z">
        <w:r w:rsidRPr="00CC412F" w:rsidDel="009A51F6">
          <w:delText xml:space="preserve"> </w:delText>
        </w:r>
      </w:del>
    </w:p>
    <w:p w14:paraId="4C330A0D" w14:textId="00C660CF" w:rsidR="00FB69B3" w:rsidRPr="00CC412F" w:rsidDel="00FD36F1" w:rsidRDefault="00FB69B3" w:rsidP="003A6D72">
      <w:pPr>
        <w:rPr>
          <w:del w:id="1068" w:author="Björn Genfors" w:date="2014-03-31T13:36:00Z"/>
        </w:rPr>
      </w:pPr>
    </w:p>
    <w:p w14:paraId="5D1575C1" w14:textId="03915FE5" w:rsidR="00FB69B3" w:rsidRPr="00CC412F" w:rsidDel="00FD36F1" w:rsidRDefault="00FB69B3" w:rsidP="003A6D72">
      <w:pPr>
        <w:rPr>
          <w:del w:id="1069" w:author="Björn Genfors" w:date="2014-03-31T13:36:00Z"/>
        </w:rPr>
      </w:pPr>
      <w:del w:id="1070"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071" w:author="Björn Genfors" w:date="2014-03-31T13:36:00Z"/>
        </w:rPr>
      </w:pPr>
    </w:p>
    <w:p w14:paraId="66206170" w14:textId="51605B3B" w:rsidR="00FB69B3" w:rsidDel="00FD36F1" w:rsidRDefault="00FB69B3" w:rsidP="003A6D72">
      <w:pPr>
        <w:rPr>
          <w:del w:id="1072" w:author="Björn Genfors" w:date="2014-03-31T13:36:00Z"/>
        </w:rPr>
      </w:pPr>
      <w:del w:id="1073"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Rubrik3"/>
        <w:rPr>
          <w:b/>
        </w:rPr>
        <w:pPrChange w:id="1074" w:author="Björn Genfors" w:date="2014-03-31T13:36:00Z">
          <w:pPr>
            <w:pStyle w:val="Rubrik3b"/>
            <w:ind w:left="0" w:firstLine="0"/>
          </w:pPr>
        </w:pPrChange>
      </w:pPr>
      <w:bookmarkStart w:id="1075" w:name="_Toc219337772"/>
      <w:bookmarkStart w:id="1076" w:name="_Toc227077996"/>
      <w:bookmarkStart w:id="1077" w:name="_Toc229537043"/>
      <w:bookmarkStart w:id="1078" w:name="_Toc245231400"/>
      <w:bookmarkStart w:id="1079" w:name="_Toc384035816"/>
      <w:r w:rsidRPr="00CC412F">
        <w:t>Patientens direktåtkomst</w:t>
      </w:r>
      <w:bookmarkEnd w:id="1075"/>
      <w:bookmarkEnd w:id="1076"/>
      <w:bookmarkEnd w:id="1077"/>
      <w:bookmarkEnd w:id="1078"/>
      <w:bookmarkEnd w:id="1079"/>
    </w:p>
    <w:p w14:paraId="4CD44E7A" w14:textId="77777777" w:rsidR="00FD36F1" w:rsidRDefault="00FD36F1" w:rsidP="00FD36F1">
      <w:pPr>
        <w:rPr>
          <w:ins w:id="1080" w:author="Björn Genfors" w:date="2014-03-31T13:36:00Z"/>
        </w:rPr>
      </w:pPr>
      <w:ins w:id="1081"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082" w:author="Björn Genfors" w:date="2014-03-31T13:36:00Z"/>
        </w:rPr>
      </w:pPr>
      <w:del w:id="1083"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Rubrik3"/>
        <w:pPrChange w:id="1084" w:author="Björn Genfors" w:date="2014-03-31T13:36:00Z">
          <w:pPr>
            <w:pStyle w:val="Rubrik3b"/>
            <w:ind w:left="0" w:firstLine="0"/>
          </w:pPr>
        </w:pPrChange>
      </w:pPr>
      <w:bookmarkStart w:id="1085" w:name="_Toc219337773"/>
      <w:bookmarkStart w:id="1086" w:name="_Toc227077997"/>
      <w:bookmarkStart w:id="1087" w:name="_Toc245231401"/>
      <w:bookmarkStart w:id="1088" w:name="_Toc384035817"/>
      <w:r w:rsidRPr="00CC412F">
        <w:t>Generellt</w:t>
      </w:r>
      <w:bookmarkEnd w:id="1085"/>
      <w:bookmarkEnd w:id="1086"/>
      <w:bookmarkEnd w:id="1087"/>
      <w:bookmarkEnd w:id="1088"/>
    </w:p>
    <w:p w14:paraId="20EA344A" w14:textId="77777777" w:rsidR="00FD36F1" w:rsidRDefault="00FD36F1" w:rsidP="00FD36F1">
      <w:pPr>
        <w:rPr>
          <w:ins w:id="1089" w:author="Björn Genfors" w:date="2014-03-31T13:36:00Z"/>
        </w:rPr>
      </w:pPr>
      <w:ins w:id="1090" w:author="Björn Genfors" w:date="2014-03-31T13:36:00Z">
        <w:r w:rsidRPr="00E146AE">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w:t>
        </w:r>
        <w:r w:rsidRPr="00E146AE">
          <w:lastRenderedPageBreak/>
          <w:t>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091" w:author="Björn Genfors" w:date="2014-03-31T13:36:00Z"/>
        </w:rPr>
      </w:pPr>
      <w:del w:id="1092"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1093" w:name="_Toc384035818"/>
      <w:r w:rsidRPr="00CC412F">
        <w:t>Icke funktionella krav</w:t>
      </w:r>
      <w:bookmarkEnd w:id="1093"/>
    </w:p>
    <w:p w14:paraId="4C98E4CC" w14:textId="77777777" w:rsidR="00FD36F1" w:rsidRDefault="00FD36F1" w:rsidP="00FD36F1">
      <w:pPr>
        <w:rPr>
          <w:ins w:id="1094" w:author="Björn Genfors" w:date="2014-03-31T13:37:00Z"/>
        </w:rPr>
      </w:pPr>
      <w:ins w:id="1095"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096" w:author="Björn Genfors" w:date="2014-03-31T13:37:00Z"/>
        </w:rPr>
      </w:pPr>
      <w:del w:id="1097"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1098" w:name="_Toc384035819"/>
      <w:r w:rsidRPr="00CC412F">
        <w:t>SLA krav</w:t>
      </w:r>
      <w:bookmarkEnd w:id="1098"/>
    </w:p>
    <w:p w14:paraId="09274A51" w14:textId="77777777" w:rsidR="00FD36F1" w:rsidRPr="003F45DF" w:rsidRDefault="00FD36F1" w:rsidP="00FD36F1">
      <w:pPr>
        <w:rPr>
          <w:ins w:id="1099" w:author="Björn Genfors" w:date="2014-03-31T13:37:00Z"/>
        </w:rPr>
      </w:pPr>
      <w:ins w:id="1100"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101" w:author="Björn Genfors" w:date="2014-03-31T13:37:00Z"/>
          <w:szCs w:val="20"/>
        </w:rPr>
      </w:pPr>
    </w:p>
    <w:p w14:paraId="0C880FAB" w14:textId="77777777" w:rsidR="00FD36F1" w:rsidRPr="003F45DF" w:rsidRDefault="00FD36F1" w:rsidP="00FD36F1">
      <w:pPr>
        <w:pStyle w:val="Brdtext"/>
        <w:rPr>
          <w:ins w:id="1102" w:author="Björn Genfors" w:date="2014-03-31T13:37:00Z"/>
        </w:rPr>
      </w:pPr>
      <w:ins w:id="1103"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104" w:author="Björn Genfors" w:date="2014-03-31T13:37:00Z"/>
        </w:rPr>
      </w:pPr>
      <w:del w:id="1105"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 xml:space="preserve">Kraven på aktualitet varierar för olika tjänstekonsumenter. Det behöver inte vara absolut aktualitet i förhållande till källsystemet, men ju mindre fördröjning </w:t>
            </w:r>
            <w:r w:rsidRPr="00CC412F">
              <w:lastRenderedPageBreak/>
              <w:t>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031A1FAC" w:rsidR="00265F33" w:rsidRPr="00CC412F" w:rsidRDefault="00265F33" w:rsidP="00C54F68">
      <w:pPr>
        <w:pStyle w:val="Rubrik3"/>
      </w:pPr>
      <w:bookmarkStart w:id="1106" w:name="_Toc384035820"/>
      <w:r w:rsidRPr="00CC412F">
        <w:t>Övriga krav</w:t>
      </w:r>
      <w:bookmarkEnd w:id="1106"/>
      <w:ins w:id="1107" w:author="Björn Genfors" w:date="2014-03-31T13:37:00Z">
        <w:r w:rsidR="00FD36F1">
          <w:t xml:space="preserve"> och regler</w:t>
        </w:r>
      </w:ins>
    </w:p>
    <w:p w14:paraId="39856B5F" w14:textId="6D8B8D63" w:rsidR="004C7A30" w:rsidRPr="00CC412F" w:rsidRDefault="004C7A30">
      <w:pPr>
        <w:pStyle w:val="Rubrik4"/>
        <w:pPrChange w:id="1108"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Rubrik4"/>
        <w:pPrChange w:id="1109"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Rubrik4"/>
        <w:rPr>
          <w:rPrChange w:id="1110" w:author="Björn Genfors" w:date="2014-03-28T16:25:00Z">
            <w:rPr>
              <w:sz w:val="24"/>
              <w:szCs w:val="24"/>
              <w:highlight w:val="yellow"/>
            </w:rPr>
          </w:rPrChange>
        </w:rPr>
        <w:pPrChange w:id="1111" w:author="Björn Genfors" w:date="2014-03-31T13:38:00Z">
          <w:pPr/>
        </w:pPrChange>
      </w:pPr>
      <w:r w:rsidRPr="00D203BA">
        <w:rPr>
          <w:rPrChange w:id="1112" w:author="Björn Genfors" w:date="2014-03-28T16:25:00Z">
            <w:rPr>
              <w:szCs w:val="24"/>
              <w:highlight w:val="yellow"/>
            </w:rPr>
          </w:rPrChange>
        </w:rPr>
        <w:t>4.2.5 Format för datum och tidpunkter</w:t>
      </w:r>
    </w:p>
    <w:p w14:paraId="3DC64A4D" w14:textId="0F1788B1" w:rsidR="004C7A30" w:rsidRPr="00D203BA" w:rsidRDefault="004C7A30" w:rsidP="003A6D72">
      <w:pPr>
        <w:rPr>
          <w:rPrChange w:id="1113" w:author="Björn Genfors" w:date="2014-03-28T16:25:00Z">
            <w:rPr>
              <w:highlight w:val="yellow"/>
            </w:rPr>
          </w:rPrChange>
        </w:rPr>
      </w:pPr>
      <w:r w:rsidRPr="00D203BA">
        <w:rPr>
          <w:rPrChange w:id="1114" w:author="Björn Genfors" w:date="2014-03-28T16:25:00Z">
            <w:rPr>
              <w:highlight w:val="yellow"/>
            </w:rPr>
          </w:rPrChange>
        </w:rPr>
        <w:t>Datum anges alltid på formatet ”ÅÅÅÅMMDD”, vilket motsvarar ISO 8</w:t>
      </w:r>
      <w:ins w:id="1115" w:author="Björn Genfors" w:date="2014-03-28T16:24:00Z">
        <w:r w:rsidR="00D203BA" w:rsidRPr="00D203BA">
          <w:rPr>
            <w:rPrChange w:id="1116" w:author="Björn Genfors" w:date="2014-03-28T16:25:00Z">
              <w:rPr>
                <w:highlight w:val="yellow"/>
              </w:rPr>
            </w:rPrChange>
          </w:rPr>
          <w:t>601</w:t>
        </w:r>
      </w:ins>
      <w:del w:id="1117" w:author="Björn Genfors" w:date="2014-03-28T16:24:00Z">
        <w:r w:rsidRPr="00D203BA" w:rsidDel="00D203BA">
          <w:rPr>
            <w:rPrChange w:id="1118" w:author="Björn Genfors" w:date="2014-03-28T16:25:00Z">
              <w:rPr>
                <w:highlight w:val="yellow"/>
              </w:rPr>
            </w:rPrChange>
          </w:rPr>
          <w:delText>824</w:delText>
        </w:r>
      </w:del>
      <w:r w:rsidRPr="00D203BA">
        <w:rPr>
          <w:rPrChange w:id="1119" w:author="Björn Genfors" w:date="2014-03-28T16:25:00Z">
            <w:rPr>
              <w:highlight w:val="yellow"/>
            </w:rPr>
          </w:rPrChange>
        </w:rPr>
        <w:t>-kompatibla formatbeskrivningen ”YYYYMMDD”</w:t>
      </w:r>
      <w:del w:id="1120" w:author="Björn Genfors" w:date="2014-03-28T16:25:00Z">
        <w:r w:rsidRPr="00D203BA" w:rsidDel="00D203BA">
          <w:rPr>
            <w:rPrChange w:id="1121" w:author="Björn Genfors" w:date="2014-03-28T16:25:00Z">
              <w:rPr>
                <w:highlight w:val="yellow"/>
              </w:rPr>
            </w:rPrChange>
          </w:rPr>
          <w:delText>.</w:delText>
        </w:r>
      </w:del>
      <w:ins w:id="1122" w:author="Björn Genfors" w:date="2014-03-28T16:24:00Z">
        <w:r w:rsidR="00D203BA" w:rsidRPr="00D203BA">
          <w:rPr>
            <w:rPrChange w:id="1123" w:author="Björn Genfors" w:date="2014-03-28T16:25:00Z">
              <w:rPr>
                <w:highlight w:val="yellow"/>
              </w:rPr>
            </w:rPrChange>
          </w:rPr>
          <w:t xml:space="preserve"> </w:t>
        </w:r>
        <w:r w:rsidR="00D203BA" w:rsidRPr="00D203BA">
          <w:t>(se referens [</w:t>
        </w:r>
      </w:ins>
      <w:ins w:id="1124"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125" w:author="Björn Genfors" w:date="2014-03-31T13:27:00Z">
        <w:r w:rsidR="002F320B">
          <w:t xml:space="preserve">R </w:t>
        </w:r>
        <w:r w:rsidR="002F320B">
          <w:rPr>
            <w:noProof/>
          </w:rPr>
          <w:t>9</w:t>
        </w:r>
      </w:ins>
      <w:ins w:id="1126" w:author="Björn Genfors" w:date="2014-03-28T16:25:00Z">
        <w:r w:rsidR="00D203BA" w:rsidRPr="00F81D11">
          <w:fldChar w:fldCharType="end"/>
        </w:r>
      </w:ins>
      <w:ins w:id="1127" w:author="Björn Genfors" w:date="2014-03-28T16:24:00Z">
        <w:r w:rsidR="00D203BA" w:rsidRPr="00D203BA">
          <w:t>]).</w:t>
        </w:r>
      </w:ins>
    </w:p>
    <w:p w14:paraId="7B1D4EBA" w14:textId="57964E09" w:rsidR="004C7A30" w:rsidRPr="00CC412F" w:rsidRDefault="004C7A30" w:rsidP="003A6D72">
      <w:r w:rsidRPr="00D203BA">
        <w:rPr>
          <w:rPrChange w:id="1128" w:author="Björn Genfors" w:date="2014-03-28T16:25:00Z">
            <w:rPr>
              <w:highlight w:val="yellow"/>
            </w:rPr>
          </w:rPrChange>
        </w:rPr>
        <w:t>Tidpunkter anges alltid på formatet ”ÅÅÅÅMMDDttmmss”, vilket motsvarar den ISO 8</w:t>
      </w:r>
      <w:ins w:id="1129" w:author="Björn Genfors" w:date="2014-03-28T16:24:00Z">
        <w:r w:rsidR="00D203BA" w:rsidRPr="00D203BA">
          <w:rPr>
            <w:rPrChange w:id="1130" w:author="Björn Genfors" w:date="2014-03-28T16:25:00Z">
              <w:rPr>
                <w:highlight w:val="yellow"/>
              </w:rPr>
            </w:rPrChange>
          </w:rPr>
          <w:t>601</w:t>
        </w:r>
      </w:ins>
      <w:del w:id="1131" w:author="Björn Genfors" w:date="2014-03-28T16:24:00Z">
        <w:r w:rsidRPr="00D203BA" w:rsidDel="00D203BA">
          <w:rPr>
            <w:rPrChange w:id="1132" w:author="Björn Genfors" w:date="2014-03-28T16:25:00Z">
              <w:rPr>
                <w:highlight w:val="yellow"/>
              </w:rPr>
            </w:rPrChange>
          </w:rPr>
          <w:delText>824</w:delText>
        </w:r>
      </w:del>
      <w:r w:rsidRPr="00D203BA">
        <w:rPr>
          <w:rPrChange w:id="1133"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Rubrik4"/>
        <w:pPrChange w:id="1134" w:author="Björn Genfors" w:date="2014-03-31T13:38:00Z">
          <w:pPr/>
        </w:pPrChange>
      </w:pPr>
      <w:del w:id="1135"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1136" w:name="_Toc357754854"/>
      <w:bookmarkStart w:id="1137" w:name="_Ref383780140"/>
      <w:bookmarkStart w:id="1138" w:name="_Toc384035821"/>
      <w:bookmarkStart w:id="1139" w:name="_Toc224960922"/>
      <w:bookmarkStart w:id="1140" w:name="_Toc357754855"/>
      <w:bookmarkEnd w:id="609"/>
      <w:bookmarkEnd w:id="610"/>
      <w:bookmarkEnd w:id="611"/>
      <w:r w:rsidRPr="00CC412F">
        <w:lastRenderedPageBreak/>
        <w:t>Felhantering</w:t>
      </w:r>
      <w:bookmarkEnd w:id="1136"/>
      <w:bookmarkEnd w:id="1137"/>
      <w:bookmarkEnd w:id="1138"/>
    </w:p>
    <w:p w14:paraId="53FA685A" w14:textId="74918EBC" w:rsidR="008C41FF" w:rsidDel="00543CB9" w:rsidRDefault="008C41FF" w:rsidP="003A6D72">
      <w:pPr>
        <w:rPr>
          <w:del w:id="1141" w:author="Björn Genfors" w:date="2014-03-31T13:39:00Z"/>
        </w:rPr>
      </w:pPr>
      <w:del w:id="1142"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143" w:author="Björn Genfors" w:date="2014-03-31T13:39:00Z"/>
        </w:rPr>
      </w:pPr>
    </w:p>
    <w:p w14:paraId="2A097C2C" w14:textId="77777777" w:rsidR="007C5E55" w:rsidRPr="00CC412F" w:rsidRDefault="007C5E55" w:rsidP="007C5E55">
      <w:pPr>
        <w:pStyle w:val="Rubrik3"/>
      </w:pPr>
      <w:bookmarkStart w:id="1144" w:name="_Toc384035822"/>
      <w:r w:rsidRPr="00CC412F">
        <w:t>Krav på en tjänsteproducent</w:t>
      </w:r>
      <w:bookmarkEnd w:id="1144"/>
    </w:p>
    <w:p w14:paraId="48ED7355" w14:textId="77777777" w:rsidR="007C5E55" w:rsidRPr="004858FF" w:rsidDel="004858FF" w:rsidRDefault="007C5E55" w:rsidP="007C5E55">
      <w:pPr>
        <w:pStyle w:val="Rubrik4"/>
        <w:rPr>
          <w:del w:id="1145" w:author="Björn Genfors" w:date="2014-03-31T13:43:00Z"/>
          <w:rPrChange w:id="1146" w:author="Björn Genfors" w:date="2014-03-31T13:43:00Z">
            <w:rPr>
              <w:del w:id="1147" w:author="Björn Genfors" w:date="2014-03-31T13:43:00Z"/>
              <w:highlight w:val="yellow"/>
            </w:rPr>
          </w:rPrChange>
        </w:rPr>
      </w:pPr>
      <w:r w:rsidRPr="004858FF">
        <w:rPr>
          <w:rPrChange w:id="1148" w:author="Björn Genfors" w:date="2014-03-31T13:43:00Z">
            <w:rPr>
              <w:highlight w:val="yellow"/>
            </w:rPr>
          </w:rPrChange>
        </w:rPr>
        <w:t xml:space="preserve">Logiska fel </w:t>
      </w:r>
    </w:p>
    <w:p w14:paraId="2E7F80F0" w14:textId="6F9AEF3C" w:rsidR="007F22B3" w:rsidRPr="004858FF" w:rsidRDefault="00E3060F">
      <w:pPr>
        <w:pStyle w:val="Rubrik4"/>
        <w:pPrChange w:id="1149" w:author="Björn Genfors" w:date="2014-03-31T13:43:00Z">
          <w:pPr/>
        </w:pPrChange>
      </w:pPr>
      <w:del w:id="1150" w:author="Björn Genfors" w:date="2014-03-31T13:43:00Z">
        <w:r w:rsidRPr="004858FF" w:rsidDel="004858FF">
          <w:rPr>
            <w:rPrChange w:id="1151" w:author="Björn Genfors" w:date="2014-03-31T13:43:00Z">
              <w:rPr>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152">
          <w:tblGrid>
            <w:gridCol w:w="108"/>
            <w:gridCol w:w="1918"/>
            <w:gridCol w:w="242"/>
            <w:gridCol w:w="2700"/>
            <w:gridCol w:w="1454"/>
            <w:gridCol w:w="3266"/>
            <w:gridCol w:w="108"/>
          </w:tblGrid>
        </w:tblGridChange>
      </w:tblGrid>
      <w:tr w:rsidR="004858FF" w:rsidRPr="00D957CA" w14:paraId="656F730B" w14:textId="77777777" w:rsidTr="004858FF">
        <w:trPr>
          <w:ins w:id="1153" w:author="Björn Genfors" w:date="2014-03-31T13:41:00Z"/>
        </w:trPr>
        <w:tc>
          <w:tcPr>
            <w:tcW w:w="1843" w:type="dxa"/>
            <w:shd w:val="clear" w:color="auto" w:fill="D9D9D9" w:themeFill="background1" w:themeFillShade="D9"/>
          </w:tcPr>
          <w:p w14:paraId="1F0F6229" w14:textId="77777777" w:rsidR="00185B9E" w:rsidRPr="00D957CA" w:rsidRDefault="00185B9E" w:rsidP="007B193A">
            <w:pPr>
              <w:rPr>
                <w:ins w:id="1154" w:author="Björn Genfors" w:date="2014-03-31T13:41:00Z"/>
                <w:b/>
              </w:rPr>
            </w:pPr>
            <w:ins w:id="1155"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7B193A">
            <w:pPr>
              <w:rPr>
                <w:ins w:id="1156" w:author="Björn Genfors" w:date="2014-03-31T13:41:00Z"/>
                <w:b/>
              </w:rPr>
            </w:pPr>
            <w:ins w:id="1157"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7B193A">
            <w:pPr>
              <w:rPr>
                <w:ins w:id="1158" w:author="Björn Genfors" w:date="2014-03-31T13:41:00Z"/>
                <w:b/>
              </w:rPr>
            </w:pPr>
            <w:ins w:id="1159" w:author="Björn Genfors" w:date="2014-03-31T13:41:00Z">
              <w:r>
                <w:rPr>
                  <w:b/>
                </w:rPr>
                <w:t>Beskrivning</w:t>
              </w:r>
            </w:ins>
          </w:p>
        </w:tc>
      </w:tr>
      <w:tr w:rsidR="004858FF" w:rsidRPr="004858FF" w14:paraId="59F98935" w14:textId="77777777" w:rsidTr="004858FF">
        <w:trPr>
          <w:ins w:id="1160" w:author="Björn Genfors" w:date="2014-03-31T13:41:00Z"/>
        </w:trPr>
        <w:tc>
          <w:tcPr>
            <w:tcW w:w="1843" w:type="dxa"/>
          </w:tcPr>
          <w:p w14:paraId="7F9D4B1A" w14:textId="4374B2DA" w:rsidR="00185B9E" w:rsidRPr="004858FF" w:rsidRDefault="004858FF" w:rsidP="007B193A">
            <w:pPr>
              <w:rPr>
                <w:ins w:id="1161" w:author="Björn Genfors" w:date="2014-03-31T13:41:00Z"/>
                <w:rPrChange w:id="1162" w:author="Björn Genfors" w:date="2014-03-31T13:42:00Z">
                  <w:rPr>
                    <w:ins w:id="1163" w:author="Björn Genfors" w:date="2014-03-31T13:41:00Z"/>
                    <w:highlight w:val="yellow"/>
                  </w:rPr>
                </w:rPrChange>
              </w:rPr>
            </w:pPr>
            <w:ins w:id="1164" w:author="Björn Genfors" w:date="2014-03-31T13:42:00Z">
              <w:r>
                <w:t>Ogiltig begäran</w:t>
              </w:r>
            </w:ins>
          </w:p>
        </w:tc>
        <w:tc>
          <w:tcPr>
            <w:tcW w:w="2693" w:type="dxa"/>
          </w:tcPr>
          <w:p w14:paraId="50572A0B" w14:textId="4271204A" w:rsidR="00185B9E" w:rsidRPr="004858FF" w:rsidRDefault="004858FF" w:rsidP="007B193A">
            <w:pPr>
              <w:rPr>
                <w:ins w:id="1165" w:author="Björn Genfors" w:date="2014-03-31T13:41:00Z"/>
                <w:rPrChange w:id="1166" w:author="Björn Genfors" w:date="2014-03-31T13:42:00Z">
                  <w:rPr>
                    <w:ins w:id="1167" w:author="Björn Genfors" w:date="2014-03-31T13:41:00Z"/>
                    <w:highlight w:val="yellow"/>
                  </w:rPr>
                </w:rPrChange>
              </w:rPr>
            </w:pPr>
            <w:ins w:id="1168" w:author="Björn Genfors" w:date="2014-03-31T13:42:00Z">
              <w:r>
                <w:t>INVALID_REQUEST</w:t>
              </w:r>
            </w:ins>
          </w:p>
        </w:tc>
        <w:tc>
          <w:tcPr>
            <w:tcW w:w="5152" w:type="dxa"/>
          </w:tcPr>
          <w:p w14:paraId="2F87B045" w14:textId="77777777" w:rsidR="004858FF" w:rsidRPr="002B605E" w:rsidRDefault="004858FF" w:rsidP="004858FF">
            <w:pPr>
              <w:rPr>
                <w:ins w:id="1169" w:author="Björn Genfors" w:date="2014-03-31T13:42:00Z"/>
              </w:rPr>
            </w:pPr>
            <w:ins w:id="1170" w:author="Björn Genfors" w:date="2014-03-31T13:42:00Z">
              <w:r w:rsidRPr="002B605E">
                <w:t xml:space="preserve">Informationsmängden som skickats är ej korrekt utifrån de regler som gäller för tjänstekontraktet. En förklarande </w:t>
              </w:r>
              <w:r>
                <w:t>result.message</w:t>
              </w:r>
              <w:r w:rsidRPr="002B605E">
                <w:t xml:space="preserve"> kan närmare peka på vilken regel som ej efterföljts. </w:t>
              </w:r>
            </w:ins>
          </w:p>
          <w:p w14:paraId="03821D9D" w14:textId="77777777" w:rsidR="004858FF" w:rsidRDefault="004858FF" w:rsidP="004858FF">
            <w:pPr>
              <w:rPr>
                <w:ins w:id="1171" w:author="Björn Genfors" w:date="2014-03-31T13:42:00Z"/>
              </w:rPr>
            </w:pPr>
          </w:p>
          <w:p w14:paraId="3AF4BCBE" w14:textId="2028EB95" w:rsidR="00185B9E" w:rsidRPr="004858FF" w:rsidRDefault="004858FF" w:rsidP="007B193A">
            <w:pPr>
              <w:rPr>
                <w:ins w:id="1172" w:author="Björn Genfors" w:date="2014-03-31T13:41:00Z"/>
                <w:rPrChange w:id="1173" w:author="Björn Genfors" w:date="2014-03-31T13:42:00Z">
                  <w:rPr>
                    <w:ins w:id="1174" w:author="Björn Genfors" w:date="2014-03-31T13:41:00Z"/>
                    <w:highlight w:val="yellow"/>
                  </w:rPr>
                </w:rPrChange>
              </w:rPr>
            </w:pPr>
            <w:ins w:id="1175" w:author="Björn Genfors" w:date="2014-03-31T13:42:00Z">
              <w:r w:rsidRPr="002B605E">
                <w:t>En omsändning av information kommer att ge samma fel.</w:t>
              </w:r>
            </w:ins>
          </w:p>
        </w:tc>
      </w:tr>
      <w:tr w:rsidR="004858FF" w:rsidRPr="004858FF" w14:paraId="0A96CA7D" w14:textId="77777777" w:rsidTr="004858FF">
        <w:trPr>
          <w:ins w:id="1176" w:author="Björn Genfors" w:date="2014-03-31T13:41:00Z"/>
        </w:trPr>
        <w:tc>
          <w:tcPr>
            <w:tcW w:w="1843" w:type="dxa"/>
          </w:tcPr>
          <w:p w14:paraId="55119B55" w14:textId="2A70D3B2" w:rsidR="00185B9E" w:rsidRPr="004858FF" w:rsidRDefault="004858FF" w:rsidP="007B193A">
            <w:pPr>
              <w:rPr>
                <w:ins w:id="1177" w:author="Björn Genfors" w:date="2014-03-31T13:41:00Z"/>
                <w:rPrChange w:id="1178" w:author="Björn Genfors" w:date="2014-03-31T13:42:00Z">
                  <w:rPr>
                    <w:ins w:id="1179" w:author="Björn Genfors" w:date="2014-03-31T13:41:00Z"/>
                    <w:highlight w:val="yellow"/>
                  </w:rPr>
                </w:rPrChange>
              </w:rPr>
            </w:pPr>
            <w:ins w:id="1180" w:author="Björn Genfors" w:date="2014-03-31T13:42:00Z">
              <w:r>
                <w:t>Transformation</w:t>
              </w:r>
            </w:ins>
            <w:ins w:id="1181" w:author="Björn Genfors" w:date="2014-03-31T13:43:00Z">
              <w:r>
                <w:t>sfel</w:t>
              </w:r>
            </w:ins>
          </w:p>
        </w:tc>
        <w:tc>
          <w:tcPr>
            <w:tcW w:w="2693" w:type="dxa"/>
          </w:tcPr>
          <w:p w14:paraId="1F80E6FE" w14:textId="14949354" w:rsidR="00185B9E" w:rsidRPr="004858FF" w:rsidRDefault="004858FF" w:rsidP="007B193A">
            <w:pPr>
              <w:rPr>
                <w:ins w:id="1182" w:author="Björn Genfors" w:date="2014-03-31T13:41:00Z"/>
                <w:rPrChange w:id="1183" w:author="Björn Genfors" w:date="2014-03-31T13:42:00Z">
                  <w:rPr>
                    <w:ins w:id="1184" w:author="Björn Genfors" w:date="2014-03-31T13:41:00Z"/>
                    <w:highlight w:val="yellow"/>
                  </w:rPr>
                </w:rPrChange>
              </w:rPr>
            </w:pPr>
            <w:ins w:id="1185" w:author="Björn Genfors" w:date="2014-03-31T13:42:00Z">
              <w:r w:rsidRPr="002B605E">
                <w:t>TRANSFORMATION_ERROR</w:t>
              </w:r>
            </w:ins>
          </w:p>
        </w:tc>
        <w:tc>
          <w:tcPr>
            <w:tcW w:w="5152" w:type="dxa"/>
          </w:tcPr>
          <w:p w14:paraId="448C08F0" w14:textId="77777777" w:rsidR="004858FF" w:rsidRPr="002B605E" w:rsidRDefault="004858FF" w:rsidP="004858FF">
            <w:pPr>
              <w:rPr>
                <w:ins w:id="1186" w:author="Björn Genfors" w:date="2014-03-31T13:42:00Z"/>
              </w:rPr>
            </w:pPr>
            <w:ins w:id="1187" w:author="Björn Genfors" w:date="2014-03-31T13:42:00Z">
              <w:r w:rsidRPr="002B605E">
                <w:t xml:space="preserve">Informationsmängden som skickats kan ej översättas till mottagande systems format. Denna felkod kan uppträda i inledande tester av tjänstekontrakten och skall ej finnas vid produktionsklara system. </w:t>
              </w:r>
            </w:ins>
          </w:p>
          <w:p w14:paraId="4B3FB9ED" w14:textId="77777777" w:rsidR="004858FF" w:rsidRDefault="004858FF" w:rsidP="004858FF">
            <w:pPr>
              <w:rPr>
                <w:ins w:id="1188" w:author="Björn Genfors" w:date="2014-03-31T13:42:00Z"/>
              </w:rPr>
            </w:pPr>
          </w:p>
          <w:p w14:paraId="2F2A7352" w14:textId="040B9DD2" w:rsidR="00185B9E" w:rsidRPr="004858FF" w:rsidRDefault="004858FF" w:rsidP="007B193A">
            <w:pPr>
              <w:rPr>
                <w:ins w:id="1189" w:author="Björn Genfors" w:date="2014-03-31T13:41:00Z"/>
                <w:rPrChange w:id="1190" w:author="Björn Genfors" w:date="2014-03-31T13:42:00Z">
                  <w:rPr>
                    <w:ins w:id="1191" w:author="Björn Genfors" w:date="2014-03-31T13:41:00Z"/>
                    <w:highlight w:val="yellow"/>
                  </w:rPr>
                </w:rPrChange>
              </w:rPr>
            </w:pPr>
            <w:ins w:id="1192"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193"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194" w:author="Björn Genfors" w:date="2014-03-31T13:41:00Z"/>
          <w:trPrChange w:id="1195" w:author="Björn Genfors" w:date="2014-03-31T13:42:00Z">
            <w:trPr>
              <w:gridAfter w:val="0"/>
            </w:trPr>
          </w:trPrChange>
        </w:trPr>
        <w:tc>
          <w:tcPr>
            <w:tcW w:w="1843" w:type="dxa"/>
            <w:tcPrChange w:id="1196" w:author="Björn Genfors" w:date="2014-03-31T13:42:00Z">
              <w:tcPr>
                <w:tcW w:w="2268" w:type="dxa"/>
                <w:gridSpan w:val="3"/>
              </w:tcPr>
            </w:tcPrChange>
          </w:tcPr>
          <w:p w14:paraId="678F6560" w14:textId="5FEC6378" w:rsidR="00185B9E" w:rsidRPr="004858FF" w:rsidRDefault="004858FF" w:rsidP="007B193A">
            <w:pPr>
              <w:rPr>
                <w:ins w:id="1197" w:author="Björn Genfors" w:date="2014-03-31T13:41:00Z"/>
                <w:rPrChange w:id="1198" w:author="Björn Genfors" w:date="2014-03-31T13:42:00Z">
                  <w:rPr>
                    <w:ins w:id="1199" w:author="Björn Genfors" w:date="2014-03-31T13:41:00Z"/>
                    <w:highlight w:val="yellow"/>
                  </w:rPr>
                </w:rPrChange>
              </w:rPr>
            </w:pPr>
            <w:ins w:id="1200" w:author="Björn Genfors" w:date="2014-03-31T13:43:00Z">
              <w:r>
                <w:t>Applikationsfel</w:t>
              </w:r>
            </w:ins>
          </w:p>
        </w:tc>
        <w:tc>
          <w:tcPr>
            <w:tcW w:w="2693" w:type="dxa"/>
            <w:tcPrChange w:id="1201" w:author="Björn Genfors" w:date="2014-03-31T13:42:00Z">
              <w:tcPr>
                <w:tcW w:w="4154" w:type="dxa"/>
                <w:gridSpan w:val="2"/>
              </w:tcPr>
            </w:tcPrChange>
          </w:tcPr>
          <w:p w14:paraId="0330FF40" w14:textId="4C243ABF" w:rsidR="00185B9E" w:rsidRPr="004858FF" w:rsidRDefault="004858FF" w:rsidP="007B193A">
            <w:pPr>
              <w:rPr>
                <w:ins w:id="1202" w:author="Björn Genfors" w:date="2014-03-31T13:41:00Z"/>
                <w:rPrChange w:id="1203" w:author="Björn Genfors" w:date="2014-03-31T13:42:00Z">
                  <w:rPr>
                    <w:ins w:id="1204" w:author="Björn Genfors" w:date="2014-03-31T13:41:00Z"/>
                    <w:highlight w:val="yellow"/>
                  </w:rPr>
                </w:rPrChange>
              </w:rPr>
            </w:pPr>
            <w:ins w:id="1205" w:author="Björn Genfors" w:date="2014-03-31T13:43:00Z">
              <w:r>
                <w:t>APPLICATION_ERROR</w:t>
              </w:r>
            </w:ins>
          </w:p>
        </w:tc>
        <w:tc>
          <w:tcPr>
            <w:tcW w:w="5152" w:type="dxa"/>
            <w:tcPrChange w:id="1206" w:author="Björn Genfors" w:date="2014-03-31T13:42:00Z">
              <w:tcPr>
                <w:tcW w:w="3266" w:type="dxa"/>
              </w:tcPr>
            </w:tcPrChange>
          </w:tcPr>
          <w:p w14:paraId="05FE4087" w14:textId="77777777" w:rsidR="004858FF" w:rsidRPr="002B605E" w:rsidRDefault="004858FF" w:rsidP="004858FF">
            <w:pPr>
              <w:rPr>
                <w:ins w:id="1207" w:author="Björn Genfors" w:date="2014-03-31T13:43:00Z"/>
              </w:rPr>
            </w:pPr>
            <w:ins w:id="1208"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209" w:author="Björn Genfors" w:date="2014-03-31T13:43:00Z"/>
              </w:rPr>
            </w:pPr>
          </w:p>
          <w:p w14:paraId="09BCF8E5" w14:textId="068CDCA2" w:rsidR="00185B9E" w:rsidRPr="004858FF" w:rsidRDefault="004858FF" w:rsidP="007B193A">
            <w:pPr>
              <w:rPr>
                <w:ins w:id="1210" w:author="Björn Genfors" w:date="2014-03-31T13:41:00Z"/>
                <w:rPrChange w:id="1211" w:author="Björn Genfors" w:date="2014-03-31T13:42:00Z">
                  <w:rPr>
                    <w:ins w:id="1212" w:author="Björn Genfors" w:date="2014-03-31T13:41:00Z"/>
                    <w:highlight w:val="yellow"/>
                  </w:rPr>
                </w:rPrChange>
              </w:rPr>
            </w:pPr>
            <w:ins w:id="1213"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214"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215" w:author="Björn Genfors" w:date="2014-03-31T13:41:00Z"/>
          <w:trPrChange w:id="1216" w:author="Björn Genfors" w:date="2014-03-31T13:42:00Z">
            <w:trPr>
              <w:gridAfter w:val="0"/>
            </w:trPr>
          </w:trPrChange>
        </w:trPr>
        <w:tc>
          <w:tcPr>
            <w:tcW w:w="1843" w:type="dxa"/>
            <w:tcPrChange w:id="1217" w:author="Björn Genfors" w:date="2014-03-31T13:42:00Z">
              <w:tcPr>
                <w:tcW w:w="2268" w:type="dxa"/>
                <w:gridSpan w:val="3"/>
              </w:tcPr>
            </w:tcPrChange>
          </w:tcPr>
          <w:p w14:paraId="256F3E9E" w14:textId="324FEF5B" w:rsidR="00185B9E" w:rsidRPr="004858FF" w:rsidRDefault="004858FF" w:rsidP="007B193A">
            <w:pPr>
              <w:rPr>
                <w:ins w:id="1218" w:author="Björn Genfors" w:date="2014-03-31T13:41:00Z"/>
                <w:rPrChange w:id="1219" w:author="Björn Genfors" w:date="2014-03-31T13:42:00Z">
                  <w:rPr>
                    <w:ins w:id="1220" w:author="Björn Genfors" w:date="2014-03-31T13:41:00Z"/>
                    <w:highlight w:val="yellow"/>
                  </w:rPr>
                </w:rPrChange>
              </w:rPr>
            </w:pPr>
            <w:ins w:id="1221" w:author="Björn Genfors" w:date="2014-03-31T13:43:00Z">
              <w:r>
                <w:t>Tekniskt fel</w:t>
              </w:r>
            </w:ins>
          </w:p>
        </w:tc>
        <w:tc>
          <w:tcPr>
            <w:tcW w:w="2693" w:type="dxa"/>
            <w:tcPrChange w:id="1222" w:author="Björn Genfors" w:date="2014-03-31T13:42:00Z">
              <w:tcPr>
                <w:tcW w:w="4154" w:type="dxa"/>
                <w:gridSpan w:val="2"/>
              </w:tcPr>
            </w:tcPrChange>
          </w:tcPr>
          <w:p w14:paraId="37C1FAC5" w14:textId="29673229" w:rsidR="00185B9E" w:rsidRPr="004858FF" w:rsidRDefault="004858FF" w:rsidP="007B193A">
            <w:pPr>
              <w:rPr>
                <w:ins w:id="1223" w:author="Björn Genfors" w:date="2014-03-31T13:41:00Z"/>
                <w:rPrChange w:id="1224" w:author="Björn Genfors" w:date="2014-03-31T13:42:00Z">
                  <w:rPr>
                    <w:ins w:id="1225" w:author="Björn Genfors" w:date="2014-03-31T13:41:00Z"/>
                    <w:highlight w:val="yellow"/>
                  </w:rPr>
                </w:rPrChange>
              </w:rPr>
            </w:pPr>
            <w:ins w:id="1226" w:author="Björn Genfors" w:date="2014-03-31T13:43:00Z">
              <w:r w:rsidRPr="002B605E">
                <w:t>TECHNICAL_ERROR</w:t>
              </w:r>
            </w:ins>
          </w:p>
        </w:tc>
        <w:tc>
          <w:tcPr>
            <w:tcW w:w="5152" w:type="dxa"/>
            <w:tcPrChange w:id="1227" w:author="Björn Genfors" w:date="2014-03-31T13:42:00Z">
              <w:tcPr>
                <w:tcW w:w="3266" w:type="dxa"/>
              </w:tcPr>
            </w:tcPrChange>
          </w:tcPr>
          <w:p w14:paraId="0C43BDC5" w14:textId="77777777" w:rsidR="004858FF" w:rsidRPr="002B605E" w:rsidRDefault="004858FF" w:rsidP="004858FF">
            <w:pPr>
              <w:rPr>
                <w:ins w:id="1228" w:author="Björn Genfors" w:date="2014-03-31T13:43:00Z"/>
              </w:rPr>
            </w:pPr>
            <w:ins w:id="1229"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230" w:author="Björn Genfors" w:date="2014-03-31T13:43:00Z"/>
              </w:rPr>
            </w:pPr>
            <w:ins w:id="1231" w:author="Björn Genfors" w:date="2014-03-31T13:43:00Z">
              <w:r w:rsidRPr="002B605E">
                <w:t xml:space="preserve">mottagande system ej svarar (time-out) eller liknande fel. </w:t>
              </w:r>
            </w:ins>
          </w:p>
          <w:p w14:paraId="669EBA21" w14:textId="77777777" w:rsidR="004858FF" w:rsidRPr="002B605E" w:rsidRDefault="004858FF" w:rsidP="004858FF">
            <w:pPr>
              <w:rPr>
                <w:ins w:id="1232" w:author="Björn Genfors" w:date="2014-03-31T13:43:00Z"/>
              </w:rPr>
            </w:pPr>
          </w:p>
          <w:p w14:paraId="27BE1EB6" w14:textId="4A1372CE" w:rsidR="00185B9E" w:rsidRPr="004858FF" w:rsidRDefault="004858FF" w:rsidP="007B193A">
            <w:pPr>
              <w:rPr>
                <w:ins w:id="1233" w:author="Björn Genfors" w:date="2014-03-31T13:41:00Z"/>
                <w:rPrChange w:id="1234" w:author="Björn Genfors" w:date="2014-03-31T13:42:00Z">
                  <w:rPr>
                    <w:ins w:id="1235" w:author="Björn Genfors" w:date="2014-03-31T13:41:00Z"/>
                    <w:highlight w:val="yellow"/>
                  </w:rPr>
                </w:rPrChange>
              </w:rPr>
            </w:pPr>
            <w:ins w:id="1236"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Rubrik4"/>
      </w:pPr>
      <w:bookmarkStart w:id="1237" w:name="_Ref384036494"/>
      <w:r w:rsidRPr="00CC412F">
        <w:lastRenderedPageBreak/>
        <w:t>Tekniska fel</w:t>
      </w:r>
      <w:bookmarkEnd w:id="1237"/>
    </w:p>
    <w:p w14:paraId="21994F8A" w14:textId="77777777" w:rsidR="00FD36F1" w:rsidRDefault="00FD36F1" w:rsidP="00FD36F1">
      <w:pPr>
        <w:rPr>
          <w:ins w:id="1238" w:author="Björn Genfors" w:date="2014-03-31T13:39:00Z"/>
        </w:rPr>
      </w:pPr>
      <w:ins w:id="1239"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240" w:author="Björn Genfors" w:date="2014-03-31T13:39:00Z"/>
        </w:rPr>
      </w:pPr>
      <w:del w:id="1241"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Rubrik3"/>
      </w:pPr>
      <w:bookmarkStart w:id="1242" w:name="_Toc384035823"/>
      <w:r w:rsidRPr="00CC412F">
        <w:t>Krav på en tjänstekonsument</w:t>
      </w:r>
      <w:bookmarkEnd w:id="1242"/>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0B95DE04" w14:textId="6FE268B3" w:rsidR="00FD36F1" w:rsidRDefault="00FD36F1" w:rsidP="00FD36F1">
      <w:pPr>
        <w:rPr>
          <w:ins w:id="1243" w:author="Björn Genfors" w:date="2014-03-31T13:44:00Z"/>
        </w:rPr>
      </w:pPr>
      <w:ins w:id="1244" w:author="Björn Genfors" w:date="2014-03-31T13:38:00Z">
        <w:r w:rsidRPr="00E146AE">
          <w:t>Tekniska fel definieras med en text och en kod i ett SOAP-Exception. Koden rekommenderas vara ett log-id enligt</w:t>
        </w:r>
      </w:ins>
      <w:ins w:id="1245" w:author="Björn Genfors" w:date="2014-03-31T13:39:00Z">
        <w:r>
          <w:t xml:space="preserve"> </w:t>
        </w:r>
        <w:r>
          <w:fldChar w:fldCharType="begin"/>
        </w:r>
        <w:r>
          <w:instrText xml:space="preserve"> REF _Ref384036494 \r \h </w:instrText>
        </w:r>
      </w:ins>
      <w:r>
        <w:fldChar w:fldCharType="separate"/>
      </w:r>
      <w:ins w:id="1246" w:author="Björn Genfors" w:date="2014-03-31T13:39:00Z">
        <w:r>
          <w:t>4.4.1.2</w:t>
        </w:r>
        <w:r>
          <w:fldChar w:fldCharType="end"/>
        </w:r>
      </w:ins>
      <w:ins w:id="1247"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248" w:author="Björn Genfors" w:date="2014-03-28T14:25:00Z"/>
        </w:rPr>
      </w:pPr>
      <w:del w:id="1249" w:author="Björn Genfors" w:date="2014-03-31T13:38: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Rubrik1"/>
        <w:pPrChange w:id="1250" w:author="Björn Genfors" w:date="2014-03-28T13:08:00Z">
          <w:pPr/>
        </w:pPrChange>
      </w:pPr>
      <w:bookmarkStart w:id="1251" w:name="_Toc379448260"/>
      <w:bookmarkStart w:id="1252" w:name="_Toc384035824"/>
      <w:r w:rsidRPr="00CC412F">
        <w:t>Gemensamma informationskomponenter</w:t>
      </w:r>
      <w:bookmarkEnd w:id="1251"/>
      <w:bookmarkEnd w:id="1252"/>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253" w:author="Björn Genfors" w:date="2014-03-28T13:09:00Z"/>
          <w:rFonts w:eastAsia="Times New Roman"/>
          <w:bCs/>
          <w:sz w:val="30"/>
          <w:szCs w:val="28"/>
          <w:rPrChange w:id="1254" w:author="Björn Genfors" w:date="2014-03-28T13:09:00Z">
            <w:rPr>
              <w:del w:id="1255" w:author="Björn Genfors" w:date="2014-03-28T13:09:00Z"/>
            </w:rPr>
          </w:rPrChange>
        </w:rPr>
        <w:pPrChange w:id="1256" w:author="Björn Genfors" w:date="2014-03-28T13:09:00Z">
          <w:pPr/>
        </w:pPrChange>
      </w:pPr>
      <w:ins w:id="1257" w:author="Björn Genfors" w:date="2014-03-28T13:09:00Z">
        <w:r w:rsidRPr="001D07CD">
          <w:t>De gemensamma typerna beskrivs i bilaga/bilagor med namn ”Bilaga_Gemensamma_typer_&lt;version&gt;.pdf”</w:t>
        </w:r>
        <w:r>
          <w:t>. Hänvisad &lt;version&gt; anges vid respektive tjänstekontrakt enligt nedan.</w:t>
        </w:r>
      </w:ins>
      <w:del w:id="1258"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259" w:author="Björn Genfors" w:date="2014-03-28T13:08:00Z"/>
          <w:rFonts w:eastAsia="Times New Roman"/>
          <w:bCs/>
          <w:sz w:val="30"/>
          <w:szCs w:val="28"/>
        </w:rPr>
      </w:pPr>
      <w:ins w:id="1260" w:author="Björn Genfors" w:date="2014-03-28T13:08:00Z">
        <w:r>
          <w:br w:type="page"/>
        </w:r>
      </w:ins>
    </w:p>
    <w:p w14:paraId="511FB216" w14:textId="16A0DEFE" w:rsidR="007E47C0" w:rsidRPr="00CC412F" w:rsidRDefault="007E47C0" w:rsidP="007E47C0">
      <w:pPr>
        <w:pStyle w:val="Rubrik1"/>
      </w:pPr>
      <w:bookmarkStart w:id="1261" w:name="_Toc384035825"/>
      <w:r w:rsidRPr="00CC412F">
        <w:lastRenderedPageBreak/>
        <w:t xml:space="preserve">Tjänstedomänens </w:t>
      </w:r>
      <w:bookmarkEnd w:id="1139"/>
      <w:r w:rsidRPr="00CC412F">
        <w:t>meddelandemodeller</w:t>
      </w:r>
      <w:bookmarkEnd w:id="1140"/>
      <w:bookmarkEnd w:id="1261"/>
    </w:p>
    <w:p w14:paraId="47FFE2B7" w14:textId="77777777" w:rsidR="007E47C0" w:rsidRPr="00CC412F" w:rsidRDefault="007E47C0">
      <w:bookmarkStart w:id="1262"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263" w:name="_Toc357754856"/>
    </w:p>
    <w:p w14:paraId="3EA94F76" w14:textId="76B4061A" w:rsidR="007E47C0" w:rsidRPr="00CC412F" w:rsidRDefault="007E47C0" w:rsidP="007E47C0">
      <w:pPr>
        <w:pStyle w:val="Rubrik2"/>
      </w:pPr>
      <w:bookmarkStart w:id="1264" w:name="_Toc384035826"/>
      <w:r w:rsidRPr="00CC412F">
        <w:t>V-MIM</w:t>
      </w:r>
      <w:bookmarkEnd w:id="1263"/>
      <w:bookmarkEnd w:id="1264"/>
      <w:r w:rsidRPr="00CC412F">
        <w:t xml:space="preserve"> </w:t>
      </w:r>
    </w:p>
    <w:p w14:paraId="005A3890" w14:textId="4BC853A3" w:rsidR="007E47C0" w:rsidRPr="003A6D72" w:rsidRDefault="0093401A" w:rsidP="003A6D72">
      <w:pPr>
        <w:pStyle w:val="Rubrik3"/>
      </w:pPr>
      <w:bookmarkStart w:id="1265" w:name="_Toc384035827"/>
      <w:r w:rsidRPr="003A6D72">
        <w:t>GetReferallOutcome</w:t>
      </w:r>
      <w:bookmarkEnd w:id="1265"/>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266" w:author="Björn Genfors" w:date="2014-03-28T14:03:00Z">
        <w:r w:rsidR="00B4296F">
          <w:t>[</w:t>
        </w:r>
        <w:r w:rsidR="00B4296F">
          <w:fldChar w:fldCharType="begin"/>
        </w:r>
        <w:r w:rsidR="00B4296F">
          <w:instrText xml:space="preserve"> REF _Ref383778755 \h </w:instrText>
        </w:r>
      </w:ins>
      <w:r w:rsidR="00B4296F">
        <w:fldChar w:fldCharType="separate"/>
      </w:r>
      <w:ins w:id="1267" w:author="Björn Genfors" w:date="2014-03-31T13:27:00Z">
        <w:r w:rsidR="002F320B">
          <w:t xml:space="preserve">R </w:t>
        </w:r>
        <w:r w:rsidR="002F320B">
          <w:rPr>
            <w:noProof/>
          </w:rPr>
          <w:t>6</w:t>
        </w:r>
      </w:ins>
      <w:ins w:id="1268" w:author="Björn Genfors" w:date="2014-03-28T14:03:00Z">
        <w:r w:rsidR="00B4296F">
          <w:fldChar w:fldCharType="end"/>
        </w:r>
        <w:r w:rsidR="00B4296F">
          <w:t>]</w:t>
        </w:r>
      </w:ins>
      <w:del w:id="1269"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270" w:author="Björn Genfors" w:date="2014-03-28T13:09:00Z">
        <w:r>
          <w:rPr>
            <w:noProof/>
            <w:spacing w:val="-1"/>
            <w:lang w:eastAsia="sv-SE"/>
            <w:rPrChange w:id="1271">
              <w:rPr>
                <w:noProof/>
                <w:lang w:eastAsia="sv-SE"/>
              </w:rPr>
            </w:rPrChange>
          </w:rPr>
          <w:lastRenderedPageBreak/>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272" w:author="Björn Genfors" w:date="2014-03-28T13:09:00Z">
        <w:r w:rsidR="00F7750B" w:rsidRPr="003A6D72" w:rsidDel="000B0F50">
          <w:rPr>
            <w:noProof/>
            <w:spacing w:val="-1"/>
            <w:lang w:eastAsia="sv-SE"/>
            <w:rPrChange w:id="1273">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274" w:author="Björn Genfors" w:date="2014-03-28T13:09:00Z">
              <w:r>
                <w:t>R</w:t>
              </w:r>
            </w:ins>
            <w:del w:id="1275" w:author="Björn Genfors" w:date="2014-03-28T13:10:00Z">
              <w:r w:rsidR="00F7750B" w:rsidRPr="00CC412F" w:rsidDel="000B0F50">
                <w:delText>r</w:delText>
              </w:r>
            </w:del>
            <w:r w:rsidR="00F7750B" w:rsidRPr="00CC412F">
              <w:t>eferralOutcome</w:t>
            </w:r>
            <w:ins w:id="1276"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277"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lastRenderedPageBreak/>
              <w:t>ReferralOutcomeHeader</w:t>
            </w:r>
            <w:ins w:id="1278"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279"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280" w:author="Björn Genfors" w:date="2014-03-28T13:10:00Z">
              <w:r>
                <w:t>R</w:t>
              </w:r>
            </w:ins>
            <w:del w:id="1281" w:author="Björn Genfors" w:date="2014-03-28T13:10:00Z">
              <w:r w:rsidR="00F7750B" w:rsidRPr="00CC412F" w:rsidDel="000B0F50">
                <w:delText>r</w:delText>
              </w:r>
            </w:del>
            <w:r w:rsidR="00F7750B" w:rsidRPr="00CC412F">
              <w:t>eferralOutcomeHeader</w:t>
            </w:r>
            <w:ins w:id="1282"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283" w:author="Björn Genfors" w:date="2014-03-28T13:11:00Z">
              <w:r w:rsidRPr="00CC412F" w:rsidDel="000B0F50">
                <w:delText>Accountable</w:delText>
              </w:r>
            </w:del>
            <w:r w:rsidRPr="00CC412F">
              <w:t>HealthcareProfessional</w:t>
            </w:r>
            <w:ins w:id="1284"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285" w:author="Björn Genfors" w:date="2014-03-28T13:11:00Z">
              <w:r w:rsidRPr="00CC412F" w:rsidDel="000B0F50">
                <w:delText>AccountableHealthcareProfessional</w:delText>
              </w:r>
            </w:del>
            <w:ins w:id="1286"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287" w:author="Björn Genfors" w:date="2014-03-28T13:11:00Z">
              <w:r w:rsidRPr="003A6D72" w:rsidDel="000B0F50">
                <w:delText>AccountableHealthcareProfessional</w:delText>
              </w:r>
            </w:del>
            <w:ins w:id="1288"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289" w:author="Björn Genfors" w:date="2014-03-28T13:11:00Z">
              <w:r w:rsidRPr="00CC412F" w:rsidDel="000B0F50">
                <w:delText>AccountableHealthcareProfessional</w:delText>
              </w:r>
            </w:del>
            <w:ins w:id="1290"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97353F" w14:paraId="2E5AF03B" w14:textId="77777777" w:rsidTr="00CC412F">
        <w:trPr>
          <w:trHeight w:val="397"/>
        </w:trPr>
        <w:tc>
          <w:tcPr>
            <w:tcW w:w="1809" w:type="dxa"/>
            <w:vAlign w:val="center"/>
          </w:tcPr>
          <w:p w14:paraId="4B7E6C76" w14:textId="1F1EBEFF" w:rsidR="00F7750B" w:rsidRPr="00CC412F" w:rsidRDefault="00F7750B" w:rsidP="00CC412F">
            <w:pPr>
              <w:jc w:val="both"/>
            </w:pPr>
            <w:del w:id="1291" w:author="Björn Genfors" w:date="2014-03-28T13:12:00Z">
              <w:r w:rsidRPr="00CC412F" w:rsidDel="000B0F50">
                <w:delText>HealthcareProfessionalOrgUnit</w:delText>
              </w:r>
            </w:del>
            <w:ins w:id="1292"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293" w:author="Björn Genfors" w:date="2014-03-28T13:02:00Z">
                  <w:rPr/>
                </w:rPrChange>
              </w:rPr>
            </w:pPr>
            <w:r w:rsidRPr="000B0F50">
              <w:rPr>
                <w:lang w:val="en-US"/>
                <w:rPrChange w:id="1294" w:author="Björn Genfors" w:date="2014-03-28T13:02:00Z">
                  <w:rPr/>
                </w:rPrChange>
              </w:rPr>
              <w:t>referralOutcome/referralOutcomeHeader/accountableHealthcareProfessional/healthcareProfessionalOrgUnit/orgUnitHSAId</w:t>
            </w:r>
          </w:p>
        </w:tc>
      </w:tr>
      <w:tr w:rsidR="00F7750B" w:rsidRPr="0097353F" w14:paraId="44C46C66" w14:textId="77777777" w:rsidTr="00CC412F">
        <w:trPr>
          <w:trHeight w:val="397"/>
        </w:trPr>
        <w:tc>
          <w:tcPr>
            <w:tcW w:w="1809" w:type="dxa"/>
            <w:vAlign w:val="center"/>
          </w:tcPr>
          <w:p w14:paraId="71BED37C" w14:textId="7991F73A" w:rsidR="00F7750B" w:rsidRPr="00CC412F" w:rsidRDefault="00F7750B" w:rsidP="00CC412F">
            <w:pPr>
              <w:jc w:val="both"/>
            </w:pPr>
            <w:del w:id="1295" w:author="Björn Genfors" w:date="2014-03-28T13:12:00Z">
              <w:r w:rsidRPr="00CC412F" w:rsidDel="000B0F50">
                <w:delText>HealthcareProfessionalOrgUnit</w:delText>
              </w:r>
            </w:del>
            <w:ins w:id="1296"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297" w:author="Björn Genfors" w:date="2014-03-28T13:02:00Z">
                  <w:rPr/>
                </w:rPrChange>
              </w:rPr>
            </w:pPr>
            <w:r w:rsidRPr="000B0F50">
              <w:rPr>
                <w:lang w:val="en-US"/>
                <w:rPrChange w:id="1298" w:author="Björn Genfors" w:date="2014-03-28T13:02:00Z">
                  <w:rPr/>
                </w:rPrChange>
              </w:rPr>
              <w:t>referralOutcome/referralOutcomeHeader/accountableHealthcareProfessional/healthcareProfessionalOrgUnit/orgUnitname</w:t>
            </w:r>
          </w:p>
        </w:tc>
      </w:tr>
      <w:tr w:rsidR="00F7750B" w:rsidRPr="0097353F" w14:paraId="0CA57E1D" w14:textId="77777777" w:rsidTr="00CC412F">
        <w:trPr>
          <w:trHeight w:val="397"/>
        </w:trPr>
        <w:tc>
          <w:tcPr>
            <w:tcW w:w="1809" w:type="dxa"/>
            <w:vAlign w:val="center"/>
          </w:tcPr>
          <w:p w14:paraId="3E7F6ABC" w14:textId="6FC66DEB" w:rsidR="00F7750B" w:rsidRPr="00CC412F" w:rsidRDefault="00F7750B" w:rsidP="00CC412F">
            <w:pPr>
              <w:jc w:val="both"/>
            </w:pPr>
            <w:del w:id="1299" w:author="Björn Genfors" w:date="2014-03-28T13:12:00Z">
              <w:r w:rsidRPr="00CC412F" w:rsidDel="000B0F50">
                <w:delText>HealthcareProfessionalOrgUnit</w:delText>
              </w:r>
            </w:del>
            <w:ins w:id="1300"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301" w:author="Björn Genfors" w:date="2014-03-28T13:02:00Z">
                  <w:rPr/>
                </w:rPrChange>
              </w:rPr>
            </w:pPr>
            <w:r w:rsidRPr="000B0F50">
              <w:rPr>
                <w:lang w:val="en-US"/>
                <w:rPrChange w:id="1302" w:author="Björn Genfors" w:date="2014-03-28T13:02:00Z">
                  <w:rPr/>
                </w:rPrChange>
              </w:rPr>
              <w:t>referralOutcome/referralOutcomeHeader/accountableHealthcareProfessional/healthcareProfessionalOrgUnit/orgUnitTelecom</w:t>
            </w:r>
          </w:p>
        </w:tc>
      </w:tr>
      <w:tr w:rsidR="00F7750B" w:rsidRPr="0097353F" w14:paraId="3BD85B0B" w14:textId="77777777" w:rsidTr="00CC412F">
        <w:trPr>
          <w:trHeight w:val="397"/>
        </w:trPr>
        <w:tc>
          <w:tcPr>
            <w:tcW w:w="1809" w:type="dxa"/>
            <w:vAlign w:val="center"/>
          </w:tcPr>
          <w:p w14:paraId="43E3D6F5" w14:textId="2A73C855" w:rsidR="00F7750B" w:rsidRPr="00CC412F" w:rsidRDefault="00F7750B" w:rsidP="00CC412F">
            <w:pPr>
              <w:jc w:val="both"/>
            </w:pPr>
            <w:del w:id="1303" w:author="Björn Genfors" w:date="2014-03-28T13:12:00Z">
              <w:r w:rsidRPr="00CC412F" w:rsidDel="000B0F50">
                <w:delText>HealthcareProfes</w:delText>
              </w:r>
              <w:r w:rsidRPr="00CC412F" w:rsidDel="000B0F50">
                <w:lastRenderedPageBreak/>
                <w:delText>sionalOrgUnit</w:delText>
              </w:r>
            </w:del>
            <w:ins w:id="1304"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324F504" w14:textId="77777777" w:rsidR="00F7750B" w:rsidRPr="000B0F50" w:rsidRDefault="00F7750B" w:rsidP="00CC412F">
            <w:pPr>
              <w:jc w:val="both"/>
              <w:rPr>
                <w:lang w:val="en-US"/>
                <w:rPrChange w:id="1305" w:author="Björn Genfors" w:date="2014-03-28T13:02:00Z">
                  <w:rPr/>
                </w:rPrChange>
              </w:rPr>
            </w:pPr>
            <w:r w:rsidRPr="000B0F50">
              <w:rPr>
                <w:lang w:val="en-US"/>
                <w:rPrChange w:id="1306" w:author="Björn Genfors" w:date="2014-03-28T13:02:00Z">
                  <w:rPr/>
                </w:rPrChange>
              </w:rPr>
              <w:lastRenderedPageBreak/>
              <w:t>referralOutcome/referralOutcomeHeader/a</w:t>
            </w:r>
            <w:r w:rsidRPr="000B0F50">
              <w:rPr>
                <w:lang w:val="en-US"/>
                <w:rPrChange w:id="1307" w:author="Björn Genfors" w:date="2014-03-28T13:02:00Z">
                  <w:rPr/>
                </w:rPrChange>
              </w:rPr>
              <w:lastRenderedPageBreak/>
              <w:t>ccountableHealthcareProfessional/healthcareProfessionalOrgUnit/orgUnitEmail</w:t>
            </w:r>
          </w:p>
        </w:tc>
      </w:tr>
      <w:tr w:rsidR="00F7750B" w:rsidRPr="0097353F"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308" w:author="Björn Genfors" w:date="2014-03-28T13:12:00Z">
              <w:r w:rsidRPr="00CC412F" w:rsidDel="000B0F50">
                <w:lastRenderedPageBreak/>
                <w:delText>HealthcareProfessionalOrgUnit</w:delText>
              </w:r>
            </w:del>
            <w:ins w:id="1309"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310" w:author="Björn Genfors" w:date="2014-03-28T13:02:00Z">
                  <w:rPr/>
                </w:rPrChange>
              </w:rPr>
            </w:pPr>
            <w:r w:rsidRPr="000B0F50">
              <w:rPr>
                <w:lang w:val="en-US"/>
                <w:rPrChange w:id="1311" w:author="Björn Genfors" w:date="2014-03-28T13:02:00Z">
                  <w:rPr/>
                </w:rPrChange>
              </w:rPr>
              <w:t>referralOutcome/referralOutcomeHeader/accountableHealthcareProfessional/healthcareProfessionalOrgUnit/orgUnitAddress</w:t>
            </w:r>
          </w:p>
        </w:tc>
      </w:tr>
      <w:tr w:rsidR="00F7750B" w:rsidRPr="0097353F" w14:paraId="71ED1098" w14:textId="77777777" w:rsidTr="00CC412F">
        <w:trPr>
          <w:trHeight w:val="397"/>
        </w:trPr>
        <w:tc>
          <w:tcPr>
            <w:tcW w:w="1809" w:type="dxa"/>
            <w:vAlign w:val="center"/>
          </w:tcPr>
          <w:p w14:paraId="40B54D1E" w14:textId="462E3731" w:rsidR="00F7750B" w:rsidRPr="00CC412F" w:rsidRDefault="00F7750B" w:rsidP="00CC412F">
            <w:pPr>
              <w:jc w:val="both"/>
            </w:pPr>
            <w:del w:id="1312" w:author="Björn Genfors" w:date="2014-03-28T13:12:00Z">
              <w:r w:rsidRPr="00CC412F" w:rsidDel="000B0F50">
                <w:delText>HealthcareProfessionalOrgUnit</w:delText>
              </w:r>
            </w:del>
            <w:ins w:id="1313"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314" w:author="Björn Genfors" w:date="2014-03-28T13:02:00Z">
                  <w:rPr/>
                </w:rPrChange>
              </w:rPr>
            </w:pPr>
            <w:r w:rsidRPr="000B0F50">
              <w:rPr>
                <w:lang w:val="en-US"/>
                <w:rPrChange w:id="1315"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316" w:author="Björn Genfors" w:date="2014-03-28T13:11:00Z">
              <w:r w:rsidRPr="00CC412F" w:rsidDel="000B0F50">
                <w:delText>AccountableHealthcareProfessional</w:delText>
              </w:r>
            </w:del>
            <w:ins w:id="1317"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318" w:author="Björn Genfors" w:date="2014-03-28T13:11:00Z">
              <w:r w:rsidRPr="00CC412F" w:rsidDel="000B0F50">
                <w:delText>AccountableHealthcareProfessional</w:delText>
              </w:r>
            </w:del>
            <w:ins w:id="1319" w:author="Björn Genfors" w:date="2014-03-28T13:11:00Z">
              <w:r w:rsidR="000B0F50">
                <w:t>HealthcareProfessionalType</w:t>
              </w:r>
            </w:ins>
            <w:r w:rsidRPr="00CC412F">
              <w:t>.healthcareProfessionalCareGiverHSAId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t>LegalAuthenticator</w:t>
            </w:r>
            <w:ins w:id="1320" w:author="Björn Genfors" w:date="2014-03-28T13:13:00Z">
              <w:r w:rsidR="00072FDC">
                <w:t>Type</w:t>
              </w:r>
            </w:ins>
            <w:r w:rsidRPr="00CC412F">
              <w:t>.</w:t>
            </w:r>
            <w:del w:id="1321" w:author="Björn Genfors" w:date="2014-03-28T13:22:00Z">
              <w:r w:rsidRPr="00CC412F" w:rsidDel="006459AE">
                <w:delText>legalAuthenticatorTime</w:delText>
              </w:r>
            </w:del>
            <w:ins w:id="1322"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45A1BECF" w:rsidR="00F7750B" w:rsidRPr="00CC412F" w:rsidRDefault="00F7750B" w:rsidP="0023722C">
            <w:pPr>
              <w:jc w:val="both"/>
            </w:pPr>
            <w:r w:rsidRPr="00CC412F">
              <w:t>referralOutcome/referralOutcomeHeader/legalAuthenticator/</w:t>
            </w:r>
            <w:del w:id="1323" w:author="Björn Genfors" w:date="2014-04-01T21:54:00Z">
              <w:r w:rsidRPr="00CC412F" w:rsidDel="0023722C">
                <w:delText>legalAuthenticatorTime</w:delText>
              </w:r>
            </w:del>
            <w:ins w:id="1324" w:author="Björn Genfors" w:date="2014-04-01T21:54:00Z">
              <w:r w:rsidR="0023722C">
                <w:t>signatureTime</w:t>
              </w:r>
            </w:ins>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325"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326" w:author="Björn Genfors" w:date="2014-03-28T13:13:00Z">
              <w:r w:rsidR="00072FDC">
                <w:t>rType</w:t>
              </w:r>
            </w:ins>
            <w:del w:id="1327"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328"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329" w:author="Björn Genfors" w:date="2014-03-28T13:13:00Z">
              <w:r w:rsidR="00072FDC">
                <w:t>Type</w:t>
              </w:r>
            </w:ins>
            <w:del w:id="1330" w:author="Björn Genfors" w:date="2014-03-28T13:13:00Z">
              <w:r w:rsidRPr="00CC412F" w:rsidDel="00072FDC">
                <w:delText>.</w:delText>
              </w:r>
            </w:del>
            <w:ins w:id="1331"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332" w:author="Björn Genfors" w:date="2014-03-28T13:13:00Z">
              <w:r>
                <w:t>R</w:t>
              </w:r>
            </w:ins>
            <w:del w:id="1333" w:author="Björn Genfors" w:date="2014-03-28T13:13:00Z">
              <w:r w:rsidR="00F7750B" w:rsidRPr="00CC412F" w:rsidDel="00072FDC">
                <w:delText>r</w:delText>
              </w:r>
            </w:del>
            <w:r w:rsidR="00F7750B" w:rsidRPr="00CC412F">
              <w:t>eferralOutcomeBody</w:t>
            </w:r>
            <w:ins w:id="1334"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335" w:author="Björn Genfors" w:date="2014-03-28T13:13:00Z">
              <w:r w:rsidRPr="00CC412F" w:rsidDel="00072FDC">
                <w:delText>referralOutcomeBody</w:delText>
              </w:r>
            </w:del>
            <w:ins w:id="1336" w:author="Björn Genfors" w:date="2014-03-28T13:13:00Z">
              <w:r w:rsidR="00072FDC">
                <w:t>ReferralOutcomeBodyType</w:t>
              </w:r>
            </w:ins>
            <w:r w:rsidRPr="00CC412F">
              <w:t>.re</w:t>
            </w:r>
            <w:r w:rsidRPr="00CC412F">
              <w:lastRenderedPageBreak/>
              <w:t>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lastRenderedPageBreak/>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337" w:author="Björn Genfors" w:date="2014-03-28T13:13:00Z">
              <w:r w:rsidRPr="00CC412F" w:rsidDel="00072FDC">
                <w:lastRenderedPageBreak/>
                <w:delText>referralOutcomeBody</w:delText>
              </w:r>
            </w:del>
            <w:ins w:id="1338"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339" w:author="Björn Genfors" w:date="2014-03-28T13:13:00Z">
              <w:r w:rsidRPr="00CC412F" w:rsidDel="00072FDC">
                <w:delText>referralOutcomeBody</w:delText>
              </w:r>
            </w:del>
            <w:ins w:id="1340"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341" w:author="Björn Genfors" w:date="2014-03-28T13:14:00Z">
              <w:r w:rsidRPr="00CC412F" w:rsidDel="00072FDC">
                <w:delText>c</w:delText>
              </w:r>
            </w:del>
            <w:ins w:id="1342" w:author="Björn Genfors" w:date="2014-03-28T13:14:00Z">
              <w:r w:rsidR="00072FDC">
                <w:t>C</w:t>
              </w:r>
            </w:ins>
            <w:r w:rsidRPr="00CC412F">
              <w:t>linicalInformation</w:t>
            </w:r>
            <w:ins w:id="1343"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344" w:author="Björn Genfors" w:date="2014-03-28T13:14:00Z">
              <w:r>
                <w:t>C</w:t>
              </w:r>
            </w:ins>
            <w:del w:id="1345" w:author="Björn Genfors" w:date="2014-03-28T13:14:00Z">
              <w:r w:rsidR="00F7750B" w:rsidRPr="00CC412F" w:rsidDel="00072FDC">
                <w:delText>c</w:delText>
              </w:r>
            </w:del>
            <w:r w:rsidR="00F7750B" w:rsidRPr="00CC412F">
              <w:t>linicalInformation</w:t>
            </w:r>
            <w:ins w:id="1346"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347" w:author="Björn Genfors" w:date="2014-03-28T13:14:00Z">
              <w:r w:rsidRPr="00CC412F" w:rsidDel="00072FDC">
                <w:delText>act</w:delText>
              </w:r>
            </w:del>
            <w:ins w:id="1348"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349" w:author="Björn Genfors" w:date="2014-03-28T13:14:00Z">
              <w:r w:rsidRPr="00CC412F" w:rsidDel="00072FDC">
                <w:delText>act</w:delText>
              </w:r>
            </w:del>
            <w:ins w:id="1350"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351" w:author="Björn Genfors" w:date="2014-03-28T13:14:00Z">
              <w:r w:rsidRPr="00CC412F" w:rsidDel="00072FDC">
                <w:delText>act</w:delText>
              </w:r>
            </w:del>
            <w:ins w:id="1352"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353" w:author="Björn Genfors" w:date="2014-03-28T13:14:00Z">
              <w:r w:rsidRPr="00CC412F" w:rsidDel="00072FDC">
                <w:delText>act</w:delText>
              </w:r>
            </w:del>
            <w:ins w:id="1354"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355" w:author="Björn Genfors" w:date="2014-03-28T13:14:00Z">
              <w:r w:rsidRPr="00CC412F" w:rsidDel="00072FDC">
                <w:delText>act</w:delText>
              </w:r>
            </w:del>
            <w:ins w:id="1356"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357" w:author="Björn Genfors" w:date="2014-03-28T13:14:00Z">
              <w:r w:rsidRPr="00CC412F" w:rsidDel="00072FDC">
                <w:delText>referral</w:delText>
              </w:r>
            </w:del>
            <w:ins w:id="1358"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359" w:author="Björn Genfors" w:date="2014-03-28T13:14:00Z">
              <w:r w:rsidRPr="00CC412F" w:rsidDel="00072FDC">
                <w:delText>referral</w:delText>
              </w:r>
            </w:del>
            <w:ins w:id="1360"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361" w:author="Björn Genfors" w:date="2014-03-28T13:14:00Z">
              <w:r w:rsidRPr="00CC412F" w:rsidDel="00072FDC">
                <w:delText>referral</w:delText>
              </w:r>
            </w:del>
            <w:ins w:id="1362"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363" w:author="Björn Genfors" w:date="2014-03-28T13:14:00Z">
              <w:r w:rsidRPr="00CC412F" w:rsidDel="00072FDC">
                <w:delText>referral</w:delText>
              </w:r>
            </w:del>
            <w:ins w:id="1364"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23722C" w14:paraId="37C86682" w14:textId="77777777" w:rsidTr="00CC412F">
        <w:trPr>
          <w:trHeight w:val="397"/>
        </w:trPr>
        <w:tc>
          <w:tcPr>
            <w:tcW w:w="1809" w:type="dxa"/>
            <w:vAlign w:val="center"/>
          </w:tcPr>
          <w:p w14:paraId="0ECD505D" w14:textId="636BAF63" w:rsidR="00F7750B" w:rsidRPr="00CC412F" w:rsidRDefault="00F7750B" w:rsidP="00CC412F">
            <w:del w:id="1365" w:author="Björn Genfors" w:date="2014-03-28T13:15:00Z">
              <w:r w:rsidRPr="00CC412F" w:rsidDel="00072FDC">
                <w:delText>referralAuthor</w:delText>
              </w:r>
            </w:del>
            <w:ins w:id="1366"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367" w:author="Björn Genfors" w:date="2014-03-28T13:02:00Z">
                  <w:rPr>
                    <w:rFonts w:cs="Consolas"/>
                    <w:spacing w:val="-1"/>
                  </w:rPr>
                </w:rPrChange>
              </w:rPr>
            </w:pPr>
            <w:r w:rsidRPr="000B0F50">
              <w:rPr>
                <w:rFonts w:cs="Consolas"/>
                <w:spacing w:val="-1"/>
                <w:lang w:val="en-US"/>
                <w:rPrChange w:id="1368" w:author="Björn Genfors" w:date="2014-03-28T13:02:00Z">
                  <w:rPr>
                    <w:rFonts w:cs="Consolas"/>
                    <w:spacing w:val="-1"/>
                  </w:rPr>
                </w:rPrChange>
              </w:rPr>
              <w:t>referralOutcome/referralOutcomeBody/referral/referralAuthor/authorTime</w:t>
            </w:r>
          </w:p>
        </w:tc>
      </w:tr>
      <w:tr w:rsidR="00F7750B" w:rsidRPr="0023722C" w14:paraId="7D65BB0F" w14:textId="77777777" w:rsidTr="00CC412F">
        <w:trPr>
          <w:trHeight w:val="397"/>
        </w:trPr>
        <w:tc>
          <w:tcPr>
            <w:tcW w:w="1809" w:type="dxa"/>
            <w:vAlign w:val="center"/>
          </w:tcPr>
          <w:p w14:paraId="1E116BFC" w14:textId="35345E61" w:rsidR="00F7750B" w:rsidRPr="00CC412F" w:rsidRDefault="00F7750B" w:rsidP="00CC412F">
            <w:del w:id="1369" w:author="Björn Genfors" w:date="2014-03-28T13:15:00Z">
              <w:r w:rsidRPr="00CC412F" w:rsidDel="00072FDC">
                <w:delText>referralAuthor</w:delText>
              </w:r>
            </w:del>
            <w:ins w:id="1370" w:author="Björn Genfors" w:date="2014-03-28T13:15:00Z">
              <w:r w:rsidR="00072FDC">
                <w:t>ReferralAuthorType</w:t>
              </w:r>
            </w:ins>
            <w:r w:rsidRPr="00CC412F">
              <w:t>.healthcareProfess</w:t>
            </w:r>
            <w:r w:rsidRPr="00CC412F">
              <w:lastRenderedPageBreak/>
              <w:t>ionalHSAId</w:t>
            </w:r>
          </w:p>
        </w:tc>
        <w:tc>
          <w:tcPr>
            <w:tcW w:w="2977" w:type="dxa"/>
            <w:vAlign w:val="center"/>
          </w:tcPr>
          <w:p w14:paraId="1D686576" w14:textId="77777777" w:rsidR="00F7750B" w:rsidRPr="00CC412F" w:rsidRDefault="00F7750B" w:rsidP="00CC412F">
            <w:r w:rsidRPr="00CC412F">
              <w:rPr>
                <w:rFonts w:cs="Arial"/>
                <w:spacing w:val="-1"/>
              </w:rPr>
              <w:lastRenderedPageBreak/>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371" w:author="Björn Genfors" w:date="2014-03-28T13:02:00Z">
                  <w:rPr>
                    <w:rFonts w:cs="Consolas"/>
                    <w:spacing w:val="-1"/>
                  </w:rPr>
                </w:rPrChange>
              </w:rPr>
            </w:pPr>
            <w:r w:rsidRPr="000B0F50">
              <w:rPr>
                <w:rFonts w:cs="Consolas"/>
                <w:spacing w:val="-1"/>
                <w:lang w:val="en-US"/>
                <w:rPrChange w:id="1372" w:author="Björn Genfors" w:date="2014-03-28T13:02:00Z">
                  <w:rPr>
                    <w:rFonts w:cs="Consolas"/>
                    <w:spacing w:val="-1"/>
                  </w:rPr>
                </w:rPrChange>
              </w:rPr>
              <w:t>referralOutcome/referralOutcomeBody/referral/referralAuthor/healthcareProfessionalHSAId</w:t>
            </w:r>
          </w:p>
        </w:tc>
      </w:tr>
      <w:tr w:rsidR="00F7750B" w:rsidRPr="0023722C" w14:paraId="3145C26F" w14:textId="77777777" w:rsidTr="00CC412F">
        <w:trPr>
          <w:trHeight w:val="397"/>
        </w:trPr>
        <w:tc>
          <w:tcPr>
            <w:tcW w:w="1809" w:type="dxa"/>
            <w:vAlign w:val="center"/>
          </w:tcPr>
          <w:p w14:paraId="42C6237D" w14:textId="35157AEB" w:rsidR="00F7750B" w:rsidRPr="00CC412F" w:rsidRDefault="00F7750B" w:rsidP="00CC412F">
            <w:del w:id="1373" w:author="Björn Genfors" w:date="2014-03-28T13:15:00Z">
              <w:r w:rsidRPr="00CC412F" w:rsidDel="00072FDC">
                <w:lastRenderedPageBreak/>
                <w:delText>referralAuthor</w:delText>
              </w:r>
            </w:del>
            <w:ins w:id="1374"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375" w:author="Björn Genfors" w:date="2014-03-28T13:02:00Z">
                  <w:rPr>
                    <w:rFonts w:cs="Consolas"/>
                    <w:spacing w:val="-1"/>
                  </w:rPr>
                </w:rPrChange>
              </w:rPr>
            </w:pPr>
            <w:r w:rsidRPr="000B0F50">
              <w:rPr>
                <w:rFonts w:cs="Consolas"/>
                <w:spacing w:val="-1"/>
                <w:lang w:val="en-US"/>
                <w:rPrChange w:id="1376" w:author="Björn Genfors" w:date="2014-03-28T13:02:00Z">
                  <w:rPr>
                    <w:rFonts w:cs="Consolas"/>
                    <w:spacing w:val="-1"/>
                  </w:rPr>
                </w:rPrChange>
              </w:rPr>
              <w:t>referralOutcome/referralOutcomeBody/referral/referralAuthor/healthcareProfessionalName</w:t>
            </w:r>
          </w:p>
        </w:tc>
      </w:tr>
      <w:tr w:rsidR="00F7750B" w:rsidRPr="0023722C" w14:paraId="586DB513" w14:textId="77777777" w:rsidTr="00CC412F">
        <w:trPr>
          <w:trHeight w:val="397"/>
        </w:trPr>
        <w:tc>
          <w:tcPr>
            <w:tcW w:w="1809" w:type="dxa"/>
            <w:vAlign w:val="center"/>
          </w:tcPr>
          <w:p w14:paraId="5C40DC89" w14:textId="14194E62" w:rsidR="00F7750B" w:rsidRPr="00CC412F" w:rsidRDefault="00F7750B" w:rsidP="00CC412F">
            <w:del w:id="1377" w:author="Björn Genfors" w:date="2014-03-28T13:15:00Z">
              <w:r w:rsidRPr="00CC412F" w:rsidDel="00072FDC">
                <w:delText>referralAuthor</w:delText>
              </w:r>
            </w:del>
            <w:ins w:id="1378"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379" w:author="Björn Genfors" w:date="2014-03-28T13:02:00Z">
                  <w:rPr>
                    <w:rFonts w:cs="Consolas"/>
                    <w:spacing w:val="-1"/>
                  </w:rPr>
                </w:rPrChange>
              </w:rPr>
            </w:pPr>
            <w:r w:rsidRPr="000B0F50">
              <w:rPr>
                <w:rFonts w:cs="Consolas"/>
                <w:spacing w:val="-1"/>
                <w:lang w:val="en-US"/>
                <w:rPrChange w:id="1380" w:author="Björn Genfors" w:date="2014-03-28T13:02:00Z">
                  <w:rPr>
                    <w:rFonts w:cs="Consolas"/>
                    <w:spacing w:val="-1"/>
                  </w:rPr>
                </w:rPrChange>
              </w:rPr>
              <w:t>referralOutcome/referralOutcomeBody/referral/referralAuthor/healthcareProfessionalRoleCode</w:t>
            </w:r>
          </w:p>
        </w:tc>
      </w:tr>
      <w:tr w:rsidR="00F7750B" w:rsidRPr="0023722C" w14:paraId="7F4A5125" w14:textId="77777777" w:rsidTr="00CC412F">
        <w:trPr>
          <w:trHeight w:val="397"/>
        </w:trPr>
        <w:tc>
          <w:tcPr>
            <w:tcW w:w="1809" w:type="dxa"/>
            <w:vAlign w:val="center"/>
          </w:tcPr>
          <w:p w14:paraId="03C874CB" w14:textId="29E0C43E" w:rsidR="00F7750B" w:rsidRPr="00CC412F" w:rsidRDefault="00F7750B" w:rsidP="00CC412F">
            <w:del w:id="1381" w:author="Björn Genfors" w:date="2014-03-28T13:15:00Z">
              <w:r w:rsidRPr="00CC412F" w:rsidDel="00072FDC">
                <w:delText>referralAuthor</w:delText>
              </w:r>
            </w:del>
            <w:ins w:id="1382"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383" w:author="Björn Genfors" w:date="2014-03-28T13:02:00Z">
                  <w:rPr>
                    <w:rFonts w:cs="Consolas"/>
                    <w:spacing w:val="-1"/>
                  </w:rPr>
                </w:rPrChange>
              </w:rPr>
            </w:pPr>
            <w:r w:rsidRPr="000B0F50">
              <w:rPr>
                <w:rFonts w:cs="Consolas"/>
                <w:spacing w:val="-1"/>
                <w:lang w:val="en-US"/>
                <w:rPrChange w:id="1384" w:author="Björn Genfors" w:date="2014-03-28T13:02:00Z">
                  <w:rPr>
                    <w:rFonts w:cs="Consolas"/>
                    <w:spacing w:val="-1"/>
                  </w:rPr>
                </w:rPrChange>
              </w:rPr>
              <w:t>referralOutcome/referralOutcomeBody/referral/referralAuthor/healthcareProfessionalOrgUnit/orgUnitHSAId</w:t>
            </w:r>
          </w:p>
        </w:tc>
      </w:tr>
      <w:tr w:rsidR="00F7750B" w:rsidRPr="0023722C" w14:paraId="5B3B2CCE" w14:textId="77777777" w:rsidTr="00CC412F">
        <w:trPr>
          <w:trHeight w:val="397"/>
        </w:trPr>
        <w:tc>
          <w:tcPr>
            <w:tcW w:w="1809" w:type="dxa"/>
            <w:vAlign w:val="center"/>
          </w:tcPr>
          <w:p w14:paraId="611805FB" w14:textId="2ED552AB" w:rsidR="00F7750B" w:rsidRPr="00CC412F" w:rsidRDefault="00F7750B" w:rsidP="00CC412F">
            <w:del w:id="1385" w:author="Björn Genfors" w:date="2014-03-28T13:15:00Z">
              <w:r w:rsidRPr="00CC412F" w:rsidDel="00072FDC">
                <w:delText>referralAuthor</w:delText>
              </w:r>
            </w:del>
            <w:ins w:id="1386"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387" w:author="Björn Genfors" w:date="2014-03-28T13:02:00Z">
                  <w:rPr>
                    <w:rFonts w:cs="Consolas"/>
                    <w:spacing w:val="-1"/>
                  </w:rPr>
                </w:rPrChange>
              </w:rPr>
            </w:pPr>
            <w:r w:rsidRPr="000B0F50">
              <w:rPr>
                <w:rFonts w:cs="Consolas"/>
                <w:spacing w:val="-1"/>
                <w:lang w:val="en-US"/>
                <w:rPrChange w:id="1388" w:author="Björn Genfors" w:date="2014-03-28T13:02:00Z">
                  <w:rPr>
                    <w:rFonts w:cs="Consolas"/>
                    <w:spacing w:val="-1"/>
                  </w:rPr>
                </w:rPrChange>
              </w:rPr>
              <w:t>referralOutcome/referralOutcomeBody/referral/referralAuthor/healthcareProfessionalOrgUnit/orgUnitName</w:t>
            </w:r>
          </w:p>
        </w:tc>
      </w:tr>
      <w:tr w:rsidR="00F7750B" w:rsidRPr="0023722C" w14:paraId="221D7A69" w14:textId="77777777" w:rsidTr="00CC412F">
        <w:trPr>
          <w:trHeight w:val="397"/>
        </w:trPr>
        <w:tc>
          <w:tcPr>
            <w:tcW w:w="1809" w:type="dxa"/>
            <w:vAlign w:val="center"/>
          </w:tcPr>
          <w:p w14:paraId="0832C04B" w14:textId="48D14349" w:rsidR="00F7750B" w:rsidRPr="00CC412F" w:rsidRDefault="00F7750B" w:rsidP="00CC412F">
            <w:del w:id="1389" w:author="Björn Genfors" w:date="2014-03-28T13:15:00Z">
              <w:r w:rsidRPr="00CC412F" w:rsidDel="00072FDC">
                <w:delText>referralAuthor</w:delText>
              </w:r>
            </w:del>
            <w:ins w:id="1390"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391" w:author="Björn Genfors" w:date="2014-03-28T13:02:00Z">
                  <w:rPr>
                    <w:rFonts w:cs="Consolas"/>
                    <w:spacing w:val="-1"/>
                  </w:rPr>
                </w:rPrChange>
              </w:rPr>
            </w:pPr>
            <w:r w:rsidRPr="000B0F50">
              <w:rPr>
                <w:rFonts w:cs="Consolas"/>
                <w:spacing w:val="-1"/>
                <w:lang w:val="en-US"/>
                <w:rPrChange w:id="1392" w:author="Björn Genfors" w:date="2014-03-28T13:02:00Z">
                  <w:rPr>
                    <w:rFonts w:cs="Consolas"/>
                    <w:spacing w:val="-1"/>
                  </w:rPr>
                </w:rPrChange>
              </w:rPr>
              <w:t>referralOutcome/referralOutcomeBody/referral/referralAuthor/healthcareProfessionalOrgUnit/orgUnitTelecom</w:t>
            </w:r>
          </w:p>
        </w:tc>
      </w:tr>
      <w:tr w:rsidR="00F7750B" w:rsidRPr="0023722C" w14:paraId="29D815AE" w14:textId="77777777" w:rsidTr="00CC412F">
        <w:trPr>
          <w:trHeight w:val="397"/>
        </w:trPr>
        <w:tc>
          <w:tcPr>
            <w:tcW w:w="1809" w:type="dxa"/>
            <w:vAlign w:val="center"/>
          </w:tcPr>
          <w:p w14:paraId="5FEDD121" w14:textId="1F0F2735" w:rsidR="00F7750B" w:rsidRPr="00CC412F" w:rsidRDefault="00F7750B" w:rsidP="00CC412F">
            <w:del w:id="1393" w:author="Björn Genfors" w:date="2014-03-28T13:15:00Z">
              <w:r w:rsidRPr="00CC412F" w:rsidDel="00072FDC">
                <w:delText>referralAuthor</w:delText>
              </w:r>
            </w:del>
            <w:ins w:id="1394"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395" w:author="Björn Genfors" w:date="2014-03-28T13:02:00Z">
                  <w:rPr>
                    <w:rFonts w:cs="Consolas"/>
                    <w:spacing w:val="-1"/>
                  </w:rPr>
                </w:rPrChange>
              </w:rPr>
            </w:pPr>
            <w:r w:rsidRPr="000B0F50">
              <w:rPr>
                <w:rFonts w:cs="Consolas"/>
                <w:spacing w:val="-1"/>
                <w:lang w:val="en-US"/>
                <w:rPrChange w:id="1396" w:author="Björn Genfors" w:date="2014-03-28T13:02:00Z">
                  <w:rPr>
                    <w:rFonts w:cs="Consolas"/>
                    <w:spacing w:val="-1"/>
                  </w:rPr>
                </w:rPrChange>
              </w:rPr>
              <w:t>referralOutcome/referralOutcomeBody/referral/referralAuthor/healthcareProfessionalOrgUnit/orgUnitEmail</w:t>
            </w:r>
          </w:p>
        </w:tc>
      </w:tr>
      <w:tr w:rsidR="00F7750B" w:rsidRPr="0023722C" w14:paraId="6761E0A0" w14:textId="77777777" w:rsidTr="00CC412F">
        <w:trPr>
          <w:trHeight w:val="397"/>
        </w:trPr>
        <w:tc>
          <w:tcPr>
            <w:tcW w:w="1809" w:type="dxa"/>
            <w:vAlign w:val="center"/>
          </w:tcPr>
          <w:p w14:paraId="61C47FF6" w14:textId="235FCE02" w:rsidR="00F7750B" w:rsidRPr="00CC412F" w:rsidRDefault="00F7750B" w:rsidP="00CC412F">
            <w:del w:id="1397" w:author="Björn Genfors" w:date="2014-03-28T13:15:00Z">
              <w:r w:rsidRPr="00CC412F" w:rsidDel="00072FDC">
                <w:delText>referralAuthor</w:delText>
              </w:r>
            </w:del>
            <w:ins w:id="1398"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399" w:author="Björn Genfors" w:date="2014-03-28T13:02:00Z">
                  <w:rPr>
                    <w:rFonts w:cs="Consolas"/>
                    <w:spacing w:val="-1"/>
                  </w:rPr>
                </w:rPrChange>
              </w:rPr>
            </w:pPr>
            <w:r w:rsidRPr="000B0F50">
              <w:rPr>
                <w:rFonts w:cs="Consolas"/>
                <w:spacing w:val="-1"/>
                <w:lang w:val="en-US"/>
                <w:rPrChange w:id="1400" w:author="Björn Genfors" w:date="2014-03-28T13:02:00Z">
                  <w:rPr>
                    <w:rFonts w:cs="Consolas"/>
                    <w:spacing w:val="-1"/>
                  </w:rPr>
                </w:rPrChange>
              </w:rPr>
              <w:t>referralOutcome/referralOutcomeBody/referral/referralAuthor/healthcareProfessionalOrgUnit/orgUnitAddress</w:t>
            </w:r>
          </w:p>
        </w:tc>
      </w:tr>
      <w:tr w:rsidR="00F7750B" w:rsidRPr="0023722C" w14:paraId="53543FA6" w14:textId="77777777" w:rsidTr="00CC412F">
        <w:trPr>
          <w:trHeight w:val="397"/>
        </w:trPr>
        <w:tc>
          <w:tcPr>
            <w:tcW w:w="1809" w:type="dxa"/>
            <w:vAlign w:val="center"/>
          </w:tcPr>
          <w:p w14:paraId="30F35A7A" w14:textId="2D6EED95" w:rsidR="00F7750B" w:rsidRPr="003A6D72" w:rsidRDefault="00F7750B" w:rsidP="00CC412F">
            <w:del w:id="1401" w:author="Björn Genfors" w:date="2014-03-28T13:15:00Z">
              <w:r w:rsidRPr="00CC412F" w:rsidDel="00072FDC">
                <w:delText>referralAuthor</w:delText>
              </w:r>
            </w:del>
            <w:ins w:id="1402"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403" w:author="Björn Genfors" w:date="2014-03-28T13:02:00Z">
                  <w:rPr>
                    <w:rFonts w:cs="Arial"/>
                  </w:rPr>
                </w:rPrChange>
              </w:rPr>
            </w:pPr>
            <w:r w:rsidRPr="000B0F50">
              <w:rPr>
                <w:rFonts w:cs="Consolas"/>
                <w:spacing w:val="-1"/>
                <w:lang w:val="en-US"/>
                <w:rPrChange w:id="1404"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405" w:author="Björn Genfors" w:date="2014-03-28T13:15:00Z">
              <w:r>
                <w:t>R</w:t>
              </w:r>
            </w:ins>
            <w:del w:id="1406" w:author="Björn Genfors" w:date="2014-03-28T13:15:00Z">
              <w:r w:rsidR="00F7750B" w:rsidRPr="003A6D72" w:rsidDel="00072FDC">
                <w:delText>r</w:delText>
              </w:r>
            </w:del>
            <w:r w:rsidR="00F7750B" w:rsidRPr="003A6D72">
              <w:t>eferral</w:t>
            </w:r>
            <w:ins w:id="1407" w:author="Björn Genfors" w:date="2014-03-28T13:15:00Z">
              <w:r>
                <w:t>Type</w:t>
              </w:r>
            </w:ins>
            <w:r w:rsidR="00F7750B" w:rsidRPr="003A6D72">
              <w:t>.careContactId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referralOutcome/referralOutcomeBody/referral/careContactId</w:t>
            </w:r>
          </w:p>
        </w:tc>
      </w:tr>
      <w:tr w:rsidR="00323088" w:rsidRPr="00A214E4" w14:paraId="15A129CC" w14:textId="77777777" w:rsidTr="00F823FB">
        <w:trPr>
          <w:trHeight w:val="397"/>
          <w:ins w:id="1408" w:author="Björn Genfors" w:date="2014-03-28T15:58:00Z"/>
        </w:trPr>
        <w:tc>
          <w:tcPr>
            <w:tcW w:w="1809" w:type="dxa"/>
          </w:tcPr>
          <w:p w14:paraId="396BC106" w14:textId="77777777" w:rsidR="00323088" w:rsidRDefault="00323088" w:rsidP="00F823FB">
            <w:pPr>
              <w:rPr>
                <w:ins w:id="1409" w:author="Björn Genfors" w:date="2014-03-28T15:58:00Z"/>
                <w:szCs w:val="20"/>
              </w:rPr>
            </w:pPr>
            <w:ins w:id="1410"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411" w:author="Björn Genfors" w:date="2014-03-28T15:58:00Z"/>
                <w:rFonts w:cs="Arial"/>
                <w:spacing w:val="-1"/>
                <w:szCs w:val="20"/>
              </w:rPr>
            </w:pPr>
            <w:ins w:id="1412"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413" w:author="Björn Genfors" w:date="2014-03-28T15:58:00Z"/>
                <w:szCs w:val="20"/>
                <w:lang w:val="en-US"/>
              </w:rPr>
            </w:pPr>
            <w:ins w:id="1414" w:author="Björn Genfors" w:date="2014-03-28T15:58:00Z">
              <w:r>
                <w:rPr>
                  <w:szCs w:val="20"/>
                  <w:lang w:val="en-US"/>
                </w:rPr>
                <w:t>result</w:t>
              </w:r>
            </w:ins>
          </w:p>
        </w:tc>
      </w:tr>
      <w:tr w:rsidR="00323088" w:rsidRPr="00A214E4" w14:paraId="1528BE4E" w14:textId="77777777" w:rsidTr="00F823FB">
        <w:trPr>
          <w:trHeight w:val="397"/>
          <w:ins w:id="1415" w:author="Björn Genfors" w:date="2014-03-28T15:58:00Z"/>
        </w:trPr>
        <w:tc>
          <w:tcPr>
            <w:tcW w:w="1809" w:type="dxa"/>
          </w:tcPr>
          <w:p w14:paraId="62CD3B71" w14:textId="77777777" w:rsidR="00323088" w:rsidRPr="004F7E80" w:rsidRDefault="00323088" w:rsidP="00F823FB">
            <w:pPr>
              <w:rPr>
                <w:ins w:id="1416" w:author="Björn Genfors" w:date="2014-03-28T15:58:00Z"/>
                <w:rFonts w:cs="Arial"/>
                <w:szCs w:val="20"/>
              </w:rPr>
            </w:pPr>
            <w:ins w:id="1417" w:author="Björn Genfors" w:date="2014-03-28T15:58:00Z">
              <w:r>
                <w:rPr>
                  <w:rFonts w:cs="Arial"/>
                  <w:szCs w:val="20"/>
                </w:rPr>
                <w:lastRenderedPageBreak/>
                <w:t>ResultType.</w:t>
              </w:r>
              <w:r w:rsidRPr="004F7E80">
                <w:rPr>
                  <w:rFonts w:cs="Arial"/>
                  <w:szCs w:val="20"/>
                </w:rPr>
                <w:t>resultCode</w:t>
              </w:r>
            </w:ins>
          </w:p>
        </w:tc>
        <w:tc>
          <w:tcPr>
            <w:tcW w:w="2977" w:type="dxa"/>
          </w:tcPr>
          <w:p w14:paraId="766E5110" w14:textId="77777777" w:rsidR="00323088" w:rsidRPr="00A76D6C" w:rsidRDefault="00323088" w:rsidP="00F823FB">
            <w:pPr>
              <w:rPr>
                <w:ins w:id="1418" w:author="Björn Genfors" w:date="2014-03-28T15:58:00Z"/>
                <w:rFonts w:cs="Arial"/>
                <w:spacing w:val="-1"/>
                <w:szCs w:val="20"/>
              </w:rPr>
            </w:pPr>
            <w:ins w:id="1419"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420" w:author="Björn Genfors" w:date="2014-03-28T15:58:00Z"/>
                <w:szCs w:val="20"/>
                <w:lang w:val="en-US"/>
              </w:rPr>
            </w:pPr>
            <w:ins w:id="1421"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422" w:author="Björn Genfors" w:date="2014-03-28T15:58:00Z"/>
        </w:trPr>
        <w:tc>
          <w:tcPr>
            <w:tcW w:w="1809" w:type="dxa"/>
          </w:tcPr>
          <w:p w14:paraId="571976ED" w14:textId="77777777" w:rsidR="00323088" w:rsidRPr="004F7E80" w:rsidRDefault="00323088" w:rsidP="00F823FB">
            <w:pPr>
              <w:rPr>
                <w:ins w:id="1423" w:author="Björn Genfors" w:date="2014-03-28T15:58:00Z"/>
                <w:rFonts w:cs="Arial"/>
                <w:szCs w:val="20"/>
              </w:rPr>
            </w:pPr>
            <w:ins w:id="1424"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425" w:author="Björn Genfors" w:date="2014-03-28T15:58:00Z"/>
                <w:rFonts w:cs="Arial"/>
                <w:spacing w:val="-1"/>
                <w:szCs w:val="20"/>
              </w:rPr>
            </w:pPr>
            <w:ins w:id="1426"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427" w:author="Björn Genfors" w:date="2014-03-28T15:58:00Z"/>
                <w:szCs w:val="20"/>
                <w:lang w:val="en-US"/>
              </w:rPr>
            </w:pPr>
            <w:ins w:id="1428"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429" w:author="Björn Genfors" w:date="2014-03-28T15:58:00Z"/>
        </w:trPr>
        <w:tc>
          <w:tcPr>
            <w:tcW w:w="1809" w:type="dxa"/>
          </w:tcPr>
          <w:p w14:paraId="10FEE728" w14:textId="77777777" w:rsidR="00323088" w:rsidRPr="004F7E80" w:rsidRDefault="00323088" w:rsidP="00F823FB">
            <w:pPr>
              <w:rPr>
                <w:ins w:id="1430" w:author="Björn Genfors" w:date="2014-03-28T15:58:00Z"/>
                <w:rFonts w:cs="Arial"/>
                <w:szCs w:val="20"/>
              </w:rPr>
            </w:pPr>
            <w:ins w:id="1431"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432" w:author="Björn Genfors" w:date="2014-03-28T15:58:00Z"/>
                <w:rFonts w:cs="Arial"/>
                <w:spacing w:val="-1"/>
                <w:szCs w:val="20"/>
              </w:rPr>
            </w:pPr>
            <w:ins w:id="1433"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434" w:author="Björn Genfors" w:date="2014-03-28T15:58:00Z"/>
                <w:szCs w:val="20"/>
              </w:rPr>
            </w:pPr>
            <w:ins w:id="1435"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436" w:author="Björn Genfors" w:date="2014-03-28T15:58:00Z"/>
        </w:trPr>
        <w:tc>
          <w:tcPr>
            <w:tcW w:w="1809" w:type="dxa"/>
          </w:tcPr>
          <w:p w14:paraId="468F76A1" w14:textId="77777777" w:rsidR="00323088" w:rsidRPr="004F7E80" w:rsidRDefault="00323088" w:rsidP="00F823FB">
            <w:pPr>
              <w:rPr>
                <w:ins w:id="1437" w:author="Björn Genfors" w:date="2014-03-28T15:58:00Z"/>
                <w:rFonts w:cs="Arial"/>
                <w:szCs w:val="20"/>
              </w:rPr>
            </w:pPr>
            <w:ins w:id="1438"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439" w:author="Björn Genfors" w:date="2014-03-28T15:58:00Z"/>
                <w:rFonts w:cs="Arial"/>
                <w:spacing w:val="-1"/>
                <w:szCs w:val="20"/>
              </w:rPr>
            </w:pPr>
            <w:ins w:id="1440"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441" w:author="Björn Genfors" w:date="2014-03-28T15:58:00Z"/>
                <w:szCs w:val="20"/>
              </w:rPr>
            </w:pPr>
            <w:ins w:id="1442"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443" w:author="Björn Genfors" w:date="2014-03-28T15:58:00Z"/>
        </w:trPr>
        <w:tc>
          <w:tcPr>
            <w:tcW w:w="1809" w:type="dxa"/>
          </w:tcPr>
          <w:p w14:paraId="1821DC95" w14:textId="77777777" w:rsidR="00323088" w:rsidRPr="004F7E80" w:rsidRDefault="00323088" w:rsidP="00F823FB">
            <w:pPr>
              <w:rPr>
                <w:ins w:id="1444" w:author="Björn Genfors" w:date="2014-03-28T15:58:00Z"/>
                <w:rFonts w:cs="Arial"/>
                <w:szCs w:val="20"/>
              </w:rPr>
            </w:pPr>
            <w:ins w:id="1445"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446" w:author="Björn Genfors" w:date="2014-03-28T15:58:00Z"/>
                <w:rFonts w:cs="Arial"/>
                <w:spacing w:val="-1"/>
                <w:szCs w:val="20"/>
              </w:rPr>
            </w:pPr>
            <w:ins w:id="1447"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448" w:author="Björn Genfors" w:date="2014-03-28T15:58:00Z"/>
                <w:szCs w:val="20"/>
              </w:rPr>
            </w:pPr>
            <w:ins w:id="1449"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450" w:name="_Toc383076400"/>
      <w:bookmarkStart w:id="1451" w:name="_Toc383084540"/>
      <w:bookmarkStart w:id="1452" w:name="_Toc383098719"/>
      <w:bookmarkStart w:id="1453" w:name="_Toc383101247"/>
      <w:bookmarkStart w:id="1454" w:name="_Toc383101772"/>
      <w:bookmarkStart w:id="1455" w:name="_Toc383102082"/>
      <w:bookmarkEnd w:id="1450"/>
      <w:bookmarkEnd w:id="1451"/>
      <w:bookmarkEnd w:id="1452"/>
      <w:bookmarkEnd w:id="1453"/>
      <w:bookmarkEnd w:id="1454"/>
      <w:bookmarkEnd w:id="1455"/>
      <w:r>
        <w:br w:type="page"/>
      </w:r>
    </w:p>
    <w:p w14:paraId="19DD3784" w14:textId="75D33043" w:rsidR="0093401A" w:rsidRPr="00CC412F" w:rsidRDefault="0093401A" w:rsidP="003A6D72">
      <w:pPr>
        <w:pStyle w:val="Rubrik3"/>
      </w:pPr>
      <w:bookmarkStart w:id="1456" w:name="_Toc384035828"/>
      <w:r w:rsidRPr="003A6D72">
        <w:lastRenderedPageBreak/>
        <w:t>GetMaternityMedicalHistory</w:t>
      </w:r>
      <w:bookmarkEnd w:id="1456"/>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457" w:author="Björn Genfors" w:date="2014-03-28T13:15:00Z">
        <w:r>
          <w:rPr>
            <w:noProof/>
            <w:spacing w:val="-1"/>
            <w:lang w:eastAsia="sv-SE"/>
            <w:rPrChange w:id="1458">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459" w:author="Björn Genfors" w:date="2014-03-28T13:15:00Z">
        <w:r w:rsidR="00F7750B" w:rsidRPr="003A6D72" w:rsidDel="00E825FC">
          <w:rPr>
            <w:noProof/>
            <w:spacing w:val="-1"/>
            <w:lang w:eastAsia="sv-SE"/>
            <w:rPrChange w:id="1460">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461" w:author="Björn Genfors" w:date="2014-03-28T13:16:00Z">
              <w:r>
                <w:lastRenderedPageBreak/>
                <w:t>M</w:t>
              </w:r>
            </w:ins>
            <w:del w:id="1462" w:author="Björn Genfors" w:date="2014-03-28T13:16:00Z">
              <w:r w:rsidR="00F7750B" w:rsidRPr="00CC412F" w:rsidDel="00E825FC">
                <w:delText>m</w:delText>
              </w:r>
            </w:del>
            <w:r w:rsidR="00F7750B" w:rsidRPr="00CC412F">
              <w:t>aternityMedicalHistory</w:t>
            </w:r>
            <w:ins w:id="1463"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464"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465"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466"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467" w:author="Björn Genfors" w:date="2014-03-28T13:16:00Z">
              <w:r>
                <w:t>M</w:t>
              </w:r>
            </w:ins>
            <w:del w:id="1468" w:author="Björn Genfors" w:date="2014-03-28T13:16:00Z">
              <w:r w:rsidR="00F7750B" w:rsidRPr="00CC412F" w:rsidDel="00E825FC">
                <w:delText>m</w:delText>
              </w:r>
            </w:del>
            <w:r w:rsidR="00F7750B" w:rsidRPr="00CC412F">
              <w:t>aternityMedicalHistoryHeader</w:t>
            </w:r>
            <w:ins w:id="1469"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470" w:author="Björn Genfors" w:date="2014-03-28T13:16:00Z">
              <w:r w:rsidRPr="00CC412F" w:rsidDel="00E825FC">
                <w:delText>AccountableHealthcareProfessional</w:delText>
              </w:r>
            </w:del>
            <w:ins w:id="1471" w:author="Björn Genfors" w:date="2014-03-28T13:16:00Z">
              <w:r w:rsidR="00E825FC">
                <w:t>HealthcareProfessionalType</w:t>
              </w:r>
            </w:ins>
            <w:r w:rsidRPr="00CC412F">
              <w:t>.authorTime</w:t>
            </w:r>
          </w:p>
        </w:tc>
        <w:tc>
          <w:tcPr>
            <w:tcW w:w="2977" w:type="dxa"/>
            <w:vAlign w:val="center"/>
          </w:tcPr>
          <w:p w14:paraId="7ABF06E6" w14:textId="77777777" w:rsidR="00F7750B" w:rsidRPr="00CC412F" w:rsidRDefault="00F7750B" w:rsidP="00CC412F">
            <w:r w:rsidRPr="00CC412F">
              <w:rPr>
                <w:rFonts w:cs="Arial"/>
                <w:i/>
                <w:color w:val="FF0000"/>
              </w:rPr>
              <w:t>Saknar motsvarighet i V-TIM 2.2</w:t>
            </w:r>
          </w:p>
        </w:tc>
        <w:tc>
          <w:tcPr>
            <w:tcW w:w="4111" w:type="dxa"/>
            <w:vAlign w:val="center"/>
          </w:tcPr>
          <w:p w14:paraId="0D78AE74" w14:textId="77777777" w:rsidR="00F7750B" w:rsidRPr="00CC412F" w:rsidRDefault="00F7750B" w:rsidP="00CC412F">
            <w:pPr>
              <w:jc w:val="both"/>
            </w:pPr>
            <w:r w:rsidRPr="00CC412F">
              <w:t>maternityMedicalHistory/maternityMedicalHistoryHeader/ 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472" w:author="Björn Genfors" w:date="2014-03-28T13:16:00Z">
              <w:r w:rsidRPr="00CC412F" w:rsidDel="00E825FC">
                <w:delText>AccountableHealthcareProfessional</w:delText>
              </w:r>
            </w:del>
            <w:ins w:id="1473"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474" w:author="Björn Genfors" w:date="2014-03-28T13:16:00Z">
              <w:r w:rsidRPr="003A6D72" w:rsidDel="00E825FC">
                <w:delText>AccountableHealthcareProfessional</w:delText>
              </w:r>
            </w:del>
            <w:ins w:id="1475"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476" w:author="Björn Genfors" w:date="2014-03-28T13:16:00Z">
              <w:r w:rsidRPr="00CC412F" w:rsidDel="00E825FC">
                <w:delText>AccountableHealthcareProfessional</w:delText>
              </w:r>
            </w:del>
            <w:ins w:id="1477"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23722C" w14:paraId="3CCBEDD6" w14:textId="77777777" w:rsidTr="00CC412F">
        <w:trPr>
          <w:trHeight w:val="397"/>
        </w:trPr>
        <w:tc>
          <w:tcPr>
            <w:tcW w:w="1809" w:type="dxa"/>
            <w:vAlign w:val="center"/>
          </w:tcPr>
          <w:p w14:paraId="5B96D914" w14:textId="6FFEC6C9" w:rsidR="00F7750B" w:rsidRPr="00CC412F" w:rsidRDefault="00F7750B" w:rsidP="00CC412F">
            <w:pPr>
              <w:jc w:val="both"/>
            </w:pPr>
            <w:del w:id="1478" w:author="Björn Genfors" w:date="2014-03-28T13:17:00Z">
              <w:r w:rsidRPr="00CC412F" w:rsidDel="00E825FC">
                <w:delText>HealthcareProfessionalOrgUnit</w:delText>
              </w:r>
            </w:del>
            <w:ins w:id="1479"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480" w:author="Björn Genfors" w:date="2014-03-28T13:02:00Z">
                  <w:rPr/>
                </w:rPrChange>
              </w:rPr>
            </w:pPr>
            <w:r w:rsidRPr="000B0F50">
              <w:rPr>
                <w:lang w:val="en-US"/>
                <w:rPrChange w:id="1481" w:author="Björn Genfors" w:date="2014-03-28T13:02:00Z">
                  <w:rPr/>
                </w:rPrChange>
              </w:rPr>
              <w:t>maternityMedicalHistory/maternityMedicalHistoryHeader/accountableHealthcareProfessional/healthcareProfessionalOrgUnit/orgUnitHSAId</w:t>
            </w:r>
          </w:p>
        </w:tc>
      </w:tr>
      <w:tr w:rsidR="00F7750B" w:rsidRPr="0023722C" w14:paraId="3C13780A" w14:textId="77777777" w:rsidTr="00CC412F">
        <w:trPr>
          <w:trHeight w:val="397"/>
        </w:trPr>
        <w:tc>
          <w:tcPr>
            <w:tcW w:w="1809" w:type="dxa"/>
            <w:vAlign w:val="center"/>
          </w:tcPr>
          <w:p w14:paraId="766FF7D7" w14:textId="1C1D0D73" w:rsidR="00F7750B" w:rsidRPr="00CC412F" w:rsidRDefault="00F7750B" w:rsidP="00CC412F">
            <w:pPr>
              <w:jc w:val="both"/>
            </w:pPr>
            <w:del w:id="1482" w:author="Björn Genfors" w:date="2014-03-28T13:17:00Z">
              <w:r w:rsidRPr="00CC412F" w:rsidDel="00E825FC">
                <w:lastRenderedPageBreak/>
                <w:delText>HealthcareProfessionalOrgUnit</w:delText>
              </w:r>
            </w:del>
            <w:ins w:id="1483"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484" w:author="Björn Genfors" w:date="2014-03-28T13:02:00Z">
                  <w:rPr/>
                </w:rPrChange>
              </w:rPr>
            </w:pPr>
            <w:r w:rsidRPr="000B0F50">
              <w:rPr>
                <w:lang w:val="en-US"/>
                <w:rPrChange w:id="1485" w:author="Björn Genfors" w:date="2014-03-28T13:02:00Z">
                  <w:rPr/>
                </w:rPrChange>
              </w:rPr>
              <w:t>maternityMedicalHistory/maternityMedicalHistoryHeader/accountableHealthcareProfessional/healthcareProfessionalOrgUnit/orgUnitname</w:t>
            </w:r>
          </w:p>
        </w:tc>
      </w:tr>
      <w:tr w:rsidR="00F7750B" w:rsidRPr="0023722C" w14:paraId="71A1B3B3" w14:textId="77777777" w:rsidTr="00CC412F">
        <w:trPr>
          <w:trHeight w:val="397"/>
        </w:trPr>
        <w:tc>
          <w:tcPr>
            <w:tcW w:w="1809" w:type="dxa"/>
            <w:vAlign w:val="center"/>
          </w:tcPr>
          <w:p w14:paraId="51F0FA9D" w14:textId="2199B525" w:rsidR="00F7750B" w:rsidRPr="00CC412F" w:rsidRDefault="00F7750B" w:rsidP="00CC412F">
            <w:pPr>
              <w:jc w:val="both"/>
            </w:pPr>
            <w:del w:id="1486" w:author="Björn Genfors" w:date="2014-03-28T13:17:00Z">
              <w:r w:rsidRPr="00CC412F" w:rsidDel="00E825FC">
                <w:delText>HealthcareProfessionalOrgUnit</w:delText>
              </w:r>
            </w:del>
            <w:ins w:id="1487"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488" w:author="Björn Genfors" w:date="2014-03-28T13:02:00Z">
                  <w:rPr/>
                </w:rPrChange>
              </w:rPr>
            </w:pPr>
            <w:r w:rsidRPr="000B0F50">
              <w:rPr>
                <w:lang w:val="en-US"/>
                <w:rPrChange w:id="1489" w:author="Björn Genfors" w:date="2014-03-28T13:02:00Z">
                  <w:rPr/>
                </w:rPrChange>
              </w:rPr>
              <w:t>maternityMedicalHistory/maternityMedicalHistoryHeader/accountableHealthcareProfessional/healthcareProfessionalOrgUnit/orgUnitTelecom</w:t>
            </w:r>
          </w:p>
        </w:tc>
      </w:tr>
      <w:tr w:rsidR="00F7750B" w:rsidRPr="0023722C" w14:paraId="3E7725D7" w14:textId="77777777" w:rsidTr="00CC412F">
        <w:trPr>
          <w:trHeight w:val="397"/>
        </w:trPr>
        <w:tc>
          <w:tcPr>
            <w:tcW w:w="1809" w:type="dxa"/>
            <w:vAlign w:val="center"/>
          </w:tcPr>
          <w:p w14:paraId="6377C480" w14:textId="20C7010B" w:rsidR="00F7750B" w:rsidRPr="00CC412F" w:rsidRDefault="00F7750B" w:rsidP="00CC412F">
            <w:pPr>
              <w:jc w:val="both"/>
            </w:pPr>
            <w:del w:id="1490" w:author="Björn Genfors" w:date="2014-03-28T13:17:00Z">
              <w:r w:rsidRPr="00CC412F" w:rsidDel="00E825FC">
                <w:delText>HealthcareProfessionalOrgUnit</w:delText>
              </w:r>
            </w:del>
            <w:ins w:id="1491"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492" w:author="Björn Genfors" w:date="2014-03-28T13:02:00Z">
                  <w:rPr/>
                </w:rPrChange>
              </w:rPr>
            </w:pPr>
            <w:r w:rsidRPr="000B0F50">
              <w:rPr>
                <w:lang w:val="en-US"/>
                <w:rPrChange w:id="1493" w:author="Björn Genfors" w:date="2014-03-28T13:02:00Z">
                  <w:rPr/>
                </w:rPrChange>
              </w:rPr>
              <w:t>maternityMedicalHistory/maternityMedicalHistoryHeader/accountableHealthcareProfessional/healthcareProfessionalOrgUnit/orgUnitEmail</w:t>
            </w:r>
          </w:p>
        </w:tc>
      </w:tr>
      <w:tr w:rsidR="00F7750B" w:rsidRPr="0023722C"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494" w:author="Björn Genfors" w:date="2014-03-28T13:17:00Z">
              <w:r w:rsidRPr="00CC412F" w:rsidDel="00E825FC">
                <w:delText>HealthcareProfessionalOrgUnit</w:delText>
              </w:r>
            </w:del>
            <w:ins w:id="1495"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496" w:author="Björn Genfors" w:date="2014-03-28T13:02:00Z">
                  <w:rPr/>
                </w:rPrChange>
              </w:rPr>
            </w:pPr>
            <w:r w:rsidRPr="000B0F50">
              <w:rPr>
                <w:lang w:val="en-US"/>
                <w:rPrChange w:id="1497" w:author="Björn Genfors" w:date="2014-03-28T13:02:00Z">
                  <w:rPr/>
                </w:rPrChange>
              </w:rPr>
              <w:t>maternityMedicalHistory/maternityMedicalHistoryHeader/accountableHealthcareProfessional/healthcareProfessionalOrgUnit/orgUnitAddress</w:t>
            </w:r>
          </w:p>
        </w:tc>
      </w:tr>
      <w:tr w:rsidR="00F7750B" w:rsidRPr="0023722C" w14:paraId="355B7528" w14:textId="77777777" w:rsidTr="00CC412F">
        <w:trPr>
          <w:trHeight w:val="397"/>
        </w:trPr>
        <w:tc>
          <w:tcPr>
            <w:tcW w:w="1809" w:type="dxa"/>
            <w:vAlign w:val="center"/>
          </w:tcPr>
          <w:p w14:paraId="4D8E0967" w14:textId="7A792FBE" w:rsidR="00F7750B" w:rsidRPr="00CC412F" w:rsidRDefault="00F7750B" w:rsidP="00CC412F">
            <w:pPr>
              <w:jc w:val="both"/>
            </w:pPr>
            <w:del w:id="1498" w:author="Björn Genfors" w:date="2014-03-28T13:17:00Z">
              <w:r w:rsidRPr="00CC412F" w:rsidDel="00E825FC">
                <w:delText>HealthcareProfessionalOrgUnit</w:delText>
              </w:r>
            </w:del>
            <w:ins w:id="1499"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500" w:author="Björn Genfors" w:date="2014-03-28T13:02:00Z">
                  <w:rPr/>
                </w:rPrChange>
              </w:rPr>
            </w:pPr>
            <w:r w:rsidRPr="000B0F50">
              <w:rPr>
                <w:lang w:val="en-US"/>
                <w:rPrChange w:id="1501"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502" w:author="Björn Genfors" w:date="2014-03-28T13:17:00Z">
              <w:r w:rsidRPr="00CC412F" w:rsidDel="00E825FC">
                <w:delText>AccountableHealthcareProfessional</w:delText>
              </w:r>
            </w:del>
            <w:ins w:id="1503"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504" w:author="Björn Genfors" w:date="2014-03-28T13:17:00Z">
              <w:r w:rsidRPr="00CC412F" w:rsidDel="00E825FC">
                <w:delText>AccountableHealthcareProfessional</w:delText>
              </w:r>
            </w:del>
            <w:ins w:id="1505" w:author="Björn Genfors" w:date="2014-03-28T13:17:00Z">
              <w:r w:rsidR="00E825FC">
                <w:t>HealthcareProfessionalType</w:t>
              </w:r>
            </w:ins>
            <w:r w:rsidRPr="00CC412F">
              <w:t>.healthcareProfessionalCareGiverHSAId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t>LegalAuthenticator</w:t>
            </w:r>
            <w:ins w:id="1506" w:author="Björn Genfors" w:date="2014-03-28T13:17:00Z">
              <w:r w:rsidR="00E825FC">
                <w:t>Type</w:t>
              </w:r>
            </w:ins>
            <w:r w:rsidRPr="00CC412F">
              <w:t>.</w:t>
            </w:r>
            <w:del w:id="1507" w:author="Björn Genfors" w:date="2014-03-28T13:22:00Z">
              <w:r w:rsidRPr="00CC412F" w:rsidDel="006459AE">
                <w:delText>legalAuthenticatorTime</w:delText>
              </w:r>
            </w:del>
            <w:ins w:id="1508"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47AB6219" w:rsidR="00F7750B" w:rsidRPr="00CC412F" w:rsidRDefault="00F7750B" w:rsidP="0023722C">
            <w:pPr>
              <w:jc w:val="both"/>
            </w:pPr>
            <w:r w:rsidRPr="00CC412F">
              <w:t>maternityMedicalHistory/maternityMedicalHistoryHeader/legalAuthenticator/</w:t>
            </w:r>
            <w:del w:id="1509" w:author="Björn Genfors" w:date="2014-04-01T21:54:00Z">
              <w:r w:rsidRPr="00CC412F" w:rsidDel="0023722C">
                <w:delText>legalAuthenticatorTime</w:delText>
              </w:r>
            </w:del>
            <w:ins w:id="1510" w:author="Björn Genfors" w:date="2014-04-01T21:54:00Z">
              <w:r w:rsidR="0023722C">
                <w:t>signatureTime</w:t>
              </w:r>
            </w:ins>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511"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512"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513" w:author="Björn Genfors" w:date="2014-03-28T13:18:00Z">
              <w:r w:rsidR="00E825FC">
                <w:t>Ty</w:t>
              </w:r>
              <w:r w:rsidR="00E825FC">
                <w:lastRenderedPageBreak/>
                <w:t>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lastRenderedPageBreak/>
              <w:t>MaternityMedicalHistoryHeader</w:t>
            </w:r>
            <w:ins w:id="1514"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515" w:author="Björn Genfors" w:date="2014-03-28T13:18:00Z">
              <w:r>
                <w:t>M</w:t>
              </w:r>
            </w:ins>
            <w:del w:id="1516" w:author="Björn Genfors" w:date="2014-03-28T13:18:00Z">
              <w:r w:rsidR="00F7750B" w:rsidRPr="00CC412F" w:rsidDel="00E825FC">
                <w:delText>m</w:delText>
              </w:r>
            </w:del>
            <w:r w:rsidR="00F7750B" w:rsidRPr="00CC412F">
              <w:t>aternityMedicalHistoryBody</w:t>
            </w:r>
            <w:ins w:id="1517"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518" w:author="Björn Genfors" w:date="2014-03-28T13:18:00Z">
              <w:r w:rsidRPr="00CC412F" w:rsidDel="00E825FC">
                <w:delText>RegistrationRecord</w:delText>
              </w:r>
            </w:del>
            <w:ins w:id="1519"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520" w:author="Björn Genfors" w:date="2014-03-28T13:18:00Z">
              <w:r w:rsidRPr="00CC412F" w:rsidDel="00E825FC">
                <w:delText>RegistrationRecord</w:delText>
              </w:r>
            </w:del>
            <w:ins w:id="1521"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522" w:author="Björn Genfors" w:date="2014-03-28T13:18:00Z">
              <w:r w:rsidRPr="00CC412F" w:rsidDel="00E825FC">
                <w:delText>RegistrationRecord</w:delText>
              </w:r>
            </w:del>
            <w:ins w:id="1523"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524" w:author="Björn Genfors" w:date="2014-03-28T13:18:00Z">
              <w:r w:rsidRPr="00CC412F" w:rsidDel="00E825FC">
                <w:delText>RegistrationRecord</w:delText>
              </w:r>
            </w:del>
            <w:ins w:id="1525"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526" w:author="Björn Genfors" w:date="2014-03-28T13:18:00Z">
              <w:r w:rsidRPr="00CC412F" w:rsidDel="00E825FC">
                <w:delText>RegistrationRecord</w:delText>
              </w:r>
            </w:del>
            <w:ins w:id="1527"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528" w:author="Björn Genfors" w:date="2014-03-28T13:18:00Z">
              <w:r w:rsidRPr="00CC412F" w:rsidDel="00E825FC">
                <w:delText>RegistrationRecord</w:delText>
              </w:r>
            </w:del>
            <w:ins w:id="1529"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530" w:author="Björn Genfors" w:date="2014-03-28T13:18:00Z">
              <w:r w:rsidRPr="00CC412F" w:rsidDel="00E825FC">
                <w:delText>RegistrationRecord</w:delText>
              </w:r>
            </w:del>
            <w:ins w:id="1531"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532" w:author="Björn Genfors" w:date="2014-03-28T13:18:00Z">
              <w:r w:rsidRPr="00CC412F" w:rsidDel="00E825FC">
                <w:delText>RegistrationRecord</w:delText>
              </w:r>
            </w:del>
            <w:ins w:id="1533" w:author="Björn Genfors" w:date="2014-03-28T13:18:00Z">
              <w:r w:rsidR="00E825FC">
                <w:t>RegistrationRe</w:t>
              </w:r>
              <w:r w:rsidR="00E825FC">
                <w:lastRenderedPageBreak/>
                <w:t>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lastRenderedPageBreak/>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534" w:author="Björn Genfors" w:date="2014-03-28T13:18:00Z">
              <w:r w:rsidRPr="00CC412F" w:rsidDel="00E825FC">
                <w:lastRenderedPageBreak/>
                <w:delText>RegistrationRecord</w:delText>
              </w:r>
            </w:del>
            <w:ins w:id="1535"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536"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23722C" w14:paraId="4A50852D" w14:textId="77777777" w:rsidTr="00CC412F">
        <w:trPr>
          <w:trHeight w:val="397"/>
        </w:trPr>
        <w:tc>
          <w:tcPr>
            <w:tcW w:w="1809" w:type="dxa"/>
            <w:vAlign w:val="center"/>
          </w:tcPr>
          <w:p w14:paraId="47325A0E" w14:textId="54472FF4" w:rsidR="00F7750B" w:rsidRPr="00CC412F" w:rsidRDefault="00F7750B" w:rsidP="00CC412F">
            <w:del w:id="1537" w:author="Björn Genfors" w:date="2014-03-28T13:18:00Z">
              <w:r w:rsidRPr="00CC412F" w:rsidDel="00E825FC">
                <w:delText>PreviousGravidityAndParity</w:delText>
              </w:r>
            </w:del>
            <w:ins w:id="1538"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1539" w:author="Björn Genfors" w:date="2014-03-28T13:02:00Z">
                  <w:rPr>
                    <w:rFonts w:cs="Consolas"/>
                    <w:spacing w:val="-1"/>
                  </w:rPr>
                </w:rPrChange>
              </w:rPr>
            </w:pPr>
            <w:r w:rsidRPr="000B0F50">
              <w:rPr>
                <w:rFonts w:cs="Consolas"/>
                <w:spacing w:val="-1"/>
                <w:lang w:val="en-US"/>
                <w:rPrChange w:id="1540" w:author="Björn Genfors" w:date="2014-03-28T13:02:00Z">
                  <w:rPr>
                    <w:rFonts w:cs="Consolas"/>
                    <w:spacing w:val="-1"/>
                  </w:rPr>
                </w:rPrChange>
              </w:rPr>
              <w:t>maternityMedicalHistory/maternityMedicalHistoryBody/registrationRecord/previousGravidityAndParity/year</w:t>
            </w:r>
          </w:p>
        </w:tc>
      </w:tr>
      <w:tr w:rsidR="00F7750B" w:rsidRPr="0023722C" w14:paraId="5FE35745" w14:textId="77777777" w:rsidTr="00CC412F">
        <w:trPr>
          <w:trHeight w:val="397"/>
        </w:trPr>
        <w:tc>
          <w:tcPr>
            <w:tcW w:w="1809" w:type="dxa"/>
            <w:vAlign w:val="center"/>
          </w:tcPr>
          <w:p w14:paraId="0E11DC87" w14:textId="4A079768" w:rsidR="00F7750B" w:rsidRPr="00CC412F" w:rsidRDefault="00F7750B" w:rsidP="00CC412F">
            <w:del w:id="1541" w:author="Björn Genfors" w:date="2014-03-28T13:18:00Z">
              <w:r w:rsidRPr="00CC412F" w:rsidDel="00E825FC">
                <w:delText>PreviousGravidityAndParity</w:delText>
              </w:r>
            </w:del>
            <w:ins w:id="1542"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1543" w:author="Björn Genfors" w:date="2014-03-28T13:02:00Z">
                  <w:rPr>
                    <w:rFonts w:cs="Consolas"/>
                    <w:spacing w:val="-1"/>
                  </w:rPr>
                </w:rPrChange>
              </w:rPr>
            </w:pPr>
            <w:r w:rsidRPr="000B0F50">
              <w:rPr>
                <w:rFonts w:cs="Consolas"/>
                <w:spacing w:val="-1"/>
                <w:lang w:val="en-US"/>
                <w:rPrChange w:id="1544" w:author="Björn Genfors" w:date="2014-03-28T13:02:00Z">
                  <w:rPr>
                    <w:rFonts w:cs="Consolas"/>
                    <w:spacing w:val="-1"/>
                  </w:rPr>
                </w:rPrChange>
              </w:rPr>
              <w:t>maternityMedicalHistory/maternityMedicalHistoryBody/registrationRecord/previousGravidityAndParity/delivery</w:t>
            </w:r>
          </w:p>
        </w:tc>
      </w:tr>
      <w:tr w:rsidR="00F7750B" w:rsidRPr="0023722C" w14:paraId="4304F657" w14:textId="77777777" w:rsidTr="00CC412F">
        <w:trPr>
          <w:trHeight w:val="397"/>
        </w:trPr>
        <w:tc>
          <w:tcPr>
            <w:tcW w:w="1809" w:type="dxa"/>
            <w:vAlign w:val="center"/>
          </w:tcPr>
          <w:p w14:paraId="2F97D187" w14:textId="20483C9C" w:rsidR="00F7750B" w:rsidRPr="00CC412F" w:rsidRDefault="00F7750B" w:rsidP="00CC412F">
            <w:del w:id="1545" w:author="Björn Genfors" w:date="2014-03-28T13:18:00Z">
              <w:r w:rsidRPr="00CC412F" w:rsidDel="00E825FC">
                <w:delText>PreviousGravidityAndParity</w:delText>
              </w:r>
            </w:del>
            <w:ins w:id="1546"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1547" w:author="Björn Genfors" w:date="2014-03-28T13:02:00Z">
                  <w:rPr>
                    <w:rFonts w:cs="Consolas"/>
                    <w:spacing w:val="-1"/>
                  </w:rPr>
                </w:rPrChange>
              </w:rPr>
            </w:pPr>
            <w:r w:rsidRPr="000B0F50">
              <w:rPr>
                <w:rFonts w:cs="Consolas"/>
                <w:spacing w:val="-1"/>
                <w:lang w:val="en-US"/>
                <w:rPrChange w:id="1548" w:author="Björn Genfors" w:date="2014-03-28T13:02:00Z">
                  <w:rPr>
                    <w:rFonts w:cs="Consolas"/>
                    <w:spacing w:val="-1"/>
                  </w:rPr>
                </w:rPrChange>
              </w:rPr>
              <w:t>maternityMedicalHistory/maternityMedicalHistoryBody/registrationRecord/previousGravidityAndParity/healthcareFacility</w:t>
            </w:r>
          </w:p>
        </w:tc>
      </w:tr>
      <w:tr w:rsidR="00F7750B" w:rsidRPr="0023722C" w14:paraId="32E828AC" w14:textId="77777777" w:rsidTr="00CC412F">
        <w:trPr>
          <w:trHeight w:val="397"/>
        </w:trPr>
        <w:tc>
          <w:tcPr>
            <w:tcW w:w="1809" w:type="dxa"/>
            <w:vAlign w:val="center"/>
          </w:tcPr>
          <w:p w14:paraId="306B37C8" w14:textId="0E49FF9F" w:rsidR="00F7750B" w:rsidRPr="00CC412F" w:rsidRDefault="00F7750B" w:rsidP="00CC412F">
            <w:del w:id="1549" w:author="Björn Genfors" w:date="2014-03-28T13:18:00Z">
              <w:r w:rsidRPr="00CC412F" w:rsidDel="00E825FC">
                <w:delText>PreviousGravidityAndParity</w:delText>
              </w:r>
            </w:del>
            <w:ins w:id="1550"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1551" w:author="Björn Genfors" w:date="2014-03-28T13:02:00Z">
                  <w:rPr>
                    <w:rFonts w:cs="Consolas"/>
                    <w:spacing w:val="-1"/>
                  </w:rPr>
                </w:rPrChange>
              </w:rPr>
            </w:pPr>
            <w:r w:rsidRPr="000B0F50">
              <w:rPr>
                <w:rFonts w:cs="Consolas"/>
                <w:spacing w:val="-1"/>
                <w:lang w:val="en-US"/>
                <w:rPrChange w:id="1552" w:author="Björn Genfors" w:date="2014-03-28T13:02:00Z">
                  <w:rPr>
                    <w:rFonts w:cs="Consolas"/>
                    <w:spacing w:val="-1"/>
                  </w:rPr>
                </w:rPrChange>
              </w:rPr>
              <w:t>maternityMedicalHistory/maternityMedicalHistoryBody/registrationRecord/previousGravidityAndParity/progress</w:t>
            </w:r>
          </w:p>
        </w:tc>
      </w:tr>
      <w:tr w:rsidR="00F7750B" w:rsidRPr="0023722C" w14:paraId="140896AE" w14:textId="77777777" w:rsidTr="00CC412F">
        <w:trPr>
          <w:trHeight w:val="397"/>
        </w:trPr>
        <w:tc>
          <w:tcPr>
            <w:tcW w:w="1809" w:type="dxa"/>
            <w:vAlign w:val="center"/>
          </w:tcPr>
          <w:p w14:paraId="0F6D142C" w14:textId="47E02D29" w:rsidR="00F7750B" w:rsidRPr="00CC412F" w:rsidRDefault="00F7750B" w:rsidP="00CC412F">
            <w:del w:id="1553" w:author="Björn Genfors" w:date="2014-03-28T13:18:00Z">
              <w:r w:rsidRPr="00CC412F" w:rsidDel="00E825FC">
                <w:delText>PreviousGravidityAndParity</w:delText>
              </w:r>
            </w:del>
            <w:ins w:id="1554"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1555" w:author="Björn Genfors" w:date="2014-03-28T13:02:00Z">
                  <w:rPr>
                    <w:rFonts w:cs="Consolas"/>
                    <w:spacing w:val="-1"/>
                  </w:rPr>
                </w:rPrChange>
              </w:rPr>
            </w:pPr>
            <w:r w:rsidRPr="000B0F50">
              <w:rPr>
                <w:rFonts w:cs="Consolas"/>
                <w:spacing w:val="-1"/>
                <w:lang w:val="en-US"/>
                <w:rPrChange w:id="1556" w:author="Björn Genfors" w:date="2014-03-28T13:02:00Z">
                  <w:rPr>
                    <w:rFonts w:cs="Consolas"/>
                    <w:spacing w:val="-1"/>
                  </w:rPr>
                </w:rPrChange>
              </w:rPr>
              <w:t>maternityMedicalHistory/maternityMedicalHistoryBody/registrationRecord/previousGravidityAndParity/sex</w:t>
            </w:r>
          </w:p>
        </w:tc>
      </w:tr>
      <w:tr w:rsidR="00F7750B" w:rsidRPr="0023722C" w14:paraId="625D64E6" w14:textId="77777777" w:rsidTr="00CC412F">
        <w:trPr>
          <w:trHeight w:val="397"/>
        </w:trPr>
        <w:tc>
          <w:tcPr>
            <w:tcW w:w="1809" w:type="dxa"/>
            <w:vAlign w:val="center"/>
          </w:tcPr>
          <w:p w14:paraId="28895134" w14:textId="7E3152C9" w:rsidR="00F7750B" w:rsidRPr="00CC412F" w:rsidRDefault="00F7750B" w:rsidP="00CC412F">
            <w:del w:id="1557" w:author="Björn Genfors" w:date="2014-03-28T13:18:00Z">
              <w:r w:rsidRPr="00CC412F" w:rsidDel="00E825FC">
                <w:delText>PreviousGravidityAndParity</w:delText>
              </w:r>
            </w:del>
            <w:ins w:id="1558"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1559" w:author="Björn Genfors" w:date="2014-03-28T13:02:00Z">
                  <w:rPr>
                    <w:rFonts w:cs="Consolas"/>
                    <w:spacing w:val="-1"/>
                  </w:rPr>
                </w:rPrChange>
              </w:rPr>
            </w:pPr>
            <w:r w:rsidRPr="000B0F50">
              <w:rPr>
                <w:rFonts w:cs="Consolas"/>
                <w:spacing w:val="-1"/>
                <w:lang w:val="en-US"/>
                <w:rPrChange w:id="1560" w:author="Björn Genfors" w:date="2014-03-28T13:02:00Z">
                  <w:rPr>
                    <w:rFonts w:cs="Consolas"/>
                    <w:spacing w:val="-1"/>
                  </w:rPr>
                </w:rPrChange>
              </w:rPr>
              <w:t>maternityMedicalHistory/maternityMedicalHistoryBody/registrationRecord/previousGravidityAndParity/weightOfChild</w:t>
            </w:r>
          </w:p>
        </w:tc>
      </w:tr>
      <w:tr w:rsidR="00F7750B" w:rsidRPr="0023722C" w14:paraId="089EEE01" w14:textId="77777777" w:rsidTr="00CC412F">
        <w:trPr>
          <w:trHeight w:val="397"/>
        </w:trPr>
        <w:tc>
          <w:tcPr>
            <w:tcW w:w="1809" w:type="dxa"/>
            <w:vAlign w:val="center"/>
          </w:tcPr>
          <w:p w14:paraId="33F4B102" w14:textId="4541E181" w:rsidR="00F7750B" w:rsidRPr="00CC412F" w:rsidRDefault="00F7750B" w:rsidP="00CC412F">
            <w:del w:id="1561" w:author="Björn Genfors" w:date="2014-03-28T13:18:00Z">
              <w:r w:rsidRPr="00CC412F" w:rsidDel="00E825FC">
                <w:delText>PreviousGravidityAndParity</w:delText>
              </w:r>
            </w:del>
            <w:ins w:id="1562"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1563" w:author="Björn Genfors" w:date="2014-03-28T13:02:00Z">
                  <w:rPr>
                    <w:rFonts w:cs="Consolas"/>
                    <w:spacing w:val="-1"/>
                  </w:rPr>
                </w:rPrChange>
              </w:rPr>
            </w:pPr>
            <w:r w:rsidRPr="000B0F50">
              <w:rPr>
                <w:rFonts w:cs="Consolas"/>
                <w:spacing w:val="-1"/>
                <w:lang w:val="en-US"/>
                <w:rPrChange w:id="1564" w:author="Björn Genfors" w:date="2014-03-28T13:02:00Z">
                  <w:rPr>
                    <w:rFonts w:cs="Consolas"/>
                    <w:spacing w:val="-1"/>
                  </w:rPr>
                </w:rPrChange>
              </w:rPr>
              <w:t>maternityMedicalHistory/maternityMedicalHistoryBody/registrationRecord/previousGravidityAndParity/gestation</w:t>
            </w:r>
          </w:p>
        </w:tc>
      </w:tr>
      <w:tr w:rsidR="00F7750B" w:rsidRPr="0023722C" w14:paraId="6E099CC5" w14:textId="77777777" w:rsidTr="00CC412F">
        <w:trPr>
          <w:trHeight w:val="397"/>
        </w:trPr>
        <w:tc>
          <w:tcPr>
            <w:tcW w:w="1809" w:type="dxa"/>
            <w:vAlign w:val="center"/>
          </w:tcPr>
          <w:p w14:paraId="541D5F59" w14:textId="0B74EEB4" w:rsidR="00F7750B" w:rsidRPr="00CC412F" w:rsidRDefault="00F7750B" w:rsidP="00CC412F">
            <w:del w:id="1565" w:author="Björn Genfors" w:date="2014-03-28T13:18:00Z">
              <w:r w:rsidRPr="00CC412F" w:rsidDel="00E825FC">
                <w:delText>PreviousGravidityAndParity</w:delText>
              </w:r>
            </w:del>
            <w:ins w:id="1566" w:author="Björn Genfors" w:date="2014-03-28T13:18:00Z">
              <w:r w:rsidR="00E825FC">
                <w:t>PreviousGravidityAndParityType</w:t>
              </w:r>
            </w:ins>
            <w:r w:rsidRPr="00CC412F">
              <w:t>.disease</w:t>
            </w:r>
            <w:r w:rsidRPr="00CC412F">
              <w:lastRenderedPageBreak/>
              <w:t>sThrombosis</w:t>
            </w:r>
          </w:p>
        </w:tc>
        <w:tc>
          <w:tcPr>
            <w:tcW w:w="2977" w:type="dxa"/>
            <w:vAlign w:val="center"/>
          </w:tcPr>
          <w:p w14:paraId="05DFC203" w14:textId="77777777" w:rsidR="00F7750B" w:rsidRPr="00CC412F" w:rsidRDefault="00F7750B" w:rsidP="00CC412F">
            <w:r w:rsidRPr="00CC412F">
              <w:lastRenderedPageBreak/>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1567" w:author="Björn Genfors" w:date="2014-03-28T13:02:00Z">
                  <w:rPr>
                    <w:rFonts w:cs="Consolas"/>
                    <w:spacing w:val="-1"/>
                  </w:rPr>
                </w:rPrChange>
              </w:rPr>
            </w:pPr>
            <w:r w:rsidRPr="000B0F50">
              <w:rPr>
                <w:rFonts w:cs="Consolas"/>
                <w:spacing w:val="-1"/>
                <w:lang w:val="en-US"/>
                <w:rPrChange w:id="1568" w:author="Björn Genfors" w:date="2014-03-28T13:02:00Z">
                  <w:rPr>
                    <w:rFonts w:cs="Consolas"/>
                    <w:spacing w:val="-1"/>
                  </w:rPr>
                </w:rPrChange>
              </w:rPr>
              <w:t>maternityMedicalHistory/maternityMedicalHistoryBody/registrationRecord/previousGravidityAndParity/diseasesThrombosis</w:t>
            </w:r>
          </w:p>
        </w:tc>
      </w:tr>
      <w:tr w:rsidR="00F7750B" w:rsidRPr="0023722C" w14:paraId="49BAB739" w14:textId="77777777" w:rsidTr="00CC412F">
        <w:trPr>
          <w:trHeight w:val="397"/>
        </w:trPr>
        <w:tc>
          <w:tcPr>
            <w:tcW w:w="1809" w:type="dxa"/>
            <w:vAlign w:val="center"/>
          </w:tcPr>
          <w:p w14:paraId="01D023B0" w14:textId="1FF624E4" w:rsidR="00F7750B" w:rsidRPr="00CC412F" w:rsidRDefault="00F7750B" w:rsidP="00CC412F">
            <w:del w:id="1569" w:author="Björn Genfors" w:date="2014-03-28T13:18:00Z">
              <w:r w:rsidRPr="00CC412F" w:rsidDel="00E825FC">
                <w:lastRenderedPageBreak/>
                <w:delText>PreviousGravidityAndParity</w:delText>
              </w:r>
            </w:del>
            <w:ins w:id="1570"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1571" w:author="Björn Genfors" w:date="2014-03-28T13:02:00Z">
                  <w:rPr>
                    <w:rFonts w:cs="Consolas"/>
                    <w:spacing w:val="-1"/>
                  </w:rPr>
                </w:rPrChange>
              </w:rPr>
            </w:pPr>
            <w:r w:rsidRPr="000B0F50">
              <w:rPr>
                <w:rFonts w:cs="Consolas"/>
                <w:spacing w:val="-1"/>
                <w:lang w:val="en-US"/>
                <w:rPrChange w:id="1572" w:author="Björn Genfors" w:date="2014-03-28T13:02:00Z">
                  <w:rPr>
                    <w:rFonts w:cs="Consolas"/>
                    <w:spacing w:val="-1"/>
                  </w:rPr>
                </w:rPrChange>
              </w:rPr>
              <w:t>maternityMedicalHistory/maternityMedicalHistoryBody/registrationRecord/previousGravidityAndParity/diseasesEndocrineDiseases</w:t>
            </w:r>
          </w:p>
        </w:tc>
      </w:tr>
      <w:tr w:rsidR="00F7750B" w:rsidRPr="0023722C" w14:paraId="7D541675" w14:textId="77777777" w:rsidTr="00CC412F">
        <w:trPr>
          <w:trHeight w:val="397"/>
        </w:trPr>
        <w:tc>
          <w:tcPr>
            <w:tcW w:w="1809" w:type="dxa"/>
            <w:vAlign w:val="center"/>
          </w:tcPr>
          <w:p w14:paraId="1B13D2A9" w14:textId="40F20CD4" w:rsidR="00F7750B" w:rsidRPr="00CC412F" w:rsidRDefault="00F7750B" w:rsidP="00CC412F">
            <w:del w:id="1573" w:author="Björn Genfors" w:date="2014-03-28T13:18:00Z">
              <w:r w:rsidRPr="00CC412F" w:rsidDel="00E825FC">
                <w:delText>PreviousGravidityAndParity</w:delText>
              </w:r>
            </w:del>
            <w:ins w:id="1574"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1575" w:author="Björn Genfors" w:date="2014-03-28T13:02:00Z">
                  <w:rPr>
                    <w:rFonts w:cs="Consolas"/>
                    <w:spacing w:val="-1"/>
                  </w:rPr>
                </w:rPrChange>
              </w:rPr>
            </w:pPr>
            <w:r w:rsidRPr="000B0F50">
              <w:rPr>
                <w:rFonts w:cs="Consolas"/>
                <w:spacing w:val="-1"/>
                <w:lang w:val="en-US"/>
                <w:rPrChange w:id="1576"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23722C" w14:paraId="664BF301" w14:textId="77777777" w:rsidTr="00CC412F">
        <w:trPr>
          <w:trHeight w:val="397"/>
        </w:trPr>
        <w:tc>
          <w:tcPr>
            <w:tcW w:w="1809" w:type="dxa"/>
            <w:vAlign w:val="center"/>
          </w:tcPr>
          <w:p w14:paraId="1DEE7088" w14:textId="20E2FE3B" w:rsidR="00F7750B" w:rsidRPr="00CC412F" w:rsidRDefault="00F7750B" w:rsidP="00CC412F">
            <w:del w:id="1577" w:author="Björn Genfors" w:date="2014-03-28T13:18:00Z">
              <w:r w:rsidRPr="00CC412F" w:rsidDel="00E825FC">
                <w:delText>PreviousGravidityAndParity</w:delText>
              </w:r>
            </w:del>
            <w:ins w:id="1578" w:author="Björn Genfors" w:date="2014-03-28T13:18:00Z">
              <w:r w:rsidR="00E825FC">
                <w:t>PreviousGravidityAndParityType</w:t>
              </w:r>
            </w:ins>
            <w:r w:rsidRPr="00CC412F">
              <w:t>.diseasesDiabetesMellitus</w:t>
            </w:r>
          </w:p>
        </w:tc>
        <w:tc>
          <w:tcPr>
            <w:tcW w:w="2977" w:type="dxa"/>
            <w:vAlign w:val="center"/>
          </w:tcPr>
          <w:p w14:paraId="5F5FC5C8" w14:textId="77777777" w:rsidR="00F7750B" w:rsidRPr="00CC412F" w:rsidRDefault="00F7750B" w:rsidP="00CC412F">
            <w:r w:rsidRPr="00CC412F">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1579" w:author="Björn Genfors" w:date="2014-03-28T13:02:00Z">
                  <w:rPr>
                    <w:rFonts w:cs="Consolas"/>
                    <w:spacing w:val="-1"/>
                  </w:rPr>
                </w:rPrChange>
              </w:rPr>
            </w:pPr>
            <w:r w:rsidRPr="000B0F50">
              <w:rPr>
                <w:rFonts w:cs="Consolas"/>
                <w:spacing w:val="-1"/>
                <w:lang w:val="en-US"/>
                <w:rPrChange w:id="1580" w:author="Björn Genfors" w:date="2014-03-28T13:02:00Z">
                  <w:rPr>
                    <w:rFonts w:cs="Consolas"/>
                    <w:spacing w:val="-1"/>
                  </w:rPr>
                </w:rPrChange>
              </w:rPr>
              <w:t>maternityMedicalHistory/maternityMedicalHistoryBody/registrationRecord/previousGravidityAndParity/diseasesDiabetesMellitus</w:t>
            </w:r>
          </w:p>
        </w:tc>
      </w:tr>
      <w:tr w:rsidR="00F7750B" w:rsidRPr="0023722C" w14:paraId="75D4345F" w14:textId="77777777" w:rsidTr="00CC412F">
        <w:trPr>
          <w:trHeight w:val="397"/>
        </w:trPr>
        <w:tc>
          <w:tcPr>
            <w:tcW w:w="1809" w:type="dxa"/>
            <w:vAlign w:val="center"/>
          </w:tcPr>
          <w:p w14:paraId="0AB66687" w14:textId="3F3FCF69" w:rsidR="00F7750B" w:rsidRPr="00CC412F" w:rsidRDefault="00F7750B" w:rsidP="00CC412F">
            <w:del w:id="1581" w:author="Björn Genfors" w:date="2014-03-28T13:18:00Z">
              <w:r w:rsidRPr="00CC412F" w:rsidDel="00E825FC">
                <w:delText>PreviousGravidityAndParity</w:delText>
              </w:r>
            </w:del>
            <w:ins w:id="1582"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1583" w:author="Björn Genfors" w:date="2014-03-28T13:02:00Z">
                  <w:rPr>
                    <w:rFonts w:cs="Consolas"/>
                    <w:spacing w:val="-1"/>
                  </w:rPr>
                </w:rPrChange>
              </w:rPr>
            </w:pPr>
            <w:r w:rsidRPr="000B0F50">
              <w:rPr>
                <w:rFonts w:cs="Consolas"/>
                <w:spacing w:val="-1"/>
                <w:lang w:val="en-US"/>
                <w:rPrChange w:id="1584"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1585" w:author="Björn Genfors" w:date="2014-03-28T13:19:00Z">
              <w:r w:rsidRPr="00CC412F" w:rsidDel="00E825FC">
                <w:delText>PregnancyCheckupRecord</w:delText>
              </w:r>
            </w:del>
            <w:ins w:id="1586"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1587" w:author="Björn Genfors" w:date="2014-03-28T13:19:00Z">
              <w:r w:rsidRPr="00CC412F" w:rsidDel="00E825FC">
                <w:delText>PregnancyCheckupRecord</w:delText>
              </w:r>
            </w:del>
            <w:ins w:id="1588"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1589" w:author="Björn Genfors" w:date="2014-03-28T13:19:00Z">
              <w:r w:rsidRPr="00CC412F" w:rsidDel="00E825FC">
                <w:delText>PregnancyCheckupRecord</w:delText>
              </w:r>
            </w:del>
            <w:ins w:id="1590"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1591" w:author="Björn Genfors" w:date="2014-03-28T13:19:00Z">
              <w:r w:rsidRPr="00CC412F" w:rsidDel="00E825FC">
                <w:delText>PregnancyCheckupRecord</w:delText>
              </w:r>
            </w:del>
            <w:ins w:id="1592"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1593" w:author="Björn Genfors" w:date="2014-03-28T13:19:00Z">
              <w:r w:rsidRPr="00CC412F" w:rsidDel="00E825FC">
                <w:lastRenderedPageBreak/>
                <w:delText>PregnancyCheckupRecord</w:delText>
              </w:r>
            </w:del>
            <w:ins w:id="1594"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1595" w:author="Björn Genfors" w:date="2014-03-28T13:19:00Z">
              <w:r w:rsidRPr="00CC412F" w:rsidDel="00E825FC">
                <w:delText>PregnancyCheckupRecord</w:delText>
              </w:r>
            </w:del>
            <w:ins w:id="1596"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1597" w:author="Björn Genfors" w:date="2014-03-28T13:19:00Z">
              <w:r w:rsidRPr="00CC412F" w:rsidDel="00E825FC">
                <w:delText>PregnancyCheckupRecord</w:delText>
              </w:r>
            </w:del>
            <w:ins w:id="1598"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1599" w:author="Björn Genfors" w:date="2014-03-28T13:19:00Z">
              <w:r w:rsidRPr="00CC412F" w:rsidDel="00E825FC">
                <w:delText>PregnancyCheckupRecord</w:delText>
              </w:r>
            </w:del>
            <w:ins w:id="1600"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1601" w:author="Björn Genfors" w:date="2014-03-28T13:19:00Z">
              <w:r w:rsidRPr="00CC412F" w:rsidDel="00E825FC">
                <w:delText>PregnancyCheckupRecord</w:delText>
              </w:r>
            </w:del>
            <w:ins w:id="1602"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1603" w:author="Björn Genfors" w:date="2014-03-28T13:19:00Z">
              <w:r w:rsidRPr="00CC412F" w:rsidDel="00E825FC">
                <w:delText>PregnancyCheckupRecord</w:delText>
              </w:r>
            </w:del>
            <w:ins w:id="1604"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1605" w:author="Björn Genfors" w:date="2014-03-28T13:19:00Z">
              <w:r w:rsidRPr="00CC412F" w:rsidDel="00E825FC">
                <w:delText>PregnancyCheckupRecord</w:delText>
              </w:r>
            </w:del>
            <w:ins w:id="1606" w:author="Björn Genfors" w:date="2014-03-28T13:19:00Z">
              <w:r w:rsidR="00E825FC">
                <w:t>PregnancyCheckupRecordType</w:t>
              </w:r>
            </w:ins>
            <w:r w:rsidRPr="00CC412F">
              <w:t>.fetalPresentation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1607" w:author="Björn Genfors" w:date="2014-03-28T13:19:00Z">
              <w:r w:rsidRPr="00CC412F" w:rsidDel="00E825FC">
                <w:delText>PregnancyCheckupRecord</w:delText>
              </w:r>
            </w:del>
            <w:ins w:id="1608"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1609" w:author="Björn Genfors" w:date="2014-03-28T13:19:00Z">
              <w:r w:rsidRPr="00CC412F" w:rsidDel="00E825FC">
                <w:delText>PregnancyCheckupRecord</w:delText>
              </w:r>
            </w:del>
            <w:ins w:id="1610"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1611" w:author="Björn Genfors" w:date="2014-03-28T13:19:00Z">
              <w:r w:rsidRPr="00CC412F" w:rsidDel="00E825FC">
                <w:delText>MotherPostDeliv</w:delText>
              </w:r>
              <w:r w:rsidRPr="00CC412F" w:rsidDel="00E825FC">
                <w:lastRenderedPageBreak/>
                <w:delText>eryRecord</w:delText>
              </w:r>
            </w:del>
            <w:ins w:id="1612"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lastRenderedPageBreak/>
              <w:t xml:space="preserve">Annan </w:t>
            </w:r>
            <w:r w:rsidRPr="00CC412F">
              <w:lastRenderedPageBreak/>
              <w:t>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lastRenderedPageBreak/>
              <w:t>maternityMedicalHistory/maternityMedicalHistoryBody/pregnancyCheckupRecord/co</w:t>
            </w:r>
            <w:r w:rsidRPr="003A6D72">
              <w:rPr>
                <w:rFonts w:cs="Consolas"/>
                <w:spacing w:val="-1"/>
              </w:rPr>
              <w:lastRenderedPageBreak/>
              <w:t>mpleteWeeksOfGestation</w:t>
            </w:r>
          </w:p>
        </w:tc>
      </w:tr>
      <w:tr w:rsidR="00F7750B" w:rsidRPr="0023722C" w14:paraId="602BC905" w14:textId="77777777" w:rsidTr="00CC412F">
        <w:trPr>
          <w:trHeight w:val="397"/>
        </w:trPr>
        <w:tc>
          <w:tcPr>
            <w:tcW w:w="1809" w:type="dxa"/>
            <w:vAlign w:val="center"/>
          </w:tcPr>
          <w:p w14:paraId="2A493359" w14:textId="069DA4FB" w:rsidR="00F7750B" w:rsidRPr="00CC412F" w:rsidRDefault="00F7750B" w:rsidP="00CC412F">
            <w:del w:id="1613" w:author="Björn Genfors" w:date="2014-03-28T13:19:00Z">
              <w:r w:rsidRPr="00CC412F" w:rsidDel="00E825FC">
                <w:lastRenderedPageBreak/>
                <w:delText>MotherPostDeliveryRecord</w:delText>
              </w:r>
            </w:del>
            <w:ins w:id="1614"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1615" w:author="Björn Genfors" w:date="2014-03-28T13:02:00Z">
                  <w:rPr>
                    <w:rFonts w:cs="Consolas"/>
                    <w:spacing w:val="-1"/>
                  </w:rPr>
                </w:rPrChange>
              </w:rPr>
            </w:pPr>
            <w:r w:rsidRPr="000B0F50">
              <w:rPr>
                <w:rFonts w:cs="Consolas"/>
                <w:spacing w:val="-1"/>
                <w:lang w:val="en-US"/>
                <w:rPrChange w:id="1616" w:author="Björn Genfors" w:date="2014-03-28T13:02:00Z">
                  <w:rPr>
                    <w:rFonts w:cs="Consolas"/>
                    <w:spacing w:val="-1"/>
                  </w:rPr>
                </w:rPrChange>
              </w:rPr>
              <w:t>maternityMedicalHistory/maternityMedicalHistoryBody/postDeliveryRecord/motherPostDeliveryRecord/bloodPressureSystolic</w:t>
            </w:r>
          </w:p>
        </w:tc>
      </w:tr>
      <w:tr w:rsidR="00F7750B" w:rsidRPr="0023722C" w14:paraId="10E2C8CB" w14:textId="77777777" w:rsidTr="00CC412F">
        <w:trPr>
          <w:trHeight w:val="397"/>
        </w:trPr>
        <w:tc>
          <w:tcPr>
            <w:tcW w:w="1809" w:type="dxa"/>
            <w:vAlign w:val="center"/>
          </w:tcPr>
          <w:p w14:paraId="0ACBB1D7" w14:textId="68CEDE83" w:rsidR="00F7750B" w:rsidRPr="00CC412F" w:rsidRDefault="00F7750B" w:rsidP="00CC412F">
            <w:del w:id="1617" w:author="Björn Genfors" w:date="2014-03-28T13:19:00Z">
              <w:r w:rsidRPr="00CC412F" w:rsidDel="00E825FC">
                <w:delText>MotherPostDeliveryRecord</w:delText>
              </w:r>
            </w:del>
            <w:ins w:id="1618"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1619" w:author="Björn Genfors" w:date="2014-03-28T13:02:00Z">
                  <w:rPr>
                    <w:rFonts w:cs="Consolas"/>
                    <w:spacing w:val="-1"/>
                  </w:rPr>
                </w:rPrChange>
              </w:rPr>
            </w:pPr>
            <w:r w:rsidRPr="000B0F50">
              <w:rPr>
                <w:rFonts w:cs="Consolas"/>
                <w:spacing w:val="-1"/>
                <w:lang w:val="en-US"/>
                <w:rPrChange w:id="1620" w:author="Björn Genfors" w:date="2014-03-28T13:02:00Z">
                  <w:rPr>
                    <w:rFonts w:cs="Consolas"/>
                    <w:spacing w:val="-1"/>
                  </w:rPr>
                </w:rPrChange>
              </w:rPr>
              <w:t>maternityMedicalHistory/maternityMedicalHistoryBody/postDeliveryRecord/motherPostDeliveryRecord/bloodPressureDiastolic</w:t>
            </w:r>
          </w:p>
        </w:tc>
      </w:tr>
      <w:tr w:rsidR="00F7750B" w:rsidRPr="0023722C" w14:paraId="5E46F580" w14:textId="77777777" w:rsidTr="00CC412F">
        <w:trPr>
          <w:trHeight w:val="397"/>
        </w:trPr>
        <w:tc>
          <w:tcPr>
            <w:tcW w:w="1809" w:type="dxa"/>
            <w:vAlign w:val="center"/>
          </w:tcPr>
          <w:p w14:paraId="673DCC51" w14:textId="633B43AB" w:rsidR="00F7750B" w:rsidRPr="00CC412F" w:rsidRDefault="00F7750B" w:rsidP="00CC412F">
            <w:del w:id="1621" w:author="Björn Genfors" w:date="2014-03-28T13:19:00Z">
              <w:r w:rsidRPr="00CC412F" w:rsidDel="00E825FC">
                <w:delText>MotherPostDeliveryRecord</w:delText>
              </w:r>
            </w:del>
            <w:ins w:id="1622"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1623" w:author="Björn Genfors" w:date="2014-03-28T13:02:00Z">
                  <w:rPr>
                    <w:rFonts w:cs="Consolas"/>
                    <w:spacing w:val="-1"/>
                  </w:rPr>
                </w:rPrChange>
              </w:rPr>
            </w:pPr>
            <w:r w:rsidRPr="000B0F50">
              <w:rPr>
                <w:rFonts w:cs="Consolas"/>
                <w:spacing w:val="-1"/>
                <w:lang w:val="en-US"/>
                <w:rPrChange w:id="1624" w:author="Björn Genfors" w:date="2014-03-28T13:02:00Z">
                  <w:rPr>
                    <w:rFonts w:cs="Consolas"/>
                    <w:spacing w:val="-1"/>
                  </w:rPr>
                </w:rPrChange>
              </w:rPr>
              <w:t>maternityMedicalHistory/maternityMedicalHistoryBody/postDeliveryRecord/motherPostDeliveryRecord/haemoglobin</w:t>
            </w:r>
          </w:p>
        </w:tc>
      </w:tr>
      <w:tr w:rsidR="00F7750B" w:rsidRPr="0023722C" w14:paraId="10260AEE" w14:textId="77777777" w:rsidTr="00CC412F">
        <w:trPr>
          <w:trHeight w:val="397"/>
        </w:trPr>
        <w:tc>
          <w:tcPr>
            <w:tcW w:w="1809" w:type="dxa"/>
            <w:vAlign w:val="center"/>
          </w:tcPr>
          <w:p w14:paraId="63451853" w14:textId="739FEF87" w:rsidR="00F7750B" w:rsidRPr="00CC412F" w:rsidRDefault="00F7750B" w:rsidP="00CC412F">
            <w:del w:id="1625" w:author="Björn Genfors" w:date="2014-03-28T13:19:00Z">
              <w:r w:rsidRPr="00CC412F" w:rsidDel="00E825FC">
                <w:delText>MotherPostDeliveryRecord</w:delText>
              </w:r>
            </w:del>
            <w:ins w:id="1626"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1627" w:author="Björn Genfors" w:date="2014-03-28T13:02:00Z">
                  <w:rPr>
                    <w:rFonts w:cs="Consolas"/>
                    <w:spacing w:val="-1"/>
                  </w:rPr>
                </w:rPrChange>
              </w:rPr>
            </w:pPr>
            <w:r w:rsidRPr="000B0F50">
              <w:rPr>
                <w:rFonts w:cs="Consolas"/>
                <w:spacing w:val="-1"/>
                <w:lang w:val="en-US"/>
                <w:rPrChange w:id="1628" w:author="Björn Genfors" w:date="2014-03-28T13:02:00Z">
                  <w:rPr>
                    <w:rFonts w:cs="Consolas"/>
                    <w:spacing w:val="-1"/>
                  </w:rPr>
                </w:rPrChange>
              </w:rPr>
              <w:t>maternityMedicalHistory/maternityMedicalHistoryBody/postDeliveryRecord/motherPostDeliveryRecord/scarsOK</w:t>
            </w:r>
          </w:p>
        </w:tc>
      </w:tr>
      <w:tr w:rsidR="00F7750B" w:rsidRPr="0023722C" w14:paraId="11DBBA89" w14:textId="77777777" w:rsidTr="00CC412F">
        <w:trPr>
          <w:trHeight w:val="397"/>
        </w:trPr>
        <w:tc>
          <w:tcPr>
            <w:tcW w:w="1809" w:type="dxa"/>
            <w:vAlign w:val="center"/>
          </w:tcPr>
          <w:p w14:paraId="1E7E1166" w14:textId="59B50A46" w:rsidR="00F7750B" w:rsidRPr="00CC412F" w:rsidRDefault="00F7750B" w:rsidP="00CC412F">
            <w:del w:id="1629" w:author="Björn Genfors" w:date="2014-03-28T13:19:00Z">
              <w:r w:rsidRPr="00CC412F" w:rsidDel="00E825FC">
                <w:delText>MotherPostDeliveryRecord</w:delText>
              </w:r>
            </w:del>
            <w:ins w:id="1630"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1631" w:author="Björn Genfors" w:date="2014-03-28T13:02:00Z">
                  <w:rPr>
                    <w:rFonts w:cs="Consolas"/>
                    <w:spacing w:val="-1"/>
                  </w:rPr>
                </w:rPrChange>
              </w:rPr>
            </w:pPr>
            <w:r w:rsidRPr="000B0F50">
              <w:rPr>
                <w:rFonts w:cs="Consolas"/>
                <w:spacing w:val="-1"/>
                <w:lang w:val="en-US"/>
                <w:rPrChange w:id="1632" w:author="Björn Genfors" w:date="2014-03-28T13:02:00Z">
                  <w:rPr>
                    <w:rFonts w:cs="Consolas"/>
                    <w:spacing w:val="-1"/>
                  </w:rPr>
                </w:rPrChange>
              </w:rPr>
              <w:t>maternityMedicalHistory/maternityMedicalHistoryBody/postDeliveryRecord/motherPostDeliveryRecord/sutureRemoved</w:t>
            </w:r>
          </w:p>
        </w:tc>
      </w:tr>
      <w:tr w:rsidR="00F7750B" w:rsidRPr="0023722C" w14:paraId="75859F2C" w14:textId="77777777" w:rsidTr="00CC412F">
        <w:trPr>
          <w:trHeight w:val="397"/>
        </w:trPr>
        <w:tc>
          <w:tcPr>
            <w:tcW w:w="1809" w:type="dxa"/>
            <w:vAlign w:val="center"/>
          </w:tcPr>
          <w:p w14:paraId="358FD69D" w14:textId="1157FF91" w:rsidR="00F7750B" w:rsidRPr="00CC412F" w:rsidRDefault="00F7750B" w:rsidP="00CC412F">
            <w:del w:id="1633" w:author="Björn Genfors" w:date="2014-03-28T13:19:00Z">
              <w:r w:rsidRPr="00CC412F" w:rsidDel="00E825FC">
                <w:delText>MotherPostDeliveryRecord</w:delText>
              </w:r>
            </w:del>
            <w:ins w:id="1634"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1635" w:author="Björn Genfors" w:date="2014-03-28T13:02:00Z">
                  <w:rPr>
                    <w:rFonts w:cs="Consolas"/>
                    <w:spacing w:val="-1"/>
                  </w:rPr>
                </w:rPrChange>
              </w:rPr>
            </w:pPr>
            <w:r w:rsidRPr="000B0F50">
              <w:rPr>
                <w:rFonts w:cs="Consolas"/>
                <w:spacing w:val="-1"/>
                <w:lang w:val="en-US"/>
                <w:rPrChange w:id="1636" w:author="Björn Genfors" w:date="2014-03-28T13:02:00Z">
                  <w:rPr>
                    <w:rFonts w:cs="Consolas"/>
                    <w:spacing w:val="-1"/>
                  </w:rPr>
                </w:rPrChange>
              </w:rPr>
              <w:t>maternityMedicalHistory/maternityMedicalHistoryBody/postDeliveryRecord/motherPostDeliveryRecord/perineumComfortable</w:t>
            </w:r>
          </w:p>
        </w:tc>
      </w:tr>
      <w:tr w:rsidR="00F7750B" w:rsidRPr="0023722C" w14:paraId="7C39E3F5" w14:textId="77777777" w:rsidTr="00CC412F">
        <w:trPr>
          <w:trHeight w:val="397"/>
        </w:trPr>
        <w:tc>
          <w:tcPr>
            <w:tcW w:w="1809" w:type="dxa"/>
            <w:vAlign w:val="center"/>
          </w:tcPr>
          <w:p w14:paraId="22386142" w14:textId="77F412DF" w:rsidR="00F7750B" w:rsidRPr="00CC412F" w:rsidRDefault="00F7750B" w:rsidP="00CC412F">
            <w:del w:id="1637" w:author="Björn Genfors" w:date="2014-03-28T13:19:00Z">
              <w:r w:rsidRPr="00CC412F" w:rsidDel="00E825FC">
                <w:delText>MotherPostDeliveryRecord</w:delText>
              </w:r>
            </w:del>
            <w:ins w:id="1638"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1639" w:author="Björn Genfors" w:date="2014-03-28T13:02:00Z">
                  <w:rPr>
                    <w:rFonts w:cs="Consolas"/>
                    <w:spacing w:val="-1"/>
                  </w:rPr>
                </w:rPrChange>
              </w:rPr>
            </w:pPr>
            <w:r w:rsidRPr="000B0F50">
              <w:rPr>
                <w:rFonts w:cs="Consolas"/>
                <w:spacing w:val="-1"/>
                <w:lang w:val="en-US"/>
                <w:rPrChange w:id="1640" w:author="Björn Genfors" w:date="2014-03-28T13:02:00Z">
                  <w:rPr>
                    <w:rFonts w:cs="Consolas"/>
                    <w:spacing w:val="-1"/>
                  </w:rPr>
                </w:rPrChange>
              </w:rPr>
              <w:t>maternityMedicalHistory/maternityMedicalHistoryBody/postDeliveryRecord/motherPostDeliveryRecord/vulvaVaginaPortioOK</w:t>
            </w:r>
          </w:p>
        </w:tc>
      </w:tr>
      <w:tr w:rsidR="00F7750B" w:rsidRPr="0023722C" w14:paraId="14A92F1E" w14:textId="77777777" w:rsidTr="00CC412F">
        <w:trPr>
          <w:trHeight w:val="397"/>
        </w:trPr>
        <w:tc>
          <w:tcPr>
            <w:tcW w:w="1809" w:type="dxa"/>
            <w:vAlign w:val="center"/>
          </w:tcPr>
          <w:p w14:paraId="53EB35C6" w14:textId="6984F3DD" w:rsidR="00F7750B" w:rsidRPr="00CC412F" w:rsidRDefault="00F7750B" w:rsidP="00CC412F">
            <w:del w:id="1641" w:author="Björn Genfors" w:date="2014-03-28T13:19:00Z">
              <w:r w:rsidRPr="00CC412F" w:rsidDel="00E825FC">
                <w:delText>MotherPostDeliveryRecord</w:delText>
              </w:r>
            </w:del>
            <w:ins w:id="1642"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1643" w:author="Björn Genfors" w:date="2014-03-28T13:02:00Z">
                  <w:rPr>
                    <w:rFonts w:cs="Consolas"/>
                    <w:spacing w:val="-1"/>
                  </w:rPr>
                </w:rPrChange>
              </w:rPr>
            </w:pPr>
            <w:r w:rsidRPr="000B0F50">
              <w:rPr>
                <w:rFonts w:cs="Consolas"/>
                <w:spacing w:val="-1"/>
                <w:lang w:val="en-US"/>
                <w:rPrChange w:id="1644" w:author="Björn Genfors" w:date="2014-03-28T13:02:00Z">
                  <w:rPr>
                    <w:rFonts w:cs="Consolas"/>
                    <w:spacing w:val="-1"/>
                  </w:rPr>
                </w:rPrChange>
              </w:rPr>
              <w:t>maternityMedicalHistory/maternityMedicalHistoryBody/postDeliveryRecord/motherPostDeliveryRecord/uterusContracted</w:t>
            </w:r>
          </w:p>
        </w:tc>
      </w:tr>
      <w:tr w:rsidR="00F7750B" w:rsidRPr="0023722C" w14:paraId="7CC87B02" w14:textId="77777777" w:rsidTr="00CC412F">
        <w:trPr>
          <w:trHeight w:val="397"/>
        </w:trPr>
        <w:tc>
          <w:tcPr>
            <w:tcW w:w="1809" w:type="dxa"/>
            <w:vAlign w:val="center"/>
          </w:tcPr>
          <w:p w14:paraId="39815EB3" w14:textId="2C8C530E" w:rsidR="00F7750B" w:rsidRPr="00CC412F" w:rsidRDefault="00F7750B" w:rsidP="00CC412F">
            <w:del w:id="1645" w:author="Björn Genfors" w:date="2014-03-28T13:19:00Z">
              <w:r w:rsidRPr="00CC412F" w:rsidDel="00E825FC">
                <w:delText>MotherPostDeliv</w:delText>
              </w:r>
              <w:r w:rsidRPr="00CC412F" w:rsidDel="00E825FC">
                <w:lastRenderedPageBreak/>
                <w:delText>eryRecord</w:delText>
              </w:r>
            </w:del>
            <w:ins w:id="1646"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lastRenderedPageBreak/>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1647" w:author="Björn Genfors" w:date="2014-03-28T13:02:00Z">
                  <w:rPr>
                    <w:rFonts w:cs="Consolas"/>
                    <w:spacing w:val="-1"/>
                  </w:rPr>
                </w:rPrChange>
              </w:rPr>
            </w:pPr>
            <w:r w:rsidRPr="000B0F50">
              <w:rPr>
                <w:rFonts w:cs="Consolas"/>
                <w:spacing w:val="-1"/>
                <w:lang w:val="en-US"/>
                <w:rPrChange w:id="1648" w:author="Björn Genfors" w:date="2014-03-28T13:02:00Z">
                  <w:rPr>
                    <w:rFonts w:cs="Consolas"/>
                    <w:spacing w:val="-1"/>
                  </w:rPr>
                </w:rPrChange>
              </w:rPr>
              <w:t>maternityMedicalHistory/maternityMedicalHistoryBody/postDeliveryRecord/motherPo</w:t>
            </w:r>
            <w:r w:rsidRPr="000B0F50">
              <w:rPr>
                <w:rFonts w:cs="Consolas"/>
                <w:spacing w:val="-1"/>
                <w:lang w:val="en-US"/>
                <w:rPrChange w:id="1649" w:author="Björn Genfors" w:date="2014-03-28T13:02:00Z">
                  <w:rPr>
                    <w:rFonts w:cs="Consolas"/>
                    <w:spacing w:val="-1"/>
                  </w:rPr>
                </w:rPrChange>
              </w:rPr>
              <w:lastRenderedPageBreak/>
              <w:t>stDeliveryRecord/uterusNote</w:t>
            </w:r>
          </w:p>
        </w:tc>
      </w:tr>
      <w:tr w:rsidR="00F7750B" w:rsidRPr="0023722C" w14:paraId="0EEC382F" w14:textId="77777777" w:rsidTr="00CC412F">
        <w:trPr>
          <w:trHeight w:val="397"/>
        </w:trPr>
        <w:tc>
          <w:tcPr>
            <w:tcW w:w="1809" w:type="dxa"/>
            <w:vAlign w:val="center"/>
          </w:tcPr>
          <w:p w14:paraId="3223ECCB" w14:textId="1E5B1DE6" w:rsidR="00F7750B" w:rsidRPr="00CC412F" w:rsidRDefault="00F7750B" w:rsidP="00CC412F">
            <w:r w:rsidRPr="00CC412F">
              <w:lastRenderedPageBreak/>
              <w:t>ChildPostDeliveryRecord</w:t>
            </w:r>
            <w:ins w:id="1650"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1651" w:author="Björn Genfors" w:date="2014-03-28T13:02:00Z">
                  <w:rPr>
                    <w:rFonts w:cs="Consolas"/>
                    <w:spacing w:val="-1"/>
                  </w:rPr>
                </w:rPrChange>
              </w:rPr>
            </w:pPr>
            <w:r w:rsidRPr="000B0F50">
              <w:rPr>
                <w:rFonts w:cs="Consolas"/>
                <w:spacing w:val="-1"/>
                <w:lang w:val="en-US"/>
                <w:rPrChange w:id="1652" w:author="Björn Genfors" w:date="2014-03-28T13:02:00Z">
                  <w:rPr>
                    <w:rFonts w:cs="Consolas"/>
                    <w:spacing w:val="-1"/>
                  </w:rPr>
                </w:rPrChange>
              </w:rPr>
              <w:t>maternityMedicalHistory/maternityMedicalHistoryBody/postDeliveryRecord/childPostDeliveryRecord/ordinalNumber</w:t>
            </w:r>
          </w:p>
        </w:tc>
      </w:tr>
      <w:tr w:rsidR="00F7750B" w:rsidRPr="0023722C" w14:paraId="6758979D" w14:textId="77777777" w:rsidTr="00CC412F">
        <w:trPr>
          <w:trHeight w:val="397"/>
        </w:trPr>
        <w:tc>
          <w:tcPr>
            <w:tcW w:w="1809" w:type="dxa"/>
            <w:vAlign w:val="center"/>
          </w:tcPr>
          <w:p w14:paraId="17341DAC" w14:textId="2896C3EB" w:rsidR="00F7750B" w:rsidRPr="00CC412F" w:rsidRDefault="00F7750B" w:rsidP="00CC412F">
            <w:r w:rsidRPr="00CC412F">
              <w:t>ChildPostDeliveryRecord</w:t>
            </w:r>
            <w:ins w:id="1653"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1654" w:author="Björn Genfors" w:date="2014-03-28T13:02:00Z">
                  <w:rPr>
                    <w:rFonts w:cs="Consolas"/>
                    <w:spacing w:val="-1"/>
                  </w:rPr>
                </w:rPrChange>
              </w:rPr>
            </w:pPr>
            <w:r w:rsidRPr="000B0F50">
              <w:rPr>
                <w:rFonts w:cs="Consolas"/>
                <w:spacing w:val="-1"/>
                <w:lang w:val="en-US"/>
                <w:rPrChange w:id="1655" w:author="Björn Genfors" w:date="2014-03-28T13:02:00Z">
                  <w:rPr>
                    <w:rFonts w:cs="Consolas"/>
                    <w:spacing w:val="-1"/>
                  </w:rPr>
                </w:rPrChange>
              </w:rPr>
              <w:t>maternityMedicalHistory/maternityMedicalHistoryBody/postDeliveryRecord/childPostDeliveryRecord/weight</w:t>
            </w:r>
          </w:p>
        </w:tc>
      </w:tr>
      <w:tr w:rsidR="00F7750B" w:rsidRPr="0023722C"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1656"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1657" w:author="Björn Genfors" w:date="2014-03-28T13:02:00Z">
                  <w:rPr>
                    <w:rFonts w:cs="Consolas"/>
                    <w:spacing w:val="-1"/>
                  </w:rPr>
                </w:rPrChange>
              </w:rPr>
            </w:pPr>
            <w:r w:rsidRPr="000B0F50">
              <w:rPr>
                <w:rFonts w:cs="Consolas"/>
                <w:spacing w:val="-1"/>
                <w:lang w:val="en-US"/>
                <w:rPrChange w:id="1658" w:author="Björn Genfors" w:date="2014-03-28T13:02:00Z">
                  <w:rPr>
                    <w:rFonts w:cs="Consolas"/>
                    <w:spacing w:val="-1"/>
                  </w:rPr>
                </w:rPrChange>
              </w:rPr>
              <w:t>maternityMedicalHistory/maternityMedicalHistoryBody/postDeliveryRecord/childPostDeliveryRecord/apgarScore1</w:t>
            </w:r>
          </w:p>
        </w:tc>
      </w:tr>
      <w:tr w:rsidR="00F7750B" w:rsidRPr="0023722C"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1659"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1660" w:author="Björn Genfors" w:date="2014-03-28T13:02:00Z">
                  <w:rPr>
                    <w:rFonts w:cs="Consolas"/>
                    <w:spacing w:val="-1"/>
                  </w:rPr>
                </w:rPrChange>
              </w:rPr>
            </w:pPr>
            <w:r w:rsidRPr="000B0F50">
              <w:rPr>
                <w:rFonts w:cs="Consolas"/>
                <w:spacing w:val="-1"/>
                <w:lang w:val="en-US"/>
                <w:rPrChange w:id="1661" w:author="Björn Genfors" w:date="2014-03-28T13:02:00Z">
                  <w:rPr>
                    <w:rFonts w:cs="Consolas"/>
                    <w:spacing w:val="-1"/>
                  </w:rPr>
                </w:rPrChange>
              </w:rPr>
              <w:t>maternityMedicalHistory/maternityMedicalHistoryBody/postDeliveryRecord/childPostDeliveryRecord/apgarScore5</w:t>
            </w:r>
          </w:p>
        </w:tc>
      </w:tr>
      <w:tr w:rsidR="00F7750B" w:rsidRPr="0023722C"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1662"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1663" w:author="Björn Genfors" w:date="2014-03-28T13:02:00Z">
                  <w:rPr>
                    <w:rFonts w:cs="Consolas"/>
                    <w:spacing w:val="-1"/>
                  </w:rPr>
                </w:rPrChange>
              </w:rPr>
            </w:pPr>
            <w:r w:rsidRPr="000B0F50">
              <w:rPr>
                <w:rFonts w:cs="Consolas"/>
                <w:spacing w:val="-1"/>
                <w:lang w:val="en-US"/>
                <w:rPrChange w:id="1664" w:author="Björn Genfors" w:date="2014-03-28T13:02:00Z">
                  <w:rPr>
                    <w:rFonts w:cs="Consolas"/>
                    <w:spacing w:val="-1"/>
                  </w:rPr>
                </w:rPrChange>
              </w:rPr>
              <w:t>maternityMedicalHistory/maternityMedicalHistoryBody/postDeliveryRecord/childPostDeliveryRecord/apgarScore10</w:t>
            </w:r>
          </w:p>
        </w:tc>
      </w:tr>
      <w:tr w:rsidR="00F7750B" w:rsidRPr="0023722C"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1665"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1666" w:author="Björn Genfors" w:date="2014-03-28T13:02:00Z">
                  <w:rPr>
                    <w:rFonts w:cs="Consolas"/>
                    <w:spacing w:val="-1"/>
                  </w:rPr>
                </w:rPrChange>
              </w:rPr>
            </w:pPr>
            <w:r w:rsidRPr="000B0F50">
              <w:rPr>
                <w:rFonts w:cs="Consolas"/>
                <w:spacing w:val="-1"/>
                <w:lang w:val="en-US"/>
                <w:rPrChange w:id="1667"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1668"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1669" w:author="Björn Genfors" w:date="2014-03-28T13:02:00Z">
                  <w:rPr>
                    <w:rFonts w:cs="Consolas"/>
                    <w:i/>
                    <w:spacing w:val="-1"/>
                  </w:rPr>
                </w:rPrChange>
              </w:rPr>
            </w:pPr>
            <w:r w:rsidRPr="000B0F50">
              <w:rPr>
                <w:rFonts w:cs="Consolas"/>
                <w:i/>
                <w:spacing w:val="-1"/>
                <w:lang w:val="en-US"/>
                <w:rPrChange w:id="1670"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1671"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1672" w:author="Björn Genfors" w:date="2014-03-28T13:02:00Z">
                  <w:rPr>
                    <w:rFonts w:cs="Consolas"/>
                    <w:spacing w:val="-1"/>
                  </w:rPr>
                </w:rPrChange>
              </w:rPr>
            </w:pPr>
            <w:r w:rsidRPr="000B0F50">
              <w:rPr>
                <w:rFonts w:cs="Consolas"/>
                <w:spacing w:val="-1"/>
                <w:lang w:val="en-US"/>
                <w:rPrChange w:id="1673" w:author="Björn Genfors" w:date="2014-03-28T13:02:00Z">
                  <w:rPr>
                    <w:rFonts w:cs="Consolas"/>
                    <w:spacing w:val="-1"/>
                  </w:rPr>
                </w:rPrChange>
              </w:rPr>
              <w:t>maternityMedicalHistory/maternityMedicalHistoryBody/pregnancyCheckupRecord/medicationSinceRegistration/medicament</w:t>
            </w:r>
          </w:p>
        </w:tc>
      </w:tr>
      <w:tr w:rsidR="00F7750B" w:rsidRPr="0023722C"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1674"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1675" w:author="Björn Genfors" w:date="2014-03-28T13:02:00Z">
                  <w:rPr>
                    <w:rFonts w:cs="Consolas"/>
                    <w:spacing w:val="-1"/>
                  </w:rPr>
                </w:rPrChange>
              </w:rPr>
            </w:pPr>
            <w:r w:rsidRPr="000B0F50">
              <w:rPr>
                <w:rFonts w:cs="Consolas"/>
                <w:spacing w:val="-1"/>
                <w:lang w:val="en-US"/>
                <w:rPrChange w:id="1676"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1677" w:author="Björn Genfors" w:date="2014-03-28T15:58:00Z"/>
        </w:trPr>
        <w:tc>
          <w:tcPr>
            <w:tcW w:w="1809" w:type="dxa"/>
          </w:tcPr>
          <w:p w14:paraId="3A37A725" w14:textId="77777777" w:rsidR="00323088" w:rsidRDefault="00323088" w:rsidP="00F823FB">
            <w:pPr>
              <w:rPr>
                <w:ins w:id="1678" w:author="Björn Genfors" w:date="2014-03-28T15:58:00Z"/>
                <w:szCs w:val="20"/>
              </w:rPr>
            </w:pPr>
            <w:ins w:id="1679"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1680" w:author="Björn Genfors" w:date="2014-03-28T15:58:00Z"/>
                <w:rFonts w:cs="Arial"/>
                <w:spacing w:val="-1"/>
                <w:szCs w:val="20"/>
              </w:rPr>
            </w:pPr>
            <w:ins w:id="1681"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1682" w:author="Björn Genfors" w:date="2014-03-28T15:58:00Z"/>
                <w:szCs w:val="20"/>
                <w:lang w:val="en-US"/>
              </w:rPr>
            </w:pPr>
            <w:ins w:id="1683" w:author="Björn Genfors" w:date="2014-03-28T15:58:00Z">
              <w:r>
                <w:rPr>
                  <w:szCs w:val="20"/>
                  <w:lang w:val="en-US"/>
                </w:rPr>
                <w:t>result</w:t>
              </w:r>
            </w:ins>
          </w:p>
        </w:tc>
      </w:tr>
      <w:tr w:rsidR="00323088" w:rsidRPr="00A214E4" w14:paraId="6973B57E" w14:textId="77777777" w:rsidTr="00F823FB">
        <w:trPr>
          <w:trHeight w:val="397"/>
          <w:ins w:id="1684" w:author="Björn Genfors" w:date="2014-03-28T15:58:00Z"/>
        </w:trPr>
        <w:tc>
          <w:tcPr>
            <w:tcW w:w="1809" w:type="dxa"/>
          </w:tcPr>
          <w:p w14:paraId="64D8E60E" w14:textId="77777777" w:rsidR="00323088" w:rsidRPr="004F7E80" w:rsidRDefault="00323088" w:rsidP="00F823FB">
            <w:pPr>
              <w:rPr>
                <w:ins w:id="1685" w:author="Björn Genfors" w:date="2014-03-28T15:58:00Z"/>
                <w:rFonts w:cs="Arial"/>
                <w:szCs w:val="20"/>
              </w:rPr>
            </w:pPr>
            <w:ins w:id="1686"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1687" w:author="Björn Genfors" w:date="2014-03-28T15:58:00Z"/>
                <w:rFonts w:cs="Arial"/>
                <w:spacing w:val="-1"/>
                <w:szCs w:val="20"/>
              </w:rPr>
            </w:pPr>
            <w:ins w:id="1688"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1689" w:author="Björn Genfors" w:date="2014-03-28T15:58:00Z"/>
                <w:szCs w:val="20"/>
                <w:lang w:val="en-US"/>
              </w:rPr>
            </w:pPr>
            <w:ins w:id="1690"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1691" w:author="Björn Genfors" w:date="2014-03-28T15:58:00Z"/>
        </w:trPr>
        <w:tc>
          <w:tcPr>
            <w:tcW w:w="1809" w:type="dxa"/>
          </w:tcPr>
          <w:p w14:paraId="17068D06" w14:textId="77777777" w:rsidR="00323088" w:rsidRPr="004F7E80" w:rsidRDefault="00323088" w:rsidP="00F823FB">
            <w:pPr>
              <w:rPr>
                <w:ins w:id="1692" w:author="Björn Genfors" w:date="2014-03-28T15:58:00Z"/>
                <w:rFonts w:cs="Arial"/>
                <w:szCs w:val="20"/>
              </w:rPr>
            </w:pPr>
            <w:ins w:id="1693"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1694" w:author="Björn Genfors" w:date="2014-03-28T15:58:00Z"/>
                <w:rFonts w:cs="Arial"/>
                <w:spacing w:val="-1"/>
                <w:szCs w:val="20"/>
              </w:rPr>
            </w:pPr>
            <w:ins w:id="1695"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1696" w:author="Björn Genfors" w:date="2014-03-28T15:58:00Z"/>
                <w:szCs w:val="20"/>
                <w:lang w:val="en-US"/>
              </w:rPr>
            </w:pPr>
            <w:ins w:id="1697"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1698" w:author="Björn Genfors" w:date="2014-03-28T15:58:00Z"/>
        </w:trPr>
        <w:tc>
          <w:tcPr>
            <w:tcW w:w="1809" w:type="dxa"/>
          </w:tcPr>
          <w:p w14:paraId="4E7B73AF" w14:textId="77777777" w:rsidR="00323088" w:rsidRPr="004F7E80" w:rsidRDefault="00323088" w:rsidP="00F823FB">
            <w:pPr>
              <w:rPr>
                <w:ins w:id="1699" w:author="Björn Genfors" w:date="2014-03-28T15:58:00Z"/>
                <w:rFonts w:cs="Arial"/>
                <w:szCs w:val="20"/>
              </w:rPr>
            </w:pPr>
            <w:ins w:id="1700"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1701" w:author="Björn Genfors" w:date="2014-03-28T15:58:00Z"/>
                <w:rFonts w:cs="Arial"/>
                <w:spacing w:val="-1"/>
                <w:szCs w:val="20"/>
              </w:rPr>
            </w:pPr>
            <w:ins w:id="1702"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1703" w:author="Björn Genfors" w:date="2014-03-28T15:58:00Z"/>
                <w:szCs w:val="20"/>
              </w:rPr>
            </w:pPr>
            <w:ins w:id="1704"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1705" w:author="Björn Genfors" w:date="2014-03-28T15:58:00Z"/>
        </w:trPr>
        <w:tc>
          <w:tcPr>
            <w:tcW w:w="1809" w:type="dxa"/>
          </w:tcPr>
          <w:p w14:paraId="0F5130E4" w14:textId="77777777" w:rsidR="00323088" w:rsidRPr="004F7E80" w:rsidRDefault="00323088" w:rsidP="00F823FB">
            <w:pPr>
              <w:rPr>
                <w:ins w:id="1706" w:author="Björn Genfors" w:date="2014-03-28T15:58:00Z"/>
                <w:rFonts w:cs="Arial"/>
                <w:szCs w:val="20"/>
              </w:rPr>
            </w:pPr>
            <w:ins w:id="1707" w:author="Björn Genfors" w:date="2014-03-28T15:58:00Z">
              <w:r>
                <w:rPr>
                  <w:rFonts w:cs="Arial"/>
                  <w:szCs w:val="20"/>
                </w:rPr>
                <w:lastRenderedPageBreak/>
                <w:t>ResultType.</w:t>
              </w:r>
              <w:r w:rsidRPr="004F7E80">
                <w:rPr>
                  <w:rFonts w:cs="Arial"/>
                  <w:szCs w:val="20"/>
                </w:rPr>
                <w:t>logId</w:t>
              </w:r>
            </w:ins>
          </w:p>
        </w:tc>
        <w:tc>
          <w:tcPr>
            <w:tcW w:w="2977" w:type="dxa"/>
          </w:tcPr>
          <w:p w14:paraId="38CD5174" w14:textId="77777777" w:rsidR="00323088" w:rsidRPr="00A76D6C" w:rsidRDefault="00323088" w:rsidP="00F823FB">
            <w:pPr>
              <w:rPr>
                <w:ins w:id="1708" w:author="Björn Genfors" w:date="2014-03-28T15:58:00Z"/>
                <w:rFonts w:cs="Arial"/>
                <w:spacing w:val="-1"/>
                <w:szCs w:val="20"/>
              </w:rPr>
            </w:pPr>
            <w:ins w:id="1709"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1710" w:author="Björn Genfors" w:date="2014-03-28T15:58:00Z"/>
                <w:szCs w:val="20"/>
              </w:rPr>
            </w:pPr>
            <w:ins w:id="1711"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1712" w:author="Björn Genfors" w:date="2014-03-28T15:58:00Z"/>
        </w:trPr>
        <w:tc>
          <w:tcPr>
            <w:tcW w:w="1809" w:type="dxa"/>
          </w:tcPr>
          <w:p w14:paraId="142BDBA5" w14:textId="77777777" w:rsidR="00323088" w:rsidRPr="004F7E80" w:rsidRDefault="00323088" w:rsidP="00F823FB">
            <w:pPr>
              <w:rPr>
                <w:ins w:id="1713" w:author="Björn Genfors" w:date="2014-03-28T15:58:00Z"/>
                <w:rFonts w:cs="Arial"/>
                <w:szCs w:val="20"/>
              </w:rPr>
            </w:pPr>
            <w:ins w:id="1714"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1715" w:author="Björn Genfors" w:date="2014-03-28T15:58:00Z"/>
                <w:rFonts w:cs="Arial"/>
                <w:spacing w:val="-1"/>
                <w:szCs w:val="20"/>
              </w:rPr>
            </w:pPr>
            <w:ins w:id="1716"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1717" w:author="Björn Genfors" w:date="2014-03-28T15:58:00Z"/>
                <w:szCs w:val="20"/>
              </w:rPr>
            </w:pPr>
            <w:ins w:id="1718"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1719" w:author="Björn Genfors" w:date="2014-03-28T13:02:00Z">
            <w:rPr/>
          </w:rPrChange>
        </w:rPr>
      </w:pPr>
      <w:bookmarkStart w:id="1720" w:name="_Toc176141590"/>
      <w:bookmarkStart w:id="1721" w:name="_Toc176141594"/>
      <w:bookmarkStart w:id="1722" w:name="_Toc182360207"/>
      <w:bookmarkStart w:id="1723" w:name="_Toc182360366"/>
      <w:bookmarkStart w:id="1724" w:name="_Toc182362292"/>
      <w:bookmarkEnd w:id="1720"/>
      <w:bookmarkEnd w:id="1721"/>
      <w:bookmarkEnd w:id="1722"/>
      <w:bookmarkEnd w:id="1723"/>
      <w:bookmarkEnd w:id="1724"/>
    </w:p>
    <w:p w14:paraId="428F4271" w14:textId="77777777" w:rsidR="00F7750B" w:rsidRPr="000B0F50" w:rsidRDefault="00F7750B">
      <w:pPr>
        <w:spacing w:line="240" w:lineRule="auto"/>
        <w:rPr>
          <w:rFonts w:eastAsia="Times New Roman"/>
          <w:bCs/>
          <w:sz w:val="24"/>
          <w:lang w:val="en-US"/>
          <w:rPrChange w:id="1725" w:author="Björn Genfors" w:date="2014-03-28T13:02:00Z">
            <w:rPr>
              <w:rFonts w:eastAsia="Times New Roman"/>
              <w:bCs/>
              <w:sz w:val="24"/>
            </w:rPr>
          </w:rPrChange>
        </w:rPr>
      </w:pPr>
      <w:r w:rsidRPr="000B0F50">
        <w:rPr>
          <w:lang w:val="en-US"/>
          <w:rPrChange w:id="1726" w:author="Björn Genfors" w:date="2014-03-28T13:02:00Z">
            <w:rPr/>
          </w:rPrChange>
        </w:rPr>
        <w:br w:type="page"/>
      </w:r>
    </w:p>
    <w:p w14:paraId="56C01FCC" w14:textId="5F9BD77A" w:rsidR="0093401A" w:rsidRPr="00CC412F" w:rsidRDefault="0093401A" w:rsidP="003A6D72">
      <w:pPr>
        <w:pStyle w:val="Rubrik3"/>
      </w:pPr>
      <w:bookmarkStart w:id="1727" w:name="_Toc384035829"/>
      <w:r w:rsidRPr="00CC412F">
        <w:lastRenderedPageBreak/>
        <w:t>Get</w:t>
      </w:r>
      <w:r w:rsidR="009003B9" w:rsidRPr="00CC412F">
        <w:t>LaboratoryOrderOutcome</w:t>
      </w:r>
      <w:bookmarkEnd w:id="1727"/>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1728" w:author="Björn Genfors" w:date="2014-03-28T14:02:00Z">
        <w:r w:rsidR="00570100">
          <w:t>, se referens [</w:t>
        </w:r>
        <w:r w:rsidR="00570100">
          <w:fldChar w:fldCharType="begin"/>
        </w:r>
        <w:r w:rsidR="00570100">
          <w:instrText xml:space="preserve"> REF _Ref383778677 \h </w:instrText>
        </w:r>
      </w:ins>
      <w:r w:rsidR="00570100">
        <w:fldChar w:fldCharType="separate"/>
      </w:r>
      <w:ins w:id="1729" w:author="Björn Genfors" w:date="2014-03-31T13:27:00Z">
        <w:r w:rsidR="002F320B">
          <w:t xml:space="preserve">R </w:t>
        </w:r>
        <w:r w:rsidR="002F320B">
          <w:rPr>
            <w:noProof/>
          </w:rPr>
          <w:t>7</w:t>
        </w:r>
      </w:ins>
      <w:ins w:id="1730" w:author="Björn Genfors" w:date="2014-03-28T14:02:00Z">
        <w:r w:rsidR="00570100">
          <w:fldChar w:fldCharType="end"/>
        </w:r>
        <w:r w:rsidR="00570100">
          <w:t>].</w:t>
        </w:r>
      </w:ins>
      <w:del w:id="1731"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1732" w:author="Björn Genfors" w:date="2014-03-28T13:20:00Z">
        <w:r>
          <w:rPr>
            <w:noProof/>
            <w:spacing w:val="-1"/>
            <w:lang w:eastAsia="sv-SE"/>
            <w:rPrChange w:id="1733">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1734" w:author="Björn Genfors" w:date="2014-03-28T13:20:00Z">
        <w:r w:rsidR="00F7750B" w:rsidRPr="003A6D72" w:rsidDel="00E825FC">
          <w:rPr>
            <w:noProof/>
            <w:spacing w:val="-1"/>
            <w:lang w:eastAsia="sv-SE"/>
            <w:rPrChange w:id="1735">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1736" w:author="Björn Genfors" w:date="2014-03-28T13:20:00Z">
              <w:r>
                <w:t>L</w:t>
              </w:r>
            </w:ins>
            <w:del w:id="1737" w:author="Björn Genfors" w:date="2014-03-28T13:20:00Z">
              <w:r w:rsidR="00F7750B" w:rsidRPr="00CC412F" w:rsidDel="00E825FC">
                <w:delText>l</w:delText>
              </w:r>
            </w:del>
            <w:r w:rsidR="00F7750B" w:rsidRPr="00CC412F">
              <w:t>aboratoryOrderOutcome</w:t>
            </w:r>
            <w:ins w:id="1738"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1739" w:author="Björn Genfors" w:date="2014-03-28T13:20:00Z">
              <w:r w:rsidRPr="00CC412F" w:rsidDel="00E825FC">
                <w:delText>laboratoryOrderOutcomeHeader</w:delText>
              </w:r>
            </w:del>
            <w:ins w:id="1740"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1741" w:author="Björn Genfors" w:date="2014-03-28T13:20:00Z">
              <w:r w:rsidRPr="00CC412F" w:rsidDel="00E825FC">
                <w:delText>laboratoryOrderOutcomeHeader</w:delText>
              </w:r>
            </w:del>
            <w:ins w:id="1742"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1743" w:author="Björn Genfors" w:date="2014-03-28T13:20:00Z">
              <w:r w:rsidRPr="00CC412F" w:rsidDel="00E825FC">
                <w:delText>laboratoryOrderOutcomeHeader</w:delText>
              </w:r>
            </w:del>
            <w:ins w:id="1744"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1745" w:author="Björn Genfors" w:date="2014-03-28T13:20:00Z">
              <w:r w:rsidRPr="00CC412F" w:rsidDel="00E825FC">
                <w:delText>laboratoryOrderOutcomeHeader</w:delText>
              </w:r>
            </w:del>
            <w:ins w:id="1746"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1747" w:author="Björn Genfors" w:date="2014-03-28T13:20:00Z">
              <w:r w:rsidRPr="00CC412F" w:rsidDel="00E825FC">
                <w:delText>accountableHealthcareProfessional</w:delText>
              </w:r>
            </w:del>
            <w:ins w:id="1748"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1749" w:author="Björn Genfors" w:date="2014-03-28T13:20:00Z">
              <w:r w:rsidRPr="00CC412F" w:rsidDel="00E825FC">
                <w:delText>accountableHealthcareProfessional</w:delText>
              </w:r>
            </w:del>
            <w:ins w:id="1750"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1751" w:author="Björn Genfors" w:date="2014-03-28T13:20:00Z">
              <w:r w:rsidRPr="003A6D72" w:rsidDel="00E825FC">
                <w:delText>accountableHealthcareProfessional</w:delText>
              </w:r>
            </w:del>
            <w:ins w:id="1752" w:author="Björn Genfors" w:date="2014-03-28T13:20:00Z">
              <w:r w:rsidR="00E825FC">
                <w:t>HealthcareProfessionalType</w:t>
              </w:r>
            </w:ins>
            <w:r w:rsidRPr="003A6D72">
              <w:t>.healthcareProfessional</w:t>
            </w:r>
            <w:r w:rsidRPr="003A6D72">
              <w:lastRenderedPageBreak/>
              <w:t>Name</w:t>
            </w:r>
          </w:p>
        </w:tc>
        <w:tc>
          <w:tcPr>
            <w:tcW w:w="2977" w:type="dxa"/>
            <w:vAlign w:val="center"/>
          </w:tcPr>
          <w:p w14:paraId="31455DFB" w14:textId="77777777" w:rsidR="00F7750B" w:rsidRPr="00CC412F" w:rsidRDefault="00F7750B" w:rsidP="00CC412F">
            <w:r w:rsidRPr="00CC412F">
              <w:rPr>
                <w:rFonts w:cs="Arial"/>
                <w:spacing w:val="-1"/>
              </w:rPr>
              <w:lastRenderedPageBreak/>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1753" w:author="Björn Genfors" w:date="2014-03-28T13:20:00Z">
              <w:r w:rsidRPr="00CC412F" w:rsidDel="00E825FC">
                <w:lastRenderedPageBreak/>
                <w:delText>accountableHealthcareProfessional</w:delText>
              </w:r>
            </w:del>
            <w:ins w:id="1754"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23722C" w14:paraId="7C3B3CB6" w14:textId="77777777" w:rsidTr="00CC412F">
        <w:trPr>
          <w:trHeight w:val="397"/>
        </w:trPr>
        <w:tc>
          <w:tcPr>
            <w:tcW w:w="1809" w:type="dxa"/>
            <w:vAlign w:val="center"/>
          </w:tcPr>
          <w:p w14:paraId="4ADDB162" w14:textId="05DF1EB5" w:rsidR="00F7750B" w:rsidRPr="00CC412F" w:rsidRDefault="00F7750B" w:rsidP="00CC412F">
            <w:pPr>
              <w:jc w:val="both"/>
            </w:pPr>
            <w:del w:id="1755" w:author="Björn Genfors" w:date="2014-03-28T13:21:00Z">
              <w:r w:rsidRPr="00CC412F" w:rsidDel="00E825FC">
                <w:delText>healthcareProfessionalOrgUnit</w:delText>
              </w:r>
            </w:del>
            <w:ins w:id="1756"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1757" w:author="Björn Genfors" w:date="2014-03-28T13:02:00Z">
                  <w:rPr/>
                </w:rPrChange>
              </w:rPr>
            </w:pPr>
            <w:r w:rsidRPr="000B0F50">
              <w:rPr>
                <w:lang w:val="en-US"/>
                <w:rPrChange w:id="1758" w:author="Björn Genfors" w:date="2014-03-28T13:02:00Z">
                  <w:rPr/>
                </w:rPrChange>
              </w:rPr>
              <w:t>laboratoryOrderOutcome/laboratoryOrderOutcomeHeader/accountableHealthcareProfessional/healthcareProfessionalOrgUnit/orgUnitHSAId</w:t>
            </w:r>
          </w:p>
        </w:tc>
      </w:tr>
      <w:tr w:rsidR="00F7750B" w:rsidRPr="0023722C" w14:paraId="3BC8AD03" w14:textId="77777777" w:rsidTr="00CC412F">
        <w:trPr>
          <w:trHeight w:val="397"/>
        </w:trPr>
        <w:tc>
          <w:tcPr>
            <w:tcW w:w="1809" w:type="dxa"/>
            <w:vAlign w:val="center"/>
          </w:tcPr>
          <w:p w14:paraId="07950E80" w14:textId="5BA9CC7C" w:rsidR="00F7750B" w:rsidRPr="00CC412F" w:rsidRDefault="00F7750B" w:rsidP="00CC412F">
            <w:pPr>
              <w:jc w:val="both"/>
            </w:pPr>
            <w:del w:id="1759" w:author="Björn Genfors" w:date="2014-03-28T13:21:00Z">
              <w:r w:rsidRPr="00CC412F" w:rsidDel="00E825FC">
                <w:delText>healthcareProfessionalOrgUnit</w:delText>
              </w:r>
            </w:del>
            <w:ins w:id="1760"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1761" w:author="Björn Genfors" w:date="2014-03-28T13:02:00Z">
                  <w:rPr/>
                </w:rPrChange>
              </w:rPr>
            </w:pPr>
            <w:r w:rsidRPr="000B0F50">
              <w:rPr>
                <w:lang w:val="en-US"/>
                <w:rPrChange w:id="1762" w:author="Björn Genfors" w:date="2014-03-28T13:02:00Z">
                  <w:rPr/>
                </w:rPrChange>
              </w:rPr>
              <w:t>laboratoryOrderOutcome/laboratoryOrderOutcomeHeader/accountableHealthcareProfessional/healthcareProfessionalOrgUnit/orgUnitname</w:t>
            </w:r>
          </w:p>
        </w:tc>
      </w:tr>
      <w:tr w:rsidR="00F7750B" w:rsidRPr="0023722C" w14:paraId="5DF437CA" w14:textId="77777777" w:rsidTr="00CC412F">
        <w:trPr>
          <w:trHeight w:val="397"/>
        </w:trPr>
        <w:tc>
          <w:tcPr>
            <w:tcW w:w="1809" w:type="dxa"/>
            <w:vAlign w:val="center"/>
          </w:tcPr>
          <w:p w14:paraId="1CA21991" w14:textId="1C169CDF" w:rsidR="00F7750B" w:rsidRPr="00CC412F" w:rsidRDefault="00F7750B" w:rsidP="00CC412F">
            <w:pPr>
              <w:jc w:val="both"/>
            </w:pPr>
            <w:del w:id="1763" w:author="Björn Genfors" w:date="2014-03-28T13:21:00Z">
              <w:r w:rsidRPr="00CC412F" w:rsidDel="00E825FC">
                <w:delText>healthcareProfessionalOrgUnit</w:delText>
              </w:r>
            </w:del>
            <w:ins w:id="1764"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1765" w:author="Björn Genfors" w:date="2014-03-28T13:02:00Z">
                  <w:rPr/>
                </w:rPrChange>
              </w:rPr>
            </w:pPr>
            <w:r w:rsidRPr="000B0F50">
              <w:rPr>
                <w:lang w:val="en-US"/>
                <w:rPrChange w:id="1766" w:author="Björn Genfors" w:date="2014-03-28T13:02:00Z">
                  <w:rPr/>
                </w:rPrChange>
              </w:rPr>
              <w:t>laboratoryOrderOutcome/laboratoryOrderOutcomeHeader/accountableHealthcareProfessional/healthcareProfessionalOrgUnit/orgUnitTelecom</w:t>
            </w:r>
          </w:p>
        </w:tc>
      </w:tr>
      <w:tr w:rsidR="00F7750B" w:rsidRPr="0023722C" w14:paraId="70DA278F" w14:textId="77777777" w:rsidTr="00CC412F">
        <w:trPr>
          <w:trHeight w:val="397"/>
        </w:trPr>
        <w:tc>
          <w:tcPr>
            <w:tcW w:w="1809" w:type="dxa"/>
            <w:vAlign w:val="center"/>
          </w:tcPr>
          <w:p w14:paraId="7D0D381D" w14:textId="2A8CD91A" w:rsidR="00F7750B" w:rsidRPr="00CC412F" w:rsidRDefault="00F7750B" w:rsidP="00CC412F">
            <w:pPr>
              <w:jc w:val="both"/>
            </w:pPr>
            <w:del w:id="1767" w:author="Björn Genfors" w:date="2014-03-28T13:21:00Z">
              <w:r w:rsidRPr="00CC412F" w:rsidDel="00E825FC">
                <w:delText>healthcareProfessionalOrgUnit</w:delText>
              </w:r>
            </w:del>
            <w:ins w:id="1768"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1769" w:author="Björn Genfors" w:date="2014-03-28T13:02:00Z">
                  <w:rPr/>
                </w:rPrChange>
              </w:rPr>
            </w:pPr>
            <w:r w:rsidRPr="000B0F50">
              <w:rPr>
                <w:lang w:val="en-US"/>
                <w:rPrChange w:id="1770" w:author="Björn Genfors" w:date="2014-03-28T13:02:00Z">
                  <w:rPr/>
                </w:rPrChange>
              </w:rPr>
              <w:t>laboratoryOrderOutcome/laboratoryOrderOutcomeHeader/accountableHealthcareProfessional/healthcareProfessionalOrgUnit/orgUnitEmail</w:t>
            </w:r>
          </w:p>
        </w:tc>
      </w:tr>
      <w:tr w:rsidR="00F7750B" w:rsidRPr="0023722C"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1771" w:author="Björn Genfors" w:date="2014-03-28T13:21:00Z">
              <w:r w:rsidRPr="00CC412F" w:rsidDel="00E825FC">
                <w:delText>healthcareProfessionalOrgUnit</w:delText>
              </w:r>
            </w:del>
            <w:ins w:id="1772"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1773" w:author="Björn Genfors" w:date="2014-03-28T13:02:00Z">
                  <w:rPr/>
                </w:rPrChange>
              </w:rPr>
            </w:pPr>
            <w:r w:rsidRPr="000B0F50">
              <w:rPr>
                <w:lang w:val="en-US"/>
                <w:rPrChange w:id="1774" w:author="Björn Genfors" w:date="2014-03-28T13:02:00Z">
                  <w:rPr/>
                </w:rPrChange>
              </w:rPr>
              <w:t>laboratoryOrderOutcome/laboratoryOrderOutcomeHeader/accountableHealthcareProfessional/healthcareProfessionalOrgUnit/orgUnitAddress</w:t>
            </w:r>
          </w:p>
        </w:tc>
      </w:tr>
      <w:tr w:rsidR="00F7750B" w:rsidRPr="0023722C" w14:paraId="05D13707" w14:textId="77777777" w:rsidTr="00CC412F">
        <w:trPr>
          <w:trHeight w:val="397"/>
        </w:trPr>
        <w:tc>
          <w:tcPr>
            <w:tcW w:w="1809" w:type="dxa"/>
            <w:vAlign w:val="center"/>
          </w:tcPr>
          <w:p w14:paraId="47611E89" w14:textId="33C37AB3" w:rsidR="00F7750B" w:rsidRPr="00CC412F" w:rsidRDefault="00F7750B" w:rsidP="00CC412F">
            <w:pPr>
              <w:jc w:val="both"/>
            </w:pPr>
            <w:del w:id="1775" w:author="Björn Genfors" w:date="2014-03-28T13:21:00Z">
              <w:r w:rsidRPr="00CC412F" w:rsidDel="00E825FC">
                <w:delText>healthcareProfessionalOrgUnit</w:delText>
              </w:r>
            </w:del>
            <w:ins w:id="1776"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1777" w:author="Björn Genfors" w:date="2014-03-28T13:02:00Z">
                  <w:rPr/>
                </w:rPrChange>
              </w:rPr>
            </w:pPr>
            <w:r w:rsidRPr="000B0F50">
              <w:rPr>
                <w:lang w:val="en-US"/>
                <w:rPrChange w:id="1778"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1779" w:author="Björn Genfors" w:date="2014-03-28T13:20:00Z">
              <w:r w:rsidRPr="00CC412F" w:rsidDel="00E825FC">
                <w:delText>accountableHealthcareProfessional</w:delText>
              </w:r>
            </w:del>
            <w:ins w:id="1780"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1781" w:author="Björn Genfors" w:date="2014-03-28T13:20:00Z">
              <w:r w:rsidRPr="00CC412F" w:rsidDel="00E825FC">
                <w:delText>accountableHealthcareProfessional</w:delText>
              </w:r>
            </w:del>
            <w:ins w:id="1782"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1783" w:author="Björn Genfors" w:date="2014-03-28T13:21:00Z">
              <w:r>
                <w:lastRenderedPageBreak/>
                <w:t>L</w:t>
              </w:r>
            </w:ins>
            <w:del w:id="1784" w:author="Björn Genfors" w:date="2014-03-28T13:21:00Z">
              <w:r w:rsidR="00F7750B" w:rsidRPr="00CC412F" w:rsidDel="00E825FC">
                <w:delText>l</w:delText>
              </w:r>
            </w:del>
            <w:r w:rsidR="00F7750B" w:rsidRPr="00CC412F">
              <w:t>egalAuthenticator</w:t>
            </w:r>
            <w:ins w:id="1785" w:author="Björn Genfors" w:date="2014-03-28T13:21:00Z">
              <w:r>
                <w:t>Type</w:t>
              </w:r>
            </w:ins>
            <w:r w:rsidR="00F7750B" w:rsidRPr="00CC412F">
              <w:t>.</w:t>
            </w:r>
            <w:del w:id="1786" w:author="Björn Genfors" w:date="2014-03-28T13:22:00Z">
              <w:r w:rsidR="00F7750B" w:rsidRPr="00CC412F" w:rsidDel="006459AE">
                <w:delText>legalAuthenticatorTime</w:delText>
              </w:r>
            </w:del>
            <w:ins w:id="1787"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454983F1" w:rsidR="00F7750B" w:rsidRPr="00CC412F" w:rsidRDefault="00F7750B" w:rsidP="0023722C">
            <w:pPr>
              <w:jc w:val="both"/>
            </w:pPr>
            <w:r w:rsidRPr="00CC412F">
              <w:t>laboratoryOrderOutcome/laboratoryOrderOutcomeHeader/legalAuthenticator/</w:t>
            </w:r>
            <w:del w:id="1788" w:author="Björn Genfors" w:date="2014-04-01T21:54:00Z">
              <w:r w:rsidRPr="00CC412F" w:rsidDel="0023722C">
                <w:delText>legalAuthenticatorTime</w:delText>
              </w:r>
            </w:del>
            <w:ins w:id="1789" w:author="Björn Genfors" w:date="2014-04-01T21:54:00Z">
              <w:r w:rsidR="0023722C">
                <w:t>signatureTime</w:t>
              </w:r>
            </w:ins>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1790" w:author="Björn Genfors" w:date="2014-03-28T13:21:00Z">
              <w:r w:rsidRPr="00CC412F" w:rsidDel="00E825FC">
                <w:delText>l</w:delText>
              </w:r>
            </w:del>
            <w:ins w:id="1791" w:author="Björn Genfors" w:date="2014-03-28T13:21:00Z">
              <w:r w:rsidR="00E825FC">
                <w:t>L</w:t>
              </w:r>
            </w:ins>
            <w:r w:rsidRPr="00CC412F">
              <w:t>egalAuthenticator</w:t>
            </w:r>
            <w:ins w:id="1792"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1793" w:author="Björn Genfors" w:date="2014-03-28T13:21:00Z">
              <w:r>
                <w:t>L</w:t>
              </w:r>
            </w:ins>
            <w:del w:id="1794" w:author="Björn Genfors" w:date="2014-03-28T13:21:00Z">
              <w:r w:rsidR="00F7750B" w:rsidRPr="00CC412F" w:rsidDel="00E825FC">
                <w:delText>l</w:delText>
              </w:r>
            </w:del>
            <w:r w:rsidR="00F7750B" w:rsidRPr="00CC412F">
              <w:t>egalAuthenticator</w:t>
            </w:r>
            <w:ins w:id="1795"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1796" w:author="Björn Genfors" w:date="2014-03-28T13:20:00Z">
              <w:r w:rsidRPr="00CC412F" w:rsidDel="00E825FC">
                <w:delText>laboratoryOrderOutcomeHeader</w:delText>
              </w:r>
            </w:del>
            <w:ins w:id="1797"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1798" w:author="Björn Genfors" w:date="2014-03-28T13:20:00Z">
              <w:r w:rsidRPr="00CC412F" w:rsidDel="00E825FC">
                <w:delText>laboratoryOrderOutcomeHeader</w:delText>
              </w:r>
            </w:del>
            <w:ins w:id="1799"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1800" w:author="Björn Genfors" w:date="2014-03-28T13:21:00Z">
              <w:r>
                <w:t>L</w:t>
              </w:r>
            </w:ins>
            <w:del w:id="1801" w:author="Björn Genfors" w:date="2014-03-28T13:21:00Z">
              <w:r w:rsidR="00F7750B" w:rsidRPr="00CC412F" w:rsidDel="00E825FC">
                <w:delText>l</w:delText>
              </w:r>
            </w:del>
            <w:r w:rsidR="00F7750B" w:rsidRPr="00CC412F">
              <w:t>aboratoryOrderOutcomeBody</w:t>
            </w:r>
            <w:ins w:id="1802"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1803" w:author="Björn Genfors" w:date="2014-03-28T13:21:00Z">
              <w:r w:rsidRPr="00CC412F" w:rsidDel="00E825FC">
                <w:delText>l</w:delText>
              </w:r>
            </w:del>
            <w:del w:id="1804" w:author="Björn Genfors" w:date="2014-03-28T13:22:00Z">
              <w:r w:rsidRPr="00CC412F" w:rsidDel="00E825FC">
                <w:delText>aboratoryOrderOutcome</w:delText>
              </w:r>
            </w:del>
            <w:ins w:id="1805" w:author="Björn Genfors" w:date="2014-03-28T13:22:00Z">
              <w:r w:rsidR="00E825FC">
                <w:t>LaboratoryOrderOutcomeBodyType</w:t>
              </w:r>
            </w:ins>
            <w:ins w:id="1806"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1807" w:author="Björn Genfors" w:date="2014-03-28T13:22:00Z">
              <w:r w:rsidRPr="00CC412F" w:rsidDel="00E825FC">
                <w:delText>laboratoryOrderOutcome</w:delText>
              </w:r>
            </w:del>
            <w:ins w:id="1808"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1809" w:author="Björn Genfors" w:date="2014-03-28T13:22:00Z">
              <w:r w:rsidRPr="00CC412F" w:rsidDel="00E825FC">
                <w:delText>laboratoryOrderOutcome</w:delText>
              </w:r>
            </w:del>
            <w:ins w:id="1810"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1811" w:author="Björn Genfors" w:date="2014-03-28T13:22:00Z">
              <w:r w:rsidRPr="00CC412F" w:rsidDel="00E825FC">
                <w:delText>laboratoryOrderOutcome</w:delText>
              </w:r>
            </w:del>
            <w:ins w:id="1812"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1813" w:author="Björn Genfors" w:date="2014-03-28T13:22:00Z">
              <w:r w:rsidRPr="00CC412F" w:rsidDel="00E825FC">
                <w:lastRenderedPageBreak/>
                <w:delText>laboratoryOrderOutcome</w:delText>
              </w:r>
            </w:del>
            <w:ins w:id="1814"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1815" w:author="Björn Genfors" w:date="2014-03-28T13:22:00Z">
              <w:r w:rsidRPr="00CC412F" w:rsidDel="00E825FC">
                <w:delText>laboratoryOrderOutcome</w:delText>
              </w:r>
            </w:del>
            <w:ins w:id="1816" w:author="Björn Genfors" w:date="2014-03-28T13:22:00Z">
              <w:r w:rsidR="00E825FC">
                <w:t>LaboratoryOrderOutcomeBodyType</w:t>
              </w:r>
            </w:ins>
            <w:r w:rsidRPr="00CC412F">
              <w:t>.accountableHealthcareProfessional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1817" w:author="Björn Genfors" w:date="2014-03-28T13:23:00Z">
              <w:r w:rsidRPr="00CC412F" w:rsidDel="00B80999">
                <w:delText>accountableHealthcareProfessional</w:delText>
              </w:r>
            </w:del>
            <w:ins w:id="1818"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1819" w:author="Björn Genfors" w:date="2014-03-28T13:23:00Z">
              <w:r w:rsidRPr="003A6D72" w:rsidDel="00B80999">
                <w:delText>accountableHealthcareProfessional</w:delText>
              </w:r>
            </w:del>
            <w:ins w:id="1820"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1821" w:author="Björn Genfors" w:date="2014-03-28T13:23:00Z">
              <w:r w:rsidRPr="003A6D72" w:rsidDel="00B80999">
                <w:delText>accountableHealthcareProfessional</w:delText>
              </w:r>
            </w:del>
            <w:ins w:id="1822"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1823" w:author="Björn Genfors" w:date="2014-03-28T13:23:00Z">
              <w:r w:rsidRPr="00CC412F" w:rsidDel="00B80999">
                <w:delText>accountableHealthcareProfessional</w:delText>
              </w:r>
            </w:del>
            <w:ins w:id="1824"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23722C" w14:paraId="029BCC34" w14:textId="77777777" w:rsidTr="00CC412F">
        <w:trPr>
          <w:trHeight w:val="397"/>
        </w:trPr>
        <w:tc>
          <w:tcPr>
            <w:tcW w:w="1809" w:type="dxa"/>
            <w:vAlign w:val="center"/>
          </w:tcPr>
          <w:p w14:paraId="4718687E" w14:textId="097C0C3A" w:rsidR="00F7750B" w:rsidRPr="00CC412F" w:rsidRDefault="00F7750B" w:rsidP="00CC412F">
            <w:pPr>
              <w:jc w:val="both"/>
            </w:pPr>
            <w:del w:id="1825" w:author="Björn Genfors" w:date="2014-03-28T13:23:00Z">
              <w:r w:rsidRPr="00CC412F" w:rsidDel="00B80999">
                <w:delText>healthcareProfessionalOrgUnit</w:delText>
              </w:r>
            </w:del>
            <w:ins w:id="1826"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1827" w:author="Björn Genfors" w:date="2014-03-28T13:02:00Z">
                  <w:rPr>
                    <w:rFonts w:cs="Consolas"/>
                    <w:spacing w:val="-1"/>
                  </w:rPr>
                </w:rPrChange>
              </w:rPr>
            </w:pPr>
            <w:r w:rsidRPr="000B0F50">
              <w:rPr>
                <w:rFonts w:cs="Consolas"/>
                <w:spacing w:val="-1"/>
                <w:lang w:val="en-US"/>
                <w:rPrChange w:id="1828" w:author="Björn Genfors" w:date="2014-03-28T13:02:00Z">
                  <w:rPr>
                    <w:rFonts w:cs="Consolas"/>
                    <w:spacing w:val="-1"/>
                  </w:rPr>
                </w:rPrChange>
              </w:rPr>
              <w:t>laboratoryOrderOutcome/laboratoryOrderOutcomeBody/accountableHealthcareProfessional/healthcareProfessionalOrgUnit/orgUnitHSAId</w:t>
            </w:r>
          </w:p>
        </w:tc>
      </w:tr>
      <w:tr w:rsidR="00F7750B" w:rsidRPr="0023722C" w14:paraId="49A2C8E5" w14:textId="77777777" w:rsidTr="00CC412F">
        <w:trPr>
          <w:trHeight w:val="397"/>
        </w:trPr>
        <w:tc>
          <w:tcPr>
            <w:tcW w:w="1809" w:type="dxa"/>
            <w:vAlign w:val="center"/>
          </w:tcPr>
          <w:p w14:paraId="2DF5890F" w14:textId="76EDC27E" w:rsidR="00F7750B" w:rsidRPr="00CC412F" w:rsidRDefault="00F7750B" w:rsidP="00CC412F">
            <w:pPr>
              <w:jc w:val="both"/>
            </w:pPr>
            <w:del w:id="1829" w:author="Björn Genfors" w:date="2014-03-28T13:23:00Z">
              <w:r w:rsidRPr="00CC412F" w:rsidDel="00B80999">
                <w:delText>healthcareProfessionalOrgUnit</w:delText>
              </w:r>
            </w:del>
            <w:ins w:id="1830"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1831" w:author="Björn Genfors" w:date="2014-03-28T13:02:00Z">
                  <w:rPr>
                    <w:rFonts w:cs="Consolas"/>
                    <w:spacing w:val="-1"/>
                  </w:rPr>
                </w:rPrChange>
              </w:rPr>
            </w:pPr>
            <w:r w:rsidRPr="000B0F50">
              <w:rPr>
                <w:rFonts w:cs="Consolas"/>
                <w:spacing w:val="-1"/>
                <w:lang w:val="en-US"/>
                <w:rPrChange w:id="1832" w:author="Björn Genfors" w:date="2014-03-28T13:02:00Z">
                  <w:rPr>
                    <w:rFonts w:cs="Consolas"/>
                    <w:spacing w:val="-1"/>
                  </w:rPr>
                </w:rPrChange>
              </w:rPr>
              <w:t>laboratoryOrderOutcome/laboratoryOrderOutcomeBody/accountableHealthcareProfessional/healthcareProfessionalOrgUnit/orgUnitName</w:t>
            </w:r>
          </w:p>
        </w:tc>
      </w:tr>
      <w:tr w:rsidR="00F7750B" w:rsidRPr="0023722C" w14:paraId="3E360C28" w14:textId="77777777" w:rsidTr="00CC412F">
        <w:trPr>
          <w:trHeight w:val="397"/>
        </w:trPr>
        <w:tc>
          <w:tcPr>
            <w:tcW w:w="1809" w:type="dxa"/>
            <w:vAlign w:val="center"/>
          </w:tcPr>
          <w:p w14:paraId="0501CDA4" w14:textId="1A4B492C" w:rsidR="00F7750B" w:rsidRPr="00CC412F" w:rsidRDefault="00F7750B" w:rsidP="00CC412F">
            <w:pPr>
              <w:jc w:val="both"/>
            </w:pPr>
            <w:del w:id="1833" w:author="Björn Genfors" w:date="2014-03-28T13:23:00Z">
              <w:r w:rsidRPr="00CC412F" w:rsidDel="00B80999">
                <w:delText>healthcareProfessionalOrgUnit</w:delText>
              </w:r>
            </w:del>
            <w:ins w:id="1834" w:author="Björn Genfors" w:date="2014-03-28T13:23:00Z">
              <w:r w:rsidR="00B80999">
                <w:t>Org</w:t>
              </w:r>
              <w:r w:rsidR="00B80999">
                <w:lastRenderedPageBreak/>
                <w:t>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lastRenderedPageBreak/>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1835" w:author="Björn Genfors" w:date="2014-03-28T13:02:00Z">
                  <w:rPr>
                    <w:rFonts w:cs="Consolas"/>
                    <w:spacing w:val="-1"/>
                  </w:rPr>
                </w:rPrChange>
              </w:rPr>
            </w:pPr>
            <w:r w:rsidRPr="000B0F50">
              <w:rPr>
                <w:rFonts w:cs="Consolas"/>
                <w:spacing w:val="-1"/>
                <w:lang w:val="en-US"/>
                <w:rPrChange w:id="1836" w:author="Björn Genfors" w:date="2014-03-28T13:02:00Z">
                  <w:rPr>
                    <w:rFonts w:cs="Consolas"/>
                    <w:spacing w:val="-1"/>
                  </w:rPr>
                </w:rPrChange>
              </w:rPr>
              <w:t>laboratoryOrderOutcome/laboratoryOrderOutcomeBody/accountableHealthcareProfessional/healthcareProfessionalOrgUnit/orgU</w:t>
            </w:r>
            <w:r w:rsidRPr="000B0F50">
              <w:rPr>
                <w:rFonts w:cs="Consolas"/>
                <w:spacing w:val="-1"/>
                <w:lang w:val="en-US"/>
                <w:rPrChange w:id="1837" w:author="Björn Genfors" w:date="2014-03-28T13:02:00Z">
                  <w:rPr>
                    <w:rFonts w:cs="Consolas"/>
                    <w:spacing w:val="-1"/>
                  </w:rPr>
                </w:rPrChange>
              </w:rPr>
              <w:lastRenderedPageBreak/>
              <w:t>nitTelecom</w:t>
            </w:r>
          </w:p>
        </w:tc>
      </w:tr>
      <w:tr w:rsidR="00F7750B" w:rsidRPr="0023722C" w14:paraId="02CD52AD" w14:textId="77777777" w:rsidTr="00CC412F">
        <w:trPr>
          <w:trHeight w:val="397"/>
        </w:trPr>
        <w:tc>
          <w:tcPr>
            <w:tcW w:w="1809" w:type="dxa"/>
            <w:vAlign w:val="center"/>
          </w:tcPr>
          <w:p w14:paraId="3A7D3DA9" w14:textId="5542D7F4" w:rsidR="00F7750B" w:rsidRPr="00CC412F" w:rsidRDefault="00F7750B" w:rsidP="00CC412F">
            <w:pPr>
              <w:jc w:val="both"/>
            </w:pPr>
            <w:del w:id="1838" w:author="Björn Genfors" w:date="2014-03-28T13:23:00Z">
              <w:r w:rsidRPr="00CC412F" w:rsidDel="00B80999">
                <w:lastRenderedPageBreak/>
                <w:delText>healthcareProfessionalOrgUnit</w:delText>
              </w:r>
            </w:del>
            <w:ins w:id="1839"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1840" w:author="Björn Genfors" w:date="2014-03-28T13:02:00Z">
                  <w:rPr>
                    <w:rFonts w:cs="Consolas"/>
                    <w:spacing w:val="-1"/>
                  </w:rPr>
                </w:rPrChange>
              </w:rPr>
            </w:pPr>
            <w:r w:rsidRPr="000B0F50">
              <w:rPr>
                <w:rFonts w:cs="Consolas"/>
                <w:spacing w:val="-1"/>
                <w:lang w:val="en-US"/>
                <w:rPrChange w:id="1841" w:author="Björn Genfors" w:date="2014-03-28T13:02:00Z">
                  <w:rPr>
                    <w:rFonts w:cs="Consolas"/>
                    <w:spacing w:val="-1"/>
                  </w:rPr>
                </w:rPrChange>
              </w:rPr>
              <w:t>laboratoryOrderOutcome/laboratoryOrderOutcomeBody/accountableHealthcareProfessional/healthcareProfessionalOrgUnit/orgUnitEmail</w:t>
            </w:r>
          </w:p>
        </w:tc>
      </w:tr>
      <w:tr w:rsidR="00F7750B" w:rsidRPr="0023722C"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1842" w:author="Björn Genfors" w:date="2014-03-28T13:23:00Z">
              <w:r w:rsidRPr="00CC412F" w:rsidDel="00B80999">
                <w:delText>healthcareProfessionalOrgUnit</w:delText>
              </w:r>
            </w:del>
            <w:ins w:id="1843"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1844" w:author="Björn Genfors" w:date="2014-03-28T13:02:00Z">
                  <w:rPr>
                    <w:rFonts w:cs="Consolas"/>
                    <w:spacing w:val="-1"/>
                  </w:rPr>
                </w:rPrChange>
              </w:rPr>
            </w:pPr>
            <w:r w:rsidRPr="000B0F50">
              <w:rPr>
                <w:rFonts w:cs="Consolas"/>
                <w:spacing w:val="-1"/>
                <w:lang w:val="en-US"/>
                <w:rPrChange w:id="1845" w:author="Björn Genfors" w:date="2014-03-28T13:02:00Z">
                  <w:rPr>
                    <w:rFonts w:cs="Consolas"/>
                    <w:spacing w:val="-1"/>
                  </w:rPr>
                </w:rPrChange>
              </w:rPr>
              <w:t>laboratoryOrderOutcome/laboratoryOrderOutcomeBody/accountableHealthcareProfessional/healthcareProfessionalOrgUnit/orgUnitAddress</w:t>
            </w:r>
          </w:p>
        </w:tc>
      </w:tr>
      <w:tr w:rsidR="00F7750B" w:rsidRPr="0023722C" w14:paraId="2F956BAA" w14:textId="77777777" w:rsidTr="00CC412F">
        <w:trPr>
          <w:trHeight w:val="397"/>
        </w:trPr>
        <w:tc>
          <w:tcPr>
            <w:tcW w:w="1809" w:type="dxa"/>
            <w:vAlign w:val="center"/>
          </w:tcPr>
          <w:p w14:paraId="6EED02C4" w14:textId="04BCB498" w:rsidR="00F7750B" w:rsidRPr="00CC412F" w:rsidRDefault="00F7750B" w:rsidP="00CC412F">
            <w:pPr>
              <w:jc w:val="both"/>
            </w:pPr>
            <w:del w:id="1846" w:author="Björn Genfors" w:date="2014-03-28T13:23:00Z">
              <w:r w:rsidRPr="00CC412F" w:rsidDel="00B80999">
                <w:delText>healthcareProfessionalOrgUnit</w:delText>
              </w:r>
            </w:del>
            <w:ins w:id="1847"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1848" w:author="Björn Genfors" w:date="2014-03-28T13:02:00Z">
                  <w:rPr>
                    <w:rFonts w:cs="Consolas"/>
                    <w:spacing w:val="-1"/>
                  </w:rPr>
                </w:rPrChange>
              </w:rPr>
            </w:pPr>
            <w:r w:rsidRPr="000B0F50">
              <w:rPr>
                <w:rFonts w:cs="Consolas"/>
                <w:spacing w:val="-1"/>
                <w:lang w:val="en-US"/>
                <w:rPrChange w:id="1849"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1850" w:author="Björn Genfors" w:date="2014-03-28T13:24:00Z">
              <w:r w:rsidRPr="00CC412F" w:rsidDel="00B80999">
                <w:delText>analysis</w:delText>
              </w:r>
            </w:del>
            <w:ins w:id="1851"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1852" w:author="Björn Genfors" w:date="2014-03-28T13:24:00Z">
              <w:r w:rsidRPr="00CC412F" w:rsidDel="00B80999">
                <w:delText>analysis</w:delText>
              </w:r>
            </w:del>
            <w:ins w:id="1853"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1854" w:author="Björn Genfors" w:date="2014-03-28T13:24:00Z">
              <w:r w:rsidRPr="00CC412F" w:rsidDel="00B80999">
                <w:delText>analysis</w:delText>
              </w:r>
            </w:del>
            <w:ins w:id="1855"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1856" w:author="Björn Genfors" w:date="2014-03-28T13:24:00Z">
              <w:r w:rsidRPr="00CC412F" w:rsidDel="00B80999">
                <w:delText>analysis</w:delText>
              </w:r>
            </w:del>
            <w:ins w:id="1857"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1858" w:author="Björn Genfors" w:date="2014-03-28T13:24:00Z">
              <w:r w:rsidRPr="00CC412F" w:rsidDel="00B80999">
                <w:delText>analysis</w:delText>
              </w:r>
            </w:del>
            <w:ins w:id="1859"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1860" w:author="Björn Genfors" w:date="2014-03-28T13:24:00Z">
              <w:r w:rsidRPr="00CC412F" w:rsidDel="00B80999">
                <w:delText>analysis</w:delText>
              </w:r>
            </w:del>
            <w:ins w:id="1861"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1862" w:author="Björn Genfors" w:date="2014-03-28T13:24:00Z">
              <w:r w:rsidRPr="00CC412F" w:rsidDel="00B80999">
                <w:delText>analysis</w:delText>
              </w:r>
            </w:del>
            <w:ins w:id="1863"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1864" w:author="Björn Genfors" w:date="2014-03-28T13:24:00Z">
              <w:r w:rsidRPr="00CC412F" w:rsidDel="00B80999">
                <w:delText>analysis</w:delText>
              </w:r>
            </w:del>
            <w:ins w:id="1865"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23722C" w14:paraId="520B8C44" w14:textId="77777777" w:rsidTr="00CC412F">
        <w:trPr>
          <w:trHeight w:val="397"/>
        </w:trPr>
        <w:tc>
          <w:tcPr>
            <w:tcW w:w="1809" w:type="dxa"/>
            <w:vAlign w:val="center"/>
          </w:tcPr>
          <w:p w14:paraId="45DFED13" w14:textId="4A63AE3E" w:rsidR="00F7750B" w:rsidRPr="003A6D72" w:rsidRDefault="00B80999" w:rsidP="00CC412F">
            <w:ins w:id="1866" w:author="Björn Genfors" w:date="2014-03-28T13:24:00Z">
              <w:r>
                <w:t>R</w:t>
              </w:r>
            </w:ins>
            <w:del w:id="1867" w:author="Björn Genfors" w:date="2014-03-28T13:24:00Z">
              <w:r w:rsidR="00F7750B" w:rsidRPr="003A6D72" w:rsidDel="00B80999">
                <w:delText>r</w:delText>
              </w:r>
            </w:del>
            <w:r w:rsidR="00F7750B" w:rsidRPr="003A6D72">
              <w:t>elationToAnalysis</w:t>
            </w:r>
            <w:ins w:id="1868"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1869" w:author="Björn Genfors" w:date="2014-03-28T13:02:00Z">
                  <w:rPr>
                    <w:rFonts w:cs="Arial"/>
                  </w:rPr>
                </w:rPrChange>
              </w:rPr>
            </w:pPr>
            <w:r w:rsidRPr="000B0F50">
              <w:rPr>
                <w:rFonts w:cs="Consolas"/>
                <w:spacing w:val="-1"/>
                <w:lang w:val="en-US"/>
                <w:rPrChange w:id="1870" w:author="Björn Genfors" w:date="2014-03-28T13:02:00Z">
                  <w:rPr>
                    <w:rFonts w:cs="Consolas"/>
                    <w:spacing w:val="-1"/>
                  </w:rPr>
                </w:rPrChange>
              </w:rPr>
              <w:t>laboratoryOrderOutcome/laboratoryOrderOutcomeBody/analysis/relationToAnalysis/analysisId</w:t>
            </w:r>
          </w:p>
        </w:tc>
      </w:tr>
      <w:tr w:rsidR="00F7750B" w:rsidRPr="0023722C" w14:paraId="6613AFD5" w14:textId="77777777" w:rsidTr="00CC412F">
        <w:trPr>
          <w:trHeight w:val="397"/>
        </w:trPr>
        <w:tc>
          <w:tcPr>
            <w:tcW w:w="1809" w:type="dxa"/>
            <w:vAlign w:val="center"/>
          </w:tcPr>
          <w:p w14:paraId="2010DEFA" w14:textId="6D20514B" w:rsidR="00F7750B" w:rsidRPr="003A6D72" w:rsidRDefault="00F7750B" w:rsidP="00CC412F">
            <w:del w:id="1871" w:author="Björn Genfors" w:date="2014-03-28T13:24:00Z">
              <w:r w:rsidRPr="003A6D72" w:rsidDel="00B80999">
                <w:delText>analysisOutcome</w:delText>
              </w:r>
            </w:del>
            <w:ins w:id="1872"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1873" w:author="Björn Genfors" w:date="2014-03-28T13:02:00Z">
                  <w:rPr>
                    <w:rFonts w:cs="Arial"/>
                  </w:rPr>
                </w:rPrChange>
              </w:rPr>
            </w:pPr>
            <w:r w:rsidRPr="000B0F50">
              <w:rPr>
                <w:rFonts w:cs="Consolas"/>
                <w:spacing w:val="-1"/>
                <w:lang w:val="en-US"/>
                <w:rPrChange w:id="1874" w:author="Björn Genfors" w:date="2014-03-28T13:02:00Z">
                  <w:rPr>
                    <w:rFonts w:cs="Consolas"/>
                    <w:spacing w:val="-1"/>
                  </w:rPr>
                </w:rPrChange>
              </w:rPr>
              <w:t>laboratoryOrderOutcome/laboratoryOrderOutcomeBody/analysis/analysisOutcome/outcomeValue</w:t>
            </w:r>
          </w:p>
        </w:tc>
      </w:tr>
      <w:tr w:rsidR="00F7750B" w:rsidRPr="0023722C" w14:paraId="1DC8C294" w14:textId="77777777" w:rsidTr="00CC412F">
        <w:trPr>
          <w:trHeight w:val="397"/>
        </w:trPr>
        <w:tc>
          <w:tcPr>
            <w:tcW w:w="1809" w:type="dxa"/>
            <w:vAlign w:val="center"/>
          </w:tcPr>
          <w:p w14:paraId="1C4D7AEA" w14:textId="0BDBA31C" w:rsidR="00F7750B" w:rsidRPr="003A6D72" w:rsidRDefault="00F7750B" w:rsidP="00CC412F">
            <w:del w:id="1875" w:author="Björn Genfors" w:date="2014-03-28T13:24:00Z">
              <w:r w:rsidRPr="003A6D72" w:rsidDel="00B80999">
                <w:delText>analysisOutcome</w:delText>
              </w:r>
            </w:del>
            <w:ins w:id="1876"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1877" w:author="Björn Genfors" w:date="2014-03-28T13:02:00Z">
                  <w:rPr>
                    <w:rFonts w:cs="Consolas"/>
                    <w:spacing w:val="-1"/>
                  </w:rPr>
                </w:rPrChange>
              </w:rPr>
            </w:pPr>
            <w:r w:rsidRPr="000B0F50">
              <w:rPr>
                <w:rFonts w:cs="Consolas"/>
                <w:spacing w:val="-1"/>
                <w:lang w:val="en-US"/>
                <w:rPrChange w:id="1878" w:author="Björn Genfors" w:date="2014-03-28T13:02:00Z">
                  <w:rPr>
                    <w:rFonts w:cs="Consolas"/>
                    <w:spacing w:val="-1"/>
                  </w:rPr>
                </w:rPrChange>
              </w:rPr>
              <w:t>laboratoryOrderOutcome/laboratoryOrderOutcomeBody/analysis/analysisOutcome/outcomeUnit</w:t>
            </w:r>
          </w:p>
        </w:tc>
      </w:tr>
      <w:tr w:rsidR="00F7750B" w:rsidRPr="0023722C" w14:paraId="5FDB7165" w14:textId="77777777" w:rsidTr="00CC412F">
        <w:trPr>
          <w:trHeight w:val="397"/>
        </w:trPr>
        <w:tc>
          <w:tcPr>
            <w:tcW w:w="1809" w:type="dxa"/>
            <w:vAlign w:val="center"/>
          </w:tcPr>
          <w:p w14:paraId="39DD6043" w14:textId="040D1C34" w:rsidR="00F7750B" w:rsidRPr="00CC412F" w:rsidRDefault="00F7750B" w:rsidP="00CC412F">
            <w:del w:id="1879" w:author="Björn Genfors" w:date="2014-03-28T13:24:00Z">
              <w:r w:rsidRPr="003A6D72" w:rsidDel="00B80999">
                <w:delText>analysisOutcome</w:delText>
              </w:r>
            </w:del>
            <w:ins w:id="1880" w:author="Björn Genfors" w:date="2014-03-28T13:24:00Z">
              <w:r w:rsidR="00B80999">
                <w:lastRenderedPageBreak/>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lastRenderedPageBreak/>
              <w:t xml:space="preserve">Observerat Uppfattat </w:t>
            </w:r>
            <w:r w:rsidRPr="00CC412F">
              <w:rPr>
                <w:rFonts w:ascii="Georgia" w:hAnsi="Georgia" w:cs="Arial"/>
                <w:color w:val="auto"/>
                <w:sz w:val="20"/>
                <w:szCs w:val="20"/>
              </w:rPr>
              <w:lastRenderedPageBreak/>
              <w:t>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1881" w:author="Björn Genfors" w:date="2014-03-28T13:02:00Z">
                  <w:rPr>
                    <w:rFonts w:cs="Consolas"/>
                    <w:spacing w:val="-1"/>
                  </w:rPr>
                </w:rPrChange>
              </w:rPr>
            </w:pPr>
            <w:r w:rsidRPr="000B0F50">
              <w:rPr>
                <w:rFonts w:cs="Consolas"/>
                <w:spacing w:val="-1"/>
                <w:lang w:val="en-US"/>
                <w:rPrChange w:id="1882" w:author="Björn Genfors" w:date="2014-03-28T13:02:00Z">
                  <w:rPr>
                    <w:rFonts w:cs="Consolas"/>
                    <w:spacing w:val="-1"/>
                  </w:rPr>
                </w:rPrChange>
              </w:rPr>
              <w:lastRenderedPageBreak/>
              <w:t>laboratoryOrderOutcome/laboratoryOrderO</w:t>
            </w:r>
            <w:r w:rsidRPr="000B0F50">
              <w:rPr>
                <w:rFonts w:cs="Consolas"/>
                <w:spacing w:val="-1"/>
                <w:lang w:val="en-US"/>
                <w:rPrChange w:id="1883" w:author="Björn Genfors" w:date="2014-03-28T13:02:00Z">
                  <w:rPr>
                    <w:rFonts w:cs="Consolas"/>
                    <w:spacing w:val="-1"/>
                  </w:rPr>
                </w:rPrChange>
              </w:rPr>
              <w:lastRenderedPageBreak/>
              <w:t>utcomeBody/analysis/analysisOutcome/observationTime</w:t>
            </w:r>
          </w:p>
        </w:tc>
      </w:tr>
      <w:tr w:rsidR="00F7750B" w:rsidRPr="0023722C" w14:paraId="1A5B18D8" w14:textId="77777777" w:rsidTr="00CC412F">
        <w:trPr>
          <w:trHeight w:val="397"/>
        </w:trPr>
        <w:tc>
          <w:tcPr>
            <w:tcW w:w="1809" w:type="dxa"/>
            <w:vAlign w:val="center"/>
          </w:tcPr>
          <w:p w14:paraId="009A1C0B" w14:textId="05FF9EC2" w:rsidR="00F7750B" w:rsidRPr="00CC412F" w:rsidRDefault="00F7750B" w:rsidP="00CC412F">
            <w:del w:id="1884" w:author="Björn Genfors" w:date="2014-03-28T13:24:00Z">
              <w:r w:rsidRPr="003A6D72" w:rsidDel="00B80999">
                <w:lastRenderedPageBreak/>
                <w:delText>analysisOutcome</w:delText>
              </w:r>
            </w:del>
            <w:ins w:id="1885"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1886" w:author="Björn Genfors" w:date="2014-03-28T13:02:00Z">
                  <w:rPr>
                    <w:rFonts w:cs="Consolas"/>
                    <w:spacing w:val="-1"/>
                  </w:rPr>
                </w:rPrChange>
              </w:rPr>
            </w:pPr>
            <w:r w:rsidRPr="000B0F50">
              <w:rPr>
                <w:rFonts w:cs="Consolas"/>
                <w:spacing w:val="-1"/>
                <w:lang w:val="en-US"/>
                <w:rPrChange w:id="1887" w:author="Björn Genfors" w:date="2014-03-28T13:02:00Z">
                  <w:rPr>
                    <w:rFonts w:cs="Consolas"/>
                    <w:spacing w:val="-1"/>
                  </w:rPr>
                </w:rPrChange>
              </w:rPr>
              <w:t>laboratoryOrderOutcome/laboratoryOrderOutcomeBody/analysis/analysisOutcome/pathologicalFlag</w:t>
            </w:r>
          </w:p>
        </w:tc>
      </w:tr>
      <w:tr w:rsidR="00F7750B" w:rsidRPr="0023722C" w14:paraId="6114E8B5" w14:textId="77777777" w:rsidTr="00CC412F">
        <w:trPr>
          <w:trHeight w:val="397"/>
        </w:trPr>
        <w:tc>
          <w:tcPr>
            <w:tcW w:w="1809" w:type="dxa"/>
            <w:vAlign w:val="center"/>
          </w:tcPr>
          <w:p w14:paraId="33D4D705" w14:textId="3A7A1DDE" w:rsidR="00F7750B" w:rsidRPr="00CC412F" w:rsidRDefault="00F7750B" w:rsidP="00CC412F">
            <w:del w:id="1888" w:author="Björn Genfors" w:date="2014-03-28T13:24:00Z">
              <w:r w:rsidRPr="003A6D72" w:rsidDel="00B80999">
                <w:delText>analysisOutcome</w:delText>
              </w:r>
            </w:del>
            <w:ins w:id="1889"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1890" w:author="Björn Genfors" w:date="2014-03-28T13:02:00Z">
                  <w:rPr/>
                </w:rPrChange>
              </w:rPr>
            </w:pPr>
            <w:r w:rsidRPr="000B0F50">
              <w:rPr>
                <w:rFonts w:cs="Consolas"/>
                <w:spacing w:val="-1"/>
                <w:lang w:val="en-US"/>
                <w:rPrChange w:id="1891" w:author="Björn Genfors" w:date="2014-03-28T13:02:00Z">
                  <w:rPr>
                    <w:rFonts w:cs="Consolas"/>
                    <w:spacing w:val="-1"/>
                  </w:rPr>
                </w:rPrChange>
              </w:rPr>
              <w:t>laboratoryOrderOutcome/laboratoryOrderOutcomeBody/analysis/analysisOutcome/outcomeDescription</w:t>
            </w:r>
          </w:p>
        </w:tc>
      </w:tr>
      <w:tr w:rsidR="00F7750B" w:rsidRPr="0023722C" w14:paraId="32C85623" w14:textId="77777777" w:rsidTr="00CC412F">
        <w:trPr>
          <w:trHeight w:val="397"/>
        </w:trPr>
        <w:tc>
          <w:tcPr>
            <w:tcW w:w="1809" w:type="dxa"/>
            <w:vAlign w:val="center"/>
          </w:tcPr>
          <w:p w14:paraId="7A305928" w14:textId="79D8999F" w:rsidR="00F7750B" w:rsidRPr="00CC412F" w:rsidRDefault="00F7750B" w:rsidP="00CC412F">
            <w:del w:id="1892" w:author="Björn Genfors" w:date="2014-03-28T13:24:00Z">
              <w:r w:rsidRPr="003A6D72" w:rsidDel="00B80999">
                <w:delText>analysisOutcome</w:delText>
              </w:r>
            </w:del>
            <w:ins w:id="1893"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1894" w:author="Björn Genfors" w:date="2014-03-28T13:02:00Z">
                  <w:rPr>
                    <w:rFonts w:cs="Consolas"/>
                    <w:spacing w:val="-1"/>
                  </w:rPr>
                </w:rPrChange>
              </w:rPr>
            </w:pPr>
            <w:r w:rsidRPr="000B0F50">
              <w:rPr>
                <w:rFonts w:cs="Consolas"/>
                <w:spacing w:val="-1"/>
                <w:lang w:val="en-US"/>
                <w:rPrChange w:id="1895" w:author="Björn Genfors" w:date="2014-03-28T13:02:00Z">
                  <w:rPr>
                    <w:rFonts w:cs="Consolas"/>
                    <w:spacing w:val="-1"/>
                  </w:rPr>
                </w:rPrChange>
              </w:rPr>
              <w:t>laboratoryOrderOutcome/laboratoryOrderOutcomeBody/analysis/analysisOutcome/referenceInterval</w:t>
            </w:r>
          </w:p>
        </w:tc>
      </w:tr>
      <w:tr w:rsidR="00F7750B" w:rsidRPr="0023722C" w14:paraId="32278CED" w14:textId="77777777" w:rsidTr="00CC412F">
        <w:trPr>
          <w:trHeight w:val="397"/>
        </w:trPr>
        <w:tc>
          <w:tcPr>
            <w:tcW w:w="1809" w:type="dxa"/>
            <w:vAlign w:val="center"/>
          </w:tcPr>
          <w:p w14:paraId="4A9D4505" w14:textId="058A7003" w:rsidR="00F7750B" w:rsidRPr="00CC412F" w:rsidRDefault="00F7750B" w:rsidP="00CC412F">
            <w:del w:id="1896" w:author="Björn Genfors" w:date="2014-03-28T13:24:00Z">
              <w:r w:rsidRPr="003A6D72" w:rsidDel="00B80999">
                <w:delText>analysisOutcome</w:delText>
              </w:r>
            </w:del>
            <w:ins w:id="1897"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1898" w:author="Björn Genfors" w:date="2014-03-28T13:02:00Z">
                  <w:rPr>
                    <w:rFonts w:cs="Consolas"/>
                    <w:spacing w:val="-1"/>
                  </w:rPr>
                </w:rPrChange>
              </w:rPr>
            </w:pPr>
            <w:r w:rsidRPr="000B0F50">
              <w:rPr>
                <w:rFonts w:cs="Consolas"/>
                <w:spacing w:val="-1"/>
                <w:lang w:val="en-US"/>
                <w:rPrChange w:id="1899"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1900" w:author="Björn Genfors" w:date="2014-03-28T13:24:00Z">
              <w:r>
                <w:t>O</w:t>
              </w:r>
            </w:ins>
            <w:del w:id="1901" w:author="Björn Genfors" w:date="2014-03-28T13:24:00Z">
              <w:r w:rsidR="00F7750B" w:rsidRPr="00CC412F" w:rsidDel="00B80999">
                <w:delText>o</w:delText>
              </w:r>
            </w:del>
            <w:r w:rsidR="00F7750B" w:rsidRPr="00CC412F">
              <w:t>rder</w:t>
            </w:r>
            <w:ins w:id="1902"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1903" w:author="Björn Genfors" w:date="2014-03-28T13:24:00Z">
              <w:r w:rsidRPr="00CC412F" w:rsidDel="00B80999">
                <w:delText>o</w:delText>
              </w:r>
            </w:del>
            <w:ins w:id="1904" w:author="Björn Genfors" w:date="2014-03-28T13:24:00Z">
              <w:r w:rsidR="00B80999">
                <w:t>O</w:t>
              </w:r>
            </w:ins>
            <w:r w:rsidRPr="00CC412F">
              <w:t>rder</w:t>
            </w:r>
            <w:ins w:id="1905"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1906" w:author="Björn Genfors" w:date="2014-03-28T15:58:00Z"/>
        </w:trPr>
        <w:tc>
          <w:tcPr>
            <w:tcW w:w="1809" w:type="dxa"/>
          </w:tcPr>
          <w:p w14:paraId="1B68484B" w14:textId="77777777" w:rsidR="00323088" w:rsidRDefault="00323088" w:rsidP="00F823FB">
            <w:pPr>
              <w:rPr>
                <w:ins w:id="1907" w:author="Björn Genfors" w:date="2014-03-28T15:58:00Z"/>
                <w:szCs w:val="20"/>
              </w:rPr>
            </w:pPr>
            <w:ins w:id="1908"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1909" w:author="Björn Genfors" w:date="2014-03-28T15:58:00Z"/>
                <w:rFonts w:cs="Arial"/>
                <w:spacing w:val="-1"/>
                <w:szCs w:val="20"/>
              </w:rPr>
            </w:pPr>
            <w:ins w:id="1910"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1911" w:author="Björn Genfors" w:date="2014-03-28T15:58:00Z"/>
                <w:szCs w:val="20"/>
                <w:lang w:val="en-US"/>
              </w:rPr>
            </w:pPr>
            <w:ins w:id="1912" w:author="Björn Genfors" w:date="2014-03-28T15:58:00Z">
              <w:r>
                <w:rPr>
                  <w:szCs w:val="20"/>
                  <w:lang w:val="en-US"/>
                </w:rPr>
                <w:t>result</w:t>
              </w:r>
            </w:ins>
          </w:p>
        </w:tc>
      </w:tr>
      <w:tr w:rsidR="00323088" w:rsidRPr="00A214E4" w14:paraId="6093DCE0" w14:textId="77777777" w:rsidTr="00F823FB">
        <w:trPr>
          <w:trHeight w:val="397"/>
          <w:ins w:id="1913" w:author="Björn Genfors" w:date="2014-03-28T15:58:00Z"/>
        </w:trPr>
        <w:tc>
          <w:tcPr>
            <w:tcW w:w="1809" w:type="dxa"/>
          </w:tcPr>
          <w:p w14:paraId="32912217" w14:textId="77777777" w:rsidR="00323088" w:rsidRPr="004F7E80" w:rsidRDefault="00323088" w:rsidP="00F823FB">
            <w:pPr>
              <w:rPr>
                <w:ins w:id="1914" w:author="Björn Genfors" w:date="2014-03-28T15:58:00Z"/>
                <w:rFonts w:cs="Arial"/>
                <w:szCs w:val="20"/>
              </w:rPr>
            </w:pPr>
            <w:ins w:id="1915"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1916" w:author="Björn Genfors" w:date="2014-03-28T15:58:00Z"/>
                <w:rFonts w:cs="Arial"/>
                <w:spacing w:val="-1"/>
                <w:szCs w:val="20"/>
              </w:rPr>
            </w:pPr>
            <w:ins w:id="1917"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1918" w:author="Björn Genfors" w:date="2014-03-28T15:58:00Z"/>
                <w:szCs w:val="20"/>
                <w:lang w:val="en-US"/>
              </w:rPr>
            </w:pPr>
            <w:ins w:id="1919"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1920" w:author="Björn Genfors" w:date="2014-03-28T15:58:00Z"/>
        </w:trPr>
        <w:tc>
          <w:tcPr>
            <w:tcW w:w="1809" w:type="dxa"/>
          </w:tcPr>
          <w:p w14:paraId="238D7A5C" w14:textId="77777777" w:rsidR="00323088" w:rsidRPr="004F7E80" w:rsidRDefault="00323088" w:rsidP="00F823FB">
            <w:pPr>
              <w:rPr>
                <w:ins w:id="1921" w:author="Björn Genfors" w:date="2014-03-28T15:58:00Z"/>
                <w:rFonts w:cs="Arial"/>
                <w:szCs w:val="20"/>
              </w:rPr>
            </w:pPr>
            <w:ins w:id="1922"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1923" w:author="Björn Genfors" w:date="2014-03-28T15:58:00Z"/>
                <w:rFonts w:cs="Arial"/>
                <w:spacing w:val="-1"/>
                <w:szCs w:val="20"/>
              </w:rPr>
            </w:pPr>
            <w:ins w:id="1924"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1925" w:author="Björn Genfors" w:date="2014-03-28T15:58:00Z"/>
                <w:szCs w:val="20"/>
                <w:lang w:val="en-US"/>
              </w:rPr>
            </w:pPr>
            <w:ins w:id="1926"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1927" w:author="Björn Genfors" w:date="2014-03-28T15:58:00Z"/>
        </w:trPr>
        <w:tc>
          <w:tcPr>
            <w:tcW w:w="1809" w:type="dxa"/>
          </w:tcPr>
          <w:p w14:paraId="53DA33A9" w14:textId="77777777" w:rsidR="00323088" w:rsidRPr="004F7E80" w:rsidRDefault="00323088" w:rsidP="00F823FB">
            <w:pPr>
              <w:rPr>
                <w:ins w:id="1928" w:author="Björn Genfors" w:date="2014-03-28T15:58:00Z"/>
                <w:rFonts w:cs="Arial"/>
                <w:szCs w:val="20"/>
              </w:rPr>
            </w:pPr>
            <w:ins w:id="1929"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1930" w:author="Björn Genfors" w:date="2014-03-28T15:58:00Z"/>
                <w:rFonts w:cs="Arial"/>
                <w:spacing w:val="-1"/>
                <w:szCs w:val="20"/>
              </w:rPr>
            </w:pPr>
            <w:ins w:id="1931"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1932" w:author="Björn Genfors" w:date="2014-03-28T15:58:00Z"/>
                <w:szCs w:val="20"/>
              </w:rPr>
            </w:pPr>
            <w:ins w:id="1933"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1934" w:author="Björn Genfors" w:date="2014-03-28T15:58:00Z"/>
        </w:trPr>
        <w:tc>
          <w:tcPr>
            <w:tcW w:w="1809" w:type="dxa"/>
          </w:tcPr>
          <w:p w14:paraId="28DAC4F0" w14:textId="77777777" w:rsidR="00323088" w:rsidRPr="004F7E80" w:rsidRDefault="00323088" w:rsidP="00F823FB">
            <w:pPr>
              <w:rPr>
                <w:ins w:id="1935" w:author="Björn Genfors" w:date="2014-03-28T15:58:00Z"/>
                <w:rFonts w:cs="Arial"/>
                <w:szCs w:val="20"/>
              </w:rPr>
            </w:pPr>
            <w:ins w:id="1936" w:author="Björn Genfors" w:date="2014-03-28T15:58:00Z">
              <w:r>
                <w:rPr>
                  <w:rFonts w:cs="Arial"/>
                  <w:szCs w:val="20"/>
                </w:rPr>
                <w:t>ResultType.</w:t>
              </w:r>
              <w:r w:rsidRPr="004F7E80">
                <w:rPr>
                  <w:rFonts w:cs="Arial"/>
                  <w:szCs w:val="20"/>
                </w:rPr>
                <w:t>logId</w:t>
              </w:r>
            </w:ins>
          </w:p>
        </w:tc>
        <w:tc>
          <w:tcPr>
            <w:tcW w:w="2977" w:type="dxa"/>
          </w:tcPr>
          <w:p w14:paraId="6BC20147" w14:textId="77777777" w:rsidR="00323088" w:rsidRPr="00A76D6C" w:rsidRDefault="00323088" w:rsidP="00F823FB">
            <w:pPr>
              <w:rPr>
                <w:ins w:id="1937" w:author="Björn Genfors" w:date="2014-03-28T15:58:00Z"/>
                <w:rFonts w:cs="Arial"/>
                <w:spacing w:val="-1"/>
                <w:szCs w:val="20"/>
              </w:rPr>
            </w:pPr>
            <w:ins w:id="1938"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1939" w:author="Björn Genfors" w:date="2014-03-28T15:58:00Z"/>
                <w:szCs w:val="20"/>
              </w:rPr>
            </w:pPr>
            <w:ins w:id="1940"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1941" w:author="Björn Genfors" w:date="2014-03-28T15:58:00Z"/>
        </w:trPr>
        <w:tc>
          <w:tcPr>
            <w:tcW w:w="1809" w:type="dxa"/>
          </w:tcPr>
          <w:p w14:paraId="58C22299" w14:textId="77777777" w:rsidR="00323088" w:rsidRPr="004F7E80" w:rsidRDefault="00323088" w:rsidP="00F823FB">
            <w:pPr>
              <w:rPr>
                <w:ins w:id="1942" w:author="Björn Genfors" w:date="2014-03-28T15:58:00Z"/>
                <w:rFonts w:cs="Arial"/>
                <w:szCs w:val="20"/>
              </w:rPr>
            </w:pPr>
            <w:ins w:id="1943"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1944" w:author="Björn Genfors" w:date="2014-03-28T15:58:00Z"/>
                <w:rFonts w:cs="Arial"/>
                <w:spacing w:val="-1"/>
                <w:szCs w:val="20"/>
              </w:rPr>
            </w:pPr>
            <w:ins w:id="1945"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1946" w:author="Björn Genfors" w:date="2014-03-28T15:58:00Z"/>
                <w:szCs w:val="20"/>
              </w:rPr>
            </w:pPr>
            <w:ins w:id="1947"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1948" w:name="_Toc384035830"/>
      <w:r>
        <w:lastRenderedPageBreak/>
        <w:t>GetECGOutcome</w:t>
      </w:r>
      <w:bookmarkEnd w:id="1948"/>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1949" w:author="Björn Genfors" w:date="2014-03-31T09:03:00Z">
        <w:r w:rsidRPr="003A6D72" w:rsidDel="00F81D11">
          <w:rPr>
            <w:noProof/>
            <w:spacing w:val="-1"/>
            <w:lang w:eastAsia="sv-SE"/>
            <w:rPrChange w:id="1950">
              <w:rPr>
                <w:noProof/>
                <w:lang w:eastAsia="sv-SE"/>
              </w:rPr>
            </w:rPrChange>
          </w:rPr>
          <w:lastRenderedPageBreak/>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1951" w:author="Björn Genfors" w:date="2014-03-31T09:03:00Z">
        <w:r w:rsidR="00F81D11">
          <w:rPr>
            <w:noProof/>
            <w:spacing w:val="-1"/>
            <w:lang w:eastAsia="sv-SE"/>
            <w:rPrChange w:id="1952">
              <w:rPr>
                <w:noProof/>
                <w:lang w:eastAsia="sv-SE"/>
              </w:rPr>
            </w:rPrChange>
          </w:rPr>
          <w:lastRenderedPageBreak/>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1953">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23722C"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23722C"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23722C"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23722C"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23722C"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23722C"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1954" w:author="Björn Genfors" w:date="2014-03-28T13:27:00Z">
            <w:tblPrEx>
              <w:tblW w:w="8897" w:type="dxa"/>
              <w:tblLayout w:type="fixed"/>
            </w:tblPrEx>
          </w:tblPrExChange>
        </w:tblPrEx>
        <w:trPr>
          <w:trHeight w:val="397"/>
          <w:trPrChange w:id="1955" w:author="Björn Genfors" w:date="2014-03-28T13:27:00Z">
            <w:trPr>
              <w:trHeight w:val="397"/>
            </w:trPr>
          </w:trPrChange>
        </w:trPr>
        <w:tc>
          <w:tcPr>
            <w:tcW w:w="1809" w:type="dxa"/>
            <w:shd w:val="clear" w:color="auto" w:fill="D9D9D9" w:themeFill="background1" w:themeFillShade="D9"/>
            <w:vAlign w:val="center"/>
            <w:tcPrChange w:id="1956"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1957"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1958"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23722C"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w:t>
            </w:r>
            <w:r>
              <w:lastRenderedPageBreak/>
              <w:t>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lastRenderedPageBreak/>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w:t>
            </w:r>
            <w:r w:rsidRPr="00100F5C">
              <w:rPr>
                <w:lang w:val="en-US"/>
              </w:rPr>
              <w:lastRenderedPageBreak/>
              <w:t>me</w:t>
            </w:r>
          </w:p>
        </w:tc>
      </w:tr>
      <w:tr w:rsidR="00CF5277" w:rsidRPr="0023722C" w14:paraId="169B7337" w14:textId="77777777" w:rsidTr="002B0265">
        <w:trPr>
          <w:trHeight w:val="397"/>
        </w:trPr>
        <w:tc>
          <w:tcPr>
            <w:tcW w:w="1809" w:type="dxa"/>
            <w:vAlign w:val="center"/>
          </w:tcPr>
          <w:p w14:paraId="246BC64A" w14:textId="77777777" w:rsidR="00CF5277" w:rsidRPr="00F2299A" w:rsidRDefault="00CF5277" w:rsidP="006B6063">
            <w:r>
              <w:lastRenderedPageBreak/>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23722C"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23722C"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23722C"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23722C"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23722C"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23722C"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23722C"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23722C"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23722C"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23722C"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23722C"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1959" w:author="Björn Genfors" w:date="2014-03-28T13:27:00Z">
              <w:r w:rsidDel="00F57CA0">
                <w:rPr>
                  <w:lang w:val="en-US"/>
                </w:rPr>
                <w:delText>LegalAuthenticator</w:delText>
              </w:r>
            </w:del>
            <w:ins w:id="1960" w:author="Björn Genfors" w:date="2014-03-28T13:29:00Z">
              <w:r w:rsidR="00F57CA0">
                <w:rPr>
                  <w:lang w:val="en-US"/>
                </w:rPr>
                <w:t>A</w:t>
              </w:r>
            </w:ins>
            <w:ins w:id="1961" w:author="Björn Genfors" w:date="2014-03-28T13:27:00Z">
              <w:r w:rsidR="00F57CA0">
                <w:rPr>
                  <w:lang w:val="en-US"/>
                </w:rPr>
                <w:t>ttested</w:t>
              </w:r>
            </w:ins>
            <w:r w:rsidRPr="00296E5F">
              <w:rPr>
                <w:lang w:val="en-US"/>
              </w:rPr>
              <w:t>/signatureTime</w:t>
            </w:r>
          </w:p>
        </w:tc>
      </w:tr>
      <w:tr w:rsidR="00CF5277" w:rsidRPr="0023722C"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w:t>
            </w:r>
            <w:r>
              <w:lastRenderedPageBreak/>
              <w:t>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lastRenderedPageBreak/>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62" w:author="Björn Genfors" w:date="2014-03-28T13:29:00Z">
              <w:r w:rsidDel="00F57CA0">
                <w:rPr>
                  <w:lang w:val="en-US"/>
                </w:rPr>
                <w:delText>LegalAuthenticator</w:delText>
              </w:r>
            </w:del>
            <w:ins w:id="1963" w:author="Björn Genfors" w:date="2014-03-28T13:29:00Z">
              <w:r w:rsidR="00F57CA0">
                <w:rPr>
                  <w:lang w:val="en-US"/>
                </w:rPr>
                <w:t>Attested</w:t>
              </w:r>
            </w:ins>
            <w:r w:rsidRPr="00100F5C">
              <w:rPr>
                <w:lang w:val="en-US"/>
              </w:rPr>
              <w:t>/legalAuthenticat</w:t>
            </w:r>
            <w:r w:rsidRPr="00100F5C">
              <w:rPr>
                <w:lang w:val="en-US"/>
              </w:rPr>
              <w:lastRenderedPageBreak/>
              <w:t>orHSAId</w:t>
            </w:r>
          </w:p>
        </w:tc>
      </w:tr>
      <w:tr w:rsidR="00CF5277" w:rsidRPr="0023722C" w14:paraId="0C67414A" w14:textId="77777777" w:rsidTr="002B0265">
        <w:trPr>
          <w:trHeight w:val="397"/>
        </w:trPr>
        <w:tc>
          <w:tcPr>
            <w:tcW w:w="1809" w:type="dxa"/>
            <w:vAlign w:val="center"/>
          </w:tcPr>
          <w:p w14:paraId="2F014394" w14:textId="77777777" w:rsidR="00CF5277" w:rsidRPr="00F2299A" w:rsidRDefault="00CF5277" w:rsidP="006B6063">
            <w:r>
              <w:lastRenderedPageBreak/>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64" w:author="Björn Genfors" w:date="2014-03-28T13:29:00Z">
              <w:r w:rsidDel="00F57CA0">
                <w:rPr>
                  <w:lang w:val="en-US"/>
                </w:rPr>
                <w:delText>LegalAuthenticator</w:delText>
              </w:r>
            </w:del>
            <w:ins w:id="1965" w:author="Björn Genfors" w:date="2014-03-28T13:29:00Z">
              <w:r w:rsidR="00F57CA0">
                <w:rPr>
                  <w:lang w:val="en-US"/>
                </w:rPr>
                <w:t>Attested</w:t>
              </w:r>
            </w:ins>
            <w:r w:rsidRPr="00100F5C">
              <w:rPr>
                <w:lang w:val="en-US"/>
              </w:rPr>
              <w:t>/legalAuthenticatorName</w:t>
            </w:r>
          </w:p>
        </w:tc>
      </w:tr>
      <w:tr w:rsidR="00CF5277" w:rsidRPr="0023722C"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1966" w:author="Björn Genfors" w:date="2014-03-28T13:29:00Z">
              <w:r w:rsidDel="00F57CA0">
                <w:rPr>
                  <w:lang w:val="en-US"/>
                </w:rPr>
                <w:delText>LegalAuthenticator</w:delText>
              </w:r>
            </w:del>
            <w:ins w:id="1967"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23722C"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23722C"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23722C"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23722C"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23722C"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23722C"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23722C"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23722C"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23722C"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23722C"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 xml:space="preserve">relaterad </w:t>
            </w:r>
            <w:r w:rsidRPr="006F2DD6">
              <w:rPr>
                <w:rFonts w:cs="Arial"/>
              </w:rPr>
              <w:lastRenderedPageBreak/>
              <w:t>information typ</w:t>
            </w:r>
          </w:p>
        </w:tc>
        <w:tc>
          <w:tcPr>
            <w:tcW w:w="4111" w:type="dxa"/>
          </w:tcPr>
          <w:p w14:paraId="1E48A457" w14:textId="01BD444C" w:rsidR="00CF5277" w:rsidRPr="000B0F50" w:rsidRDefault="00CF5277" w:rsidP="00DB2624">
            <w:pPr>
              <w:rPr>
                <w:lang w:val="en-US"/>
                <w:rPrChange w:id="1968" w:author="Björn Genfors" w:date="2014-03-28T13:02:00Z">
                  <w:rPr/>
                </w:rPrChange>
              </w:rPr>
            </w:pPr>
            <w:r>
              <w:rPr>
                <w:lang w:val="en-US"/>
              </w:rPr>
              <w:lastRenderedPageBreak/>
              <w:t>EcgOutcome</w:t>
            </w:r>
            <w:r w:rsidRPr="000B0F50">
              <w:rPr>
                <w:lang w:val="en-US"/>
                <w:rPrChange w:id="1969" w:author="Björn Genfors" w:date="2014-03-28T13:02:00Z">
                  <w:rPr/>
                </w:rPrChange>
              </w:rPr>
              <w:t>/</w:t>
            </w:r>
            <w:r>
              <w:rPr>
                <w:lang w:val="en-US"/>
              </w:rPr>
              <w:t>EcgOutcomeBody</w:t>
            </w:r>
            <w:r w:rsidRPr="000B0F50">
              <w:rPr>
                <w:lang w:val="en-US"/>
                <w:rPrChange w:id="1970" w:author="Björn Genfors" w:date="2014-03-28T13:02:00Z">
                  <w:rPr/>
                </w:rPrChange>
              </w:rPr>
              <w:t>/EcgRecording/EcgData/mediaType</w:t>
            </w:r>
          </w:p>
        </w:tc>
      </w:tr>
      <w:tr w:rsidR="00CF5277" w:rsidRPr="0023722C" w14:paraId="4C740905" w14:textId="77777777" w:rsidTr="002B0265">
        <w:trPr>
          <w:trHeight w:val="397"/>
        </w:trPr>
        <w:tc>
          <w:tcPr>
            <w:tcW w:w="1809" w:type="dxa"/>
          </w:tcPr>
          <w:p w14:paraId="0C0CC7DA" w14:textId="310EC1CD" w:rsidR="00CF5277" w:rsidRPr="00F2299A" w:rsidRDefault="00CF5277" w:rsidP="004B5EB7">
            <w:r>
              <w:lastRenderedPageBreak/>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23722C"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1971" w:author="Björn Genfors" w:date="2014-03-28T13:02:00Z">
                  <w:rPr/>
                </w:rPrChange>
              </w:rPr>
              <w:t>/</w:t>
            </w:r>
            <w:r>
              <w:rPr>
                <w:lang w:val="en-US"/>
              </w:rPr>
              <w:t>EcgOutcomeBody</w:t>
            </w:r>
            <w:r w:rsidRPr="000B0F50">
              <w:rPr>
                <w:lang w:val="en-US"/>
                <w:rPrChange w:id="1972" w:author="Björn Genfors" w:date="2014-03-28T13:02:00Z">
                  <w:rPr/>
                </w:rPrChange>
              </w:rPr>
              <w:t>/EcgRecording/EcgData/reference</w:t>
            </w:r>
          </w:p>
        </w:tc>
      </w:tr>
      <w:tr w:rsidR="00CF5277" w:rsidRPr="0023722C"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23722C"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23722C"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lastRenderedPageBreak/>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Rubrik3"/>
      </w:pPr>
      <w:bookmarkStart w:id="1973" w:name="_Toc384035831"/>
      <w:r>
        <w:lastRenderedPageBreak/>
        <w:t>GetImagingOutcome</w:t>
      </w:r>
      <w:bookmarkEnd w:id="1973"/>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1974" w:author="Björn Genfors" w:date="2014-03-28T16:24:00Z">
        <w:r w:rsidRPr="003A6D72" w:rsidDel="00D203BA">
          <w:rPr>
            <w:noProof/>
            <w:spacing w:val="-1"/>
            <w:lang w:eastAsia="sv-SE"/>
            <w:rPrChange w:id="1975">
              <w:rPr>
                <w:noProof/>
                <w:lang w:eastAsia="sv-SE"/>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1976" w:author="Björn Genfors" w:date="2014-03-28T16:24:00Z">
        <w:r w:rsidR="00D203BA">
          <w:rPr>
            <w:noProof/>
            <w:spacing w:val="-1"/>
            <w:lang w:eastAsia="sv-SE"/>
            <w:rPrChange w:id="1977">
              <w:rPr>
                <w:noProof/>
                <w:lang w:eastAsia="sv-SE"/>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4">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lastRenderedPageBreak/>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23722C"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23722C"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23722C"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23722C"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23722C"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23722C"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lastRenderedPageBreak/>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23722C"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23722C"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23722C"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23722C"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23722C"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23722C"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23722C"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w:t>
            </w:r>
            <w:r w:rsidR="00FE3D2C" w:rsidRPr="00100F5C">
              <w:rPr>
                <w:lang w:val="en-US"/>
              </w:rPr>
              <w:lastRenderedPageBreak/>
              <w:t>SAId</w:t>
            </w:r>
          </w:p>
        </w:tc>
      </w:tr>
      <w:tr w:rsidR="00FE3D2C" w:rsidRPr="0023722C" w14:paraId="0F5575C9" w14:textId="77777777" w:rsidTr="006B6063">
        <w:trPr>
          <w:trHeight w:val="397"/>
        </w:trPr>
        <w:tc>
          <w:tcPr>
            <w:tcW w:w="1809" w:type="dxa"/>
            <w:vAlign w:val="center"/>
          </w:tcPr>
          <w:p w14:paraId="45F1471C" w14:textId="77777777" w:rsidR="00FE3D2C" w:rsidRPr="00F2299A" w:rsidRDefault="00FE3D2C" w:rsidP="006B6063">
            <w:r>
              <w:lastRenderedPageBreak/>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23722C"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23722C"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23722C"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23722C"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23722C"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23722C"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23722C"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23722C"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lastRenderedPageBreak/>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23722C"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1978" w:author="Björn Genfors" w:date="2014-03-28T13:02:00Z">
                  <w:rPr/>
                </w:rPrChange>
              </w:rPr>
              <w:t>ImagingOutcome</w:t>
            </w:r>
            <w:r w:rsidR="00FE3D2C" w:rsidRPr="000B0F50">
              <w:rPr>
                <w:lang w:val="en-US"/>
                <w:rPrChange w:id="1979" w:author="Björn Genfors" w:date="2014-03-28T13:02:00Z">
                  <w:rPr/>
                </w:rPrChange>
              </w:rPr>
              <w:t>/</w:t>
            </w:r>
            <w:r w:rsidR="00FB7B9E" w:rsidRPr="000B0F50">
              <w:rPr>
                <w:lang w:val="en-US"/>
                <w:rPrChange w:id="1980" w:author="Björn Genfors" w:date="2014-03-28T13:02:00Z">
                  <w:rPr/>
                </w:rPrChange>
              </w:rPr>
              <w:t>ImagingOutcomeBody</w:t>
            </w:r>
            <w:r w:rsidR="00FE3D2C" w:rsidRPr="000B0F50">
              <w:rPr>
                <w:lang w:val="en-US"/>
                <w:rPrChange w:id="1981" w:author="Björn Genfors" w:date="2014-03-28T13:02:00Z">
                  <w:rPr/>
                </w:rPrChange>
              </w:rPr>
              <w:t>/</w:t>
            </w:r>
            <w:r w:rsidR="006736AE" w:rsidRPr="000B0F50">
              <w:rPr>
                <w:lang w:val="en-US"/>
                <w:rPrChange w:id="1982" w:author="Björn Genfors" w:date="2014-03-28T13:02:00Z">
                  <w:rPr/>
                </w:rPrChange>
              </w:rPr>
              <w:t>ImageRecording</w:t>
            </w:r>
            <w:r w:rsidR="00FE3D2C" w:rsidRPr="000B0F50">
              <w:rPr>
                <w:lang w:val="en-US"/>
                <w:rPrChange w:id="1983" w:author="Björn Genfors" w:date="2014-03-28T13:02:00Z">
                  <w:rPr/>
                </w:rPrChange>
              </w:rPr>
              <w:t>/</w:t>
            </w:r>
            <w:r w:rsidR="006736AE" w:rsidRPr="000B0F50">
              <w:rPr>
                <w:szCs w:val="20"/>
                <w:lang w:val="en-US"/>
                <w:rPrChange w:id="1984" w:author="Björn Genfors" w:date="2014-03-28T13:02:00Z">
                  <w:rPr>
                    <w:szCs w:val="20"/>
                  </w:rPr>
                </w:rPrChange>
              </w:rPr>
              <w:t>ImageDicomData</w:t>
            </w:r>
            <w:r w:rsidR="00FE3D2C" w:rsidRPr="000B0F50">
              <w:rPr>
                <w:szCs w:val="20"/>
                <w:lang w:val="en-US"/>
                <w:rPrChange w:id="1985" w:author="Björn Genfors" w:date="2014-03-28T13:02:00Z">
                  <w:rPr>
                    <w:szCs w:val="20"/>
                  </w:rPr>
                </w:rPrChange>
              </w:rPr>
              <w:t>/</w:t>
            </w:r>
            <w:r w:rsidR="006A1DB6" w:rsidRPr="000B0F50">
              <w:rPr>
                <w:szCs w:val="20"/>
                <w:lang w:val="en-US"/>
                <w:rPrChange w:id="1986" w:author="Björn Genfors" w:date="2014-03-28T13:02:00Z">
                  <w:rPr>
                    <w:szCs w:val="20"/>
                  </w:rPr>
                </w:rPrChange>
              </w:rPr>
              <w:t>dicom</w:t>
            </w:r>
            <w:r w:rsidR="00FE3D2C" w:rsidRPr="000B0F50">
              <w:rPr>
                <w:szCs w:val="20"/>
                <w:lang w:val="en-US"/>
                <w:rPrChange w:id="1987" w:author="Björn Genfors" w:date="2014-03-28T13:02:00Z">
                  <w:rPr>
                    <w:szCs w:val="20"/>
                  </w:rPr>
                </w:rPrChange>
              </w:rPr>
              <w:t>SOP</w:t>
            </w:r>
          </w:p>
        </w:tc>
      </w:tr>
      <w:tr w:rsidR="00FE3D2C" w:rsidRPr="0023722C"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23722C"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23722C"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23722C"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23722C"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1988" w:author="Björn Genfors" w:date="2014-03-28T13:02:00Z">
                  <w:rPr/>
                </w:rPrChange>
              </w:rPr>
              <w:t>ImagingOutcome</w:t>
            </w:r>
            <w:r w:rsidR="00FE3D2C" w:rsidRPr="000B0F50">
              <w:rPr>
                <w:lang w:val="en-US"/>
                <w:rPrChange w:id="1989" w:author="Björn Genfors" w:date="2014-03-28T13:02:00Z">
                  <w:rPr/>
                </w:rPrChange>
              </w:rPr>
              <w:t>/</w:t>
            </w:r>
            <w:r w:rsidR="00FB7B9E" w:rsidRPr="000B0F50">
              <w:rPr>
                <w:lang w:val="en-US"/>
                <w:rPrChange w:id="1990" w:author="Björn Genfors" w:date="2014-03-28T13:02:00Z">
                  <w:rPr/>
                </w:rPrChange>
              </w:rPr>
              <w:t>ImagingOutcomeBody</w:t>
            </w:r>
            <w:r w:rsidR="00FE3D2C" w:rsidRPr="000B0F50">
              <w:rPr>
                <w:lang w:val="en-US"/>
                <w:rPrChange w:id="1991" w:author="Björn Genfors" w:date="2014-03-28T13:02:00Z">
                  <w:rPr/>
                </w:rPrChange>
              </w:rPr>
              <w:t>/</w:t>
            </w:r>
            <w:r w:rsidR="006736AE" w:rsidRPr="000B0F50">
              <w:rPr>
                <w:lang w:val="en-US"/>
                <w:rPrChange w:id="1992" w:author="Björn Genfors" w:date="2014-03-28T13:02:00Z">
                  <w:rPr/>
                </w:rPrChange>
              </w:rPr>
              <w:t>ImageRecording</w:t>
            </w:r>
            <w:r w:rsidR="00FE3D2C" w:rsidRPr="000B0F50">
              <w:rPr>
                <w:lang w:val="en-US"/>
                <w:rPrChange w:id="1993" w:author="Björn Genfors" w:date="2014-03-28T13:02:00Z">
                  <w:rPr/>
                </w:rPrChange>
              </w:rPr>
              <w:t xml:space="preserve"> </w:t>
            </w:r>
            <w:r w:rsidR="006736AE" w:rsidRPr="000B0F50">
              <w:rPr>
                <w:lang w:val="en-US"/>
                <w:rPrChange w:id="1994" w:author="Björn Genfors" w:date="2014-03-28T13:02:00Z">
                  <w:rPr/>
                </w:rPrChange>
              </w:rPr>
              <w:t>ModalityData</w:t>
            </w:r>
            <w:r w:rsidR="00FE3D2C" w:rsidRPr="000B0F50">
              <w:rPr>
                <w:lang w:val="en-US"/>
                <w:rPrChange w:id="1995" w:author="Björn Genfors" w:date="2014-03-28T13:02:00Z">
                  <w:rPr/>
                </w:rPrChange>
              </w:rPr>
              <w:t>/modelName</w:t>
            </w:r>
          </w:p>
        </w:tc>
      </w:tr>
      <w:tr w:rsidR="00FE3D2C" w:rsidRPr="0023722C"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23722C"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1996" w:author="Björn Genfors" w:date="2014-03-28T13:02:00Z">
                  <w:rPr/>
                </w:rPrChange>
              </w:rPr>
            </w:pPr>
            <w:r w:rsidRPr="000B0F50">
              <w:rPr>
                <w:lang w:val="en-US"/>
                <w:rPrChange w:id="1997" w:author="Björn Genfors" w:date="2014-03-28T13:02:00Z">
                  <w:rPr/>
                </w:rPrChange>
              </w:rPr>
              <w:t>ImagingOutcome</w:t>
            </w:r>
            <w:r w:rsidR="00FE3D2C" w:rsidRPr="000B0F50">
              <w:rPr>
                <w:lang w:val="en-US"/>
                <w:rPrChange w:id="1998" w:author="Björn Genfors" w:date="2014-03-28T13:02:00Z">
                  <w:rPr/>
                </w:rPrChange>
              </w:rPr>
              <w:t>/</w:t>
            </w:r>
            <w:r w:rsidR="00FB7B9E" w:rsidRPr="000B0F50">
              <w:rPr>
                <w:lang w:val="en-US"/>
                <w:rPrChange w:id="1999" w:author="Björn Genfors" w:date="2014-03-28T13:02:00Z">
                  <w:rPr/>
                </w:rPrChange>
              </w:rPr>
              <w:t>ImagingOutcomeBody</w:t>
            </w:r>
            <w:r w:rsidR="00FE3D2C" w:rsidRPr="000B0F50">
              <w:rPr>
                <w:lang w:val="en-US"/>
                <w:rPrChange w:id="2000" w:author="Björn Genfors" w:date="2014-03-28T13:02:00Z">
                  <w:rPr/>
                </w:rPrChange>
              </w:rPr>
              <w:t>/</w:t>
            </w:r>
            <w:r w:rsidR="006736AE" w:rsidRPr="000B0F50">
              <w:rPr>
                <w:lang w:val="en-US"/>
                <w:rPrChange w:id="2001" w:author="Björn Genfors" w:date="2014-03-28T13:02:00Z">
                  <w:rPr/>
                </w:rPrChange>
              </w:rPr>
              <w:t>ImageRecording</w:t>
            </w:r>
            <w:r w:rsidR="00FE3D2C" w:rsidRPr="000B0F50">
              <w:rPr>
                <w:lang w:val="en-US"/>
                <w:rPrChange w:id="2002" w:author="Björn Genfors" w:date="2014-03-28T13:02:00Z">
                  <w:rPr/>
                </w:rPrChange>
              </w:rPr>
              <w:t>/</w:t>
            </w:r>
            <w:r w:rsidR="006736AE" w:rsidRPr="000B0F50">
              <w:rPr>
                <w:lang w:val="en-US"/>
                <w:rPrChange w:id="2003" w:author="Björn Genfors" w:date="2014-03-28T13:02:00Z">
                  <w:rPr/>
                </w:rPrChange>
              </w:rPr>
              <w:t>ModalityData</w:t>
            </w:r>
            <w:r w:rsidR="00FE3D2C" w:rsidRPr="000B0F50">
              <w:rPr>
                <w:lang w:val="en-US"/>
                <w:rPrChange w:id="2004" w:author="Björn Genfors" w:date="2014-03-28T13:02:00Z">
                  <w:rPr/>
                </w:rPrChange>
              </w:rPr>
              <w:t>/softwareVersion</w:t>
            </w:r>
          </w:p>
        </w:tc>
      </w:tr>
      <w:tr w:rsidR="00FE3D2C" w:rsidRPr="0023722C"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23722C"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23722C"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23722C"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23722C"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lastRenderedPageBreak/>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23722C"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23722C"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23722C"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005" w:author="Björn Genfors" w:date="2014-03-28T13:02:00Z">
                  <w:rPr/>
                </w:rPrChange>
              </w:rPr>
            </w:pPr>
            <w:r w:rsidRPr="000B0F50">
              <w:rPr>
                <w:lang w:val="en-US"/>
                <w:rPrChange w:id="2006" w:author="Björn Genfors" w:date="2014-03-28T13:02:00Z">
                  <w:rPr/>
                </w:rPrChange>
              </w:rPr>
              <w:t>ImagingOutcome</w:t>
            </w:r>
            <w:r w:rsidR="00FE3D2C" w:rsidRPr="000B0F50">
              <w:rPr>
                <w:lang w:val="en-US"/>
                <w:rPrChange w:id="2007" w:author="Björn Genfors" w:date="2014-03-28T13:02:00Z">
                  <w:rPr/>
                </w:rPrChange>
              </w:rPr>
              <w:t>/</w:t>
            </w:r>
            <w:r w:rsidR="00FB7B9E" w:rsidRPr="000B0F50">
              <w:rPr>
                <w:lang w:val="en-US"/>
                <w:rPrChange w:id="2008" w:author="Björn Genfors" w:date="2014-03-28T13:02:00Z">
                  <w:rPr/>
                </w:rPrChange>
              </w:rPr>
              <w:t>ImagingOutcomeBody</w:t>
            </w:r>
            <w:r w:rsidR="00FE3D2C" w:rsidRPr="000B0F50">
              <w:rPr>
                <w:lang w:val="en-US"/>
                <w:rPrChange w:id="2009" w:author="Björn Genfors" w:date="2014-03-28T13:02:00Z">
                  <w:rPr/>
                </w:rPrChange>
              </w:rPr>
              <w:t>/</w:t>
            </w:r>
            <w:r w:rsidR="006736AE" w:rsidRPr="000B0F50">
              <w:rPr>
                <w:lang w:val="en-US"/>
                <w:rPrChange w:id="2010" w:author="Björn Genfors" w:date="2014-03-28T13:02:00Z">
                  <w:rPr/>
                </w:rPrChange>
              </w:rPr>
              <w:t>ImageRecording</w:t>
            </w:r>
            <w:r w:rsidR="00FE3D2C" w:rsidRPr="000B0F50">
              <w:rPr>
                <w:lang w:val="en-US"/>
                <w:rPrChange w:id="2011" w:author="Björn Genfors" w:date="2014-03-28T13:02:00Z">
                  <w:rPr/>
                </w:rPrChange>
              </w:rPr>
              <w:t>/</w:t>
            </w:r>
            <w:r w:rsidR="006736AE" w:rsidRPr="000B0F50">
              <w:rPr>
                <w:lang w:val="en-US"/>
                <w:rPrChange w:id="2012" w:author="Björn Genfors" w:date="2014-03-28T13:02:00Z">
                  <w:rPr/>
                </w:rPrChange>
              </w:rPr>
              <w:t>ImageStructuredData</w:t>
            </w:r>
            <w:r w:rsidR="00FE3D2C" w:rsidRPr="000B0F50">
              <w:rPr>
                <w:lang w:val="en-US"/>
                <w:rPrChange w:id="2013" w:author="Björn Genfors" w:date="2014-03-28T13:02:00Z">
                  <w:rPr/>
                </w:rPrChange>
              </w:rPr>
              <w:t>/</w:t>
            </w:r>
            <w:r w:rsidR="006736AE" w:rsidRPr="000B0F50">
              <w:rPr>
                <w:lang w:val="en-US"/>
                <w:rPrChange w:id="2014" w:author="Björn Genfors" w:date="2014-03-28T13:02:00Z">
                  <w:rPr/>
                </w:rPrChange>
              </w:rPr>
              <w:t>ImageData</w:t>
            </w:r>
            <w:r w:rsidR="00FE3D2C" w:rsidRPr="000B0F50">
              <w:rPr>
                <w:lang w:val="en-US"/>
                <w:rPrChange w:id="2015" w:author="Björn Genfors" w:date="2014-03-28T13:02:00Z">
                  <w:rPr/>
                </w:rPrChange>
              </w:rPr>
              <w:t>/mediaType</w:t>
            </w:r>
          </w:p>
        </w:tc>
      </w:tr>
      <w:tr w:rsidR="00FE3D2C" w:rsidRPr="0023722C"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23722C"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016" w:author="Björn Genfors" w:date="2014-03-28T13:02:00Z">
                  <w:rPr/>
                </w:rPrChange>
              </w:rPr>
              <w:t>ImagingOutcome</w:t>
            </w:r>
            <w:r w:rsidR="00FE3D2C" w:rsidRPr="000B0F50">
              <w:rPr>
                <w:lang w:val="en-US"/>
                <w:rPrChange w:id="2017" w:author="Björn Genfors" w:date="2014-03-28T13:02:00Z">
                  <w:rPr/>
                </w:rPrChange>
              </w:rPr>
              <w:t>/</w:t>
            </w:r>
            <w:r w:rsidR="00FB7B9E" w:rsidRPr="000B0F50">
              <w:rPr>
                <w:lang w:val="en-US"/>
                <w:rPrChange w:id="2018" w:author="Björn Genfors" w:date="2014-03-28T13:02:00Z">
                  <w:rPr/>
                </w:rPrChange>
              </w:rPr>
              <w:t>ImagingOutcomeBody</w:t>
            </w:r>
            <w:r w:rsidR="00FE3D2C" w:rsidRPr="000B0F50">
              <w:rPr>
                <w:lang w:val="en-US"/>
                <w:rPrChange w:id="2019" w:author="Björn Genfors" w:date="2014-03-28T13:02:00Z">
                  <w:rPr/>
                </w:rPrChange>
              </w:rPr>
              <w:t>/</w:t>
            </w:r>
            <w:r w:rsidR="006736AE" w:rsidRPr="000B0F50">
              <w:rPr>
                <w:lang w:val="en-US"/>
                <w:rPrChange w:id="2020" w:author="Björn Genfors" w:date="2014-03-28T13:02:00Z">
                  <w:rPr/>
                </w:rPrChange>
              </w:rPr>
              <w:t>ImageRecording</w:t>
            </w:r>
            <w:r w:rsidR="00FE3D2C" w:rsidRPr="000B0F50">
              <w:rPr>
                <w:lang w:val="en-US"/>
                <w:rPrChange w:id="2021" w:author="Björn Genfors" w:date="2014-03-28T13:02:00Z">
                  <w:rPr/>
                </w:rPrChange>
              </w:rPr>
              <w:t>/</w:t>
            </w:r>
            <w:r w:rsidR="006736AE" w:rsidRPr="000B0F50">
              <w:rPr>
                <w:lang w:val="en-US"/>
                <w:rPrChange w:id="2022" w:author="Björn Genfors" w:date="2014-03-28T13:02:00Z">
                  <w:rPr/>
                </w:rPrChange>
              </w:rPr>
              <w:t>ImageStructuredData</w:t>
            </w:r>
            <w:r w:rsidR="00FE3D2C" w:rsidRPr="000B0F50">
              <w:rPr>
                <w:lang w:val="en-US"/>
                <w:rPrChange w:id="2023" w:author="Björn Genfors" w:date="2014-03-28T13:02:00Z">
                  <w:rPr/>
                </w:rPrChange>
              </w:rPr>
              <w:t>/</w:t>
            </w:r>
            <w:r w:rsidR="006736AE" w:rsidRPr="000B0F50">
              <w:rPr>
                <w:lang w:val="en-US"/>
                <w:rPrChange w:id="2024" w:author="Björn Genfors" w:date="2014-03-28T13:02:00Z">
                  <w:rPr/>
                </w:rPrChange>
              </w:rPr>
              <w:t>ImageData</w:t>
            </w:r>
            <w:r w:rsidR="00FE3D2C" w:rsidRPr="000B0F50">
              <w:rPr>
                <w:lang w:val="en-US"/>
                <w:rPrChange w:id="2025" w:author="Björn Genfors" w:date="2014-03-28T13:02:00Z">
                  <w:rPr/>
                </w:rPrChange>
              </w:rPr>
              <w:t>/reference</w:t>
            </w:r>
          </w:p>
        </w:tc>
      </w:tr>
      <w:tr w:rsidR="00FE3D2C" w:rsidRPr="0023722C"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2026" w:name="_Toc357754858"/>
      <w:bookmarkStart w:id="2027" w:name="_Toc384035832"/>
      <w:r w:rsidRPr="00CC412F">
        <w:lastRenderedPageBreak/>
        <w:t>Tjänstekontrakt</w:t>
      </w:r>
      <w:bookmarkEnd w:id="1262"/>
      <w:bookmarkEnd w:id="2026"/>
      <w:bookmarkEnd w:id="2027"/>
    </w:p>
    <w:p w14:paraId="0A48ED19" w14:textId="652CA76E" w:rsidR="00F27703" w:rsidRPr="00CC412F" w:rsidRDefault="00F27703" w:rsidP="00F27703">
      <w:pPr>
        <w:pStyle w:val="Rubrik2"/>
      </w:pPr>
      <w:bookmarkStart w:id="2028" w:name="_Toc248640905"/>
      <w:bookmarkStart w:id="2029" w:name="_Toc384035833"/>
      <w:r w:rsidRPr="00CC412F">
        <w:t>GetReferralOutcome</w:t>
      </w:r>
      <w:bookmarkEnd w:id="2028"/>
      <w:bookmarkEnd w:id="2029"/>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2030" w:author="Björn Genfors" w:date="2014-03-28T14:45:00Z">
          <w:pPr/>
        </w:pPrChange>
      </w:pPr>
      <w:bookmarkStart w:id="2031" w:name="_Toc379448266"/>
      <w:bookmarkStart w:id="2032" w:name="_Toc384035834"/>
      <w:r w:rsidRPr="00CC412F">
        <w:t>Gemensamma informationskomponenter</w:t>
      </w:r>
      <w:bookmarkEnd w:id="2031"/>
      <w:bookmarkEnd w:id="2032"/>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2033" w:name="_Toc384035835"/>
      <w:r w:rsidRPr="00CC412F">
        <w:t>Version</w:t>
      </w:r>
      <w:bookmarkEnd w:id="2033"/>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2034" w:name="_Toc384035836"/>
      <w:r w:rsidRPr="00CC412F">
        <w:t>Fältregler</w:t>
      </w:r>
      <w:bookmarkEnd w:id="2034"/>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035" w:author="Björn Genfors" w:date="2014-03-28T14:22:00Z">
              <w:r w:rsidR="00FB173C">
                <w:rPr>
                  <w:rFonts w:ascii="Georgia" w:hAnsi="Georgia"/>
                  <w:spacing w:val="-1"/>
                  <w:sz w:val="20"/>
                  <w:szCs w:val="20"/>
                </w:rPr>
                <w:t>I</w:t>
              </w:r>
            </w:ins>
            <w:del w:id="2036"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037" w:author="Björn Genfors" w:date="2014-03-28T14:31:00Z">
              <w:r>
                <w:rPr>
                  <w:rFonts w:ascii="Georgia" w:hAnsi="Georgia"/>
                  <w:sz w:val="20"/>
                  <w:szCs w:val="20"/>
                </w:rPr>
                <w:t>date</w:t>
              </w:r>
            </w:ins>
            <w:del w:id="2038"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039"/>
            <w:del w:id="2040"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039"/>
              <w:r w:rsidR="002138EC" w:rsidRPr="006B6063" w:rsidDel="00FB173C">
                <w:rPr>
                  <w:rStyle w:val="Kommentarsreferens"/>
                  <w:rFonts w:ascii="Georgia" w:eastAsia="ヒラギノ角ゴ Pro W3" w:hAnsi="Georgia" w:cs="Times New Roman"/>
                  <w:i/>
                  <w:color w:val="000000"/>
                  <w:sz w:val="20"/>
                  <w:szCs w:val="20"/>
                  <w:lang w:val="en-GB"/>
                </w:rPr>
                <w:commentReference w:id="2039"/>
              </w:r>
            </w:del>
            <w:ins w:id="2041" w:author="Björn Genfors" w:date="2014-03-28T14:24:00Z">
              <w:r w:rsidR="00FB173C" w:rsidRPr="00FB173C">
                <w:rPr>
                  <w:rFonts w:ascii="Georgia" w:hAnsi="Georgia"/>
                  <w:spacing w:val="-1"/>
                  <w:sz w:val="20"/>
                  <w:szCs w:val="20"/>
                  <w:highlight w:val="yellow"/>
                  <w:rPrChange w:id="2042" w:author="Björn Genfors" w:date="2014-03-28T14:25:00Z">
                    <w:rPr>
                      <w:rFonts w:ascii="Georgia" w:hAnsi="Georgia"/>
                      <w:spacing w:val="-1"/>
                      <w:sz w:val="20"/>
                      <w:szCs w:val="20"/>
                    </w:rPr>
                  </w:rPrChange>
                </w:rPr>
                <w:t xml:space="preserve">Begränsning av sökningen i tid. Begränsningen sker genom att resultatet innehåller de poster vars, av tidsfälten authorTime och </w:t>
              </w:r>
              <w:bookmarkStart w:id="2043" w:name="_GoBack"/>
              <w:r w:rsidR="00FB173C" w:rsidRPr="00FB173C">
                <w:rPr>
                  <w:rFonts w:ascii="Georgia" w:hAnsi="Georgia"/>
                  <w:spacing w:val="-1"/>
                  <w:sz w:val="20"/>
                  <w:szCs w:val="20"/>
                  <w:highlight w:val="yellow"/>
                  <w:rPrChange w:id="2044" w:author="Björn Genfors" w:date="2014-03-28T14:25:00Z">
                    <w:rPr>
                      <w:rFonts w:ascii="Georgia" w:hAnsi="Georgia"/>
                      <w:spacing w:val="-1"/>
                      <w:sz w:val="20"/>
                      <w:szCs w:val="20"/>
                    </w:rPr>
                  </w:rPrChange>
                </w:rPr>
                <w:t>signatureTime</w:t>
              </w:r>
              <w:bookmarkEnd w:id="2043"/>
              <w:r w:rsidR="00FB173C" w:rsidRPr="00FB173C">
                <w:rPr>
                  <w:rFonts w:ascii="Georgia" w:hAnsi="Georgia"/>
                  <w:spacing w:val="-1"/>
                  <w:sz w:val="20"/>
                  <w:szCs w:val="20"/>
                  <w:highlight w:val="yellow"/>
                  <w:rPrChange w:id="2045" w:author="Björn Genfors" w:date="2014-03-28T14:25:00Z">
                    <w:rPr>
                      <w:rFonts w:ascii="Georgia" w:hAnsi="Georgia"/>
                      <w:spacing w:val="-1"/>
                      <w:sz w:val="20"/>
                      <w:szCs w:val="20"/>
                    </w:rPr>
                  </w:rPrChange>
                </w:rPr>
                <w:t>,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046" w:author="Björn Genfors" w:date="2014-03-28T14:22:00Z">
              <w:r w:rsidR="00FB173C">
                <w:rPr>
                  <w:rFonts w:ascii="Georgia" w:hAnsi="Georgia"/>
                  <w:spacing w:val="-1"/>
                  <w:sz w:val="20"/>
                  <w:szCs w:val="20"/>
                </w:rPr>
                <w:t>I</w:t>
              </w:r>
            </w:ins>
            <w:del w:id="2047"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048"/>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048"/>
            <w:r w:rsidR="008E0B87" w:rsidRPr="006B6063">
              <w:rPr>
                <w:rStyle w:val="Kommentarsreferens"/>
                <w:rFonts w:ascii="Georgia" w:eastAsia="ヒラギノ角ゴ Pro W3" w:hAnsi="Georgia" w:cs="Times New Roman"/>
                <w:i/>
                <w:color w:val="000000"/>
                <w:sz w:val="20"/>
                <w:szCs w:val="20"/>
                <w:lang w:val="en-GB"/>
              </w:rPr>
              <w:commentReference w:id="2048"/>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049" w:author="Björn Genfors" w:date="2014-03-28T14:22:00Z">
              <w:r w:rsidR="00FB173C">
                <w:rPr>
                  <w:rFonts w:ascii="Georgia" w:hAnsi="Georgia"/>
                  <w:sz w:val="20"/>
                  <w:szCs w:val="20"/>
                </w:rPr>
                <w:t>I</w:t>
              </w:r>
            </w:ins>
            <w:del w:id="2050"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 xml:space="preserve">Information om den hälso- och sjukvårdsperson som skapat informationen i dokumentet, nedan kallas författare. Vid </w:t>
            </w:r>
            <w:r w:rsidRPr="006B6063">
              <w:rPr>
                <w:spacing w:val="-1"/>
                <w:szCs w:val="20"/>
              </w:rPr>
              <w:lastRenderedPageBreak/>
              <w:t>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lastRenderedPageBreak/>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051" w:author="Björn Genfors" w:date="2014-03-28T14:22:00Z">
              <w:r w:rsidR="00FB173C">
                <w:rPr>
                  <w:szCs w:val="20"/>
                </w:rPr>
                <w:t>I</w:t>
              </w:r>
            </w:ins>
            <w:del w:id="2052"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053"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054"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055" w:author="Björn Genfors" w:date="2014-03-31T13:27:00Z">
              <w:r w:rsidR="002F320B">
                <w:t xml:space="preserve">R </w:t>
              </w:r>
              <w:r w:rsidR="002F320B">
                <w:rPr>
                  <w:noProof/>
                </w:rPr>
                <w:t>5</w:t>
              </w:r>
            </w:ins>
            <w:ins w:id="2056" w:author="Björn Genfors" w:date="2014-03-28T14:05:00Z">
              <w:r w:rsidR="00F66D4E" w:rsidRPr="00BB79F8">
                <w:rPr>
                  <w:spacing w:val="-1"/>
                  <w:szCs w:val="20"/>
                </w:rPr>
                <w:fldChar w:fldCharType="end"/>
              </w:r>
              <w:r w:rsidR="00F66D4E" w:rsidRPr="00027A53">
                <w:rPr>
                  <w:spacing w:val="-1"/>
                  <w:szCs w:val="20"/>
                </w:rPr>
                <w:t>]</w:t>
              </w:r>
            </w:ins>
            <w:ins w:id="2057" w:author="Björn Genfors" w:date="2014-03-28T16:10:00Z">
              <w:r w:rsidR="00027A53" w:rsidRPr="00027A53">
                <w:rPr>
                  <w:spacing w:val="-1"/>
                  <w:szCs w:val="20"/>
                </w:rPr>
                <w:t xml:space="preserve">. </w:t>
              </w:r>
            </w:ins>
            <w:ins w:id="2058" w:author="Björn Genfors" w:date="2014-03-28T16:13:00Z">
              <w:r w:rsidR="00027A53" w:rsidRPr="00027A53">
                <w:rPr>
                  <w:spacing w:val="-1"/>
                  <w:szCs w:val="20"/>
                  <w:rPrChange w:id="2059" w:author="Björn Genfors" w:date="2014-03-28T16:13:00Z">
                    <w:rPr>
                      <w:i/>
                      <w:spacing w:val="-1"/>
                      <w:szCs w:val="20"/>
                    </w:rPr>
                  </w:rPrChange>
                </w:rPr>
                <w:t>Om kodverk saknas anges befattning i originalText.</w:t>
              </w:r>
            </w:ins>
            <w:del w:id="2060"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061" w:author="Björn Genfors" w:date="2014-03-28T14:22:00Z">
              <w:r w:rsidR="00FB173C">
                <w:rPr>
                  <w:spacing w:val="-1"/>
                  <w:szCs w:val="20"/>
                </w:rPr>
                <w:t>I</w:t>
              </w:r>
            </w:ins>
            <w:del w:id="2062"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lastRenderedPageBreak/>
              <w:t>HSA</w:t>
            </w:r>
            <w:del w:id="2063" w:author="Björn Genfors" w:date="2014-03-28T14:22:00Z">
              <w:r w:rsidRPr="006B6063" w:rsidDel="00FB173C">
                <w:rPr>
                  <w:spacing w:val="-1"/>
                  <w:szCs w:val="20"/>
                </w:rPr>
                <w:delText>i</w:delText>
              </w:r>
            </w:del>
            <w:ins w:id="2064"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lastRenderedPageBreak/>
              <w:t xml:space="preserve">HSA-id för Vårdenhet som vård- och omsorgspersonen är uppdragstagare för. </w:t>
            </w:r>
            <w:r w:rsidRPr="006B6063">
              <w:rPr>
                <w:szCs w:val="20"/>
              </w:rPr>
              <w:lastRenderedPageBreak/>
              <w:t xml:space="preserve">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lastRenderedPageBreak/>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065" w:author="Björn Genfors" w:date="2014-03-28T14:22:00Z">
              <w:r w:rsidR="00FB173C">
                <w:rPr>
                  <w:spacing w:val="-1"/>
                  <w:szCs w:val="20"/>
                </w:rPr>
                <w:t>I</w:t>
              </w:r>
            </w:ins>
            <w:del w:id="2066"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067" w:author="Björn Genfors" w:date="2014-03-28T14:23:00Z">
              <w:r w:rsidR="00FB173C">
                <w:rPr>
                  <w:szCs w:val="20"/>
                </w:rPr>
                <w:t>d</w:t>
              </w:r>
            </w:ins>
            <w:del w:id="2068"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069" w:author="Björn Genfors" w:date="2014-03-28T15:52:00Z"/>
        </w:trPr>
        <w:tc>
          <w:tcPr>
            <w:tcW w:w="2660" w:type="dxa"/>
          </w:tcPr>
          <w:p w14:paraId="1D32FB94" w14:textId="4BC64EC6" w:rsidR="0046663B" w:rsidRPr="0046663B" w:rsidRDefault="0046663B">
            <w:pPr>
              <w:spacing w:line="229" w:lineRule="exact"/>
              <w:ind w:left="102"/>
              <w:rPr>
                <w:ins w:id="2070" w:author="Björn Genfors" w:date="2014-03-28T15:52:00Z"/>
                <w:color w:val="FF0000"/>
                <w:szCs w:val="20"/>
                <w:highlight w:val="yellow"/>
                <w:rPrChange w:id="2071" w:author="Björn Genfors" w:date="2014-03-28T15:53:00Z">
                  <w:rPr>
                    <w:ins w:id="2072" w:author="Björn Genfors" w:date="2014-03-28T15:52:00Z"/>
                    <w:szCs w:val="20"/>
                  </w:rPr>
                </w:rPrChange>
              </w:rPr>
            </w:pPr>
            <w:ins w:id="2073" w:author="Björn Genfors" w:date="2014-03-28T15:52:00Z">
              <w:r w:rsidRPr="0046663B">
                <w:rPr>
                  <w:color w:val="FF0000"/>
                  <w:szCs w:val="20"/>
                  <w:highlight w:val="yellow"/>
                  <w:rPrChange w:id="2074"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075" w:author="Björn Genfors" w:date="2014-03-28T15:52:00Z"/>
                <w:color w:val="FF0000"/>
                <w:szCs w:val="20"/>
                <w:highlight w:val="yellow"/>
                <w:rPrChange w:id="2076" w:author="Björn Genfors" w:date="2014-03-28T15:53:00Z">
                  <w:rPr>
                    <w:ins w:id="2077"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078" w:author="Björn Genfors" w:date="2014-03-28T15:52:00Z"/>
                <w:color w:val="FF0000"/>
                <w:spacing w:val="-1"/>
                <w:szCs w:val="20"/>
                <w:highlight w:val="yellow"/>
                <w:rPrChange w:id="2079" w:author="Björn Genfors" w:date="2014-03-28T15:53:00Z">
                  <w:rPr>
                    <w:ins w:id="2080" w:author="Björn Genfors" w:date="2014-03-28T15:52:00Z"/>
                    <w:spacing w:val="-1"/>
                    <w:szCs w:val="20"/>
                  </w:rPr>
                </w:rPrChange>
              </w:rPr>
            </w:pPr>
            <w:ins w:id="2081" w:author="Björn Genfors" w:date="2014-03-28T15:52:00Z">
              <w:r w:rsidRPr="0046663B">
                <w:rPr>
                  <w:color w:val="FF0000"/>
                  <w:spacing w:val="-1"/>
                  <w:szCs w:val="20"/>
                  <w:highlight w:val="yellow"/>
                  <w:rPrChange w:id="2082"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083" w:author="Björn Genfors" w:date="2014-03-28T15:52:00Z"/>
                <w:color w:val="FF0000"/>
                <w:spacing w:val="-1"/>
                <w:szCs w:val="20"/>
                <w:rPrChange w:id="2084" w:author="Björn Genfors" w:date="2014-03-28T15:53:00Z">
                  <w:rPr>
                    <w:ins w:id="2085" w:author="Björn Genfors" w:date="2014-03-28T15:52:00Z"/>
                    <w:spacing w:val="-1"/>
                    <w:szCs w:val="20"/>
                  </w:rPr>
                </w:rPrChange>
              </w:rPr>
            </w:pPr>
            <w:ins w:id="2086" w:author="Björn Genfors" w:date="2014-03-28T15:53:00Z">
              <w:r w:rsidRPr="0046663B">
                <w:rPr>
                  <w:color w:val="FF0000"/>
                  <w:spacing w:val="-1"/>
                  <w:szCs w:val="20"/>
                  <w:highlight w:val="yellow"/>
                  <w:rPrChange w:id="2087"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lastRenderedPageBreak/>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w:t>
            </w:r>
            <w:r w:rsidRPr="006B6063">
              <w:rPr>
                <w:szCs w:val="20"/>
              </w:rPr>
              <w:lastRenderedPageBreak/>
              <w: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lastRenderedPageBreak/>
              <w:t xml:space="preserve">Information om den hälso- och sjukvårdsperson som framställt </w:t>
            </w:r>
            <w:r w:rsidRPr="006B6063">
              <w:rPr>
                <w:spacing w:val="-1"/>
                <w:szCs w:val="20"/>
              </w:rPr>
              <w:lastRenderedPageBreak/>
              <w:t>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lastRenderedPageBreak/>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088" w:author="Björn Genfors" w:date="2014-03-28T13:58:00Z">
              <w:r w:rsidR="0075374E" w:rsidRPr="00027A53">
                <w:rPr>
                  <w:spacing w:val="-1"/>
                  <w:szCs w:val="20"/>
                </w:rPr>
                <w:t xml:space="preserve"> Se referens [</w:t>
              </w:r>
              <w:r w:rsidR="0075374E" w:rsidRPr="00BB79F8">
                <w:rPr>
                  <w:spacing w:val="-1"/>
                  <w:szCs w:val="20"/>
                </w:rPr>
                <w:fldChar w:fldCharType="begin"/>
              </w:r>
              <w:r w:rsidR="0075374E" w:rsidRPr="00027A53">
                <w:rPr>
                  <w:spacing w:val="-1"/>
                  <w:szCs w:val="20"/>
                </w:rPr>
                <w:instrText xml:space="preserve"> REF _Ref383778264 \h </w:instrText>
              </w:r>
            </w:ins>
            <w:r w:rsidR="00027A53" w:rsidRPr="00027A53">
              <w:rPr>
                <w:spacing w:val="-1"/>
                <w:szCs w:val="20"/>
                <w:rPrChange w:id="2089" w:author="Björn Genfors" w:date="2014-03-28T16:11:00Z">
                  <w:rPr>
                    <w:i/>
                    <w:spacing w:val="-1"/>
                    <w:szCs w:val="20"/>
                  </w:rPr>
                </w:rPrChange>
              </w:rPr>
              <w:instrText xml:space="preserve"> \* MERGEFORMAT </w:instrText>
            </w:r>
            <w:r w:rsidR="0075374E" w:rsidRPr="00BB79F8">
              <w:rPr>
                <w:spacing w:val="-1"/>
                <w:szCs w:val="20"/>
              </w:rPr>
            </w:r>
            <w:r w:rsidR="0075374E" w:rsidRPr="00BB79F8">
              <w:rPr>
                <w:spacing w:val="-1"/>
                <w:szCs w:val="20"/>
              </w:rPr>
              <w:fldChar w:fldCharType="separate"/>
            </w:r>
            <w:ins w:id="2090" w:author="Björn Genfors" w:date="2014-03-31T13:27:00Z">
              <w:r w:rsidR="002F320B">
                <w:t xml:space="preserve">R </w:t>
              </w:r>
              <w:r w:rsidR="002F320B">
                <w:rPr>
                  <w:noProof/>
                </w:rPr>
                <w:t>5</w:t>
              </w:r>
            </w:ins>
            <w:ins w:id="2091" w:author="Björn Genfors" w:date="2014-03-28T13:58:00Z">
              <w:r w:rsidR="0075374E" w:rsidRPr="00BB79F8">
                <w:rPr>
                  <w:spacing w:val="-1"/>
                  <w:szCs w:val="20"/>
                </w:rPr>
                <w:fldChar w:fldCharType="end"/>
              </w:r>
              <w:r w:rsidR="0075374E" w:rsidRPr="00027A53">
                <w:rPr>
                  <w:spacing w:val="-1"/>
                  <w:szCs w:val="20"/>
                </w:rPr>
                <w:t>].</w:t>
              </w:r>
            </w:ins>
            <w:ins w:id="2092" w:author="Björn Genfors" w:date="2014-03-28T16:10:00Z">
              <w:r w:rsidR="00027A53" w:rsidRPr="00027A53">
                <w:rPr>
                  <w:spacing w:val="-1"/>
                  <w:szCs w:val="20"/>
                </w:rPr>
                <w:t xml:space="preserve"> </w:t>
              </w:r>
            </w:ins>
            <w:ins w:id="2093" w:author="Björn Genfors" w:date="2014-03-28T16:13:00Z">
              <w:r w:rsidR="00027A53" w:rsidRPr="00027A53">
                <w:rPr>
                  <w:spacing w:val="-1"/>
                  <w:szCs w:val="20"/>
                  <w:rPrChange w:id="2094"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användas för att genom tjänstekontaktet </w:t>
            </w:r>
            <w:r w:rsidRPr="006B6063">
              <w:rPr>
                <w:spacing w:val="-1"/>
                <w:szCs w:val="20"/>
              </w:rPr>
              <w:lastRenderedPageBreak/>
              <w:t>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lastRenderedPageBreak/>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2095" w:author="Björn Genfors" w:date="2014-03-28T14:26:00Z">
                  <w:rPr>
                    <w:szCs w:val="20"/>
                    <w:highlight w:val="yellow"/>
                  </w:rPr>
                </w:rPrChange>
              </w:rPr>
            </w:pPr>
            <w:r w:rsidRPr="000B0906">
              <w:rPr>
                <w:rFonts w:cs="Arial"/>
                <w:szCs w:val="20"/>
                <w:rPrChange w:id="2096"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2097" w:author="Björn Genfors" w:date="2014-03-28T14:26:00Z">
                  <w:rPr>
                    <w:szCs w:val="20"/>
                    <w:highlight w:val="yellow"/>
                  </w:rPr>
                </w:rPrChange>
              </w:rPr>
            </w:pPr>
            <w:r w:rsidRPr="000B0906">
              <w:rPr>
                <w:spacing w:val="-1"/>
                <w:szCs w:val="20"/>
                <w:rPrChange w:id="2098"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2099" w:author="Björn Genfors" w:date="2014-03-28T14:26:00Z">
                  <w:rPr>
                    <w:spacing w:val="-1"/>
                    <w:szCs w:val="20"/>
                    <w:highlight w:val="yellow"/>
                  </w:rPr>
                </w:rPrChange>
              </w:rPr>
            </w:pPr>
            <w:r w:rsidRPr="000B0906">
              <w:rPr>
                <w:szCs w:val="20"/>
                <w:rPrChange w:id="2100" w:author="Björn Genfors" w:date="2014-03-28T14:26:00Z">
                  <w:rPr>
                    <w:szCs w:val="20"/>
                    <w:highlight w:val="yellow"/>
                  </w:rPr>
                </w:rPrChange>
              </w:rPr>
              <w:t xml:space="preserve">Sätts endast om resultCode är ERROR, se kapitel </w:t>
            </w:r>
            <w:ins w:id="2101" w:author="Björn Genfors" w:date="2014-03-28T14:26:00Z">
              <w:r w:rsidR="000B0906" w:rsidRPr="000B0906">
                <w:rPr>
                  <w:szCs w:val="20"/>
                  <w:rPrChange w:id="2102" w:author="Björn Genfors" w:date="2014-03-28T14:26:00Z">
                    <w:rPr>
                      <w:szCs w:val="20"/>
                      <w:highlight w:val="yellow"/>
                    </w:rPr>
                  </w:rPrChange>
                </w:rPr>
                <w:fldChar w:fldCharType="begin"/>
              </w:r>
              <w:r w:rsidR="000B0906" w:rsidRPr="000B0906">
                <w:rPr>
                  <w:szCs w:val="20"/>
                  <w:rPrChange w:id="2103"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2104" w:author="Björn Genfors" w:date="2014-03-28T14:26:00Z">
                  <w:rPr>
                    <w:szCs w:val="20"/>
                  </w:rPr>
                </w:rPrChange>
              </w:rPr>
            </w:r>
            <w:r w:rsidR="000B0906" w:rsidRPr="000B0906">
              <w:rPr>
                <w:szCs w:val="20"/>
                <w:rPrChange w:id="2105" w:author="Björn Genfors" w:date="2014-03-28T14:26:00Z">
                  <w:rPr>
                    <w:szCs w:val="20"/>
                    <w:highlight w:val="yellow"/>
                  </w:rPr>
                </w:rPrChange>
              </w:rPr>
              <w:fldChar w:fldCharType="separate"/>
            </w:r>
            <w:ins w:id="2106" w:author="Björn Genfors" w:date="2014-03-31T13:27:00Z">
              <w:r w:rsidR="002F320B">
                <w:rPr>
                  <w:szCs w:val="20"/>
                </w:rPr>
                <w:t>4.3</w:t>
              </w:r>
            </w:ins>
            <w:ins w:id="2107" w:author="Björn Genfors" w:date="2014-03-28T14:26:00Z">
              <w:r w:rsidR="000B0906" w:rsidRPr="000B0906">
                <w:rPr>
                  <w:szCs w:val="20"/>
                  <w:rPrChange w:id="2108" w:author="Björn Genfors" w:date="2014-03-28T14:26:00Z">
                    <w:rPr>
                      <w:szCs w:val="20"/>
                      <w:highlight w:val="yellow"/>
                    </w:rPr>
                  </w:rPrChange>
                </w:rPr>
                <w:fldChar w:fldCharType="end"/>
              </w:r>
            </w:ins>
            <w:del w:id="2109" w:author="Björn Genfors" w:date="2014-03-28T14:26:00Z">
              <w:r w:rsidRPr="000B0906" w:rsidDel="000B0906">
                <w:rPr>
                  <w:szCs w:val="20"/>
                  <w:rPrChange w:id="2110" w:author="Björn Genfors" w:date="2014-03-28T14:26:00Z">
                    <w:rPr>
                      <w:szCs w:val="20"/>
                      <w:highlight w:val="yellow"/>
                    </w:rPr>
                  </w:rPrChange>
                </w:rPr>
                <w:fldChar w:fldCharType="begin"/>
              </w:r>
              <w:r w:rsidRPr="000B0906" w:rsidDel="000B0906">
                <w:rPr>
                  <w:szCs w:val="20"/>
                  <w:rPrChange w:id="2111" w:author="Björn Genfors" w:date="2014-03-28T14:26:00Z">
                    <w:rPr>
                      <w:szCs w:val="20"/>
                      <w:highlight w:val="yellow"/>
                    </w:rPr>
                  </w:rPrChange>
                </w:rPr>
                <w:delInstrText xml:space="preserve"> REF _Ref383164105 \r \h </w:delInstrText>
              </w:r>
              <w:r w:rsidR="003E5620" w:rsidRPr="000B0906" w:rsidDel="000B0906">
                <w:rPr>
                  <w:szCs w:val="20"/>
                  <w:rPrChange w:id="2112" w:author="Björn Genfors" w:date="2014-03-28T14:26:00Z">
                    <w:rPr>
                      <w:szCs w:val="20"/>
                      <w:highlight w:val="yellow"/>
                    </w:rPr>
                  </w:rPrChange>
                </w:rPr>
                <w:delInstrText xml:space="preserve"> \* MERGEFORMAT </w:delInstrText>
              </w:r>
              <w:r w:rsidRPr="000B0906" w:rsidDel="000B0906">
                <w:rPr>
                  <w:szCs w:val="20"/>
                  <w:rPrChange w:id="2113" w:author="Björn Genfors" w:date="2014-03-28T14:26:00Z">
                    <w:rPr>
                      <w:szCs w:val="20"/>
                    </w:rPr>
                  </w:rPrChange>
                </w:rPr>
              </w:r>
              <w:r w:rsidRPr="000B0906" w:rsidDel="000B0906">
                <w:rPr>
                  <w:szCs w:val="20"/>
                  <w:rPrChange w:id="2114" w:author="Björn Genfors" w:date="2014-03-28T14:26:00Z">
                    <w:rPr>
                      <w:szCs w:val="20"/>
                      <w:highlight w:val="yellow"/>
                    </w:rPr>
                  </w:rPrChange>
                </w:rPr>
                <w:fldChar w:fldCharType="separate"/>
              </w:r>
              <w:r w:rsidRPr="000B0906" w:rsidDel="000B0906">
                <w:rPr>
                  <w:szCs w:val="20"/>
                  <w:rPrChange w:id="2115" w:author="Björn Genfors" w:date="2014-03-28T14:26:00Z">
                    <w:rPr>
                      <w:szCs w:val="20"/>
                      <w:highlight w:val="yellow"/>
                    </w:rPr>
                  </w:rPrChange>
                </w:rPr>
                <w:delText>4.4</w:delText>
              </w:r>
              <w:r w:rsidRPr="000B0906" w:rsidDel="000B0906">
                <w:rPr>
                  <w:szCs w:val="20"/>
                  <w:rPrChange w:id="2116" w:author="Björn Genfors" w:date="2014-03-28T14:26:00Z">
                    <w:rPr>
                      <w:szCs w:val="20"/>
                      <w:highlight w:val="yellow"/>
                    </w:rPr>
                  </w:rPrChange>
                </w:rPr>
                <w:fldChar w:fldCharType="end"/>
              </w:r>
            </w:del>
            <w:r w:rsidRPr="000B0906">
              <w:rPr>
                <w:szCs w:val="20"/>
                <w:rPrChange w:id="2117"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2118"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2119" w:name="_Toc384035837"/>
      <w:r w:rsidRPr="00CC412F">
        <w:t>Övriga regler</w:t>
      </w:r>
      <w:bookmarkEnd w:id="2119"/>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2120" w:name="_Toc248640910"/>
      <w:bookmarkStart w:id="2121" w:name="_Toc384035838"/>
      <w:r w:rsidR="00D4194A" w:rsidRPr="00CC412F">
        <w:lastRenderedPageBreak/>
        <w:t>GetMaternityMedicalHistory</w:t>
      </w:r>
      <w:bookmarkEnd w:id="2120"/>
      <w:bookmarkEnd w:id="2121"/>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2122" w:author="Björn Genfors" w:date="2014-03-28T14:45:00Z">
          <w:pPr/>
        </w:pPrChange>
      </w:pPr>
      <w:bookmarkStart w:id="2123" w:name="_Toc384035839"/>
      <w:r w:rsidRPr="00CC412F">
        <w:t>Gemensamma informationskomponenter</w:t>
      </w:r>
      <w:bookmarkEnd w:id="2123"/>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2124" w:name="_Toc384035840"/>
      <w:r w:rsidRPr="00CC412F">
        <w:t>Version</w:t>
      </w:r>
      <w:bookmarkEnd w:id="2124"/>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2125" w:name="_Toc384035841"/>
      <w:r w:rsidRPr="00CC412F">
        <w:t>Fältregler</w:t>
      </w:r>
      <w:bookmarkEnd w:id="2125"/>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126">
          <w:tblGrid>
            <w:gridCol w:w="68"/>
            <w:gridCol w:w="102"/>
            <w:gridCol w:w="34"/>
            <w:gridCol w:w="2632"/>
            <w:gridCol w:w="68"/>
            <w:gridCol w:w="102"/>
            <w:gridCol w:w="34"/>
            <w:gridCol w:w="1355"/>
            <w:gridCol w:w="68"/>
            <w:gridCol w:w="102"/>
            <w:gridCol w:w="34"/>
            <w:gridCol w:w="3765"/>
            <w:gridCol w:w="68"/>
            <w:gridCol w:w="102"/>
            <w:gridCol w:w="34"/>
            <w:gridCol w:w="1072"/>
            <w:gridCol w:w="68"/>
            <w:gridCol w:w="102"/>
            <w:gridCol w:w="34"/>
          </w:tblGrid>
        </w:tblGridChange>
      </w:tblGrid>
      <w:tr w:rsidR="008A6494" w:rsidRPr="000C61CC"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C61CC" w:rsidRDefault="008A6494" w:rsidP="008A6494">
            <w:pPr>
              <w:widowControl/>
              <w:spacing w:line="226" w:lineRule="exact"/>
              <w:ind w:left="102"/>
              <w:rPr>
                <w:b/>
                <w:sz w:val="20"/>
                <w:szCs w:val="20"/>
                <w:lang w:val="sv-SE"/>
                <w:rPrChange w:id="2127" w:author="Björn Genfors" w:date="2014-03-31T13:17:00Z">
                  <w:rPr>
                    <w:rFonts w:eastAsia="Calibri" w:cs="Times New Roman"/>
                    <w:b/>
                    <w:sz w:val="20"/>
                    <w:szCs w:val="20"/>
                    <w:lang w:val="sv-SE"/>
                  </w:rPr>
                </w:rPrChange>
              </w:rPr>
            </w:pPr>
            <w:r w:rsidRPr="000C61CC">
              <w:rPr>
                <w:b/>
                <w:szCs w:val="20"/>
              </w:rPr>
              <w:t>Na</w:t>
            </w:r>
            <w:r w:rsidRPr="000C61CC">
              <w:rPr>
                <w:b/>
                <w:spacing w:val="-3"/>
                <w:szCs w:val="20"/>
              </w:rPr>
              <w:t>m</w:t>
            </w:r>
            <w:r w:rsidRPr="000C61CC">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C61CC" w:rsidRDefault="008A6494" w:rsidP="008A6494">
            <w:pPr>
              <w:widowControl/>
              <w:spacing w:line="226" w:lineRule="exact"/>
              <w:ind w:left="102"/>
              <w:rPr>
                <w:b/>
                <w:sz w:val="20"/>
                <w:szCs w:val="20"/>
                <w:lang w:val="sv-SE"/>
                <w:rPrChange w:id="2128" w:author="Björn Genfors" w:date="2014-03-31T13:17:00Z">
                  <w:rPr>
                    <w:rFonts w:eastAsia="Calibri" w:cs="Times New Roman"/>
                    <w:b/>
                    <w:sz w:val="20"/>
                    <w:szCs w:val="20"/>
                    <w:lang w:val="sv-SE"/>
                  </w:rPr>
                </w:rPrChange>
              </w:rPr>
            </w:pPr>
            <w:r w:rsidRPr="000C61CC">
              <w:rPr>
                <w:b/>
                <w:szCs w:val="20"/>
              </w:rPr>
              <w:t>T</w:t>
            </w:r>
            <w:r w:rsidRPr="000C61CC">
              <w:rPr>
                <w:b/>
                <w:spacing w:val="-1"/>
                <w:szCs w:val="20"/>
              </w:rPr>
              <w:t>y</w:t>
            </w:r>
            <w:r w:rsidRPr="000C61CC">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C61CC" w:rsidRDefault="008A6494" w:rsidP="008A6494">
            <w:pPr>
              <w:widowControl/>
              <w:spacing w:line="226" w:lineRule="exact"/>
              <w:ind w:left="102"/>
              <w:rPr>
                <w:b/>
                <w:sz w:val="20"/>
                <w:szCs w:val="20"/>
                <w:lang w:val="sv-SE"/>
                <w:rPrChange w:id="2129" w:author="Björn Genfors" w:date="2014-03-31T13:17:00Z">
                  <w:rPr>
                    <w:rFonts w:eastAsia="Calibri" w:cs="Times New Roman"/>
                    <w:b/>
                    <w:sz w:val="20"/>
                    <w:szCs w:val="20"/>
                    <w:lang w:val="sv-SE"/>
                  </w:rPr>
                </w:rPrChange>
              </w:rPr>
            </w:pPr>
            <w:r w:rsidRPr="000C61CC">
              <w:rPr>
                <w:b/>
                <w:szCs w:val="20"/>
              </w:rPr>
              <w:t>Ko</w:t>
            </w:r>
            <w:r w:rsidRPr="000C61CC">
              <w:rPr>
                <w:b/>
                <w:spacing w:val="-2"/>
                <w:szCs w:val="20"/>
              </w:rPr>
              <w:t>m</w:t>
            </w:r>
            <w:r w:rsidRPr="000C61CC">
              <w:rPr>
                <w:b/>
                <w:spacing w:val="-3"/>
                <w:szCs w:val="20"/>
              </w:rPr>
              <w:t>m</w:t>
            </w:r>
            <w:r w:rsidRPr="000C61CC">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C61CC" w:rsidRDefault="008A6494" w:rsidP="003A6D72">
            <w:pPr>
              <w:widowControl/>
              <w:spacing w:line="226" w:lineRule="exact"/>
              <w:ind w:left="101"/>
              <w:jc w:val="center"/>
              <w:rPr>
                <w:b/>
                <w:sz w:val="20"/>
                <w:szCs w:val="20"/>
                <w:lang w:val="sv-SE"/>
                <w:rPrChange w:id="2130" w:author="Björn Genfors" w:date="2014-03-31T13:17:00Z">
                  <w:rPr>
                    <w:rFonts w:eastAsia="Calibri" w:cs="Times New Roman"/>
                    <w:b/>
                    <w:sz w:val="20"/>
                    <w:szCs w:val="20"/>
                    <w:lang w:val="sv-SE"/>
                  </w:rPr>
                </w:rPrChange>
              </w:rPr>
            </w:pPr>
            <w:r w:rsidRPr="000C61CC">
              <w:rPr>
                <w:b/>
                <w:szCs w:val="20"/>
              </w:rPr>
              <w:t>Ka</w:t>
            </w:r>
            <w:r w:rsidRPr="000C61CC">
              <w:rPr>
                <w:b/>
                <w:spacing w:val="-1"/>
                <w:szCs w:val="20"/>
              </w:rPr>
              <w:t>r</w:t>
            </w:r>
            <w:r w:rsidRPr="000C61CC">
              <w:rPr>
                <w:b/>
                <w:szCs w:val="20"/>
              </w:rPr>
              <w:t>di-</w:t>
            </w:r>
          </w:p>
          <w:p w14:paraId="73F908B8" w14:textId="77777777" w:rsidR="008A6494" w:rsidRPr="000C61CC" w:rsidRDefault="008A6494" w:rsidP="003A6D72">
            <w:pPr>
              <w:widowControl/>
              <w:ind w:left="102"/>
              <w:jc w:val="center"/>
              <w:rPr>
                <w:sz w:val="20"/>
                <w:szCs w:val="20"/>
                <w:lang w:val="sv-SE"/>
                <w:rPrChange w:id="2131" w:author="Björn Genfors" w:date="2014-03-31T13:17:00Z">
                  <w:rPr>
                    <w:rFonts w:eastAsia="Calibri" w:cs="Times New Roman"/>
                    <w:sz w:val="20"/>
                    <w:szCs w:val="20"/>
                    <w:lang w:val="sv-SE"/>
                  </w:rPr>
                </w:rPrChange>
              </w:rPr>
            </w:pPr>
            <w:r w:rsidRPr="000C61CC">
              <w:rPr>
                <w:b/>
                <w:szCs w:val="20"/>
              </w:rPr>
              <w:t>n</w:t>
            </w:r>
            <w:r w:rsidRPr="000C61CC">
              <w:rPr>
                <w:b/>
                <w:spacing w:val="-1"/>
                <w:szCs w:val="20"/>
              </w:rPr>
              <w:t>alitet</w:t>
            </w:r>
          </w:p>
        </w:tc>
      </w:tr>
      <w:tr w:rsidR="008A6494" w:rsidRPr="000C61CC"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C61CC" w:rsidRDefault="008A6494" w:rsidP="008A6494">
            <w:pPr>
              <w:widowControl/>
              <w:spacing w:line="227" w:lineRule="exact"/>
              <w:ind w:left="102"/>
              <w:rPr>
                <w:rFonts w:cs="Times New Roman"/>
                <w:b/>
                <w:sz w:val="20"/>
                <w:szCs w:val="20"/>
                <w:lang w:val="sv-SE"/>
                <w:rPrChange w:id="2132" w:author="Björn Genfors" w:date="2014-03-31T13:17:00Z">
                  <w:rPr>
                    <w:rFonts w:eastAsia="Calibri" w:cs="Times New Roman"/>
                    <w:b/>
                    <w:sz w:val="20"/>
                    <w:szCs w:val="20"/>
                    <w:lang w:val="sv-SE"/>
                  </w:rPr>
                </w:rPrChange>
              </w:rPr>
            </w:pPr>
            <w:r w:rsidRPr="000C61CC">
              <w:rPr>
                <w:b/>
                <w:spacing w:val="-1"/>
                <w:szCs w:val="20"/>
              </w:rPr>
              <w:t>Beg</w:t>
            </w:r>
            <w:r w:rsidRPr="000C61CC">
              <w:rPr>
                <w:b/>
                <w:szCs w:val="20"/>
              </w:rPr>
              <w:t>ä</w:t>
            </w:r>
            <w:r w:rsidRPr="000C61CC">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C61CC" w:rsidRDefault="008A6494" w:rsidP="008A6494">
            <w:pPr>
              <w:widowControl/>
              <w:rPr>
                <w:rFonts w:cs="Times New Roman"/>
                <w:sz w:val="20"/>
                <w:szCs w:val="20"/>
                <w:lang w:val="sv-SE"/>
                <w:rPrChange w:id="2133"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C61CC" w:rsidRDefault="008A6494" w:rsidP="008A6494">
            <w:pPr>
              <w:widowControl/>
              <w:rPr>
                <w:rFonts w:cs="Times New Roman"/>
                <w:sz w:val="20"/>
                <w:szCs w:val="20"/>
                <w:lang w:val="sv-SE"/>
                <w:rPrChange w:id="2134"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C61CC" w:rsidRDefault="008A6494" w:rsidP="003A6D72">
            <w:pPr>
              <w:widowControl/>
              <w:jc w:val="center"/>
              <w:rPr>
                <w:rFonts w:cs="Times New Roman"/>
                <w:sz w:val="20"/>
                <w:szCs w:val="20"/>
                <w:lang w:val="sv-SE"/>
                <w:rPrChange w:id="2135" w:author="Björn Genfors" w:date="2014-03-31T13:17:00Z">
                  <w:rPr>
                    <w:rFonts w:eastAsia="Calibri" w:cs="Times New Roman"/>
                    <w:sz w:val="20"/>
                    <w:szCs w:val="20"/>
                    <w:lang w:val="sv-SE"/>
                  </w:rPr>
                </w:rPrChange>
              </w:rPr>
            </w:pPr>
          </w:p>
        </w:tc>
      </w:tr>
      <w:tr w:rsidR="008A6494" w:rsidRPr="000C61CC"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C61CC" w:rsidRDefault="008A6494" w:rsidP="008A6494">
            <w:pPr>
              <w:widowControl/>
              <w:spacing w:line="227" w:lineRule="exact"/>
              <w:ind w:left="102"/>
              <w:rPr>
                <w:rFonts w:cs="Times New Roman"/>
                <w:sz w:val="20"/>
                <w:szCs w:val="20"/>
                <w:lang w:val="sv-SE"/>
                <w:rPrChange w:id="2136" w:author="Björn Genfors" w:date="2014-03-31T13:17:00Z">
                  <w:rPr>
                    <w:rFonts w:eastAsia="Calibri" w:cs="Times New Roman"/>
                    <w:sz w:val="20"/>
                    <w:szCs w:val="20"/>
                    <w:lang w:val="sv-SE"/>
                  </w:rPr>
                </w:rPrChange>
              </w:rPr>
            </w:pPr>
            <w:r w:rsidRPr="000C61CC">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C61CC" w:rsidRDefault="008A6494" w:rsidP="008A6494">
            <w:pPr>
              <w:widowControl/>
              <w:spacing w:line="226" w:lineRule="exact"/>
              <w:ind w:left="102"/>
              <w:rPr>
                <w:rFonts w:cs="Times New Roman"/>
                <w:spacing w:val="-1"/>
                <w:sz w:val="20"/>
                <w:szCs w:val="20"/>
                <w:lang w:val="sv-SE"/>
                <w:rPrChange w:id="2137"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C61CC" w:rsidRDefault="008A6494" w:rsidP="008A6494">
            <w:pPr>
              <w:widowControl/>
              <w:spacing w:line="226" w:lineRule="exact"/>
              <w:ind w:left="102"/>
              <w:rPr>
                <w:rFonts w:cs="Times New Roman"/>
                <w:spacing w:val="-1"/>
                <w:sz w:val="20"/>
                <w:szCs w:val="20"/>
                <w:lang w:val="sv-SE"/>
                <w:rPrChange w:id="2138" w:author="Björn Genfors" w:date="2014-03-31T13:17:00Z">
                  <w:rPr>
                    <w:rFonts w:eastAsia="Calibri" w:cs="Times New Roman"/>
                    <w:spacing w:val="-1"/>
                    <w:sz w:val="20"/>
                    <w:szCs w:val="20"/>
                    <w:lang w:val="sv-SE"/>
                  </w:rPr>
                </w:rPrChange>
              </w:rPr>
            </w:pPr>
            <w:r w:rsidRPr="0023722C">
              <w:rPr>
                <w:spacing w:val="-1"/>
                <w:szCs w:val="20"/>
                <w:lang w:val="sv-SE"/>
                <w:rPrChange w:id="2139" w:author="Björn Genfors" w:date="2014-04-01T21:54: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C61CC" w:rsidRDefault="008A6494" w:rsidP="003A6D72">
            <w:pPr>
              <w:widowControl/>
              <w:spacing w:line="229" w:lineRule="exact"/>
              <w:ind w:left="102"/>
              <w:jc w:val="center"/>
              <w:rPr>
                <w:rFonts w:cs="Times New Roman"/>
                <w:sz w:val="20"/>
                <w:szCs w:val="20"/>
                <w:lang w:val="sv-SE"/>
                <w:rPrChange w:id="2140"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p w14:paraId="25AF8BD3" w14:textId="77777777" w:rsidR="008A6494" w:rsidRPr="000C61CC" w:rsidRDefault="008A6494" w:rsidP="003A6D72">
            <w:pPr>
              <w:widowControl/>
              <w:ind w:left="102"/>
              <w:jc w:val="center"/>
              <w:rPr>
                <w:rFonts w:cs="Times New Roman"/>
                <w:sz w:val="20"/>
                <w:szCs w:val="20"/>
                <w:lang w:val="sv-SE"/>
                <w:rPrChange w:id="2141" w:author="Björn Genfors" w:date="2014-03-31T13:17:00Z">
                  <w:rPr>
                    <w:rFonts w:eastAsia="Calibri" w:cs="Times New Roman"/>
                    <w:sz w:val="20"/>
                    <w:szCs w:val="20"/>
                    <w:lang w:val="sv-SE"/>
                  </w:rPr>
                </w:rPrChange>
              </w:rPr>
            </w:pPr>
          </w:p>
        </w:tc>
      </w:tr>
      <w:tr w:rsidR="008A6494" w:rsidRPr="000C61CC"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C61CC" w:rsidRDefault="008A6494" w:rsidP="008A6494">
            <w:pPr>
              <w:widowControl/>
              <w:spacing w:line="226" w:lineRule="exact"/>
              <w:ind w:left="102"/>
              <w:rPr>
                <w:rFonts w:cs="Times New Roman"/>
                <w:spacing w:val="-1"/>
                <w:sz w:val="20"/>
                <w:szCs w:val="20"/>
                <w:lang w:val="sv-SE"/>
                <w:rPrChange w:id="2142" w:author="Björn Genfors" w:date="2014-03-31T13:17:00Z">
                  <w:rPr>
                    <w:rFonts w:eastAsia="Calibri" w:cs="Times New Roman"/>
                    <w:spacing w:val="-1"/>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C61CC" w:rsidRDefault="008A6494" w:rsidP="008A6494">
            <w:pPr>
              <w:widowControl/>
              <w:spacing w:line="226" w:lineRule="exact"/>
              <w:ind w:left="102"/>
              <w:rPr>
                <w:rFonts w:cs="Times New Roman"/>
                <w:spacing w:val="-1"/>
                <w:sz w:val="20"/>
                <w:szCs w:val="20"/>
                <w:lang w:val="sv-SE"/>
                <w:rPrChange w:id="2143"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C61CC" w:rsidRDefault="008A6494" w:rsidP="008A6494">
            <w:pPr>
              <w:widowControl/>
              <w:spacing w:line="226" w:lineRule="exact"/>
              <w:ind w:left="102"/>
              <w:rPr>
                <w:rFonts w:cs="Times New Roman"/>
                <w:spacing w:val="-1"/>
                <w:sz w:val="20"/>
                <w:szCs w:val="20"/>
                <w:lang w:val="sv-SE"/>
                <w:rPrChange w:id="2144" w:author="Björn Genfors" w:date="2014-03-31T13:17:00Z">
                  <w:rPr>
                    <w:rFonts w:eastAsia="Calibri" w:cs="Times New Roman"/>
                    <w:spacing w:val="-1"/>
                    <w:sz w:val="20"/>
                    <w:szCs w:val="20"/>
                    <w:lang w:val="sv-SE"/>
                  </w:rPr>
                </w:rPrChange>
              </w:rPr>
            </w:pPr>
            <w:r w:rsidRPr="0023722C">
              <w:rPr>
                <w:spacing w:val="-1"/>
                <w:szCs w:val="20"/>
                <w:lang w:val="sv-SE"/>
                <w:rPrChange w:id="2145" w:author="Björn Genfors" w:date="2014-04-01T21:54:00Z">
                  <w:rPr>
                    <w:spacing w:val="-1"/>
                    <w:szCs w:val="20"/>
                  </w:rPr>
                </w:rPrChange>
              </w:rPr>
              <w:t xml:space="preserve">Id för patienten. </w:t>
            </w:r>
            <w:r w:rsidRPr="0023722C">
              <w:rPr>
                <w:spacing w:val="-1"/>
                <w:szCs w:val="20"/>
                <w:lang w:val="sv-SE"/>
                <w:rPrChange w:id="2146" w:author="Björn Genfors" w:date="2014-04-01T21:54:00Z">
                  <w:rPr>
                    <w:spacing w:val="-1"/>
                    <w:szCs w:val="20"/>
                  </w:rPr>
                </w:rPrChange>
              </w:rPr>
              <w:br/>
              <w:t>value sätts till patientens identifierare. Anges med 12 tecken utan avskiljare.</w:t>
            </w:r>
            <w:r w:rsidRPr="0023722C">
              <w:rPr>
                <w:spacing w:val="-1"/>
                <w:szCs w:val="20"/>
                <w:lang w:val="sv-SE"/>
                <w:rPrChange w:id="2147" w:author="Björn Genfors" w:date="2014-04-01T21:54:00Z">
                  <w:rPr>
                    <w:spacing w:val="-1"/>
                    <w:szCs w:val="20"/>
                  </w:rPr>
                </w:rPrChange>
              </w:rPr>
              <w:br/>
              <w:t xml:space="preserve">Type sätts till OID för typ av identifierare. </w:t>
            </w:r>
            <w:r w:rsidRPr="0023722C">
              <w:rPr>
                <w:spacing w:val="-1"/>
                <w:szCs w:val="20"/>
                <w:lang w:val="sv-SE"/>
                <w:rPrChange w:id="2148" w:author="Björn Genfors" w:date="2014-04-01T21:54:00Z">
                  <w:rPr>
                    <w:spacing w:val="-1"/>
                    <w:szCs w:val="20"/>
                  </w:rPr>
                </w:rPrChange>
              </w:rPr>
              <w:br/>
              <w:t>För personnummer ska Skatteverkets personnummer (1.2.752.129.2.1.3.1).</w:t>
            </w:r>
            <w:r w:rsidRPr="0023722C">
              <w:rPr>
                <w:spacing w:val="-1"/>
                <w:szCs w:val="20"/>
                <w:lang w:val="sv-SE"/>
                <w:rPrChange w:id="2149" w:author="Björn Genfors" w:date="2014-04-01T21:54:00Z">
                  <w:rPr>
                    <w:spacing w:val="-1"/>
                    <w:szCs w:val="20"/>
                  </w:rPr>
                </w:rPrChange>
              </w:rPr>
              <w:br/>
              <w:t>För samordningsnummer ska Skatteverkets samordningsnummer (1.2.752.129.2.1.3.3).</w:t>
            </w:r>
            <w:r w:rsidRPr="0023722C">
              <w:rPr>
                <w:spacing w:val="-1"/>
                <w:szCs w:val="20"/>
                <w:lang w:val="sv-SE"/>
                <w:rPrChange w:id="2150" w:author="Björn Genfors" w:date="2014-04-01T21:54:00Z">
                  <w:rPr>
                    <w:spacing w:val="-1"/>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C61CC" w:rsidRDefault="008A6494" w:rsidP="003A6D72">
            <w:pPr>
              <w:widowControl/>
              <w:spacing w:line="229" w:lineRule="exact"/>
              <w:ind w:left="102"/>
              <w:jc w:val="center"/>
              <w:rPr>
                <w:rFonts w:cs="Times New Roman"/>
                <w:sz w:val="20"/>
                <w:szCs w:val="20"/>
                <w:lang w:val="sv-SE"/>
                <w:rPrChange w:id="2151" w:author="Björn Genfors" w:date="2014-03-31T13:17:00Z">
                  <w:rPr>
                    <w:rFonts w:eastAsia="Calibri" w:cs="Times New Roman"/>
                    <w:sz w:val="20"/>
                    <w:szCs w:val="20"/>
                    <w:lang w:val="sv-SE"/>
                  </w:rPr>
                </w:rPrChange>
              </w:rPr>
            </w:pPr>
            <w:r w:rsidRPr="000C61CC">
              <w:rPr>
                <w:szCs w:val="20"/>
              </w:rPr>
              <w:t>1..1</w:t>
            </w:r>
          </w:p>
        </w:tc>
      </w:tr>
      <w:tr w:rsidR="008A6494" w:rsidRPr="000C61CC" w14:paraId="0BBAEFC9" w14:textId="77777777" w:rsidTr="00DE71B1">
        <w:tblPrEx>
          <w:tblW w:w="9640" w:type="dxa"/>
          <w:tblInd w:w="-136" w:type="dxa"/>
          <w:tblLayout w:type="fixed"/>
          <w:tblLook w:val="01E0" w:firstRow="1" w:lastRow="1" w:firstColumn="1" w:lastColumn="1" w:noHBand="0" w:noVBand="0"/>
          <w:tblPrExChange w:id="2152"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153"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154"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C61CC" w:rsidRDefault="00265DFD" w:rsidP="008A6494">
            <w:pPr>
              <w:widowControl/>
              <w:spacing w:line="226" w:lineRule="exact"/>
              <w:ind w:left="102"/>
              <w:rPr>
                <w:rFonts w:cs="Times New Roman"/>
                <w:sz w:val="20"/>
                <w:szCs w:val="20"/>
                <w:lang w:val="sv-SE"/>
                <w:rPrChange w:id="2155" w:author="Björn Genfors" w:date="2014-03-31T13:17:00Z">
                  <w:rPr>
                    <w:rFonts w:eastAsia="Calibri" w:cs="Times New Roman"/>
                    <w:sz w:val="20"/>
                    <w:szCs w:val="20"/>
                    <w:lang w:val="sv-SE"/>
                  </w:rPr>
                </w:rPrChange>
              </w:rPr>
            </w:pPr>
            <w:r w:rsidRPr="000C61CC">
              <w:rPr>
                <w:szCs w:val="20"/>
              </w:rPr>
              <w:t>date</w:t>
            </w:r>
            <w:r w:rsidR="008A6494" w:rsidRPr="000C61CC">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2156"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C61CC" w:rsidRDefault="008A6494" w:rsidP="008A6494">
            <w:pPr>
              <w:widowControl/>
              <w:spacing w:line="226" w:lineRule="exact"/>
              <w:ind w:left="102"/>
              <w:rPr>
                <w:rFonts w:cs="Times New Roman"/>
                <w:spacing w:val="-1"/>
                <w:sz w:val="20"/>
                <w:szCs w:val="20"/>
                <w:lang w:val="sv-SE"/>
                <w:rPrChange w:id="2157" w:author="Björn Genfors" w:date="2014-03-31T13:17:00Z">
                  <w:rPr>
                    <w:rFonts w:eastAsia="Calibri" w:cs="Times New Roman"/>
                    <w:spacing w:val="-1"/>
                    <w:sz w:val="20"/>
                    <w:szCs w:val="20"/>
                    <w:lang w:val="sv-SE"/>
                  </w:rPr>
                </w:rPrChange>
              </w:rPr>
            </w:pPr>
            <w:r w:rsidRPr="000C61CC">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2158"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C61CC" w:rsidRDefault="008A6494">
            <w:pPr>
              <w:widowControl/>
              <w:spacing w:line="229" w:lineRule="exact"/>
              <w:ind w:left="102"/>
              <w:rPr>
                <w:rFonts w:eastAsia="Calibri" w:cs="Times New Roman"/>
                <w:sz w:val="20"/>
                <w:szCs w:val="20"/>
                <w:lang w:val="sv-SE"/>
              </w:rPr>
            </w:pPr>
            <w:commentRangeStart w:id="2159"/>
            <w:del w:id="2160" w:author="Björn Genfors" w:date="2014-03-28T14:32:00Z">
              <w:r w:rsidRPr="0023722C" w:rsidDel="00DE71B1">
                <w:rPr>
                  <w:spacing w:val="-1"/>
                  <w:szCs w:val="20"/>
                  <w:lang w:val="sv-SE"/>
                  <w:rPrChange w:id="2161" w:author="Björn Genfors" w:date="2014-04-01T21:54:00Z">
                    <w:rPr>
                      <w:spacing w:val="-1"/>
                      <w:szCs w:val="20"/>
                    </w:rPr>
                  </w:rPrChange>
                </w:rPr>
                <w:delText xml:space="preserve">Begränsning av sökningen i tid. Begränsningen sker genom att resultatet innehåller de poster som i något av de tidsfält som ingår i </w:delText>
              </w:r>
              <w:r w:rsidRPr="0023722C" w:rsidDel="00DE71B1">
                <w:rPr>
                  <w:szCs w:val="20"/>
                  <w:lang w:val="sv-SE"/>
                  <w:rPrChange w:id="2162" w:author="Björn Genfors" w:date="2014-04-01T21:54:00Z">
                    <w:rPr>
                      <w:szCs w:val="20"/>
                    </w:rPr>
                  </w:rPrChange>
                </w:rPr>
                <w:delText>maternityMedicalRecordHeader</w:delText>
              </w:r>
              <w:r w:rsidRPr="0023722C" w:rsidDel="00DE71B1">
                <w:rPr>
                  <w:spacing w:val="-1"/>
                  <w:szCs w:val="20"/>
                  <w:lang w:val="sv-SE"/>
                  <w:rPrChange w:id="2163" w:author="Björn Genfors" w:date="2014-04-01T21:54:00Z">
                    <w:rPr>
                      <w:spacing w:val="-1"/>
                      <w:szCs w:val="20"/>
                    </w:rPr>
                  </w:rPrChange>
                </w:rPr>
                <w:delText xml:space="preserve"> anger en tidpunkt som ligger inom det sökta tidsintervallet (start- och slutpunkt inkluderas i intervallet).</w:delText>
              </w:r>
              <w:commentRangeEnd w:id="2159"/>
              <w:r w:rsidR="00265DFD" w:rsidRPr="000C61CC" w:rsidDel="00DE71B1">
                <w:rPr>
                  <w:rStyle w:val="Kommentarsreferens"/>
                  <w:rFonts w:eastAsia="ヒラギノ角ゴ Pro W3"/>
                  <w:i/>
                  <w:color w:val="000000"/>
                  <w:sz w:val="20"/>
                  <w:szCs w:val="20"/>
                  <w:lang w:val="en-GB"/>
                </w:rPr>
                <w:commentReference w:id="2159"/>
              </w:r>
            </w:del>
            <w:ins w:id="2164" w:author="Björn Genfors" w:date="2014-03-28T14:32:00Z">
              <w:r w:rsidR="00DE71B1" w:rsidRPr="0023722C">
                <w:rPr>
                  <w:szCs w:val="20"/>
                  <w:lang w:val="sv-SE"/>
                  <w:rPrChange w:id="2165" w:author="Björn Genfors" w:date="2014-04-01T21:54:00Z">
                    <w:rPr>
                      <w:szCs w:val="20"/>
                    </w:rPr>
                  </w:rPrChange>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0C61CC">
                <w:rPr>
                  <w:szCs w:val="20"/>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166"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C61CC" w:rsidRDefault="008A6494" w:rsidP="003A6D72">
            <w:pPr>
              <w:widowControl/>
              <w:spacing w:line="229" w:lineRule="exact"/>
              <w:ind w:left="102"/>
              <w:jc w:val="center"/>
              <w:rPr>
                <w:rFonts w:cs="Times New Roman"/>
                <w:sz w:val="20"/>
                <w:szCs w:val="20"/>
                <w:lang w:val="sv-SE"/>
                <w:rPrChange w:id="2167" w:author="Björn Genfors" w:date="2014-03-31T13:17:00Z">
                  <w:rPr>
                    <w:rFonts w:eastAsia="Calibri" w:cs="Times New Roman"/>
                    <w:sz w:val="20"/>
                    <w:szCs w:val="20"/>
                    <w:lang w:val="sv-SE"/>
                  </w:rPr>
                </w:rPrChange>
              </w:rPr>
            </w:pPr>
            <w:r w:rsidRPr="000C61CC">
              <w:rPr>
                <w:szCs w:val="20"/>
              </w:rPr>
              <w:t>0..1</w:t>
            </w:r>
          </w:p>
        </w:tc>
      </w:tr>
      <w:tr w:rsidR="008A6494" w:rsidRPr="000C61CC"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C61CC" w:rsidRDefault="008A6494" w:rsidP="008A6494">
            <w:pPr>
              <w:widowControl/>
              <w:spacing w:line="226" w:lineRule="exact"/>
              <w:ind w:left="102"/>
              <w:rPr>
                <w:rFonts w:cs="Times New Roman"/>
                <w:sz w:val="20"/>
                <w:szCs w:val="20"/>
                <w:lang w:val="sv-SE"/>
                <w:rPrChange w:id="2168" w:author="Björn Genfors" w:date="2014-03-31T13:17:00Z">
                  <w:rPr>
                    <w:rFonts w:eastAsia="Calibri" w:cs="Times New Roman"/>
                    <w:sz w:val="20"/>
                    <w:szCs w:val="20"/>
                    <w:lang w:val="sv-SE"/>
                  </w:rPr>
                </w:rPrChange>
              </w:rPr>
            </w:pPr>
            <w:r w:rsidRPr="000C61CC">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C61CC" w:rsidRDefault="008A6494" w:rsidP="008A6494">
            <w:pPr>
              <w:widowControl/>
              <w:spacing w:line="226" w:lineRule="exact"/>
              <w:ind w:left="102"/>
              <w:rPr>
                <w:rFonts w:cs="Times New Roman"/>
                <w:spacing w:val="-1"/>
                <w:sz w:val="20"/>
                <w:szCs w:val="20"/>
                <w:lang w:val="sv-SE"/>
                <w:rPrChange w:id="2169"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C61CC" w:rsidRDefault="008A6494" w:rsidP="008A6494">
            <w:pPr>
              <w:widowControl/>
              <w:spacing w:line="226" w:lineRule="exact"/>
              <w:ind w:left="102"/>
              <w:rPr>
                <w:rFonts w:cs="Times New Roman"/>
                <w:sz w:val="20"/>
                <w:szCs w:val="20"/>
                <w:lang w:val="sv-SE"/>
                <w:rPrChange w:id="2170" w:author="Björn Genfors" w:date="2014-03-31T13:17:00Z">
                  <w:rPr>
                    <w:rFonts w:eastAsia="Calibri" w:cs="Times New Roman"/>
                    <w:sz w:val="20"/>
                    <w:szCs w:val="20"/>
                    <w:lang w:val="sv-SE"/>
                  </w:rPr>
                </w:rPrChange>
              </w:rPr>
            </w:pPr>
            <w:r w:rsidRPr="000C61CC">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C61CC" w:rsidRDefault="008A6494" w:rsidP="003A6D72">
            <w:pPr>
              <w:widowControl/>
              <w:spacing w:line="229" w:lineRule="exact"/>
              <w:ind w:left="102"/>
              <w:jc w:val="center"/>
              <w:rPr>
                <w:rFonts w:cs="Times New Roman"/>
                <w:sz w:val="20"/>
                <w:szCs w:val="20"/>
                <w:lang w:val="sv-SE"/>
                <w:rPrChange w:id="2171" w:author="Björn Genfors" w:date="2014-03-31T13:17:00Z">
                  <w:rPr>
                    <w:rFonts w:eastAsia="Calibri" w:cs="Times New Roman"/>
                    <w:sz w:val="20"/>
                    <w:szCs w:val="20"/>
                    <w:lang w:val="sv-SE"/>
                  </w:rPr>
                </w:rPrChange>
              </w:rPr>
            </w:pPr>
            <w:r w:rsidRPr="000C61CC">
              <w:rPr>
                <w:szCs w:val="20"/>
              </w:rPr>
              <w:t>1..1</w:t>
            </w:r>
          </w:p>
        </w:tc>
      </w:tr>
      <w:tr w:rsidR="008A6494" w:rsidRPr="000C61CC"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C61CC" w:rsidRDefault="008A6494" w:rsidP="008A6494">
            <w:pPr>
              <w:widowControl/>
              <w:spacing w:line="226" w:lineRule="exact"/>
              <w:ind w:left="102"/>
              <w:rPr>
                <w:rFonts w:cs="Times New Roman"/>
                <w:sz w:val="20"/>
                <w:szCs w:val="20"/>
                <w:lang w:val="sv-SE"/>
                <w:rPrChange w:id="2172" w:author="Björn Genfors" w:date="2014-03-31T13:17:00Z">
                  <w:rPr>
                    <w:rFonts w:eastAsia="Calibri" w:cs="Times New Roman"/>
                    <w:sz w:val="20"/>
                    <w:szCs w:val="20"/>
                    <w:lang w:val="sv-SE"/>
                  </w:rPr>
                </w:rPrChange>
              </w:rPr>
            </w:pPr>
            <w:r w:rsidRPr="000C61CC">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C61CC" w:rsidRDefault="008A6494" w:rsidP="008A6494">
            <w:pPr>
              <w:widowControl/>
              <w:spacing w:line="226" w:lineRule="exact"/>
              <w:ind w:left="102"/>
              <w:rPr>
                <w:rFonts w:cs="Times New Roman"/>
                <w:spacing w:val="-1"/>
                <w:sz w:val="20"/>
                <w:szCs w:val="20"/>
                <w:lang w:val="sv-SE"/>
                <w:rPrChange w:id="217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C61CC" w:rsidRDefault="008A6494" w:rsidP="008A6494">
            <w:pPr>
              <w:widowControl/>
              <w:spacing w:line="226" w:lineRule="exact"/>
              <w:ind w:left="102"/>
              <w:rPr>
                <w:rFonts w:cs="Times New Roman"/>
                <w:sz w:val="20"/>
                <w:szCs w:val="20"/>
                <w:lang w:val="sv-SE"/>
                <w:rPrChange w:id="2174" w:author="Björn Genfors" w:date="2014-03-31T13:17:00Z">
                  <w:rPr>
                    <w:rFonts w:eastAsia="Calibri" w:cs="Times New Roman"/>
                    <w:sz w:val="20"/>
                    <w:szCs w:val="20"/>
                    <w:lang w:val="sv-SE"/>
                  </w:rPr>
                </w:rPrChange>
              </w:rPr>
            </w:pPr>
            <w:r w:rsidRPr="000C61CC">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C61CC" w:rsidRDefault="008A6494" w:rsidP="003A6D72">
            <w:pPr>
              <w:widowControl/>
              <w:spacing w:line="229" w:lineRule="exact"/>
              <w:ind w:left="102"/>
              <w:jc w:val="center"/>
              <w:rPr>
                <w:rFonts w:cs="Times New Roman"/>
                <w:sz w:val="20"/>
                <w:szCs w:val="20"/>
                <w:lang w:val="sv-SE"/>
                <w:rPrChange w:id="2175" w:author="Björn Genfors" w:date="2014-03-31T13:17:00Z">
                  <w:rPr>
                    <w:rFonts w:eastAsia="Calibri" w:cs="Times New Roman"/>
                    <w:sz w:val="20"/>
                    <w:szCs w:val="20"/>
                    <w:lang w:val="sv-SE"/>
                  </w:rPr>
                </w:rPrChange>
              </w:rPr>
            </w:pPr>
            <w:r w:rsidRPr="000C61CC">
              <w:rPr>
                <w:szCs w:val="20"/>
              </w:rPr>
              <w:t>1..1</w:t>
            </w:r>
          </w:p>
        </w:tc>
      </w:tr>
      <w:tr w:rsidR="008A6494" w:rsidRPr="000C61CC"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C61CC" w:rsidRDefault="008A6494" w:rsidP="008A6494">
            <w:pPr>
              <w:widowControl/>
              <w:spacing w:line="226" w:lineRule="exact"/>
              <w:ind w:left="102"/>
              <w:rPr>
                <w:rFonts w:cs="Times New Roman"/>
                <w:sz w:val="20"/>
                <w:szCs w:val="20"/>
                <w:lang w:val="sv-SE"/>
                <w:rPrChange w:id="2176" w:author="Björn Genfors" w:date="2014-03-31T13:17:00Z">
                  <w:rPr>
                    <w:rFonts w:eastAsia="Calibri" w:cs="Times New Roman"/>
                    <w:sz w:val="20"/>
                    <w:szCs w:val="20"/>
                    <w:lang w:val="sv-SE"/>
                  </w:rPr>
                </w:rPrChange>
              </w:rPr>
            </w:pPr>
            <w:r w:rsidRPr="000C61CC">
              <w:rPr>
                <w:szCs w:val="20"/>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C61CC" w:rsidRDefault="008A6494" w:rsidP="008A6494">
            <w:pPr>
              <w:widowControl/>
              <w:spacing w:line="226" w:lineRule="exact"/>
              <w:ind w:left="102"/>
              <w:rPr>
                <w:rFonts w:cs="Times New Roman"/>
                <w:spacing w:val="-1"/>
                <w:sz w:val="20"/>
                <w:szCs w:val="20"/>
                <w:lang w:val="sv-SE"/>
                <w:rPrChange w:id="2177"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C61CC" w:rsidRDefault="008A6494" w:rsidP="008A6494">
            <w:pPr>
              <w:widowControl/>
              <w:spacing w:line="226" w:lineRule="exact"/>
              <w:ind w:left="102"/>
              <w:rPr>
                <w:rFonts w:cs="Times New Roman"/>
                <w:sz w:val="20"/>
                <w:szCs w:val="20"/>
                <w:lang w:val="sv-SE"/>
                <w:rPrChange w:id="2178" w:author="Björn Genfors" w:date="2014-03-31T13:17:00Z">
                  <w:rPr>
                    <w:rFonts w:eastAsia="Calibri" w:cs="Times New Roman"/>
                    <w:sz w:val="20"/>
                    <w:szCs w:val="20"/>
                    <w:lang w:val="sv-SE"/>
                  </w:rPr>
                </w:rPrChange>
              </w:rPr>
            </w:pPr>
            <w:commentRangeStart w:id="2179"/>
            <w:r w:rsidRPr="0023722C">
              <w:rPr>
                <w:szCs w:val="20"/>
                <w:lang w:val="sv-SE"/>
                <w:rPrChange w:id="2180" w:author="Björn Genfors" w:date="2014-04-01T21:54:00Z">
                  <w:rPr>
                    <w:szCs w:val="20"/>
                  </w:rPr>
                </w:rPrChange>
              </w:rPr>
              <w:t xml:space="preserve">Begränsar sökningen till dokument som är skapade i angivet system. </w:t>
            </w:r>
          </w:p>
          <w:p w14:paraId="0AA5246D" w14:textId="77777777" w:rsidR="008A6494" w:rsidRPr="000C61CC" w:rsidRDefault="008A6494" w:rsidP="008A6494">
            <w:pPr>
              <w:widowControl/>
              <w:spacing w:line="226" w:lineRule="exact"/>
              <w:ind w:left="102"/>
              <w:rPr>
                <w:rFonts w:cs="Times New Roman"/>
                <w:sz w:val="20"/>
                <w:szCs w:val="20"/>
                <w:lang w:val="sv-SE"/>
                <w:rPrChange w:id="2181" w:author="Björn Genfors" w:date="2014-03-31T13:17:00Z">
                  <w:rPr>
                    <w:rFonts w:eastAsia="Calibri" w:cs="Times New Roman"/>
                    <w:sz w:val="20"/>
                    <w:szCs w:val="20"/>
                    <w:lang w:val="sv-SE"/>
                  </w:rPr>
                </w:rPrChange>
              </w:rPr>
            </w:pPr>
          </w:p>
          <w:p w14:paraId="7C731713" w14:textId="77777777" w:rsidR="008A6494" w:rsidRPr="000C61CC" w:rsidRDefault="008A6494" w:rsidP="008A6494">
            <w:pPr>
              <w:widowControl/>
              <w:spacing w:line="226" w:lineRule="exact"/>
              <w:ind w:left="102"/>
              <w:rPr>
                <w:rFonts w:cs="Times New Roman"/>
                <w:sz w:val="20"/>
                <w:szCs w:val="20"/>
                <w:lang w:val="sv-SE"/>
                <w:rPrChange w:id="2182" w:author="Björn Genfors" w:date="2014-03-31T13:17:00Z">
                  <w:rPr>
                    <w:rFonts w:eastAsia="Calibri" w:cs="Times New Roman"/>
                    <w:sz w:val="20"/>
                    <w:szCs w:val="20"/>
                    <w:lang w:val="sv-SE"/>
                  </w:rPr>
                </w:rPrChange>
              </w:rPr>
            </w:pPr>
            <w:r w:rsidRPr="0023722C">
              <w:rPr>
                <w:szCs w:val="20"/>
                <w:lang w:val="sv-SE"/>
                <w:rPrChange w:id="2183" w:author="Björn Genfors" w:date="2014-04-01T21:54:00Z">
                  <w:rPr>
                    <w:szCs w:val="20"/>
                  </w:rPr>
                </w:rPrChange>
              </w:rPr>
              <w:t>Värdet på detta fält måste överensstämma med värdet på logicalAddress i anropets tekniska kuvertering (ex. SOAP-header).</w:t>
            </w:r>
          </w:p>
          <w:p w14:paraId="66493DEB" w14:textId="77777777" w:rsidR="008A6494" w:rsidRPr="000C61CC" w:rsidRDefault="008A6494" w:rsidP="008A6494">
            <w:pPr>
              <w:widowControl/>
              <w:spacing w:line="226" w:lineRule="exact"/>
              <w:ind w:left="102"/>
              <w:rPr>
                <w:rFonts w:cs="Times New Roman"/>
                <w:spacing w:val="-1"/>
                <w:sz w:val="20"/>
                <w:szCs w:val="20"/>
                <w:lang w:val="sv-SE"/>
                <w:rPrChange w:id="2184" w:author="Björn Genfors" w:date="2014-03-31T13:17:00Z">
                  <w:rPr>
                    <w:rFonts w:eastAsia="Calibri" w:cs="Times New Roman"/>
                    <w:spacing w:val="-1"/>
                    <w:sz w:val="20"/>
                    <w:szCs w:val="20"/>
                    <w:lang w:val="sv-SE"/>
                  </w:rPr>
                </w:rPrChange>
              </w:rPr>
            </w:pPr>
          </w:p>
          <w:p w14:paraId="22D950B1" w14:textId="77777777" w:rsidR="008A6494" w:rsidRPr="000C61CC" w:rsidRDefault="008A6494" w:rsidP="008A6494">
            <w:pPr>
              <w:widowControl/>
              <w:spacing w:line="226" w:lineRule="exact"/>
              <w:ind w:left="102"/>
              <w:rPr>
                <w:rFonts w:cs="Times New Roman"/>
                <w:sz w:val="20"/>
                <w:szCs w:val="20"/>
                <w:lang w:val="sv-SE"/>
                <w:rPrChange w:id="2185" w:author="Björn Genfors" w:date="2014-03-31T13:17:00Z">
                  <w:rPr>
                    <w:rFonts w:eastAsia="Calibri" w:cs="Times New Roman"/>
                    <w:sz w:val="20"/>
                    <w:szCs w:val="20"/>
                    <w:lang w:val="sv-SE"/>
                  </w:rPr>
                </w:rPrChange>
              </w:rPr>
            </w:pPr>
            <w:r w:rsidRPr="0023722C">
              <w:rPr>
                <w:szCs w:val="20"/>
                <w:lang w:val="sv-SE"/>
                <w:rPrChange w:id="2186" w:author="Björn Genfors" w:date="2014-04-01T21:54:00Z">
                  <w:rPr>
                    <w:szCs w:val="20"/>
                  </w:rPr>
                </w:rPrChange>
              </w:rPr>
              <w:t>Det innebär i praktiken att aggregerande tjänster inte används när detta fält anges.</w:t>
            </w:r>
          </w:p>
          <w:p w14:paraId="05F9547F" w14:textId="77777777" w:rsidR="008A6494" w:rsidRPr="000C61CC" w:rsidRDefault="008A6494" w:rsidP="008A6494">
            <w:pPr>
              <w:widowControl/>
              <w:spacing w:line="226" w:lineRule="exact"/>
              <w:ind w:left="102"/>
              <w:rPr>
                <w:rFonts w:cs="Times New Roman"/>
                <w:sz w:val="20"/>
                <w:szCs w:val="20"/>
                <w:lang w:val="sv-SE"/>
                <w:rPrChange w:id="2187" w:author="Björn Genfors" w:date="2014-03-31T13:17:00Z">
                  <w:rPr>
                    <w:rFonts w:eastAsia="Calibri" w:cs="Times New Roman"/>
                    <w:sz w:val="20"/>
                    <w:szCs w:val="20"/>
                    <w:lang w:val="sv-SE"/>
                  </w:rPr>
                </w:rPrChange>
              </w:rPr>
            </w:pPr>
          </w:p>
          <w:p w14:paraId="492B3679" w14:textId="77777777" w:rsidR="008A6494" w:rsidRPr="000C61CC" w:rsidRDefault="008A6494" w:rsidP="008A6494">
            <w:pPr>
              <w:widowControl/>
              <w:spacing w:line="229" w:lineRule="exact"/>
              <w:ind w:left="102"/>
              <w:rPr>
                <w:rFonts w:cs="Times New Roman"/>
                <w:sz w:val="20"/>
                <w:szCs w:val="20"/>
                <w:lang w:val="sv-SE"/>
                <w:rPrChange w:id="2188" w:author="Björn Genfors" w:date="2014-03-31T13:17:00Z">
                  <w:rPr>
                    <w:rFonts w:eastAsia="Calibri" w:cs="Times New Roman"/>
                    <w:sz w:val="20"/>
                    <w:szCs w:val="20"/>
                    <w:lang w:val="sv-SE"/>
                  </w:rPr>
                </w:rPrChange>
              </w:rPr>
            </w:pPr>
            <w:r w:rsidRPr="0023722C">
              <w:rPr>
                <w:szCs w:val="20"/>
                <w:lang w:val="sv-SE"/>
                <w:rPrChange w:id="2189" w:author="Björn Genfors" w:date="2014-04-01T21:54:00Z">
                  <w:rPr>
                    <w:szCs w:val="20"/>
                  </w:rPr>
                </w:rPrChange>
              </w:rPr>
              <w:t>Fältet är tvingande om careContactId angivits.</w:t>
            </w:r>
            <w:commentRangeEnd w:id="2179"/>
            <w:r w:rsidR="00265DFD" w:rsidRPr="000C61CC">
              <w:rPr>
                <w:rStyle w:val="Kommentarsreferens"/>
                <w:rFonts w:eastAsia="ヒラギノ角ゴ Pro W3"/>
                <w:i/>
                <w:color w:val="000000"/>
                <w:sz w:val="20"/>
                <w:szCs w:val="20"/>
                <w:lang w:val="en-GB"/>
              </w:rPr>
              <w:commentReference w:id="2179"/>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C61CC" w:rsidRDefault="008A6494" w:rsidP="003A6D72">
            <w:pPr>
              <w:widowControl/>
              <w:spacing w:line="229" w:lineRule="exact"/>
              <w:ind w:left="102"/>
              <w:jc w:val="center"/>
              <w:rPr>
                <w:rFonts w:cs="Times New Roman"/>
                <w:sz w:val="20"/>
                <w:szCs w:val="20"/>
                <w:lang w:val="sv-SE"/>
                <w:rPrChange w:id="2190" w:author="Björn Genfors" w:date="2014-03-31T13:17:00Z">
                  <w:rPr>
                    <w:rFonts w:eastAsia="Calibri" w:cs="Times New Roman"/>
                    <w:sz w:val="20"/>
                    <w:szCs w:val="20"/>
                    <w:lang w:val="sv-SE"/>
                  </w:rPr>
                </w:rPrChange>
              </w:rPr>
            </w:pPr>
            <w:r w:rsidRPr="000C61CC">
              <w:rPr>
                <w:szCs w:val="20"/>
              </w:rPr>
              <w:t>0..1</w:t>
            </w:r>
          </w:p>
          <w:p w14:paraId="3054F17C" w14:textId="77777777" w:rsidR="008A6494" w:rsidRPr="000C61CC" w:rsidRDefault="008A6494" w:rsidP="003A6D72">
            <w:pPr>
              <w:widowControl/>
              <w:spacing w:line="229" w:lineRule="exact"/>
              <w:ind w:left="102"/>
              <w:jc w:val="center"/>
              <w:rPr>
                <w:rFonts w:cs="Times New Roman"/>
                <w:sz w:val="20"/>
                <w:szCs w:val="20"/>
                <w:lang w:val="sv-SE"/>
                <w:rPrChange w:id="2191" w:author="Björn Genfors" w:date="2014-03-31T13:17:00Z">
                  <w:rPr>
                    <w:rFonts w:eastAsia="Calibri" w:cs="Times New Roman"/>
                    <w:sz w:val="20"/>
                    <w:szCs w:val="20"/>
                    <w:lang w:val="sv-SE"/>
                  </w:rPr>
                </w:rPrChange>
              </w:rPr>
            </w:pPr>
          </w:p>
          <w:p w14:paraId="45C0E8EE" w14:textId="77777777" w:rsidR="008A6494" w:rsidRPr="000C61CC" w:rsidRDefault="008A6494" w:rsidP="003A6D72">
            <w:pPr>
              <w:widowControl/>
              <w:spacing w:line="229" w:lineRule="exact"/>
              <w:ind w:left="102"/>
              <w:jc w:val="center"/>
              <w:rPr>
                <w:rFonts w:cs="Times New Roman"/>
                <w:sz w:val="20"/>
                <w:szCs w:val="20"/>
                <w:lang w:val="sv-SE"/>
                <w:rPrChange w:id="2192" w:author="Björn Genfors" w:date="2014-03-31T13:17:00Z">
                  <w:rPr>
                    <w:rFonts w:eastAsia="Calibri" w:cs="Times New Roman"/>
                    <w:sz w:val="20"/>
                    <w:szCs w:val="20"/>
                    <w:lang w:val="sv-SE"/>
                  </w:rPr>
                </w:rPrChange>
              </w:rPr>
            </w:pPr>
          </w:p>
          <w:p w14:paraId="14B4C5DC" w14:textId="77777777" w:rsidR="008A6494" w:rsidRPr="000C61CC" w:rsidRDefault="008A6494" w:rsidP="003A6D72">
            <w:pPr>
              <w:widowControl/>
              <w:spacing w:line="229" w:lineRule="exact"/>
              <w:ind w:left="102"/>
              <w:jc w:val="center"/>
              <w:rPr>
                <w:rFonts w:cs="Times New Roman"/>
                <w:sz w:val="20"/>
                <w:szCs w:val="20"/>
                <w:lang w:val="sv-SE"/>
                <w:rPrChange w:id="2193" w:author="Björn Genfors" w:date="2014-03-31T13:17:00Z">
                  <w:rPr>
                    <w:rFonts w:eastAsia="Calibri" w:cs="Times New Roman"/>
                    <w:sz w:val="20"/>
                    <w:szCs w:val="20"/>
                    <w:lang w:val="sv-SE"/>
                  </w:rPr>
                </w:rPrChange>
              </w:rPr>
            </w:pPr>
          </w:p>
        </w:tc>
      </w:tr>
      <w:tr w:rsidR="008A6494" w:rsidRPr="000C61CC"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C61CC" w:rsidRDefault="008A6494" w:rsidP="008A6494">
            <w:pPr>
              <w:widowControl/>
              <w:spacing w:line="226" w:lineRule="exact"/>
              <w:ind w:left="102"/>
              <w:rPr>
                <w:rFonts w:cs="Times New Roman"/>
                <w:b/>
                <w:sz w:val="20"/>
                <w:szCs w:val="20"/>
                <w:lang w:val="sv-SE"/>
                <w:rPrChange w:id="2194" w:author="Björn Genfors" w:date="2014-03-31T13:17:00Z">
                  <w:rPr>
                    <w:rFonts w:eastAsia="Calibri" w:cs="Times New Roman"/>
                    <w:b/>
                    <w:sz w:val="20"/>
                    <w:szCs w:val="20"/>
                    <w:lang w:val="sv-SE"/>
                  </w:rPr>
                </w:rPrChange>
              </w:rPr>
            </w:pPr>
            <w:r w:rsidRPr="000C61CC">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C61CC" w:rsidRDefault="008A6494" w:rsidP="008A6494">
            <w:pPr>
              <w:widowControl/>
              <w:spacing w:line="226" w:lineRule="exact"/>
              <w:ind w:left="102"/>
              <w:rPr>
                <w:rFonts w:cs="Times New Roman"/>
                <w:sz w:val="20"/>
                <w:szCs w:val="20"/>
                <w:lang w:val="sv-SE"/>
                <w:rPrChange w:id="2195"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C61CC" w:rsidRDefault="008A6494" w:rsidP="008A6494">
            <w:pPr>
              <w:widowControl/>
              <w:spacing w:line="229" w:lineRule="exact"/>
              <w:ind w:left="102"/>
              <w:rPr>
                <w:rFonts w:cs="Times New Roman"/>
                <w:sz w:val="20"/>
                <w:szCs w:val="20"/>
                <w:lang w:val="sv-SE"/>
                <w:rPrChange w:id="2196" w:author="Björn Genfors" w:date="2014-03-31T13:17:00Z">
                  <w:rPr>
                    <w:rFonts w:eastAsia="Calibri" w:cs="Times New Roman"/>
                    <w:sz w:val="20"/>
                    <w:szCs w:val="20"/>
                    <w:lang w:val="sv-SE"/>
                  </w:rPr>
                </w:rPrChange>
              </w:rPr>
            </w:pPr>
            <w:r w:rsidRPr="0023722C">
              <w:rPr>
                <w:spacing w:val="-1"/>
                <w:szCs w:val="20"/>
                <w:lang w:val="sv-SE"/>
                <w:rPrChange w:id="2197" w:author="Björn Genfors" w:date="2014-04-01T21:54:00Z">
                  <w:rPr>
                    <w:spacing w:val="-1"/>
                    <w:szCs w:val="20"/>
                  </w:rPr>
                </w:rPrChange>
              </w:rPr>
              <w:t xml:space="preserve">Begränsar sökningen till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C61CC" w:rsidRDefault="008A6494" w:rsidP="003A6D72">
            <w:pPr>
              <w:widowControl/>
              <w:spacing w:line="229" w:lineRule="exact"/>
              <w:ind w:left="102"/>
              <w:jc w:val="center"/>
              <w:rPr>
                <w:rFonts w:cs="Times New Roman"/>
                <w:sz w:val="20"/>
                <w:szCs w:val="20"/>
                <w:lang w:val="sv-SE"/>
                <w:rPrChange w:id="2198" w:author="Björn Genfors" w:date="2014-03-31T13:17:00Z">
                  <w:rPr>
                    <w:rFonts w:eastAsia="Calibri" w:cs="Times New Roman"/>
                    <w:sz w:val="20"/>
                    <w:szCs w:val="20"/>
                    <w:lang w:val="sv-SE"/>
                  </w:rPr>
                </w:rPrChange>
              </w:rPr>
            </w:pPr>
            <w:r w:rsidRPr="000C61CC">
              <w:rPr>
                <w:szCs w:val="20"/>
              </w:rPr>
              <w:t>0..*</w:t>
            </w:r>
          </w:p>
        </w:tc>
      </w:tr>
      <w:tr w:rsidR="008A6494" w:rsidRPr="000C61CC"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C61CC" w:rsidRDefault="008A6494" w:rsidP="008A6494">
            <w:pPr>
              <w:widowControl/>
              <w:spacing w:line="226" w:lineRule="exact"/>
              <w:ind w:left="102"/>
              <w:rPr>
                <w:rFonts w:cs="Times New Roman"/>
                <w:sz w:val="20"/>
                <w:szCs w:val="20"/>
                <w:lang w:val="sv-SE"/>
                <w:rPrChange w:id="2199" w:author="Björn Genfors" w:date="2014-03-31T13:17:00Z">
                  <w:rPr>
                    <w:rFonts w:eastAsia="Calibri" w:cs="Times New Roman"/>
                    <w:sz w:val="20"/>
                    <w:szCs w:val="20"/>
                    <w:lang w:val="sv-SE"/>
                  </w:rPr>
                </w:rPrChange>
              </w:rPr>
            </w:pPr>
            <w:r w:rsidRPr="000C61CC">
              <w:rPr>
                <w:b/>
                <w:szCs w:val="20"/>
              </w:rPr>
              <w:t>Sv</w:t>
            </w:r>
            <w:r w:rsidRPr="000C61CC">
              <w:rPr>
                <w:b/>
                <w:spacing w:val="-1"/>
                <w:szCs w:val="20"/>
              </w:rPr>
              <w:t>a</w:t>
            </w:r>
            <w:r w:rsidRPr="000C61CC">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C61CC" w:rsidRDefault="008A6494" w:rsidP="008A6494">
            <w:pPr>
              <w:widowControl/>
              <w:rPr>
                <w:rFonts w:cs="Times New Roman"/>
                <w:spacing w:val="-1"/>
                <w:sz w:val="20"/>
                <w:szCs w:val="20"/>
                <w:lang w:val="sv-SE"/>
                <w:rPrChange w:id="2200"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C61CC" w:rsidRDefault="008A6494" w:rsidP="008A6494">
            <w:pPr>
              <w:widowControl/>
              <w:rPr>
                <w:rFonts w:cs="Times New Roman"/>
                <w:spacing w:val="-1"/>
                <w:sz w:val="20"/>
                <w:szCs w:val="20"/>
                <w:lang w:val="sv-SE"/>
                <w:rPrChange w:id="2201"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C61CC" w:rsidRDefault="008A6494" w:rsidP="003A6D72">
            <w:pPr>
              <w:widowControl/>
              <w:jc w:val="center"/>
              <w:rPr>
                <w:rFonts w:cs="Times New Roman"/>
                <w:sz w:val="20"/>
                <w:szCs w:val="20"/>
                <w:lang w:val="sv-SE"/>
                <w:rPrChange w:id="2202" w:author="Björn Genfors" w:date="2014-03-31T13:17:00Z">
                  <w:rPr>
                    <w:rFonts w:eastAsia="Calibri" w:cs="Times New Roman"/>
                    <w:sz w:val="20"/>
                    <w:szCs w:val="20"/>
                    <w:lang w:val="sv-SE"/>
                  </w:rPr>
                </w:rPrChange>
              </w:rPr>
            </w:pPr>
          </w:p>
        </w:tc>
      </w:tr>
      <w:tr w:rsidR="008A6494" w:rsidRPr="000C61CC"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C61CC" w:rsidRDefault="008A6494" w:rsidP="008A6494">
            <w:pPr>
              <w:widowControl/>
              <w:spacing w:line="226" w:lineRule="exact"/>
              <w:ind w:left="102"/>
              <w:rPr>
                <w:rFonts w:cs="Times New Roman"/>
                <w:sz w:val="20"/>
                <w:szCs w:val="20"/>
                <w:lang w:val="sv-SE"/>
                <w:rPrChange w:id="2203" w:author="Björn Genfors" w:date="2014-03-31T13:17:00Z">
                  <w:rPr>
                    <w:rFonts w:eastAsia="Calibri" w:cs="Times New Roman"/>
                    <w:sz w:val="20"/>
                    <w:szCs w:val="20"/>
                    <w:lang w:val="sv-SE"/>
                  </w:rPr>
                </w:rPrChange>
              </w:rPr>
            </w:pPr>
            <w:r w:rsidRPr="000C61CC">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C61CC" w:rsidRDefault="008A6494" w:rsidP="008A6494">
            <w:pPr>
              <w:widowControl/>
              <w:spacing w:line="226" w:lineRule="exact"/>
              <w:ind w:left="102"/>
              <w:rPr>
                <w:rFonts w:cs="Times New Roman"/>
                <w:sz w:val="20"/>
                <w:szCs w:val="20"/>
                <w:lang w:val="sv-SE"/>
                <w:rPrChange w:id="2204" w:author="Björn Genfors" w:date="2014-03-31T13:17:00Z">
                  <w:rPr>
                    <w:rFonts w:eastAsia="Calibri" w:cs="Times New Roman"/>
                    <w:sz w:val="20"/>
                    <w:szCs w:val="20"/>
                    <w:lang w:val="sv-SE"/>
                  </w:rPr>
                </w:rPrChange>
              </w:rPr>
            </w:pPr>
            <w:r w:rsidRPr="000C61CC">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C61CC" w:rsidRDefault="008A6494" w:rsidP="000320F0">
            <w:pPr>
              <w:widowControl/>
              <w:spacing w:line="229" w:lineRule="exact"/>
              <w:ind w:left="142"/>
              <w:rPr>
                <w:rFonts w:cs="Times New Roman"/>
                <w:spacing w:val="-1"/>
                <w:sz w:val="20"/>
                <w:szCs w:val="20"/>
                <w:lang w:val="sv-SE"/>
                <w:rPrChange w:id="2205" w:author="Björn Genfors" w:date="2014-03-31T13:17:00Z">
                  <w:rPr>
                    <w:rFonts w:eastAsia="Calibri" w:cs="Times New Roman"/>
                    <w:spacing w:val="-1"/>
                    <w:sz w:val="20"/>
                    <w:szCs w:val="20"/>
                    <w:lang w:val="sv-SE"/>
                  </w:rPr>
                </w:rPrChange>
              </w:rPr>
            </w:pPr>
            <w:r w:rsidRPr="000C61CC">
              <w:rPr>
                <w:szCs w:val="20"/>
              </w:rPr>
              <w:t>En moders mödravårdsjournal.</w:t>
            </w:r>
          </w:p>
          <w:p w14:paraId="4A5F26D0" w14:textId="77777777" w:rsidR="008A6494" w:rsidRPr="000C61CC" w:rsidRDefault="008A6494" w:rsidP="000320F0">
            <w:pPr>
              <w:widowControl/>
              <w:ind w:left="142"/>
              <w:rPr>
                <w:rFonts w:cs="Times New Roman"/>
                <w:b/>
                <w:bCs/>
                <w:sz w:val="20"/>
                <w:szCs w:val="20"/>
                <w:lang w:val="sv-SE"/>
                <w:rPrChange w:id="2206" w:author="Björn Genfors" w:date="2014-03-31T13:17:00Z">
                  <w:rPr>
                    <w:rFonts w:eastAsia="Calibri" w:cs="Times New Roman"/>
                    <w:b/>
                    <w:bCs/>
                    <w:sz w:val="20"/>
                    <w:szCs w:val="20"/>
                    <w:lang w:val="sv-SE"/>
                  </w:rPr>
                </w:rPrChange>
              </w:rPr>
            </w:pPr>
          </w:p>
          <w:p w14:paraId="3F60D2A7" w14:textId="77777777" w:rsidR="008A6494" w:rsidRPr="000C61CC" w:rsidRDefault="008A6494" w:rsidP="000320F0">
            <w:pPr>
              <w:widowControl/>
              <w:spacing w:line="229" w:lineRule="exact"/>
              <w:ind w:left="142"/>
              <w:rPr>
                <w:rFonts w:cs="Times New Roman"/>
                <w:sz w:val="20"/>
                <w:szCs w:val="20"/>
                <w:lang w:val="sv-SE"/>
                <w:rPrChange w:id="2207"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C61CC" w:rsidRDefault="008A6494" w:rsidP="003A6D72">
            <w:pPr>
              <w:widowControl/>
              <w:spacing w:line="229" w:lineRule="exact"/>
              <w:ind w:left="102"/>
              <w:jc w:val="center"/>
              <w:rPr>
                <w:rFonts w:cs="Times New Roman"/>
                <w:sz w:val="20"/>
                <w:szCs w:val="20"/>
                <w:lang w:val="sv-SE"/>
                <w:rPrChange w:id="2208"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tc>
      </w:tr>
      <w:tr w:rsidR="008A6494" w:rsidRPr="000C61CC"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C61CC" w:rsidRDefault="008A6494" w:rsidP="008A6494">
            <w:pPr>
              <w:widowControl/>
              <w:spacing w:line="229" w:lineRule="exact"/>
              <w:ind w:left="102"/>
              <w:rPr>
                <w:rFonts w:cs="Times New Roman"/>
                <w:sz w:val="20"/>
                <w:szCs w:val="20"/>
                <w:lang w:val="sv-SE"/>
                <w:rPrChange w:id="2209" w:author="Björn Genfors" w:date="2014-03-31T13:17:00Z">
                  <w:rPr>
                    <w:rFonts w:eastAsia="Calibri" w:cs="Times New Roman"/>
                    <w:sz w:val="20"/>
                    <w:szCs w:val="20"/>
                    <w:lang w:val="sv-SE"/>
                  </w:rPr>
                </w:rPrChange>
              </w:rPr>
            </w:pPr>
            <w:r w:rsidRPr="000C61CC">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C61CC" w:rsidRDefault="008A6494" w:rsidP="008A6494">
            <w:pPr>
              <w:widowControl/>
              <w:spacing w:line="229" w:lineRule="exact"/>
              <w:ind w:left="102"/>
              <w:rPr>
                <w:rFonts w:cs="Times New Roman"/>
                <w:sz w:val="20"/>
                <w:szCs w:val="20"/>
                <w:lang w:val="sv-SE"/>
                <w:rPrChange w:id="2210" w:author="Björn Genfors" w:date="2014-03-31T13:17:00Z">
                  <w:rPr>
                    <w:rFonts w:eastAsia="Calibri" w:cs="Times New Roman"/>
                    <w:sz w:val="20"/>
                    <w:szCs w:val="20"/>
                    <w:lang w:val="sv-SE"/>
                  </w:rPr>
                </w:rPrChange>
              </w:rPr>
            </w:pPr>
            <w:r w:rsidRPr="000C61CC">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C61CC" w:rsidRDefault="008A6494" w:rsidP="000320F0">
            <w:pPr>
              <w:widowControl/>
              <w:spacing w:line="229" w:lineRule="exact"/>
              <w:ind w:left="142"/>
              <w:rPr>
                <w:rFonts w:cs="Times New Roman"/>
                <w:sz w:val="20"/>
                <w:szCs w:val="20"/>
                <w:lang w:val="sv-SE"/>
                <w:rPrChange w:id="2211" w:author="Björn Genfors" w:date="2014-03-31T13:17:00Z">
                  <w:rPr>
                    <w:rFonts w:eastAsia="Calibri" w:cs="Times New Roman"/>
                    <w:sz w:val="20"/>
                    <w:szCs w:val="20"/>
                    <w:lang w:val="sv-SE"/>
                  </w:rPr>
                </w:rPrChange>
              </w:rPr>
            </w:pPr>
            <w:r w:rsidRPr="000C61CC">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C61CC" w:rsidRDefault="008A6494" w:rsidP="003A6D72">
            <w:pPr>
              <w:widowControl/>
              <w:spacing w:line="229" w:lineRule="exact"/>
              <w:ind w:left="102"/>
              <w:jc w:val="center"/>
              <w:rPr>
                <w:rFonts w:cs="Times New Roman"/>
                <w:sz w:val="20"/>
                <w:szCs w:val="20"/>
                <w:lang w:val="sv-SE"/>
                <w:rPrChange w:id="2212" w:author="Björn Genfors" w:date="2014-03-31T13:17:00Z">
                  <w:rPr>
                    <w:rFonts w:eastAsia="Calibri" w:cs="Times New Roman"/>
                    <w:sz w:val="20"/>
                    <w:szCs w:val="20"/>
                    <w:lang w:val="sv-SE"/>
                  </w:rPr>
                </w:rPrChange>
              </w:rPr>
            </w:pPr>
            <w:r w:rsidRPr="000C61CC">
              <w:rPr>
                <w:szCs w:val="20"/>
              </w:rPr>
              <w:t>1..1</w:t>
            </w:r>
          </w:p>
        </w:tc>
      </w:tr>
      <w:tr w:rsidR="008A6494" w:rsidRPr="000C61CC"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C61CC" w:rsidRDefault="008A6494" w:rsidP="008A6494">
            <w:pPr>
              <w:widowControl/>
              <w:spacing w:line="229" w:lineRule="exact"/>
              <w:ind w:left="102"/>
              <w:rPr>
                <w:rFonts w:cs="Times New Roman"/>
                <w:b/>
                <w:sz w:val="20"/>
                <w:szCs w:val="20"/>
                <w:lang w:val="sv-SE"/>
                <w:rPrChange w:id="2213" w:author="Björn Genfors" w:date="2014-03-31T13:17:00Z">
                  <w:rPr>
                    <w:rFonts w:eastAsia="Calibri" w:cs="Times New Roman"/>
                    <w:b/>
                    <w:sz w:val="20"/>
                    <w:szCs w:val="20"/>
                    <w:lang w:val="sv-SE"/>
                  </w:rPr>
                </w:rPrChange>
              </w:rPr>
            </w:pPr>
            <w:r w:rsidRPr="000C61CC">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C61CC" w:rsidRDefault="008A6494" w:rsidP="008A6494">
            <w:pPr>
              <w:widowControl/>
              <w:spacing w:line="229" w:lineRule="exact"/>
              <w:ind w:left="102"/>
              <w:rPr>
                <w:rFonts w:cs="Times New Roman"/>
                <w:sz w:val="20"/>
                <w:szCs w:val="20"/>
                <w:lang w:val="sv-SE"/>
                <w:rPrChange w:id="2214"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C61CC" w:rsidRDefault="008A6494" w:rsidP="000320F0">
            <w:pPr>
              <w:pStyle w:val="TableParagraph"/>
              <w:ind w:left="142"/>
              <w:rPr>
                <w:rFonts w:ascii="Georgia" w:hAnsi="Georgia" w:cs="Times New Roman"/>
                <w:sz w:val="20"/>
                <w:szCs w:val="20"/>
                <w:lang w:val="sv-SE"/>
              </w:rPr>
            </w:pPr>
            <w:r w:rsidRPr="0023722C">
              <w:rPr>
                <w:rFonts w:ascii="Georgia" w:hAnsi="Georgia" w:cs="Times New Roman"/>
                <w:sz w:val="20"/>
                <w:szCs w:val="20"/>
                <w:lang w:val="sv-SE"/>
                <w:rPrChange w:id="2215" w:author="Björn Genfors" w:date="2014-04-01T21:54: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C61CC" w:rsidRDefault="008A6494" w:rsidP="003A6D72">
            <w:pPr>
              <w:widowControl/>
              <w:spacing w:line="229" w:lineRule="exact"/>
              <w:ind w:left="102"/>
              <w:jc w:val="center"/>
              <w:rPr>
                <w:rFonts w:cs="Times New Roman"/>
                <w:sz w:val="20"/>
                <w:szCs w:val="20"/>
                <w:lang w:val="sv-SE"/>
                <w:rPrChange w:id="2216" w:author="Björn Genfors" w:date="2014-03-31T13:17:00Z">
                  <w:rPr>
                    <w:rFonts w:eastAsia="Calibri" w:cs="Times New Roman"/>
                    <w:sz w:val="20"/>
                    <w:szCs w:val="20"/>
                    <w:lang w:val="sv-SE"/>
                  </w:rPr>
                </w:rPrChange>
              </w:rPr>
            </w:pPr>
            <w:r w:rsidRPr="000C61CC">
              <w:rPr>
                <w:szCs w:val="20"/>
              </w:rPr>
              <w:t>1..1</w:t>
            </w:r>
          </w:p>
        </w:tc>
      </w:tr>
      <w:tr w:rsidR="008A6494" w:rsidRPr="000C61CC"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C61CC" w:rsidRDefault="008A6494" w:rsidP="008A6494">
            <w:pPr>
              <w:widowControl/>
              <w:spacing w:line="229" w:lineRule="exact"/>
              <w:ind w:left="102"/>
              <w:rPr>
                <w:rFonts w:cs="Times New Roman"/>
                <w:sz w:val="20"/>
                <w:szCs w:val="20"/>
                <w:lang w:val="sv-SE"/>
                <w:rPrChange w:id="2217" w:author="Björn Genfors" w:date="2014-03-31T13:17:00Z">
                  <w:rPr>
                    <w:rFonts w:eastAsia="Calibri" w:cs="Times New Roman"/>
                    <w:sz w:val="20"/>
                    <w:szCs w:val="20"/>
                    <w:lang w:val="sv-SE"/>
                  </w:rPr>
                </w:rPrChange>
              </w:rPr>
            </w:pPr>
            <w:r w:rsidRPr="000C61CC">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C61CC" w:rsidRDefault="008A6494" w:rsidP="008A6494">
            <w:pPr>
              <w:widowControl/>
              <w:spacing w:line="229" w:lineRule="exact"/>
              <w:ind w:left="102"/>
              <w:rPr>
                <w:rFonts w:cs="Times New Roman"/>
                <w:sz w:val="20"/>
                <w:szCs w:val="20"/>
                <w:lang w:val="sv-SE"/>
                <w:rPrChange w:id="2218" w:author="Björn Genfors" w:date="2014-03-31T13:17:00Z">
                  <w:rPr>
                    <w:rFonts w:eastAsia="Calibri" w:cs="Times New Roman"/>
                    <w:sz w:val="20"/>
                    <w:szCs w:val="20"/>
                    <w:lang w:val="sv-SE"/>
                  </w:rPr>
                </w:rPrChange>
              </w:rPr>
            </w:pPr>
            <w:r w:rsidRPr="000C61CC">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C61CC" w:rsidRDefault="008A6494" w:rsidP="008A6494">
            <w:pPr>
              <w:widowControl/>
              <w:spacing w:line="229" w:lineRule="exact"/>
              <w:ind w:left="102"/>
              <w:rPr>
                <w:rFonts w:cs="Times New Roman"/>
                <w:sz w:val="20"/>
                <w:szCs w:val="20"/>
                <w:lang w:val="sv-SE"/>
                <w:rPrChange w:id="2219" w:author="Björn Genfors" w:date="2014-03-31T13:17:00Z">
                  <w:rPr>
                    <w:rFonts w:eastAsia="Calibri" w:cs="Times New Roman"/>
                    <w:sz w:val="20"/>
                    <w:szCs w:val="20"/>
                    <w:lang w:val="sv-SE"/>
                  </w:rPr>
                </w:rPrChange>
              </w:rPr>
            </w:pPr>
            <w:r w:rsidRPr="0023722C">
              <w:rPr>
                <w:szCs w:val="20"/>
                <w:lang w:val="sv-SE"/>
                <w:rPrChange w:id="2220" w:author="Björn Genfors" w:date="2014-04-01T21:54: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C61CC" w:rsidRDefault="008A6494" w:rsidP="003A6D72">
            <w:pPr>
              <w:widowControl/>
              <w:spacing w:line="229" w:lineRule="exact"/>
              <w:ind w:left="102"/>
              <w:jc w:val="center"/>
              <w:rPr>
                <w:rFonts w:cs="Times New Roman"/>
                <w:sz w:val="20"/>
                <w:szCs w:val="20"/>
                <w:lang w:val="sv-SE"/>
                <w:rPrChange w:id="2221" w:author="Björn Genfors" w:date="2014-03-31T13:17:00Z">
                  <w:rPr>
                    <w:rFonts w:eastAsia="Calibri" w:cs="Times New Roman"/>
                    <w:sz w:val="20"/>
                    <w:szCs w:val="20"/>
                    <w:lang w:val="sv-SE"/>
                  </w:rPr>
                </w:rPrChange>
              </w:rPr>
            </w:pPr>
            <w:r w:rsidRPr="000C61CC">
              <w:rPr>
                <w:szCs w:val="20"/>
              </w:rPr>
              <w:t>1..1</w:t>
            </w:r>
          </w:p>
        </w:tc>
      </w:tr>
      <w:tr w:rsidR="008A6494" w:rsidRPr="000C61CC"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C61CC" w:rsidRDefault="008A6494" w:rsidP="008A6494">
            <w:pPr>
              <w:widowControl/>
              <w:spacing w:line="229" w:lineRule="exact"/>
              <w:ind w:left="102"/>
              <w:rPr>
                <w:rFonts w:cs="Times New Roman"/>
                <w:sz w:val="20"/>
                <w:szCs w:val="20"/>
                <w:lang w:val="sv-SE"/>
                <w:rPrChange w:id="2222" w:author="Björn Genfors" w:date="2014-03-31T13:17:00Z">
                  <w:rPr>
                    <w:rFonts w:eastAsia="Calibri" w:cs="Times New Roman"/>
                    <w:sz w:val="20"/>
                    <w:szCs w:val="20"/>
                    <w:lang w:val="sv-SE"/>
                  </w:rPr>
                </w:rPrChange>
              </w:rPr>
            </w:pPr>
            <w:r w:rsidRPr="000C61CC">
              <w:rPr>
                <w:szCs w:val="20"/>
              </w:rPr>
              <w:t>../../documentTitle</w:t>
            </w:r>
          </w:p>
          <w:p w14:paraId="66159AA9" w14:textId="77777777" w:rsidR="008A6494" w:rsidRPr="000C61CC" w:rsidRDefault="008A6494" w:rsidP="008A6494">
            <w:pPr>
              <w:widowControl/>
              <w:spacing w:line="229" w:lineRule="exact"/>
              <w:ind w:left="102"/>
              <w:rPr>
                <w:rFonts w:cs="Times New Roman"/>
                <w:sz w:val="20"/>
                <w:szCs w:val="20"/>
                <w:lang w:val="sv-SE"/>
                <w:rPrChange w:id="222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C61CC" w:rsidRDefault="008A6494" w:rsidP="008A6494">
            <w:pPr>
              <w:widowControl/>
              <w:spacing w:line="229" w:lineRule="exact"/>
              <w:ind w:left="102"/>
              <w:rPr>
                <w:rFonts w:cs="Times New Roman"/>
                <w:sz w:val="20"/>
                <w:szCs w:val="20"/>
                <w:lang w:val="sv-SE"/>
                <w:rPrChange w:id="2224"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C61CC" w:rsidDel="00B72356" w:rsidRDefault="008A6494" w:rsidP="008A6494">
            <w:pPr>
              <w:widowControl/>
              <w:spacing w:line="229" w:lineRule="exact"/>
              <w:ind w:left="102"/>
              <w:rPr>
                <w:del w:id="2225" w:author="Björn Genfors" w:date="2014-03-31T13:18:00Z"/>
                <w:rFonts w:cs="Times New Roman"/>
                <w:sz w:val="20"/>
                <w:szCs w:val="20"/>
                <w:lang w:val="sv-SE"/>
                <w:rPrChange w:id="2226" w:author="Björn Genfors" w:date="2014-03-31T13:17:00Z">
                  <w:rPr>
                    <w:del w:id="2227" w:author="Björn Genfors" w:date="2014-03-31T13:18:00Z"/>
                    <w:rFonts w:eastAsia="Calibri" w:cs="Times New Roman"/>
                    <w:sz w:val="20"/>
                    <w:szCs w:val="20"/>
                    <w:lang w:val="sv-SE"/>
                  </w:rPr>
                </w:rPrChange>
              </w:rPr>
            </w:pPr>
            <w:r w:rsidRPr="0023722C">
              <w:rPr>
                <w:szCs w:val="20"/>
                <w:lang w:val="sv-SE"/>
                <w:rPrChange w:id="2228" w:author="Björn Genfors" w:date="2014-04-01T21:54:00Z">
                  <w:rPr>
                    <w:szCs w:val="20"/>
                  </w:rPr>
                </w:rPrChange>
              </w:rPr>
              <w:t>Titel som beskriver den information som sänds i dokumentet.</w:t>
            </w:r>
          </w:p>
          <w:p w14:paraId="6F0DFAE4" w14:textId="77777777" w:rsidR="008A6494" w:rsidRPr="000C61CC" w:rsidRDefault="008A6494" w:rsidP="00B72356">
            <w:pPr>
              <w:widowControl/>
              <w:spacing w:line="229" w:lineRule="exact"/>
              <w:ind w:left="102"/>
              <w:rPr>
                <w:rFonts w:cs="Times New Roman"/>
                <w:sz w:val="20"/>
                <w:szCs w:val="20"/>
                <w:lang w:val="sv-SE"/>
                <w:rPrChange w:id="2229"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C61CC" w:rsidRDefault="008A6494" w:rsidP="003A6D72">
            <w:pPr>
              <w:widowControl/>
              <w:spacing w:line="229" w:lineRule="exact"/>
              <w:ind w:left="102"/>
              <w:jc w:val="center"/>
              <w:rPr>
                <w:rFonts w:cs="Times New Roman"/>
                <w:sz w:val="20"/>
                <w:szCs w:val="20"/>
                <w:lang w:val="sv-SE"/>
                <w:rPrChange w:id="2230" w:author="Björn Genfors" w:date="2014-03-31T13:17:00Z">
                  <w:rPr>
                    <w:rFonts w:eastAsia="Calibri" w:cs="Times New Roman"/>
                    <w:sz w:val="20"/>
                    <w:szCs w:val="20"/>
                    <w:lang w:val="sv-SE"/>
                  </w:rPr>
                </w:rPrChange>
              </w:rPr>
            </w:pPr>
            <w:r w:rsidRPr="000C61CC">
              <w:rPr>
                <w:szCs w:val="20"/>
              </w:rPr>
              <w:t>0..1</w:t>
            </w:r>
          </w:p>
        </w:tc>
      </w:tr>
      <w:tr w:rsidR="008A6494" w:rsidRPr="000C61CC"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C61CC" w:rsidDel="00B72356" w:rsidRDefault="008A6494" w:rsidP="008A6494">
            <w:pPr>
              <w:widowControl/>
              <w:spacing w:line="229" w:lineRule="exact"/>
              <w:ind w:left="102"/>
              <w:rPr>
                <w:del w:id="2231" w:author="Björn Genfors" w:date="2014-03-31T13:17:00Z"/>
                <w:rFonts w:cs="Times New Roman"/>
                <w:sz w:val="20"/>
                <w:szCs w:val="20"/>
                <w:lang w:val="sv-SE"/>
                <w:rPrChange w:id="2232" w:author="Björn Genfors" w:date="2014-03-31T13:17:00Z">
                  <w:rPr>
                    <w:del w:id="2233" w:author="Björn Genfors" w:date="2014-03-31T13:17:00Z"/>
                    <w:rFonts w:eastAsia="Calibri" w:cs="Times New Roman"/>
                    <w:sz w:val="20"/>
                    <w:szCs w:val="20"/>
                    <w:lang w:val="sv-SE"/>
                  </w:rPr>
                </w:rPrChange>
              </w:rPr>
            </w:pPr>
            <w:r w:rsidRPr="000C61CC">
              <w:rPr>
                <w:szCs w:val="20"/>
              </w:rPr>
              <w:t>../../documentTime</w:t>
            </w:r>
          </w:p>
          <w:p w14:paraId="22523452" w14:textId="77777777" w:rsidR="008A6494" w:rsidRPr="000C61CC" w:rsidRDefault="008A6494" w:rsidP="00B72356">
            <w:pPr>
              <w:widowControl/>
              <w:spacing w:line="229" w:lineRule="exact"/>
              <w:ind w:left="102"/>
              <w:rPr>
                <w:rFonts w:cs="Times New Roman"/>
                <w:sz w:val="20"/>
                <w:szCs w:val="20"/>
                <w:lang w:val="sv-SE"/>
                <w:rPrChange w:id="2234"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C61CC" w:rsidDel="00B72356" w:rsidRDefault="008A6494" w:rsidP="008A6494">
            <w:pPr>
              <w:widowControl/>
              <w:spacing w:line="229" w:lineRule="exact"/>
              <w:ind w:left="102"/>
              <w:rPr>
                <w:del w:id="2235" w:author="Björn Genfors" w:date="2014-03-31T13:17:00Z"/>
                <w:rFonts w:cs="Times New Roman"/>
                <w:sz w:val="20"/>
                <w:szCs w:val="20"/>
                <w:lang w:val="sv-SE"/>
                <w:rPrChange w:id="2236" w:author="Björn Genfors" w:date="2014-03-31T13:17:00Z">
                  <w:rPr>
                    <w:del w:id="2237" w:author="Björn Genfors" w:date="2014-03-31T13:17:00Z"/>
                    <w:rFonts w:eastAsia="Calibri" w:cs="Times New Roman"/>
                    <w:sz w:val="20"/>
                    <w:szCs w:val="20"/>
                    <w:lang w:val="sv-SE"/>
                  </w:rPr>
                </w:rPrChange>
              </w:rPr>
            </w:pPr>
            <w:r w:rsidRPr="000C61CC">
              <w:rPr>
                <w:szCs w:val="20"/>
              </w:rPr>
              <w:t>TimeStampType</w:t>
            </w:r>
          </w:p>
          <w:p w14:paraId="1A9E9D3C" w14:textId="77777777" w:rsidR="008A6494" w:rsidRPr="000C61CC" w:rsidRDefault="008A6494" w:rsidP="00B72356">
            <w:pPr>
              <w:widowControl/>
              <w:spacing w:line="229" w:lineRule="exact"/>
              <w:ind w:left="102"/>
              <w:rPr>
                <w:rFonts w:cs="Times New Roman"/>
                <w:sz w:val="20"/>
                <w:szCs w:val="20"/>
                <w:lang w:val="sv-SE"/>
                <w:rPrChange w:id="2238"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C61CC" w:rsidRDefault="008A6494" w:rsidP="008A6494">
            <w:pPr>
              <w:widowControl/>
              <w:spacing w:line="229" w:lineRule="exact"/>
              <w:ind w:left="102"/>
              <w:rPr>
                <w:rFonts w:cs="Times New Roman"/>
                <w:sz w:val="20"/>
                <w:szCs w:val="20"/>
                <w:lang w:val="sv-SE"/>
                <w:rPrChange w:id="2239" w:author="Björn Genfors" w:date="2014-03-31T13:17:00Z">
                  <w:rPr>
                    <w:rFonts w:eastAsia="Calibri" w:cs="Times New Roman"/>
                    <w:sz w:val="20"/>
                    <w:szCs w:val="20"/>
                    <w:lang w:val="sv-SE"/>
                  </w:rPr>
                </w:rPrChange>
              </w:rPr>
            </w:pPr>
            <w:r w:rsidRPr="000C61CC">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C61CC" w:rsidRDefault="008A6494" w:rsidP="003A6D72">
            <w:pPr>
              <w:widowControl/>
              <w:spacing w:line="229" w:lineRule="exact"/>
              <w:ind w:left="102"/>
              <w:jc w:val="center"/>
              <w:rPr>
                <w:rFonts w:cs="Times New Roman"/>
                <w:sz w:val="20"/>
                <w:szCs w:val="20"/>
                <w:lang w:val="sv-SE"/>
                <w:rPrChange w:id="2240" w:author="Björn Genfors" w:date="2014-03-31T13:17:00Z">
                  <w:rPr>
                    <w:rFonts w:eastAsia="Calibri" w:cs="Times New Roman"/>
                    <w:sz w:val="20"/>
                    <w:szCs w:val="20"/>
                    <w:lang w:val="sv-SE"/>
                  </w:rPr>
                </w:rPrChange>
              </w:rPr>
            </w:pPr>
            <w:r w:rsidRPr="000C61CC">
              <w:rPr>
                <w:szCs w:val="20"/>
              </w:rPr>
              <w:t>1..1</w:t>
            </w:r>
          </w:p>
        </w:tc>
      </w:tr>
      <w:tr w:rsidR="008A6494" w:rsidRPr="000C61CC"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C61CC" w:rsidRDefault="008A6494" w:rsidP="008A6494">
            <w:pPr>
              <w:widowControl/>
              <w:spacing w:line="229" w:lineRule="exact"/>
              <w:ind w:left="102"/>
              <w:rPr>
                <w:rFonts w:cs="Times New Roman"/>
                <w:sz w:val="20"/>
                <w:szCs w:val="20"/>
                <w:lang w:val="sv-SE"/>
                <w:rPrChange w:id="2241" w:author="Björn Genfors" w:date="2014-03-31T13:17:00Z">
                  <w:rPr>
                    <w:rFonts w:eastAsia="Calibri" w:cs="Times New Roman"/>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C61CC" w:rsidRDefault="008A6494" w:rsidP="008A6494">
            <w:pPr>
              <w:widowControl/>
              <w:spacing w:line="226" w:lineRule="exact"/>
              <w:ind w:left="102"/>
              <w:rPr>
                <w:rFonts w:cs="Times New Roman"/>
                <w:spacing w:val="-1"/>
                <w:sz w:val="20"/>
                <w:szCs w:val="20"/>
                <w:lang w:val="sv-SE"/>
                <w:rPrChange w:id="2242"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C61CC" w:rsidRDefault="008A6494" w:rsidP="000320F0">
            <w:pPr>
              <w:pStyle w:val="TableParagraph"/>
              <w:ind w:left="142"/>
              <w:rPr>
                <w:rFonts w:ascii="Georgia" w:hAnsi="Georgia" w:cs="Times New Roman"/>
                <w:sz w:val="20"/>
                <w:szCs w:val="20"/>
                <w:lang w:val="sv-SE"/>
              </w:rPr>
            </w:pPr>
            <w:r w:rsidRPr="0023722C">
              <w:rPr>
                <w:rFonts w:ascii="Georgia" w:hAnsi="Georgia" w:cs="Times New Roman"/>
                <w:sz w:val="20"/>
                <w:szCs w:val="20"/>
                <w:lang w:val="sv-SE"/>
                <w:rPrChange w:id="2243" w:author="Björn Genfors" w:date="2014-04-01T21:54:00Z">
                  <w:rPr>
                    <w:rFonts w:ascii="Georgia" w:hAnsi="Georgia" w:cs="Times New Roman"/>
                    <w:sz w:val="20"/>
                    <w:szCs w:val="20"/>
                  </w:rPr>
                </w:rPrChange>
              </w:rPr>
              <w:t xml:space="preserve">Id för </w:t>
            </w:r>
            <w:r w:rsidRPr="0023722C">
              <w:rPr>
                <w:rFonts w:ascii="Georgia" w:hAnsi="Georgia" w:cs="Times New Roman"/>
                <w:b/>
                <w:sz w:val="20"/>
                <w:szCs w:val="20"/>
                <w:lang w:val="sv-SE"/>
                <w:rPrChange w:id="2244" w:author="Björn Genfors" w:date="2014-04-01T21:54:00Z">
                  <w:rPr>
                    <w:rFonts w:ascii="Georgia" w:hAnsi="Georgia" w:cs="Times New Roman"/>
                    <w:b/>
                    <w:sz w:val="20"/>
                    <w:szCs w:val="20"/>
                  </w:rPr>
                </w:rPrChange>
              </w:rPr>
              <w:t>modern</w:t>
            </w:r>
            <w:r w:rsidRPr="0023722C">
              <w:rPr>
                <w:rFonts w:ascii="Georgia" w:hAnsi="Georgia" w:cs="Times New Roman"/>
                <w:sz w:val="20"/>
                <w:szCs w:val="20"/>
                <w:lang w:val="sv-SE"/>
                <w:rPrChange w:id="2245" w:author="Björn Genfors" w:date="2014-04-01T21:54:00Z">
                  <w:rPr>
                    <w:rFonts w:ascii="Georgia" w:hAnsi="Georgia" w:cs="Times New Roman"/>
                    <w:sz w:val="20"/>
                    <w:szCs w:val="20"/>
                  </w:rPr>
                </w:rPrChange>
              </w:rPr>
              <w:t>.</w:t>
            </w:r>
            <w:r w:rsidRPr="0023722C">
              <w:rPr>
                <w:rFonts w:ascii="Georgia" w:hAnsi="Georgia" w:cs="Times New Roman"/>
                <w:sz w:val="20"/>
                <w:szCs w:val="20"/>
                <w:lang w:val="sv-SE"/>
                <w:rPrChange w:id="2246" w:author="Björn Genfors" w:date="2014-04-01T21:54:00Z">
                  <w:rPr>
                    <w:rFonts w:ascii="Georgia" w:hAnsi="Georgia" w:cs="Times New Roman"/>
                    <w:sz w:val="20"/>
                    <w:szCs w:val="20"/>
                  </w:rPr>
                </w:rPrChange>
              </w:rPr>
              <w:br/>
              <w:t>id sätts till patientens identifierare, anges med 12 siffror utan avskiljare.</w:t>
            </w:r>
            <w:r w:rsidRPr="0023722C">
              <w:rPr>
                <w:rFonts w:ascii="Georgia" w:hAnsi="Georgia" w:cs="Times New Roman"/>
                <w:sz w:val="20"/>
                <w:szCs w:val="20"/>
                <w:lang w:val="sv-SE"/>
                <w:rPrChange w:id="2247" w:author="Björn Genfors" w:date="2014-04-01T21:54:00Z">
                  <w:rPr>
                    <w:rFonts w:ascii="Georgia" w:hAnsi="Georgia" w:cs="Times New Roman"/>
                    <w:sz w:val="20"/>
                    <w:szCs w:val="20"/>
                  </w:rPr>
                </w:rPrChange>
              </w:rPr>
              <w:br/>
              <w:t xml:space="preserve">Type sätts till OID för typ av identifierare. </w:t>
            </w:r>
            <w:r w:rsidRPr="0023722C">
              <w:rPr>
                <w:rFonts w:ascii="Georgia" w:hAnsi="Georgia" w:cs="Times New Roman"/>
                <w:sz w:val="20"/>
                <w:szCs w:val="20"/>
                <w:lang w:val="sv-SE"/>
                <w:rPrChange w:id="2248" w:author="Björn Genfors" w:date="2014-04-01T21:54:00Z">
                  <w:rPr>
                    <w:rFonts w:ascii="Georgia" w:hAnsi="Georgia" w:cs="Times New Roman"/>
                    <w:sz w:val="20"/>
                    <w:szCs w:val="20"/>
                  </w:rPr>
                </w:rPrChange>
              </w:rPr>
              <w:br/>
              <w:t>För personnummer ska Skatteverkets personnummer (1.2.752.129.2.1.3.1).</w:t>
            </w:r>
            <w:r w:rsidRPr="0023722C">
              <w:rPr>
                <w:rFonts w:ascii="Georgia" w:hAnsi="Georgia" w:cs="Times New Roman"/>
                <w:sz w:val="20"/>
                <w:szCs w:val="20"/>
                <w:lang w:val="sv-SE"/>
                <w:rPrChange w:id="2249" w:author="Björn Genfors" w:date="2014-04-01T21:54:00Z">
                  <w:rPr>
                    <w:rFonts w:ascii="Georgia" w:hAnsi="Georgia" w:cs="Times New Roman"/>
                    <w:sz w:val="20"/>
                    <w:szCs w:val="20"/>
                  </w:rPr>
                </w:rPrChange>
              </w:rPr>
              <w:br/>
              <w:t>För samordningsnummer ska Skatteverkets samordningsnummer (1.2.752.129.2.1.3.3).</w:t>
            </w:r>
            <w:r w:rsidRPr="0023722C">
              <w:rPr>
                <w:rFonts w:ascii="Georgia" w:hAnsi="Georgia" w:cs="Times New Roman"/>
                <w:sz w:val="20"/>
                <w:szCs w:val="20"/>
                <w:lang w:val="sv-SE"/>
                <w:rPrChange w:id="2250" w:author="Björn Genfors" w:date="2014-04-01T21:54: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0C61CC" w:rsidRDefault="008A6494" w:rsidP="008A6494">
            <w:pPr>
              <w:widowControl/>
              <w:spacing w:line="229" w:lineRule="exact"/>
              <w:ind w:left="102"/>
              <w:rPr>
                <w:rFonts w:cs="Times New Roman"/>
                <w:sz w:val="20"/>
                <w:szCs w:val="20"/>
                <w:lang w:val="sv-SE"/>
                <w:rPrChange w:id="2251"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C61CC" w:rsidRDefault="008A6494" w:rsidP="003A6D72">
            <w:pPr>
              <w:widowControl/>
              <w:spacing w:line="229" w:lineRule="exact"/>
              <w:ind w:left="102"/>
              <w:jc w:val="center"/>
              <w:rPr>
                <w:rFonts w:cs="Times New Roman"/>
                <w:sz w:val="20"/>
                <w:szCs w:val="20"/>
                <w:lang w:val="sv-SE"/>
                <w:rPrChange w:id="2252" w:author="Björn Genfors" w:date="2014-03-31T13:17:00Z">
                  <w:rPr>
                    <w:rFonts w:eastAsia="Calibri" w:cs="Times New Roman"/>
                    <w:sz w:val="20"/>
                    <w:szCs w:val="20"/>
                    <w:lang w:val="sv-SE"/>
                  </w:rPr>
                </w:rPrChange>
              </w:rPr>
            </w:pPr>
            <w:r w:rsidRPr="000C61CC">
              <w:rPr>
                <w:szCs w:val="20"/>
              </w:rPr>
              <w:t>1..1</w:t>
            </w:r>
          </w:p>
        </w:tc>
      </w:tr>
      <w:tr w:rsidR="008A6494" w:rsidRPr="000C61CC"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C61CC" w:rsidRDefault="008A6494" w:rsidP="008A6494">
            <w:pPr>
              <w:widowControl/>
              <w:spacing w:line="229" w:lineRule="exact"/>
              <w:ind w:left="102"/>
              <w:rPr>
                <w:rFonts w:cs="Times New Roman"/>
                <w:sz w:val="20"/>
                <w:szCs w:val="20"/>
                <w:lang w:val="sv-SE"/>
                <w:rPrChange w:id="2253" w:author="Björn Genfors" w:date="2014-03-31T13:17:00Z">
                  <w:rPr>
                    <w:rFonts w:eastAsia="Calibri" w:cs="Times New Roman"/>
                    <w:sz w:val="20"/>
                    <w:szCs w:val="20"/>
                    <w:lang w:val="sv-SE"/>
                  </w:rPr>
                </w:rPrChange>
              </w:rPr>
            </w:pPr>
            <w:r w:rsidRPr="000C61CC">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C61CC" w:rsidRDefault="008A6494" w:rsidP="008A6494">
            <w:pPr>
              <w:widowControl/>
              <w:spacing w:line="229" w:lineRule="exact"/>
              <w:ind w:left="102"/>
              <w:rPr>
                <w:rFonts w:cs="Times New Roman"/>
                <w:sz w:val="20"/>
                <w:szCs w:val="20"/>
                <w:lang w:val="sv-SE"/>
                <w:rPrChange w:id="2254"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C61CC" w:rsidRDefault="008A6494" w:rsidP="008A6494">
            <w:pPr>
              <w:widowControl/>
              <w:spacing w:line="226" w:lineRule="exact"/>
              <w:ind w:left="102"/>
              <w:rPr>
                <w:rFonts w:cs="Times New Roman"/>
                <w:spacing w:val="-1"/>
                <w:sz w:val="20"/>
                <w:szCs w:val="20"/>
                <w:lang w:val="sv-SE"/>
                <w:rPrChange w:id="2255" w:author="Björn Genfors" w:date="2014-03-31T13:17:00Z">
                  <w:rPr>
                    <w:rFonts w:eastAsia="Calibri" w:cs="Times New Roman"/>
                    <w:spacing w:val="-1"/>
                    <w:sz w:val="20"/>
                    <w:szCs w:val="20"/>
                    <w:lang w:val="sv-SE"/>
                  </w:rPr>
                </w:rPrChange>
              </w:rPr>
            </w:pPr>
            <w:r w:rsidRPr="0023722C">
              <w:rPr>
                <w:szCs w:val="20"/>
                <w:lang w:val="sv-SE"/>
                <w:rPrChange w:id="2256" w:author="Björn Genfors" w:date="2014-04-01T21:54:00Z">
                  <w:rPr>
                    <w:szCs w:val="20"/>
                  </w:rPr>
                </w:rPrChange>
              </w:rPr>
              <w:t xml:space="preserve">Sätts till </w:t>
            </w:r>
            <w:r w:rsidRPr="0023722C">
              <w:rPr>
                <w:b/>
                <w:szCs w:val="20"/>
                <w:lang w:val="sv-SE"/>
                <w:rPrChange w:id="2257" w:author="Björn Genfors" w:date="2014-04-01T21:54:00Z">
                  <w:rPr>
                    <w:b/>
                    <w:szCs w:val="20"/>
                  </w:rPr>
                </w:rPrChange>
              </w:rPr>
              <w:t>moderns</w:t>
            </w:r>
            <w:r w:rsidRPr="0023722C">
              <w:rPr>
                <w:szCs w:val="20"/>
                <w:lang w:val="sv-SE"/>
                <w:rPrChange w:id="2258" w:author="Björn Genfors" w:date="2014-04-01T21:54: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C61CC" w:rsidRDefault="008A6494" w:rsidP="003A6D72">
            <w:pPr>
              <w:widowControl/>
              <w:spacing w:line="229" w:lineRule="exact"/>
              <w:ind w:left="102"/>
              <w:jc w:val="center"/>
              <w:rPr>
                <w:rFonts w:cs="Times New Roman"/>
                <w:sz w:val="20"/>
                <w:szCs w:val="20"/>
                <w:lang w:val="sv-SE"/>
                <w:rPrChange w:id="2259" w:author="Björn Genfors" w:date="2014-03-31T13:17:00Z">
                  <w:rPr>
                    <w:rFonts w:eastAsia="Calibri" w:cs="Times New Roman"/>
                    <w:sz w:val="20"/>
                    <w:szCs w:val="20"/>
                    <w:lang w:val="sv-SE"/>
                  </w:rPr>
                </w:rPrChange>
              </w:rPr>
            </w:pPr>
            <w:r w:rsidRPr="000C61CC">
              <w:rPr>
                <w:szCs w:val="20"/>
              </w:rPr>
              <w:t>1..1</w:t>
            </w:r>
          </w:p>
        </w:tc>
      </w:tr>
      <w:tr w:rsidR="008A6494" w:rsidRPr="000C61CC"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C61CC" w:rsidRDefault="008A6494" w:rsidP="008A6494">
            <w:pPr>
              <w:widowControl/>
              <w:spacing w:line="229" w:lineRule="exact"/>
              <w:ind w:left="102"/>
              <w:rPr>
                <w:rFonts w:cs="Times New Roman"/>
                <w:sz w:val="20"/>
                <w:szCs w:val="20"/>
                <w:lang w:val="sv-SE"/>
                <w:rPrChange w:id="2260" w:author="Björn Genfors" w:date="2014-03-31T13:17:00Z">
                  <w:rPr>
                    <w:rFonts w:eastAsia="Calibri" w:cs="Times New Roman"/>
                    <w:sz w:val="20"/>
                    <w:szCs w:val="20"/>
                    <w:lang w:val="sv-SE"/>
                  </w:rPr>
                </w:rPrChange>
              </w:rPr>
            </w:pPr>
            <w:r w:rsidRPr="000C61CC">
              <w:rPr>
                <w:szCs w:val="20"/>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C61CC" w:rsidRDefault="008A6494" w:rsidP="008A6494">
            <w:pPr>
              <w:widowControl/>
              <w:spacing w:line="229" w:lineRule="exact"/>
              <w:ind w:left="102"/>
              <w:rPr>
                <w:rFonts w:cs="Times New Roman"/>
                <w:sz w:val="20"/>
                <w:szCs w:val="20"/>
                <w:lang w:val="sv-SE"/>
                <w:rPrChange w:id="2261"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C61CC" w:rsidRDefault="008A6494" w:rsidP="008A6494">
            <w:pPr>
              <w:widowControl/>
              <w:spacing w:line="226" w:lineRule="exact"/>
              <w:ind w:left="102"/>
              <w:rPr>
                <w:rFonts w:cs="Times New Roman"/>
                <w:sz w:val="20"/>
                <w:szCs w:val="20"/>
                <w:lang w:val="sv-SE"/>
                <w:rPrChange w:id="2262" w:author="Björn Genfors" w:date="2014-03-31T13:17:00Z">
                  <w:rPr>
                    <w:rFonts w:eastAsia="Calibri" w:cs="Times New Roman"/>
                    <w:sz w:val="20"/>
                    <w:szCs w:val="20"/>
                    <w:lang w:val="sv-SE"/>
                  </w:rPr>
                </w:rPrChange>
              </w:rPr>
            </w:pPr>
            <w:r w:rsidRPr="0023722C">
              <w:rPr>
                <w:szCs w:val="20"/>
                <w:lang w:val="sv-SE"/>
                <w:rPrChange w:id="2263" w:author="Björn Genfors" w:date="2014-04-01T21:54:00Z">
                  <w:rPr>
                    <w:szCs w:val="20"/>
                  </w:rPr>
                </w:rPrChange>
              </w:rPr>
              <w:t xml:space="preserve">type sätts till OID för typ av identifierare. </w:t>
            </w:r>
            <w:r w:rsidRPr="0023722C">
              <w:rPr>
                <w:szCs w:val="20"/>
                <w:lang w:val="sv-SE"/>
                <w:rPrChange w:id="2264" w:author="Björn Genfors" w:date="2014-04-01T21:54:00Z">
                  <w:rPr>
                    <w:szCs w:val="20"/>
                  </w:rPr>
                </w:rPrChange>
              </w:rPr>
              <w:br/>
              <w:t>För personnummer ska Skatteverkets personnummer (1.2.752.129.2.1.3.1).</w:t>
            </w:r>
            <w:r w:rsidRPr="0023722C">
              <w:rPr>
                <w:szCs w:val="20"/>
                <w:lang w:val="sv-SE"/>
                <w:rPrChange w:id="2265" w:author="Björn Genfors" w:date="2014-04-01T21:54:00Z">
                  <w:rPr>
                    <w:szCs w:val="20"/>
                  </w:rPr>
                </w:rPrChange>
              </w:rPr>
              <w:br/>
              <w:t>För samordningsnummer ska Skatteverkets samordningsnummer (1.2.752.129.2.1.3.3).</w:t>
            </w:r>
            <w:r w:rsidRPr="0023722C">
              <w:rPr>
                <w:szCs w:val="20"/>
                <w:lang w:val="sv-SE"/>
                <w:rPrChange w:id="2266" w:author="Björn Genfors" w:date="2014-04-01T21:54:00Z">
                  <w:rPr>
                    <w:szCs w:val="20"/>
                  </w:rPr>
                </w:rPrChange>
              </w:rPr>
              <w:br/>
              <w:t>För reservnummer används lokalt definierade reservnummet, exempelvis SLL reservnummer (1.2.752.97.3.1.3).</w:t>
            </w:r>
          </w:p>
          <w:p w14:paraId="5F8FA771" w14:textId="77777777" w:rsidR="008A6494" w:rsidRPr="000C61CC" w:rsidRDefault="008A6494" w:rsidP="008A6494">
            <w:pPr>
              <w:widowControl/>
              <w:spacing w:line="226" w:lineRule="exact"/>
              <w:ind w:left="102"/>
              <w:rPr>
                <w:rFonts w:cs="Times New Roman"/>
                <w:spacing w:val="-1"/>
                <w:sz w:val="20"/>
                <w:szCs w:val="20"/>
                <w:lang w:val="sv-SE"/>
                <w:rPrChange w:id="2267"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C61CC" w:rsidRDefault="008A6494" w:rsidP="003A6D72">
            <w:pPr>
              <w:widowControl/>
              <w:spacing w:line="229" w:lineRule="exact"/>
              <w:ind w:left="102"/>
              <w:jc w:val="center"/>
              <w:rPr>
                <w:rFonts w:cs="Times New Roman"/>
                <w:sz w:val="20"/>
                <w:szCs w:val="20"/>
                <w:lang w:val="sv-SE"/>
                <w:rPrChange w:id="2268" w:author="Björn Genfors" w:date="2014-03-31T13:17:00Z">
                  <w:rPr>
                    <w:rFonts w:eastAsia="Calibri" w:cs="Times New Roman"/>
                    <w:sz w:val="20"/>
                    <w:szCs w:val="20"/>
                    <w:lang w:val="sv-SE"/>
                  </w:rPr>
                </w:rPrChange>
              </w:rPr>
            </w:pPr>
            <w:r w:rsidRPr="000C61CC">
              <w:rPr>
                <w:szCs w:val="20"/>
              </w:rPr>
              <w:t>1..1</w:t>
            </w:r>
          </w:p>
        </w:tc>
      </w:tr>
      <w:tr w:rsidR="008A6494" w:rsidRPr="000C61CC"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C61CC" w:rsidRDefault="008A6494" w:rsidP="008A6494">
            <w:pPr>
              <w:widowControl/>
              <w:spacing w:line="229" w:lineRule="exact"/>
              <w:ind w:left="102"/>
              <w:rPr>
                <w:rFonts w:cs="Times New Roman"/>
                <w:sz w:val="20"/>
                <w:szCs w:val="20"/>
                <w:lang w:val="sv-SE"/>
                <w:rPrChange w:id="2269" w:author="Björn Genfors" w:date="2014-03-31T13:17:00Z">
                  <w:rPr>
                    <w:rFonts w:eastAsia="Calibri" w:cs="Times New Roman"/>
                    <w:sz w:val="20"/>
                    <w:szCs w:val="20"/>
                    <w:lang w:val="sv-SE"/>
                  </w:rPr>
                </w:rPrChange>
              </w:rPr>
            </w:pPr>
            <w:r w:rsidRPr="000C61CC">
              <w:rPr>
                <w:szCs w:val="20"/>
              </w:rPr>
              <w:t>../../accountableHealthcareProfessional</w:t>
            </w:r>
          </w:p>
          <w:p w14:paraId="468571B5" w14:textId="77777777" w:rsidR="008A6494" w:rsidRPr="000C61CC" w:rsidRDefault="008A6494" w:rsidP="008A6494">
            <w:pPr>
              <w:widowControl/>
              <w:spacing w:line="229" w:lineRule="exact"/>
              <w:ind w:left="102"/>
              <w:rPr>
                <w:rFonts w:cs="Times New Roman"/>
                <w:sz w:val="20"/>
                <w:szCs w:val="20"/>
                <w:lang w:val="sv-SE"/>
                <w:rPrChange w:id="227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C61CC" w:rsidRDefault="008A6494" w:rsidP="008A6494">
            <w:pPr>
              <w:widowControl/>
              <w:spacing w:line="229" w:lineRule="exact"/>
              <w:ind w:left="102"/>
              <w:rPr>
                <w:rFonts w:cs="Times New Roman"/>
                <w:sz w:val="20"/>
                <w:szCs w:val="20"/>
                <w:lang w:val="sv-SE"/>
                <w:rPrChange w:id="2271" w:author="Björn Genfors" w:date="2014-03-31T13:17:00Z">
                  <w:rPr>
                    <w:rFonts w:eastAsia="Calibri" w:cs="Times New Roman"/>
                    <w:sz w:val="20"/>
                    <w:szCs w:val="20"/>
                    <w:lang w:val="sv-SE"/>
                  </w:rPr>
                </w:rPrChange>
              </w:rPr>
            </w:pPr>
            <w:r w:rsidRPr="000C61CC">
              <w:rPr>
                <w:szCs w:val="20"/>
              </w:rPr>
              <w:t>HealthcareProfessionalType</w:t>
            </w:r>
          </w:p>
          <w:p w14:paraId="1AE5BA7A" w14:textId="77777777" w:rsidR="008A6494" w:rsidRPr="000C61CC" w:rsidRDefault="008A6494" w:rsidP="008A6494">
            <w:pPr>
              <w:widowControl/>
              <w:spacing w:line="229" w:lineRule="exact"/>
              <w:ind w:left="102"/>
              <w:rPr>
                <w:rFonts w:cs="Times New Roman"/>
                <w:sz w:val="20"/>
                <w:szCs w:val="20"/>
                <w:lang w:val="sv-SE"/>
                <w:rPrChange w:id="2272"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C61CC" w:rsidRDefault="008A6494" w:rsidP="008A6494">
            <w:pPr>
              <w:widowControl/>
              <w:spacing w:line="226" w:lineRule="exact"/>
              <w:ind w:left="102"/>
              <w:rPr>
                <w:rFonts w:cs="Times New Roman"/>
                <w:spacing w:val="-1"/>
                <w:sz w:val="20"/>
                <w:szCs w:val="20"/>
                <w:lang w:val="sv-SE"/>
                <w:rPrChange w:id="2273" w:author="Björn Genfors" w:date="2014-03-31T13:17:00Z">
                  <w:rPr>
                    <w:rFonts w:eastAsia="Calibri" w:cs="Times New Roman"/>
                    <w:spacing w:val="-1"/>
                    <w:sz w:val="20"/>
                    <w:szCs w:val="20"/>
                    <w:lang w:val="sv-SE"/>
                  </w:rPr>
                </w:rPrChange>
              </w:rPr>
            </w:pPr>
            <w:r w:rsidRPr="0023722C">
              <w:rPr>
                <w:spacing w:val="-1"/>
                <w:szCs w:val="20"/>
                <w:lang w:val="sv-SE"/>
                <w:rPrChange w:id="2274" w:author="Björn Genfors" w:date="2014-04-01T21:54: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C61CC" w:rsidRDefault="008A6494" w:rsidP="008A6494">
            <w:pPr>
              <w:widowControl/>
              <w:spacing w:line="229" w:lineRule="exact"/>
              <w:ind w:left="102"/>
              <w:rPr>
                <w:rFonts w:cs="Times New Roman"/>
                <w:sz w:val="20"/>
                <w:szCs w:val="20"/>
                <w:lang w:val="sv-SE"/>
                <w:rPrChange w:id="2275"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C61CC" w:rsidRDefault="008A6494" w:rsidP="003A6D72">
            <w:pPr>
              <w:widowControl/>
              <w:spacing w:line="229" w:lineRule="exact"/>
              <w:ind w:left="102"/>
              <w:jc w:val="center"/>
              <w:rPr>
                <w:rFonts w:cs="Times New Roman"/>
                <w:sz w:val="20"/>
                <w:szCs w:val="20"/>
                <w:lang w:val="sv-SE"/>
                <w:rPrChange w:id="2276" w:author="Björn Genfors" w:date="2014-03-31T13:17:00Z">
                  <w:rPr>
                    <w:rFonts w:eastAsia="Calibri" w:cs="Times New Roman"/>
                    <w:sz w:val="20"/>
                    <w:szCs w:val="20"/>
                    <w:lang w:val="sv-SE"/>
                  </w:rPr>
                </w:rPrChange>
              </w:rPr>
            </w:pPr>
            <w:r w:rsidRPr="000C61CC">
              <w:rPr>
                <w:szCs w:val="20"/>
              </w:rPr>
              <w:t>1..1</w:t>
            </w:r>
          </w:p>
        </w:tc>
      </w:tr>
      <w:tr w:rsidR="008A6494" w:rsidRPr="000C61CC"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C61CC" w:rsidRDefault="008A6494" w:rsidP="008A6494">
            <w:pPr>
              <w:widowControl/>
              <w:spacing w:line="229" w:lineRule="exact"/>
              <w:ind w:left="102"/>
              <w:rPr>
                <w:rFonts w:cs="Times New Roman"/>
                <w:sz w:val="20"/>
                <w:szCs w:val="20"/>
                <w:lang w:val="sv-SE"/>
                <w:rPrChange w:id="2277" w:author="Björn Genfors" w:date="2014-03-31T13:17:00Z">
                  <w:rPr>
                    <w:rFonts w:eastAsia="Calibri" w:cs="Times New Roman"/>
                    <w:sz w:val="20"/>
                    <w:szCs w:val="20"/>
                    <w:lang w:val="sv-SE"/>
                  </w:rPr>
                </w:rPrChange>
              </w:rPr>
            </w:pPr>
            <w:r w:rsidRPr="000C61CC">
              <w:rPr>
                <w:szCs w:val="20"/>
              </w:rPr>
              <w:t>../../../author</w:t>
            </w:r>
            <w:r w:rsidRPr="000C61CC">
              <w:rPr>
                <w:spacing w:val="-1"/>
                <w:szCs w:val="20"/>
              </w:rPr>
              <w:t>Time</w:t>
            </w:r>
          </w:p>
          <w:p w14:paraId="6E62787D" w14:textId="77777777" w:rsidR="008A6494" w:rsidRPr="000C61CC" w:rsidRDefault="008A6494" w:rsidP="008A6494">
            <w:pPr>
              <w:widowControl/>
              <w:spacing w:line="229" w:lineRule="exact"/>
              <w:ind w:left="102"/>
              <w:rPr>
                <w:rFonts w:cs="Times New Roman"/>
                <w:sz w:val="20"/>
                <w:szCs w:val="20"/>
                <w:lang w:val="sv-SE"/>
                <w:rPrChange w:id="2278"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C61CC" w:rsidRDefault="008A6494" w:rsidP="008A6494">
            <w:pPr>
              <w:widowControl/>
              <w:spacing w:line="229" w:lineRule="exact"/>
              <w:ind w:left="102"/>
              <w:rPr>
                <w:rFonts w:cs="Times New Roman"/>
                <w:color w:val="FF0000"/>
                <w:sz w:val="20"/>
                <w:szCs w:val="20"/>
                <w:lang w:val="sv-SE"/>
                <w:rPrChange w:id="2279" w:author="Björn Genfors" w:date="2014-03-31T13:17:00Z">
                  <w:rPr>
                    <w:rFonts w:eastAsia="Calibri" w:cs="Times New Roman"/>
                    <w:color w:val="FF0000"/>
                    <w:sz w:val="20"/>
                    <w:szCs w:val="20"/>
                    <w:lang w:val="sv-SE"/>
                  </w:rPr>
                </w:rPrChange>
              </w:rPr>
            </w:pPr>
            <w:r w:rsidRPr="000C61CC">
              <w:rPr>
                <w:szCs w:val="20"/>
              </w:rPr>
              <w:t>TimeStampType</w:t>
            </w:r>
          </w:p>
          <w:p w14:paraId="11C87A9D" w14:textId="77777777" w:rsidR="008A6494" w:rsidRPr="000C61CC" w:rsidRDefault="008A6494" w:rsidP="008A6494">
            <w:pPr>
              <w:widowControl/>
              <w:spacing w:line="229" w:lineRule="exact"/>
              <w:ind w:left="102"/>
              <w:rPr>
                <w:rFonts w:cs="Times New Roman"/>
                <w:sz w:val="20"/>
                <w:szCs w:val="20"/>
                <w:lang w:val="sv-SE"/>
                <w:rPrChange w:id="2280"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C61CC" w:rsidRDefault="008A6494" w:rsidP="008A6494">
            <w:pPr>
              <w:widowControl/>
              <w:spacing w:line="226" w:lineRule="exact"/>
              <w:ind w:left="102"/>
              <w:rPr>
                <w:rFonts w:cs="Times New Roman"/>
                <w:spacing w:val="-1"/>
                <w:sz w:val="20"/>
                <w:szCs w:val="20"/>
                <w:lang w:val="sv-SE"/>
                <w:rPrChange w:id="2281" w:author="Björn Genfors" w:date="2014-03-31T13:17:00Z">
                  <w:rPr>
                    <w:rFonts w:eastAsia="Calibri" w:cs="Times New Roman"/>
                    <w:spacing w:val="-1"/>
                    <w:sz w:val="20"/>
                    <w:szCs w:val="20"/>
                    <w:lang w:val="sv-SE"/>
                  </w:rPr>
                </w:rPrChange>
              </w:rPr>
            </w:pPr>
            <w:r w:rsidRPr="000C61CC">
              <w:rPr>
                <w:spacing w:val="-1"/>
                <w:szCs w:val="20"/>
              </w:rPr>
              <w:t>Tidpunkt då dokumentet skapades.</w:t>
            </w:r>
          </w:p>
          <w:p w14:paraId="55A477AB" w14:textId="77777777" w:rsidR="008A6494" w:rsidRPr="000C61CC" w:rsidRDefault="008A6494" w:rsidP="008A6494">
            <w:pPr>
              <w:widowControl/>
              <w:spacing w:line="229" w:lineRule="exact"/>
              <w:ind w:left="102"/>
              <w:rPr>
                <w:rFonts w:cs="Times New Roman"/>
                <w:sz w:val="20"/>
                <w:szCs w:val="20"/>
                <w:lang w:val="sv-SE"/>
                <w:rPrChange w:id="2282"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C61CC" w:rsidRDefault="008A6494" w:rsidP="003A6D72">
            <w:pPr>
              <w:widowControl/>
              <w:spacing w:line="229" w:lineRule="exact"/>
              <w:ind w:left="102"/>
              <w:jc w:val="center"/>
              <w:rPr>
                <w:rFonts w:cs="Times New Roman"/>
                <w:sz w:val="20"/>
                <w:szCs w:val="20"/>
                <w:lang w:val="sv-SE"/>
                <w:rPrChange w:id="2283" w:author="Björn Genfors" w:date="2014-03-31T13:17:00Z">
                  <w:rPr>
                    <w:rFonts w:eastAsia="Calibri" w:cs="Times New Roman"/>
                    <w:sz w:val="20"/>
                    <w:szCs w:val="20"/>
                    <w:lang w:val="sv-SE"/>
                  </w:rPr>
                </w:rPrChange>
              </w:rPr>
            </w:pPr>
            <w:r w:rsidRPr="000C61CC">
              <w:rPr>
                <w:spacing w:val="-1"/>
                <w:szCs w:val="20"/>
              </w:rPr>
              <w:t>1..1</w:t>
            </w:r>
          </w:p>
        </w:tc>
      </w:tr>
      <w:tr w:rsidR="008A6494" w:rsidRPr="000C61CC"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C61CC" w:rsidRDefault="008A6494" w:rsidP="008A6494">
            <w:pPr>
              <w:widowControl/>
              <w:spacing w:line="229" w:lineRule="exact"/>
              <w:ind w:left="102"/>
              <w:rPr>
                <w:rFonts w:cs="Times New Roman"/>
                <w:sz w:val="20"/>
                <w:szCs w:val="20"/>
                <w:lang w:val="sv-SE"/>
                <w:rPrChange w:id="2284"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healthcareProfessionalHSAId</w:t>
            </w:r>
          </w:p>
          <w:p w14:paraId="40A5415D" w14:textId="77777777" w:rsidR="008A6494" w:rsidRPr="000C61CC" w:rsidRDefault="008A6494" w:rsidP="008A6494">
            <w:pPr>
              <w:widowControl/>
              <w:spacing w:line="226" w:lineRule="exact"/>
              <w:ind w:left="102"/>
              <w:rPr>
                <w:rFonts w:cs="Times New Roman"/>
                <w:spacing w:val="-1"/>
                <w:sz w:val="20"/>
                <w:szCs w:val="20"/>
                <w:lang w:val="sv-SE"/>
                <w:rPrChange w:id="2285"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C61CC" w:rsidRDefault="008A6494" w:rsidP="008A6494">
            <w:pPr>
              <w:widowControl/>
              <w:spacing w:line="229" w:lineRule="exact"/>
              <w:ind w:left="102"/>
              <w:rPr>
                <w:rFonts w:cs="Times New Roman"/>
                <w:sz w:val="20"/>
                <w:szCs w:val="20"/>
                <w:lang w:val="sv-SE"/>
                <w:rPrChange w:id="2286" w:author="Björn Genfors" w:date="2014-03-31T13:17:00Z">
                  <w:rPr>
                    <w:rFonts w:eastAsia="Calibri" w:cs="Times New Roman"/>
                    <w:sz w:val="20"/>
                    <w:szCs w:val="20"/>
                    <w:lang w:val="sv-SE"/>
                  </w:rPr>
                </w:rPrChange>
              </w:rPr>
            </w:pPr>
            <w:r w:rsidRPr="000C61CC">
              <w:rPr>
                <w:szCs w:val="20"/>
              </w:rPr>
              <w:t>HSAIdType</w:t>
            </w:r>
          </w:p>
          <w:p w14:paraId="2F813927" w14:textId="77777777" w:rsidR="008A6494" w:rsidRPr="000C61CC" w:rsidRDefault="008A6494" w:rsidP="008A6494">
            <w:pPr>
              <w:widowControl/>
              <w:spacing w:line="226" w:lineRule="exact"/>
              <w:ind w:left="102"/>
              <w:rPr>
                <w:rFonts w:cs="Times New Roman"/>
                <w:spacing w:val="-1"/>
                <w:sz w:val="20"/>
                <w:szCs w:val="20"/>
                <w:lang w:val="sv-SE"/>
                <w:rPrChange w:id="2287"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C61CC" w:rsidRDefault="008A6494" w:rsidP="008A6494">
            <w:pPr>
              <w:widowControl/>
              <w:spacing w:line="226" w:lineRule="exact"/>
              <w:ind w:left="102"/>
              <w:rPr>
                <w:rFonts w:cs="Times New Roman"/>
                <w:spacing w:val="-1"/>
                <w:sz w:val="20"/>
                <w:szCs w:val="20"/>
                <w:lang w:val="sv-SE"/>
                <w:rPrChange w:id="2288" w:author="Björn Genfors" w:date="2014-03-31T13:17:00Z">
                  <w:rPr>
                    <w:rFonts w:eastAsia="Calibri" w:cs="Times New Roman"/>
                    <w:spacing w:val="-1"/>
                    <w:sz w:val="20"/>
                    <w:szCs w:val="20"/>
                    <w:lang w:val="sv-SE"/>
                  </w:rPr>
                </w:rPrChange>
              </w:rPr>
            </w:pPr>
            <w:r w:rsidRPr="000C61CC">
              <w:rPr>
                <w:spacing w:val="-1"/>
                <w:szCs w:val="20"/>
              </w:rPr>
              <w:t>Författarens HSA-id.</w:t>
            </w:r>
          </w:p>
          <w:p w14:paraId="6EA6CDBD" w14:textId="77777777" w:rsidR="008A6494" w:rsidRPr="000C61CC" w:rsidRDefault="008A6494" w:rsidP="008A6494">
            <w:pPr>
              <w:widowControl/>
              <w:spacing w:line="226" w:lineRule="exact"/>
              <w:ind w:left="102"/>
              <w:rPr>
                <w:rFonts w:cs="Times New Roman"/>
                <w:spacing w:val="-1"/>
                <w:sz w:val="20"/>
                <w:szCs w:val="20"/>
                <w:lang w:val="sv-SE"/>
                <w:rPrChange w:id="2289"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C61CC" w:rsidRDefault="008A6494" w:rsidP="003A6D72">
            <w:pPr>
              <w:widowControl/>
              <w:spacing w:line="226" w:lineRule="exact"/>
              <w:ind w:left="102"/>
              <w:jc w:val="center"/>
              <w:rPr>
                <w:rFonts w:cs="Times New Roman"/>
                <w:spacing w:val="-1"/>
                <w:sz w:val="20"/>
                <w:szCs w:val="20"/>
                <w:lang w:val="sv-SE"/>
                <w:rPrChange w:id="2290"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C61CC" w:rsidRDefault="008A6494" w:rsidP="008A6494">
            <w:pPr>
              <w:widowControl/>
              <w:spacing w:line="226" w:lineRule="exact"/>
              <w:ind w:left="102"/>
              <w:rPr>
                <w:rFonts w:cs="Times New Roman"/>
                <w:spacing w:val="-1"/>
                <w:sz w:val="20"/>
                <w:szCs w:val="20"/>
                <w:lang w:val="sv-SE"/>
                <w:rPrChange w:id="2291"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healthcareProfessionalName</w:t>
            </w:r>
          </w:p>
          <w:p w14:paraId="6E6F5925" w14:textId="77777777" w:rsidR="008A6494" w:rsidRPr="000C61CC" w:rsidRDefault="008A6494" w:rsidP="008A6494">
            <w:pPr>
              <w:widowControl/>
              <w:spacing w:line="229" w:lineRule="exact"/>
              <w:ind w:left="102"/>
              <w:rPr>
                <w:rFonts w:cs="Times New Roman"/>
                <w:sz w:val="20"/>
                <w:szCs w:val="20"/>
                <w:lang w:val="sv-SE"/>
                <w:rPrChange w:id="2292"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C61CC" w:rsidRDefault="008A6494" w:rsidP="008A6494">
            <w:pPr>
              <w:widowControl/>
              <w:spacing w:line="226" w:lineRule="exact"/>
              <w:ind w:left="102"/>
              <w:rPr>
                <w:rFonts w:cs="Times New Roman"/>
                <w:spacing w:val="-1"/>
                <w:sz w:val="20"/>
                <w:szCs w:val="20"/>
                <w:lang w:val="sv-SE"/>
                <w:rPrChange w:id="2293" w:author="Björn Genfors" w:date="2014-03-31T13:17:00Z">
                  <w:rPr>
                    <w:rFonts w:eastAsia="Calibri" w:cs="Times New Roman"/>
                    <w:spacing w:val="-1"/>
                    <w:sz w:val="20"/>
                    <w:szCs w:val="20"/>
                    <w:lang w:val="sv-SE"/>
                  </w:rPr>
                </w:rPrChange>
              </w:rPr>
            </w:pPr>
            <w:r w:rsidRPr="000C61CC">
              <w:rPr>
                <w:spacing w:val="-1"/>
                <w:szCs w:val="20"/>
              </w:rPr>
              <w:t>string</w:t>
            </w:r>
          </w:p>
          <w:p w14:paraId="7F8F6F2D" w14:textId="77777777" w:rsidR="008A6494" w:rsidRPr="000C61CC" w:rsidRDefault="008A6494" w:rsidP="008A6494">
            <w:pPr>
              <w:widowControl/>
              <w:spacing w:line="229" w:lineRule="exact"/>
              <w:ind w:left="102"/>
              <w:rPr>
                <w:rFonts w:cs="Times New Roman"/>
                <w:sz w:val="20"/>
                <w:szCs w:val="20"/>
                <w:lang w:val="sv-SE"/>
                <w:rPrChange w:id="2294"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C61CC" w:rsidRDefault="008A6494" w:rsidP="008A6494">
            <w:pPr>
              <w:widowControl/>
              <w:spacing w:line="226" w:lineRule="exact"/>
              <w:ind w:left="102"/>
              <w:rPr>
                <w:rFonts w:cs="Times New Roman"/>
                <w:spacing w:val="-1"/>
                <w:sz w:val="20"/>
                <w:szCs w:val="20"/>
                <w:lang w:val="sv-SE"/>
                <w:rPrChange w:id="2295" w:author="Björn Genfors" w:date="2014-03-31T13:17:00Z">
                  <w:rPr>
                    <w:rFonts w:eastAsia="Calibri" w:cs="Times New Roman"/>
                    <w:spacing w:val="-1"/>
                    <w:sz w:val="20"/>
                    <w:szCs w:val="20"/>
                    <w:lang w:val="sv-SE"/>
                  </w:rPr>
                </w:rPrChange>
              </w:rPr>
            </w:pPr>
            <w:r w:rsidRPr="000C61CC">
              <w:rPr>
                <w:spacing w:val="-1"/>
                <w:szCs w:val="20"/>
              </w:rPr>
              <w:t>Författarens namn.</w:t>
            </w:r>
          </w:p>
          <w:p w14:paraId="3A5E5F36" w14:textId="77777777" w:rsidR="008A6494" w:rsidRPr="000C61CC" w:rsidRDefault="008A6494" w:rsidP="008A6494">
            <w:pPr>
              <w:widowControl/>
              <w:spacing w:line="226" w:lineRule="exact"/>
              <w:ind w:left="102"/>
              <w:rPr>
                <w:rFonts w:cs="Times New Roman"/>
                <w:spacing w:val="-1"/>
                <w:sz w:val="20"/>
                <w:szCs w:val="20"/>
                <w:lang w:val="sv-SE"/>
                <w:rPrChange w:id="2296"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C61CC" w:rsidRDefault="008A6494" w:rsidP="003A6D72">
            <w:pPr>
              <w:widowControl/>
              <w:spacing w:line="226" w:lineRule="exact"/>
              <w:ind w:left="102"/>
              <w:jc w:val="center"/>
              <w:rPr>
                <w:rFonts w:cs="Times New Roman"/>
                <w:spacing w:val="-1"/>
                <w:sz w:val="20"/>
                <w:szCs w:val="20"/>
                <w:lang w:val="sv-SE"/>
                <w:rPrChange w:id="229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856A152" w14:textId="77777777" w:rsidTr="0024467A">
        <w:tblPrEx>
          <w:tblW w:w="9640" w:type="dxa"/>
          <w:tblInd w:w="-136" w:type="dxa"/>
          <w:tblLayout w:type="fixed"/>
          <w:tblLook w:val="01E0" w:firstRow="1" w:lastRow="1" w:firstColumn="1" w:lastColumn="1" w:noHBand="0" w:noVBand="0"/>
          <w:tblPrExChange w:id="229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299"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300"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C61CC" w:rsidRDefault="008A6494" w:rsidP="008A6494">
            <w:pPr>
              <w:widowControl/>
              <w:spacing w:line="229" w:lineRule="exact"/>
              <w:ind w:left="102"/>
              <w:rPr>
                <w:rFonts w:cs="Times New Roman"/>
                <w:sz w:val="20"/>
                <w:szCs w:val="20"/>
                <w:lang w:val="sv-SE"/>
                <w:rPrChange w:id="2301"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healthcareProfessionalRoleCode</w:t>
            </w:r>
          </w:p>
          <w:p w14:paraId="4E9772D3" w14:textId="77777777" w:rsidR="008A6494" w:rsidRPr="000C61CC" w:rsidRDefault="008A6494" w:rsidP="008A6494">
            <w:pPr>
              <w:widowControl/>
              <w:spacing w:line="226" w:lineRule="exact"/>
              <w:ind w:left="102"/>
              <w:rPr>
                <w:rFonts w:cs="Times New Roman"/>
                <w:spacing w:val="-1"/>
                <w:sz w:val="20"/>
                <w:szCs w:val="20"/>
                <w:lang w:val="sv-SE"/>
                <w:rPrChange w:id="2302"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303"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C61CC" w:rsidRDefault="008A6494" w:rsidP="008A6494">
            <w:pPr>
              <w:widowControl/>
              <w:spacing w:line="226" w:lineRule="exact"/>
              <w:ind w:left="102"/>
              <w:rPr>
                <w:rFonts w:cs="Times New Roman"/>
                <w:spacing w:val="-1"/>
                <w:sz w:val="20"/>
                <w:szCs w:val="20"/>
                <w:lang w:val="sv-SE"/>
                <w:rPrChange w:id="2304" w:author="Björn Genfors" w:date="2014-03-31T13:17:00Z">
                  <w:rPr>
                    <w:rFonts w:eastAsia="Calibri" w:cs="Times New Roman"/>
                    <w:spacing w:val="-1"/>
                    <w:sz w:val="20"/>
                    <w:szCs w:val="20"/>
                    <w:lang w:val="sv-SE"/>
                  </w:rPr>
                </w:rPrChange>
              </w:rPr>
            </w:pPr>
            <w:r w:rsidRPr="000C61CC">
              <w:rPr>
                <w:spacing w:val="-1"/>
                <w:szCs w:val="20"/>
              </w:rPr>
              <w:t xml:space="preserve">CVType </w:t>
            </w:r>
          </w:p>
          <w:p w14:paraId="2820D6D1" w14:textId="77777777" w:rsidR="008A6494" w:rsidRPr="000C61CC" w:rsidRDefault="008A6494" w:rsidP="008A6494">
            <w:pPr>
              <w:widowControl/>
              <w:spacing w:line="226" w:lineRule="exact"/>
              <w:ind w:left="102"/>
              <w:rPr>
                <w:rFonts w:cs="Times New Roman"/>
                <w:spacing w:val="-1"/>
                <w:sz w:val="20"/>
                <w:szCs w:val="20"/>
                <w:lang w:val="sv-SE"/>
                <w:rPrChange w:id="2305"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306"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C61CC" w:rsidDel="003A53C3" w:rsidRDefault="008A6494">
            <w:pPr>
              <w:widowControl/>
              <w:spacing w:line="226" w:lineRule="exact"/>
              <w:ind w:left="102"/>
              <w:rPr>
                <w:del w:id="2307" w:author="Björn Genfors" w:date="2014-03-28T13:57:00Z"/>
                <w:rFonts w:eastAsia="Calibri" w:cs="Times New Roman"/>
                <w:sz w:val="20"/>
                <w:szCs w:val="20"/>
                <w:lang w:val="sv-SE"/>
              </w:rPr>
            </w:pPr>
            <w:r w:rsidRPr="0023722C">
              <w:rPr>
                <w:szCs w:val="20"/>
                <w:lang w:val="sv-SE"/>
                <w:rPrChange w:id="2308" w:author="Björn Genfors" w:date="2014-04-01T21:54:00Z">
                  <w:rPr>
                    <w:szCs w:val="20"/>
                  </w:rPr>
                </w:rPrChange>
              </w:rPr>
              <w:t xml:space="preserve">Information om författarens befattning. Om möjligt skall KV Befattning (OID 1.2.752.129.2.2.1.4), se </w:t>
            </w:r>
            <w:ins w:id="2309" w:author="Björn Genfors" w:date="2014-03-28T13:57:00Z">
              <w:r w:rsidR="003A53C3" w:rsidRPr="0023722C">
                <w:rPr>
                  <w:szCs w:val="20"/>
                  <w:lang w:val="sv-SE"/>
                  <w:rPrChange w:id="2310" w:author="Björn Genfors" w:date="2014-04-01T21:54:00Z">
                    <w:rPr>
                      <w:szCs w:val="20"/>
                    </w:rPr>
                  </w:rPrChange>
                </w:rPr>
                <w:t>referens [</w:t>
              </w:r>
              <w:r w:rsidR="003A53C3" w:rsidRPr="000C61CC">
                <w:rPr>
                  <w:szCs w:val="20"/>
                </w:rPr>
                <w:fldChar w:fldCharType="begin"/>
              </w:r>
              <w:r w:rsidR="003A53C3" w:rsidRPr="0023722C">
                <w:rPr>
                  <w:szCs w:val="20"/>
                  <w:lang w:val="sv-SE"/>
                  <w:rPrChange w:id="2311" w:author="Björn Genfors" w:date="2014-04-01T21:54:00Z">
                    <w:rPr>
                      <w:szCs w:val="20"/>
                    </w:rPr>
                  </w:rPrChange>
                </w:rPr>
                <w:instrText xml:space="preserve"> REF _Ref383778264 \h </w:instrText>
              </w:r>
            </w:ins>
            <w:r w:rsidR="0046663B" w:rsidRPr="0023722C">
              <w:rPr>
                <w:szCs w:val="20"/>
                <w:lang w:val="sv-SE"/>
                <w:rPrChange w:id="2312" w:author="Björn Genfors" w:date="2014-04-01T21:54:00Z">
                  <w:rPr>
                    <w:szCs w:val="20"/>
                  </w:rPr>
                </w:rPrChange>
              </w:rPr>
              <w:instrText xml:space="preserve"> \* MERGEFORMAT </w:instrText>
            </w:r>
            <w:r w:rsidR="003A53C3" w:rsidRPr="000C61CC">
              <w:rPr>
                <w:szCs w:val="20"/>
              </w:rPr>
            </w:r>
            <w:r w:rsidR="003A53C3" w:rsidRPr="000C61CC">
              <w:rPr>
                <w:szCs w:val="20"/>
                <w:rPrChange w:id="2313" w:author="Björn Genfors" w:date="2014-03-31T13:17:00Z">
                  <w:rPr>
                    <w:szCs w:val="20"/>
                  </w:rPr>
                </w:rPrChange>
              </w:rPr>
              <w:fldChar w:fldCharType="separate"/>
            </w:r>
            <w:ins w:id="2314" w:author="Björn Genfors" w:date="2014-03-31T13:27:00Z">
              <w:r w:rsidR="002F320B" w:rsidRPr="0023722C">
                <w:rPr>
                  <w:szCs w:val="20"/>
                  <w:lang w:val="sv-SE"/>
                  <w:rPrChange w:id="2315" w:author="Björn Genfors" w:date="2014-04-01T21:54:00Z">
                    <w:rPr>
                      <w:szCs w:val="20"/>
                    </w:rPr>
                  </w:rPrChange>
                </w:rPr>
                <w:t xml:space="preserve">R </w:t>
              </w:r>
              <w:r w:rsidR="002F320B" w:rsidRPr="0023722C">
                <w:rPr>
                  <w:noProof/>
                  <w:szCs w:val="20"/>
                  <w:lang w:val="sv-SE"/>
                  <w:rPrChange w:id="2316" w:author="Björn Genfors" w:date="2014-04-01T21:54:00Z">
                    <w:rPr>
                      <w:noProof/>
                    </w:rPr>
                  </w:rPrChange>
                </w:rPr>
                <w:t>5</w:t>
              </w:r>
            </w:ins>
            <w:ins w:id="2317" w:author="Björn Genfors" w:date="2014-03-28T13:57:00Z">
              <w:r w:rsidR="003A53C3" w:rsidRPr="0023722C">
                <w:rPr>
                  <w:szCs w:val="20"/>
                </w:rPr>
                <w:fldChar w:fldCharType="end"/>
              </w:r>
              <w:r w:rsidR="003A53C3" w:rsidRPr="0023722C">
                <w:rPr>
                  <w:szCs w:val="20"/>
                  <w:lang w:val="sv-SE"/>
                  <w:rPrChange w:id="2318" w:author="Björn Genfors" w:date="2014-04-01T21:54:00Z">
                    <w:rPr>
                      <w:szCs w:val="20"/>
                    </w:rPr>
                  </w:rPrChange>
                </w:rPr>
                <w:t>].</w:t>
              </w:r>
            </w:ins>
            <w:ins w:id="2319" w:author="Björn Genfors" w:date="2014-03-28T16:11:00Z">
              <w:r w:rsidR="00027A53" w:rsidRPr="0023722C">
                <w:rPr>
                  <w:szCs w:val="20"/>
                  <w:lang w:val="sv-SE"/>
                  <w:rPrChange w:id="2320" w:author="Björn Genfors" w:date="2014-04-01T21:54:00Z">
                    <w:rPr>
                      <w:szCs w:val="20"/>
                    </w:rPr>
                  </w:rPrChange>
                </w:rPr>
                <w:t xml:space="preserve"> </w:t>
              </w:r>
            </w:ins>
            <w:ins w:id="2321" w:author="Björn Genfors" w:date="2014-03-28T16:13:00Z">
              <w:r w:rsidR="00027A53" w:rsidRPr="000C61CC">
                <w:rPr>
                  <w:spacing w:val="-1"/>
                  <w:szCs w:val="20"/>
                  <w:rPrChange w:id="2322" w:author="Björn Genfors" w:date="2014-03-31T13:17:00Z">
                    <w:rPr>
                      <w:i/>
                      <w:spacing w:val="-1"/>
                      <w:szCs w:val="20"/>
                    </w:rPr>
                  </w:rPrChange>
                </w:rPr>
                <w:t>Om kodverk saknas anges befattning i originalText.</w:t>
              </w:r>
            </w:ins>
          </w:p>
          <w:p w14:paraId="6DB4EB8B" w14:textId="43D5BD41" w:rsidR="008A6494" w:rsidRPr="000C61CC" w:rsidDel="003A53C3" w:rsidRDefault="000B0F50">
            <w:pPr>
              <w:widowControl/>
              <w:spacing w:line="226" w:lineRule="exact"/>
              <w:ind w:left="102"/>
              <w:rPr>
                <w:del w:id="2323" w:author="Björn Genfors" w:date="2014-03-28T13:57:00Z"/>
                <w:rFonts w:eastAsia="Calibri" w:cs="Times New Roman"/>
                <w:spacing w:val="-1"/>
                <w:sz w:val="20"/>
                <w:szCs w:val="20"/>
                <w:lang w:val="sv-SE"/>
              </w:rPr>
            </w:pPr>
            <w:del w:id="2324" w:author="Björn Genfors" w:date="2014-03-28T13:57:00Z">
              <w:r w:rsidRPr="000C61CC" w:rsidDel="003A53C3">
                <w:rPr>
                  <w:rPrChange w:id="2325" w:author="Björn Genfors" w:date="2014-03-31T13:17:00Z">
                    <w:rPr>
                      <w:rStyle w:val="Hyperlnk"/>
                      <w:szCs w:val="20"/>
                    </w:rPr>
                  </w:rPrChange>
                </w:rPr>
                <w:fldChar w:fldCharType="begin"/>
              </w:r>
              <w:r w:rsidRPr="000C61CC" w:rsidDel="003A53C3">
                <w:rPr>
                  <w:szCs w:val="20"/>
                </w:rPr>
                <w:delInstrText xml:space="preserve"> HYPERLINK "http://www.inera.se/Documents/TJANSTER_PROJEKT/Katalogtjanst_HSA/Innehall/hsa_innehall_befattning.pdf" </w:delInstrText>
              </w:r>
              <w:r w:rsidRPr="000C61CC" w:rsidDel="003A53C3">
                <w:rPr>
                  <w:rPrChange w:id="2326" w:author="Björn Genfors" w:date="2014-03-31T13:17:00Z">
                    <w:rPr>
                      <w:rStyle w:val="Hyperlnk"/>
                      <w:szCs w:val="20"/>
                    </w:rPr>
                  </w:rPrChange>
                </w:rPr>
                <w:fldChar w:fldCharType="separate"/>
              </w:r>
              <w:r w:rsidR="008A6494" w:rsidRPr="000C61CC" w:rsidDel="003A53C3">
                <w:rPr>
                  <w:rStyle w:val="Hyperlnk"/>
                  <w:szCs w:val="20"/>
                </w:rPr>
                <w:delText>http://www.inera.se/Documents/TJANSTER_PROJEKT/Katalogtjanst_HSA/Innehall/hsa_innehall_befattning.pdf</w:delText>
              </w:r>
              <w:r w:rsidRPr="000C61CC" w:rsidDel="003A53C3">
                <w:rPr>
                  <w:rStyle w:val="Hyperlnk"/>
                  <w:szCs w:val="20"/>
                  <w:rPrChange w:id="2327" w:author="Björn Genfors" w:date="2014-03-31T13:17:00Z">
                    <w:rPr>
                      <w:rStyle w:val="Hyperlnk"/>
                      <w:szCs w:val="20"/>
                    </w:rPr>
                  </w:rPrChange>
                </w:rPr>
                <w:fldChar w:fldCharType="end"/>
              </w:r>
            </w:del>
          </w:p>
          <w:p w14:paraId="50BD2323" w14:textId="77777777" w:rsidR="008A6494" w:rsidRPr="000C61CC" w:rsidRDefault="008A6494">
            <w:pPr>
              <w:spacing w:line="226" w:lineRule="exact"/>
              <w:ind w:left="102"/>
              <w:rPr>
                <w:rFonts w:eastAsia="Calibri" w:cs="Times New Roman"/>
                <w:spacing w:val="-1"/>
                <w:sz w:val="20"/>
                <w:szCs w:val="20"/>
                <w:lang w:val="sv-SE"/>
              </w:rPr>
              <w:pPrChange w:id="2328"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329"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C61CC" w:rsidRDefault="008A6494" w:rsidP="003A6D72">
            <w:pPr>
              <w:widowControl/>
              <w:spacing w:line="226" w:lineRule="exact"/>
              <w:ind w:left="102"/>
              <w:jc w:val="center"/>
              <w:rPr>
                <w:rFonts w:cs="Times New Roman"/>
                <w:spacing w:val="-1"/>
                <w:sz w:val="20"/>
                <w:szCs w:val="20"/>
                <w:lang w:val="sv-SE"/>
                <w:rPrChange w:id="233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C61CC" w:rsidRDefault="008A6494" w:rsidP="008A6494">
            <w:pPr>
              <w:widowControl/>
              <w:spacing w:line="229" w:lineRule="exact"/>
              <w:ind w:left="102"/>
              <w:rPr>
                <w:rFonts w:cs="Times New Roman"/>
                <w:sz w:val="20"/>
                <w:szCs w:val="20"/>
                <w:lang w:val="sv-SE"/>
                <w:rPrChange w:id="2331"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C61CC" w:rsidRDefault="008A6494" w:rsidP="008A6494">
            <w:pPr>
              <w:widowControl/>
              <w:spacing w:line="229" w:lineRule="exact"/>
              <w:ind w:left="102"/>
              <w:rPr>
                <w:rFonts w:cs="Times New Roman"/>
                <w:spacing w:val="-1"/>
                <w:sz w:val="20"/>
                <w:szCs w:val="20"/>
                <w:lang w:val="sv-SE"/>
                <w:rPrChange w:id="2332"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C61CC" w:rsidRDefault="008A6494" w:rsidP="008A6494">
            <w:pPr>
              <w:widowControl/>
              <w:spacing w:line="226" w:lineRule="exact"/>
              <w:ind w:left="102"/>
              <w:rPr>
                <w:rFonts w:cs="Times New Roman"/>
                <w:spacing w:val="-1"/>
                <w:sz w:val="20"/>
                <w:szCs w:val="20"/>
                <w:lang w:val="sv-SE"/>
                <w:rPrChange w:id="2333" w:author="Björn Genfors" w:date="2014-03-31T13:17:00Z">
                  <w:rPr>
                    <w:rFonts w:eastAsia="Calibri" w:cs="Times New Roman"/>
                    <w:spacing w:val="-1"/>
                    <w:sz w:val="20"/>
                    <w:szCs w:val="20"/>
                    <w:lang w:val="sv-SE"/>
                  </w:rPr>
                </w:rPrChange>
              </w:rPr>
            </w:pPr>
            <w:r w:rsidRPr="0023722C">
              <w:rPr>
                <w:szCs w:val="20"/>
                <w:lang w:val="sv-SE"/>
                <w:rPrChange w:id="2334" w:author="Björn Genfors" w:date="2014-04-01T21:54:00Z">
                  <w:rPr>
                    <w:szCs w:val="20"/>
                  </w:rPr>
                </w:rPrChange>
              </w:rPr>
              <w:t>Befattningskod. Om code anges skall också codeSystem</w:t>
            </w:r>
            <w:del w:id="2335" w:author="Björn Genfors" w:date="2014-03-28T13:57:00Z">
              <w:r w:rsidRPr="0023722C" w:rsidDel="0075374E">
                <w:rPr>
                  <w:szCs w:val="20"/>
                  <w:lang w:val="sv-SE"/>
                  <w:rPrChange w:id="2336" w:author="Björn Genfors" w:date="2014-04-01T21:54:00Z">
                    <w:rPr>
                      <w:szCs w:val="20"/>
                    </w:rPr>
                  </w:rPrChange>
                </w:rPr>
                <w:delText xml:space="preserve"> </w:delText>
              </w:r>
            </w:del>
            <w:r w:rsidRPr="0023722C">
              <w:rPr>
                <w:szCs w:val="20"/>
                <w:lang w:val="sv-SE"/>
                <w:rPrChange w:id="2337" w:author="Björn Genfors" w:date="2014-04-01T21:54: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C61CC" w:rsidRDefault="008A6494" w:rsidP="003A6D72">
            <w:pPr>
              <w:widowControl/>
              <w:spacing w:line="226" w:lineRule="exact"/>
              <w:ind w:left="102"/>
              <w:jc w:val="center"/>
              <w:rPr>
                <w:rFonts w:cs="Times New Roman"/>
                <w:spacing w:val="-1"/>
                <w:sz w:val="20"/>
                <w:szCs w:val="20"/>
                <w:lang w:val="sv-SE"/>
                <w:rPrChange w:id="233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C61CC" w:rsidRDefault="008A6494" w:rsidP="008A6494">
            <w:pPr>
              <w:widowControl/>
              <w:spacing w:line="229" w:lineRule="exact"/>
              <w:ind w:left="102"/>
              <w:rPr>
                <w:rFonts w:cs="Times New Roman"/>
                <w:sz w:val="20"/>
                <w:szCs w:val="20"/>
                <w:lang w:val="sv-SE"/>
                <w:rPrChange w:id="2339"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C61CC" w:rsidRDefault="008A6494" w:rsidP="008A6494">
            <w:pPr>
              <w:widowControl/>
              <w:spacing w:line="229" w:lineRule="exact"/>
              <w:ind w:left="102"/>
              <w:rPr>
                <w:rFonts w:cs="Times New Roman"/>
                <w:spacing w:val="-1"/>
                <w:sz w:val="20"/>
                <w:szCs w:val="20"/>
                <w:lang w:val="sv-SE"/>
                <w:rPrChange w:id="234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C61CC" w:rsidRDefault="008A6494" w:rsidP="008A6494">
            <w:pPr>
              <w:widowControl/>
              <w:spacing w:line="226" w:lineRule="exact"/>
              <w:ind w:left="102"/>
              <w:rPr>
                <w:rFonts w:cs="Times New Roman"/>
                <w:spacing w:val="-1"/>
                <w:sz w:val="20"/>
                <w:szCs w:val="20"/>
                <w:lang w:val="sv-SE"/>
                <w:rPrChange w:id="2341" w:author="Björn Genfors" w:date="2014-03-31T13:17:00Z">
                  <w:rPr>
                    <w:rFonts w:eastAsia="Calibri" w:cs="Times New Roman"/>
                    <w:spacing w:val="-1"/>
                    <w:sz w:val="20"/>
                    <w:szCs w:val="20"/>
                    <w:lang w:val="sv-SE"/>
                  </w:rPr>
                </w:rPrChange>
              </w:rPr>
            </w:pPr>
            <w:r w:rsidRPr="0023722C">
              <w:rPr>
                <w:szCs w:val="20"/>
                <w:lang w:val="sv-SE"/>
                <w:rPrChange w:id="2342" w:author="Björn Genfors" w:date="2014-04-01T21:54: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C61CC" w:rsidRDefault="008A6494" w:rsidP="003A6D72">
            <w:pPr>
              <w:widowControl/>
              <w:spacing w:line="226" w:lineRule="exact"/>
              <w:ind w:left="102"/>
              <w:jc w:val="center"/>
              <w:rPr>
                <w:rFonts w:cs="Times New Roman"/>
                <w:spacing w:val="-1"/>
                <w:sz w:val="20"/>
                <w:szCs w:val="20"/>
                <w:lang w:val="sv-SE"/>
                <w:rPrChange w:id="234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C61CC" w:rsidRDefault="008A6494" w:rsidP="008A6494">
            <w:pPr>
              <w:widowControl/>
              <w:spacing w:line="229" w:lineRule="exact"/>
              <w:ind w:left="102"/>
              <w:rPr>
                <w:rFonts w:cs="Times New Roman"/>
                <w:sz w:val="20"/>
                <w:szCs w:val="20"/>
                <w:lang w:val="sv-SE"/>
                <w:rPrChange w:id="2344"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C61CC" w:rsidRDefault="008A6494" w:rsidP="008A6494">
            <w:pPr>
              <w:widowControl/>
              <w:spacing w:line="229" w:lineRule="exact"/>
              <w:ind w:left="102"/>
              <w:rPr>
                <w:rFonts w:cs="Times New Roman"/>
                <w:spacing w:val="-1"/>
                <w:sz w:val="20"/>
                <w:szCs w:val="20"/>
                <w:lang w:val="sv-SE"/>
                <w:rPrChange w:id="2345"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C61CC" w:rsidRDefault="008A6494" w:rsidP="008A6494">
            <w:pPr>
              <w:widowControl/>
              <w:spacing w:line="226" w:lineRule="exact"/>
              <w:ind w:left="102"/>
              <w:rPr>
                <w:rFonts w:cs="Times New Roman"/>
                <w:spacing w:val="-1"/>
                <w:sz w:val="20"/>
                <w:szCs w:val="20"/>
                <w:lang w:val="sv-SE"/>
                <w:rPrChange w:id="2346" w:author="Björn Genfors" w:date="2014-03-31T13:17:00Z">
                  <w:rPr>
                    <w:rFonts w:eastAsia="Calibri" w:cs="Times New Roman"/>
                    <w:spacing w:val="-1"/>
                    <w:sz w:val="20"/>
                    <w:szCs w:val="20"/>
                    <w:lang w:val="sv-SE"/>
                  </w:rPr>
                </w:rPrChange>
              </w:rPr>
            </w:pPr>
            <w:r w:rsidRPr="0023722C">
              <w:rPr>
                <w:szCs w:val="20"/>
                <w:lang w:val="sv-SE"/>
                <w:rPrChange w:id="2347" w:author="Björn Genfors" w:date="2014-04-01T21:54: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C61CC" w:rsidRDefault="008A6494" w:rsidP="003A6D72">
            <w:pPr>
              <w:widowControl/>
              <w:spacing w:line="226" w:lineRule="exact"/>
              <w:ind w:left="102"/>
              <w:jc w:val="center"/>
              <w:rPr>
                <w:rFonts w:cs="Times New Roman"/>
                <w:spacing w:val="-1"/>
                <w:sz w:val="20"/>
                <w:szCs w:val="20"/>
                <w:lang w:val="sv-SE"/>
                <w:rPrChange w:id="234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C61CC" w:rsidRDefault="008A6494" w:rsidP="008A6494">
            <w:pPr>
              <w:widowControl/>
              <w:spacing w:line="229" w:lineRule="exact"/>
              <w:ind w:left="102"/>
              <w:rPr>
                <w:rFonts w:cs="Times New Roman"/>
                <w:sz w:val="20"/>
                <w:szCs w:val="20"/>
                <w:lang w:val="sv-SE"/>
                <w:rPrChange w:id="2349"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C61CC" w:rsidRDefault="008A6494" w:rsidP="008A6494">
            <w:pPr>
              <w:widowControl/>
              <w:spacing w:line="229" w:lineRule="exact"/>
              <w:ind w:left="102"/>
              <w:rPr>
                <w:rFonts w:cs="Times New Roman"/>
                <w:spacing w:val="-1"/>
                <w:sz w:val="20"/>
                <w:szCs w:val="20"/>
                <w:lang w:val="sv-SE"/>
                <w:rPrChange w:id="235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C61CC" w:rsidRDefault="008A6494" w:rsidP="008A6494">
            <w:pPr>
              <w:widowControl/>
              <w:spacing w:line="226" w:lineRule="exact"/>
              <w:ind w:left="102"/>
              <w:rPr>
                <w:rFonts w:cs="Times New Roman"/>
                <w:spacing w:val="-1"/>
                <w:sz w:val="20"/>
                <w:szCs w:val="20"/>
                <w:lang w:val="sv-SE"/>
                <w:rPrChange w:id="2351" w:author="Björn Genfors" w:date="2014-03-31T13:17:00Z">
                  <w:rPr>
                    <w:rFonts w:eastAsia="Calibri" w:cs="Times New Roman"/>
                    <w:spacing w:val="-1"/>
                    <w:sz w:val="20"/>
                    <w:szCs w:val="20"/>
                    <w:lang w:val="sv-SE"/>
                  </w:rPr>
                </w:rPrChange>
              </w:rPr>
            </w:pPr>
            <w:r w:rsidRPr="0023722C">
              <w:rPr>
                <w:szCs w:val="20"/>
                <w:lang w:val="sv-SE"/>
                <w:rPrChange w:id="2352" w:author="Björn Genfors" w:date="2014-04-01T21:54: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C61CC" w:rsidRDefault="008A6494" w:rsidP="003A6D72">
            <w:pPr>
              <w:widowControl/>
              <w:spacing w:line="226" w:lineRule="exact"/>
              <w:ind w:left="102"/>
              <w:jc w:val="center"/>
              <w:rPr>
                <w:rFonts w:cs="Times New Roman"/>
                <w:spacing w:val="-1"/>
                <w:sz w:val="20"/>
                <w:szCs w:val="20"/>
                <w:lang w:val="sv-SE"/>
                <w:rPrChange w:id="235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C61CC" w:rsidRDefault="008A6494" w:rsidP="008A6494">
            <w:pPr>
              <w:widowControl/>
              <w:spacing w:line="229" w:lineRule="exact"/>
              <w:ind w:left="102"/>
              <w:rPr>
                <w:rFonts w:cs="Times New Roman"/>
                <w:sz w:val="20"/>
                <w:szCs w:val="20"/>
                <w:lang w:val="sv-SE"/>
                <w:rPrChange w:id="2354" w:author="Björn Genfors" w:date="2014-03-31T13:17:00Z">
                  <w:rPr>
                    <w:rFonts w:eastAsia="Calibri" w:cs="Times New Roman"/>
                    <w:sz w:val="20"/>
                    <w:szCs w:val="20"/>
                    <w:lang w:val="sv-SE"/>
                  </w:rPr>
                </w:rPrChange>
              </w:rPr>
            </w:pPr>
            <w:r w:rsidRPr="000C61CC">
              <w:rPr>
                <w:szCs w:val="20"/>
              </w:rPr>
              <w:t>../../../</w:t>
            </w:r>
            <w:r w:rsidRPr="000C61CC">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C61CC" w:rsidRDefault="008A6494" w:rsidP="008A6494">
            <w:pPr>
              <w:widowControl/>
              <w:spacing w:line="229" w:lineRule="exact"/>
              <w:ind w:left="102"/>
              <w:rPr>
                <w:rFonts w:cs="Times New Roman"/>
                <w:spacing w:val="-1"/>
                <w:sz w:val="20"/>
                <w:szCs w:val="20"/>
                <w:lang w:val="sv-SE"/>
                <w:rPrChange w:id="2355"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C61CC" w:rsidRDefault="008A6494" w:rsidP="008A6494">
            <w:pPr>
              <w:widowControl/>
              <w:spacing w:line="226" w:lineRule="exact"/>
              <w:ind w:left="102"/>
              <w:rPr>
                <w:rFonts w:cs="Times New Roman"/>
                <w:spacing w:val="-1"/>
                <w:sz w:val="20"/>
                <w:szCs w:val="20"/>
                <w:lang w:val="sv-SE"/>
                <w:rPrChange w:id="2356" w:author="Björn Genfors" w:date="2014-03-31T13:17:00Z">
                  <w:rPr>
                    <w:rFonts w:eastAsia="Calibri" w:cs="Times New Roman"/>
                    <w:spacing w:val="-1"/>
                    <w:sz w:val="20"/>
                    <w:szCs w:val="20"/>
                    <w:lang w:val="sv-SE"/>
                  </w:rPr>
                </w:rPrChange>
              </w:rPr>
            </w:pPr>
            <w:r w:rsidRPr="0023722C">
              <w:rPr>
                <w:szCs w:val="20"/>
                <w:lang w:val="sv-SE"/>
                <w:rPrChange w:id="2357" w:author="Björn Genfors" w:date="2014-04-01T21:54: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C61CC" w:rsidRDefault="008A6494" w:rsidP="003A6D72">
            <w:pPr>
              <w:widowControl/>
              <w:spacing w:line="226" w:lineRule="exact"/>
              <w:ind w:left="102"/>
              <w:jc w:val="center"/>
              <w:rPr>
                <w:rFonts w:cs="Times New Roman"/>
                <w:spacing w:val="-1"/>
                <w:sz w:val="20"/>
                <w:szCs w:val="20"/>
                <w:lang w:val="sv-SE"/>
                <w:rPrChange w:id="235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C61CC" w:rsidRDefault="008A6494" w:rsidP="008A6494">
            <w:pPr>
              <w:widowControl/>
              <w:spacing w:line="226" w:lineRule="exact"/>
              <w:ind w:left="102"/>
              <w:rPr>
                <w:rFonts w:cs="Times New Roman"/>
                <w:spacing w:val="-1"/>
                <w:sz w:val="20"/>
                <w:szCs w:val="20"/>
                <w:lang w:val="sv-SE"/>
                <w:rPrChange w:id="2359"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C61CC" w:rsidRDefault="008A6494" w:rsidP="008A6494">
            <w:pPr>
              <w:widowControl/>
              <w:spacing w:line="226" w:lineRule="exact"/>
              <w:ind w:left="102"/>
              <w:rPr>
                <w:rFonts w:cs="Times New Roman"/>
                <w:spacing w:val="-1"/>
                <w:sz w:val="20"/>
                <w:szCs w:val="20"/>
                <w:lang w:val="sv-SE"/>
                <w:rPrChange w:id="236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C61CC" w:rsidRDefault="008A6494" w:rsidP="008A6494">
            <w:pPr>
              <w:widowControl/>
              <w:spacing w:line="229" w:lineRule="exact"/>
              <w:ind w:left="102"/>
              <w:rPr>
                <w:rFonts w:cs="Times New Roman"/>
                <w:sz w:val="20"/>
                <w:szCs w:val="20"/>
                <w:lang w:val="sv-SE"/>
                <w:rPrChange w:id="2361" w:author="Björn Genfors" w:date="2014-03-31T13:17:00Z">
                  <w:rPr>
                    <w:rFonts w:eastAsia="Calibri" w:cs="Times New Roman"/>
                    <w:sz w:val="20"/>
                    <w:szCs w:val="20"/>
                    <w:lang w:val="sv-SE"/>
                  </w:rPr>
                </w:rPrChange>
              </w:rPr>
            </w:pPr>
            <w:r w:rsidRPr="0023722C">
              <w:rPr>
                <w:szCs w:val="20"/>
                <w:lang w:val="sv-SE"/>
                <w:rPrChange w:id="2362" w:author="Björn Genfors" w:date="2014-04-01T21:54:00Z">
                  <w:rPr>
                    <w:szCs w:val="20"/>
                  </w:rPr>
                </w:rPrChange>
              </w:rPr>
              <w:t>Om befattning är beskriven i ett lokalt kodverk utan OID, eller när kod helt saknas, kan en beskrivande text anges i originalText.</w:t>
            </w:r>
          </w:p>
          <w:p w14:paraId="29DDDC2E" w14:textId="77777777" w:rsidR="008A6494" w:rsidRPr="000C61CC" w:rsidRDefault="008A6494" w:rsidP="008A6494">
            <w:pPr>
              <w:widowControl/>
              <w:spacing w:line="226" w:lineRule="exact"/>
              <w:ind w:left="102"/>
              <w:rPr>
                <w:rFonts w:cs="Times New Roman"/>
                <w:spacing w:val="-1"/>
                <w:sz w:val="20"/>
                <w:szCs w:val="20"/>
                <w:lang w:val="sv-SE"/>
                <w:rPrChange w:id="2363" w:author="Björn Genfors" w:date="2014-03-31T13:17:00Z">
                  <w:rPr>
                    <w:rFonts w:eastAsia="Calibri" w:cs="Times New Roman"/>
                    <w:spacing w:val="-1"/>
                    <w:sz w:val="20"/>
                    <w:szCs w:val="20"/>
                    <w:lang w:val="sv-SE"/>
                  </w:rPr>
                </w:rPrChange>
              </w:rPr>
            </w:pPr>
            <w:r w:rsidRPr="0023722C">
              <w:rPr>
                <w:szCs w:val="20"/>
                <w:lang w:val="sv-SE"/>
                <w:rPrChange w:id="2364" w:author="Björn Genfors" w:date="2014-04-01T21:54:00Z">
                  <w:rPr>
                    <w:szCs w:val="20"/>
                  </w:rPr>
                </w:rPrChange>
              </w:rPr>
              <w:t xml:space="preserve">Om originalText anges skall inget annat värde i </w:t>
            </w:r>
            <w:r w:rsidRPr="0023722C">
              <w:rPr>
                <w:spacing w:val="-1"/>
                <w:szCs w:val="20"/>
                <w:lang w:val="sv-SE"/>
                <w:rPrChange w:id="2365" w:author="Björn Genfors" w:date="2014-04-01T21:54: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C61CC" w:rsidRDefault="008A6494" w:rsidP="003A6D72">
            <w:pPr>
              <w:widowControl/>
              <w:spacing w:line="226" w:lineRule="exact"/>
              <w:ind w:left="102"/>
              <w:jc w:val="center"/>
              <w:rPr>
                <w:rFonts w:cs="Times New Roman"/>
                <w:spacing w:val="-1"/>
                <w:sz w:val="20"/>
                <w:szCs w:val="20"/>
                <w:lang w:val="sv-SE"/>
                <w:rPrChange w:id="236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C61CC" w:rsidRDefault="008A6494" w:rsidP="008A6494">
            <w:pPr>
              <w:widowControl/>
              <w:spacing w:line="226" w:lineRule="exact"/>
              <w:ind w:left="102"/>
              <w:rPr>
                <w:rFonts w:cs="Times New Roman"/>
                <w:spacing w:val="-1"/>
                <w:sz w:val="20"/>
                <w:szCs w:val="20"/>
                <w:lang w:val="sv-SE"/>
                <w:rPrChange w:id="2367" w:author="Björn Genfors" w:date="2014-03-31T13:17:00Z">
                  <w:rPr>
                    <w:rFonts w:eastAsia="Calibri" w:cs="Times New Roman"/>
                    <w:spacing w:val="-1"/>
                    <w:sz w:val="20"/>
                    <w:szCs w:val="20"/>
                    <w:lang w:val="sv-SE"/>
                  </w:rPr>
                </w:rPrChange>
              </w:rPr>
            </w:pPr>
            <w:r w:rsidRPr="000C61CC">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C61CC" w:rsidRDefault="008A6494" w:rsidP="008A6494">
            <w:pPr>
              <w:widowControl/>
              <w:spacing w:line="226" w:lineRule="exact"/>
              <w:ind w:left="102"/>
              <w:rPr>
                <w:rFonts w:cs="Times New Roman"/>
                <w:spacing w:val="-1"/>
                <w:sz w:val="20"/>
                <w:szCs w:val="20"/>
                <w:lang w:val="sv-SE"/>
                <w:rPrChange w:id="2368" w:author="Björn Genfors" w:date="2014-03-31T13:17:00Z">
                  <w:rPr>
                    <w:rFonts w:eastAsia="Calibri" w:cs="Times New Roman"/>
                    <w:spacing w:val="-1"/>
                    <w:sz w:val="20"/>
                    <w:szCs w:val="20"/>
                    <w:lang w:val="sv-SE"/>
                  </w:rPr>
                </w:rPrChange>
              </w:rPr>
            </w:pPr>
            <w:r w:rsidRPr="000C61CC">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C61CC" w:rsidRDefault="008A6494" w:rsidP="008A6494">
            <w:pPr>
              <w:widowControl/>
              <w:spacing w:line="226" w:lineRule="exact"/>
              <w:ind w:left="102"/>
              <w:rPr>
                <w:rFonts w:cs="Times New Roman"/>
                <w:spacing w:val="-1"/>
                <w:sz w:val="20"/>
                <w:szCs w:val="20"/>
                <w:lang w:val="sv-SE"/>
                <w:rPrChange w:id="2369" w:author="Björn Genfors" w:date="2014-03-31T13:17:00Z">
                  <w:rPr>
                    <w:rFonts w:eastAsia="Calibri" w:cs="Times New Roman"/>
                    <w:spacing w:val="-1"/>
                    <w:sz w:val="20"/>
                    <w:szCs w:val="20"/>
                    <w:lang w:val="sv-SE"/>
                  </w:rPr>
                </w:rPrChange>
              </w:rPr>
            </w:pPr>
            <w:r w:rsidRPr="0023722C">
              <w:rPr>
                <w:spacing w:val="-1"/>
                <w:szCs w:val="20"/>
                <w:lang w:val="sv-SE"/>
                <w:rPrChange w:id="2370" w:author="Björn Genfors" w:date="2014-04-01T21:54: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C61CC" w:rsidRDefault="008A6494" w:rsidP="003A6D72">
            <w:pPr>
              <w:widowControl/>
              <w:spacing w:line="226" w:lineRule="exact"/>
              <w:ind w:left="102"/>
              <w:jc w:val="center"/>
              <w:rPr>
                <w:rFonts w:cs="Times New Roman"/>
                <w:spacing w:val="-1"/>
                <w:sz w:val="20"/>
                <w:szCs w:val="20"/>
                <w:lang w:val="sv-SE"/>
                <w:rPrChange w:id="2371" w:author="Björn Genfors" w:date="2014-03-31T13:17:00Z">
                  <w:rPr>
                    <w:rFonts w:eastAsia="Calibri" w:cs="Times New Roman"/>
                    <w:spacing w:val="-1"/>
                    <w:sz w:val="20"/>
                    <w:szCs w:val="20"/>
                    <w:lang w:val="sv-SE"/>
                  </w:rPr>
                </w:rPrChange>
              </w:rPr>
            </w:pPr>
          </w:p>
        </w:tc>
      </w:tr>
      <w:tr w:rsidR="008A6494" w:rsidRPr="000C61CC"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C61CC" w:rsidRDefault="008A6494" w:rsidP="008A6494">
            <w:pPr>
              <w:widowControl/>
              <w:spacing w:line="226" w:lineRule="exact"/>
              <w:ind w:left="102"/>
              <w:rPr>
                <w:rFonts w:cs="Times New Roman"/>
                <w:spacing w:val="-1"/>
                <w:sz w:val="20"/>
                <w:szCs w:val="20"/>
                <w:lang w:val="sv-SE"/>
                <w:rPrChange w:id="2372" w:author="Björn Genfors" w:date="2014-03-31T13:17:00Z">
                  <w:rPr>
                    <w:rFonts w:eastAsia="Calibri" w:cs="Times New Roman"/>
                    <w:spacing w:val="-1"/>
                    <w:sz w:val="20"/>
                    <w:szCs w:val="20"/>
                    <w:lang w:val="sv-SE"/>
                  </w:rPr>
                </w:rPrChange>
              </w:rPr>
            </w:pPr>
            <w:r w:rsidRPr="000C61CC">
              <w:rPr>
                <w:spacing w:val="-1"/>
                <w:szCs w:val="20"/>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C61CC" w:rsidRDefault="008A6494" w:rsidP="008A6494">
            <w:pPr>
              <w:widowControl/>
              <w:spacing w:line="226" w:lineRule="exact"/>
              <w:ind w:left="102"/>
              <w:rPr>
                <w:rFonts w:cs="Times New Roman"/>
                <w:spacing w:val="-1"/>
                <w:sz w:val="20"/>
                <w:szCs w:val="20"/>
                <w:lang w:val="sv-SE"/>
                <w:rPrChange w:id="2373"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C61CC" w:rsidRDefault="008A6494" w:rsidP="008A6494">
            <w:pPr>
              <w:widowControl/>
              <w:spacing w:line="226" w:lineRule="exact"/>
              <w:ind w:left="102"/>
              <w:rPr>
                <w:rFonts w:cs="Times New Roman"/>
                <w:spacing w:val="-1"/>
                <w:sz w:val="20"/>
                <w:szCs w:val="20"/>
                <w:lang w:val="sv-SE"/>
                <w:rPrChange w:id="2374" w:author="Björn Genfors" w:date="2014-03-31T13:17:00Z">
                  <w:rPr>
                    <w:rFonts w:eastAsia="Calibri" w:cs="Times New Roman"/>
                    <w:spacing w:val="-1"/>
                    <w:sz w:val="20"/>
                    <w:szCs w:val="20"/>
                    <w:lang w:val="sv-SE"/>
                  </w:rPr>
                </w:rPrChange>
              </w:rPr>
            </w:pPr>
            <w:r w:rsidRPr="0023722C">
              <w:rPr>
                <w:spacing w:val="-1"/>
                <w:szCs w:val="20"/>
                <w:lang w:val="sv-SE"/>
                <w:rPrChange w:id="2375" w:author="Björn Genfors" w:date="2014-04-01T21:54: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C61CC" w:rsidRDefault="008A6494" w:rsidP="003A6D72">
            <w:pPr>
              <w:widowControl/>
              <w:spacing w:line="226" w:lineRule="exact"/>
              <w:ind w:left="102"/>
              <w:jc w:val="center"/>
              <w:rPr>
                <w:rFonts w:cs="Times New Roman"/>
                <w:spacing w:val="-1"/>
                <w:sz w:val="20"/>
                <w:szCs w:val="20"/>
                <w:lang w:val="sv-SE"/>
                <w:rPrChange w:id="2376"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C61CC"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C61CC">
              <w:rPr>
                <w:rFonts w:ascii="Georgia" w:hAnsi="Georgia" w:cs="Times New Roman"/>
                <w:spacing w:val="-1"/>
                <w:sz w:val="20"/>
                <w:szCs w:val="20"/>
              </w:rPr>
              <w:t>../</w:t>
            </w:r>
            <w:r w:rsidRPr="000C61CC">
              <w:rPr>
                <w:rFonts w:ascii="Georgia" w:eastAsia="Times New Roman" w:hAnsi="Georgia" w:cs="Times New Roman"/>
                <w:spacing w:val="-1"/>
                <w:sz w:val="20"/>
                <w:szCs w:val="20"/>
              </w:rPr>
              <w:t>../../../orgUnitName</w:t>
            </w:r>
          </w:p>
          <w:p w14:paraId="3D527C8E" w14:textId="77777777" w:rsidR="008A6494" w:rsidRPr="000C61CC" w:rsidRDefault="008A6494" w:rsidP="008A6494">
            <w:pPr>
              <w:widowControl/>
              <w:spacing w:line="226" w:lineRule="exact"/>
              <w:ind w:left="102"/>
              <w:rPr>
                <w:rFonts w:cs="Times New Roman"/>
                <w:spacing w:val="-1"/>
                <w:sz w:val="20"/>
                <w:szCs w:val="20"/>
                <w:lang w:val="sv-SE"/>
                <w:rPrChange w:id="2377"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C61CC" w:rsidRDefault="008A6494" w:rsidP="008A6494">
            <w:pPr>
              <w:widowControl/>
              <w:spacing w:line="226" w:lineRule="exact"/>
              <w:ind w:left="102"/>
              <w:rPr>
                <w:rFonts w:cs="Times New Roman"/>
                <w:spacing w:val="-1"/>
                <w:sz w:val="20"/>
                <w:szCs w:val="20"/>
                <w:lang w:val="sv-SE"/>
                <w:rPrChange w:id="2378"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C61CC" w:rsidRDefault="008A6494" w:rsidP="008A6494">
            <w:pPr>
              <w:widowControl/>
              <w:spacing w:line="226" w:lineRule="exact"/>
              <w:ind w:left="102"/>
              <w:rPr>
                <w:rFonts w:cs="Times New Roman"/>
                <w:spacing w:val="-1"/>
                <w:sz w:val="20"/>
                <w:szCs w:val="20"/>
                <w:lang w:val="sv-SE"/>
                <w:rPrChange w:id="2379" w:author="Björn Genfors" w:date="2014-03-31T13:17:00Z">
                  <w:rPr>
                    <w:rFonts w:eastAsia="Calibri" w:cs="Times New Roman"/>
                    <w:spacing w:val="-1"/>
                    <w:sz w:val="20"/>
                    <w:szCs w:val="20"/>
                    <w:lang w:val="sv-SE"/>
                  </w:rPr>
                </w:rPrChange>
              </w:rPr>
            </w:pPr>
            <w:r w:rsidRPr="0023722C">
              <w:rPr>
                <w:spacing w:val="-1"/>
                <w:szCs w:val="20"/>
                <w:lang w:val="sv-SE"/>
                <w:rPrChange w:id="2380" w:author="Björn Genfors" w:date="2014-04-01T21:54: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C61CC" w:rsidRDefault="008A6494" w:rsidP="003A6D72">
            <w:pPr>
              <w:widowControl/>
              <w:spacing w:line="226" w:lineRule="exact"/>
              <w:ind w:left="102"/>
              <w:jc w:val="center"/>
              <w:rPr>
                <w:rFonts w:cs="Times New Roman"/>
                <w:spacing w:val="-1"/>
                <w:sz w:val="20"/>
                <w:szCs w:val="20"/>
                <w:lang w:val="sv-SE"/>
                <w:rPrChange w:id="238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C61CC" w:rsidRDefault="008A6494" w:rsidP="008A6494">
            <w:pPr>
              <w:widowControl/>
              <w:spacing w:line="229" w:lineRule="exact"/>
              <w:ind w:left="102"/>
              <w:rPr>
                <w:rFonts w:cs="Times New Roman"/>
                <w:sz w:val="20"/>
                <w:szCs w:val="20"/>
                <w:lang w:val="sv-SE"/>
                <w:rPrChange w:id="2382" w:author="Björn Genfors" w:date="2014-03-31T13:17:00Z">
                  <w:rPr>
                    <w:rFonts w:eastAsia="Calibri" w:cs="Times New Roman"/>
                    <w:sz w:val="20"/>
                    <w:szCs w:val="20"/>
                    <w:lang w:val="sv-SE"/>
                  </w:rPr>
                </w:rPrChange>
              </w:rPr>
            </w:pPr>
            <w:r w:rsidRPr="000C61CC">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C61CC" w:rsidRDefault="008A6494" w:rsidP="008A6494">
            <w:pPr>
              <w:widowControl/>
              <w:spacing w:line="226" w:lineRule="exact"/>
              <w:ind w:left="102"/>
              <w:rPr>
                <w:rFonts w:cs="Times New Roman"/>
                <w:spacing w:val="-1"/>
                <w:sz w:val="20"/>
                <w:szCs w:val="20"/>
                <w:lang w:val="sv-SE"/>
                <w:rPrChange w:id="238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C61CC" w:rsidRDefault="008A6494" w:rsidP="008A6494">
            <w:pPr>
              <w:widowControl/>
              <w:spacing w:line="226" w:lineRule="exact"/>
              <w:ind w:left="102"/>
              <w:rPr>
                <w:rFonts w:cs="Times New Roman"/>
                <w:spacing w:val="-1"/>
                <w:sz w:val="20"/>
                <w:szCs w:val="20"/>
                <w:lang w:val="sv-SE"/>
                <w:rPrChange w:id="2384" w:author="Björn Genfors" w:date="2014-03-31T13:17:00Z">
                  <w:rPr>
                    <w:rFonts w:eastAsia="Calibri" w:cs="Times New Roman"/>
                    <w:spacing w:val="-1"/>
                    <w:sz w:val="20"/>
                    <w:szCs w:val="20"/>
                    <w:lang w:val="sv-SE"/>
                  </w:rPr>
                </w:rPrChange>
              </w:rPr>
            </w:pPr>
            <w:r w:rsidRPr="000C61CC">
              <w:rPr>
                <w:szCs w:val="20"/>
              </w:rPr>
              <w:t xml:space="preserve">Telefon till </w:t>
            </w:r>
            <w:r w:rsidRPr="000C61CC">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C61CC" w:rsidRDefault="008A6494" w:rsidP="003A6D72">
            <w:pPr>
              <w:widowControl/>
              <w:spacing w:line="226" w:lineRule="exact"/>
              <w:ind w:left="102"/>
              <w:jc w:val="center"/>
              <w:rPr>
                <w:rFonts w:cs="Times New Roman"/>
                <w:spacing w:val="-1"/>
                <w:sz w:val="20"/>
                <w:szCs w:val="20"/>
                <w:lang w:val="sv-SE"/>
                <w:rPrChange w:id="238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C61CC" w:rsidRDefault="008A6494" w:rsidP="008A6494">
            <w:pPr>
              <w:widowControl/>
              <w:spacing w:line="229" w:lineRule="exact"/>
              <w:ind w:left="102"/>
              <w:rPr>
                <w:rFonts w:cs="Times New Roman"/>
                <w:spacing w:val="-1"/>
                <w:sz w:val="20"/>
                <w:szCs w:val="20"/>
                <w:lang w:val="sv-SE"/>
                <w:rPrChange w:id="2386" w:author="Björn Genfors" w:date="2014-03-31T13:17:00Z">
                  <w:rPr>
                    <w:rFonts w:eastAsia="Calibri" w:cs="Times New Roman"/>
                    <w:spacing w:val="-1"/>
                    <w:sz w:val="20"/>
                    <w:szCs w:val="20"/>
                    <w:lang w:val="sv-SE"/>
                  </w:rPr>
                </w:rPrChange>
              </w:rPr>
            </w:pPr>
            <w:r w:rsidRPr="000C61CC">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C61CC" w:rsidRDefault="008A6494" w:rsidP="008A6494">
            <w:pPr>
              <w:widowControl/>
              <w:spacing w:line="226" w:lineRule="exact"/>
              <w:ind w:left="102"/>
              <w:rPr>
                <w:rFonts w:cs="Times New Roman"/>
                <w:spacing w:val="-1"/>
                <w:sz w:val="20"/>
                <w:szCs w:val="20"/>
                <w:lang w:val="sv-SE"/>
                <w:rPrChange w:id="2387"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C61CC" w:rsidRDefault="008A6494" w:rsidP="008A6494">
            <w:pPr>
              <w:widowControl/>
              <w:spacing w:line="226" w:lineRule="exact"/>
              <w:ind w:left="102"/>
              <w:rPr>
                <w:rFonts w:cs="Times New Roman"/>
                <w:spacing w:val="-1"/>
                <w:sz w:val="20"/>
                <w:szCs w:val="20"/>
                <w:lang w:val="sv-SE"/>
                <w:rPrChange w:id="2388" w:author="Björn Genfors" w:date="2014-03-31T13:17:00Z">
                  <w:rPr>
                    <w:rFonts w:eastAsia="Calibri" w:cs="Times New Roman"/>
                    <w:spacing w:val="-1"/>
                    <w:sz w:val="20"/>
                    <w:szCs w:val="20"/>
                    <w:lang w:val="sv-SE"/>
                  </w:rPr>
                </w:rPrChange>
              </w:rPr>
            </w:pPr>
            <w:r w:rsidRPr="000C61CC">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C61CC" w:rsidRDefault="008A6494" w:rsidP="003A6D72">
            <w:pPr>
              <w:widowControl/>
              <w:spacing w:line="226" w:lineRule="exact"/>
              <w:ind w:left="102"/>
              <w:jc w:val="center"/>
              <w:rPr>
                <w:rFonts w:cs="Times New Roman"/>
                <w:spacing w:val="-1"/>
                <w:sz w:val="20"/>
                <w:szCs w:val="20"/>
                <w:lang w:val="sv-SE"/>
                <w:rPrChange w:id="238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C61CC" w:rsidRDefault="008A6494" w:rsidP="008A6494">
            <w:pPr>
              <w:widowControl/>
              <w:spacing w:line="229" w:lineRule="exact"/>
              <w:ind w:left="102"/>
              <w:rPr>
                <w:rFonts w:cs="Times New Roman"/>
                <w:spacing w:val="-1"/>
                <w:sz w:val="20"/>
                <w:szCs w:val="20"/>
                <w:lang w:val="sv-SE"/>
                <w:rPrChange w:id="2390" w:author="Björn Genfors" w:date="2014-03-31T13:17:00Z">
                  <w:rPr>
                    <w:rFonts w:eastAsia="Calibri" w:cs="Times New Roman"/>
                    <w:spacing w:val="-1"/>
                    <w:sz w:val="20"/>
                    <w:szCs w:val="20"/>
                    <w:lang w:val="sv-SE"/>
                  </w:rPr>
                </w:rPrChange>
              </w:rPr>
            </w:pPr>
            <w:r w:rsidRPr="000C61CC">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C61CC" w:rsidRDefault="008A6494" w:rsidP="008A6494">
            <w:pPr>
              <w:widowControl/>
              <w:spacing w:line="226" w:lineRule="exact"/>
              <w:ind w:left="102"/>
              <w:rPr>
                <w:rFonts w:cs="Times New Roman"/>
                <w:spacing w:val="-1"/>
                <w:sz w:val="20"/>
                <w:szCs w:val="20"/>
                <w:lang w:val="sv-SE"/>
                <w:rPrChange w:id="2391"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C61CC" w:rsidRDefault="008A6494" w:rsidP="008A6494">
            <w:pPr>
              <w:widowControl/>
              <w:spacing w:line="226" w:lineRule="exact"/>
              <w:ind w:left="102"/>
              <w:rPr>
                <w:rFonts w:cs="Times New Roman"/>
                <w:spacing w:val="-1"/>
                <w:sz w:val="20"/>
                <w:szCs w:val="20"/>
                <w:lang w:val="sv-SE"/>
                <w:rPrChange w:id="2392" w:author="Björn Genfors" w:date="2014-03-31T13:17:00Z">
                  <w:rPr>
                    <w:rFonts w:eastAsia="Calibri" w:cs="Times New Roman"/>
                    <w:spacing w:val="-1"/>
                    <w:sz w:val="20"/>
                    <w:szCs w:val="20"/>
                    <w:lang w:val="sv-SE"/>
                  </w:rPr>
                </w:rPrChange>
              </w:rPr>
            </w:pPr>
            <w:r w:rsidRPr="0023722C">
              <w:rPr>
                <w:spacing w:val="-1"/>
                <w:szCs w:val="20"/>
                <w:lang w:val="sv-SE"/>
                <w:rPrChange w:id="2393" w:author="Björn Genfors" w:date="2014-04-01T21:54:00Z">
                  <w:rPr>
                    <w:spacing w:val="-1"/>
                    <w:szCs w:val="20"/>
                  </w:rPr>
                </w:rPrChange>
              </w:rPr>
              <w:t xml:space="preserve">Postadress för den organisation som författaren är uppdragstagare på. </w:t>
            </w:r>
            <w:r w:rsidRPr="0023722C">
              <w:rPr>
                <w:szCs w:val="20"/>
                <w:lang w:val="sv-SE"/>
                <w:rPrChange w:id="2394" w:author="Björn Genfors" w:date="2014-04-01T21:54:00Z">
                  <w:rPr>
                    <w:szCs w:val="20"/>
                  </w:rPr>
                </w:rPrChange>
              </w:rPr>
              <w:t>Skrivs på ett så naturligt sätt som möjligt, exempelvis:</w:t>
            </w:r>
            <w:r w:rsidRPr="0023722C">
              <w:rPr>
                <w:szCs w:val="20"/>
                <w:lang w:val="sv-SE"/>
                <w:rPrChange w:id="2395" w:author="Björn Genfors" w:date="2014-04-01T21:54:00Z">
                  <w:rPr>
                    <w:szCs w:val="20"/>
                  </w:rPr>
                </w:rPrChange>
              </w:rPr>
              <w:br/>
              <w:t>”Storgatan 12</w:t>
            </w:r>
            <w:r w:rsidRPr="0023722C">
              <w:rPr>
                <w:szCs w:val="20"/>
                <w:lang w:val="sv-SE"/>
                <w:rPrChange w:id="2396" w:author="Björn Genfors" w:date="2014-04-01T21:54: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C61CC" w:rsidRDefault="008A6494" w:rsidP="003A6D72">
            <w:pPr>
              <w:widowControl/>
              <w:spacing w:line="226" w:lineRule="exact"/>
              <w:ind w:left="102"/>
              <w:jc w:val="center"/>
              <w:rPr>
                <w:rFonts w:cs="Times New Roman"/>
                <w:spacing w:val="-1"/>
                <w:sz w:val="20"/>
                <w:szCs w:val="20"/>
                <w:lang w:val="sv-SE"/>
                <w:rPrChange w:id="239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C61CC" w:rsidRDefault="008A6494" w:rsidP="008A6494">
            <w:pPr>
              <w:widowControl/>
              <w:spacing w:line="229" w:lineRule="exact"/>
              <w:ind w:left="102"/>
              <w:rPr>
                <w:rFonts w:cs="Times New Roman"/>
                <w:spacing w:val="-1"/>
                <w:sz w:val="20"/>
                <w:szCs w:val="20"/>
                <w:lang w:val="sv-SE"/>
                <w:rPrChange w:id="2398" w:author="Björn Genfors" w:date="2014-03-31T13:17:00Z">
                  <w:rPr>
                    <w:rFonts w:eastAsia="Calibri" w:cs="Times New Roman"/>
                    <w:spacing w:val="-1"/>
                    <w:sz w:val="20"/>
                    <w:szCs w:val="20"/>
                    <w:lang w:val="sv-SE"/>
                  </w:rPr>
                </w:rPrChange>
              </w:rPr>
            </w:pPr>
            <w:r w:rsidRPr="000C61CC">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C61CC" w:rsidRDefault="008A6494" w:rsidP="008A6494">
            <w:pPr>
              <w:widowControl/>
              <w:spacing w:line="226" w:lineRule="exact"/>
              <w:ind w:left="102"/>
              <w:rPr>
                <w:rFonts w:cs="Times New Roman"/>
                <w:spacing w:val="-1"/>
                <w:sz w:val="20"/>
                <w:szCs w:val="20"/>
                <w:lang w:val="sv-SE"/>
                <w:rPrChange w:id="2399"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C61CC" w:rsidRDefault="008A6494" w:rsidP="008A6494">
            <w:pPr>
              <w:widowControl/>
              <w:spacing w:line="226" w:lineRule="exact"/>
              <w:ind w:left="102"/>
              <w:rPr>
                <w:rFonts w:cs="Times New Roman"/>
                <w:spacing w:val="-1"/>
                <w:sz w:val="20"/>
                <w:szCs w:val="20"/>
                <w:lang w:val="sv-SE"/>
                <w:rPrChange w:id="2400" w:author="Björn Genfors" w:date="2014-03-31T13:17:00Z">
                  <w:rPr>
                    <w:rFonts w:eastAsia="Calibri" w:cs="Times New Roman"/>
                    <w:spacing w:val="-1"/>
                    <w:sz w:val="20"/>
                    <w:szCs w:val="20"/>
                    <w:lang w:val="sv-SE"/>
                  </w:rPr>
                </w:rPrChange>
              </w:rPr>
            </w:pPr>
            <w:r w:rsidRPr="0023722C">
              <w:rPr>
                <w:szCs w:val="20"/>
                <w:lang w:val="sv-SE"/>
                <w:rPrChange w:id="2401" w:author="Björn Genfors" w:date="2014-04-01T21:54:00Z">
                  <w:rPr>
                    <w:szCs w:val="20"/>
                  </w:rPr>
                </w:rPrChange>
              </w:rPr>
              <w:t>Text som anger namnet pa</w:t>
            </w:r>
            <w:r w:rsidRPr="0023722C">
              <w:rPr>
                <w:rFonts w:ascii="Times New Roman" w:hAnsi="Times New Roman"/>
                <w:szCs w:val="20"/>
                <w:lang w:val="sv-SE"/>
                <w:rPrChange w:id="2402" w:author="Björn Genfors" w:date="2014-04-01T21:54:00Z">
                  <w:rPr>
                    <w:rFonts w:ascii="Times New Roman" w:hAnsi="Times New Roman"/>
                    <w:szCs w:val="20"/>
                  </w:rPr>
                </w:rPrChange>
              </w:rPr>
              <w:t>̊</w:t>
            </w:r>
            <w:r w:rsidRPr="0023722C">
              <w:rPr>
                <w:szCs w:val="20"/>
                <w:lang w:val="sv-SE"/>
                <w:rPrChange w:id="2403" w:author="Björn Genfors" w:date="2014-04-01T21:54:00Z">
                  <w:rPr>
                    <w:szCs w:val="20"/>
                  </w:rPr>
                </w:rPrChange>
              </w:rPr>
              <w:t xml:space="preserve"> plats eller ort fo</w:t>
            </w:r>
            <w:r w:rsidRPr="0023722C">
              <w:rPr>
                <w:rFonts w:cs="Georgia"/>
                <w:szCs w:val="20"/>
                <w:lang w:val="sv-SE"/>
                <w:rPrChange w:id="2404" w:author="Björn Genfors" w:date="2014-04-01T21:54:00Z">
                  <w:rPr>
                    <w:rFonts w:cs="Georgia"/>
                    <w:szCs w:val="20"/>
                  </w:rPr>
                </w:rPrChange>
              </w:rPr>
              <w:t>̈</w:t>
            </w:r>
            <w:r w:rsidRPr="0023722C">
              <w:rPr>
                <w:szCs w:val="20"/>
                <w:lang w:val="sv-SE"/>
                <w:rPrChange w:id="2405" w:author="Björn Genfors" w:date="2014-04-01T21:54: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C61CC" w:rsidRDefault="008A6494" w:rsidP="003A6D72">
            <w:pPr>
              <w:widowControl/>
              <w:spacing w:line="226" w:lineRule="exact"/>
              <w:ind w:left="102"/>
              <w:jc w:val="center"/>
              <w:rPr>
                <w:rFonts w:cs="Times New Roman"/>
                <w:spacing w:val="-1"/>
                <w:sz w:val="20"/>
                <w:szCs w:val="20"/>
                <w:lang w:val="sv-SE"/>
                <w:rPrChange w:id="240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C61CC" w:rsidRDefault="008A6494" w:rsidP="008A6494">
            <w:pPr>
              <w:widowControl/>
              <w:spacing w:line="229" w:lineRule="exact"/>
              <w:ind w:left="102"/>
              <w:rPr>
                <w:rFonts w:cs="Times New Roman"/>
                <w:sz w:val="20"/>
                <w:szCs w:val="20"/>
                <w:lang w:val="sv-SE"/>
                <w:rPrChange w:id="2407" w:author="Björn Genfors" w:date="2014-03-31T13:17:00Z">
                  <w:rPr>
                    <w:rFonts w:eastAsia="Calibri" w:cs="Times New Roman"/>
                    <w:sz w:val="20"/>
                    <w:szCs w:val="20"/>
                    <w:lang w:val="sv-SE"/>
                  </w:rPr>
                </w:rPrChange>
              </w:rPr>
            </w:pPr>
            <w:r w:rsidRPr="000C61CC">
              <w:rPr>
                <w:spacing w:val="-1"/>
                <w:szCs w:val="20"/>
              </w:rPr>
              <w:t>../../../healthcareProfessionalCareUnitHSAId</w:t>
            </w:r>
          </w:p>
          <w:p w14:paraId="7AD11221" w14:textId="77777777" w:rsidR="008A6494" w:rsidRPr="000C61CC" w:rsidRDefault="008A6494" w:rsidP="008A6494">
            <w:pPr>
              <w:widowControl/>
              <w:spacing w:line="226" w:lineRule="exact"/>
              <w:ind w:left="102"/>
              <w:rPr>
                <w:rFonts w:cs="Times New Roman"/>
                <w:spacing w:val="-1"/>
                <w:sz w:val="20"/>
                <w:szCs w:val="20"/>
                <w:lang w:val="sv-SE"/>
                <w:rPrChange w:id="2408"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C61CC" w:rsidRDefault="008A6494" w:rsidP="008A6494">
            <w:pPr>
              <w:widowControl/>
              <w:spacing w:line="229" w:lineRule="exact"/>
              <w:ind w:left="102"/>
              <w:rPr>
                <w:rFonts w:cs="Times New Roman"/>
                <w:sz w:val="20"/>
                <w:szCs w:val="20"/>
                <w:lang w:val="sv-SE"/>
                <w:rPrChange w:id="2409" w:author="Björn Genfors" w:date="2014-03-31T13:17:00Z">
                  <w:rPr>
                    <w:rFonts w:eastAsia="Calibri" w:cs="Times New Roman"/>
                    <w:sz w:val="20"/>
                    <w:szCs w:val="20"/>
                    <w:lang w:val="sv-SE"/>
                  </w:rPr>
                </w:rPrChange>
              </w:rPr>
            </w:pPr>
            <w:r w:rsidRPr="000C61CC">
              <w:rPr>
                <w:spacing w:val="-1"/>
                <w:szCs w:val="20"/>
              </w:rPr>
              <w:t>HSAIdType</w:t>
            </w:r>
          </w:p>
          <w:p w14:paraId="5243A68C" w14:textId="77777777" w:rsidR="008A6494" w:rsidRPr="000C61CC" w:rsidRDefault="008A6494" w:rsidP="008A6494">
            <w:pPr>
              <w:widowControl/>
              <w:spacing w:line="226" w:lineRule="exact"/>
              <w:ind w:left="102"/>
              <w:rPr>
                <w:rFonts w:cs="Times New Roman"/>
                <w:spacing w:val="-1"/>
                <w:sz w:val="20"/>
                <w:szCs w:val="20"/>
                <w:lang w:val="sv-SE"/>
                <w:rPrChange w:id="2410" w:author="Björn Genfors" w:date="2014-03-31T13:17:00Z">
                  <w:rPr>
                    <w:rFonts w:eastAsia="Calibri" w:cs="Times New Roman"/>
                    <w:spacing w:val="-1"/>
                    <w:sz w:val="20"/>
                    <w:szCs w:val="20"/>
                    <w:lang w:val="sv-SE"/>
                  </w:rPr>
                </w:rPrChange>
              </w:rPr>
            </w:pPr>
          </w:p>
          <w:p w14:paraId="0859178A" w14:textId="77777777" w:rsidR="008A6494" w:rsidRPr="000C61CC" w:rsidRDefault="008A6494" w:rsidP="008A6494">
            <w:pPr>
              <w:widowControl/>
              <w:spacing w:line="226" w:lineRule="exact"/>
              <w:ind w:left="102"/>
              <w:rPr>
                <w:rFonts w:cs="Times New Roman"/>
                <w:spacing w:val="-1"/>
                <w:sz w:val="20"/>
                <w:szCs w:val="20"/>
                <w:lang w:val="sv-SE"/>
                <w:rPrChange w:id="2411"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C61CC" w:rsidRDefault="008A6494" w:rsidP="008A6494">
            <w:pPr>
              <w:widowControl/>
              <w:spacing w:line="229" w:lineRule="exact"/>
              <w:ind w:left="102"/>
              <w:rPr>
                <w:rFonts w:cs="Times New Roman"/>
                <w:sz w:val="20"/>
                <w:szCs w:val="20"/>
                <w:lang w:val="sv-SE"/>
                <w:rPrChange w:id="2412" w:author="Björn Genfors" w:date="2014-03-31T13:17:00Z">
                  <w:rPr>
                    <w:rFonts w:eastAsia="Calibri" w:cs="Times New Roman"/>
                    <w:sz w:val="20"/>
                    <w:szCs w:val="20"/>
                    <w:lang w:val="sv-SE"/>
                  </w:rPr>
                </w:rPrChange>
              </w:rPr>
            </w:pPr>
            <w:r w:rsidRPr="000C61CC">
              <w:rPr>
                <w:szCs w:val="20"/>
              </w:rPr>
              <w:t>HSA-id för Vårdenhet.</w:t>
            </w:r>
          </w:p>
          <w:p w14:paraId="660050B5" w14:textId="77777777" w:rsidR="008A6494" w:rsidRPr="000C61CC" w:rsidRDefault="008A6494" w:rsidP="008A6494">
            <w:pPr>
              <w:widowControl/>
              <w:spacing w:line="229" w:lineRule="exact"/>
              <w:ind w:left="102"/>
              <w:rPr>
                <w:rFonts w:cs="Times New Roman"/>
                <w:sz w:val="20"/>
                <w:szCs w:val="20"/>
                <w:lang w:val="sv-SE"/>
                <w:rPrChange w:id="2413" w:author="Björn Genfors" w:date="2014-03-31T13:17:00Z">
                  <w:rPr>
                    <w:rFonts w:eastAsia="Calibri" w:cs="Times New Roman"/>
                    <w:sz w:val="20"/>
                    <w:szCs w:val="20"/>
                    <w:lang w:val="sv-SE"/>
                  </w:rPr>
                </w:rPrChange>
              </w:rPr>
            </w:pPr>
          </w:p>
          <w:p w14:paraId="352512E3" w14:textId="77777777" w:rsidR="008A6494" w:rsidRPr="000C61CC" w:rsidRDefault="008A6494" w:rsidP="008A6494">
            <w:pPr>
              <w:widowControl/>
              <w:spacing w:line="226" w:lineRule="exact"/>
              <w:ind w:left="102"/>
              <w:rPr>
                <w:rFonts w:cs="Times New Roman"/>
                <w:spacing w:val="-1"/>
                <w:sz w:val="20"/>
                <w:szCs w:val="20"/>
                <w:lang w:val="sv-SE"/>
                <w:rPrChange w:id="2414"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C61CC" w:rsidRDefault="008A6494" w:rsidP="003A6D72">
            <w:pPr>
              <w:widowControl/>
              <w:spacing w:line="226" w:lineRule="exact"/>
              <w:ind w:left="102"/>
              <w:jc w:val="center"/>
              <w:rPr>
                <w:rFonts w:cs="Times New Roman"/>
                <w:spacing w:val="-1"/>
                <w:sz w:val="20"/>
                <w:szCs w:val="20"/>
                <w:lang w:val="sv-SE"/>
                <w:rPrChange w:id="2415"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C61CC" w:rsidRDefault="008A6494" w:rsidP="008A6494">
            <w:pPr>
              <w:widowControl/>
              <w:spacing w:line="226" w:lineRule="exact"/>
              <w:ind w:left="102"/>
              <w:rPr>
                <w:rFonts w:cs="Times New Roman"/>
                <w:spacing w:val="-1"/>
                <w:sz w:val="20"/>
                <w:szCs w:val="20"/>
                <w:lang w:val="sv-SE"/>
                <w:rPrChange w:id="2416" w:author="Björn Genfors" w:date="2014-03-31T13:17:00Z">
                  <w:rPr>
                    <w:rFonts w:eastAsia="Calibri" w:cs="Times New Roman"/>
                    <w:spacing w:val="-1"/>
                    <w:sz w:val="20"/>
                    <w:szCs w:val="20"/>
                    <w:lang w:val="sv-SE"/>
                  </w:rPr>
                </w:rPrChange>
              </w:rPr>
            </w:pPr>
            <w:r w:rsidRPr="000C61CC">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C61CC" w:rsidRDefault="008A6494" w:rsidP="008A6494">
            <w:pPr>
              <w:widowControl/>
              <w:spacing w:line="226" w:lineRule="exact"/>
              <w:ind w:left="102"/>
              <w:rPr>
                <w:rFonts w:cs="Times New Roman"/>
                <w:spacing w:val="-1"/>
                <w:sz w:val="20"/>
                <w:szCs w:val="20"/>
                <w:lang w:val="sv-SE"/>
                <w:rPrChange w:id="2417" w:author="Björn Genfors" w:date="2014-03-31T13:17:00Z">
                  <w:rPr>
                    <w:rFonts w:eastAsia="Calibri" w:cs="Times New Roman"/>
                    <w:spacing w:val="-1"/>
                    <w:sz w:val="20"/>
                    <w:szCs w:val="20"/>
                    <w:lang w:val="sv-SE"/>
                  </w:rPr>
                </w:rPrChange>
              </w:rPr>
            </w:pPr>
            <w:r w:rsidRPr="000C61CC">
              <w:rPr>
                <w:spacing w:val="-1"/>
                <w:szCs w:val="20"/>
              </w:rPr>
              <w:t>HSAIdType</w:t>
            </w:r>
          </w:p>
          <w:p w14:paraId="7289DF32" w14:textId="77777777" w:rsidR="008A6494" w:rsidRPr="000C61CC" w:rsidRDefault="008A6494" w:rsidP="008A6494">
            <w:pPr>
              <w:widowControl/>
              <w:spacing w:line="226" w:lineRule="exact"/>
              <w:ind w:left="102"/>
              <w:rPr>
                <w:rFonts w:cs="Times New Roman"/>
                <w:spacing w:val="-1"/>
                <w:sz w:val="20"/>
                <w:szCs w:val="20"/>
                <w:lang w:val="sv-SE"/>
                <w:rPrChange w:id="2418"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C61CC" w:rsidRDefault="008A6494" w:rsidP="008A6494">
            <w:pPr>
              <w:widowControl/>
              <w:spacing w:line="226" w:lineRule="exact"/>
              <w:ind w:left="102"/>
              <w:rPr>
                <w:rFonts w:cs="Times New Roman"/>
                <w:spacing w:val="-1"/>
                <w:sz w:val="20"/>
                <w:szCs w:val="20"/>
                <w:lang w:val="sv-SE"/>
                <w:rPrChange w:id="2419" w:author="Björn Genfors" w:date="2014-03-31T13:17:00Z">
                  <w:rPr>
                    <w:rFonts w:eastAsia="Calibri" w:cs="Times New Roman"/>
                    <w:spacing w:val="-1"/>
                    <w:sz w:val="20"/>
                    <w:szCs w:val="20"/>
                    <w:lang w:val="sv-SE"/>
                  </w:rPr>
                </w:rPrChange>
              </w:rPr>
            </w:pPr>
            <w:r w:rsidRPr="0023722C">
              <w:rPr>
                <w:spacing w:val="-1"/>
                <w:szCs w:val="20"/>
                <w:lang w:val="sv-SE"/>
                <w:rPrChange w:id="2420" w:author="Björn Genfors" w:date="2014-04-01T21:54:00Z">
                  <w:rPr>
                    <w:spacing w:val="-1"/>
                    <w:szCs w:val="20"/>
                  </w:rPr>
                </w:rPrChange>
              </w:rPr>
              <w:t>HSA-id för vårdgivaren, som är vårdgivare för den enhet som författaren är uppdragstagare för.</w:t>
            </w:r>
          </w:p>
          <w:p w14:paraId="11CE0B62" w14:textId="77777777" w:rsidR="008A6494" w:rsidRPr="000C61CC" w:rsidRDefault="008A6494" w:rsidP="008A6494">
            <w:pPr>
              <w:widowControl/>
              <w:spacing w:line="226" w:lineRule="exact"/>
              <w:ind w:left="102"/>
              <w:rPr>
                <w:rFonts w:cs="Times New Roman"/>
                <w:spacing w:val="-1"/>
                <w:sz w:val="20"/>
                <w:szCs w:val="20"/>
                <w:lang w:val="sv-SE"/>
                <w:rPrChange w:id="2421"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C61CC" w:rsidRDefault="008A6494" w:rsidP="003A6D72">
            <w:pPr>
              <w:widowControl/>
              <w:spacing w:line="226" w:lineRule="exact"/>
              <w:ind w:left="102"/>
              <w:jc w:val="center"/>
              <w:rPr>
                <w:rFonts w:cs="Times New Roman"/>
                <w:spacing w:val="-1"/>
                <w:sz w:val="20"/>
                <w:szCs w:val="20"/>
                <w:lang w:val="sv-SE"/>
                <w:rPrChange w:id="2422"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C61CC" w:rsidRDefault="008A6494" w:rsidP="008A6494">
            <w:pPr>
              <w:widowControl/>
              <w:spacing w:line="229" w:lineRule="exact"/>
              <w:ind w:left="102"/>
              <w:rPr>
                <w:rFonts w:cs="Times New Roman"/>
                <w:sz w:val="20"/>
                <w:szCs w:val="20"/>
                <w:lang w:val="sv-SE"/>
                <w:rPrChange w:id="2423" w:author="Björn Genfors" w:date="2014-03-31T13:17:00Z">
                  <w:rPr>
                    <w:rFonts w:eastAsia="Calibri" w:cs="Times New Roman"/>
                    <w:sz w:val="20"/>
                    <w:szCs w:val="20"/>
                    <w:lang w:val="sv-SE"/>
                  </w:rPr>
                </w:rPrChange>
              </w:rPr>
            </w:pPr>
            <w:r w:rsidRPr="000C61CC">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C61CC" w:rsidRDefault="008A6494" w:rsidP="008A6494">
            <w:pPr>
              <w:widowControl/>
              <w:spacing w:line="226" w:lineRule="exact"/>
              <w:ind w:left="102"/>
              <w:rPr>
                <w:rFonts w:cs="Times New Roman"/>
                <w:spacing w:val="-1"/>
                <w:sz w:val="20"/>
                <w:szCs w:val="20"/>
                <w:lang w:val="sv-SE"/>
                <w:rPrChange w:id="2424" w:author="Björn Genfors" w:date="2014-03-31T13:17:00Z">
                  <w:rPr>
                    <w:rFonts w:eastAsia="Calibri" w:cs="Times New Roman"/>
                    <w:spacing w:val="-1"/>
                    <w:sz w:val="20"/>
                    <w:szCs w:val="20"/>
                    <w:lang w:val="sv-SE"/>
                  </w:rPr>
                </w:rPrChange>
              </w:rPr>
            </w:pPr>
            <w:r w:rsidRPr="000C61CC">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C61CC" w:rsidRDefault="008A6494" w:rsidP="008A6494">
            <w:pPr>
              <w:widowControl/>
              <w:spacing w:line="229" w:lineRule="exact"/>
              <w:ind w:left="102"/>
              <w:rPr>
                <w:rFonts w:cs="Times New Roman"/>
                <w:sz w:val="20"/>
                <w:szCs w:val="20"/>
                <w:lang w:val="sv-SE"/>
                <w:rPrChange w:id="2425" w:author="Björn Genfors" w:date="2014-03-31T13:17:00Z">
                  <w:rPr>
                    <w:rFonts w:eastAsia="Calibri" w:cs="Times New Roman"/>
                    <w:sz w:val="20"/>
                    <w:szCs w:val="20"/>
                    <w:lang w:val="sv-SE"/>
                  </w:rPr>
                </w:rPrChange>
              </w:rPr>
            </w:pPr>
            <w:r w:rsidRPr="0023722C">
              <w:rPr>
                <w:szCs w:val="20"/>
                <w:lang w:val="sv-SE"/>
                <w:rPrChange w:id="2426" w:author="Björn Genfors" w:date="2014-04-01T21:54:00Z">
                  <w:rPr>
                    <w:szCs w:val="20"/>
                  </w:rPr>
                </w:rPrChange>
              </w:rPr>
              <w:t>Information om vem som signerat informationen i dokumentet.</w:t>
            </w:r>
          </w:p>
          <w:p w14:paraId="67778E22" w14:textId="77777777" w:rsidR="008A6494" w:rsidRPr="000C61CC" w:rsidRDefault="008A6494" w:rsidP="008A6494">
            <w:pPr>
              <w:widowControl/>
              <w:spacing w:line="226" w:lineRule="exact"/>
              <w:ind w:left="102"/>
              <w:rPr>
                <w:rFonts w:cs="Times New Roman"/>
                <w:spacing w:val="-1"/>
                <w:sz w:val="20"/>
                <w:szCs w:val="20"/>
                <w:lang w:val="sv-SE"/>
                <w:rPrChange w:id="2427"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C61CC" w:rsidRDefault="008A6494" w:rsidP="003A6D72">
            <w:pPr>
              <w:widowControl/>
              <w:spacing w:line="226" w:lineRule="exact"/>
              <w:ind w:left="102"/>
              <w:jc w:val="center"/>
              <w:rPr>
                <w:rFonts w:cs="Times New Roman"/>
                <w:spacing w:val="-1"/>
                <w:sz w:val="20"/>
                <w:szCs w:val="20"/>
                <w:lang w:val="sv-SE"/>
                <w:rPrChange w:id="2428" w:author="Björn Genfors" w:date="2014-03-31T13:17:00Z">
                  <w:rPr>
                    <w:rFonts w:eastAsia="Calibri" w:cs="Times New Roman"/>
                    <w:spacing w:val="-1"/>
                    <w:sz w:val="20"/>
                    <w:szCs w:val="20"/>
                    <w:lang w:val="sv-SE"/>
                  </w:rPr>
                </w:rPrChange>
              </w:rPr>
            </w:pPr>
            <w:r w:rsidRPr="000C61CC">
              <w:rPr>
                <w:szCs w:val="20"/>
              </w:rPr>
              <w:t>0..1</w:t>
            </w:r>
          </w:p>
        </w:tc>
      </w:tr>
      <w:tr w:rsidR="008A6494" w:rsidRPr="00B72356"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C61CC" w:rsidRDefault="008A6494" w:rsidP="008A6494">
            <w:pPr>
              <w:widowControl/>
              <w:spacing w:line="229" w:lineRule="exact"/>
              <w:ind w:left="102"/>
              <w:rPr>
                <w:rFonts w:cs="Times New Roman"/>
                <w:sz w:val="20"/>
                <w:szCs w:val="20"/>
                <w:lang w:val="sv-SE"/>
                <w:rPrChange w:id="2429" w:author="Björn Genfors" w:date="2014-03-31T13:17:00Z">
                  <w:rPr>
                    <w:rFonts w:eastAsia="Calibri" w:cs="Times New Roman"/>
                    <w:sz w:val="20"/>
                    <w:szCs w:val="20"/>
                    <w:lang w:val="sv-SE"/>
                  </w:rPr>
                </w:rPrChange>
              </w:rPr>
            </w:pPr>
            <w:r w:rsidRPr="000C61CC">
              <w:rPr>
                <w:spacing w:val="-1"/>
                <w:szCs w:val="20"/>
              </w:rPr>
              <w:t>../../../</w:t>
            </w:r>
            <w:r w:rsidRPr="000C61CC">
              <w:rPr>
                <w:szCs w:val="20"/>
              </w:rPr>
              <w:t>signatureTime</w:t>
            </w:r>
          </w:p>
          <w:p w14:paraId="3E00FDA1" w14:textId="77777777" w:rsidR="008A6494" w:rsidRPr="000C61CC" w:rsidRDefault="008A6494" w:rsidP="008A6494">
            <w:pPr>
              <w:widowControl/>
              <w:spacing w:line="229" w:lineRule="exact"/>
              <w:ind w:left="102"/>
              <w:rPr>
                <w:rFonts w:cs="Times New Roman"/>
                <w:sz w:val="20"/>
                <w:szCs w:val="20"/>
                <w:lang w:val="sv-SE"/>
                <w:rPrChange w:id="243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C61CC" w:rsidRDefault="008A6494" w:rsidP="008A6494">
            <w:pPr>
              <w:widowControl/>
              <w:spacing w:line="229" w:lineRule="exact"/>
              <w:ind w:left="102"/>
              <w:rPr>
                <w:rFonts w:cs="Times New Roman"/>
                <w:color w:val="FF0000"/>
                <w:sz w:val="20"/>
                <w:szCs w:val="20"/>
                <w:lang w:val="sv-SE"/>
                <w:rPrChange w:id="2431" w:author="Björn Genfors" w:date="2014-03-31T13:17:00Z">
                  <w:rPr>
                    <w:rFonts w:eastAsia="Calibri" w:cs="Times New Roman"/>
                    <w:color w:val="FF0000"/>
                    <w:sz w:val="20"/>
                    <w:szCs w:val="20"/>
                    <w:lang w:val="sv-SE"/>
                  </w:rPr>
                </w:rPrChange>
              </w:rPr>
            </w:pPr>
            <w:r w:rsidRPr="000C61CC">
              <w:rPr>
                <w:szCs w:val="20"/>
              </w:rPr>
              <w:t>TimeStampType</w:t>
            </w:r>
          </w:p>
          <w:p w14:paraId="1DDB45BB" w14:textId="77777777" w:rsidR="008A6494" w:rsidRPr="000C61CC" w:rsidRDefault="008A6494" w:rsidP="008A6494">
            <w:pPr>
              <w:widowControl/>
              <w:spacing w:line="229" w:lineRule="exact"/>
              <w:ind w:left="102"/>
              <w:rPr>
                <w:rFonts w:cs="Times New Roman"/>
                <w:sz w:val="20"/>
                <w:szCs w:val="20"/>
                <w:lang w:val="sv-SE"/>
                <w:rPrChange w:id="2432"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C61CC" w:rsidRDefault="008A6494" w:rsidP="008A6494">
            <w:pPr>
              <w:widowControl/>
              <w:spacing w:line="229" w:lineRule="exact"/>
              <w:ind w:left="102"/>
              <w:rPr>
                <w:rFonts w:cs="Times New Roman"/>
                <w:sz w:val="20"/>
                <w:szCs w:val="20"/>
                <w:lang w:val="sv-SE"/>
                <w:rPrChange w:id="2433" w:author="Björn Genfors" w:date="2014-03-31T13:17:00Z">
                  <w:rPr>
                    <w:rFonts w:eastAsia="Calibri" w:cs="Times New Roman"/>
                    <w:sz w:val="20"/>
                    <w:szCs w:val="20"/>
                    <w:lang w:val="sv-SE"/>
                  </w:rPr>
                </w:rPrChange>
              </w:rPr>
            </w:pPr>
            <w:r w:rsidRPr="000C61CC">
              <w:rPr>
                <w:szCs w:val="20"/>
              </w:rPr>
              <w:t>Tidpunkt för signering.</w:t>
            </w:r>
          </w:p>
          <w:p w14:paraId="5277EFD1" w14:textId="77777777" w:rsidR="008A6494" w:rsidRPr="000C61CC" w:rsidRDefault="008A6494" w:rsidP="008A6494">
            <w:pPr>
              <w:widowControl/>
              <w:spacing w:line="229" w:lineRule="exact"/>
              <w:ind w:left="102"/>
              <w:rPr>
                <w:rFonts w:cs="Times New Roman"/>
                <w:sz w:val="20"/>
                <w:szCs w:val="20"/>
                <w:lang w:val="sv-SE"/>
                <w:rPrChange w:id="2434"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C61CC" w:rsidRDefault="008A6494" w:rsidP="003A6D72">
            <w:pPr>
              <w:widowControl/>
              <w:spacing w:line="229" w:lineRule="exact"/>
              <w:ind w:left="102"/>
              <w:jc w:val="center"/>
              <w:rPr>
                <w:rFonts w:cs="Times New Roman"/>
                <w:sz w:val="20"/>
                <w:szCs w:val="20"/>
                <w:lang w:val="sv-SE"/>
                <w:rPrChange w:id="2435" w:author="Björn Genfors" w:date="2014-03-31T13:17:00Z">
                  <w:rPr>
                    <w:rFonts w:eastAsia="Calibri" w:cs="Times New Roman"/>
                    <w:sz w:val="20"/>
                    <w:szCs w:val="20"/>
                    <w:lang w:val="sv-SE"/>
                  </w:rPr>
                </w:rPrChange>
              </w:rPr>
            </w:pPr>
            <w:r w:rsidRPr="000C61CC">
              <w:rPr>
                <w:szCs w:val="20"/>
              </w:rPr>
              <w:t>1..1</w:t>
            </w:r>
          </w:p>
        </w:tc>
      </w:tr>
      <w:tr w:rsidR="008A6494" w:rsidRPr="00B72356"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C61CC" w:rsidRDefault="008A6494" w:rsidP="008A6494">
            <w:pPr>
              <w:widowControl/>
              <w:spacing w:line="229" w:lineRule="exact"/>
              <w:ind w:left="102"/>
              <w:rPr>
                <w:rFonts w:cs="Times New Roman"/>
                <w:sz w:val="20"/>
                <w:szCs w:val="20"/>
                <w:lang w:val="sv-SE"/>
                <w:rPrChange w:id="2436" w:author="Björn Genfors" w:date="2014-03-31T13:17:00Z">
                  <w:rPr>
                    <w:rFonts w:eastAsia="Calibri" w:cs="Times New Roman"/>
                    <w:sz w:val="20"/>
                    <w:szCs w:val="20"/>
                    <w:lang w:val="sv-SE"/>
                  </w:rPr>
                </w:rPrChange>
              </w:rPr>
            </w:pPr>
            <w:r w:rsidRPr="000C61CC">
              <w:rPr>
                <w:szCs w:val="20"/>
              </w:rPr>
              <w:t>../../../legalAuthenticatorHSAId</w:t>
            </w:r>
          </w:p>
          <w:p w14:paraId="6A1FBC4F" w14:textId="77777777" w:rsidR="008A6494" w:rsidRPr="000C61CC" w:rsidRDefault="008A6494" w:rsidP="008A6494">
            <w:pPr>
              <w:widowControl/>
              <w:spacing w:line="226" w:lineRule="exact"/>
              <w:ind w:left="102"/>
              <w:rPr>
                <w:rFonts w:cs="Times New Roman"/>
                <w:spacing w:val="-1"/>
                <w:sz w:val="20"/>
                <w:szCs w:val="20"/>
                <w:lang w:val="sv-SE"/>
                <w:rPrChange w:id="2437"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C61CC" w:rsidRDefault="008A6494" w:rsidP="008A6494">
            <w:pPr>
              <w:widowControl/>
              <w:spacing w:line="229" w:lineRule="exact"/>
              <w:ind w:left="102"/>
              <w:rPr>
                <w:rFonts w:cs="Times New Roman"/>
                <w:sz w:val="20"/>
                <w:szCs w:val="20"/>
                <w:lang w:val="sv-SE"/>
                <w:rPrChange w:id="2438" w:author="Björn Genfors" w:date="2014-03-31T13:17:00Z">
                  <w:rPr>
                    <w:rFonts w:eastAsia="Calibri" w:cs="Times New Roman"/>
                    <w:sz w:val="20"/>
                    <w:szCs w:val="20"/>
                    <w:lang w:val="sv-SE"/>
                  </w:rPr>
                </w:rPrChange>
              </w:rPr>
            </w:pPr>
            <w:r w:rsidRPr="000C61CC">
              <w:rPr>
                <w:szCs w:val="20"/>
              </w:rPr>
              <w:t>HSAIDType</w:t>
            </w:r>
          </w:p>
          <w:p w14:paraId="27764C2E" w14:textId="77777777" w:rsidR="008A6494" w:rsidRPr="000C61CC" w:rsidRDefault="008A6494" w:rsidP="008A6494">
            <w:pPr>
              <w:widowControl/>
              <w:spacing w:line="229" w:lineRule="exact"/>
              <w:ind w:left="102"/>
              <w:rPr>
                <w:rFonts w:cs="Times New Roman"/>
                <w:sz w:val="20"/>
                <w:szCs w:val="20"/>
                <w:highlight w:val="yellow"/>
                <w:lang w:val="sv-SE"/>
                <w:rPrChange w:id="2439" w:author="Björn Genfors" w:date="2014-03-31T13:17: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C61CC" w:rsidRDefault="008A6494" w:rsidP="008A6494">
            <w:pPr>
              <w:widowControl/>
              <w:spacing w:line="229" w:lineRule="exact"/>
              <w:ind w:left="102"/>
              <w:rPr>
                <w:rFonts w:cs="Times New Roman"/>
                <w:sz w:val="20"/>
                <w:szCs w:val="20"/>
                <w:lang w:val="sv-SE"/>
                <w:rPrChange w:id="2440" w:author="Björn Genfors" w:date="2014-03-31T13:17:00Z">
                  <w:rPr>
                    <w:rFonts w:eastAsia="Calibri" w:cs="Times New Roman"/>
                    <w:sz w:val="20"/>
                    <w:szCs w:val="20"/>
                    <w:lang w:val="sv-SE"/>
                  </w:rPr>
                </w:rPrChange>
              </w:rPr>
            </w:pPr>
            <w:r w:rsidRPr="0023722C">
              <w:rPr>
                <w:szCs w:val="20"/>
                <w:lang w:val="sv-SE"/>
                <w:rPrChange w:id="2441" w:author="Björn Genfors" w:date="2014-04-01T21:54: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C61CC" w:rsidRDefault="008A6494" w:rsidP="003A6D72">
            <w:pPr>
              <w:widowControl/>
              <w:spacing w:line="229" w:lineRule="exact"/>
              <w:ind w:left="102"/>
              <w:jc w:val="center"/>
              <w:rPr>
                <w:rFonts w:cs="Times New Roman"/>
                <w:sz w:val="20"/>
                <w:szCs w:val="20"/>
                <w:lang w:val="sv-SE"/>
                <w:rPrChange w:id="2442" w:author="Björn Genfors" w:date="2014-03-31T13:17:00Z">
                  <w:rPr>
                    <w:rFonts w:eastAsia="Calibri" w:cs="Times New Roman"/>
                    <w:sz w:val="20"/>
                    <w:szCs w:val="20"/>
                    <w:lang w:val="sv-SE"/>
                  </w:rPr>
                </w:rPrChange>
              </w:rPr>
            </w:pPr>
            <w:r w:rsidRPr="000C61CC">
              <w:rPr>
                <w:szCs w:val="20"/>
              </w:rPr>
              <w:t>0..1</w:t>
            </w:r>
          </w:p>
        </w:tc>
      </w:tr>
      <w:tr w:rsidR="008A6494" w:rsidRPr="00B72356"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C61CC" w:rsidRDefault="008A6494" w:rsidP="008A6494">
            <w:pPr>
              <w:widowControl/>
              <w:spacing w:line="229" w:lineRule="exact"/>
              <w:ind w:left="102"/>
              <w:rPr>
                <w:rFonts w:cs="Times New Roman"/>
                <w:sz w:val="20"/>
                <w:szCs w:val="20"/>
                <w:lang w:val="sv-SE"/>
                <w:rPrChange w:id="2443" w:author="Björn Genfors" w:date="2014-03-31T13:17:00Z">
                  <w:rPr>
                    <w:rFonts w:eastAsia="Calibri" w:cs="Times New Roman"/>
                    <w:sz w:val="20"/>
                    <w:szCs w:val="20"/>
                    <w:lang w:val="sv-SE"/>
                  </w:rPr>
                </w:rPrChange>
              </w:rPr>
            </w:pPr>
            <w:r w:rsidRPr="000C61CC">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C61CC" w:rsidRDefault="008A6494" w:rsidP="008A6494">
            <w:pPr>
              <w:widowControl/>
              <w:spacing w:line="229" w:lineRule="exact"/>
              <w:ind w:left="102"/>
              <w:rPr>
                <w:rFonts w:cs="Times New Roman"/>
                <w:sz w:val="20"/>
                <w:szCs w:val="20"/>
                <w:lang w:val="sv-SE"/>
                <w:rPrChange w:id="2444"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C61CC" w:rsidRDefault="008A6494" w:rsidP="008A6494">
            <w:pPr>
              <w:widowControl/>
              <w:spacing w:line="229" w:lineRule="exact"/>
              <w:ind w:left="102"/>
              <w:rPr>
                <w:rFonts w:cs="Times New Roman"/>
                <w:sz w:val="20"/>
                <w:szCs w:val="20"/>
                <w:lang w:val="sv-SE"/>
                <w:rPrChange w:id="2445" w:author="Björn Genfors" w:date="2014-03-31T13:17:00Z">
                  <w:rPr>
                    <w:rFonts w:eastAsia="Calibri" w:cs="Times New Roman"/>
                    <w:sz w:val="20"/>
                    <w:szCs w:val="20"/>
                    <w:lang w:val="sv-SE"/>
                  </w:rPr>
                </w:rPrChange>
              </w:rPr>
            </w:pPr>
            <w:r w:rsidRPr="0023722C">
              <w:rPr>
                <w:szCs w:val="20"/>
                <w:lang w:val="sv-SE"/>
                <w:rPrChange w:id="2446" w:author="Björn Genfors" w:date="2014-04-01T21:54: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C61CC" w:rsidRDefault="008A6494" w:rsidP="003A6D72">
            <w:pPr>
              <w:widowControl/>
              <w:spacing w:line="229" w:lineRule="exact"/>
              <w:ind w:left="102"/>
              <w:jc w:val="center"/>
              <w:rPr>
                <w:rFonts w:cs="Times New Roman"/>
                <w:sz w:val="20"/>
                <w:szCs w:val="20"/>
                <w:lang w:val="sv-SE"/>
                <w:rPrChange w:id="2447" w:author="Björn Genfors" w:date="2014-03-31T13:17:00Z">
                  <w:rPr>
                    <w:rFonts w:eastAsia="Calibri" w:cs="Times New Roman"/>
                    <w:sz w:val="20"/>
                    <w:szCs w:val="20"/>
                    <w:lang w:val="sv-SE"/>
                  </w:rPr>
                </w:rPrChange>
              </w:rPr>
            </w:pPr>
            <w:r w:rsidRPr="000C61CC">
              <w:rPr>
                <w:szCs w:val="20"/>
              </w:rPr>
              <w:t>0..1</w:t>
            </w:r>
          </w:p>
        </w:tc>
      </w:tr>
      <w:tr w:rsidR="0046663B" w:rsidRPr="00B72356" w14:paraId="454E8B1D" w14:textId="77777777" w:rsidTr="00265DFD">
        <w:trPr>
          <w:trHeight w:val="501"/>
          <w:tblHeader/>
          <w:ins w:id="2448"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C61CC" w:rsidRDefault="0046663B" w:rsidP="008A6494">
            <w:pPr>
              <w:widowControl/>
              <w:spacing w:line="229" w:lineRule="exact"/>
              <w:ind w:left="102"/>
              <w:rPr>
                <w:ins w:id="2449" w:author="Björn Genfors" w:date="2014-03-28T15:53:00Z"/>
                <w:color w:val="FF0000"/>
                <w:sz w:val="20"/>
                <w:szCs w:val="20"/>
                <w:highlight w:val="yellow"/>
                <w:rPrChange w:id="2450" w:author="Björn Genfors" w:date="2014-03-31T13:17:00Z">
                  <w:rPr>
                    <w:ins w:id="2451" w:author="Björn Genfors" w:date="2014-03-28T15:53:00Z"/>
                    <w:rFonts w:eastAsia="Calibri" w:cs="Times New Roman"/>
                    <w:sz w:val="20"/>
                    <w:szCs w:val="20"/>
                    <w:lang w:val="sv-SE"/>
                  </w:rPr>
                </w:rPrChange>
              </w:rPr>
            </w:pPr>
            <w:ins w:id="2452" w:author="Björn Genfors" w:date="2014-03-28T15:53:00Z">
              <w:r w:rsidRPr="000C61CC">
                <w:rPr>
                  <w:color w:val="FF0000"/>
                  <w:szCs w:val="20"/>
                  <w:highlight w:val="yellow"/>
                  <w:rPrChange w:id="2453" w:author="Björn Genfors" w:date="2014-03-31T13:17: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C61CC" w:rsidRDefault="0046663B" w:rsidP="008A6494">
            <w:pPr>
              <w:widowControl/>
              <w:spacing w:line="229" w:lineRule="exact"/>
              <w:ind w:left="102"/>
              <w:rPr>
                <w:ins w:id="2454" w:author="Björn Genfors" w:date="2014-03-28T15:53:00Z"/>
                <w:color w:val="FF0000"/>
                <w:sz w:val="20"/>
                <w:szCs w:val="20"/>
                <w:highlight w:val="yellow"/>
                <w:rPrChange w:id="2455" w:author="Björn Genfors" w:date="2014-03-31T13:17:00Z">
                  <w:rPr>
                    <w:ins w:id="2456"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C61CC" w:rsidRDefault="0046663B" w:rsidP="008A6494">
            <w:pPr>
              <w:widowControl/>
              <w:spacing w:line="229" w:lineRule="exact"/>
              <w:ind w:left="102"/>
              <w:rPr>
                <w:ins w:id="2457" w:author="Björn Genfors" w:date="2014-03-28T15:53:00Z"/>
                <w:color w:val="FF0000"/>
                <w:sz w:val="20"/>
                <w:szCs w:val="20"/>
                <w:highlight w:val="yellow"/>
                <w:rPrChange w:id="2458" w:author="Björn Genfors" w:date="2014-03-31T13:17:00Z">
                  <w:rPr>
                    <w:ins w:id="2459" w:author="Björn Genfors" w:date="2014-03-28T15:53:00Z"/>
                    <w:rFonts w:eastAsia="Calibri" w:cs="Times New Roman"/>
                    <w:sz w:val="20"/>
                    <w:szCs w:val="20"/>
                    <w:lang w:val="sv-SE"/>
                  </w:rPr>
                </w:rPrChange>
              </w:rPr>
            </w:pPr>
            <w:ins w:id="2460" w:author="Björn Genfors" w:date="2014-03-28T15:53:00Z">
              <w:r w:rsidRPr="000C61CC">
                <w:rPr>
                  <w:color w:val="FF0000"/>
                  <w:szCs w:val="20"/>
                  <w:highlight w:val="yellow"/>
                  <w:rPrChange w:id="2461" w:author="Björn Genfors" w:date="2014-03-31T13:17: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C61CC" w:rsidRDefault="0046663B" w:rsidP="003A6D72">
            <w:pPr>
              <w:widowControl/>
              <w:spacing w:line="229" w:lineRule="exact"/>
              <w:ind w:left="102"/>
              <w:jc w:val="center"/>
              <w:rPr>
                <w:ins w:id="2462" w:author="Björn Genfors" w:date="2014-03-28T15:53:00Z"/>
                <w:color w:val="FF0000"/>
                <w:sz w:val="20"/>
                <w:szCs w:val="20"/>
                <w:rPrChange w:id="2463" w:author="Björn Genfors" w:date="2014-03-31T13:17:00Z">
                  <w:rPr>
                    <w:ins w:id="2464" w:author="Björn Genfors" w:date="2014-03-28T15:53:00Z"/>
                    <w:rFonts w:eastAsia="Calibri" w:cs="Times New Roman"/>
                    <w:sz w:val="20"/>
                    <w:szCs w:val="20"/>
                    <w:lang w:val="sv-SE"/>
                  </w:rPr>
                </w:rPrChange>
              </w:rPr>
            </w:pPr>
            <w:ins w:id="2465" w:author="Björn Genfors" w:date="2014-03-28T15:53:00Z">
              <w:r w:rsidRPr="000C61CC">
                <w:rPr>
                  <w:color w:val="FF0000"/>
                  <w:szCs w:val="20"/>
                  <w:highlight w:val="yellow"/>
                  <w:rPrChange w:id="2466" w:author="Björn Genfors" w:date="2014-03-31T13:17:00Z">
                    <w:rPr>
                      <w:szCs w:val="20"/>
                    </w:rPr>
                  </w:rPrChange>
                </w:rPr>
                <w:t>0..0</w:t>
              </w:r>
            </w:ins>
          </w:p>
        </w:tc>
      </w:tr>
      <w:tr w:rsidR="008A6494" w:rsidRPr="00B72356"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C61CC" w:rsidRDefault="008A6494" w:rsidP="008A6494">
            <w:pPr>
              <w:widowControl/>
              <w:spacing w:line="229" w:lineRule="exact"/>
              <w:ind w:left="102"/>
              <w:rPr>
                <w:rFonts w:cs="Times New Roman"/>
                <w:sz w:val="20"/>
                <w:szCs w:val="20"/>
                <w:lang w:val="sv-SE"/>
                <w:rPrChange w:id="2467" w:author="Björn Genfors" w:date="2014-03-31T13:17:00Z">
                  <w:rPr>
                    <w:rFonts w:eastAsia="Calibri" w:cs="Times New Roman"/>
                    <w:sz w:val="20"/>
                    <w:szCs w:val="20"/>
                    <w:lang w:val="sv-SE"/>
                  </w:rPr>
                </w:rPrChange>
              </w:rPr>
            </w:pPr>
            <w:r w:rsidRPr="000C61CC">
              <w:rPr>
                <w:szCs w:val="20"/>
              </w:rPr>
              <w:t>../../</w:t>
            </w:r>
            <w:r w:rsidRPr="000C61CC">
              <w:rPr>
                <w:spacing w:val="-1"/>
                <w:szCs w:val="20"/>
              </w:rPr>
              <w:t>approvedForPatient</w:t>
            </w:r>
          </w:p>
          <w:p w14:paraId="1E7516DE" w14:textId="77777777" w:rsidR="008A6494" w:rsidRPr="000C61CC" w:rsidRDefault="008A6494" w:rsidP="008A6494">
            <w:pPr>
              <w:widowControl/>
              <w:spacing w:line="229" w:lineRule="exact"/>
              <w:ind w:left="102"/>
              <w:rPr>
                <w:rFonts w:cs="Times New Roman"/>
                <w:sz w:val="20"/>
                <w:szCs w:val="20"/>
                <w:lang w:val="sv-SE"/>
                <w:rPrChange w:id="2468"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C61CC" w:rsidRDefault="008A6494" w:rsidP="008A6494">
            <w:pPr>
              <w:widowControl/>
              <w:spacing w:line="229" w:lineRule="exact"/>
              <w:ind w:left="102"/>
              <w:rPr>
                <w:rFonts w:cs="Times New Roman"/>
                <w:color w:val="FF0000"/>
                <w:sz w:val="20"/>
                <w:szCs w:val="20"/>
                <w:lang w:val="sv-SE"/>
                <w:rPrChange w:id="2469" w:author="Björn Genfors" w:date="2014-03-31T13:17:00Z">
                  <w:rPr>
                    <w:rFonts w:eastAsia="Calibri" w:cs="Times New Roman"/>
                    <w:color w:val="FF0000"/>
                    <w:sz w:val="20"/>
                    <w:szCs w:val="20"/>
                    <w:lang w:val="sv-SE"/>
                  </w:rPr>
                </w:rPrChange>
              </w:rPr>
            </w:pPr>
            <w:r w:rsidRPr="000C61CC">
              <w:rPr>
                <w:szCs w:val="20"/>
              </w:rPr>
              <w:t>boolean</w:t>
            </w:r>
          </w:p>
          <w:p w14:paraId="13EBEDDA" w14:textId="77777777" w:rsidR="008A6494" w:rsidRPr="000C61CC" w:rsidRDefault="008A6494" w:rsidP="008A6494">
            <w:pPr>
              <w:widowControl/>
              <w:spacing w:line="229" w:lineRule="exact"/>
              <w:ind w:left="102"/>
              <w:rPr>
                <w:rFonts w:cs="Times New Roman"/>
                <w:sz w:val="20"/>
                <w:szCs w:val="20"/>
                <w:lang w:val="sv-SE"/>
                <w:rPrChange w:id="2470"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C61CC" w:rsidRDefault="008A6494" w:rsidP="008A6494">
            <w:pPr>
              <w:widowControl/>
              <w:spacing w:line="226" w:lineRule="exact"/>
              <w:ind w:left="102"/>
              <w:rPr>
                <w:rFonts w:cs="Times New Roman"/>
                <w:spacing w:val="-1"/>
                <w:sz w:val="20"/>
                <w:szCs w:val="20"/>
                <w:lang w:val="sv-SE"/>
                <w:rPrChange w:id="2471" w:author="Björn Genfors" w:date="2014-03-31T13:17:00Z">
                  <w:rPr>
                    <w:rFonts w:eastAsia="Calibri" w:cs="Times New Roman"/>
                    <w:spacing w:val="-1"/>
                    <w:sz w:val="20"/>
                    <w:szCs w:val="20"/>
                    <w:lang w:val="sv-SE"/>
                  </w:rPr>
                </w:rPrChange>
              </w:rPr>
            </w:pPr>
            <w:r w:rsidRPr="0023722C">
              <w:rPr>
                <w:spacing w:val="-1"/>
                <w:szCs w:val="20"/>
                <w:lang w:val="sv-SE"/>
                <w:rPrChange w:id="2472" w:author="Björn Genfors" w:date="2014-04-01T21:54:00Z">
                  <w:rPr>
                    <w:spacing w:val="-1"/>
                    <w:szCs w:val="20"/>
                  </w:rPr>
                </w:rPrChange>
              </w:rPr>
              <w:t>Anger om information får delas till patient. Värdet sätts i sådant fall till true, i annat fall till false.</w:t>
            </w:r>
          </w:p>
          <w:p w14:paraId="5ABD9F50" w14:textId="77777777" w:rsidR="008A6494" w:rsidRPr="000C61CC" w:rsidRDefault="008A6494" w:rsidP="008A6494">
            <w:pPr>
              <w:widowControl/>
              <w:spacing w:line="226" w:lineRule="exact"/>
              <w:ind w:left="102"/>
              <w:rPr>
                <w:rFonts w:cs="Times New Roman"/>
                <w:spacing w:val="-1"/>
                <w:sz w:val="20"/>
                <w:szCs w:val="20"/>
                <w:lang w:val="sv-SE"/>
                <w:rPrChange w:id="2473"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C61CC" w:rsidRDefault="008A6494" w:rsidP="003A6D72">
            <w:pPr>
              <w:widowControl/>
              <w:spacing w:line="226" w:lineRule="exact"/>
              <w:ind w:left="102"/>
              <w:jc w:val="center"/>
              <w:rPr>
                <w:rFonts w:cs="Times New Roman"/>
                <w:spacing w:val="-1"/>
                <w:sz w:val="20"/>
                <w:szCs w:val="20"/>
                <w:lang w:val="sv-SE"/>
                <w:rPrChange w:id="2474"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C61CC" w:rsidRDefault="008A6494" w:rsidP="008A6494">
            <w:pPr>
              <w:widowControl/>
              <w:spacing w:line="229" w:lineRule="exact"/>
              <w:ind w:left="102"/>
              <w:rPr>
                <w:rFonts w:cs="Times New Roman"/>
                <w:sz w:val="20"/>
                <w:szCs w:val="20"/>
                <w:lang w:val="sv-SE"/>
                <w:rPrChange w:id="2475" w:author="Björn Genfors" w:date="2014-03-31T13:17:00Z">
                  <w:rPr>
                    <w:rFonts w:eastAsia="Calibri" w:cs="Times New Roman"/>
                    <w:sz w:val="20"/>
                    <w:szCs w:val="20"/>
                    <w:lang w:val="sv-SE"/>
                  </w:rPr>
                </w:rPrChange>
              </w:rPr>
            </w:pPr>
            <w:r w:rsidRPr="000C61CC">
              <w:rPr>
                <w:szCs w:val="20"/>
              </w:rPr>
              <w:t>../../</w:t>
            </w:r>
            <w:r w:rsidRPr="000C61CC">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C61CC" w:rsidRDefault="008A6494" w:rsidP="008A6494">
            <w:pPr>
              <w:widowControl/>
              <w:spacing w:line="229" w:lineRule="exact"/>
              <w:ind w:left="102"/>
              <w:rPr>
                <w:rFonts w:cs="Times New Roman"/>
                <w:sz w:val="20"/>
                <w:szCs w:val="20"/>
                <w:lang w:val="sv-SE"/>
                <w:rPrChange w:id="2476"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C61CC" w:rsidRDefault="008A6494" w:rsidP="008A6494">
            <w:pPr>
              <w:widowControl/>
              <w:spacing w:line="226" w:lineRule="exact"/>
              <w:ind w:left="102"/>
              <w:rPr>
                <w:rFonts w:cs="Times New Roman"/>
                <w:spacing w:val="-1"/>
                <w:sz w:val="20"/>
                <w:szCs w:val="20"/>
                <w:lang w:val="sv-SE"/>
                <w:rPrChange w:id="2477" w:author="Björn Genfors" w:date="2014-03-31T13:17:00Z">
                  <w:rPr>
                    <w:rFonts w:eastAsia="Calibri" w:cs="Times New Roman"/>
                    <w:spacing w:val="-1"/>
                    <w:sz w:val="20"/>
                    <w:szCs w:val="20"/>
                    <w:lang w:val="sv-SE"/>
                  </w:rPr>
                </w:rPrChange>
              </w:rPr>
            </w:pPr>
            <w:r w:rsidRPr="0023722C">
              <w:rPr>
                <w:spacing w:val="-1"/>
                <w:szCs w:val="20"/>
                <w:lang w:val="sv-SE"/>
                <w:rPrChange w:id="2478" w:author="Björn Genfors" w:date="2014-04-01T21:54:00Z">
                  <w:rPr>
                    <w:spacing w:val="-1"/>
                    <w:szCs w:val="20"/>
                  </w:rPr>
                </w:rPrChange>
              </w:rPr>
              <w:t xml:space="preserve">Identitetet för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C61CC" w:rsidRDefault="008A6494" w:rsidP="003A6D72">
            <w:pPr>
              <w:widowControl/>
              <w:spacing w:line="226" w:lineRule="exact"/>
              <w:ind w:left="102"/>
              <w:jc w:val="center"/>
              <w:rPr>
                <w:rFonts w:cs="Times New Roman"/>
                <w:spacing w:val="-1"/>
                <w:sz w:val="20"/>
                <w:szCs w:val="20"/>
                <w:lang w:val="sv-SE"/>
                <w:rPrChange w:id="247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C61CC" w:rsidRDefault="008A6494" w:rsidP="008A6494">
            <w:pPr>
              <w:widowControl/>
              <w:spacing w:line="229" w:lineRule="exact"/>
              <w:ind w:left="102"/>
              <w:rPr>
                <w:rFonts w:cs="Times New Roman"/>
                <w:sz w:val="20"/>
                <w:szCs w:val="20"/>
                <w:lang w:val="sv-SE"/>
                <w:rPrChange w:id="2480" w:author="Björn Genfors" w:date="2014-03-31T13:17:00Z">
                  <w:rPr>
                    <w:rFonts w:eastAsia="Calibri" w:cs="Times New Roman"/>
                    <w:sz w:val="20"/>
                    <w:szCs w:val="20"/>
                    <w:lang w:val="sv-SE"/>
                  </w:rPr>
                </w:rPrChange>
              </w:rPr>
            </w:pPr>
            <w:r w:rsidRPr="000C61CC">
              <w:rPr>
                <w:szCs w:val="20"/>
              </w:rPr>
              <w:t>../maternityMedicalRecordBody</w:t>
            </w:r>
          </w:p>
          <w:p w14:paraId="3A243C17" w14:textId="77777777" w:rsidR="008A6494" w:rsidRPr="000C61CC" w:rsidRDefault="008A6494" w:rsidP="008A6494">
            <w:pPr>
              <w:widowControl/>
              <w:spacing w:line="229" w:lineRule="exact"/>
              <w:ind w:left="102"/>
              <w:rPr>
                <w:rFonts w:cs="Times New Roman"/>
                <w:sz w:val="20"/>
                <w:szCs w:val="20"/>
                <w:lang w:val="sv-SE"/>
                <w:rPrChange w:id="2481"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C61CC" w:rsidRDefault="008A6494" w:rsidP="008A6494">
            <w:pPr>
              <w:widowControl/>
              <w:spacing w:line="229" w:lineRule="exact"/>
              <w:ind w:left="102"/>
              <w:rPr>
                <w:rFonts w:cs="Times New Roman"/>
                <w:sz w:val="20"/>
                <w:szCs w:val="20"/>
                <w:lang w:val="sv-SE"/>
                <w:rPrChange w:id="2482" w:author="Björn Genfors" w:date="2014-03-31T13:17:00Z">
                  <w:rPr>
                    <w:rFonts w:eastAsia="Calibri" w:cs="Times New Roman"/>
                    <w:sz w:val="20"/>
                    <w:szCs w:val="20"/>
                    <w:lang w:val="sv-SE"/>
                  </w:rPr>
                </w:rPrChange>
              </w:rPr>
            </w:pPr>
            <w:r w:rsidRPr="000C61CC">
              <w:rPr>
                <w:szCs w:val="20"/>
              </w:rPr>
              <w:t>MaternityMedicalRecordBodyType</w:t>
            </w:r>
          </w:p>
          <w:p w14:paraId="02F36B46" w14:textId="77777777" w:rsidR="008A6494" w:rsidRPr="000C61CC" w:rsidRDefault="008A6494" w:rsidP="008A6494">
            <w:pPr>
              <w:widowControl/>
              <w:spacing w:line="226" w:lineRule="exact"/>
              <w:ind w:left="102"/>
              <w:rPr>
                <w:rFonts w:cs="Times New Roman"/>
                <w:spacing w:val="-1"/>
                <w:sz w:val="20"/>
                <w:szCs w:val="20"/>
                <w:lang w:val="sv-SE"/>
                <w:rPrChange w:id="2483"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C61CC" w:rsidRDefault="008A6494" w:rsidP="008A6494">
            <w:pPr>
              <w:widowControl/>
              <w:spacing w:line="226" w:lineRule="exact"/>
              <w:ind w:left="102"/>
              <w:rPr>
                <w:rFonts w:cs="Times New Roman"/>
                <w:spacing w:val="-1"/>
                <w:sz w:val="20"/>
                <w:szCs w:val="20"/>
                <w:lang w:val="sv-SE"/>
                <w:rPrChange w:id="2484" w:author="Björn Genfors" w:date="2014-03-31T13:17:00Z">
                  <w:rPr>
                    <w:rFonts w:eastAsia="Calibri" w:cs="Times New Roman"/>
                    <w:spacing w:val="-1"/>
                    <w:sz w:val="20"/>
                    <w:szCs w:val="20"/>
                    <w:lang w:val="sv-SE"/>
                  </w:rPr>
                </w:rPrChange>
              </w:rPr>
            </w:pPr>
            <w:r w:rsidRPr="0023722C">
              <w:rPr>
                <w:spacing w:val="-1"/>
                <w:szCs w:val="20"/>
                <w:lang w:val="sv-SE"/>
                <w:rPrChange w:id="2485" w:author="Björn Genfors" w:date="2014-04-01T21:54:00Z">
                  <w:rPr>
                    <w:spacing w:val="-1"/>
                    <w:szCs w:val="20"/>
                  </w:rPr>
                </w:rPrChange>
              </w:rPr>
              <w:t xml:space="preserve">Kan bestå av antingen en </w:t>
            </w:r>
            <w:r w:rsidRPr="0023722C">
              <w:rPr>
                <w:szCs w:val="20"/>
                <w:lang w:val="sv-SE"/>
                <w:rPrChange w:id="2486" w:author="Björn Genfors" w:date="2014-04-01T21:54: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C61CC" w:rsidRDefault="008A6494" w:rsidP="003A6D72">
            <w:pPr>
              <w:widowControl/>
              <w:spacing w:line="226" w:lineRule="exact"/>
              <w:ind w:left="102"/>
              <w:jc w:val="center"/>
              <w:rPr>
                <w:rFonts w:cs="Times New Roman"/>
                <w:spacing w:val="-1"/>
                <w:sz w:val="20"/>
                <w:szCs w:val="20"/>
                <w:lang w:val="sv-SE"/>
                <w:rPrChange w:id="2487"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C61CC" w:rsidRDefault="008A6494" w:rsidP="008A6494">
            <w:pPr>
              <w:widowControl/>
              <w:spacing w:line="229" w:lineRule="exact"/>
              <w:ind w:left="102"/>
              <w:rPr>
                <w:rFonts w:cs="Times New Roman"/>
                <w:b/>
                <w:i/>
                <w:sz w:val="20"/>
                <w:szCs w:val="20"/>
                <w:lang w:val="sv-SE"/>
                <w:rPrChange w:id="2488" w:author="Björn Genfors" w:date="2014-03-31T13:17:00Z">
                  <w:rPr>
                    <w:rFonts w:eastAsia="Calibri" w:cs="Times New Roman"/>
                    <w:b/>
                    <w:i/>
                    <w:sz w:val="20"/>
                    <w:szCs w:val="20"/>
                    <w:lang w:val="sv-SE"/>
                  </w:rPr>
                </w:rPrChange>
              </w:rPr>
            </w:pPr>
            <w:r w:rsidRPr="000C61CC">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C61CC" w:rsidRDefault="008A6494" w:rsidP="008A6494">
            <w:pPr>
              <w:widowControl/>
              <w:spacing w:line="229" w:lineRule="exact"/>
              <w:ind w:left="102"/>
              <w:rPr>
                <w:rFonts w:cs="Times New Roman"/>
                <w:i/>
                <w:spacing w:val="-1"/>
                <w:sz w:val="20"/>
                <w:szCs w:val="20"/>
                <w:lang w:val="sv-SE"/>
                <w:rPrChange w:id="2489" w:author="Björn Genfors" w:date="2014-03-31T13:17:00Z">
                  <w:rPr>
                    <w:rFonts w:eastAsia="Calibri" w:cs="Times New Roman"/>
                    <w:i/>
                    <w:spacing w:val="-1"/>
                    <w:sz w:val="20"/>
                    <w:szCs w:val="20"/>
                    <w:lang w:val="sv-SE"/>
                  </w:rPr>
                </w:rPrChange>
              </w:rPr>
            </w:pPr>
            <w:r w:rsidRPr="000C61CC">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C61CC" w:rsidRDefault="008A6494" w:rsidP="008A6494">
            <w:pPr>
              <w:widowControl/>
              <w:spacing w:line="226" w:lineRule="exact"/>
              <w:ind w:left="102"/>
              <w:rPr>
                <w:rFonts w:cs="Times New Roman"/>
                <w:i/>
                <w:spacing w:val="-1"/>
                <w:sz w:val="20"/>
                <w:szCs w:val="20"/>
                <w:lang w:val="sv-SE"/>
                <w:rPrChange w:id="2490" w:author="Björn Genfors" w:date="2014-03-31T13:17:00Z">
                  <w:rPr>
                    <w:rFonts w:eastAsia="Calibri" w:cs="Times New Roman"/>
                    <w:i/>
                    <w:spacing w:val="-1"/>
                    <w:sz w:val="20"/>
                    <w:szCs w:val="20"/>
                    <w:lang w:val="sv-SE"/>
                  </w:rPr>
                </w:rPrChange>
              </w:rPr>
            </w:pPr>
            <w:r w:rsidRPr="0023722C">
              <w:rPr>
                <w:i/>
                <w:spacing w:val="-1"/>
                <w:szCs w:val="20"/>
                <w:lang w:val="sv-SE"/>
                <w:rPrChange w:id="2491" w:author="Björn Genfors" w:date="2014-04-01T21:54: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C61CC" w:rsidRDefault="008A6494" w:rsidP="003A6D72">
            <w:pPr>
              <w:widowControl/>
              <w:spacing w:line="226" w:lineRule="exact"/>
              <w:ind w:left="102"/>
              <w:jc w:val="center"/>
              <w:rPr>
                <w:rFonts w:cs="Times New Roman"/>
                <w:i/>
                <w:spacing w:val="-1"/>
                <w:sz w:val="20"/>
                <w:szCs w:val="20"/>
                <w:lang w:val="sv-SE"/>
                <w:rPrChange w:id="2492"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C61CC" w:rsidRDefault="008A6494" w:rsidP="008A6494">
            <w:pPr>
              <w:widowControl/>
              <w:spacing w:line="229" w:lineRule="exact"/>
              <w:ind w:left="102"/>
              <w:rPr>
                <w:rFonts w:cs="Times New Roman"/>
                <w:sz w:val="20"/>
                <w:szCs w:val="20"/>
                <w:lang w:val="sv-SE"/>
                <w:rPrChange w:id="2493" w:author="Björn Genfors" w:date="2014-03-31T13:17:00Z">
                  <w:rPr>
                    <w:rFonts w:eastAsia="Calibri" w:cs="Times New Roman"/>
                    <w:sz w:val="20"/>
                    <w:szCs w:val="20"/>
                    <w:lang w:val="sv-SE"/>
                  </w:rPr>
                </w:rPrChange>
              </w:rPr>
            </w:pPr>
            <w:r w:rsidRPr="000C61CC">
              <w:rPr>
                <w:szCs w:val="20"/>
              </w:rPr>
              <w:lastRenderedPageBreak/>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C61CC" w:rsidRDefault="008A6494" w:rsidP="008A6494">
            <w:pPr>
              <w:widowControl/>
              <w:spacing w:line="229" w:lineRule="exact"/>
              <w:ind w:left="102"/>
              <w:rPr>
                <w:rFonts w:cs="Times New Roman"/>
                <w:sz w:val="20"/>
                <w:szCs w:val="20"/>
                <w:lang w:val="sv-SE"/>
                <w:rPrChange w:id="2494"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C61CC" w:rsidRDefault="008A6494" w:rsidP="008A6494">
            <w:pPr>
              <w:widowControl/>
              <w:spacing w:line="226" w:lineRule="exact"/>
              <w:ind w:left="102"/>
              <w:rPr>
                <w:rFonts w:cs="Times New Roman"/>
                <w:spacing w:val="-1"/>
                <w:sz w:val="20"/>
                <w:szCs w:val="20"/>
                <w:lang w:val="sv-SE"/>
                <w:rPrChange w:id="2495" w:author="Björn Genfors" w:date="2014-03-31T13:17:00Z">
                  <w:rPr>
                    <w:rFonts w:eastAsia="Calibri" w:cs="Times New Roman"/>
                    <w:spacing w:val="-1"/>
                    <w:sz w:val="20"/>
                    <w:szCs w:val="20"/>
                    <w:lang w:val="sv-SE"/>
                  </w:rPr>
                </w:rPrChange>
              </w:rPr>
            </w:pPr>
            <w:r w:rsidRPr="000C61CC">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C61CC" w:rsidRDefault="008A6494" w:rsidP="003A6D72">
            <w:pPr>
              <w:widowControl/>
              <w:spacing w:line="226" w:lineRule="exact"/>
              <w:ind w:left="102"/>
              <w:jc w:val="center"/>
              <w:rPr>
                <w:rFonts w:cs="Times New Roman"/>
                <w:spacing w:val="-1"/>
                <w:sz w:val="20"/>
                <w:szCs w:val="20"/>
                <w:lang w:val="sv-SE"/>
                <w:rPrChange w:id="249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C61CC" w:rsidRDefault="008A6494" w:rsidP="008A6494">
            <w:pPr>
              <w:widowControl/>
              <w:spacing w:line="229" w:lineRule="exact"/>
              <w:ind w:left="102"/>
              <w:rPr>
                <w:rFonts w:cs="Times New Roman"/>
                <w:sz w:val="20"/>
                <w:szCs w:val="20"/>
                <w:lang w:val="sv-SE"/>
                <w:rPrChange w:id="2497" w:author="Björn Genfors" w:date="2014-03-31T13:17:00Z">
                  <w:rPr>
                    <w:rFonts w:eastAsia="Calibri" w:cs="Times New Roman"/>
                    <w:sz w:val="20"/>
                    <w:szCs w:val="20"/>
                    <w:lang w:val="sv-SE"/>
                  </w:rPr>
                </w:rPrChange>
              </w:rPr>
            </w:pPr>
            <w:r w:rsidRPr="000C61CC">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C61CC" w:rsidRDefault="008A6494" w:rsidP="008A6494">
            <w:pPr>
              <w:widowControl/>
              <w:spacing w:line="229" w:lineRule="exact"/>
              <w:ind w:left="102"/>
              <w:rPr>
                <w:rFonts w:cs="Times New Roman"/>
                <w:sz w:val="20"/>
                <w:szCs w:val="20"/>
                <w:lang w:val="sv-SE"/>
                <w:rPrChange w:id="2498"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C61CC" w:rsidRDefault="008A6494" w:rsidP="008A6494">
            <w:pPr>
              <w:widowControl/>
              <w:spacing w:line="226" w:lineRule="exact"/>
              <w:ind w:left="102"/>
              <w:rPr>
                <w:rFonts w:cs="Times New Roman"/>
                <w:spacing w:val="-1"/>
                <w:sz w:val="20"/>
                <w:szCs w:val="20"/>
                <w:lang w:val="sv-SE"/>
                <w:rPrChange w:id="2499" w:author="Björn Genfors" w:date="2014-03-31T13:17:00Z">
                  <w:rPr>
                    <w:rFonts w:eastAsia="Calibri" w:cs="Times New Roman"/>
                    <w:spacing w:val="-1"/>
                    <w:sz w:val="20"/>
                    <w:szCs w:val="20"/>
                    <w:lang w:val="sv-SE"/>
                  </w:rPr>
                </w:rPrChange>
              </w:rPr>
            </w:pPr>
            <w:r w:rsidRPr="000C61CC">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C61CC" w:rsidRDefault="008A6494" w:rsidP="003A6D72">
            <w:pPr>
              <w:widowControl/>
              <w:spacing w:line="226" w:lineRule="exact"/>
              <w:ind w:left="102"/>
              <w:jc w:val="center"/>
              <w:rPr>
                <w:rFonts w:cs="Times New Roman"/>
                <w:spacing w:val="-1"/>
                <w:sz w:val="20"/>
                <w:szCs w:val="20"/>
                <w:lang w:val="sv-SE"/>
                <w:rPrChange w:id="250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C61CC" w:rsidRDefault="008A6494" w:rsidP="008A6494">
            <w:pPr>
              <w:widowControl/>
              <w:spacing w:line="229" w:lineRule="exact"/>
              <w:ind w:left="102"/>
              <w:rPr>
                <w:rFonts w:cs="Times New Roman"/>
                <w:sz w:val="20"/>
                <w:szCs w:val="20"/>
                <w:lang w:val="sv-SE"/>
                <w:rPrChange w:id="2501" w:author="Björn Genfors" w:date="2014-03-31T13:17:00Z">
                  <w:rPr>
                    <w:rFonts w:eastAsia="Calibri" w:cs="Times New Roman"/>
                    <w:sz w:val="20"/>
                    <w:szCs w:val="20"/>
                    <w:lang w:val="sv-SE"/>
                  </w:rPr>
                </w:rPrChange>
              </w:rPr>
            </w:pPr>
            <w:r w:rsidRPr="000C61CC">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C61CC" w:rsidRDefault="008A6494" w:rsidP="008A6494">
            <w:pPr>
              <w:widowControl/>
              <w:spacing w:line="229" w:lineRule="exact"/>
              <w:ind w:left="102"/>
              <w:rPr>
                <w:rFonts w:cs="Times New Roman"/>
                <w:sz w:val="20"/>
                <w:szCs w:val="20"/>
                <w:lang w:val="sv-SE"/>
                <w:rPrChange w:id="2502"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C61CC" w:rsidRDefault="008A6494" w:rsidP="008A6494">
            <w:pPr>
              <w:widowControl/>
              <w:spacing w:line="226" w:lineRule="exact"/>
              <w:ind w:left="102"/>
              <w:rPr>
                <w:rFonts w:cs="Times New Roman"/>
                <w:spacing w:val="-1"/>
                <w:sz w:val="20"/>
                <w:szCs w:val="20"/>
                <w:lang w:val="sv-SE"/>
                <w:rPrChange w:id="2503" w:author="Björn Genfors" w:date="2014-03-31T13:17:00Z">
                  <w:rPr>
                    <w:rFonts w:eastAsia="Calibri" w:cs="Times New Roman"/>
                    <w:spacing w:val="-1"/>
                    <w:sz w:val="20"/>
                    <w:szCs w:val="20"/>
                    <w:lang w:val="sv-SE"/>
                  </w:rPr>
                </w:rPrChange>
              </w:rPr>
            </w:pPr>
            <w:r w:rsidRPr="0023722C">
              <w:rPr>
                <w:spacing w:val="-1"/>
                <w:szCs w:val="20"/>
                <w:lang w:val="sv-SE"/>
                <w:rPrChange w:id="2504" w:author="Björn Genfors" w:date="2014-04-01T21:54: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C61CC" w:rsidRDefault="008A6494" w:rsidP="003A6D72">
            <w:pPr>
              <w:widowControl/>
              <w:spacing w:line="226" w:lineRule="exact"/>
              <w:ind w:left="102"/>
              <w:jc w:val="center"/>
              <w:rPr>
                <w:rFonts w:cs="Times New Roman"/>
                <w:spacing w:val="-1"/>
                <w:sz w:val="20"/>
                <w:szCs w:val="20"/>
                <w:lang w:val="sv-SE"/>
                <w:rPrChange w:id="250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C61CC" w:rsidRDefault="008A6494" w:rsidP="008A6494">
            <w:pPr>
              <w:widowControl/>
              <w:spacing w:line="229" w:lineRule="exact"/>
              <w:ind w:left="102"/>
              <w:rPr>
                <w:rFonts w:cs="Times New Roman"/>
                <w:sz w:val="20"/>
                <w:szCs w:val="20"/>
                <w:lang w:val="sv-SE"/>
                <w:rPrChange w:id="2506" w:author="Björn Genfors" w:date="2014-03-31T13:17:00Z">
                  <w:rPr>
                    <w:rFonts w:eastAsia="Calibri" w:cs="Times New Roman"/>
                    <w:sz w:val="20"/>
                    <w:szCs w:val="20"/>
                    <w:lang w:val="sv-SE"/>
                  </w:rPr>
                </w:rPrChange>
              </w:rPr>
            </w:pPr>
            <w:r w:rsidRPr="000C61CC">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C61CC" w:rsidRDefault="008A6494" w:rsidP="008A6494">
            <w:pPr>
              <w:widowControl/>
              <w:spacing w:line="229" w:lineRule="exact"/>
              <w:ind w:left="102"/>
              <w:rPr>
                <w:rFonts w:cs="Times New Roman"/>
                <w:spacing w:val="-1"/>
                <w:sz w:val="20"/>
                <w:szCs w:val="20"/>
                <w:lang w:val="sv-SE"/>
                <w:rPrChange w:id="2507"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C61CC" w:rsidRDefault="008A6494" w:rsidP="008A6494">
            <w:pPr>
              <w:widowControl/>
              <w:spacing w:line="226" w:lineRule="exact"/>
              <w:ind w:left="102"/>
              <w:rPr>
                <w:rFonts w:cs="Times New Roman"/>
                <w:spacing w:val="-1"/>
                <w:sz w:val="20"/>
                <w:szCs w:val="20"/>
                <w:lang w:val="sv-SE"/>
                <w:rPrChange w:id="2508" w:author="Björn Genfors" w:date="2014-03-31T13:17:00Z">
                  <w:rPr>
                    <w:rFonts w:eastAsia="Calibri" w:cs="Times New Roman"/>
                    <w:spacing w:val="-1"/>
                    <w:sz w:val="20"/>
                    <w:szCs w:val="20"/>
                    <w:lang w:val="sv-SE"/>
                  </w:rPr>
                </w:rPrChange>
              </w:rPr>
            </w:pPr>
            <w:r w:rsidRPr="0023722C">
              <w:rPr>
                <w:spacing w:val="-1"/>
                <w:szCs w:val="20"/>
                <w:lang w:val="sv-SE"/>
                <w:rPrChange w:id="2509" w:author="Björn Genfors" w:date="2014-04-01T21:55: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C61CC" w:rsidRDefault="008A6494" w:rsidP="003A6D72">
            <w:pPr>
              <w:widowControl/>
              <w:spacing w:line="226" w:lineRule="exact"/>
              <w:ind w:left="102"/>
              <w:jc w:val="center"/>
              <w:rPr>
                <w:rFonts w:cs="Times New Roman"/>
                <w:spacing w:val="-1"/>
                <w:sz w:val="20"/>
                <w:szCs w:val="20"/>
                <w:lang w:val="sv-SE"/>
                <w:rPrChange w:id="251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C61CC" w:rsidRDefault="008A6494" w:rsidP="008A6494">
            <w:pPr>
              <w:widowControl/>
              <w:spacing w:line="229" w:lineRule="exact"/>
              <w:ind w:left="102"/>
              <w:rPr>
                <w:rFonts w:cs="Times New Roman"/>
                <w:sz w:val="20"/>
                <w:szCs w:val="20"/>
                <w:lang w:val="sv-SE"/>
                <w:rPrChange w:id="2511" w:author="Björn Genfors" w:date="2014-03-31T13:17:00Z">
                  <w:rPr>
                    <w:rFonts w:eastAsia="Calibri" w:cs="Times New Roman"/>
                    <w:sz w:val="20"/>
                    <w:szCs w:val="20"/>
                    <w:lang w:val="sv-SE"/>
                  </w:rPr>
                </w:rPrChange>
              </w:rPr>
            </w:pPr>
            <w:r w:rsidRPr="000C61CC">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C61CC" w:rsidRDefault="008A6494" w:rsidP="008A6494">
            <w:pPr>
              <w:widowControl/>
              <w:spacing w:line="229" w:lineRule="exact"/>
              <w:ind w:left="102"/>
              <w:rPr>
                <w:rFonts w:cs="Times New Roman"/>
                <w:spacing w:val="-1"/>
                <w:sz w:val="20"/>
                <w:szCs w:val="20"/>
                <w:lang w:val="sv-SE"/>
                <w:rPrChange w:id="2512"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C61CC" w:rsidRDefault="008A6494" w:rsidP="008A6494">
            <w:pPr>
              <w:widowControl/>
              <w:spacing w:line="226" w:lineRule="exact"/>
              <w:ind w:left="102"/>
              <w:rPr>
                <w:rFonts w:cs="Times New Roman"/>
                <w:spacing w:val="-1"/>
                <w:sz w:val="20"/>
                <w:szCs w:val="20"/>
                <w:lang w:val="sv-SE"/>
                <w:rPrChange w:id="2513" w:author="Björn Genfors" w:date="2014-03-31T13:17:00Z">
                  <w:rPr>
                    <w:rFonts w:eastAsia="Calibri" w:cs="Times New Roman"/>
                    <w:spacing w:val="-1"/>
                    <w:sz w:val="20"/>
                    <w:szCs w:val="20"/>
                    <w:lang w:val="sv-SE"/>
                  </w:rPr>
                </w:rPrChange>
              </w:rPr>
            </w:pPr>
            <w:r w:rsidRPr="000C61CC">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C61CC" w:rsidRDefault="008A6494" w:rsidP="003A6D72">
            <w:pPr>
              <w:widowControl/>
              <w:spacing w:line="226" w:lineRule="exact"/>
              <w:ind w:left="102"/>
              <w:jc w:val="center"/>
              <w:rPr>
                <w:rFonts w:cs="Times New Roman"/>
                <w:spacing w:val="-1"/>
                <w:sz w:val="20"/>
                <w:szCs w:val="20"/>
                <w:lang w:val="sv-SE"/>
                <w:rPrChange w:id="2514"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C61CC" w:rsidRDefault="008A6494" w:rsidP="008A6494">
            <w:pPr>
              <w:widowControl/>
              <w:spacing w:line="229" w:lineRule="exact"/>
              <w:ind w:left="102"/>
              <w:rPr>
                <w:rFonts w:cs="Times New Roman"/>
                <w:sz w:val="20"/>
                <w:szCs w:val="20"/>
                <w:lang w:val="sv-SE"/>
                <w:rPrChange w:id="2515" w:author="Björn Genfors" w:date="2014-03-31T13:17:00Z">
                  <w:rPr>
                    <w:rFonts w:eastAsia="Calibri" w:cs="Times New Roman"/>
                    <w:sz w:val="20"/>
                    <w:szCs w:val="20"/>
                    <w:lang w:val="sv-SE"/>
                  </w:rPr>
                </w:rPrChange>
              </w:rPr>
            </w:pPr>
            <w:r w:rsidRPr="000C61CC">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C61CC" w:rsidRDefault="008A6494" w:rsidP="008A6494">
            <w:pPr>
              <w:widowControl/>
              <w:spacing w:line="229" w:lineRule="exact"/>
              <w:ind w:left="102"/>
              <w:rPr>
                <w:rFonts w:cs="Times New Roman"/>
                <w:spacing w:val="-1"/>
                <w:sz w:val="20"/>
                <w:szCs w:val="20"/>
                <w:lang w:val="sv-SE"/>
                <w:rPrChange w:id="2516"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C61CC" w:rsidRDefault="008A6494" w:rsidP="008A6494">
            <w:pPr>
              <w:widowControl/>
              <w:spacing w:line="226" w:lineRule="exact"/>
              <w:ind w:left="102"/>
              <w:rPr>
                <w:rFonts w:cs="Times New Roman"/>
                <w:spacing w:val="-1"/>
                <w:sz w:val="20"/>
                <w:szCs w:val="20"/>
                <w:lang w:val="sv-SE"/>
                <w:rPrChange w:id="2517" w:author="Björn Genfors" w:date="2014-03-31T13:17:00Z">
                  <w:rPr>
                    <w:rFonts w:eastAsia="Calibri" w:cs="Times New Roman"/>
                    <w:spacing w:val="-1"/>
                    <w:sz w:val="20"/>
                    <w:szCs w:val="20"/>
                    <w:lang w:val="sv-SE"/>
                  </w:rPr>
                </w:rPrChange>
              </w:rPr>
            </w:pPr>
            <w:r w:rsidRPr="0023722C">
              <w:rPr>
                <w:spacing w:val="-1"/>
                <w:szCs w:val="20"/>
                <w:lang w:val="sv-SE"/>
                <w:rPrChange w:id="2518" w:author="Björn Genfors" w:date="2014-04-01T21:55: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C61CC" w:rsidRDefault="008A6494" w:rsidP="003A6D72">
            <w:pPr>
              <w:widowControl/>
              <w:spacing w:line="226" w:lineRule="exact"/>
              <w:ind w:left="102"/>
              <w:jc w:val="center"/>
              <w:rPr>
                <w:rFonts w:cs="Times New Roman"/>
                <w:spacing w:val="-1"/>
                <w:sz w:val="20"/>
                <w:szCs w:val="20"/>
                <w:lang w:val="sv-SE"/>
                <w:rPrChange w:id="251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C61CC" w:rsidRDefault="008A6494" w:rsidP="008A6494">
            <w:pPr>
              <w:widowControl/>
              <w:spacing w:line="229" w:lineRule="exact"/>
              <w:ind w:left="102"/>
              <w:rPr>
                <w:rFonts w:cs="Times New Roman"/>
                <w:sz w:val="20"/>
                <w:szCs w:val="20"/>
                <w:lang w:val="sv-SE"/>
                <w:rPrChange w:id="2520" w:author="Björn Genfors" w:date="2014-03-31T13:17:00Z">
                  <w:rPr>
                    <w:rFonts w:eastAsia="Calibri" w:cs="Times New Roman"/>
                    <w:sz w:val="20"/>
                    <w:szCs w:val="20"/>
                    <w:lang w:val="sv-SE"/>
                  </w:rPr>
                </w:rPrChange>
              </w:rPr>
            </w:pPr>
            <w:r w:rsidRPr="000C61CC">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C61CC" w:rsidRDefault="008A6494" w:rsidP="008A6494">
            <w:pPr>
              <w:widowControl/>
              <w:spacing w:line="229" w:lineRule="exact"/>
              <w:ind w:left="102"/>
              <w:rPr>
                <w:rFonts w:cs="Times New Roman"/>
                <w:spacing w:val="-1"/>
                <w:sz w:val="20"/>
                <w:szCs w:val="20"/>
                <w:lang w:val="sv-SE"/>
                <w:rPrChange w:id="2521"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C61CC" w:rsidRDefault="008A6494" w:rsidP="008A6494">
            <w:pPr>
              <w:widowControl/>
              <w:spacing w:line="226" w:lineRule="exact"/>
              <w:ind w:left="102"/>
              <w:rPr>
                <w:rFonts w:cs="Times New Roman"/>
                <w:spacing w:val="-1"/>
                <w:sz w:val="20"/>
                <w:szCs w:val="20"/>
                <w:lang w:val="sv-SE"/>
                <w:rPrChange w:id="2522" w:author="Björn Genfors" w:date="2014-03-31T13:17:00Z">
                  <w:rPr>
                    <w:rFonts w:eastAsia="Calibri" w:cs="Times New Roman"/>
                    <w:spacing w:val="-1"/>
                    <w:sz w:val="20"/>
                    <w:szCs w:val="20"/>
                    <w:lang w:val="sv-SE"/>
                  </w:rPr>
                </w:rPrChange>
              </w:rPr>
            </w:pPr>
            <w:r w:rsidRPr="000C61CC">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C61CC" w:rsidRDefault="008A6494" w:rsidP="003A6D72">
            <w:pPr>
              <w:widowControl/>
              <w:spacing w:line="226" w:lineRule="exact"/>
              <w:ind w:left="102"/>
              <w:jc w:val="center"/>
              <w:rPr>
                <w:rFonts w:cs="Times New Roman"/>
                <w:spacing w:val="-1"/>
                <w:sz w:val="20"/>
                <w:szCs w:val="20"/>
                <w:lang w:val="sv-SE"/>
                <w:rPrChange w:id="252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C61CC" w:rsidRDefault="008A6494" w:rsidP="008A6494">
            <w:pPr>
              <w:widowControl/>
              <w:spacing w:line="229" w:lineRule="exact"/>
              <w:ind w:left="102"/>
              <w:rPr>
                <w:rFonts w:cs="Times New Roman"/>
                <w:sz w:val="20"/>
                <w:szCs w:val="20"/>
                <w:lang w:val="sv-SE"/>
                <w:rPrChange w:id="2524"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C61CC" w:rsidRDefault="008A6494" w:rsidP="008A6494">
            <w:pPr>
              <w:widowControl/>
              <w:spacing w:line="229" w:lineRule="exact"/>
              <w:ind w:left="102"/>
              <w:rPr>
                <w:rFonts w:cs="Times New Roman"/>
                <w:spacing w:val="-1"/>
                <w:sz w:val="20"/>
                <w:szCs w:val="20"/>
                <w:lang w:val="sv-SE"/>
                <w:rPrChange w:id="2525"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C61CC" w:rsidRDefault="008A6494" w:rsidP="008A6494">
            <w:pPr>
              <w:widowControl/>
              <w:spacing w:line="226" w:lineRule="exact"/>
              <w:ind w:left="102"/>
              <w:rPr>
                <w:rFonts w:cs="Times New Roman"/>
                <w:spacing w:val="-1"/>
                <w:sz w:val="20"/>
                <w:szCs w:val="20"/>
                <w:lang w:val="sv-SE"/>
                <w:rPrChange w:id="2526" w:author="Björn Genfors" w:date="2014-03-31T13:17:00Z">
                  <w:rPr>
                    <w:rFonts w:eastAsia="Calibri" w:cs="Times New Roman"/>
                    <w:spacing w:val="-1"/>
                    <w:sz w:val="20"/>
                    <w:szCs w:val="20"/>
                    <w:lang w:val="sv-SE"/>
                  </w:rPr>
                </w:rPrChange>
              </w:rPr>
            </w:pPr>
            <w:r w:rsidRPr="000C61CC">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C61CC" w:rsidRDefault="008A6494" w:rsidP="003A6D72">
            <w:pPr>
              <w:widowControl/>
              <w:spacing w:line="226" w:lineRule="exact"/>
              <w:ind w:left="102"/>
              <w:jc w:val="center"/>
              <w:rPr>
                <w:rFonts w:cs="Times New Roman"/>
                <w:spacing w:val="-1"/>
                <w:sz w:val="20"/>
                <w:szCs w:val="20"/>
                <w:lang w:val="sv-SE"/>
                <w:rPrChange w:id="252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C61CC" w:rsidRDefault="008A6494" w:rsidP="008A6494">
            <w:pPr>
              <w:widowControl/>
              <w:spacing w:line="229" w:lineRule="exact"/>
              <w:ind w:left="102"/>
              <w:rPr>
                <w:rFonts w:cs="Times New Roman"/>
                <w:sz w:val="20"/>
                <w:szCs w:val="20"/>
                <w:lang w:val="sv-SE"/>
                <w:rPrChange w:id="2528" w:author="Björn Genfors" w:date="2014-03-31T13:17:00Z">
                  <w:rPr>
                    <w:rFonts w:eastAsia="Calibri" w:cs="Times New Roman"/>
                    <w:sz w:val="20"/>
                    <w:szCs w:val="20"/>
                    <w:lang w:val="sv-SE"/>
                  </w:rPr>
                </w:rPrChange>
              </w:rPr>
            </w:pPr>
            <w:r w:rsidRPr="000C61CC">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C61CC" w:rsidRDefault="008A6494" w:rsidP="008A6494">
            <w:pPr>
              <w:widowControl/>
              <w:spacing w:line="229" w:lineRule="exact"/>
              <w:ind w:left="102"/>
              <w:rPr>
                <w:rFonts w:cs="Times New Roman"/>
                <w:spacing w:val="-1"/>
                <w:sz w:val="20"/>
                <w:szCs w:val="20"/>
                <w:lang w:val="sv-SE"/>
                <w:rPrChange w:id="2529"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C61CC" w:rsidRDefault="008A6494" w:rsidP="008A6494">
            <w:pPr>
              <w:widowControl/>
              <w:spacing w:line="226" w:lineRule="exact"/>
              <w:ind w:left="102"/>
              <w:rPr>
                <w:rFonts w:cs="Times New Roman"/>
                <w:spacing w:val="-1"/>
                <w:sz w:val="20"/>
                <w:szCs w:val="20"/>
                <w:lang w:val="sv-SE"/>
                <w:rPrChange w:id="2530" w:author="Björn Genfors" w:date="2014-03-31T13:17:00Z">
                  <w:rPr>
                    <w:rFonts w:eastAsia="Calibri" w:cs="Times New Roman"/>
                    <w:spacing w:val="-1"/>
                    <w:sz w:val="20"/>
                    <w:szCs w:val="20"/>
                    <w:lang w:val="sv-SE"/>
                  </w:rPr>
                </w:rPrChange>
              </w:rPr>
            </w:pPr>
            <w:r w:rsidRPr="0023722C">
              <w:rPr>
                <w:spacing w:val="-1"/>
                <w:szCs w:val="20"/>
                <w:lang w:val="sv-SE"/>
                <w:rPrChange w:id="2531" w:author="Björn Genfors" w:date="2014-04-01T21:55: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C61CC" w:rsidRDefault="008A6494" w:rsidP="003A6D72">
            <w:pPr>
              <w:widowControl/>
              <w:spacing w:line="226" w:lineRule="exact"/>
              <w:ind w:left="102"/>
              <w:jc w:val="center"/>
              <w:rPr>
                <w:rFonts w:cs="Times New Roman"/>
                <w:spacing w:val="-1"/>
                <w:sz w:val="20"/>
                <w:szCs w:val="20"/>
                <w:lang w:val="sv-SE"/>
                <w:rPrChange w:id="253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C61CC" w:rsidRDefault="008A6494" w:rsidP="008A6494">
            <w:pPr>
              <w:widowControl/>
              <w:spacing w:line="229" w:lineRule="exact"/>
              <w:ind w:left="102"/>
              <w:rPr>
                <w:rFonts w:cs="Times New Roman"/>
                <w:sz w:val="20"/>
                <w:szCs w:val="20"/>
                <w:lang w:val="sv-SE"/>
                <w:rPrChange w:id="2533" w:author="Björn Genfors" w:date="2014-03-31T13:17:00Z">
                  <w:rPr>
                    <w:rFonts w:eastAsia="Calibri" w:cs="Times New Roman"/>
                    <w:sz w:val="20"/>
                    <w:szCs w:val="20"/>
                    <w:lang w:val="sv-SE"/>
                  </w:rPr>
                </w:rPrChange>
              </w:rPr>
            </w:pPr>
            <w:r w:rsidRPr="000C61CC">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C61CC" w:rsidRDefault="008A6494" w:rsidP="008A6494">
            <w:pPr>
              <w:widowControl/>
              <w:spacing w:line="229" w:lineRule="exact"/>
              <w:ind w:left="102"/>
              <w:rPr>
                <w:rFonts w:cs="Times New Roman"/>
                <w:spacing w:val="-1"/>
                <w:sz w:val="20"/>
                <w:szCs w:val="20"/>
                <w:lang w:val="sv-SE"/>
                <w:rPrChange w:id="2534" w:author="Björn Genfors" w:date="2014-03-31T13:17:00Z">
                  <w:rPr>
                    <w:rFonts w:eastAsia="Calibri" w:cs="Times New Roman"/>
                    <w:spacing w:val="-1"/>
                    <w:sz w:val="20"/>
                    <w:szCs w:val="20"/>
                    <w:lang w:val="sv-SE"/>
                  </w:rPr>
                </w:rPrChange>
              </w:rPr>
            </w:pPr>
            <w:r w:rsidRPr="000C61CC">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C61CC" w:rsidRDefault="008A6494" w:rsidP="008A6494">
            <w:pPr>
              <w:widowControl/>
              <w:spacing w:line="226" w:lineRule="exact"/>
              <w:ind w:left="102"/>
              <w:rPr>
                <w:rFonts w:cs="Times New Roman"/>
                <w:spacing w:val="-1"/>
                <w:sz w:val="20"/>
                <w:szCs w:val="20"/>
                <w:lang w:val="sv-SE"/>
                <w:rPrChange w:id="2535" w:author="Björn Genfors" w:date="2014-03-31T13:17:00Z">
                  <w:rPr>
                    <w:rFonts w:eastAsia="Calibri" w:cs="Times New Roman"/>
                    <w:spacing w:val="-1"/>
                    <w:sz w:val="20"/>
                    <w:szCs w:val="20"/>
                    <w:lang w:val="sv-SE"/>
                  </w:rPr>
                </w:rPrChange>
              </w:rPr>
            </w:pPr>
            <w:r w:rsidRPr="0023722C">
              <w:rPr>
                <w:spacing w:val="-1"/>
                <w:szCs w:val="20"/>
                <w:lang w:val="sv-SE"/>
                <w:rPrChange w:id="2536" w:author="Björn Genfors" w:date="2014-04-01T21:55: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C61CC" w:rsidRDefault="008A6494" w:rsidP="003A6D72">
            <w:pPr>
              <w:widowControl/>
              <w:spacing w:line="226" w:lineRule="exact"/>
              <w:ind w:left="102"/>
              <w:jc w:val="center"/>
              <w:rPr>
                <w:rFonts w:cs="Times New Roman"/>
                <w:spacing w:val="-1"/>
                <w:sz w:val="20"/>
                <w:szCs w:val="20"/>
                <w:lang w:val="sv-SE"/>
                <w:rPrChange w:id="253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C61CC" w:rsidRDefault="008A6494" w:rsidP="008A6494">
            <w:pPr>
              <w:widowControl/>
              <w:spacing w:line="229" w:lineRule="exact"/>
              <w:ind w:left="102"/>
              <w:rPr>
                <w:rFonts w:cs="Times New Roman"/>
                <w:sz w:val="20"/>
                <w:szCs w:val="20"/>
                <w:lang w:val="sv-SE"/>
                <w:rPrChange w:id="2538" w:author="Björn Genfors" w:date="2014-03-31T13:17:00Z">
                  <w:rPr>
                    <w:rFonts w:eastAsia="Calibri" w:cs="Times New Roman"/>
                    <w:sz w:val="20"/>
                    <w:szCs w:val="20"/>
                    <w:lang w:val="sv-SE"/>
                  </w:rPr>
                </w:rPrChange>
              </w:rPr>
            </w:pPr>
            <w:r w:rsidRPr="000C61CC">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C61CC" w:rsidRDefault="008A6494" w:rsidP="008A6494">
            <w:pPr>
              <w:widowControl/>
              <w:spacing w:line="229" w:lineRule="exact"/>
              <w:ind w:left="102"/>
              <w:rPr>
                <w:rFonts w:cs="Times New Roman"/>
                <w:spacing w:val="-1"/>
                <w:sz w:val="20"/>
                <w:szCs w:val="20"/>
                <w:lang w:val="sv-SE"/>
                <w:rPrChange w:id="2539" w:author="Björn Genfors" w:date="2014-03-31T13:17:00Z">
                  <w:rPr>
                    <w:rFonts w:eastAsia="Calibri" w:cs="Times New Roman"/>
                    <w:spacing w:val="-1"/>
                    <w:sz w:val="20"/>
                    <w:szCs w:val="20"/>
                    <w:lang w:val="sv-SE"/>
                  </w:rPr>
                </w:rPrChange>
              </w:rPr>
            </w:pPr>
            <w:r w:rsidRPr="000C61CC">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C61CC" w:rsidRDefault="008A6494" w:rsidP="008A6494">
            <w:pPr>
              <w:widowControl/>
              <w:spacing w:line="226" w:lineRule="exact"/>
              <w:ind w:left="102"/>
              <w:rPr>
                <w:rFonts w:cs="Times New Roman"/>
                <w:spacing w:val="-1"/>
                <w:sz w:val="20"/>
                <w:szCs w:val="20"/>
                <w:lang w:val="sv-SE"/>
                <w:rPrChange w:id="2540" w:author="Björn Genfors" w:date="2014-03-31T13:17:00Z">
                  <w:rPr>
                    <w:rFonts w:eastAsia="Calibri" w:cs="Times New Roman"/>
                    <w:spacing w:val="-1"/>
                    <w:sz w:val="20"/>
                    <w:szCs w:val="20"/>
                    <w:lang w:val="sv-SE"/>
                  </w:rPr>
                </w:rPrChange>
              </w:rPr>
            </w:pPr>
            <w:r w:rsidRPr="000C61CC">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C61CC" w:rsidRDefault="008A6494" w:rsidP="003A6D72">
            <w:pPr>
              <w:widowControl/>
              <w:spacing w:line="226" w:lineRule="exact"/>
              <w:ind w:left="102"/>
              <w:jc w:val="center"/>
              <w:rPr>
                <w:rFonts w:cs="Times New Roman"/>
                <w:spacing w:val="-1"/>
                <w:sz w:val="20"/>
                <w:szCs w:val="20"/>
                <w:lang w:val="sv-SE"/>
                <w:rPrChange w:id="2541"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C61CC" w:rsidRDefault="008A6494" w:rsidP="008A6494">
            <w:pPr>
              <w:widowControl/>
              <w:spacing w:line="229" w:lineRule="exact"/>
              <w:ind w:left="102"/>
              <w:rPr>
                <w:rFonts w:cs="Times New Roman"/>
                <w:sz w:val="20"/>
                <w:szCs w:val="20"/>
                <w:lang w:val="sv-SE"/>
                <w:rPrChange w:id="2542" w:author="Björn Genfors" w:date="2014-03-31T13:17:00Z">
                  <w:rPr>
                    <w:rFonts w:eastAsia="Calibri" w:cs="Times New Roman"/>
                    <w:sz w:val="20"/>
                    <w:szCs w:val="20"/>
                    <w:lang w:val="sv-SE"/>
                  </w:rPr>
                </w:rPrChange>
              </w:rPr>
            </w:pPr>
            <w:r w:rsidRPr="000C61CC">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C61CC" w:rsidRDefault="008A6494" w:rsidP="008A6494">
            <w:pPr>
              <w:widowControl/>
              <w:spacing w:line="229" w:lineRule="exact"/>
              <w:ind w:left="102"/>
              <w:rPr>
                <w:rFonts w:cs="Times New Roman"/>
                <w:sz w:val="20"/>
                <w:szCs w:val="20"/>
                <w:lang w:val="sv-SE"/>
                <w:rPrChange w:id="2543"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C61CC" w:rsidRDefault="008A6494" w:rsidP="008A6494">
            <w:pPr>
              <w:widowControl/>
              <w:spacing w:line="226" w:lineRule="exact"/>
              <w:ind w:left="102"/>
              <w:rPr>
                <w:rFonts w:cs="Times New Roman"/>
                <w:spacing w:val="-1"/>
                <w:sz w:val="20"/>
                <w:szCs w:val="20"/>
                <w:lang w:val="sv-SE"/>
                <w:rPrChange w:id="2544" w:author="Björn Genfors" w:date="2014-03-31T13:17:00Z">
                  <w:rPr>
                    <w:rFonts w:eastAsia="Calibri" w:cs="Times New Roman"/>
                    <w:spacing w:val="-1"/>
                    <w:sz w:val="20"/>
                    <w:szCs w:val="20"/>
                    <w:lang w:val="sv-SE"/>
                  </w:rPr>
                </w:rPrChange>
              </w:rPr>
            </w:pPr>
            <w:r w:rsidRPr="0023722C">
              <w:rPr>
                <w:spacing w:val="-1"/>
                <w:szCs w:val="20"/>
                <w:lang w:val="sv-SE"/>
                <w:rPrChange w:id="2545" w:author="Björn Genfors" w:date="2014-04-01T21:55: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C61CC" w:rsidRDefault="008A6494" w:rsidP="003A6D72">
            <w:pPr>
              <w:widowControl/>
              <w:spacing w:line="226" w:lineRule="exact"/>
              <w:ind w:left="102"/>
              <w:jc w:val="center"/>
              <w:rPr>
                <w:rFonts w:cs="Times New Roman"/>
                <w:spacing w:val="-1"/>
                <w:sz w:val="20"/>
                <w:szCs w:val="20"/>
                <w:lang w:val="sv-SE"/>
                <w:rPrChange w:id="2546"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C61CC" w:rsidRDefault="008A6494" w:rsidP="008A6494">
            <w:pPr>
              <w:widowControl/>
              <w:spacing w:line="229" w:lineRule="exact"/>
              <w:ind w:left="102"/>
              <w:rPr>
                <w:rFonts w:cs="Times New Roman"/>
                <w:sz w:val="20"/>
                <w:szCs w:val="20"/>
                <w:lang w:val="sv-SE"/>
                <w:rPrChange w:id="2547" w:author="Björn Genfors" w:date="2014-03-31T13:17:00Z">
                  <w:rPr>
                    <w:rFonts w:eastAsia="Calibri" w:cs="Times New Roman"/>
                    <w:sz w:val="20"/>
                    <w:szCs w:val="20"/>
                    <w:lang w:val="sv-SE"/>
                  </w:rPr>
                </w:rPrChange>
              </w:rPr>
            </w:pPr>
            <w:r w:rsidRPr="000C61CC">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C61CC" w:rsidRDefault="008A6494" w:rsidP="008A6494">
            <w:pPr>
              <w:widowControl/>
              <w:spacing w:line="229" w:lineRule="exact"/>
              <w:ind w:left="102"/>
              <w:rPr>
                <w:rFonts w:cs="Times New Roman"/>
                <w:sz w:val="20"/>
                <w:szCs w:val="20"/>
                <w:lang w:val="sv-SE"/>
                <w:rPrChange w:id="2548"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C61CC" w:rsidRDefault="008A6494" w:rsidP="008A6494">
            <w:pPr>
              <w:widowControl/>
              <w:spacing w:line="226" w:lineRule="exact"/>
              <w:ind w:left="102"/>
              <w:rPr>
                <w:rFonts w:cs="Times New Roman"/>
                <w:spacing w:val="-1"/>
                <w:sz w:val="20"/>
                <w:szCs w:val="20"/>
                <w:lang w:val="sv-SE"/>
                <w:rPrChange w:id="2549" w:author="Björn Genfors" w:date="2014-03-31T13:17:00Z">
                  <w:rPr>
                    <w:rFonts w:eastAsia="Calibri" w:cs="Times New Roman"/>
                    <w:spacing w:val="-1"/>
                    <w:sz w:val="20"/>
                    <w:szCs w:val="20"/>
                    <w:lang w:val="sv-SE"/>
                  </w:rPr>
                </w:rPrChange>
              </w:rPr>
            </w:pPr>
            <w:r w:rsidRPr="0023722C">
              <w:rPr>
                <w:spacing w:val="-1"/>
                <w:szCs w:val="20"/>
                <w:lang w:val="sv-SE"/>
                <w:rPrChange w:id="2550" w:author="Björn Genfors" w:date="2014-04-01T21:55: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C61CC" w:rsidRDefault="008A6494" w:rsidP="003A6D72">
            <w:pPr>
              <w:widowControl/>
              <w:spacing w:line="226" w:lineRule="exact"/>
              <w:ind w:left="102"/>
              <w:jc w:val="center"/>
              <w:rPr>
                <w:rFonts w:cs="Times New Roman"/>
                <w:spacing w:val="-1"/>
                <w:sz w:val="20"/>
                <w:szCs w:val="20"/>
                <w:lang w:val="sv-SE"/>
                <w:rPrChange w:id="255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C61CC" w:rsidRDefault="008A6494" w:rsidP="008A6494">
            <w:pPr>
              <w:widowControl/>
              <w:spacing w:line="229" w:lineRule="exact"/>
              <w:ind w:left="102"/>
              <w:rPr>
                <w:rFonts w:cs="Times New Roman"/>
                <w:sz w:val="20"/>
                <w:szCs w:val="20"/>
                <w:lang w:val="sv-SE"/>
                <w:rPrChange w:id="2552" w:author="Björn Genfors" w:date="2014-03-31T13:17:00Z">
                  <w:rPr>
                    <w:rFonts w:eastAsia="Calibri" w:cs="Times New Roman"/>
                    <w:sz w:val="20"/>
                    <w:szCs w:val="20"/>
                    <w:lang w:val="sv-SE"/>
                  </w:rPr>
                </w:rPrChange>
              </w:rPr>
            </w:pPr>
            <w:r w:rsidRPr="000C61CC">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C61CC" w:rsidRDefault="008A6494" w:rsidP="008A6494">
            <w:pPr>
              <w:widowControl/>
              <w:spacing w:line="229" w:lineRule="exact"/>
              <w:ind w:left="102"/>
              <w:rPr>
                <w:rFonts w:cs="Times New Roman"/>
                <w:sz w:val="20"/>
                <w:szCs w:val="20"/>
                <w:lang w:val="sv-SE"/>
                <w:rPrChange w:id="2553" w:author="Björn Genfors" w:date="2014-03-31T13:17:00Z">
                  <w:rPr>
                    <w:rFonts w:eastAsia="Calibri" w:cs="Times New Roman"/>
                    <w:sz w:val="20"/>
                    <w:szCs w:val="20"/>
                    <w:lang w:val="sv-SE"/>
                  </w:rPr>
                </w:rPrChange>
              </w:rPr>
            </w:pPr>
            <w:r w:rsidRPr="000C61CC">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C61CC" w:rsidRDefault="008A6494" w:rsidP="008A6494">
            <w:pPr>
              <w:widowControl/>
              <w:spacing w:line="229" w:lineRule="exact"/>
              <w:ind w:left="102"/>
              <w:rPr>
                <w:rFonts w:cs="Times New Roman"/>
                <w:sz w:val="20"/>
                <w:szCs w:val="20"/>
                <w:lang w:val="sv-SE"/>
                <w:rPrChange w:id="2554" w:author="Björn Genfors" w:date="2014-03-31T13:17:00Z">
                  <w:rPr>
                    <w:rFonts w:eastAsia="Calibri" w:cs="Times New Roman"/>
                    <w:sz w:val="20"/>
                    <w:szCs w:val="20"/>
                    <w:lang w:val="sv-SE"/>
                  </w:rPr>
                </w:rPrChange>
              </w:rPr>
            </w:pPr>
            <w:r w:rsidRPr="000C61CC">
              <w:rPr>
                <w:szCs w:val="20"/>
              </w:rPr>
              <w:t xml:space="preserve">Graviditet förlossning enligt kodverk: </w:t>
            </w:r>
          </w:p>
          <w:p w14:paraId="038DF31A" w14:textId="77777777" w:rsidR="008A6494" w:rsidRPr="000C61CC" w:rsidRDefault="008A6494" w:rsidP="008A6494">
            <w:pPr>
              <w:widowControl/>
              <w:spacing w:line="229" w:lineRule="exact"/>
              <w:ind w:left="102"/>
              <w:rPr>
                <w:rFonts w:cs="Times New Roman"/>
                <w:sz w:val="20"/>
                <w:szCs w:val="20"/>
                <w:lang w:val="sv-SE"/>
                <w:rPrChange w:id="2555" w:author="Björn Genfors" w:date="2014-03-31T13:17: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B72356"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B72356" w:rsidRDefault="008A6494" w:rsidP="008A6494">
                  <w:pPr>
                    <w:spacing w:line="229" w:lineRule="exact"/>
                    <w:ind w:left="102"/>
                    <w:rPr>
                      <w:szCs w:val="20"/>
                    </w:rPr>
                  </w:pPr>
                  <w:r w:rsidRPr="00B72356">
                    <w:rPr>
                      <w:szCs w:val="20"/>
                    </w:rPr>
                    <w:t xml:space="preserve">0 = Ej angivet, </w:t>
                  </w:r>
                </w:p>
              </w:tc>
            </w:tr>
            <w:tr w:rsidR="008A6494" w:rsidRPr="00B72356"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B72356" w:rsidRDefault="008A6494" w:rsidP="008A6494">
                  <w:pPr>
                    <w:spacing w:line="229" w:lineRule="exact"/>
                    <w:ind w:left="102"/>
                    <w:rPr>
                      <w:szCs w:val="20"/>
                    </w:rPr>
                  </w:pPr>
                  <w:r w:rsidRPr="00B72356">
                    <w:rPr>
                      <w:szCs w:val="20"/>
                    </w:rPr>
                    <w:t>1 = X-gravid,</w:t>
                  </w:r>
                </w:p>
              </w:tc>
            </w:tr>
            <w:tr w:rsidR="008A6494" w:rsidRPr="00B72356"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B72356" w:rsidRDefault="008A6494" w:rsidP="008A6494">
                  <w:pPr>
                    <w:spacing w:line="229" w:lineRule="exact"/>
                    <w:ind w:left="102"/>
                    <w:rPr>
                      <w:szCs w:val="20"/>
                    </w:rPr>
                  </w:pPr>
                  <w:r w:rsidRPr="00B72356">
                    <w:rPr>
                      <w:szCs w:val="20"/>
                    </w:rPr>
                    <w:t>2 = Spontan abort,</w:t>
                  </w:r>
                </w:p>
              </w:tc>
            </w:tr>
            <w:tr w:rsidR="008A6494" w:rsidRPr="00B72356"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B72356" w:rsidRDefault="008A6494" w:rsidP="008A6494">
                  <w:pPr>
                    <w:spacing w:line="229" w:lineRule="exact"/>
                    <w:ind w:left="102"/>
                    <w:rPr>
                      <w:szCs w:val="20"/>
                    </w:rPr>
                  </w:pPr>
                  <w:r w:rsidRPr="00B72356">
                    <w:rPr>
                      <w:szCs w:val="20"/>
                    </w:rPr>
                    <w:t>4 = Dödfött,</w:t>
                  </w:r>
                </w:p>
              </w:tc>
            </w:tr>
            <w:tr w:rsidR="008A6494" w:rsidRPr="00B72356"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B72356" w:rsidRDefault="008A6494" w:rsidP="008A6494">
                  <w:pPr>
                    <w:spacing w:line="229" w:lineRule="exact"/>
                    <w:ind w:left="102"/>
                    <w:rPr>
                      <w:szCs w:val="20"/>
                    </w:rPr>
                  </w:pPr>
                  <w:r w:rsidRPr="00B72356">
                    <w:rPr>
                      <w:szCs w:val="20"/>
                    </w:rPr>
                    <w:t>5 = Levande fött</w:t>
                  </w:r>
                </w:p>
              </w:tc>
            </w:tr>
          </w:tbl>
          <w:p w14:paraId="6F7F1FE4" w14:textId="77777777" w:rsidR="008A6494" w:rsidRPr="000C61CC" w:rsidRDefault="008A6494" w:rsidP="008A6494">
            <w:pPr>
              <w:widowControl/>
              <w:spacing w:line="226" w:lineRule="exact"/>
              <w:ind w:left="102"/>
              <w:rPr>
                <w:rFonts w:cs="Times New Roman"/>
                <w:spacing w:val="-1"/>
                <w:sz w:val="20"/>
                <w:szCs w:val="20"/>
                <w:lang w:val="sv-SE"/>
                <w:rPrChange w:id="2556"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C61CC" w:rsidRDefault="008A6494" w:rsidP="003A6D72">
            <w:pPr>
              <w:widowControl/>
              <w:spacing w:line="226" w:lineRule="exact"/>
              <w:ind w:left="102"/>
              <w:jc w:val="center"/>
              <w:rPr>
                <w:rFonts w:cs="Times New Roman"/>
                <w:spacing w:val="-1"/>
                <w:sz w:val="20"/>
                <w:szCs w:val="20"/>
                <w:lang w:val="sv-SE"/>
                <w:rPrChange w:id="255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C61CC" w:rsidRDefault="008A6494" w:rsidP="008A6494">
            <w:pPr>
              <w:widowControl/>
              <w:spacing w:line="229" w:lineRule="exact"/>
              <w:ind w:left="102"/>
              <w:rPr>
                <w:rFonts w:cs="Times New Roman"/>
                <w:sz w:val="20"/>
                <w:szCs w:val="20"/>
                <w:lang w:val="sv-SE"/>
                <w:rPrChange w:id="2558" w:author="Björn Genfors" w:date="2014-03-31T13:17:00Z">
                  <w:rPr>
                    <w:rFonts w:eastAsia="Calibri" w:cs="Times New Roman"/>
                    <w:sz w:val="20"/>
                    <w:szCs w:val="20"/>
                    <w:lang w:val="sv-SE"/>
                  </w:rPr>
                </w:rPrChange>
              </w:rPr>
            </w:pPr>
            <w:r w:rsidRPr="000C61CC">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C61CC" w:rsidRDefault="008A6494" w:rsidP="008A6494">
            <w:pPr>
              <w:widowControl/>
              <w:spacing w:line="229" w:lineRule="exact"/>
              <w:ind w:left="102"/>
              <w:rPr>
                <w:rFonts w:cs="Times New Roman"/>
                <w:sz w:val="20"/>
                <w:szCs w:val="20"/>
                <w:lang w:val="sv-SE"/>
                <w:rPrChange w:id="2559"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C61CC" w:rsidRDefault="008A6494" w:rsidP="008A6494">
            <w:pPr>
              <w:widowControl/>
              <w:spacing w:line="226" w:lineRule="exact"/>
              <w:ind w:left="102"/>
              <w:rPr>
                <w:rFonts w:cs="Times New Roman"/>
                <w:spacing w:val="-1"/>
                <w:sz w:val="20"/>
                <w:szCs w:val="20"/>
                <w:lang w:val="sv-SE"/>
                <w:rPrChange w:id="2560" w:author="Björn Genfors" w:date="2014-03-31T13:17:00Z">
                  <w:rPr>
                    <w:rFonts w:eastAsia="Calibri" w:cs="Times New Roman"/>
                    <w:spacing w:val="-1"/>
                    <w:sz w:val="20"/>
                    <w:szCs w:val="20"/>
                    <w:lang w:val="sv-SE"/>
                  </w:rPr>
                </w:rPrChange>
              </w:rPr>
            </w:pPr>
            <w:r w:rsidRPr="000C61CC">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C61CC" w:rsidRDefault="008A6494" w:rsidP="003A6D72">
            <w:pPr>
              <w:widowControl/>
              <w:spacing w:line="226" w:lineRule="exact"/>
              <w:ind w:left="102"/>
              <w:jc w:val="center"/>
              <w:rPr>
                <w:rFonts w:cs="Times New Roman"/>
                <w:spacing w:val="-1"/>
                <w:sz w:val="20"/>
                <w:szCs w:val="20"/>
                <w:lang w:val="sv-SE"/>
                <w:rPrChange w:id="256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C61CC" w:rsidRDefault="008A6494" w:rsidP="008A6494">
            <w:pPr>
              <w:widowControl/>
              <w:spacing w:line="229" w:lineRule="exact"/>
              <w:ind w:left="102"/>
              <w:rPr>
                <w:rFonts w:cs="Times New Roman"/>
                <w:sz w:val="20"/>
                <w:szCs w:val="20"/>
                <w:lang w:val="sv-SE"/>
                <w:rPrChange w:id="2562" w:author="Björn Genfors" w:date="2014-03-31T13:17:00Z">
                  <w:rPr>
                    <w:rFonts w:eastAsia="Calibri" w:cs="Times New Roman"/>
                    <w:sz w:val="20"/>
                    <w:szCs w:val="20"/>
                    <w:lang w:val="sv-SE"/>
                  </w:rPr>
                </w:rPrChange>
              </w:rPr>
            </w:pPr>
            <w:r w:rsidRPr="000C61CC">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C61CC" w:rsidRDefault="008A6494" w:rsidP="008A6494">
            <w:pPr>
              <w:widowControl/>
              <w:spacing w:line="229" w:lineRule="exact"/>
              <w:ind w:left="102"/>
              <w:rPr>
                <w:rFonts w:cs="Times New Roman"/>
                <w:sz w:val="20"/>
                <w:szCs w:val="20"/>
                <w:lang w:val="sv-SE"/>
                <w:rPrChange w:id="2563"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C61CC" w:rsidRDefault="008A6494" w:rsidP="008A6494">
            <w:pPr>
              <w:widowControl/>
              <w:spacing w:line="226" w:lineRule="exact"/>
              <w:ind w:left="102"/>
              <w:rPr>
                <w:rFonts w:cs="Times New Roman"/>
                <w:spacing w:val="-1"/>
                <w:sz w:val="20"/>
                <w:szCs w:val="20"/>
                <w:lang w:val="sv-SE"/>
                <w:rPrChange w:id="2564" w:author="Björn Genfors" w:date="2014-03-31T13:17:00Z">
                  <w:rPr>
                    <w:rFonts w:eastAsia="Calibri" w:cs="Times New Roman"/>
                    <w:spacing w:val="-1"/>
                    <w:sz w:val="20"/>
                    <w:szCs w:val="20"/>
                    <w:lang w:val="sv-SE"/>
                  </w:rPr>
                </w:rPrChange>
              </w:rPr>
            </w:pPr>
            <w:r w:rsidRPr="000C61CC">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C61CC" w:rsidRDefault="008A6494" w:rsidP="003A6D72">
            <w:pPr>
              <w:widowControl/>
              <w:spacing w:line="226" w:lineRule="exact"/>
              <w:ind w:left="102"/>
              <w:jc w:val="center"/>
              <w:rPr>
                <w:rFonts w:cs="Times New Roman"/>
                <w:spacing w:val="-1"/>
                <w:sz w:val="20"/>
                <w:szCs w:val="20"/>
                <w:lang w:val="sv-SE"/>
                <w:rPrChange w:id="256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C61CC" w:rsidRDefault="008A6494" w:rsidP="008A6494">
            <w:pPr>
              <w:widowControl/>
              <w:spacing w:line="229" w:lineRule="exact"/>
              <w:ind w:left="102"/>
              <w:rPr>
                <w:rFonts w:cs="Times New Roman"/>
                <w:sz w:val="20"/>
                <w:szCs w:val="20"/>
                <w:lang w:val="sv-SE"/>
                <w:rPrChange w:id="2566" w:author="Björn Genfors" w:date="2014-03-31T13:17:00Z">
                  <w:rPr>
                    <w:rFonts w:eastAsia="Calibri" w:cs="Times New Roman"/>
                    <w:sz w:val="20"/>
                    <w:szCs w:val="20"/>
                    <w:lang w:val="sv-SE"/>
                  </w:rPr>
                </w:rPrChange>
              </w:rPr>
            </w:pPr>
            <w:r w:rsidRPr="000C61CC">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C61CC" w:rsidRDefault="008A6494" w:rsidP="008A6494">
            <w:pPr>
              <w:widowControl/>
              <w:spacing w:line="229" w:lineRule="exact"/>
              <w:ind w:left="102"/>
              <w:rPr>
                <w:rFonts w:cs="Times New Roman"/>
                <w:sz w:val="20"/>
                <w:szCs w:val="20"/>
                <w:lang w:val="sv-SE"/>
                <w:rPrChange w:id="2567" w:author="Björn Genfors" w:date="2014-03-31T13:17:00Z">
                  <w:rPr>
                    <w:rFonts w:eastAsia="Calibri" w:cs="Times New Roman"/>
                    <w:sz w:val="20"/>
                    <w:szCs w:val="20"/>
                    <w:lang w:val="sv-SE"/>
                  </w:rPr>
                </w:rPrChange>
              </w:rPr>
            </w:pPr>
            <w:r w:rsidRPr="000C61CC">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C61CC" w:rsidRDefault="008A6494" w:rsidP="008A6494">
            <w:pPr>
              <w:widowControl/>
              <w:spacing w:line="226" w:lineRule="exact"/>
              <w:ind w:left="102"/>
              <w:rPr>
                <w:rFonts w:cs="Times New Roman"/>
                <w:spacing w:val="-1"/>
                <w:sz w:val="20"/>
                <w:szCs w:val="20"/>
                <w:lang w:val="sv-SE"/>
                <w:rPrChange w:id="2568" w:author="Björn Genfors" w:date="2014-03-31T13:17:00Z">
                  <w:rPr>
                    <w:rFonts w:eastAsia="Calibri" w:cs="Times New Roman"/>
                    <w:spacing w:val="-1"/>
                    <w:sz w:val="20"/>
                    <w:szCs w:val="20"/>
                    <w:lang w:val="sv-SE"/>
                  </w:rPr>
                </w:rPrChange>
              </w:rPr>
            </w:pPr>
            <w:r w:rsidRPr="0023722C">
              <w:rPr>
                <w:spacing w:val="-1"/>
                <w:szCs w:val="20"/>
                <w:lang w:val="sv-SE"/>
                <w:rPrChange w:id="2569" w:author="Björn Genfors" w:date="2014-04-01T21:55:00Z">
                  <w:rPr>
                    <w:spacing w:val="-1"/>
                    <w:szCs w:val="20"/>
                  </w:rPr>
                </w:rPrChange>
              </w:rPr>
              <w:t>Kön, giltiga värden 0,1,2 och 9 enligt kodverk med OID 1.2.752.129.2.2.1.1:</w:t>
            </w:r>
          </w:p>
          <w:p w14:paraId="2AA49659" w14:textId="77777777" w:rsidR="008A6494" w:rsidRPr="000C61CC" w:rsidRDefault="008A6494" w:rsidP="008A6494">
            <w:pPr>
              <w:widowControl/>
              <w:spacing w:line="226" w:lineRule="exact"/>
              <w:ind w:left="102"/>
              <w:rPr>
                <w:rFonts w:cs="Times New Roman"/>
                <w:spacing w:val="-1"/>
                <w:sz w:val="20"/>
                <w:szCs w:val="20"/>
                <w:lang w:val="sv-SE"/>
                <w:rPrChange w:id="2570" w:author="Björn Genfors" w:date="2014-03-31T13:17:00Z">
                  <w:rPr>
                    <w:rFonts w:eastAsia="Calibri" w:cs="Times New Roman"/>
                    <w:spacing w:val="-1"/>
                    <w:sz w:val="20"/>
                    <w:szCs w:val="20"/>
                    <w:lang w:val="sv-SE"/>
                  </w:rPr>
                </w:rPrChange>
              </w:rPr>
            </w:pPr>
          </w:p>
          <w:p w14:paraId="0728A88E" w14:textId="77777777" w:rsidR="008A6494" w:rsidRPr="000C61CC" w:rsidRDefault="008A6494" w:rsidP="008A6494">
            <w:pPr>
              <w:widowControl/>
              <w:spacing w:line="226" w:lineRule="exact"/>
              <w:ind w:left="102"/>
              <w:rPr>
                <w:rFonts w:cs="Times New Roman"/>
                <w:spacing w:val="-1"/>
                <w:sz w:val="20"/>
                <w:szCs w:val="20"/>
                <w:lang w:val="sv-SE"/>
                <w:rPrChange w:id="2571" w:author="Björn Genfors" w:date="2014-03-31T13:17:00Z">
                  <w:rPr>
                    <w:rFonts w:eastAsia="Calibri" w:cs="Times New Roman"/>
                    <w:spacing w:val="-1"/>
                    <w:sz w:val="20"/>
                    <w:szCs w:val="20"/>
                    <w:lang w:val="sv-SE"/>
                  </w:rPr>
                </w:rPrChange>
              </w:rPr>
            </w:pPr>
            <w:r w:rsidRPr="000C61CC">
              <w:rPr>
                <w:spacing w:val="-1"/>
                <w:szCs w:val="20"/>
              </w:rPr>
              <w:t>0 = okänt,</w:t>
            </w:r>
          </w:p>
          <w:p w14:paraId="3DD7095B" w14:textId="77777777" w:rsidR="008A6494" w:rsidRPr="000C61CC" w:rsidRDefault="008A6494" w:rsidP="008A6494">
            <w:pPr>
              <w:widowControl/>
              <w:spacing w:line="226" w:lineRule="exact"/>
              <w:ind w:left="102"/>
              <w:rPr>
                <w:rFonts w:cs="Times New Roman"/>
                <w:spacing w:val="-1"/>
                <w:sz w:val="20"/>
                <w:szCs w:val="20"/>
                <w:lang w:val="sv-SE"/>
                <w:rPrChange w:id="2572" w:author="Björn Genfors" w:date="2014-03-31T13:17:00Z">
                  <w:rPr>
                    <w:rFonts w:eastAsia="Calibri" w:cs="Times New Roman"/>
                    <w:spacing w:val="-1"/>
                    <w:sz w:val="20"/>
                    <w:szCs w:val="20"/>
                    <w:lang w:val="sv-SE"/>
                  </w:rPr>
                </w:rPrChange>
              </w:rPr>
            </w:pPr>
            <w:r w:rsidRPr="000C61CC">
              <w:rPr>
                <w:spacing w:val="-1"/>
                <w:szCs w:val="20"/>
              </w:rPr>
              <w:t>1 = man,</w:t>
            </w:r>
          </w:p>
          <w:p w14:paraId="7D8EC39E" w14:textId="77777777" w:rsidR="008A6494" w:rsidRPr="000C61CC" w:rsidRDefault="008A6494" w:rsidP="008A6494">
            <w:pPr>
              <w:widowControl/>
              <w:spacing w:line="226" w:lineRule="exact"/>
              <w:ind w:left="102"/>
              <w:rPr>
                <w:rFonts w:cs="Times New Roman"/>
                <w:spacing w:val="-1"/>
                <w:sz w:val="20"/>
                <w:szCs w:val="20"/>
                <w:lang w:val="sv-SE"/>
                <w:rPrChange w:id="2573" w:author="Björn Genfors" w:date="2014-03-31T13:17:00Z">
                  <w:rPr>
                    <w:rFonts w:eastAsia="Calibri" w:cs="Times New Roman"/>
                    <w:spacing w:val="-1"/>
                    <w:sz w:val="20"/>
                    <w:szCs w:val="20"/>
                    <w:lang w:val="sv-SE"/>
                  </w:rPr>
                </w:rPrChange>
              </w:rPr>
            </w:pPr>
            <w:r w:rsidRPr="000C61CC">
              <w:rPr>
                <w:spacing w:val="-1"/>
                <w:szCs w:val="20"/>
              </w:rPr>
              <w:t>2 = kvinna,</w:t>
            </w:r>
          </w:p>
          <w:p w14:paraId="68F38340" w14:textId="77777777" w:rsidR="008A6494" w:rsidRPr="000C61CC" w:rsidRDefault="008A6494" w:rsidP="008A6494">
            <w:pPr>
              <w:widowControl/>
              <w:spacing w:line="226" w:lineRule="exact"/>
              <w:ind w:left="102"/>
              <w:rPr>
                <w:rFonts w:cs="Times New Roman"/>
                <w:spacing w:val="-1"/>
                <w:sz w:val="20"/>
                <w:szCs w:val="20"/>
                <w:lang w:val="sv-SE"/>
                <w:rPrChange w:id="2574" w:author="Björn Genfors" w:date="2014-03-31T13:17:00Z">
                  <w:rPr>
                    <w:rFonts w:eastAsia="Calibri" w:cs="Times New Roman"/>
                    <w:spacing w:val="-1"/>
                    <w:sz w:val="20"/>
                    <w:szCs w:val="20"/>
                    <w:lang w:val="sv-SE"/>
                  </w:rPr>
                </w:rPrChange>
              </w:rPr>
            </w:pPr>
            <w:r w:rsidRPr="000C61CC">
              <w:rPr>
                <w:spacing w:val="-1"/>
                <w:szCs w:val="20"/>
              </w:rPr>
              <w:t>9 = ej tillämpligt</w:t>
            </w:r>
          </w:p>
          <w:p w14:paraId="60FF1C05" w14:textId="77777777" w:rsidR="008A6494" w:rsidRPr="000C61CC" w:rsidRDefault="008A6494" w:rsidP="008A6494">
            <w:pPr>
              <w:widowControl/>
              <w:spacing w:line="226" w:lineRule="exact"/>
              <w:ind w:left="102"/>
              <w:rPr>
                <w:rFonts w:cs="Times New Roman"/>
                <w:spacing w:val="-1"/>
                <w:sz w:val="20"/>
                <w:szCs w:val="20"/>
                <w:lang w:val="sv-SE"/>
                <w:rPrChange w:id="257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C61CC" w:rsidRDefault="008A6494" w:rsidP="003A6D72">
            <w:pPr>
              <w:widowControl/>
              <w:spacing w:line="226" w:lineRule="exact"/>
              <w:ind w:left="102"/>
              <w:jc w:val="center"/>
              <w:rPr>
                <w:rFonts w:cs="Times New Roman"/>
                <w:spacing w:val="-1"/>
                <w:sz w:val="20"/>
                <w:szCs w:val="20"/>
                <w:lang w:val="sv-SE"/>
                <w:rPrChange w:id="257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C61CC" w:rsidRDefault="008A6494" w:rsidP="008A6494">
            <w:pPr>
              <w:widowControl/>
              <w:spacing w:line="229" w:lineRule="exact"/>
              <w:ind w:left="102"/>
              <w:rPr>
                <w:rFonts w:cs="Times New Roman"/>
                <w:sz w:val="20"/>
                <w:szCs w:val="20"/>
                <w:lang w:val="sv-SE"/>
                <w:rPrChange w:id="2577" w:author="Björn Genfors" w:date="2014-03-31T13:17:00Z">
                  <w:rPr>
                    <w:rFonts w:eastAsia="Calibri" w:cs="Times New Roman"/>
                    <w:sz w:val="20"/>
                    <w:szCs w:val="20"/>
                    <w:lang w:val="sv-SE"/>
                  </w:rPr>
                </w:rPrChange>
              </w:rPr>
            </w:pPr>
            <w:r w:rsidRPr="000C61CC">
              <w:rPr>
                <w:szCs w:val="20"/>
              </w:rPr>
              <w:lastRenderedPageBreak/>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C61CC" w:rsidRDefault="008A6494" w:rsidP="008A6494">
            <w:pPr>
              <w:widowControl/>
              <w:spacing w:line="229" w:lineRule="exact"/>
              <w:ind w:left="102"/>
              <w:rPr>
                <w:rFonts w:cs="Times New Roman"/>
                <w:sz w:val="20"/>
                <w:szCs w:val="20"/>
                <w:lang w:val="sv-SE"/>
                <w:rPrChange w:id="2578"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C61CC" w:rsidRDefault="008A6494" w:rsidP="008A6494">
            <w:pPr>
              <w:widowControl/>
              <w:spacing w:line="226" w:lineRule="exact"/>
              <w:ind w:left="102"/>
              <w:rPr>
                <w:rFonts w:cs="Times New Roman"/>
                <w:spacing w:val="-1"/>
                <w:sz w:val="20"/>
                <w:szCs w:val="20"/>
                <w:lang w:val="sv-SE"/>
                <w:rPrChange w:id="2579"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C61CC" w:rsidRDefault="008A6494" w:rsidP="003A6D72">
            <w:pPr>
              <w:widowControl/>
              <w:spacing w:line="226" w:lineRule="exact"/>
              <w:ind w:left="102"/>
              <w:jc w:val="center"/>
              <w:rPr>
                <w:rFonts w:cs="Times New Roman"/>
                <w:spacing w:val="-1"/>
                <w:sz w:val="20"/>
                <w:szCs w:val="20"/>
                <w:lang w:val="sv-SE"/>
                <w:rPrChange w:id="258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C61CC" w:rsidRDefault="008A6494" w:rsidP="008A6494">
            <w:pPr>
              <w:widowControl/>
              <w:spacing w:line="229" w:lineRule="exact"/>
              <w:ind w:left="102"/>
              <w:rPr>
                <w:rFonts w:cs="Times New Roman"/>
                <w:sz w:val="20"/>
                <w:szCs w:val="20"/>
                <w:lang w:val="sv-SE"/>
                <w:rPrChange w:id="2581" w:author="Björn Genfors" w:date="2014-03-31T13:17:00Z">
                  <w:rPr>
                    <w:rFonts w:eastAsia="Calibri" w:cs="Times New Roman"/>
                    <w:sz w:val="20"/>
                    <w:szCs w:val="20"/>
                    <w:lang w:val="sv-SE"/>
                  </w:rPr>
                </w:rPrChange>
              </w:rPr>
            </w:pPr>
            <w:r w:rsidRPr="000C61CC">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C61CC" w:rsidRDefault="008A6494" w:rsidP="008A6494">
            <w:pPr>
              <w:widowControl/>
              <w:spacing w:line="229" w:lineRule="exact"/>
              <w:ind w:left="102"/>
              <w:rPr>
                <w:rFonts w:cs="Times New Roman"/>
                <w:sz w:val="20"/>
                <w:szCs w:val="20"/>
                <w:lang w:val="sv-SE"/>
                <w:rPrChange w:id="2582"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C61CC" w:rsidRDefault="008A6494" w:rsidP="008A6494">
            <w:pPr>
              <w:widowControl/>
              <w:spacing w:line="226" w:lineRule="exact"/>
              <w:ind w:left="102"/>
              <w:rPr>
                <w:rFonts w:cs="Times New Roman"/>
                <w:spacing w:val="-1"/>
                <w:sz w:val="20"/>
                <w:szCs w:val="20"/>
                <w:lang w:val="sv-SE"/>
                <w:rPrChange w:id="2583" w:author="Björn Genfors" w:date="2014-03-31T13:17:00Z">
                  <w:rPr>
                    <w:rFonts w:eastAsia="Calibri" w:cs="Times New Roman"/>
                    <w:spacing w:val="-1"/>
                    <w:sz w:val="20"/>
                    <w:szCs w:val="20"/>
                    <w:lang w:val="sv-SE"/>
                  </w:rPr>
                </w:rPrChange>
              </w:rPr>
            </w:pPr>
            <w:r w:rsidRPr="000C61CC">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C61CC" w:rsidRDefault="008A6494" w:rsidP="003A6D72">
            <w:pPr>
              <w:widowControl/>
              <w:spacing w:line="226" w:lineRule="exact"/>
              <w:ind w:left="102"/>
              <w:jc w:val="center"/>
              <w:rPr>
                <w:rFonts w:cs="Times New Roman"/>
                <w:spacing w:val="-1"/>
                <w:sz w:val="20"/>
                <w:szCs w:val="20"/>
                <w:lang w:val="sv-SE"/>
                <w:rPrChange w:id="2584"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C61CC" w:rsidRDefault="008A6494" w:rsidP="008A6494">
            <w:pPr>
              <w:widowControl/>
              <w:spacing w:line="229" w:lineRule="exact"/>
              <w:ind w:left="102"/>
              <w:rPr>
                <w:rFonts w:cs="Times New Roman"/>
                <w:sz w:val="20"/>
                <w:szCs w:val="20"/>
                <w:lang w:val="sv-SE"/>
                <w:rPrChange w:id="2585" w:author="Björn Genfors" w:date="2014-03-31T13:17:00Z">
                  <w:rPr>
                    <w:rFonts w:eastAsia="Calibri" w:cs="Times New Roman"/>
                    <w:sz w:val="20"/>
                    <w:szCs w:val="20"/>
                    <w:lang w:val="sv-SE"/>
                  </w:rPr>
                </w:rPrChange>
              </w:rPr>
            </w:pPr>
            <w:r w:rsidRPr="000C61CC">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C61CC" w:rsidRDefault="008A6494" w:rsidP="008A6494">
            <w:pPr>
              <w:widowControl/>
              <w:spacing w:line="229" w:lineRule="exact"/>
              <w:ind w:left="102"/>
              <w:rPr>
                <w:rFonts w:cs="Times New Roman"/>
                <w:sz w:val="20"/>
                <w:szCs w:val="20"/>
                <w:lang w:val="sv-SE"/>
                <w:rPrChange w:id="2586"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C61CC" w:rsidRDefault="008A6494" w:rsidP="008A6494">
            <w:pPr>
              <w:widowControl/>
              <w:spacing w:line="226" w:lineRule="exact"/>
              <w:ind w:left="102"/>
              <w:rPr>
                <w:rFonts w:cs="Times New Roman"/>
                <w:spacing w:val="-1"/>
                <w:sz w:val="20"/>
                <w:szCs w:val="20"/>
                <w:lang w:val="sv-SE"/>
                <w:rPrChange w:id="2587" w:author="Björn Genfors" w:date="2014-03-31T13:17:00Z">
                  <w:rPr>
                    <w:rFonts w:eastAsia="Calibri" w:cs="Times New Roman"/>
                    <w:spacing w:val="-1"/>
                    <w:sz w:val="20"/>
                    <w:szCs w:val="20"/>
                    <w:lang w:val="sv-SE"/>
                  </w:rPr>
                </w:rPrChange>
              </w:rPr>
            </w:pPr>
            <w:r w:rsidRPr="000C61CC">
              <w:rPr>
                <w:spacing w:val="-1"/>
                <w:szCs w:val="20"/>
              </w:rPr>
              <w:t xml:space="preserve">Trombos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C61CC" w:rsidRDefault="008A6494" w:rsidP="003A6D72">
            <w:pPr>
              <w:widowControl/>
              <w:spacing w:line="226" w:lineRule="exact"/>
              <w:ind w:left="102"/>
              <w:jc w:val="center"/>
              <w:rPr>
                <w:rFonts w:cs="Times New Roman"/>
                <w:spacing w:val="-1"/>
                <w:sz w:val="20"/>
                <w:szCs w:val="20"/>
                <w:lang w:val="sv-SE"/>
                <w:rPrChange w:id="258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C61CC" w:rsidRDefault="008A6494" w:rsidP="008A6494">
            <w:pPr>
              <w:widowControl/>
              <w:spacing w:line="229" w:lineRule="exact"/>
              <w:ind w:left="102"/>
              <w:rPr>
                <w:rFonts w:cs="Times New Roman"/>
                <w:sz w:val="20"/>
                <w:szCs w:val="20"/>
                <w:lang w:val="sv-SE"/>
                <w:rPrChange w:id="2589" w:author="Björn Genfors" w:date="2014-03-31T13:17:00Z">
                  <w:rPr>
                    <w:rFonts w:eastAsia="Calibri" w:cs="Times New Roman"/>
                    <w:sz w:val="20"/>
                    <w:szCs w:val="20"/>
                    <w:lang w:val="sv-SE"/>
                  </w:rPr>
                </w:rPrChange>
              </w:rPr>
            </w:pPr>
            <w:r w:rsidRPr="000C61CC">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C61CC" w:rsidRDefault="008A6494" w:rsidP="008A6494">
            <w:pPr>
              <w:widowControl/>
              <w:spacing w:line="229" w:lineRule="exact"/>
              <w:ind w:left="102"/>
              <w:rPr>
                <w:rFonts w:cs="Times New Roman"/>
                <w:sz w:val="20"/>
                <w:szCs w:val="20"/>
                <w:lang w:val="sv-SE"/>
                <w:rPrChange w:id="2590"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C61CC" w:rsidRDefault="008A6494" w:rsidP="008A6494">
            <w:pPr>
              <w:widowControl/>
              <w:spacing w:line="226" w:lineRule="exact"/>
              <w:ind w:left="102"/>
              <w:rPr>
                <w:rFonts w:cs="Times New Roman"/>
                <w:spacing w:val="-1"/>
                <w:sz w:val="20"/>
                <w:szCs w:val="20"/>
                <w:lang w:val="sv-SE"/>
                <w:rPrChange w:id="2591" w:author="Björn Genfors" w:date="2014-03-31T13:17:00Z">
                  <w:rPr>
                    <w:rFonts w:eastAsia="Calibri" w:cs="Times New Roman"/>
                    <w:spacing w:val="-1"/>
                    <w:sz w:val="20"/>
                    <w:szCs w:val="20"/>
                    <w:lang w:val="sv-SE"/>
                  </w:rPr>
                </w:rPrChange>
              </w:rPr>
            </w:pPr>
            <w:r w:rsidRPr="000C61CC">
              <w:rPr>
                <w:spacing w:val="-1"/>
                <w:szCs w:val="20"/>
              </w:rPr>
              <w:t xml:space="preserve">Endokrina sjukdomar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C61CC" w:rsidRDefault="008A6494" w:rsidP="003A6D72">
            <w:pPr>
              <w:widowControl/>
              <w:spacing w:line="226" w:lineRule="exact"/>
              <w:ind w:left="102"/>
              <w:jc w:val="center"/>
              <w:rPr>
                <w:rFonts w:cs="Times New Roman"/>
                <w:spacing w:val="-1"/>
                <w:sz w:val="20"/>
                <w:szCs w:val="20"/>
                <w:lang w:val="sv-SE"/>
                <w:rPrChange w:id="259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C61CC" w:rsidRDefault="008A6494" w:rsidP="008A6494">
            <w:pPr>
              <w:widowControl/>
              <w:spacing w:line="229" w:lineRule="exact"/>
              <w:ind w:left="102"/>
              <w:rPr>
                <w:rFonts w:cs="Times New Roman"/>
                <w:sz w:val="20"/>
                <w:szCs w:val="20"/>
                <w:lang w:val="sv-SE"/>
                <w:rPrChange w:id="2593" w:author="Björn Genfors" w:date="2014-03-31T13:17:00Z">
                  <w:rPr>
                    <w:rFonts w:eastAsia="Calibri" w:cs="Times New Roman"/>
                    <w:sz w:val="20"/>
                    <w:szCs w:val="20"/>
                    <w:lang w:val="sv-SE"/>
                  </w:rPr>
                </w:rPrChange>
              </w:rPr>
            </w:pPr>
            <w:r w:rsidRPr="000C61CC">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C61CC" w:rsidRDefault="008A6494" w:rsidP="008A6494">
            <w:pPr>
              <w:widowControl/>
              <w:spacing w:line="229" w:lineRule="exact"/>
              <w:ind w:left="102"/>
              <w:rPr>
                <w:rFonts w:cs="Times New Roman"/>
                <w:sz w:val="20"/>
                <w:szCs w:val="20"/>
                <w:lang w:val="sv-SE"/>
                <w:rPrChange w:id="2594"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C61CC" w:rsidRDefault="008A6494" w:rsidP="008A6494">
            <w:pPr>
              <w:widowControl/>
              <w:spacing w:line="226" w:lineRule="exact"/>
              <w:ind w:left="102"/>
              <w:rPr>
                <w:rFonts w:cs="Times New Roman"/>
                <w:spacing w:val="-1"/>
                <w:sz w:val="20"/>
                <w:szCs w:val="20"/>
                <w:lang w:val="sv-SE"/>
                <w:rPrChange w:id="2595" w:author="Björn Genfors" w:date="2014-03-31T13:17:00Z">
                  <w:rPr>
                    <w:rFonts w:eastAsia="Calibri" w:cs="Times New Roman"/>
                    <w:spacing w:val="-1"/>
                    <w:sz w:val="20"/>
                    <w:szCs w:val="20"/>
                    <w:lang w:val="sv-SE"/>
                  </w:rPr>
                </w:rPrChange>
              </w:rPr>
            </w:pPr>
            <w:r w:rsidRPr="000C61CC">
              <w:rPr>
                <w:spacing w:val="-1"/>
                <w:szCs w:val="20"/>
              </w:rPr>
              <w:t xml:space="preserve">Upprepade urinvägsinfektioner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C61CC" w:rsidRDefault="008A6494" w:rsidP="003A6D72">
            <w:pPr>
              <w:widowControl/>
              <w:spacing w:line="226" w:lineRule="exact"/>
              <w:ind w:left="102"/>
              <w:jc w:val="center"/>
              <w:rPr>
                <w:rFonts w:cs="Times New Roman"/>
                <w:spacing w:val="-1"/>
                <w:sz w:val="20"/>
                <w:szCs w:val="20"/>
                <w:lang w:val="sv-SE"/>
                <w:rPrChange w:id="259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C61CC" w:rsidRDefault="008A6494" w:rsidP="008A6494">
            <w:pPr>
              <w:widowControl/>
              <w:spacing w:line="229" w:lineRule="exact"/>
              <w:ind w:left="102"/>
              <w:rPr>
                <w:rFonts w:cs="Times New Roman"/>
                <w:sz w:val="20"/>
                <w:szCs w:val="20"/>
                <w:lang w:val="sv-SE"/>
                <w:rPrChange w:id="2597" w:author="Björn Genfors" w:date="2014-03-31T13:17:00Z">
                  <w:rPr>
                    <w:rFonts w:eastAsia="Calibri" w:cs="Times New Roman"/>
                    <w:sz w:val="20"/>
                    <w:szCs w:val="20"/>
                    <w:lang w:val="sv-SE"/>
                  </w:rPr>
                </w:rPrChange>
              </w:rPr>
            </w:pPr>
            <w:r w:rsidRPr="000C61CC">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C61CC" w:rsidRDefault="008A6494" w:rsidP="008A6494">
            <w:pPr>
              <w:widowControl/>
              <w:spacing w:line="229" w:lineRule="exact"/>
              <w:ind w:left="102"/>
              <w:rPr>
                <w:rFonts w:cs="Times New Roman"/>
                <w:sz w:val="20"/>
                <w:szCs w:val="20"/>
                <w:lang w:val="sv-SE"/>
                <w:rPrChange w:id="2598"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C61CC" w:rsidRDefault="008A6494" w:rsidP="008A6494">
            <w:pPr>
              <w:widowControl/>
              <w:spacing w:line="226" w:lineRule="exact"/>
              <w:ind w:left="102"/>
              <w:rPr>
                <w:rFonts w:cs="Times New Roman"/>
                <w:spacing w:val="-1"/>
                <w:sz w:val="20"/>
                <w:szCs w:val="20"/>
                <w:lang w:val="sv-SE"/>
                <w:rPrChange w:id="2599" w:author="Björn Genfors" w:date="2014-03-31T13:17:00Z">
                  <w:rPr>
                    <w:rFonts w:eastAsia="Calibri" w:cs="Times New Roman"/>
                    <w:spacing w:val="-1"/>
                    <w:sz w:val="20"/>
                    <w:szCs w:val="20"/>
                    <w:lang w:val="sv-SE"/>
                  </w:rPr>
                </w:rPrChange>
              </w:rPr>
            </w:pPr>
            <w:r w:rsidRPr="000C61CC">
              <w:rPr>
                <w:spacing w:val="-1"/>
                <w:szCs w:val="20"/>
              </w:rPr>
              <w:t xml:space="preserve">Diabetes mellitus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C61CC" w:rsidRDefault="008A6494" w:rsidP="003A6D72">
            <w:pPr>
              <w:widowControl/>
              <w:spacing w:line="226" w:lineRule="exact"/>
              <w:ind w:left="102"/>
              <w:jc w:val="center"/>
              <w:rPr>
                <w:rFonts w:cs="Times New Roman"/>
                <w:spacing w:val="-1"/>
                <w:sz w:val="20"/>
                <w:szCs w:val="20"/>
                <w:lang w:val="sv-SE"/>
                <w:rPrChange w:id="260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C61CC" w:rsidRDefault="008A6494" w:rsidP="008A6494">
            <w:pPr>
              <w:widowControl/>
              <w:spacing w:line="229" w:lineRule="exact"/>
              <w:ind w:left="102"/>
              <w:rPr>
                <w:rFonts w:cs="Times New Roman"/>
                <w:sz w:val="20"/>
                <w:szCs w:val="20"/>
                <w:lang w:val="sv-SE"/>
                <w:rPrChange w:id="2601" w:author="Björn Genfors" w:date="2014-03-31T13:17:00Z">
                  <w:rPr>
                    <w:rFonts w:eastAsia="Calibri" w:cs="Times New Roman"/>
                    <w:sz w:val="20"/>
                    <w:szCs w:val="20"/>
                    <w:lang w:val="sv-SE"/>
                  </w:rPr>
                </w:rPrChange>
              </w:rPr>
            </w:pPr>
            <w:r w:rsidRPr="000C61CC">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C61CC" w:rsidRDefault="008A6494" w:rsidP="008A6494">
            <w:pPr>
              <w:widowControl/>
              <w:spacing w:line="229" w:lineRule="exact"/>
              <w:ind w:left="102"/>
              <w:rPr>
                <w:rFonts w:cs="Times New Roman"/>
                <w:sz w:val="20"/>
                <w:szCs w:val="20"/>
                <w:lang w:val="sv-SE"/>
                <w:rPrChange w:id="2602"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C61CC" w:rsidRDefault="008A6494" w:rsidP="008A6494">
            <w:pPr>
              <w:widowControl/>
              <w:spacing w:line="226" w:lineRule="exact"/>
              <w:ind w:left="102"/>
              <w:rPr>
                <w:rFonts w:cs="Times New Roman"/>
                <w:spacing w:val="-1"/>
                <w:sz w:val="20"/>
                <w:szCs w:val="20"/>
                <w:lang w:val="sv-SE"/>
                <w:rPrChange w:id="2603" w:author="Björn Genfors" w:date="2014-03-31T13:17:00Z">
                  <w:rPr>
                    <w:rFonts w:eastAsia="Calibri" w:cs="Times New Roman"/>
                    <w:spacing w:val="-1"/>
                    <w:sz w:val="20"/>
                    <w:szCs w:val="20"/>
                    <w:lang w:val="sv-SE"/>
                  </w:rPr>
                </w:rPrChange>
              </w:rPr>
            </w:pPr>
            <w:r w:rsidRPr="0023722C">
              <w:rPr>
                <w:spacing w:val="-1"/>
                <w:szCs w:val="20"/>
                <w:lang w:val="sv-SE"/>
                <w:rPrChange w:id="2604" w:author="Björn Genfors" w:date="2014-04-01T21:55: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C61CC" w:rsidRDefault="008A6494" w:rsidP="003A6D72">
            <w:pPr>
              <w:widowControl/>
              <w:spacing w:line="226" w:lineRule="exact"/>
              <w:ind w:left="102"/>
              <w:jc w:val="center"/>
              <w:rPr>
                <w:rFonts w:cs="Times New Roman"/>
                <w:spacing w:val="-1"/>
                <w:sz w:val="20"/>
                <w:szCs w:val="20"/>
                <w:lang w:val="sv-SE"/>
                <w:rPrChange w:id="2605"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C61CC" w:rsidRDefault="008A6494" w:rsidP="008A6494">
            <w:pPr>
              <w:widowControl/>
              <w:spacing w:line="229" w:lineRule="exact"/>
              <w:ind w:left="102"/>
              <w:rPr>
                <w:rFonts w:cs="Times New Roman"/>
                <w:sz w:val="20"/>
                <w:szCs w:val="20"/>
                <w:lang w:val="sv-SE"/>
                <w:rPrChange w:id="2606"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C61CC" w:rsidRDefault="008A6494" w:rsidP="008A6494">
            <w:pPr>
              <w:widowControl/>
              <w:spacing w:line="229" w:lineRule="exact"/>
              <w:ind w:left="102"/>
              <w:rPr>
                <w:rFonts w:cs="Times New Roman"/>
                <w:sz w:val="20"/>
                <w:szCs w:val="20"/>
                <w:lang w:val="sv-SE"/>
                <w:rPrChange w:id="2607"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C61CC" w:rsidRDefault="008A6494" w:rsidP="008A6494">
            <w:pPr>
              <w:widowControl/>
              <w:spacing w:line="226" w:lineRule="exact"/>
              <w:ind w:left="102"/>
              <w:rPr>
                <w:rFonts w:cs="Times New Roman"/>
                <w:spacing w:val="-1"/>
                <w:sz w:val="20"/>
                <w:szCs w:val="20"/>
                <w:lang w:val="sv-SE"/>
                <w:rPrChange w:id="2608"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C61CC" w:rsidRDefault="008A6494" w:rsidP="003A6D72">
            <w:pPr>
              <w:widowControl/>
              <w:spacing w:line="226" w:lineRule="exact"/>
              <w:ind w:left="102"/>
              <w:jc w:val="center"/>
              <w:rPr>
                <w:rFonts w:cs="Times New Roman"/>
                <w:spacing w:val="-1"/>
                <w:sz w:val="20"/>
                <w:szCs w:val="20"/>
                <w:lang w:val="sv-SE"/>
                <w:rPrChange w:id="2609"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0C61CC" w:rsidRDefault="008A6494" w:rsidP="008A6494">
            <w:pPr>
              <w:widowControl/>
              <w:spacing w:line="229" w:lineRule="exact"/>
              <w:ind w:left="102"/>
              <w:rPr>
                <w:rFonts w:cs="Times New Roman"/>
                <w:sz w:val="20"/>
                <w:szCs w:val="20"/>
                <w:lang w:val="sv-SE"/>
                <w:rPrChange w:id="2610" w:author="Björn Genfors" w:date="2014-03-31T13:17:00Z">
                  <w:rPr>
                    <w:rFonts w:eastAsia="Calibri" w:cs="Times New Roman"/>
                    <w:sz w:val="20"/>
                    <w:szCs w:val="20"/>
                    <w:lang w:val="sv-SE"/>
                  </w:rPr>
                </w:rPrChange>
              </w:rPr>
            </w:pPr>
            <w:r w:rsidRPr="000C61CC">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0C61CC" w:rsidRDefault="008A6494" w:rsidP="008A6494">
            <w:pPr>
              <w:widowControl/>
              <w:spacing w:line="229" w:lineRule="exact"/>
              <w:ind w:left="102"/>
              <w:rPr>
                <w:rFonts w:cs="Times New Roman"/>
                <w:sz w:val="20"/>
                <w:szCs w:val="20"/>
                <w:lang w:val="sv-SE"/>
                <w:rPrChange w:id="2611"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0C61CC" w:rsidRDefault="008A6494" w:rsidP="008A6494">
            <w:pPr>
              <w:widowControl/>
              <w:spacing w:line="226" w:lineRule="exact"/>
              <w:ind w:left="102"/>
              <w:rPr>
                <w:rFonts w:cs="Times New Roman"/>
                <w:spacing w:val="-1"/>
                <w:sz w:val="20"/>
                <w:szCs w:val="20"/>
                <w:lang w:val="sv-SE"/>
                <w:rPrChange w:id="2612" w:author="Björn Genfors" w:date="2014-03-31T13:17:00Z">
                  <w:rPr>
                    <w:rFonts w:eastAsia="Calibri" w:cs="Times New Roman"/>
                    <w:spacing w:val="-1"/>
                    <w:sz w:val="20"/>
                    <w:szCs w:val="20"/>
                    <w:lang w:val="sv-SE"/>
                  </w:rPr>
                </w:rPrChange>
              </w:rPr>
            </w:pPr>
            <w:r w:rsidRPr="0023722C">
              <w:rPr>
                <w:spacing w:val="-1"/>
                <w:szCs w:val="20"/>
                <w:lang w:val="sv-SE"/>
                <w:rPrChange w:id="2613" w:author="Björn Genfors" w:date="2014-04-01T21:55:00Z">
                  <w:rPr>
                    <w:spacing w:val="-1"/>
                    <w:szCs w:val="20"/>
                  </w:rPr>
                </w:rPrChange>
              </w:rPr>
              <w:t xml:space="preserve">Bedömning vid 1:a besök: basprogram </w:t>
            </w:r>
            <w:r w:rsidRPr="0023722C">
              <w:rPr>
                <w:szCs w:val="20"/>
                <w:lang w:val="sv-SE"/>
                <w:rPrChange w:id="2614" w:author="Björn Genfors" w:date="2014-04-01T21:55: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0C61CC" w:rsidRDefault="008A6494" w:rsidP="003A6D72">
            <w:pPr>
              <w:widowControl/>
              <w:spacing w:line="226" w:lineRule="exact"/>
              <w:ind w:left="102"/>
              <w:jc w:val="center"/>
              <w:rPr>
                <w:rFonts w:cs="Times New Roman"/>
                <w:spacing w:val="-1"/>
                <w:sz w:val="20"/>
                <w:szCs w:val="20"/>
                <w:lang w:val="sv-SE"/>
                <w:rPrChange w:id="261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0C61CC" w:rsidRDefault="008A6494" w:rsidP="008A6494">
            <w:pPr>
              <w:widowControl/>
              <w:spacing w:line="229" w:lineRule="exact"/>
              <w:ind w:left="102"/>
              <w:rPr>
                <w:rFonts w:cs="Times New Roman"/>
                <w:b/>
                <w:i/>
                <w:sz w:val="20"/>
                <w:szCs w:val="20"/>
                <w:lang w:val="sv-SE"/>
                <w:rPrChange w:id="2616" w:author="Björn Genfors" w:date="2014-03-31T13:17:00Z">
                  <w:rPr>
                    <w:rFonts w:eastAsia="Calibri" w:cs="Times New Roman"/>
                    <w:b/>
                    <w:i/>
                    <w:sz w:val="20"/>
                    <w:szCs w:val="20"/>
                    <w:lang w:val="sv-SE"/>
                  </w:rPr>
                </w:rPrChange>
              </w:rPr>
            </w:pPr>
            <w:r w:rsidRPr="000C61CC">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0C61CC" w:rsidRDefault="008A6494" w:rsidP="008A6494">
            <w:pPr>
              <w:widowControl/>
              <w:spacing w:line="229" w:lineRule="exact"/>
              <w:ind w:left="102"/>
              <w:rPr>
                <w:rFonts w:cs="Times New Roman"/>
                <w:i/>
                <w:sz w:val="20"/>
                <w:szCs w:val="20"/>
                <w:lang w:val="sv-SE"/>
                <w:rPrChange w:id="2617" w:author="Björn Genfors" w:date="2014-03-31T13:17:00Z">
                  <w:rPr>
                    <w:rFonts w:eastAsia="Calibri" w:cs="Times New Roman"/>
                    <w:i/>
                    <w:sz w:val="20"/>
                    <w:szCs w:val="20"/>
                    <w:lang w:val="sv-SE"/>
                  </w:rPr>
                </w:rPrChange>
              </w:rPr>
            </w:pPr>
            <w:r w:rsidRPr="000C61CC">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0C61CC" w:rsidRDefault="008A6494" w:rsidP="008A6494">
            <w:pPr>
              <w:widowControl/>
              <w:spacing w:line="226" w:lineRule="exact"/>
              <w:ind w:left="102"/>
              <w:rPr>
                <w:rFonts w:cs="Times New Roman"/>
                <w:i/>
                <w:spacing w:val="-1"/>
                <w:sz w:val="20"/>
                <w:szCs w:val="20"/>
                <w:lang w:val="sv-SE"/>
                <w:rPrChange w:id="2618" w:author="Björn Genfors" w:date="2014-03-31T13:17:00Z">
                  <w:rPr>
                    <w:rFonts w:eastAsia="Calibri" w:cs="Times New Roman"/>
                    <w:i/>
                    <w:spacing w:val="-1"/>
                    <w:sz w:val="20"/>
                    <w:szCs w:val="20"/>
                    <w:lang w:val="sv-SE"/>
                  </w:rPr>
                </w:rPrChange>
              </w:rPr>
            </w:pPr>
            <w:r w:rsidRPr="000C61CC">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0C61CC" w:rsidRDefault="008A6494" w:rsidP="003A6D72">
            <w:pPr>
              <w:widowControl/>
              <w:spacing w:line="226" w:lineRule="exact"/>
              <w:ind w:left="102"/>
              <w:jc w:val="center"/>
              <w:rPr>
                <w:rFonts w:cs="Times New Roman"/>
                <w:i/>
                <w:spacing w:val="-1"/>
                <w:sz w:val="20"/>
                <w:szCs w:val="20"/>
                <w:lang w:val="sv-SE"/>
                <w:rPrChange w:id="2619"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0C61CC" w:rsidRDefault="008A6494" w:rsidP="008A6494">
            <w:pPr>
              <w:widowControl/>
              <w:spacing w:line="229" w:lineRule="exact"/>
              <w:ind w:left="102"/>
              <w:rPr>
                <w:rFonts w:cs="Times New Roman"/>
                <w:sz w:val="20"/>
                <w:szCs w:val="20"/>
                <w:lang w:val="sv-SE"/>
                <w:rPrChange w:id="2620" w:author="Björn Genfors" w:date="2014-03-31T13:17:00Z">
                  <w:rPr>
                    <w:rFonts w:eastAsia="Calibri" w:cs="Times New Roman"/>
                    <w:sz w:val="20"/>
                    <w:szCs w:val="20"/>
                    <w:lang w:val="sv-SE"/>
                  </w:rPr>
                </w:rPrChange>
              </w:rPr>
            </w:pPr>
            <w:r w:rsidRPr="000C61CC">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0C61CC" w:rsidRDefault="008A6494" w:rsidP="008A6494">
            <w:pPr>
              <w:widowControl/>
              <w:spacing w:line="229" w:lineRule="exact"/>
              <w:ind w:left="102"/>
              <w:rPr>
                <w:rFonts w:cs="Times New Roman"/>
                <w:sz w:val="20"/>
                <w:szCs w:val="20"/>
                <w:lang w:val="sv-SE"/>
                <w:rPrChange w:id="2621"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0C61CC" w:rsidRDefault="008A6494" w:rsidP="008A6494">
            <w:pPr>
              <w:widowControl/>
              <w:spacing w:line="226" w:lineRule="exact"/>
              <w:ind w:left="102"/>
              <w:rPr>
                <w:rFonts w:cs="Times New Roman"/>
                <w:spacing w:val="-1"/>
                <w:sz w:val="20"/>
                <w:szCs w:val="20"/>
                <w:lang w:val="sv-SE"/>
                <w:rPrChange w:id="2622" w:author="Björn Genfors" w:date="2014-03-31T13:17:00Z">
                  <w:rPr>
                    <w:rFonts w:eastAsia="Calibri" w:cs="Times New Roman"/>
                    <w:spacing w:val="-1"/>
                    <w:sz w:val="20"/>
                    <w:szCs w:val="20"/>
                    <w:lang w:val="sv-SE"/>
                  </w:rPr>
                </w:rPrChange>
              </w:rPr>
            </w:pPr>
            <w:r w:rsidRPr="000C61CC">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0C61CC" w:rsidRDefault="008A6494" w:rsidP="003A6D72">
            <w:pPr>
              <w:widowControl/>
              <w:spacing w:line="226" w:lineRule="exact"/>
              <w:ind w:left="102"/>
              <w:jc w:val="center"/>
              <w:rPr>
                <w:rFonts w:cs="Times New Roman"/>
                <w:spacing w:val="-1"/>
                <w:sz w:val="20"/>
                <w:szCs w:val="20"/>
                <w:lang w:val="sv-SE"/>
                <w:rPrChange w:id="262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0C61CC" w:rsidRDefault="008A6494" w:rsidP="008A6494">
            <w:pPr>
              <w:widowControl/>
              <w:spacing w:line="229" w:lineRule="exact"/>
              <w:ind w:left="102"/>
              <w:rPr>
                <w:rFonts w:cs="Times New Roman"/>
                <w:sz w:val="20"/>
                <w:szCs w:val="20"/>
                <w:lang w:val="sv-SE"/>
                <w:rPrChange w:id="2624"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0C61CC" w:rsidRDefault="008A6494" w:rsidP="008A6494">
            <w:pPr>
              <w:widowControl/>
              <w:spacing w:line="229" w:lineRule="exact"/>
              <w:ind w:left="102"/>
              <w:rPr>
                <w:rFonts w:cs="Times New Roman"/>
                <w:sz w:val="20"/>
                <w:szCs w:val="20"/>
                <w:lang w:val="sv-SE"/>
                <w:rPrChange w:id="2625"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0C61CC" w:rsidRDefault="008A6494" w:rsidP="008A6494">
            <w:pPr>
              <w:widowControl/>
              <w:spacing w:line="226" w:lineRule="exact"/>
              <w:ind w:left="102"/>
              <w:rPr>
                <w:rFonts w:cs="Times New Roman"/>
                <w:spacing w:val="-1"/>
                <w:sz w:val="20"/>
                <w:szCs w:val="20"/>
                <w:lang w:val="sv-SE"/>
                <w:rPrChange w:id="2626" w:author="Björn Genfors" w:date="2014-03-31T13:17:00Z">
                  <w:rPr>
                    <w:rFonts w:eastAsia="Calibri" w:cs="Times New Roman"/>
                    <w:spacing w:val="-1"/>
                    <w:sz w:val="20"/>
                    <w:szCs w:val="20"/>
                    <w:lang w:val="sv-SE"/>
                  </w:rPr>
                </w:rPrChange>
              </w:rPr>
            </w:pPr>
            <w:r w:rsidRPr="000C61CC">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0C61CC" w:rsidRDefault="008A6494" w:rsidP="003A6D72">
            <w:pPr>
              <w:widowControl/>
              <w:spacing w:line="226" w:lineRule="exact"/>
              <w:ind w:left="102"/>
              <w:jc w:val="center"/>
              <w:rPr>
                <w:rFonts w:cs="Times New Roman"/>
                <w:spacing w:val="-1"/>
                <w:sz w:val="20"/>
                <w:szCs w:val="20"/>
                <w:lang w:val="sv-SE"/>
                <w:rPrChange w:id="262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0C61CC" w:rsidRDefault="008A6494" w:rsidP="008A6494">
            <w:pPr>
              <w:widowControl/>
              <w:spacing w:line="229" w:lineRule="exact"/>
              <w:ind w:left="102"/>
              <w:rPr>
                <w:rFonts w:cs="Times New Roman"/>
                <w:sz w:val="20"/>
                <w:szCs w:val="20"/>
                <w:lang w:val="sv-SE"/>
                <w:rPrChange w:id="2628" w:author="Björn Genfors" w:date="2014-03-31T13:17:00Z">
                  <w:rPr>
                    <w:rFonts w:eastAsia="Calibri" w:cs="Times New Roman"/>
                    <w:sz w:val="20"/>
                    <w:szCs w:val="20"/>
                    <w:lang w:val="sv-SE"/>
                  </w:rPr>
                </w:rPrChange>
              </w:rPr>
            </w:pPr>
            <w:r w:rsidRPr="000C61CC">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0C61CC" w:rsidRDefault="008A6494" w:rsidP="008A6494">
            <w:pPr>
              <w:widowControl/>
              <w:spacing w:line="229" w:lineRule="exact"/>
              <w:ind w:left="102"/>
              <w:rPr>
                <w:rFonts w:cs="Times New Roman"/>
                <w:sz w:val="20"/>
                <w:szCs w:val="20"/>
                <w:lang w:val="sv-SE"/>
                <w:rPrChange w:id="2629"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0C61CC" w:rsidRDefault="008A6494" w:rsidP="008A6494">
            <w:pPr>
              <w:widowControl/>
              <w:spacing w:line="226" w:lineRule="exact"/>
              <w:ind w:left="102"/>
              <w:rPr>
                <w:rFonts w:cs="Times New Roman"/>
                <w:spacing w:val="-1"/>
                <w:sz w:val="20"/>
                <w:szCs w:val="20"/>
                <w:lang w:val="sv-SE"/>
                <w:rPrChange w:id="2630" w:author="Björn Genfors" w:date="2014-03-31T13:17:00Z">
                  <w:rPr>
                    <w:rFonts w:eastAsia="Calibri" w:cs="Times New Roman"/>
                    <w:spacing w:val="-1"/>
                    <w:sz w:val="20"/>
                    <w:szCs w:val="20"/>
                    <w:lang w:val="sv-SE"/>
                  </w:rPr>
                </w:rPrChange>
              </w:rPr>
            </w:pPr>
            <w:r w:rsidRPr="000C61CC">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0C61CC" w:rsidRDefault="008A6494" w:rsidP="003A6D72">
            <w:pPr>
              <w:widowControl/>
              <w:spacing w:line="226" w:lineRule="exact"/>
              <w:ind w:left="102"/>
              <w:jc w:val="center"/>
              <w:rPr>
                <w:rFonts w:cs="Times New Roman"/>
                <w:spacing w:val="-1"/>
                <w:sz w:val="20"/>
                <w:szCs w:val="20"/>
                <w:lang w:val="sv-SE"/>
                <w:rPrChange w:id="263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0C61CC" w:rsidRDefault="008A6494" w:rsidP="008A6494">
            <w:pPr>
              <w:widowControl/>
              <w:spacing w:line="229" w:lineRule="exact"/>
              <w:ind w:left="102"/>
              <w:rPr>
                <w:rFonts w:cs="Times New Roman"/>
                <w:sz w:val="20"/>
                <w:szCs w:val="20"/>
                <w:lang w:val="sv-SE"/>
                <w:rPrChange w:id="2632"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0C61CC" w:rsidRDefault="008A6494" w:rsidP="008A6494">
            <w:pPr>
              <w:widowControl/>
              <w:spacing w:line="229" w:lineRule="exact"/>
              <w:ind w:left="102"/>
              <w:rPr>
                <w:rFonts w:cs="Times New Roman"/>
                <w:sz w:val="20"/>
                <w:szCs w:val="20"/>
                <w:lang w:val="sv-SE"/>
                <w:rPrChange w:id="2633"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0C61CC" w:rsidRDefault="008A6494" w:rsidP="008A6494">
            <w:pPr>
              <w:widowControl/>
              <w:spacing w:line="226" w:lineRule="exact"/>
              <w:ind w:left="102"/>
              <w:rPr>
                <w:rFonts w:cs="Times New Roman"/>
                <w:spacing w:val="-1"/>
                <w:sz w:val="20"/>
                <w:szCs w:val="20"/>
                <w:lang w:val="sv-SE"/>
                <w:rPrChange w:id="2634" w:author="Björn Genfors" w:date="2014-03-31T13:17:00Z">
                  <w:rPr>
                    <w:rFonts w:eastAsia="Calibri" w:cs="Times New Roman"/>
                    <w:spacing w:val="-1"/>
                    <w:sz w:val="20"/>
                    <w:szCs w:val="20"/>
                    <w:lang w:val="sv-SE"/>
                  </w:rPr>
                </w:rPrChange>
              </w:rPr>
            </w:pPr>
            <w:r w:rsidRPr="000C61CC">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0C61CC" w:rsidRDefault="008A6494" w:rsidP="003A6D72">
            <w:pPr>
              <w:widowControl/>
              <w:spacing w:line="226" w:lineRule="exact"/>
              <w:ind w:left="102"/>
              <w:jc w:val="center"/>
              <w:rPr>
                <w:rFonts w:cs="Times New Roman"/>
                <w:spacing w:val="-1"/>
                <w:sz w:val="20"/>
                <w:szCs w:val="20"/>
                <w:lang w:val="sv-SE"/>
                <w:rPrChange w:id="263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0C61CC" w:rsidRDefault="008A6494" w:rsidP="008A6494">
            <w:pPr>
              <w:widowControl/>
              <w:spacing w:line="229" w:lineRule="exact"/>
              <w:ind w:left="102"/>
              <w:rPr>
                <w:rFonts w:cs="Times New Roman"/>
                <w:sz w:val="20"/>
                <w:szCs w:val="20"/>
                <w:lang w:val="sv-SE"/>
                <w:rPrChange w:id="2636" w:author="Björn Genfors" w:date="2014-03-31T13:17:00Z">
                  <w:rPr>
                    <w:rFonts w:eastAsia="Calibri" w:cs="Times New Roman"/>
                    <w:sz w:val="20"/>
                    <w:szCs w:val="20"/>
                    <w:lang w:val="sv-SE"/>
                  </w:rPr>
                </w:rPrChange>
              </w:rPr>
            </w:pPr>
            <w:r w:rsidRPr="000C61CC">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0C61CC" w:rsidRDefault="008A6494" w:rsidP="008A6494">
            <w:pPr>
              <w:widowControl/>
              <w:spacing w:line="229" w:lineRule="exact"/>
              <w:ind w:left="102"/>
              <w:rPr>
                <w:rFonts w:cs="Times New Roman"/>
                <w:sz w:val="20"/>
                <w:szCs w:val="20"/>
                <w:lang w:val="sv-SE"/>
                <w:rPrChange w:id="2637"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0C61CC" w:rsidRDefault="008A6494" w:rsidP="008A6494">
            <w:pPr>
              <w:widowControl/>
              <w:spacing w:line="226" w:lineRule="exact"/>
              <w:ind w:left="102"/>
              <w:rPr>
                <w:rFonts w:cs="Times New Roman"/>
                <w:spacing w:val="-1"/>
                <w:sz w:val="20"/>
                <w:szCs w:val="20"/>
                <w:lang w:val="sv-SE"/>
                <w:rPrChange w:id="2638"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0C61CC" w:rsidRDefault="008A6494" w:rsidP="003A6D72">
            <w:pPr>
              <w:widowControl/>
              <w:spacing w:line="226" w:lineRule="exact"/>
              <w:ind w:left="102"/>
              <w:jc w:val="center"/>
              <w:rPr>
                <w:rFonts w:cs="Times New Roman"/>
                <w:spacing w:val="-1"/>
                <w:sz w:val="20"/>
                <w:szCs w:val="20"/>
                <w:lang w:val="sv-SE"/>
                <w:rPrChange w:id="263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0C61CC" w:rsidRDefault="008A6494" w:rsidP="008A6494">
            <w:pPr>
              <w:widowControl/>
              <w:spacing w:line="229" w:lineRule="exact"/>
              <w:ind w:left="102"/>
              <w:rPr>
                <w:rFonts w:cs="Times New Roman"/>
                <w:sz w:val="20"/>
                <w:szCs w:val="20"/>
                <w:lang w:val="sv-SE"/>
                <w:rPrChange w:id="2640"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0C61CC" w:rsidRDefault="008A6494" w:rsidP="008A6494">
            <w:pPr>
              <w:widowControl/>
              <w:spacing w:line="229" w:lineRule="exact"/>
              <w:ind w:left="102"/>
              <w:rPr>
                <w:rFonts w:cs="Times New Roman"/>
                <w:sz w:val="20"/>
                <w:szCs w:val="20"/>
                <w:lang w:val="sv-SE"/>
                <w:rPrChange w:id="2641"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0C61CC" w:rsidRDefault="008A6494" w:rsidP="008A6494">
            <w:pPr>
              <w:widowControl/>
              <w:spacing w:line="226" w:lineRule="exact"/>
              <w:ind w:left="102"/>
              <w:rPr>
                <w:rFonts w:cs="Times New Roman"/>
                <w:spacing w:val="-1"/>
                <w:sz w:val="20"/>
                <w:szCs w:val="20"/>
                <w:lang w:val="sv-SE"/>
                <w:rPrChange w:id="2642"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0C61CC" w:rsidRDefault="008A6494" w:rsidP="003A6D72">
            <w:pPr>
              <w:widowControl/>
              <w:spacing w:line="226" w:lineRule="exact"/>
              <w:ind w:left="102"/>
              <w:jc w:val="center"/>
              <w:rPr>
                <w:rFonts w:cs="Times New Roman"/>
                <w:spacing w:val="-1"/>
                <w:sz w:val="20"/>
                <w:szCs w:val="20"/>
                <w:lang w:val="sv-SE"/>
                <w:rPrChange w:id="2643" w:author="Björn Genfors" w:date="2014-03-31T13:17:00Z">
                  <w:rPr>
                    <w:rFonts w:eastAsia="Calibri" w:cs="Times New Roman"/>
                    <w:spacing w:val="-1"/>
                    <w:sz w:val="20"/>
                    <w:szCs w:val="20"/>
                    <w:lang w:val="sv-SE"/>
                  </w:rPr>
                </w:rPrChange>
              </w:rPr>
            </w:pPr>
            <w:r w:rsidRPr="000C61CC">
              <w:rPr>
                <w:spacing w:val="-1"/>
                <w:szCs w:val="20"/>
              </w:rPr>
              <w:t>0..1</w:t>
            </w:r>
          </w:p>
        </w:tc>
      </w:tr>
      <w:tr w:rsidR="0093168E" w:rsidRPr="00B72356"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0C61CC" w:rsidRDefault="0093168E" w:rsidP="008A6494">
            <w:pPr>
              <w:widowControl/>
              <w:spacing w:line="229" w:lineRule="exact"/>
              <w:ind w:left="102"/>
              <w:rPr>
                <w:sz w:val="20"/>
                <w:szCs w:val="20"/>
                <w:highlight w:val="yellow"/>
                <w:lang w:val="sv-SE"/>
                <w:rPrChange w:id="2644" w:author="Björn Genfors" w:date="2014-03-31T13:17:00Z">
                  <w:rPr>
                    <w:rFonts w:eastAsia="Calibri" w:cs="Times New Roman"/>
                    <w:sz w:val="20"/>
                    <w:szCs w:val="20"/>
                    <w:highlight w:val="yellow"/>
                    <w:lang w:val="sv-SE"/>
                  </w:rPr>
                </w:rPrChange>
              </w:rPr>
            </w:pPr>
            <w:r w:rsidRPr="000C61CC">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0C61CC" w:rsidRDefault="0093168E" w:rsidP="008A6494">
            <w:pPr>
              <w:widowControl/>
              <w:spacing w:line="229" w:lineRule="exact"/>
              <w:ind w:left="102"/>
              <w:rPr>
                <w:sz w:val="20"/>
                <w:szCs w:val="20"/>
                <w:highlight w:val="yellow"/>
                <w:lang w:val="sv-SE"/>
                <w:rPrChange w:id="2645"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0C61CC" w:rsidRDefault="0093168E" w:rsidP="00CC412F">
            <w:pPr>
              <w:widowControl/>
              <w:spacing w:line="226" w:lineRule="exact"/>
              <w:ind w:left="102"/>
              <w:rPr>
                <w:spacing w:val="-1"/>
                <w:sz w:val="20"/>
                <w:szCs w:val="20"/>
                <w:lang w:val="sv-SE"/>
                <w:rPrChange w:id="2646" w:author="Björn Genfors" w:date="2014-03-31T13:17:00Z">
                  <w:rPr>
                    <w:rFonts w:eastAsia="Calibri" w:cs="Times New Roman"/>
                    <w:spacing w:val="-1"/>
                    <w:sz w:val="20"/>
                    <w:szCs w:val="20"/>
                    <w:lang w:val="sv-SE"/>
                  </w:rPr>
                </w:rPrChange>
              </w:rPr>
            </w:pPr>
            <w:r w:rsidRPr="0023722C">
              <w:rPr>
                <w:spacing w:val="-1"/>
                <w:szCs w:val="20"/>
                <w:lang w:val="sv-SE"/>
                <w:rPrChange w:id="2647" w:author="Björn Genfors" w:date="2014-04-01T21:55:00Z">
                  <w:rPr>
                    <w:spacing w:val="-1"/>
                    <w:szCs w:val="20"/>
                  </w:rPr>
                </w:rPrChange>
              </w:rPr>
              <w:t>Proteinuri - Protein i urinet [massa / volym]</w:t>
            </w:r>
          </w:p>
          <w:p w14:paraId="374D9CDD" w14:textId="6E88D09C" w:rsidR="0093168E" w:rsidRPr="000C61CC" w:rsidRDefault="0093168E" w:rsidP="008A6494">
            <w:pPr>
              <w:widowControl/>
              <w:spacing w:line="226" w:lineRule="exact"/>
              <w:ind w:left="102"/>
              <w:rPr>
                <w:spacing w:val="-1"/>
                <w:sz w:val="20"/>
                <w:szCs w:val="20"/>
                <w:highlight w:val="yellow"/>
                <w:lang w:val="sv-SE"/>
                <w:rPrChange w:id="2648" w:author="Björn Genfors" w:date="2014-03-31T13:17:00Z">
                  <w:rPr>
                    <w:rFonts w:eastAsia="Calibri" w:cs="Times New Roman"/>
                    <w:spacing w:val="-1"/>
                    <w:sz w:val="20"/>
                    <w:szCs w:val="20"/>
                    <w:highlight w:val="yellow"/>
                    <w:lang w:val="sv-SE"/>
                  </w:rPr>
                </w:rPrChange>
              </w:rPr>
            </w:pPr>
            <w:r w:rsidRPr="0023722C">
              <w:rPr>
                <w:spacing w:val="-1"/>
                <w:szCs w:val="20"/>
                <w:lang w:val="sv-SE"/>
                <w:rPrChange w:id="2649" w:author="Björn Genfors" w:date="2014-04-01T21:55:00Z">
                  <w:rPr>
                    <w:spacing w:val="-1"/>
                    <w:szCs w:val="20"/>
                  </w:rPr>
                </w:rPrChange>
              </w:rPr>
              <w:t xml:space="preserve">Mängden protein skall alltså anges i g/l eller motsvarande. </w:t>
            </w:r>
            <w:r w:rsidRPr="000C61CC">
              <w:rPr>
                <w:spacing w:val="-1"/>
                <w:szCs w:val="20"/>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0C61CC" w:rsidRDefault="0093168E" w:rsidP="003A6D72">
            <w:pPr>
              <w:widowControl/>
              <w:spacing w:line="226" w:lineRule="exact"/>
              <w:ind w:left="102"/>
              <w:jc w:val="center"/>
              <w:rPr>
                <w:spacing w:val="-1"/>
                <w:sz w:val="20"/>
                <w:szCs w:val="20"/>
                <w:highlight w:val="yellow"/>
                <w:lang w:val="sv-SE"/>
                <w:rPrChange w:id="2650"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93168E" w:rsidRPr="00B72356"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0C61CC" w:rsidRDefault="0093168E" w:rsidP="008A6494">
            <w:pPr>
              <w:widowControl/>
              <w:spacing w:line="229" w:lineRule="exact"/>
              <w:ind w:left="102"/>
              <w:rPr>
                <w:sz w:val="20"/>
                <w:szCs w:val="20"/>
                <w:highlight w:val="yellow"/>
                <w:lang w:val="sv-SE"/>
                <w:rPrChange w:id="2651" w:author="Björn Genfors" w:date="2014-03-31T13:17:00Z">
                  <w:rPr>
                    <w:rFonts w:eastAsia="Calibri" w:cs="Times New Roman"/>
                    <w:sz w:val="20"/>
                    <w:szCs w:val="20"/>
                    <w:highlight w:val="yellow"/>
                    <w:lang w:val="sv-SE"/>
                  </w:rPr>
                </w:rPrChange>
              </w:rPr>
            </w:pPr>
            <w:r w:rsidRPr="000C61CC">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0C61CC" w:rsidRDefault="0093168E" w:rsidP="008A6494">
            <w:pPr>
              <w:widowControl/>
              <w:spacing w:line="229" w:lineRule="exact"/>
              <w:ind w:left="102"/>
              <w:rPr>
                <w:sz w:val="20"/>
                <w:szCs w:val="20"/>
                <w:highlight w:val="yellow"/>
                <w:lang w:val="sv-SE"/>
                <w:rPrChange w:id="2652"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0C61CC" w:rsidRDefault="0093168E" w:rsidP="00CC412F">
            <w:pPr>
              <w:widowControl/>
              <w:spacing w:line="226" w:lineRule="exact"/>
              <w:ind w:left="102"/>
              <w:rPr>
                <w:spacing w:val="-1"/>
                <w:sz w:val="20"/>
                <w:szCs w:val="20"/>
                <w:lang w:val="sv-SE"/>
                <w:rPrChange w:id="2653" w:author="Björn Genfors" w:date="2014-03-31T13:17:00Z">
                  <w:rPr>
                    <w:rFonts w:eastAsia="Calibri" w:cs="Times New Roman"/>
                    <w:spacing w:val="-1"/>
                    <w:sz w:val="20"/>
                    <w:szCs w:val="20"/>
                    <w:lang w:val="sv-SE"/>
                  </w:rPr>
                </w:rPrChange>
              </w:rPr>
            </w:pPr>
            <w:r w:rsidRPr="0023722C">
              <w:rPr>
                <w:spacing w:val="-1"/>
                <w:szCs w:val="20"/>
                <w:lang w:val="sv-SE"/>
                <w:rPrChange w:id="2654" w:author="Björn Genfors" w:date="2014-04-01T21:55:00Z">
                  <w:rPr>
                    <w:spacing w:val="-1"/>
                    <w:szCs w:val="20"/>
                  </w:rPr>
                </w:rPrChange>
              </w:rPr>
              <w:t>Glucosuri - Glucos i urinet [antal / volym]</w:t>
            </w:r>
          </w:p>
          <w:p w14:paraId="58BB8205" w14:textId="77777777" w:rsidR="0093168E" w:rsidRPr="000C61CC" w:rsidRDefault="0093168E" w:rsidP="00CC412F">
            <w:pPr>
              <w:widowControl/>
              <w:spacing w:line="226" w:lineRule="exact"/>
              <w:ind w:left="102"/>
              <w:rPr>
                <w:spacing w:val="-1"/>
                <w:sz w:val="20"/>
                <w:szCs w:val="20"/>
                <w:lang w:val="sv-SE"/>
                <w:rPrChange w:id="2655" w:author="Björn Genfors" w:date="2014-03-31T13:17:00Z">
                  <w:rPr>
                    <w:rFonts w:eastAsia="Calibri" w:cs="Times New Roman"/>
                    <w:spacing w:val="-1"/>
                    <w:sz w:val="20"/>
                    <w:szCs w:val="20"/>
                    <w:lang w:val="sv-SE"/>
                  </w:rPr>
                </w:rPrChange>
              </w:rPr>
            </w:pPr>
            <w:r w:rsidRPr="0023722C">
              <w:rPr>
                <w:spacing w:val="-1"/>
                <w:szCs w:val="20"/>
                <w:lang w:val="sv-SE"/>
                <w:rPrChange w:id="2656" w:author="Björn Genfors" w:date="2014-04-01T21:55:00Z">
                  <w:rPr>
                    <w:spacing w:val="-1"/>
                    <w:szCs w:val="20"/>
                  </w:rPr>
                </w:rPrChange>
              </w:rPr>
              <w:t>Förväntad enhet är mmol/l. Använd INTE mätstickans kodning (0, 1+, 2+…)</w:t>
            </w:r>
          </w:p>
          <w:p w14:paraId="0F1AF5D0" w14:textId="2C77E03F" w:rsidR="0093168E" w:rsidRPr="000C61CC" w:rsidRDefault="0093168E" w:rsidP="008A6494">
            <w:pPr>
              <w:widowControl/>
              <w:spacing w:line="226" w:lineRule="exact"/>
              <w:ind w:left="102"/>
              <w:rPr>
                <w:spacing w:val="-1"/>
                <w:sz w:val="20"/>
                <w:szCs w:val="20"/>
                <w:highlight w:val="yellow"/>
                <w:lang w:val="sv-SE"/>
                <w:rPrChange w:id="2657" w:author="Björn Genfors" w:date="2014-03-31T13:17:00Z">
                  <w:rPr>
                    <w:rFonts w:eastAsia="Calibri" w:cs="Times New Roman"/>
                    <w:spacing w:val="-1"/>
                    <w:sz w:val="20"/>
                    <w:szCs w:val="20"/>
                    <w:highlight w:val="yellow"/>
                    <w:lang w:val="sv-SE"/>
                  </w:rPr>
                </w:rPrChange>
              </w:rPr>
            </w:pPr>
            <w:r w:rsidRPr="0023722C">
              <w:rPr>
                <w:spacing w:val="-1"/>
                <w:szCs w:val="20"/>
                <w:lang w:val="sv-SE"/>
                <w:rPrChange w:id="2658" w:author="Björn Genfors" w:date="2014-04-01T21:55: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0C61CC" w:rsidRDefault="0093168E" w:rsidP="003A6D72">
            <w:pPr>
              <w:widowControl/>
              <w:spacing w:line="226" w:lineRule="exact"/>
              <w:ind w:left="102"/>
              <w:jc w:val="center"/>
              <w:rPr>
                <w:spacing w:val="-1"/>
                <w:sz w:val="20"/>
                <w:szCs w:val="20"/>
                <w:highlight w:val="yellow"/>
                <w:lang w:val="sv-SE"/>
                <w:rPrChange w:id="2659"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000D1C" w:rsidRPr="00B72356"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0C61CC" w:rsidRDefault="00000D1C" w:rsidP="008A6494">
            <w:pPr>
              <w:widowControl/>
              <w:spacing w:line="229" w:lineRule="exact"/>
              <w:ind w:left="102"/>
              <w:rPr>
                <w:rFonts w:cs="Times New Roman"/>
                <w:sz w:val="20"/>
                <w:szCs w:val="20"/>
                <w:lang w:val="sv-SE"/>
                <w:rPrChange w:id="2660" w:author="Björn Genfors" w:date="2014-03-31T13:17:00Z">
                  <w:rPr>
                    <w:rFonts w:eastAsia="Calibri" w:cs="Times New Roman"/>
                    <w:sz w:val="20"/>
                    <w:szCs w:val="20"/>
                    <w:lang w:val="sv-SE"/>
                  </w:rPr>
                </w:rPrChange>
              </w:rPr>
            </w:pPr>
            <w:r w:rsidRPr="000C61CC">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0C61CC" w:rsidRDefault="00000D1C" w:rsidP="008A6494">
            <w:pPr>
              <w:widowControl/>
              <w:spacing w:line="229" w:lineRule="exact"/>
              <w:ind w:left="102"/>
              <w:rPr>
                <w:rFonts w:cs="Times New Roman"/>
                <w:sz w:val="20"/>
                <w:szCs w:val="20"/>
                <w:lang w:val="sv-SE"/>
                <w:rPrChange w:id="2661" w:author="Björn Genfors" w:date="2014-03-31T13:17:00Z">
                  <w:rPr>
                    <w:rFonts w:eastAsia="Calibri" w:cs="Times New Roman"/>
                    <w:sz w:val="20"/>
                    <w:szCs w:val="20"/>
                    <w:lang w:val="sv-SE"/>
                  </w:rPr>
                </w:rPrChange>
              </w:rPr>
            </w:pPr>
            <w:r w:rsidRPr="000C61CC">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0C61CC" w:rsidRDefault="00000D1C" w:rsidP="008A6494">
            <w:pPr>
              <w:widowControl/>
              <w:spacing w:line="226" w:lineRule="exact"/>
              <w:ind w:left="102"/>
              <w:rPr>
                <w:rFonts w:cs="Times New Roman"/>
                <w:spacing w:val="-1"/>
                <w:sz w:val="20"/>
                <w:szCs w:val="20"/>
                <w:lang w:val="sv-SE"/>
                <w:rPrChange w:id="2662" w:author="Björn Genfors" w:date="2014-03-31T13:17:00Z">
                  <w:rPr>
                    <w:rFonts w:eastAsia="Calibri" w:cs="Times New Roman"/>
                    <w:spacing w:val="-1"/>
                    <w:sz w:val="20"/>
                    <w:szCs w:val="20"/>
                    <w:lang w:val="sv-SE"/>
                  </w:rPr>
                </w:rPrChange>
              </w:rPr>
            </w:pPr>
            <w:r w:rsidRPr="000C61CC">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0C61CC" w:rsidRDefault="00000D1C" w:rsidP="003A6D72">
            <w:pPr>
              <w:widowControl/>
              <w:spacing w:line="226" w:lineRule="exact"/>
              <w:ind w:left="102"/>
              <w:jc w:val="center"/>
              <w:rPr>
                <w:rFonts w:cs="Times New Roman"/>
                <w:spacing w:val="-1"/>
                <w:sz w:val="20"/>
                <w:szCs w:val="20"/>
                <w:lang w:val="sv-SE"/>
                <w:rPrChange w:id="266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0C61CC" w:rsidRDefault="00000D1C" w:rsidP="008A6494">
            <w:pPr>
              <w:widowControl/>
              <w:spacing w:line="229" w:lineRule="exact"/>
              <w:ind w:left="102"/>
              <w:rPr>
                <w:rFonts w:cs="Times New Roman"/>
                <w:sz w:val="20"/>
                <w:szCs w:val="20"/>
                <w:lang w:val="sv-SE"/>
                <w:rPrChange w:id="2664" w:author="Björn Genfors" w:date="2014-03-31T13:17:00Z">
                  <w:rPr>
                    <w:rFonts w:eastAsia="Calibri" w:cs="Times New Roman"/>
                    <w:sz w:val="20"/>
                    <w:szCs w:val="20"/>
                    <w:lang w:val="sv-SE"/>
                  </w:rPr>
                </w:rPrChange>
              </w:rPr>
            </w:pPr>
            <w:r w:rsidRPr="000C61CC">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0C61CC" w:rsidRDefault="00000D1C" w:rsidP="008A6494">
            <w:pPr>
              <w:widowControl/>
              <w:spacing w:line="229" w:lineRule="exact"/>
              <w:ind w:left="102"/>
              <w:rPr>
                <w:rFonts w:cs="Times New Roman"/>
                <w:sz w:val="20"/>
                <w:szCs w:val="20"/>
                <w:lang w:val="sv-SE"/>
                <w:rPrChange w:id="2665" w:author="Björn Genfors" w:date="2014-03-31T13:17:00Z">
                  <w:rPr>
                    <w:rFonts w:eastAsia="Calibri" w:cs="Times New Roman"/>
                    <w:sz w:val="20"/>
                    <w:szCs w:val="20"/>
                    <w:lang w:val="sv-SE"/>
                  </w:rPr>
                </w:rPrChange>
              </w:rPr>
            </w:pPr>
            <w:r w:rsidRPr="000C61CC">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0C61CC" w:rsidRDefault="00000D1C" w:rsidP="008A6494">
            <w:pPr>
              <w:widowControl/>
              <w:spacing w:line="226" w:lineRule="exact"/>
              <w:ind w:left="102"/>
              <w:rPr>
                <w:rFonts w:cs="Times New Roman"/>
                <w:spacing w:val="-1"/>
                <w:sz w:val="20"/>
                <w:szCs w:val="20"/>
                <w:lang w:val="sv-SE"/>
                <w:rPrChange w:id="2666" w:author="Björn Genfors" w:date="2014-03-31T13:17:00Z">
                  <w:rPr>
                    <w:rFonts w:eastAsia="Calibri" w:cs="Times New Roman"/>
                    <w:spacing w:val="-1"/>
                    <w:sz w:val="20"/>
                    <w:szCs w:val="20"/>
                    <w:lang w:val="sv-SE"/>
                  </w:rPr>
                </w:rPrChange>
              </w:rPr>
            </w:pPr>
            <w:r w:rsidRPr="0023722C">
              <w:rPr>
                <w:spacing w:val="-1"/>
                <w:szCs w:val="20"/>
                <w:lang w:val="sv-SE"/>
                <w:rPrChange w:id="2667" w:author="Björn Genfors" w:date="2014-04-01T21:55: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0C61CC" w:rsidRDefault="00000D1C" w:rsidP="003A6D72">
            <w:pPr>
              <w:widowControl/>
              <w:spacing w:line="226" w:lineRule="exact"/>
              <w:ind w:left="102"/>
              <w:jc w:val="center"/>
              <w:rPr>
                <w:rFonts w:cs="Times New Roman"/>
                <w:spacing w:val="-1"/>
                <w:sz w:val="20"/>
                <w:szCs w:val="20"/>
                <w:lang w:val="sv-SE"/>
                <w:rPrChange w:id="2668"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0C61CC" w:rsidRDefault="00000D1C" w:rsidP="008A6494">
            <w:pPr>
              <w:widowControl/>
              <w:spacing w:line="229" w:lineRule="exact"/>
              <w:ind w:left="102"/>
              <w:rPr>
                <w:rFonts w:cs="Times New Roman"/>
                <w:sz w:val="20"/>
                <w:szCs w:val="20"/>
                <w:lang w:val="sv-SE"/>
                <w:rPrChange w:id="2669" w:author="Björn Genfors" w:date="2014-03-31T13:17:00Z">
                  <w:rPr>
                    <w:rFonts w:eastAsia="Calibri" w:cs="Times New Roman"/>
                    <w:sz w:val="20"/>
                    <w:szCs w:val="20"/>
                    <w:lang w:val="sv-SE"/>
                  </w:rPr>
                </w:rPrChange>
              </w:rPr>
            </w:pPr>
            <w:r w:rsidRPr="000C61CC">
              <w:rPr>
                <w:szCs w:val="20"/>
              </w:rPr>
              <w:lastRenderedPageBreak/>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0C61CC" w:rsidRDefault="00000D1C" w:rsidP="008A6494">
            <w:pPr>
              <w:widowControl/>
              <w:spacing w:line="229" w:lineRule="exact"/>
              <w:ind w:left="102"/>
              <w:rPr>
                <w:rFonts w:cs="Times New Roman"/>
                <w:sz w:val="20"/>
                <w:szCs w:val="20"/>
                <w:lang w:val="sv-SE"/>
                <w:rPrChange w:id="2670"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0C61CC" w:rsidRDefault="00000D1C" w:rsidP="005B612A">
            <w:pPr>
              <w:widowControl/>
              <w:spacing w:line="226" w:lineRule="exact"/>
              <w:ind w:left="102"/>
              <w:rPr>
                <w:rFonts w:cs="Times New Roman"/>
                <w:spacing w:val="-1"/>
                <w:sz w:val="20"/>
                <w:szCs w:val="20"/>
                <w:lang w:val="sv-SE"/>
                <w:rPrChange w:id="2671" w:author="Björn Genfors" w:date="2014-03-31T13:17:00Z">
                  <w:rPr>
                    <w:rFonts w:eastAsia="Calibri" w:cs="Times New Roman"/>
                    <w:spacing w:val="-1"/>
                    <w:sz w:val="20"/>
                    <w:szCs w:val="20"/>
                    <w:lang w:val="sv-SE"/>
                  </w:rPr>
                </w:rPrChange>
              </w:rPr>
            </w:pPr>
            <w:r w:rsidRPr="0023722C">
              <w:rPr>
                <w:spacing w:val="-1"/>
                <w:szCs w:val="20"/>
                <w:lang w:val="sv-SE"/>
                <w:rPrChange w:id="2672" w:author="Björn Genfors" w:date="2014-04-01T21:55:00Z">
                  <w:rPr>
                    <w:spacing w:val="-1"/>
                    <w:szCs w:val="20"/>
                  </w:rPr>
                </w:rPrChange>
              </w:rPr>
              <w:t>p-glukos – blodsocker [antal / volym]</w:t>
            </w:r>
          </w:p>
          <w:p w14:paraId="281B1FDA" w14:textId="5EEB3779" w:rsidR="00000D1C" w:rsidRPr="000C61CC" w:rsidRDefault="00000D1C" w:rsidP="008A6494">
            <w:pPr>
              <w:widowControl/>
              <w:spacing w:line="226" w:lineRule="exact"/>
              <w:ind w:left="102"/>
              <w:rPr>
                <w:rFonts w:cs="Times New Roman"/>
                <w:spacing w:val="-1"/>
                <w:sz w:val="20"/>
                <w:szCs w:val="20"/>
                <w:lang w:val="sv-SE"/>
                <w:rPrChange w:id="2673" w:author="Björn Genfors" w:date="2014-03-31T13:17:00Z">
                  <w:rPr>
                    <w:rFonts w:eastAsia="Calibri" w:cs="Times New Roman"/>
                    <w:spacing w:val="-1"/>
                    <w:sz w:val="20"/>
                    <w:szCs w:val="20"/>
                    <w:lang w:val="sv-SE"/>
                  </w:rPr>
                </w:rPrChange>
              </w:rPr>
            </w:pPr>
            <w:r w:rsidRPr="0023722C">
              <w:rPr>
                <w:spacing w:val="-1"/>
                <w:szCs w:val="20"/>
                <w:lang w:val="sv-SE"/>
                <w:rPrChange w:id="2674" w:author="Björn Genfors" w:date="2014-04-01T21:55: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0C61CC" w:rsidRDefault="00000D1C" w:rsidP="003A6D72">
            <w:pPr>
              <w:widowControl/>
              <w:spacing w:line="226" w:lineRule="exact"/>
              <w:ind w:left="102"/>
              <w:jc w:val="center"/>
              <w:rPr>
                <w:rFonts w:cs="Times New Roman"/>
                <w:spacing w:val="-1"/>
                <w:sz w:val="20"/>
                <w:szCs w:val="20"/>
                <w:lang w:val="sv-SE"/>
                <w:rPrChange w:id="2675"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0C61CC" w:rsidRDefault="00000D1C" w:rsidP="008A6494">
            <w:pPr>
              <w:widowControl/>
              <w:spacing w:line="229" w:lineRule="exact"/>
              <w:ind w:left="102"/>
              <w:rPr>
                <w:rFonts w:cs="Times New Roman"/>
                <w:sz w:val="20"/>
                <w:szCs w:val="20"/>
                <w:lang w:val="sv-SE"/>
                <w:rPrChange w:id="2676" w:author="Björn Genfors" w:date="2014-03-31T13:17:00Z">
                  <w:rPr>
                    <w:rFonts w:eastAsia="Calibri" w:cs="Times New Roman"/>
                    <w:sz w:val="20"/>
                    <w:szCs w:val="20"/>
                    <w:lang w:val="sv-SE"/>
                  </w:rPr>
                </w:rPrChange>
              </w:rPr>
            </w:pPr>
            <w:r w:rsidRPr="000C61CC">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0C61CC" w:rsidRDefault="00000D1C" w:rsidP="008A6494">
            <w:pPr>
              <w:widowControl/>
              <w:spacing w:line="229" w:lineRule="exact"/>
              <w:ind w:left="102"/>
              <w:rPr>
                <w:rFonts w:cs="Times New Roman"/>
                <w:sz w:val="20"/>
                <w:szCs w:val="20"/>
                <w:lang w:val="sv-SE"/>
                <w:rPrChange w:id="2677" w:author="Björn Genfors" w:date="2014-03-31T13:17:00Z">
                  <w:rPr>
                    <w:rFonts w:eastAsia="Calibri" w:cs="Times New Roman"/>
                    <w:sz w:val="20"/>
                    <w:szCs w:val="20"/>
                    <w:lang w:val="sv-SE"/>
                  </w:rPr>
                </w:rPrChange>
              </w:rPr>
            </w:pPr>
            <w:r w:rsidRPr="000C61CC">
              <w:rPr>
                <w:szCs w:val="20"/>
              </w:rPr>
              <w:t>FetalPositionCodeEnum</w:t>
            </w:r>
          </w:p>
          <w:p w14:paraId="62D2F208" w14:textId="77777777" w:rsidR="00000D1C" w:rsidRPr="000C61CC" w:rsidRDefault="00000D1C" w:rsidP="008A6494">
            <w:pPr>
              <w:widowControl/>
              <w:spacing w:line="229" w:lineRule="exact"/>
              <w:ind w:left="102"/>
              <w:rPr>
                <w:rFonts w:cs="Times New Roman"/>
                <w:sz w:val="20"/>
                <w:szCs w:val="20"/>
                <w:lang w:val="sv-SE"/>
                <w:rPrChange w:id="2678"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0C61CC" w:rsidRDefault="00000D1C" w:rsidP="008A6494">
            <w:pPr>
              <w:widowControl/>
              <w:spacing w:line="226" w:lineRule="exact"/>
              <w:ind w:left="102"/>
              <w:rPr>
                <w:rFonts w:cs="Times New Roman"/>
                <w:spacing w:val="-1"/>
                <w:sz w:val="20"/>
                <w:szCs w:val="20"/>
                <w:lang w:val="sv-SE"/>
                <w:rPrChange w:id="2679" w:author="Björn Genfors" w:date="2014-03-31T13:17:00Z">
                  <w:rPr>
                    <w:rFonts w:eastAsia="Calibri" w:cs="Times New Roman"/>
                    <w:spacing w:val="-1"/>
                    <w:sz w:val="20"/>
                    <w:szCs w:val="20"/>
                    <w:lang w:val="sv-SE"/>
                  </w:rPr>
                </w:rPrChange>
              </w:rPr>
            </w:pPr>
            <w:r w:rsidRPr="0023722C">
              <w:rPr>
                <w:spacing w:val="-1"/>
                <w:szCs w:val="20"/>
                <w:lang w:val="sv-SE"/>
                <w:rPrChange w:id="2680" w:author="Björn Genfors" w:date="2014-04-01T21:55:00Z">
                  <w:rPr>
                    <w:spacing w:val="-1"/>
                    <w:szCs w:val="20"/>
                  </w:rPr>
                </w:rPrChange>
              </w:rPr>
              <w:t>Fosterläge enligt kodverk:</w:t>
            </w:r>
          </w:p>
          <w:p w14:paraId="6C29D772" w14:textId="77777777" w:rsidR="00000D1C" w:rsidRPr="000C61CC" w:rsidRDefault="00000D1C" w:rsidP="008A6494">
            <w:pPr>
              <w:widowControl/>
              <w:spacing w:line="226" w:lineRule="exact"/>
              <w:ind w:left="102"/>
              <w:rPr>
                <w:rFonts w:cs="Times New Roman"/>
                <w:spacing w:val="-1"/>
                <w:sz w:val="20"/>
                <w:szCs w:val="20"/>
                <w:lang w:val="sv-SE"/>
                <w:rPrChange w:id="2681" w:author="Björn Genfors" w:date="2014-03-31T13:17:00Z">
                  <w:rPr>
                    <w:rFonts w:eastAsia="Calibri" w:cs="Times New Roman"/>
                    <w:spacing w:val="-1"/>
                    <w:sz w:val="20"/>
                    <w:szCs w:val="20"/>
                    <w:lang w:val="sv-SE"/>
                  </w:rPr>
                </w:rPrChange>
              </w:rPr>
            </w:pPr>
          </w:p>
          <w:p w14:paraId="1C3B28D4" w14:textId="77777777" w:rsidR="00000D1C" w:rsidRPr="000C61CC" w:rsidRDefault="00000D1C" w:rsidP="008A6494">
            <w:pPr>
              <w:widowControl/>
              <w:spacing w:line="226" w:lineRule="exact"/>
              <w:ind w:left="102"/>
              <w:rPr>
                <w:rFonts w:cs="Times New Roman"/>
                <w:spacing w:val="-1"/>
                <w:sz w:val="20"/>
                <w:szCs w:val="20"/>
                <w:lang w:val="sv-SE"/>
                <w:rPrChange w:id="2682" w:author="Björn Genfors" w:date="2014-03-31T13:17:00Z">
                  <w:rPr>
                    <w:rFonts w:eastAsia="Calibri" w:cs="Times New Roman"/>
                    <w:spacing w:val="-1"/>
                    <w:sz w:val="20"/>
                    <w:szCs w:val="20"/>
                    <w:lang w:val="sv-SE"/>
                  </w:rPr>
                </w:rPrChange>
              </w:rPr>
            </w:pPr>
            <w:r w:rsidRPr="0023722C">
              <w:rPr>
                <w:spacing w:val="-1"/>
                <w:szCs w:val="20"/>
                <w:lang w:val="sv-SE"/>
                <w:rPrChange w:id="2683" w:author="Björn Genfors" w:date="2014-04-01T21:55:00Z">
                  <w:rPr>
                    <w:spacing w:val="-1"/>
                    <w:szCs w:val="20"/>
                  </w:rPr>
                </w:rPrChange>
              </w:rPr>
              <w:t>0 = head (huvud )</w:t>
            </w:r>
          </w:p>
          <w:p w14:paraId="2499FC99" w14:textId="77777777" w:rsidR="00000D1C" w:rsidRPr="000C61CC" w:rsidRDefault="00000D1C" w:rsidP="008A6494">
            <w:pPr>
              <w:widowControl/>
              <w:spacing w:line="226" w:lineRule="exact"/>
              <w:ind w:left="102"/>
              <w:rPr>
                <w:rFonts w:cs="Times New Roman"/>
                <w:spacing w:val="-1"/>
                <w:sz w:val="20"/>
                <w:szCs w:val="20"/>
                <w:lang w:val="sv-SE"/>
                <w:rPrChange w:id="2684" w:author="Björn Genfors" w:date="2014-03-31T13:17:00Z">
                  <w:rPr>
                    <w:rFonts w:eastAsia="Calibri" w:cs="Times New Roman"/>
                    <w:spacing w:val="-1"/>
                    <w:sz w:val="20"/>
                    <w:szCs w:val="20"/>
                    <w:lang w:val="sv-SE"/>
                  </w:rPr>
                </w:rPrChange>
              </w:rPr>
            </w:pPr>
            <w:r w:rsidRPr="0023722C">
              <w:rPr>
                <w:spacing w:val="-1"/>
                <w:szCs w:val="20"/>
                <w:lang w:val="sv-SE"/>
                <w:rPrChange w:id="2685" w:author="Björn Genfors" w:date="2014-04-01T21:55:00Z">
                  <w:rPr>
                    <w:spacing w:val="-1"/>
                    <w:szCs w:val="20"/>
                  </w:rPr>
                </w:rPrChange>
              </w:rPr>
              <w:t>1 = breech (säte)</w:t>
            </w:r>
          </w:p>
          <w:p w14:paraId="427C3A2C" w14:textId="77777777" w:rsidR="00000D1C" w:rsidRPr="000C61CC" w:rsidRDefault="00000D1C" w:rsidP="008A6494">
            <w:pPr>
              <w:widowControl/>
              <w:spacing w:line="226" w:lineRule="exact"/>
              <w:ind w:left="102"/>
              <w:rPr>
                <w:rFonts w:cs="Times New Roman"/>
                <w:spacing w:val="-1"/>
                <w:sz w:val="20"/>
                <w:szCs w:val="20"/>
                <w:lang w:val="sv-SE"/>
                <w:rPrChange w:id="2686" w:author="Björn Genfors" w:date="2014-03-31T13:17:00Z">
                  <w:rPr>
                    <w:rFonts w:eastAsia="Calibri" w:cs="Times New Roman"/>
                    <w:spacing w:val="-1"/>
                    <w:sz w:val="20"/>
                    <w:szCs w:val="20"/>
                    <w:lang w:val="sv-SE"/>
                  </w:rPr>
                </w:rPrChange>
              </w:rPr>
            </w:pPr>
            <w:r w:rsidRPr="0023722C">
              <w:rPr>
                <w:spacing w:val="-1"/>
                <w:szCs w:val="20"/>
                <w:lang w:val="sv-SE"/>
                <w:rPrChange w:id="2687" w:author="Björn Genfors" w:date="2014-04-01T21:55:00Z">
                  <w:rPr>
                    <w:spacing w:val="-1"/>
                    <w:szCs w:val="20"/>
                  </w:rPr>
                </w:rPrChange>
              </w:rPr>
              <w:t xml:space="preserve">2 = oblique (snedläge) </w:t>
            </w:r>
          </w:p>
          <w:p w14:paraId="32D0737D" w14:textId="77777777" w:rsidR="00000D1C" w:rsidRPr="000C61CC" w:rsidRDefault="00000D1C" w:rsidP="008A6494">
            <w:pPr>
              <w:widowControl/>
              <w:spacing w:line="226" w:lineRule="exact"/>
              <w:ind w:left="102"/>
              <w:rPr>
                <w:rFonts w:cs="Times New Roman"/>
                <w:spacing w:val="-1"/>
                <w:sz w:val="20"/>
                <w:szCs w:val="20"/>
                <w:lang w:val="sv-SE"/>
                <w:rPrChange w:id="2688" w:author="Björn Genfors" w:date="2014-03-31T13:17:00Z">
                  <w:rPr>
                    <w:rFonts w:eastAsia="Calibri" w:cs="Times New Roman"/>
                    <w:spacing w:val="-1"/>
                    <w:sz w:val="20"/>
                    <w:szCs w:val="20"/>
                    <w:lang w:val="sv-SE"/>
                  </w:rPr>
                </w:rPrChange>
              </w:rPr>
            </w:pPr>
            <w:r w:rsidRPr="0023722C">
              <w:rPr>
                <w:spacing w:val="-1"/>
                <w:szCs w:val="20"/>
                <w:lang w:val="sv-SE"/>
                <w:rPrChange w:id="2689" w:author="Björn Genfors" w:date="2014-04-01T21:55:00Z">
                  <w:rPr>
                    <w:spacing w:val="-1"/>
                    <w:szCs w:val="20"/>
                  </w:rPr>
                </w:rPrChange>
              </w:rPr>
              <w:t>3 = transverse (tvärläge)</w:t>
            </w:r>
          </w:p>
          <w:p w14:paraId="01EB6385" w14:textId="77777777" w:rsidR="00000D1C" w:rsidRPr="000C61CC" w:rsidRDefault="00000D1C" w:rsidP="008A6494">
            <w:pPr>
              <w:widowControl/>
              <w:spacing w:line="226" w:lineRule="exact"/>
              <w:rPr>
                <w:rFonts w:cs="Times New Roman"/>
                <w:spacing w:val="-1"/>
                <w:sz w:val="20"/>
                <w:szCs w:val="20"/>
                <w:lang w:val="sv-SE"/>
                <w:rPrChange w:id="2690"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0C61CC" w:rsidRDefault="00000D1C" w:rsidP="003A6D72">
            <w:pPr>
              <w:widowControl/>
              <w:spacing w:line="226" w:lineRule="exact"/>
              <w:ind w:left="102"/>
              <w:jc w:val="center"/>
              <w:rPr>
                <w:rFonts w:cs="Times New Roman"/>
                <w:spacing w:val="-1"/>
                <w:sz w:val="20"/>
                <w:szCs w:val="20"/>
                <w:lang w:val="sv-SE"/>
                <w:rPrChange w:id="2691"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0C61CC" w:rsidRDefault="00000D1C" w:rsidP="008A6494">
            <w:pPr>
              <w:widowControl/>
              <w:spacing w:line="229" w:lineRule="exact"/>
              <w:ind w:left="102"/>
              <w:rPr>
                <w:rFonts w:cs="Times New Roman"/>
                <w:sz w:val="20"/>
                <w:szCs w:val="20"/>
                <w:lang w:val="sv-SE"/>
                <w:rPrChange w:id="2692" w:author="Björn Genfors" w:date="2014-03-31T13:17:00Z">
                  <w:rPr>
                    <w:rFonts w:eastAsia="Calibri" w:cs="Times New Roman"/>
                    <w:sz w:val="20"/>
                    <w:szCs w:val="20"/>
                    <w:lang w:val="sv-SE"/>
                  </w:rPr>
                </w:rPrChange>
              </w:rPr>
            </w:pPr>
            <w:r w:rsidRPr="000C61CC">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0C61CC" w:rsidRDefault="00000D1C" w:rsidP="008A6494">
            <w:pPr>
              <w:widowControl/>
              <w:spacing w:line="229" w:lineRule="exact"/>
              <w:ind w:left="102"/>
              <w:rPr>
                <w:rFonts w:cs="Times New Roman"/>
                <w:sz w:val="20"/>
                <w:szCs w:val="20"/>
                <w:lang w:val="sv-SE"/>
                <w:rPrChange w:id="2693" w:author="Björn Genfors" w:date="2014-03-31T13:17:00Z">
                  <w:rPr>
                    <w:rFonts w:eastAsia="Calibri" w:cs="Times New Roman"/>
                    <w:sz w:val="20"/>
                    <w:szCs w:val="20"/>
                    <w:lang w:val="sv-SE"/>
                  </w:rPr>
                </w:rPrChange>
              </w:rPr>
            </w:pPr>
            <w:r w:rsidRPr="000C61CC">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0C61CC" w:rsidRDefault="00000D1C" w:rsidP="008A6494">
            <w:pPr>
              <w:widowControl/>
              <w:spacing w:line="226" w:lineRule="exact"/>
              <w:ind w:left="102"/>
              <w:rPr>
                <w:rFonts w:cs="Times New Roman"/>
                <w:spacing w:val="-1"/>
                <w:sz w:val="20"/>
                <w:szCs w:val="20"/>
                <w:lang w:val="sv-SE"/>
                <w:rPrChange w:id="2694" w:author="Björn Genfors" w:date="2014-03-31T13:17:00Z">
                  <w:rPr>
                    <w:rFonts w:eastAsia="Calibri" w:cs="Times New Roman"/>
                    <w:spacing w:val="-1"/>
                    <w:sz w:val="20"/>
                    <w:szCs w:val="20"/>
                    <w:lang w:val="sv-SE"/>
                  </w:rPr>
                </w:rPrChange>
              </w:rPr>
            </w:pPr>
            <w:r w:rsidRPr="0023722C">
              <w:rPr>
                <w:spacing w:val="-1"/>
                <w:szCs w:val="20"/>
                <w:lang w:val="sv-SE"/>
                <w:rPrChange w:id="2695" w:author="Björn Genfors" w:date="2014-04-01T21:55:00Z">
                  <w:rPr>
                    <w:spacing w:val="-1"/>
                    <w:szCs w:val="20"/>
                  </w:rPr>
                </w:rPrChange>
              </w:rPr>
              <w:t>Föregående fosterdel enligt kodverk:</w:t>
            </w:r>
          </w:p>
          <w:p w14:paraId="1B6407BB" w14:textId="77777777" w:rsidR="00000D1C" w:rsidRPr="000C61CC" w:rsidRDefault="00000D1C" w:rsidP="008A6494">
            <w:pPr>
              <w:widowControl/>
              <w:spacing w:line="226" w:lineRule="exact"/>
              <w:ind w:left="102"/>
              <w:rPr>
                <w:rFonts w:cs="Times New Roman"/>
                <w:spacing w:val="-1"/>
                <w:sz w:val="20"/>
                <w:szCs w:val="20"/>
                <w:lang w:val="sv-SE"/>
                <w:rPrChange w:id="2696" w:author="Björn Genfors" w:date="2014-03-31T13:17:00Z">
                  <w:rPr>
                    <w:rFonts w:eastAsia="Calibri" w:cs="Times New Roman"/>
                    <w:spacing w:val="-1"/>
                    <w:sz w:val="20"/>
                    <w:szCs w:val="20"/>
                    <w:lang w:val="sv-SE"/>
                  </w:rPr>
                </w:rPrChange>
              </w:rPr>
            </w:pPr>
          </w:p>
          <w:p w14:paraId="67894A7A" w14:textId="77777777" w:rsidR="00000D1C" w:rsidRPr="000C61CC" w:rsidRDefault="00000D1C" w:rsidP="008A6494">
            <w:pPr>
              <w:widowControl/>
              <w:spacing w:line="226" w:lineRule="exact"/>
              <w:ind w:left="102"/>
              <w:rPr>
                <w:rFonts w:cs="Times New Roman"/>
                <w:spacing w:val="-1"/>
                <w:sz w:val="20"/>
                <w:szCs w:val="20"/>
                <w:lang w:val="sv-SE"/>
                <w:rPrChange w:id="2697" w:author="Björn Genfors" w:date="2014-03-31T13:17:00Z">
                  <w:rPr>
                    <w:rFonts w:eastAsia="Calibri" w:cs="Times New Roman"/>
                    <w:spacing w:val="-1"/>
                    <w:sz w:val="20"/>
                    <w:szCs w:val="20"/>
                    <w:lang w:val="sv-SE"/>
                  </w:rPr>
                </w:rPrChange>
              </w:rPr>
            </w:pPr>
            <w:r w:rsidRPr="0023722C">
              <w:rPr>
                <w:spacing w:val="-1"/>
                <w:szCs w:val="20"/>
                <w:lang w:val="sv-SE"/>
                <w:rPrChange w:id="2698" w:author="Björn Genfors" w:date="2014-04-01T21:55:00Z">
                  <w:rPr>
                    <w:spacing w:val="-1"/>
                    <w:szCs w:val="20"/>
                  </w:rPr>
                </w:rPrChange>
              </w:rPr>
              <w:t>0= mobile (rörligt),</w:t>
            </w:r>
          </w:p>
          <w:p w14:paraId="18FB1758" w14:textId="77777777" w:rsidR="00000D1C" w:rsidRPr="000C61CC" w:rsidRDefault="00000D1C" w:rsidP="008A6494">
            <w:pPr>
              <w:widowControl/>
              <w:spacing w:line="226" w:lineRule="exact"/>
              <w:ind w:left="102"/>
              <w:rPr>
                <w:rFonts w:cs="Times New Roman"/>
                <w:spacing w:val="-1"/>
                <w:sz w:val="20"/>
                <w:szCs w:val="20"/>
                <w:lang w:val="sv-SE"/>
                <w:rPrChange w:id="2699" w:author="Björn Genfors" w:date="2014-03-31T13:17:00Z">
                  <w:rPr>
                    <w:rFonts w:eastAsia="Calibri" w:cs="Times New Roman"/>
                    <w:spacing w:val="-1"/>
                    <w:sz w:val="20"/>
                    <w:szCs w:val="20"/>
                    <w:lang w:val="sv-SE"/>
                  </w:rPr>
                </w:rPrChange>
              </w:rPr>
            </w:pPr>
            <w:r w:rsidRPr="000C61CC">
              <w:rPr>
                <w:spacing w:val="-1"/>
                <w:szCs w:val="20"/>
              </w:rPr>
              <w:t>1 = movable (ruckbart),</w:t>
            </w:r>
          </w:p>
          <w:p w14:paraId="73BB4975" w14:textId="77777777" w:rsidR="00000D1C" w:rsidRPr="000C61CC" w:rsidRDefault="00000D1C" w:rsidP="008A6494">
            <w:pPr>
              <w:widowControl/>
              <w:spacing w:line="226" w:lineRule="exact"/>
              <w:ind w:left="102"/>
              <w:rPr>
                <w:rFonts w:cs="Times New Roman"/>
                <w:spacing w:val="-1"/>
                <w:sz w:val="20"/>
                <w:szCs w:val="20"/>
                <w:lang w:val="sv-SE"/>
                <w:rPrChange w:id="2700" w:author="Björn Genfors" w:date="2014-03-31T13:17:00Z">
                  <w:rPr>
                    <w:rFonts w:eastAsia="Calibri" w:cs="Times New Roman"/>
                    <w:spacing w:val="-1"/>
                    <w:sz w:val="20"/>
                    <w:szCs w:val="20"/>
                    <w:lang w:val="sv-SE"/>
                  </w:rPr>
                </w:rPrChange>
              </w:rPr>
            </w:pPr>
            <w:r w:rsidRPr="000C61CC">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0C61CC" w:rsidRDefault="00000D1C" w:rsidP="003A6D72">
            <w:pPr>
              <w:widowControl/>
              <w:spacing w:line="226" w:lineRule="exact"/>
              <w:ind w:left="102"/>
              <w:jc w:val="center"/>
              <w:rPr>
                <w:rFonts w:cs="Times New Roman"/>
                <w:spacing w:val="-1"/>
                <w:sz w:val="20"/>
                <w:szCs w:val="20"/>
                <w:lang w:val="sv-SE"/>
                <w:rPrChange w:id="2701"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0498E0E2" w14:textId="77777777" w:rsidTr="00B72356">
        <w:tblPrEx>
          <w:tblW w:w="9640" w:type="dxa"/>
          <w:tblInd w:w="-136" w:type="dxa"/>
          <w:tblLayout w:type="fixed"/>
          <w:tblLook w:val="01E0" w:firstRow="1" w:lastRow="1" w:firstColumn="1" w:lastColumn="1" w:noHBand="0" w:noVBand="0"/>
          <w:tblPrExChange w:id="2702"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2703"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04"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000D1C" w:rsidRPr="000C61CC" w:rsidRDefault="00000D1C" w:rsidP="008A6494">
            <w:pPr>
              <w:widowControl/>
              <w:spacing w:line="229" w:lineRule="exact"/>
              <w:ind w:left="102"/>
              <w:rPr>
                <w:rFonts w:cs="Times New Roman"/>
                <w:sz w:val="20"/>
                <w:szCs w:val="20"/>
                <w:lang w:val="sv-SE"/>
                <w:rPrChange w:id="2705" w:author="Björn Genfors" w:date="2014-03-31T13:17:00Z">
                  <w:rPr>
                    <w:rFonts w:eastAsia="Calibri" w:cs="Times New Roman"/>
                    <w:sz w:val="20"/>
                    <w:szCs w:val="20"/>
                    <w:lang w:val="sv-SE"/>
                  </w:rPr>
                </w:rPrChange>
              </w:rPr>
            </w:pPr>
            <w:r w:rsidRPr="000C61CC">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Change w:id="2706"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000D1C" w:rsidRPr="000C61CC" w:rsidRDefault="00000D1C" w:rsidP="008A6494">
            <w:pPr>
              <w:widowControl/>
              <w:spacing w:line="229" w:lineRule="exact"/>
              <w:ind w:left="102"/>
              <w:rPr>
                <w:rFonts w:cs="Times New Roman"/>
                <w:sz w:val="20"/>
                <w:szCs w:val="20"/>
                <w:lang w:val="sv-SE"/>
                <w:rPrChange w:id="2707"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Change w:id="2708"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000D1C" w:rsidRPr="000C61CC" w:rsidRDefault="00000D1C" w:rsidP="008A6494">
            <w:pPr>
              <w:widowControl/>
              <w:spacing w:line="226" w:lineRule="exact"/>
              <w:ind w:left="102"/>
              <w:rPr>
                <w:rFonts w:cs="Times New Roman"/>
                <w:spacing w:val="-1"/>
                <w:sz w:val="20"/>
                <w:szCs w:val="20"/>
                <w:lang w:val="sv-SE"/>
                <w:rPrChange w:id="2709" w:author="Björn Genfors" w:date="2014-03-31T13:17:00Z">
                  <w:rPr>
                    <w:rFonts w:eastAsia="Calibri" w:cs="Times New Roman"/>
                    <w:spacing w:val="-1"/>
                    <w:sz w:val="20"/>
                    <w:szCs w:val="20"/>
                    <w:lang w:val="sv-SE"/>
                  </w:rPr>
                </w:rPrChange>
              </w:rPr>
            </w:pPr>
            <w:r w:rsidRPr="0023722C">
              <w:rPr>
                <w:spacing w:val="-1"/>
                <w:szCs w:val="20"/>
                <w:lang w:val="sv-SE"/>
                <w:rPrChange w:id="2710" w:author="Björn Genfors" w:date="2014-04-01T21:55: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2711"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000D1C" w:rsidRPr="000C61CC" w:rsidRDefault="00000D1C" w:rsidP="003A6D72">
            <w:pPr>
              <w:widowControl/>
              <w:spacing w:line="226" w:lineRule="exact"/>
              <w:ind w:left="102"/>
              <w:jc w:val="center"/>
              <w:rPr>
                <w:rFonts w:cs="Times New Roman"/>
                <w:spacing w:val="-1"/>
                <w:sz w:val="20"/>
                <w:szCs w:val="20"/>
                <w:lang w:val="sv-SE"/>
                <w:rPrChange w:id="2712"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3533829E" w14:textId="77777777" w:rsidTr="00B72356">
        <w:tblPrEx>
          <w:tblW w:w="9640" w:type="dxa"/>
          <w:tblInd w:w="-136" w:type="dxa"/>
          <w:tblLayout w:type="fixed"/>
          <w:tblLook w:val="01E0" w:firstRow="1" w:lastRow="1" w:firstColumn="1" w:lastColumn="1" w:noHBand="0" w:noVBand="0"/>
          <w:tblPrExChange w:id="2713"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2714"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15"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000D1C" w:rsidRPr="000C61CC" w:rsidRDefault="00000D1C" w:rsidP="008A6494">
            <w:pPr>
              <w:widowControl/>
              <w:spacing w:line="229" w:lineRule="exact"/>
              <w:ind w:left="102"/>
              <w:rPr>
                <w:rFonts w:cs="Times New Roman"/>
                <w:sz w:val="20"/>
                <w:szCs w:val="20"/>
                <w:lang w:val="sv-SE"/>
                <w:rPrChange w:id="2716" w:author="Björn Genfors" w:date="2014-03-31T13:17:00Z">
                  <w:rPr>
                    <w:rFonts w:eastAsia="Calibri" w:cs="Times New Roman"/>
                    <w:sz w:val="20"/>
                    <w:szCs w:val="20"/>
                    <w:lang w:val="sv-SE"/>
                  </w:rPr>
                </w:rPrChange>
              </w:rPr>
            </w:pPr>
            <w:r w:rsidRPr="000C61CC">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Change w:id="2717"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000D1C" w:rsidRPr="000C61CC" w:rsidRDefault="00000D1C" w:rsidP="008A6494">
            <w:pPr>
              <w:widowControl/>
              <w:spacing w:line="229" w:lineRule="exact"/>
              <w:ind w:left="102"/>
              <w:rPr>
                <w:rFonts w:cs="Times New Roman"/>
                <w:sz w:val="20"/>
                <w:szCs w:val="20"/>
                <w:lang w:val="sv-SE"/>
                <w:rPrChange w:id="2718" w:author="Björn Genfors" w:date="2014-03-31T13:17:00Z">
                  <w:rPr>
                    <w:rFonts w:eastAsia="Calibri" w:cs="Times New Roman"/>
                    <w:sz w:val="20"/>
                    <w:szCs w:val="20"/>
                    <w:lang w:val="sv-SE"/>
                  </w:rPr>
                </w:rPrChange>
              </w:rPr>
            </w:pPr>
            <w:r w:rsidRPr="000C61CC">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271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000D1C" w:rsidRPr="000C61CC" w:rsidRDefault="00000D1C" w:rsidP="008A6494">
            <w:pPr>
              <w:widowControl/>
              <w:spacing w:line="226" w:lineRule="exact"/>
              <w:ind w:left="102"/>
              <w:rPr>
                <w:rFonts w:cs="Times New Roman"/>
                <w:spacing w:val="-1"/>
                <w:sz w:val="20"/>
                <w:szCs w:val="20"/>
                <w:lang w:val="sv-SE"/>
                <w:rPrChange w:id="2720" w:author="Björn Genfors" w:date="2014-03-31T13:17:00Z">
                  <w:rPr>
                    <w:rFonts w:eastAsia="Calibri" w:cs="Times New Roman"/>
                    <w:spacing w:val="-1"/>
                    <w:sz w:val="20"/>
                    <w:szCs w:val="20"/>
                    <w:lang w:val="sv-SE"/>
                  </w:rPr>
                </w:rPrChange>
              </w:rPr>
            </w:pPr>
            <w:r w:rsidRPr="0023722C">
              <w:rPr>
                <w:spacing w:val="-1"/>
                <w:szCs w:val="20"/>
                <w:lang w:val="sv-SE"/>
                <w:rPrChange w:id="2721" w:author="Björn Genfors" w:date="2014-04-01T21:55:00Z">
                  <w:rPr>
                    <w:spacing w:val="-1"/>
                    <w:szCs w:val="20"/>
                  </w:rPr>
                </w:rPrChange>
              </w:rPr>
              <w:t>Typ av ledighet enligt kodverk</w:t>
            </w:r>
          </w:p>
          <w:p w14:paraId="5F41E26C" w14:textId="77777777" w:rsidR="00000D1C" w:rsidRPr="000C61CC" w:rsidRDefault="00000D1C" w:rsidP="008A6494">
            <w:pPr>
              <w:widowControl/>
              <w:spacing w:line="226" w:lineRule="exact"/>
              <w:ind w:left="102"/>
              <w:rPr>
                <w:rFonts w:cs="Times New Roman"/>
                <w:spacing w:val="-1"/>
                <w:sz w:val="20"/>
                <w:szCs w:val="20"/>
                <w:lang w:val="sv-SE"/>
                <w:rPrChange w:id="2722" w:author="Björn Genfors" w:date="2014-03-31T13:17:00Z">
                  <w:rPr>
                    <w:rFonts w:eastAsia="Calibri" w:cs="Times New Roman"/>
                    <w:spacing w:val="-1"/>
                    <w:sz w:val="20"/>
                    <w:szCs w:val="20"/>
                    <w:lang w:val="sv-SE"/>
                  </w:rPr>
                </w:rPrChange>
              </w:rPr>
            </w:pPr>
          </w:p>
          <w:p w14:paraId="7D982970" w14:textId="77777777" w:rsidR="00000D1C" w:rsidRPr="000C61CC" w:rsidRDefault="00000D1C" w:rsidP="008A6494">
            <w:pPr>
              <w:widowControl/>
              <w:spacing w:line="226" w:lineRule="exact"/>
              <w:ind w:left="102"/>
              <w:rPr>
                <w:rFonts w:cs="Times New Roman"/>
                <w:spacing w:val="-1"/>
                <w:sz w:val="20"/>
                <w:szCs w:val="20"/>
                <w:lang w:val="sv-SE"/>
                <w:rPrChange w:id="2723" w:author="Björn Genfors" w:date="2014-03-31T13:17:00Z">
                  <w:rPr>
                    <w:rFonts w:eastAsia="Calibri" w:cs="Times New Roman"/>
                    <w:spacing w:val="-1"/>
                    <w:sz w:val="20"/>
                    <w:szCs w:val="20"/>
                    <w:lang w:val="sv-SE"/>
                  </w:rPr>
                </w:rPrChange>
              </w:rPr>
            </w:pPr>
            <w:r w:rsidRPr="0023722C">
              <w:rPr>
                <w:spacing w:val="-1"/>
                <w:szCs w:val="20"/>
                <w:lang w:val="sv-SE"/>
                <w:rPrChange w:id="2724" w:author="Björn Genfors" w:date="2014-04-01T21:55:00Z">
                  <w:rPr>
                    <w:spacing w:val="-1"/>
                    <w:szCs w:val="20"/>
                  </w:rPr>
                </w:rPrChange>
              </w:rPr>
              <w:t>0 = Sjukskrivning,</w:t>
            </w:r>
          </w:p>
          <w:p w14:paraId="517AB695" w14:textId="77777777" w:rsidR="00000D1C" w:rsidRPr="000C61CC" w:rsidRDefault="00000D1C" w:rsidP="008A6494">
            <w:pPr>
              <w:widowControl/>
              <w:spacing w:line="226" w:lineRule="exact"/>
              <w:ind w:left="102"/>
              <w:rPr>
                <w:rFonts w:cs="Times New Roman"/>
                <w:spacing w:val="-1"/>
                <w:sz w:val="20"/>
                <w:szCs w:val="20"/>
                <w:lang w:val="sv-SE"/>
                <w:rPrChange w:id="2725" w:author="Björn Genfors" w:date="2014-03-31T13:17:00Z">
                  <w:rPr>
                    <w:rFonts w:eastAsia="Calibri" w:cs="Times New Roman"/>
                    <w:spacing w:val="-1"/>
                    <w:sz w:val="20"/>
                    <w:szCs w:val="20"/>
                    <w:lang w:val="sv-SE"/>
                  </w:rPr>
                </w:rPrChange>
              </w:rPr>
            </w:pPr>
            <w:r w:rsidRPr="000C61CC">
              <w:rPr>
                <w:spacing w:val="-1"/>
                <w:szCs w:val="20"/>
              </w:rPr>
              <w:t>1 = Havandekapsledighet,</w:t>
            </w:r>
          </w:p>
          <w:p w14:paraId="6BBB4692" w14:textId="77777777" w:rsidR="00000D1C" w:rsidRPr="000C61CC" w:rsidRDefault="00000D1C" w:rsidP="008A6494">
            <w:pPr>
              <w:widowControl/>
              <w:spacing w:line="226" w:lineRule="exact"/>
              <w:ind w:left="102"/>
              <w:rPr>
                <w:rFonts w:cs="Times New Roman"/>
                <w:spacing w:val="-1"/>
                <w:sz w:val="20"/>
                <w:szCs w:val="20"/>
                <w:lang w:val="sv-SE"/>
                <w:rPrChange w:id="2726" w:author="Björn Genfors" w:date="2014-03-31T13:17:00Z">
                  <w:rPr>
                    <w:rFonts w:eastAsia="Calibri" w:cs="Times New Roman"/>
                    <w:spacing w:val="-1"/>
                    <w:sz w:val="20"/>
                    <w:szCs w:val="20"/>
                    <w:lang w:val="sv-SE"/>
                  </w:rPr>
                </w:rPrChange>
              </w:rPr>
            </w:pPr>
            <w:r w:rsidRPr="000C61CC">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2727"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000D1C" w:rsidRPr="000C61CC" w:rsidRDefault="00000D1C" w:rsidP="003A6D72">
            <w:pPr>
              <w:widowControl/>
              <w:spacing w:line="226" w:lineRule="exact"/>
              <w:ind w:left="102"/>
              <w:jc w:val="center"/>
              <w:rPr>
                <w:rFonts w:cs="Times New Roman"/>
                <w:spacing w:val="-1"/>
                <w:sz w:val="20"/>
                <w:szCs w:val="20"/>
                <w:lang w:val="sv-SE"/>
                <w:rPrChange w:id="2728"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0C61CC" w:rsidRDefault="00000D1C" w:rsidP="008A6494">
            <w:pPr>
              <w:widowControl/>
              <w:spacing w:line="229" w:lineRule="exact"/>
              <w:ind w:left="102"/>
              <w:rPr>
                <w:rFonts w:cs="Times New Roman"/>
                <w:sz w:val="20"/>
                <w:szCs w:val="20"/>
                <w:lang w:val="sv-SE"/>
                <w:rPrChange w:id="2729" w:author="Björn Genfors" w:date="2014-03-31T13:17:00Z">
                  <w:rPr>
                    <w:rFonts w:eastAsia="Calibri" w:cs="Times New Roman"/>
                    <w:sz w:val="20"/>
                    <w:szCs w:val="20"/>
                    <w:lang w:val="sv-SE"/>
                  </w:rPr>
                </w:rPrChange>
              </w:rPr>
            </w:pPr>
            <w:r w:rsidRPr="000C61CC">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0C61CC" w:rsidRDefault="00000D1C" w:rsidP="008A6494">
            <w:pPr>
              <w:widowControl/>
              <w:spacing w:line="229" w:lineRule="exact"/>
              <w:ind w:left="102"/>
              <w:rPr>
                <w:rFonts w:cs="Times New Roman"/>
                <w:sz w:val="20"/>
                <w:szCs w:val="20"/>
                <w:lang w:val="sv-SE"/>
                <w:rPrChange w:id="2730"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0C61CC" w:rsidRDefault="00000D1C" w:rsidP="008A6494">
            <w:pPr>
              <w:widowControl/>
              <w:spacing w:line="226" w:lineRule="exact"/>
              <w:ind w:left="102"/>
              <w:rPr>
                <w:rFonts w:cs="Times New Roman"/>
                <w:spacing w:val="-1"/>
                <w:sz w:val="20"/>
                <w:szCs w:val="20"/>
                <w:lang w:val="sv-SE"/>
                <w:rPrChange w:id="2731" w:author="Björn Genfors" w:date="2014-03-31T13:17:00Z">
                  <w:rPr>
                    <w:rFonts w:eastAsia="Calibri" w:cs="Times New Roman"/>
                    <w:spacing w:val="-1"/>
                    <w:sz w:val="20"/>
                    <w:szCs w:val="20"/>
                    <w:lang w:val="sv-SE"/>
                  </w:rPr>
                </w:rPrChange>
              </w:rPr>
            </w:pPr>
            <w:r w:rsidRPr="0023722C">
              <w:rPr>
                <w:spacing w:val="-1"/>
                <w:szCs w:val="20"/>
                <w:lang w:val="sv-SE"/>
                <w:rPrChange w:id="2732" w:author="Björn Genfors" w:date="2014-04-01T21:55:00Z">
                  <w:rPr>
                    <w:spacing w:val="-1"/>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0C61CC" w:rsidRDefault="00000D1C" w:rsidP="003A6D72">
            <w:pPr>
              <w:widowControl/>
              <w:spacing w:line="226" w:lineRule="exact"/>
              <w:ind w:left="102"/>
              <w:jc w:val="center"/>
              <w:rPr>
                <w:rFonts w:cs="Times New Roman"/>
                <w:spacing w:val="-1"/>
                <w:sz w:val="20"/>
                <w:szCs w:val="20"/>
                <w:lang w:val="sv-SE"/>
                <w:rPrChange w:id="2733"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0C61CC" w:rsidRDefault="00000D1C" w:rsidP="008A6494">
            <w:pPr>
              <w:widowControl/>
              <w:spacing w:line="229" w:lineRule="exact"/>
              <w:ind w:left="102"/>
              <w:rPr>
                <w:rFonts w:cs="Times New Roman"/>
                <w:sz w:val="20"/>
                <w:szCs w:val="20"/>
                <w:lang w:val="sv-SE"/>
                <w:rPrChange w:id="2734"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0C61CC" w:rsidRDefault="00000D1C" w:rsidP="008A6494">
            <w:pPr>
              <w:widowControl/>
              <w:spacing w:line="229" w:lineRule="exact"/>
              <w:ind w:left="102"/>
              <w:rPr>
                <w:rFonts w:cs="Times New Roman"/>
                <w:sz w:val="20"/>
                <w:szCs w:val="20"/>
                <w:lang w:val="sv-SE"/>
                <w:rPrChange w:id="2735"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0C61CC" w:rsidRDefault="00000D1C" w:rsidP="008A6494">
            <w:pPr>
              <w:widowControl/>
              <w:spacing w:line="226" w:lineRule="exact"/>
              <w:ind w:left="102"/>
              <w:rPr>
                <w:rFonts w:cs="Times New Roman"/>
                <w:spacing w:val="-1"/>
                <w:sz w:val="20"/>
                <w:szCs w:val="20"/>
                <w:lang w:val="sv-SE"/>
                <w:rPrChange w:id="2736"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0C61CC" w:rsidRDefault="00000D1C" w:rsidP="003A6D72">
            <w:pPr>
              <w:widowControl/>
              <w:spacing w:line="226" w:lineRule="exact"/>
              <w:ind w:left="102"/>
              <w:jc w:val="center"/>
              <w:rPr>
                <w:rFonts w:cs="Times New Roman"/>
                <w:spacing w:val="-1"/>
                <w:sz w:val="20"/>
                <w:szCs w:val="20"/>
                <w:lang w:val="sv-SE"/>
                <w:rPrChange w:id="2737" w:author="Björn Genfors" w:date="2014-03-31T13:17:00Z">
                  <w:rPr>
                    <w:rFonts w:eastAsia="Calibri" w:cs="Times New Roman"/>
                    <w:spacing w:val="-1"/>
                    <w:sz w:val="20"/>
                    <w:szCs w:val="20"/>
                    <w:lang w:val="sv-SE"/>
                  </w:rPr>
                </w:rPrChange>
              </w:rPr>
            </w:pPr>
            <w:r w:rsidRPr="000C61CC">
              <w:rPr>
                <w:spacing w:val="-1"/>
                <w:szCs w:val="20"/>
              </w:rPr>
              <w:t>1..1</w:t>
            </w:r>
          </w:p>
          <w:p w14:paraId="42AEFEEC" w14:textId="77777777" w:rsidR="00000D1C" w:rsidRPr="000C61CC" w:rsidRDefault="00000D1C" w:rsidP="003A6D72">
            <w:pPr>
              <w:widowControl/>
              <w:spacing w:line="226" w:lineRule="exact"/>
              <w:ind w:left="102"/>
              <w:jc w:val="center"/>
              <w:rPr>
                <w:rFonts w:cs="Times New Roman"/>
                <w:spacing w:val="-1"/>
                <w:sz w:val="20"/>
                <w:szCs w:val="20"/>
                <w:lang w:val="sv-SE"/>
                <w:rPrChange w:id="2738" w:author="Björn Genfors" w:date="2014-03-31T13:17:00Z">
                  <w:rPr>
                    <w:rFonts w:eastAsia="Calibri" w:cs="Times New Roman"/>
                    <w:spacing w:val="-1"/>
                    <w:sz w:val="20"/>
                    <w:szCs w:val="20"/>
                    <w:lang w:val="sv-SE"/>
                  </w:rPr>
                </w:rPrChange>
              </w:rPr>
            </w:pPr>
          </w:p>
        </w:tc>
      </w:tr>
      <w:tr w:rsidR="00000D1C" w:rsidRPr="00B72356"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0C61CC" w:rsidRDefault="00000D1C" w:rsidP="008A6494">
            <w:pPr>
              <w:widowControl/>
              <w:spacing w:line="229" w:lineRule="exact"/>
              <w:ind w:left="102"/>
              <w:rPr>
                <w:rFonts w:cs="Times New Roman"/>
                <w:sz w:val="20"/>
                <w:szCs w:val="20"/>
                <w:lang w:val="sv-SE"/>
                <w:rPrChange w:id="2739" w:author="Björn Genfors" w:date="2014-03-31T13:17:00Z">
                  <w:rPr>
                    <w:rFonts w:eastAsia="Calibri" w:cs="Times New Roman"/>
                    <w:sz w:val="20"/>
                    <w:szCs w:val="20"/>
                    <w:lang w:val="sv-SE"/>
                  </w:rPr>
                </w:rPrChange>
              </w:rPr>
            </w:pPr>
            <w:r w:rsidRPr="000C61CC">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0C61CC" w:rsidRDefault="00000D1C" w:rsidP="008A6494">
            <w:pPr>
              <w:widowControl/>
              <w:spacing w:line="229" w:lineRule="exact"/>
              <w:ind w:left="102"/>
              <w:rPr>
                <w:rFonts w:cs="Times New Roman"/>
                <w:sz w:val="20"/>
                <w:szCs w:val="20"/>
                <w:lang w:val="sv-SE"/>
                <w:rPrChange w:id="2740"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0C61CC" w:rsidRDefault="00000D1C" w:rsidP="008A6494">
            <w:pPr>
              <w:widowControl/>
              <w:spacing w:line="226" w:lineRule="exact"/>
              <w:ind w:left="102"/>
              <w:rPr>
                <w:rFonts w:cs="Times New Roman"/>
                <w:spacing w:val="-1"/>
                <w:sz w:val="20"/>
                <w:szCs w:val="20"/>
                <w:lang w:val="sv-SE"/>
                <w:rPrChange w:id="2741" w:author="Björn Genfors" w:date="2014-03-31T13:17:00Z">
                  <w:rPr>
                    <w:rFonts w:eastAsia="Calibri" w:cs="Times New Roman"/>
                    <w:spacing w:val="-1"/>
                    <w:sz w:val="20"/>
                    <w:szCs w:val="20"/>
                    <w:lang w:val="sv-SE"/>
                  </w:rPr>
                </w:rPrChange>
              </w:rPr>
            </w:pPr>
            <w:r w:rsidRPr="000C61CC">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0C61CC" w:rsidRDefault="00000D1C" w:rsidP="003A6D72">
            <w:pPr>
              <w:widowControl/>
              <w:spacing w:line="226" w:lineRule="exact"/>
              <w:ind w:left="102"/>
              <w:jc w:val="center"/>
              <w:rPr>
                <w:rFonts w:cs="Times New Roman"/>
                <w:spacing w:val="-1"/>
                <w:sz w:val="20"/>
                <w:szCs w:val="20"/>
                <w:lang w:val="sv-SE"/>
                <w:rPrChange w:id="2742"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0C61CC" w:rsidRDefault="00000D1C" w:rsidP="008A6494">
            <w:pPr>
              <w:widowControl/>
              <w:spacing w:line="229" w:lineRule="exact"/>
              <w:ind w:left="102"/>
              <w:rPr>
                <w:rFonts w:cs="Times New Roman"/>
                <w:b/>
                <w:i/>
                <w:sz w:val="20"/>
                <w:szCs w:val="20"/>
                <w:lang w:val="sv-SE"/>
                <w:rPrChange w:id="2743" w:author="Björn Genfors" w:date="2014-03-31T13:17:00Z">
                  <w:rPr>
                    <w:rFonts w:eastAsia="Calibri" w:cs="Times New Roman"/>
                    <w:b/>
                    <w:i/>
                    <w:sz w:val="20"/>
                    <w:szCs w:val="20"/>
                    <w:lang w:val="sv-SE"/>
                  </w:rPr>
                </w:rPrChange>
              </w:rPr>
            </w:pPr>
            <w:r w:rsidRPr="000C61CC">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0C61CC" w:rsidRDefault="00000D1C" w:rsidP="008A6494">
            <w:pPr>
              <w:widowControl/>
              <w:spacing w:line="229" w:lineRule="exact"/>
              <w:ind w:left="102"/>
              <w:rPr>
                <w:rFonts w:cs="Times New Roman"/>
                <w:i/>
                <w:sz w:val="20"/>
                <w:szCs w:val="20"/>
                <w:lang w:val="sv-SE"/>
                <w:rPrChange w:id="2744" w:author="Björn Genfors" w:date="2014-03-31T13:17:00Z">
                  <w:rPr>
                    <w:rFonts w:eastAsia="Calibri" w:cs="Times New Roman"/>
                    <w:i/>
                    <w:sz w:val="20"/>
                    <w:szCs w:val="20"/>
                    <w:lang w:val="sv-SE"/>
                  </w:rPr>
                </w:rPrChange>
              </w:rPr>
            </w:pPr>
            <w:r w:rsidRPr="000C61CC">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0C61CC" w:rsidRDefault="00000D1C" w:rsidP="008A6494">
            <w:pPr>
              <w:widowControl/>
              <w:spacing w:line="226" w:lineRule="exact"/>
              <w:ind w:left="102"/>
              <w:rPr>
                <w:rFonts w:cs="Times New Roman"/>
                <w:i/>
                <w:spacing w:val="-1"/>
                <w:sz w:val="20"/>
                <w:szCs w:val="20"/>
                <w:lang w:val="sv-SE"/>
                <w:rPrChange w:id="2745" w:author="Björn Genfors" w:date="2014-03-31T13:17:00Z">
                  <w:rPr>
                    <w:rFonts w:eastAsia="Calibri" w:cs="Times New Roman"/>
                    <w:i/>
                    <w:spacing w:val="-1"/>
                    <w:sz w:val="20"/>
                    <w:szCs w:val="20"/>
                    <w:lang w:val="sv-SE"/>
                  </w:rPr>
                </w:rPrChange>
              </w:rPr>
            </w:pPr>
            <w:r w:rsidRPr="000C61CC">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0C61CC" w:rsidRDefault="00000D1C" w:rsidP="003A6D72">
            <w:pPr>
              <w:widowControl/>
              <w:spacing w:line="226" w:lineRule="exact"/>
              <w:ind w:left="102"/>
              <w:jc w:val="center"/>
              <w:rPr>
                <w:rFonts w:cs="Times New Roman"/>
                <w:i/>
                <w:spacing w:val="-1"/>
                <w:sz w:val="20"/>
                <w:szCs w:val="20"/>
                <w:lang w:val="sv-SE"/>
                <w:rPrChange w:id="2746" w:author="Björn Genfors" w:date="2014-03-31T13:17:00Z">
                  <w:rPr>
                    <w:rFonts w:eastAsia="Calibri" w:cs="Times New Roman"/>
                    <w:i/>
                    <w:spacing w:val="-1"/>
                    <w:sz w:val="20"/>
                    <w:szCs w:val="20"/>
                    <w:lang w:val="sv-SE"/>
                  </w:rPr>
                </w:rPrChange>
              </w:rPr>
            </w:pPr>
            <w:r w:rsidRPr="000C61CC">
              <w:rPr>
                <w:i/>
                <w:spacing w:val="-1"/>
                <w:szCs w:val="20"/>
              </w:rPr>
              <w:t>0..1</w:t>
            </w:r>
          </w:p>
        </w:tc>
      </w:tr>
      <w:tr w:rsidR="00000D1C" w:rsidRPr="00B72356"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0C61CC" w:rsidRDefault="00000D1C" w:rsidP="008A6494">
            <w:pPr>
              <w:widowControl/>
              <w:spacing w:line="229" w:lineRule="exact"/>
              <w:ind w:left="102"/>
              <w:rPr>
                <w:rFonts w:cs="Times New Roman"/>
                <w:sz w:val="20"/>
                <w:szCs w:val="20"/>
                <w:lang w:val="sv-SE"/>
                <w:rPrChange w:id="2747" w:author="Björn Genfors" w:date="2014-03-31T13:17:00Z">
                  <w:rPr>
                    <w:rFonts w:eastAsia="Calibri" w:cs="Times New Roman"/>
                    <w:sz w:val="20"/>
                    <w:szCs w:val="20"/>
                    <w:lang w:val="sv-SE"/>
                  </w:rPr>
                </w:rPrChange>
              </w:rPr>
            </w:pPr>
            <w:r w:rsidRPr="000C61CC">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0C61CC" w:rsidRDefault="00000D1C" w:rsidP="008A6494">
            <w:pPr>
              <w:widowControl/>
              <w:spacing w:line="229" w:lineRule="exact"/>
              <w:ind w:left="102"/>
              <w:rPr>
                <w:rFonts w:cs="Times New Roman"/>
                <w:sz w:val="20"/>
                <w:szCs w:val="20"/>
                <w:lang w:val="sv-SE"/>
                <w:rPrChange w:id="2748" w:author="Björn Genfors" w:date="2014-03-31T13:17:00Z">
                  <w:rPr>
                    <w:rFonts w:eastAsia="Calibri" w:cs="Times New Roman"/>
                    <w:sz w:val="20"/>
                    <w:szCs w:val="20"/>
                    <w:lang w:val="sv-SE"/>
                  </w:rPr>
                </w:rPrChange>
              </w:rPr>
            </w:pPr>
            <w:r w:rsidRPr="000C61CC">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0C61CC" w:rsidRDefault="00000D1C" w:rsidP="008A6494">
            <w:pPr>
              <w:widowControl/>
              <w:spacing w:line="226" w:lineRule="exact"/>
              <w:ind w:left="102"/>
              <w:rPr>
                <w:rFonts w:cs="Times New Roman"/>
                <w:spacing w:val="-1"/>
                <w:sz w:val="20"/>
                <w:szCs w:val="20"/>
                <w:lang w:val="sv-SE"/>
                <w:rPrChange w:id="2749" w:author="Björn Genfors" w:date="2014-03-31T13:17:00Z">
                  <w:rPr>
                    <w:rFonts w:eastAsia="Calibri" w:cs="Times New Roman"/>
                    <w:spacing w:val="-1"/>
                    <w:sz w:val="20"/>
                    <w:szCs w:val="20"/>
                    <w:lang w:val="sv-SE"/>
                  </w:rPr>
                </w:rPrChange>
              </w:rPr>
            </w:pPr>
            <w:r w:rsidRPr="000C61CC">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0C61CC" w:rsidRDefault="00000D1C" w:rsidP="003A6D72">
            <w:pPr>
              <w:widowControl/>
              <w:spacing w:line="226" w:lineRule="exact"/>
              <w:ind w:left="102"/>
              <w:jc w:val="center"/>
              <w:rPr>
                <w:rFonts w:cs="Times New Roman"/>
                <w:spacing w:val="-1"/>
                <w:sz w:val="20"/>
                <w:szCs w:val="20"/>
                <w:lang w:val="sv-SE"/>
                <w:rPrChange w:id="2750"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0C61CC" w:rsidRDefault="00000D1C" w:rsidP="008A6494">
            <w:pPr>
              <w:widowControl/>
              <w:spacing w:line="229" w:lineRule="exact"/>
              <w:ind w:left="102"/>
              <w:rPr>
                <w:rFonts w:cs="Times New Roman"/>
                <w:sz w:val="20"/>
                <w:szCs w:val="20"/>
                <w:lang w:val="sv-SE"/>
                <w:rPrChange w:id="2751" w:author="Björn Genfors" w:date="2014-03-31T13:17:00Z">
                  <w:rPr>
                    <w:rFonts w:eastAsia="Calibri" w:cs="Times New Roman"/>
                    <w:sz w:val="20"/>
                    <w:szCs w:val="20"/>
                    <w:lang w:val="sv-SE"/>
                  </w:rPr>
                </w:rPrChange>
              </w:rPr>
            </w:pPr>
            <w:r w:rsidRPr="000C61CC">
              <w:rPr>
                <w:szCs w:val="20"/>
              </w:rPr>
              <w:t>../../../../breastfeeding</w:t>
            </w:r>
          </w:p>
          <w:p w14:paraId="33D18339" w14:textId="77777777" w:rsidR="00000D1C" w:rsidRPr="000C61CC" w:rsidRDefault="00000D1C" w:rsidP="008A6494">
            <w:pPr>
              <w:widowControl/>
              <w:spacing w:line="229" w:lineRule="exact"/>
              <w:ind w:left="102"/>
              <w:rPr>
                <w:rFonts w:cs="Times New Roman"/>
                <w:sz w:val="20"/>
                <w:szCs w:val="20"/>
                <w:lang w:val="sv-SE"/>
                <w:rPrChange w:id="2752"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0C61CC" w:rsidRDefault="00000D1C" w:rsidP="008A6494">
            <w:pPr>
              <w:widowControl/>
              <w:spacing w:line="229" w:lineRule="exact"/>
              <w:ind w:left="102"/>
              <w:rPr>
                <w:rFonts w:cs="Times New Roman"/>
                <w:sz w:val="20"/>
                <w:szCs w:val="20"/>
                <w:lang w:val="sv-SE"/>
                <w:rPrChange w:id="2753"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0C61CC" w:rsidRDefault="00000D1C" w:rsidP="008A6494">
            <w:pPr>
              <w:widowControl/>
              <w:spacing w:line="226" w:lineRule="exact"/>
              <w:ind w:left="102"/>
              <w:rPr>
                <w:rFonts w:cs="Times New Roman"/>
                <w:spacing w:val="-1"/>
                <w:sz w:val="20"/>
                <w:szCs w:val="20"/>
                <w:lang w:val="sv-SE"/>
                <w:rPrChange w:id="2754" w:author="Björn Genfors" w:date="2014-03-31T13:17:00Z">
                  <w:rPr>
                    <w:rFonts w:eastAsia="Calibri" w:cs="Times New Roman"/>
                    <w:spacing w:val="-1"/>
                    <w:sz w:val="20"/>
                    <w:szCs w:val="20"/>
                    <w:lang w:val="sv-SE"/>
                  </w:rPr>
                </w:rPrChange>
              </w:rPr>
            </w:pPr>
            <w:r w:rsidRPr="000C61CC">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0C61CC" w:rsidRDefault="00000D1C" w:rsidP="003A6D72">
            <w:pPr>
              <w:widowControl/>
              <w:spacing w:line="226" w:lineRule="exact"/>
              <w:ind w:left="102"/>
              <w:jc w:val="center"/>
              <w:rPr>
                <w:rFonts w:cs="Times New Roman"/>
                <w:spacing w:val="-1"/>
                <w:sz w:val="20"/>
                <w:szCs w:val="20"/>
                <w:lang w:val="sv-SE"/>
                <w:rPrChange w:id="275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0C61CC" w:rsidRDefault="00000D1C" w:rsidP="008A6494">
            <w:pPr>
              <w:widowControl/>
              <w:spacing w:line="229" w:lineRule="exact"/>
              <w:ind w:left="102"/>
              <w:rPr>
                <w:rFonts w:cs="Times New Roman"/>
                <w:sz w:val="20"/>
                <w:szCs w:val="20"/>
                <w:lang w:val="sv-SE"/>
                <w:rPrChange w:id="2756" w:author="Björn Genfors" w:date="2014-03-31T13:17:00Z">
                  <w:rPr>
                    <w:rFonts w:eastAsia="Calibri" w:cs="Times New Roman"/>
                    <w:sz w:val="20"/>
                    <w:szCs w:val="20"/>
                    <w:lang w:val="sv-SE"/>
                  </w:rPr>
                </w:rPrChange>
              </w:rPr>
            </w:pPr>
            <w:r w:rsidRPr="000C61CC">
              <w:rPr>
                <w:szCs w:val="20"/>
              </w:rPr>
              <w:t>../../../../bloodPressureSystolic</w:t>
            </w:r>
          </w:p>
          <w:p w14:paraId="53A2257F" w14:textId="77777777" w:rsidR="00000D1C" w:rsidRPr="000C61CC" w:rsidRDefault="00000D1C" w:rsidP="008A6494">
            <w:pPr>
              <w:widowControl/>
              <w:spacing w:line="229" w:lineRule="exact"/>
              <w:ind w:left="102"/>
              <w:rPr>
                <w:rFonts w:cs="Times New Roman"/>
                <w:sz w:val="20"/>
                <w:szCs w:val="20"/>
                <w:lang w:val="sv-SE"/>
                <w:rPrChange w:id="2757"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0C61CC" w:rsidRDefault="00000D1C" w:rsidP="008A6494">
            <w:pPr>
              <w:widowControl/>
              <w:spacing w:line="229" w:lineRule="exact"/>
              <w:ind w:left="102"/>
              <w:rPr>
                <w:rFonts w:cs="Times New Roman"/>
                <w:sz w:val="20"/>
                <w:szCs w:val="20"/>
                <w:lang w:val="sv-SE"/>
                <w:rPrChange w:id="2758"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0C61CC" w:rsidRDefault="00000D1C" w:rsidP="008A6494">
            <w:pPr>
              <w:widowControl/>
              <w:spacing w:line="226" w:lineRule="exact"/>
              <w:ind w:left="102"/>
              <w:rPr>
                <w:rFonts w:cs="Times New Roman"/>
                <w:spacing w:val="-1"/>
                <w:sz w:val="20"/>
                <w:szCs w:val="20"/>
                <w:lang w:val="sv-SE"/>
                <w:rPrChange w:id="2759"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0C61CC" w:rsidRDefault="00000D1C" w:rsidP="003A6D72">
            <w:pPr>
              <w:widowControl/>
              <w:spacing w:line="226" w:lineRule="exact"/>
              <w:ind w:left="102"/>
              <w:jc w:val="center"/>
              <w:rPr>
                <w:rFonts w:cs="Times New Roman"/>
                <w:spacing w:val="-1"/>
                <w:sz w:val="20"/>
                <w:szCs w:val="20"/>
                <w:lang w:val="sv-SE"/>
                <w:rPrChange w:id="2760"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0C61CC" w:rsidRDefault="00000D1C" w:rsidP="008A6494">
            <w:pPr>
              <w:widowControl/>
              <w:spacing w:line="229" w:lineRule="exact"/>
              <w:ind w:left="102"/>
              <w:rPr>
                <w:rFonts w:cs="Times New Roman"/>
                <w:sz w:val="20"/>
                <w:szCs w:val="20"/>
                <w:lang w:val="sv-SE"/>
                <w:rPrChange w:id="2761"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0C61CC" w:rsidRDefault="00000D1C" w:rsidP="008A6494">
            <w:pPr>
              <w:widowControl/>
              <w:spacing w:line="229" w:lineRule="exact"/>
              <w:ind w:left="102"/>
              <w:rPr>
                <w:rFonts w:cs="Times New Roman"/>
                <w:sz w:val="20"/>
                <w:szCs w:val="20"/>
                <w:lang w:val="sv-SE"/>
                <w:rPrChange w:id="2762"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0C61CC" w:rsidRDefault="00000D1C" w:rsidP="008A6494">
            <w:pPr>
              <w:widowControl/>
              <w:spacing w:line="226" w:lineRule="exact"/>
              <w:ind w:left="102"/>
              <w:rPr>
                <w:rFonts w:cs="Times New Roman"/>
                <w:spacing w:val="-1"/>
                <w:sz w:val="20"/>
                <w:szCs w:val="20"/>
                <w:lang w:val="sv-SE"/>
                <w:rPrChange w:id="2763"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0C61CC" w:rsidRDefault="00000D1C" w:rsidP="003A6D72">
            <w:pPr>
              <w:widowControl/>
              <w:spacing w:line="226" w:lineRule="exact"/>
              <w:ind w:left="102"/>
              <w:jc w:val="center"/>
              <w:rPr>
                <w:rFonts w:cs="Times New Roman"/>
                <w:spacing w:val="-1"/>
                <w:sz w:val="20"/>
                <w:szCs w:val="20"/>
                <w:lang w:val="sv-SE"/>
                <w:rPrChange w:id="2764"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0C61CC" w:rsidRDefault="00000D1C" w:rsidP="008A6494">
            <w:pPr>
              <w:widowControl/>
              <w:spacing w:line="229" w:lineRule="exact"/>
              <w:ind w:left="102"/>
              <w:rPr>
                <w:rFonts w:cs="Times New Roman"/>
                <w:sz w:val="20"/>
                <w:szCs w:val="20"/>
                <w:lang w:val="sv-SE"/>
                <w:rPrChange w:id="2765"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0C61CC" w:rsidRDefault="00000D1C" w:rsidP="008A6494">
            <w:pPr>
              <w:widowControl/>
              <w:spacing w:line="229" w:lineRule="exact"/>
              <w:ind w:left="102"/>
              <w:rPr>
                <w:rFonts w:cs="Times New Roman"/>
                <w:sz w:val="20"/>
                <w:szCs w:val="20"/>
                <w:lang w:val="sv-SE"/>
                <w:rPrChange w:id="2766"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0C61CC" w:rsidRDefault="00000D1C" w:rsidP="008A6494">
            <w:pPr>
              <w:widowControl/>
              <w:spacing w:line="226" w:lineRule="exact"/>
              <w:ind w:left="102"/>
              <w:rPr>
                <w:rFonts w:cs="Times New Roman"/>
                <w:spacing w:val="-1"/>
                <w:sz w:val="20"/>
                <w:szCs w:val="20"/>
                <w:lang w:val="sv-SE"/>
                <w:rPrChange w:id="2767" w:author="Björn Genfors" w:date="2014-03-31T13:17:00Z">
                  <w:rPr>
                    <w:rFonts w:eastAsia="Calibri" w:cs="Times New Roman"/>
                    <w:spacing w:val="-1"/>
                    <w:sz w:val="20"/>
                    <w:szCs w:val="20"/>
                    <w:lang w:val="sv-SE"/>
                  </w:rPr>
                </w:rPrChange>
              </w:rPr>
            </w:pPr>
            <w:r w:rsidRPr="0023722C">
              <w:rPr>
                <w:spacing w:val="-1"/>
                <w:szCs w:val="20"/>
                <w:lang w:val="sv-SE"/>
                <w:rPrChange w:id="2768" w:author="Björn Genfors" w:date="2014-04-01T21:55:00Z">
                  <w:rPr>
                    <w:spacing w:val="-1"/>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0C61CC" w:rsidRDefault="00000D1C" w:rsidP="003A6D72">
            <w:pPr>
              <w:widowControl/>
              <w:spacing w:line="226" w:lineRule="exact"/>
              <w:ind w:left="102"/>
              <w:jc w:val="center"/>
              <w:rPr>
                <w:rFonts w:cs="Times New Roman"/>
                <w:spacing w:val="-1"/>
                <w:sz w:val="20"/>
                <w:szCs w:val="20"/>
                <w:lang w:val="sv-SE"/>
                <w:rPrChange w:id="2769"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0C61CC" w:rsidRDefault="00000D1C" w:rsidP="008A6494">
            <w:pPr>
              <w:widowControl/>
              <w:spacing w:line="229" w:lineRule="exact"/>
              <w:ind w:left="102"/>
              <w:rPr>
                <w:rFonts w:cs="Times New Roman"/>
                <w:sz w:val="20"/>
                <w:szCs w:val="20"/>
                <w:lang w:val="sv-SE"/>
                <w:rPrChange w:id="2770" w:author="Björn Genfors" w:date="2014-03-31T13:17:00Z">
                  <w:rPr>
                    <w:rFonts w:eastAsia="Calibri" w:cs="Times New Roman"/>
                    <w:sz w:val="20"/>
                    <w:szCs w:val="20"/>
                    <w:lang w:val="sv-SE"/>
                  </w:rPr>
                </w:rPrChange>
              </w:rPr>
            </w:pPr>
            <w:r w:rsidRPr="000C61CC">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0C61CC" w:rsidRDefault="00000D1C" w:rsidP="008A6494">
            <w:pPr>
              <w:widowControl/>
              <w:spacing w:line="229" w:lineRule="exact"/>
              <w:ind w:left="102"/>
              <w:rPr>
                <w:rFonts w:cs="Times New Roman"/>
                <w:sz w:val="20"/>
                <w:szCs w:val="20"/>
                <w:lang w:val="sv-SE"/>
                <w:rPrChange w:id="2771"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0C61CC" w:rsidRDefault="00000D1C" w:rsidP="008A6494">
            <w:pPr>
              <w:widowControl/>
              <w:spacing w:line="226" w:lineRule="exact"/>
              <w:ind w:left="102"/>
              <w:rPr>
                <w:rFonts w:cs="Times New Roman"/>
                <w:spacing w:val="-1"/>
                <w:sz w:val="20"/>
                <w:szCs w:val="20"/>
                <w:lang w:val="sv-SE"/>
                <w:rPrChange w:id="2772" w:author="Björn Genfors" w:date="2014-03-31T13:17:00Z">
                  <w:rPr>
                    <w:rFonts w:eastAsia="Calibri" w:cs="Times New Roman"/>
                    <w:spacing w:val="-1"/>
                    <w:sz w:val="20"/>
                    <w:szCs w:val="20"/>
                    <w:lang w:val="sv-SE"/>
                  </w:rPr>
                </w:rPrChange>
              </w:rPr>
            </w:pPr>
            <w:r w:rsidRPr="0023722C">
              <w:rPr>
                <w:spacing w:val="-1"/>
                <w:szCs w:val="20"/>
                <w:lang w:val="sv-SE"/>
                <w:rPrChange w:id="2773" w:author="Björn Genfors" w:date="2014-04-01T21:55:00Z">
                  <w:rPr>
                    <w:spacing w:val="-1"/>
                    <w:szCs w:val="20"/>
                  </w:rPr>
                </w:rPrChange>
              </w:rPr>
              <w:t xml:space="preserve">Sår/bristningar/klipp utan anmärkning </w:t>
            </w:r>
            <w:r w:rsidRPr="0023722C">
              <w:rPr>
                <w:szCs w:val="20"/>
                <w:lang w:val="sv-SE"/>
                <w:rPrChange w:id="2774" w:author="Björn Genfors" w:date="2014-04-01T21:55: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0C61CC" w:rsidRDefault="00000D1C" w:rsidP="003A6D72">
            <w:pPr>
              <w:widowControl/>
              <w:spacing w:line="226" w:lineRule="exact"/>
              <w:ind w:left="102"/>
              <w:jc w:val="center"/>
              <w:rPr>
                <w:rFonts w:cs="Times New Roman"/>
                <w:spacing w:val="-1"/>
                <w:sz w:val="20"/>
                <w:szCs w:val="20"/>
                <w:lang w:val="sv-SE"/>
                <w:rPrChange w:id="277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0C61CC" w:rsidRDefault="00000D1C" w:rsidP="008A6494">
            <w:pPr>
              <w:widowControl/>
              <w:spacing w:line="229" w:lineRule="exact"/>
              <w:ind w:left="102"/>
              <w:rPr>
                <w:rFonts w:cs="Times New Roman"/>
                <w:sz w:val="20"/>
                <w:szCs w:val="20"/>
                <w:lang w:val="sv-SE"/>
                <w:rPrChange w:id="2776" w:author="Björn Genfors" w:date="2014-03-31T13:17:00Z">
                  <w:rPr>
                    <w:rFonts w:eastAsia="Calibri" w:cs="Times New Roman"/>
                    <w:sz w:val="20"/>
                    <w:szCs w:val="20"/>
                    <w:lang w:val="sv-SE"/>
                  </w:rPr>
                </w:rPrChange>
              </w:rPr>
            </w:pPr>
            <w:r w:rsidRPr="000C61CC">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0C61CC" w:rsidRDefault="00000D1C" w:rsidP="008A6494">
            <w:pPr>
              <w:widowControl/>
              <w:spacing w:line="229" w:lineRule="exact"/>
              <w:ind w:left="102"/>
              <w:rPr>
                <w:rFonts w:cs="Times New Roman"/>
                <w:sz w:val="20"/>
                <w:szCs w:val="20"/>
                <w:lang w:val="sv-SE"/>
                <w:rPrChange w:id="2777"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0C61CC" w:rsidRDefault="00000D1C" w:rsidP="008A6494">
            <w:pPr>
              <w:widowControl/>
              <w:spacing w:line="226" w:lineRule="exact"/>
              <w:ind w:left="102"/>
              <w:rPr>
                <w:rFonts w:cs="Times New Roman"/>
                <w:spacing w:val="-1"/>
                <w:sz w:val="20"/>
                <w:szCs w:val="20"/>
                <w:lang w:val="sv-SE"/>
                <w:rPrChange w:id="2778" w:author="Björn Genfors" w:date="2014-03-31T13:17:00Z">
                  <w:rPr>
                    <w:rFonts w:eastAsia="Calibri" w:cs="Times New Roman"/>
                    <w:spacing w:val="-1"/>
                    <w:sz w:val="20"/>
                    <w:szCs w:val="20"/>
                    <w:lang w:val="sv-SE"/>
                  </w:rPr>
                </w:rPrChange>
              </w:rPr>
            </w:pPr>
            <w:r w:rsidRPr="000C61CC">
              <w:rPr>
                <w:spacing w:val="-1"/>
                <w:szCs w:val="20"/>
              </w:rPr>
              <w:t xml:space="preserve">Suturer borttagna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0C61CC" w:rsidRDefault="00000D1C" w:rsidP="003A6D72">
            <w:pPr>
              <w:widowControl/>
              <w:spacing w:line="226" w:lineRule="exact"/>
              <w:ind w:left="102"/>
              <w:jc w:val="center"/>
              <w:rPr>
                <w:rFonts w:cs="Times New Roman"/>
                <w:spacing w:val="-1"/>
                <w:sz w:val="20"/>
                <w:szCs w:val="20"/>
                <w:lang w:val="sv-SE"/>
                <w:rPrChange w:id="2779"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0C61CC" w:rsidRDefault="00000D1C" w:rsidP="008A6494">
            <w:pPr>
              <w:widowControl/>
              <w:spacing w:line="229" w:lineRule="exact"/>
              <w:ind w:left="102"/>
              <w:rPr>
                <w:rFonts w:cs="Times New Roman"/>
                <w:sz w:val="20"/>
                <w:szCs w:val="20"/>
                <w:lang w:val="sv-SE"/>
                <w:rPrChange w:id="2780" w:author="Björn Genfors" w:date="2014-03-31T13:17:00Z">
                  <w:rPr>
                    <w:rFonts w:eastAsia="Calibri" w:cs="Times New Roman"/>
                    <w:sz w:val="20"/>
                    <w:szCs w:val="20"/>
                    <w:lang w:val="sv-SE"/>
                  </w:rPr>
                </w:rPrChange>
              </w:rPr>
            </w:pPr>
            <w:r w:rsidRPr="000C61CC">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0C61CC" w:rsidRDefault="00000D1C" w:rsidP="008A6494">
            <w:pPr>
              <w:widowControl/>
              <w:spacing w:line="229" w:lineRule="exact"/>
              <w:ind w:left="102"/>
              <w:rPr>
                <w:rFonts w:cs="Times New Roman"/>
                <w:sz w:val="20"/>
                <w:szCs w:val="20"/>
                <w:lang w:val="sv-SE"/>
                <w:rPrChange w:id="2781"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0C61CC" w:rsidRDefault="00000D1C" w:rsidP="008A6494">
            <w:pPr>
              <w:widowControl/>
              <w:spacing w:line="226" w:lineRule="exact"/>
              <w:ind w:left="102"/>
              <w:rPr>
                <w:rFonts w:cs="Times New Roman"/>
                <w:spacing w:val="-1"/>
                <w:sz w:val="20"/>
                <w:szCs w:val="20"/>
                <w:lang w:val="sv-SE"/>
                <w:rPrChange w:id="2782" w:author="Björn Genfors" w:date="2014-03-31T13:17:00Z">
                  <w:rPr>
                    <w:rFonts w:eastAsia="Calibri" w:cs="Times New Roman"/>
                    <w:spacing w:val="-1"/>
                    <w:sz w:val="20"/>
                    <w:szCs w:val="20"/>
                    <w:lang w:val="sv-SE"/>
                  </w:rPr>
                </w:rPrChange>
              </w:rPr>
            </w:pPr>
            <w:r w:rsidRPr="0023722C">
              <w:rPr>
                <w:spacing w:val="-1"/>
                <w:szCs w:val="20"/>
                <w:lang w:val="sv-SE"/>
                <w:rPrChange w:id="2783" w:author="Björn Genfors" w:date="2014-04-01T21:55:00Z">
                  <w:rPr>
                    <w:spacing w:val="-1"/>
                    <w:szCs w:val="20"/>
                  </w:rPr>
                </w:rPrChange>
              </w:rPr>
              <w:t xml:space="preserve">Bäckenbotten utan anmärkning </w:t>
            </w:r>
            <w:r w:rsidRPr="0023722C">
              <w:rPr>
                <w:szCs w:val="20"/>
                <w:lang w:val="sv-SE"/>
                <w:rPrChange w:id="2784" w:author="Björn Genfors" w:date="2014-04-01T21:55: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0C61CC" w:rsidRDefault="00000D1C" w:rsidP="003A6D72">
            <w:pPr>
              <w:widowControl/>
              <w:spacing w:line="226" w:lineRule="exact"/>
              <w:ind w:left="102"/>
              <w:jc w:val="center"/>
              <w:rPr>
                <w:rFonts w:cs="Times New Roman"/>
                <w:spacing w:val="-1"/>
                <w:sz w:val="20"/>
                <w:szCs w:val="20"/>
                <w:lang w:val="sv-SE"/>
                <w:rPrChange w:id="278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0C61CC" w:rsidRDefault="00000D1C" w:rsidP="008A6494">
            <w:pPr>
              <w:widowControl/>
              <w:spacing w:line="229" w:lineRule="exact"/>
              <w:ind w:left="102"/>
              <w:rPr>
                <w:rFonts w:cs="Times New Roman"/>
                <w:sz w:val="20"/>
                <w:szCs w:val="20"/>
                <w:lang w:val="sv-SE"/>
                <w:rPrChange w:id="2786" w:author="Björn Genfors" w:date="2014-03-31T13:17:00Z">
                  <w:rPr>
                    <w:rFonts w:eastAsia="Calibri" w:cs="Times New Roman"/>
                    <w:sz w:val="20"/>
                    <w:szCs w:val="20"/>
                    <w:lang w:val="sv-SE"/>
                  </w:rPr>
                </w:rPrChange>
              </w:rPr>
            </w:pPr>
            <w:r w:rsidRPr="000C61CC">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0C61CC" w:rsidRDefault="00000D1C" w:rsidP="008A6494">
            <w:pPr>
              <w:widowControl/>
              <w:spacing w:line="226" w:lineRule="exact"/>
              <w:ind w:left="102"/>
              <w:rPr>
                <w:rFonts w:cs="Times New Roman"/>
                <w:sz w:val="20"/>
                <w:szCs w:val="20"/>
                <w:lang w:val="sv-SE"/>
                <w:rPrChange w:id="2787"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0C61CC" w:rsidRDefault="00000D1C" w:rsidP="008A6494">
            <w:pPr>
              <w:widowControl/>
              <w:spacing w:line="226" w:lineRule="exact"/>
              <w:ind w:left="102"/>
              <w:rPr>
                <w:rFonts w:cs="Times New Roman"/>
                <w:spacing w:val="-1"/>
                <w:sz w:val="20"/>
                <w:szCs w:val="20"/>
                <w:lang w:val="sv-SE"/>
                <w:rPrChange w:id="2788" w:author="Björn Genfors" w:date="2014-03-31T13:17:00Z">
                  <w:rPr>
                    <w:rFonts w:eastAsia="Calibri" w:cs="Times New Roman"/>
                    <w:spacing w:val="-1"/>
                    <w:sz w:val="20"/>
                    <w:szCs w:val="20"/>
                    <w:lang w:val="sv-SE"/>
                  </w:rPr>
                </w:rPrChange>
              </w:rPr>
            </w:pPr>
            <w:r w:rsidRPr="0023722C">
              <w:rPr>
                <w:szCs w:val="20"/>
                <w:lang w:val="sv-SE"/>
                <w:rPrChange w:id="2789" w:author="Björn Genfors" w:date="2014-04-01T21:55: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0C61CC" w:rsidRDefault="00000D1C" w:rsidP="003A6D72">
            <w:pPr>
              <w:widowControl/>
              <w:spacing w:line="226" w:lineRule="exact"/>
              <w:ind w:left="102"/>
              <w:jc w:val="center"/>
              <w:rPr>
                <w:rFonts w:cs="Times New Roman"/>
                <w:spacing w:val="-1"/>
                <w:sz w:val="20"/>
                <w:szCs w:val="20"/>
                <w:lang w:val="sv-SE"/>
                <w:rPrChange w:id="2790"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0C61CC" w:rsidRDefault="00000D1C" w:rsidP="008A6494">
            <w:pPr>
              <w:widowControl/>
              <w:spacing w:line="229" w:lineRule="exact"/>
              <w:ind w:left="102"/>
              <w:rPr>
                <w:rFonts w:cs="Times New Roman"/>
                <w:sz w:val="20"/>
                <w:szCs w:val="20"/>
                <w:lang w:val="sv-SE"/>
                <w:rPrChange w:id="2791" w:author="Björn Genfors" w:date="2014-03-31T13:17:00Z">
                  <w:rPr>
                    <w:rFonts w:eastAsia="Calibri" w:cs="Times New Roman"/>
                    <w:sz w:val="20"/>
                    <w:szCs w:val="20"/>
                    <w:lang w:val="sv-SE"/>
                  </w:rPr>
                </w:rPrChange>
              </w:rPr>
            </w:pPr>
            <w:r w:rsidRPr="000C61CC">
              <w:rPr>
                <w:szCs w:val="20"/>
              </w:rPr>
              <w:lastRenderedPageBreak/>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0C61CC" w:rsidRDefault="00000D1C" w:rsidP="008A6494">
            <w:pPr>
              <w:widowControl/>
              <w:spacing w:line="226" w:lineRule="exact"/>
              <w:ind w:left="102"/>
              <w:rPr>
                <w:rFonts w:cs="Times New Roman"/>
                <w:spacing w:val="-1"/>
                <w:sz w:val="20"/>
                <w:szCs w:val="20"/>
                <w:lang w:val="sv-SE"/>
                <w:rPrChange w:id="2792" w:author="Björn Genfors" w:date="2014-03-31T13:17:00Z">
                  <w:rPr>
                    <w:rFonts w:eastAsia="Calibri" w:cs="Times New Roman"/>
                    <w:spacing w:val="-1"/>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0C61CC" w:rsidRDefault="00000D1C" w:rsidP="008A6494">
            <w:pPr>
              <w:widowControl/>
              <w:spacing w:line="226" w:lineRule="exact"/>
              <w:ind w:left="102"/>
              <w:rPr>
                <w:rFonts w:cs="Times New Roman"/>
                <w:spacing w:val="-1"/>
                <w:sz w:val="20"/>
                <w:szCs w:val="20"/>
                <w:lang w:val="sv-SE"/>
                <w:rPrChange w:id="2793" w:author="Björn Genfors" w:date="2014-03-31T13:17:00Z">
                  <w:rPr>
                    <w:rFonts w:eastAsia="Calibri" w:cs="Times New Roman"/>
                    <w:spacing w:val="-1"/>
                    <w:sz w:val="20"/>
                    <w:szCs w:val="20"/>
                    <w:lang w:val="sv-SE"/>
                  </w:rPr>
                </w:rPrChange>
              </w:rPr>
            </w:pPr>
            <w:r w:rsidRPr="0023722C">
              <w:rPr>
                <w:spacing w:val="-1"/>
                <w:szCs w:val="20"/>
                <w:lang w:val="sv-SE"/>
                <w:rPrChange w:id="2794" w:author="Björn Genfors" w:date="2014-04-01T21:55: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0C61CC" w:rsidRDefault="00000D1C" w:rsidP="003A6D72">
            <w:pPr>
              <w:widowControl/>
              <w:spacing w:line="226" w:lineRule="exact"/>
              <w:ind w:left="102"/>
              <w:jc w:val="center"/>
              <w:rPr>
                <w:rFonts w:cs="Times New Roman"/>
                <w:spacing w:val="-1"/>
                <w:sz w:val="20"/>
                <w:szCs w:val="20"/>
                <w:lang w:val="sv-SE"/>
                <w:rPrChange w:id="279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0C61CC" w:rsidRDefault="00000D1C" w:rsidP="008A6494">
            <w:pPr>
              <w:widowControl/>
              <w:spacing w:line="229" w:lineRule="exact"/>
              <w:ind w:left="102"/>
              <w:rPr>
                <w:rFonts w:cs="Times New Roman"/>
                <w:sz w:val="20"/>
                <w:szCs w:val="20"/>
                <w:lang w:val="sv-SE"/>
                <w:rPrChange w:id="2796" w:author="Björn Genfors" w:date="2014-03-31T13:17:00Z">
                  <w:rPr>
                    <w:rFonts w:eastAsia="Calibri" w:cs="Times New Roman"/>
                    <w:sz w:val="20"/>
                    <w:szCs w:val="20"/>
                    <w:lang w:val="sv-SE"/>
                  </w:rPr>
                </w:rPrChange>
              </w:rPr>
            </w:pPr>
            <w:r w:rsidRPr="000C61CC">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0C61CC" w:rsidRDefault="00000D1C" w:rsidP="008A6494">
            <w:pPr>
              <w:widowControl/>
              <w:spacing w:line="226" w:lineRule="exact"/>
              <w:ind w:left="102"/>
              <w:rPr>
                <w:rFonts w:cs="Times New Roman"/>
                <w:sz w:val="20"/>
                <w:szCs w:val="20"/>
                <w:lang w:val="sv-SE"/>
                <w:rPrChange w:id="2797"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0C61CC" w:rsidRDefault="00000D1C" w:rsidP="006878CE">
            <w:pPr>
              <w:widowControl/>
              <w:spacing w:line="226" w:lineRule="exact"/>
              <w:ind w:left="142"/>
              <w:rPr>
                <w:rFonts w:cs="Times New Roman"/>
                <w:spacing w:val="-1"/>
                <w:sz w:val="20"/>
                <w:szCs w:val="20"/>
                <w:lang w:val="sv-SE"/>
                <w:rPrChange w:id="2798" w:author="Björn Genfors" w:date="2014-03-31T13:17:00Z">
                  <w:rPr>
                    <w:rFonts w:eastAsia="Calibri" w:cs="Times New Roman"/>
                    <w:spacing w:val="-1"/>
                    <w:sz w:val="20"/>
                    <w:szCs w:val="20"/>
                    <w:lang w:val="sv-SE"/>
                  </w:rPr>
                </w:rPrChange>
              </w:rPr>
            </w:pPr>
            <w:r w:rsidRPr="0023722C">
              <w:rPr>
                <w:spacing w:val="-1"/>
                <w:szCs w:val="20"/>
                <w:lang w:val="sv-SE"/>
                <w:rPrChange w:id="2799" w:author="Björn Genfors" w:date="2014-04-01T21:55:00Z">
                  <w:rPr>
                    <w:spacing w:val="-1"/>
                    <w:szCs w:val="20"/>
                  </w:rPr>
                </w:rPrChange>
              </w:rPr>
              <w:t xml:space="preserve">Kommentar till uterus med anmärkning. Kan endast anges då </w:t>
            </w:r>
            <w:r w:rsidRPr="0023722C">
              <w:rPr>
                <w:szCs w:val="20"/>
                <w:lang w:val="sv-SE"/>
                <w:rPrChange w:id="2800" w:author="Björn Genfors" w:date="2014-04-01T21:55:00Z">
                  <w:rPr>
                    <w:szCs w:val="20"/>
                  </w:rPr>
                </w:rPrChange>
              </w:rPr>
              <w:t>uterusContracted</w:t>
            </w:r>
            <w:r w:rsidRPr="0023722C">
              <w:rPr>
                <w:spacing w:val="-1"/>
                <w:szCs w:val="20"/>
                <w:lang w:val="sv-SE"/>
                <w:rPrChange w:id="2801" w:author="Björn Genfors" w:date="2014-04-01T21:55: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0C61CC" w:rsidRDefault="00000D1C" w:rsidP="003A6D72">
            <w:pPr>
              <w:widowControl/>
              <w:spacing w:line="226" w:lineRule="exact"/>
              <w:ind w:left="102"/>
              <w:jc w:val="center"/>
              <w:rPr>
                <w:rFonts w:cs="Times New Roman"/>
                <w:spacing w:val="-1"/>
                <w:sz w:val="20"/>
                <w:szCs w:val="20"/>
                <w:lang w:val="sv-SE"/>
                <w:rPrChange w:id="2802"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5BE3CD" w14:textId="77777777" w:rsidTr="00B72356">
        <w:tblPrEx>
          <w:tblW w:w="9640" w:type="dxa"/>
          <w:tblInd w:w="-136" w:type="dxa"/>
          <w:tblLayout w:type="fixed"/>
          <w:tblLook w:val="01E0" w:firstRow="1" w:lastRow="1" w:firstColumn="1" w:lastColumn="1" w:noHBand="0" w:noVBand="0"/>
          <w:tblPrExChange w:id="2803"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2804"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805"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000D1C" w:rsidRPr="000C61CC" w:rsidRDefault="00000D1C" w:rsidP="008A6494">
            <w:pPr>
              <w:widowControl/>
              <w:spacing w:line="229" w:lineRule="exact"/>
              <w:ind w:left="102"/>
              <w:rPr>
                <w:rFonts w:cs="Times New Roman"/>
                <w:sz w:val="20"/>
                <w:szCs w:val="20"/>
                <w:lang w:val="sv-SE"/>
                <w:rPrChange w:id="2806" w:author="Björn Genfors" w:date="2014-03-31T13:17:00Z">
                  <w:rPr>
                    <w:rFonts w:eastAsia="Calibri" w:cs="Times New Roman"/>
                    <w:sz w:val="20"/>
                    <w:szCs w:val="20"/>
                    <w:lang w:val="sv-SE"/>
                  </w:rPr>
                </w:rPrChange>
              </w:rPr>
            </w:pPr>
            <w:r w:rsidRPr="000C61CC">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2807"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000D1C" w:rsidRPr="000C61CC" w:rsidRDefault="00000D1C" w:rsidP="008A6494">
            <w:pPr>
              <w:widowControl/>
              <w:spacing w:line="226" w:lineRule="exact"/>
              <w:ind w:left="102"/>
              <w:rPr>
                <w:rFonts w:cs="Times New Roman"/>
                <w:sz w:val="20"/>
                <w:szCs w:val="20"/>
                <w:lang w:val="sv-SE"/>
                <w:rPrChange w:id="2808" w:author="Björn Genfors" w:date="2014-03-31T13:17:00Z">
                  <w:rPr>
                    <w:rFonts w:eastAsia="Calibri" w:cs="Times New Roman"/>
                    <w:sz w:val="20"/>
                    <w:szCs w:val="20"/>
                    <w:lang w:val="sv-SE"/>
                  </w:rPr>
                </w:rPrChange>
              </w:rPr>
            </w:pPr>
            <w:r w:rsidRPr="000C61CC">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280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000D1C" w:rsidRPr="000C61CC" w:rsidRDefault="00000D1C" w:rsidP="008A6494">
            <w:pPr>
              <w:widowControl/>
              <w:spacing w:line="226" w:lineRule="exact"/>
              <w:ind w:left="102"/>
              <w:rPr>
                <w:rFonts w:cs="Times New Roman"/>
                <w:spacing w:val="-1"/>
                <w:sz w:val="20"/>
                <w:szCs w:val="20"/>
                <w:lang w:val="sv-SE"/>
                <w:rPrChange w:id="2810" w:author="Björn Genfors" w:date="2014-03-31T13:17:00Z">
                  <w:rPr>
                    <w:rFonts w:eastAsia="Calibri" w:cs="Times New Roman"/>
                    <w:spacing w:val="-1"/>
                    <w:sz w:val="20"/>
                    <w:szCs w:val="20"/>
                    <w:lang w:val="sv-SE"/>
                  </w:rPr>
                </w:rPrChange>
              </w:rPr>
            </w:pPr>
            <w:r w:rsidRPr="0023722C">
              <w:rPr>
                <w:spacing w:val="-1"/>
                <w:szCs w:val="20"/>
                <w:lang w:val="sv-SE"/>
                <w:rPrChange w:id="2811" w:author="Björn Genfors" w:date="2014-04-01T21:55: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2812"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000D1C" w:rsidRPr="000C61CC" w:rsidRDefault="00000D1C" w:rsidP="003A6D72">
            <w:pPr>
              <w:widowControl/>
              <w:spacing w:line="226" w:lineRule="exact"/>
              <w:ind w:left="102"/>
              <w:jc w:val="center"/>
              <w:rPr>
                <w:rFonts w:cs="Times New Roman"/>
                <w:spacing w:val="-1"/>
                <w:sz w:val="20"/>
                <w:szCs w:val="20"/>
                <w:lang w:val="sv-SE"/>
                <w:rPrChange w:id="2813" w:author="Björn Genfors" w:date="2014-03-31T13:17:00Z">
                  <w:rPr>
                    <w:rFonts w:eastAsia="Calibri" w:cs="Times New Roman"/>
                    <w:spacing w:val="-1"/>
                    <w:sz w:val="20"/>
                    <w:szCs w:val="20"/>
                    <w:lang w:val="sv-SE"/>
                  </w:rPr>
                </w:rPrChange>
              </w:rPr>
            </w:pPr>
            <w:r w:rsidRPr="000C61CC">
              <w:rPr>
                <w:spacing w:val="-1"/>
                <w:szCs w:val="20"/>
              </w:rPr>
              <w:t>1..*</w:t>
            </w:r>
          </w:p>
        </w:tc>
      </w:tr>
      <w:tr w:rsidR="00000D1C" w:rsidRPr="00B72356"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0C61CC" w:rsidRDefault="00000D1C" w:rsidP="008A6494">
            <w:pPr>
              <w:widowControl/>
              <w:spacing w:line="229" w:lineRule="exact"/>
              <w:ind w:left="102"/>
              <w:rPr>
                <w:rFonts w:cs="Times New Roman"/>
                <w:sz w:val="20"/>
                <w:szCs w:val="20"/>
                <w:lang w:val="sv-SE"/>
                <w:rPrChange w:id="2814" w:author="Björn Genfors" w:date="2014-03-31T13:17:00Z">
                  <w:rPr>
                    <w:rFonts w:eastAsia="Calibri" w:cs="Times New Roman"/>
                    <w:sz w:val="20"/>
                    <w:szCs w:val="20"/>
                    <w:lang w:val="sv-SE"/>
                  </w:rPr>
                </w:rPrChange>
              </w:rPr>
            </w:pPr>
            <w:r w:rsidRPr="000C61CC">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0C61CC" w:rsidRDefault="00000D1C" w:rsidP="008A6494">
            <w:pPr>
              <w:widowControl/>
              <w:spacing w:line="226" w:lineRule="exact"/>
              <w:ind w:left="102"/>
              <w:rPr>
                <w:rFonts w:cs="Times New Roman"/>
                <w:sz w:val="20"/>
                <w:szCs w:val="20"/>
                <w:lang w:val="sv-SE"/>
                <w:rPrChange w:id="2815" w:author="Björn Genfors" w:date="2014-03-31T13:17:00Z">
                  <w:rPr>
                    <w:rFonts w:eastAsia="Calibri" w:cs="Times New Roman"/>
                    <w:sz w:val="20"/>
                    <w:szCs w:val="20"/>
                    <w:lang w:val="sv-SE"/>
                  </w:rPr>
                </w:rPrChange>
              </w:rPr>
            </w:pPr>
            <w:r w:rsidRPr="000C61CC">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0C61CC" w:rsidRDefault="00000D1C" w:rsidP="008A6494">
            <w:pPr>
              <w:widowControl/>
              <w:spacing w:line="226" w:lineRule="exact"/>
              <w:ind w:left="102"/>
              <w:rPr>
                <w:rFonts w:cs="Times New Roman"/>
                <w:spacing w:val="-1"/>
                <w:sz w:val="20"/>
                <w:szCs w:val="20"/>
                <w:lang w:val="sv-SE"/>
                <w:rPrChange w:id="2816" w:author="Björn Genfors" w:date="2014-03-31T13:17:00Z">
                  <w:rPr>
                    <w:rFonts w:eastAsia="Calibri" w:cs="Times New Roman"/>
                    <w:spacing w:val="-1"/>
                    <w:sz w:val="20"/>
                    <w:szCs w:val="20"/>
                    <w:lang w:val="sv-SE"/>
                  </w:rPr>
                </w:rPrChange>
              </w:rPr>
            </w:pPr>
            <w:r w:rsidRPr="0023722C">
              <w:rPr>
                <w:spacing w:val="-1"/>
                <w:szCs w:val="20"/>
                <w:lang w:val="sv-SE"/>
                <w:rPrChange w:id="2817" w:author="Björn Genfors" w:date="2014-04-01T21:55: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0C61CC" w:rsidRDefault="00000D1C" w:rsidP="003A6D72">
            <w:pPr>
              <w:widowControl/>
              <w:spacing w:line="226" w:lineRule="exact"/>
              <w:ind w:left="102"/>
              <w:jc w:val="center"/>
              <w:rPr>
                <w:rFonts w:cs="Times New Roman"/>
                <w:spacing w:val="-1"/>
                <w:sz w:val="20"/>
                <w:szCs w:val="20"/>
                <w:lang w:val="sv-SE"/>
                <w:rPrChange w:id="2818"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0C61CC" w:rsidRDefault="00000D1C" w:rsidP="008A6494">
            <w:pPr>
              <w:widowControl/>
              <w:spacing w:line="229" w:lineRule="exact"/>
              <w:ind w:left="102"/>
              <w:rPr>
                <w:rFonts w:cs="Times New Roman"/>
                <w:sz w:val="20"/>
                <w:szCs w:val="20"/>
                <w:lang w:val="sv-SE"/>
                <w:rPrChange w:id="2819"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0C61CC" w:rsidRDefault="00000D1C" w:rsidP="008A6494">
            <w:pPr>
              <w:widowControl/>
              <w:spacing w:line="226" w:lineRule="exact"/>
              <w:ind w:left="102"/>
              <w:rPr>
                <w:rFonts w:cs="Times New Roman"/>
                <w:sz w:val="20"/>
                <w:szCs w:val="20"/>
                <w:lang w:val="sv-SE"/>
                <w:rPrChange w:id="2820"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0C61CC" w:rsidRDefault="00000D1C" w:rsidP="008A6494">
            <w:pPr>
              <w:widowControl/>
              <w:spacing w:line="226" w:lineRule="exact"/>
              <w:ind w:left="102"/>
              <w:rPr>
                <w:rFonts w:cs="Times New Roman"/>
                <w:spacing w:val="-1"/>
                <w:sz w:val="20"/>
                <w:szCs w:val="20"/>
                <w:lang w:val="sv-SE"/>
                <w:rPrChange w:id="2821"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0C61CC" w:rsidRDefault="00000D1C" w:rsidP="003A6D72">
            <w:pPr>
              <w:widowControl/>
              <w:spacing w:line="226" w:lineRule="exact"/>
              <w:ind w:left="102"/>
              <w:jc w:val="center"/>
              <w:rPr>
                <w:rFonts w:cs="Times New Roman"/>
                <w:spacing w:val="-1"/>
                <w:sz w:val="20"/>
                <w:szCs w:val="20"/>
                <w:lang w:val="sv-SE"/>
                <w:rPrChange w:id="2822"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0C61CC" w:rsidRDefault="00000D1C" w:rsidP="008A6494">
            <w:pPr>
              <w:widowControl/>
              <w:spacing w:line="229" w:lineRule="exact"/>
              <w:ind w:left="102"/>
              <w:rPr>
                <w:rFonts w:cs="Times New Roman"/>
                <w:sz w:val="20"/>
                <w:szCs w:val="20"/>
                <w:lang w:val="sv-SE"/>
                <w:rPrChange w:id="2823" w:author="Björn Genfors" w:date="2014-03-31T13:17:00Z">
                  <w:rPr>
                    <w:rFonts w:eastAsia="Calibri" w:cs="Times New Roman"/>
                    <w:sz w:val="20"/>
                    <w:szCs w:val="20"/>
                    <w:lang w:val="sv-SE"/>
                  </w:rPr>
                </w:rPrChange>
              </w:rPr>
            </w:pPr>
            <w:r w:rsidRPr="000C61CC">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0C61CC" w:rsidRDefault="00000D1C" w:rsidP="008A6494">
            <w:pPr>
              <w:widowControl/>
              <w:spacing w:line="226" w:lineRule="exact"/>
              <w:ind w:left="102"/>
              <w:rPr>
                <w:rFonts w:cs="Times New Roman"/>
                <w:sz w:val="20"/>
                <w:szCs w:val="20"/>
                <w:lang w:val="sv-SE"/>
                <w:rPrChange w:id="2824"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0C61CC" w:rsidRDefault="00000D1C" w:rsidP="008A6494">
            <w:pPr>
              <w:widowControl/>
              <w:spacing w:line="226" w:lineRule="exact"/>
              <w:ind w:left="102"/>
              <w:rPr>
                <w:rFonts w:cs="Times New Roman"/>
                <w:spacing w:val="-1"/>
                <w:sz w:val="20"/>
                <w:szCs w:val="20"/>
                <w:lang w:val="sv-SE"/>
                <w:rPrChange w:id="2825" w:author="Björn Genfors" w:date="2014-03-31T13:17:00Z">
                  <w:rPr>
                    <w:rFonts w:eastAsia="Calibri" w:cs="Times New Roman"/>
                    <w:spacing w:val="-1"/>
                    <w:sz w:val="20"/>
                    <w:szCs w:val="20"/>
                    <w:lang w:val="sv-SE"/>
                  </w:rPr>
                </w:rPrChange>
              </w:rPr>
            </w:pPr>
            <w:r w:rsidRPr="000C61CC">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0C61CC" w:rsidRDefault="00000D1C" w:rsidP="003A6D72">
            <w:pPr>
              <w:widowControl/>
              <w:spacing w:line="226" w:lineRule="exact"/>
              <w:ind w:left="102"/>
              <w:jc w:val="center"/>
              <w:rPr>
                <w:rFonts w:cs="Times New Roman"/>
                <w:spacing w:val="-1"/>
                <w:sz w:val="20"/>
                <w:szCs w:val="20"/>
                <w:lang w:val="sv-SE"/>
                <w:rPrChange w:id="282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0C61CC" w:rsidRDefault="00000D1C" w:rsidP="008A6494">
            <w:pPr>
              <w:widowControl/>
              <w:spacing w:line="229" w:lineRule="exact"/>
              <w:ind w:left="102"/>
              <w:rPr>
                <w:rFonts w:cs="Times New Roman"/>
                <w:sz w:val="20"/>
                <w:szCs w:val="20"/>
                <w:lang w:val="sv-SE"/>
                <w:rPrChange w:id="2827" w:author="Björn Genfors" w:date="2014-03-31T13:17:00Z">
                  <w:rPr>
                    <w:rFonts w:eastAsia="Calibri" w:cs="Times New Roman"/>
                    <w:sz w:val="20"/>
                    <w:szCs w:val="20"/>
                    <w:lang w:val="sv-SE"/>
                  </w:rPr>
                </w:rPrChange>
              </w:rPr>
            </w:pPr>
            <w:r w:rsidRPr="000C61CC">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0C61CC" w:rsidRDefault="00000D1C" w:rsidP="008A6494">
            <w:pPr>
              <w:widowControl/>
              <w:spacing w:line="226" w:lineRule="exact"/>
              <w:ind w:left="102"/>
              <w:rPr>
                <w:rFonts w:cs="Times New Roman"/>
                <w:sz w:val="20"/>
                <w:szCs w:val="20"/>
                <w:lang w:val="sv-SE"/>
                <w:rPrChange w:id="2828"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0C61CC" w:rsidRDefault="00000D1C" w:rsidP="008A6494">
            <w:pPr>
              <w:widowControl/>
              <w:spacing w:line="226" w:lineRule="exact"/>
              <w:ind w:left="102"/>
              <w:rPr>
                <w:rFonts w:cs="Times New Roman"/>
                <w:spacing w:val="-1"/>
                <w:sz w:val="20"/>
                <w:szCs w:val="20"/>
                <w:lang w:val="sv-SE"/>
                <w:rPrChange w:id="2829" w:author="Björn Genfors" w:date="2014-03-31T13:17:00Z">
                  <w:rPr>
                    <w:rFonts w:eastAsia="Calibri" w:cs="Times New Roman"/>
                    <w:spacing w:val="-1"/>
                    <w:sz w:val="20"/>
                    <w:szCs w:val="20"/>
                    <w:lang w:val="sv-SE"/>
                  </w:rPr>
                </w:rPrChange>
              </w:rPr>
            </w:pPr>
            <w:r w:rsidRPr="000C61CC">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0C61CC" w:rsidRDefault="00000D1C" w:rsidP="003A6D72">
            <w:pPr>
              <w:widowControl/>
              <w:spacing w:line="226" w:lineRule="exact"/>
              <w:ind w:left="102"/>
              <w:jc w:val="center"/>
              <w:rPr>
                <w:rFonts w:cs="Times New Roman"/>
                <w:spacing w:val="-1"/>
                <w:sz w:val="20"/>
                <w:szCs w:val="20"/>
                <w:lang w:val="sv-SE"/>
                <w:rPrChange w:id="2830"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0C61CC" w:rsidRDefault="00000D1C" w:rsidP="008A6494">
            <w:pPr>
              <w:widowControl/>
              <w:spacing w:line="229" w:lineRule="exact"/>
              <w:ind w:left="102"/>
              <w:rPr>
                <w:rFonts w:cs="Times New Roman"/>
                <w:sz w:val="20"/>
                <w:szCs w:val="20"/>
                <w:lang w:val="sv-SE"/>
                <w:rPrChange w:id="2831" w:author="Björn Genfors" w:date="2014-03-31T13:17:00Z">
                  <w:rPr>
                    <w:rFonts w:eastAsia="Calibri" w:cs="Times New Roman"/>
                    <w:sz w:val="20"/>
                    <w:szCs w:val="20"/>
                    <w:lang w:val="sv-SE"/>
                  </w:rPr>
                </w:rPrChange>
              </w:rPr>
            </w:pPr>
            <w:r w:rsidRPr="000C61CC">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0C61CC" w:rsidRDefault="00000D1C" w:rsidP="008A6494">
            <w:pPr>
              <w:widowControl/>
              <w:spacing w:line="226" w:lineRule="exact"/>
              <w:ind w:left="102"/>
              <w:rPr>
                <w:rFonts w:cs="Times New Roman"/>
                <w:sz w:val="20"/>
                <w:szCs w:val="20"/>
                <w:lang w:val="sv-SE"/>
                <w:rPrChange w:id="2832"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0C61CC" w:rsidRDefault="00000D1C" w:rsidP="008A6494">
            <w:pPr>
              <w:widowControl/>
              <w:spacing w:line="226" w:lineRule="exact"/>
              <w:ind w:left="102"/>
              <w:rPr>
                <w:rFonts w:cs="Times New Roman"/>
                <w:spacing w:val="-1"/>
                <w:sz w:val="20"/>
                <w:szCs w:val="20"/>
                <w:lang w:val="sv-SE"/>
                <w:rPrChange w:id="2833" w:author="Björn Genfors" w:date="2014-03-31T13:17:00Z">
                  <w:rPr>
                    <w:rFonts w:eastAsia="Calibri" w:cs="Times New Roman"/>
                    <w:spacing w:val="-1"/>
                    <w:sz w:val="20"/>
                    <w:szCs w:val="20"/>
                    <w:lang w:val="sv-SE"/>
                  </w:rPr>
                </w:rPrChange>
              </w:rPr>
            </w:pPr>
            <w:r w:rsidRPr="000C61CC">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0C61CC" w:rsidRDefault="00000D1C" w:rsidP="003A6D72">
            <w:pPr>
              <w:widowControl/>
              <w:spacing w:line="226" w:lineRule="exact"/>
              <w:ind w:left="102"/>
              <w:jc w:val="center"/>
              <w:rPr>
                <w:rFonts w:cs="Times New Roman"/>
                <w:spacing w:val="-1"/>
                <w:sz w:val="20"/>
                <w:szCs w:val="20"/>
                <w:lang w:val="sv-SE"/>
                <w:rPrChange w:id="2834" w:author="Björn Genfors" w:date="2014-03-31T13:17:00Z">
                  <w:rPr>
                    <w:rFonts w:eastAsia="Calibri" w:cs="Times New Roman"/>
                    <w:spacing w:val="-1"/>
                    <w:sz w:val="20"/>
                    <w:szCs w:val="20"/>
                    <w:lang w:val="sv-SE"/>
                  </w:rPr>
                </w:rPrChange>
              </w:rPr>
            </w:pPr>
            <w:r w:rsidRPr="000C61CC">
              <w:rPr>
                <w:spacing w:val="-1"/>
                <w:szCs w:val="20"/>
              </w:rPr>
              <w:t>0..1</w:t>
            </w:r>
          </w:p>
        </w:tc>
      </w:tr>
      <w:tr w:rsidR="00327A85" w:rsidRPr="00B72356" w14:paraId="5B05D2AF" w14:textId="77777777" w:rsidTr="00265DFD">
        <w:trPr>
          <w:trHeight w:hRule="exact" w:val="559"/>
          <w:tblHeader/>
          <w:ins w:id="283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0C61CC" w:rsidRDefault="00327A85" w:rsidP="00327A85">
            <w:pPr>
              <w:widowControl/>
              <w:spacing w:line="229" w:lineRule="exact"/>
              <w:ind w:left="102"/>
              <w:rPr>
                <w:ins w:id="2836" w:author="Björn Genfors" w:date="2014-03-28T14:31:00Z"/>
                <w:sz w:val="20"/>
                <w:szCs w:val="20"/>
                <w:rPrChange w:id="2837" w:author="Björn Genfors" w:date="2014-03-31T13:17:00Z">
                  <w:rPr>
                    <w:ins w:id="2838" w:author="Björn Genfors" w:date="2014-03-28T14:31:00Z"/>
                    <w:rFonts w:eastAsia="Calibri" w:cs="Times New Roman"/>
                    <w:sz w:val="20"/>
                    <w:szCs w:val="20"/>
                    <w:lang w:val="sv-SE"/>
                  </w:rPr>
                </w:rPrChange>
              </w:rPr>
            </w:pPr>
            <w:ins w:id="2839" w:author="Björn Genfors" w:date="2014-03-28T14:31:00Z">
              <w:r w:rsidRPr="000C61CC">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0C61CC" w:rsidRDefault="00327A85" w:rsidP="00327A85">
            <w:pPr>
              <w:widowControl/>
              <w:spacing w:line="226" w:lineRule="exact"/>
              <w:ind w:left="102"/>
              <w:rPr>
                <w:ins w:id="2840" w:author="Björn Genfors" w:date="2014-03-28T14:31:00Z"/>
                <w:sz w:val="20"/>
                <w:szCs w:val="20"/>
                <w:rPrChange w:id="2841" w:author="Björn Genfors" w:date="2014-03-31T13:17:00Z">
                  <w:rPr>
                    <w:ins w:id="2842" w:author="Björn Genfors" w:date="2014-03-28T14:31:00Z"/>
                    <w:rFonts w:eastAsia="Calibri" w:cs="Times New Roman"/>
                    <w:sz w:val="20"/>
                    <w:szCs w:val="20"/>
                    <w:lang w:val="sv-SE"/>
                  </w:rPr>
                </w:rPrChange>
              </w:rPr>
            </w:pPr>
            <w:ins w:id="2843" w:author="Björn Genfors" w:date="2014-03-28T14:31:00Z">
              <w:r w:rsidRPr="000C61CC">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0C61CC" w:rsidRDefault="00327A85" w:rsidP="00327A85">
            <w:pPr>
              <w:widowControl/>
              <w:spacing w:line="226" w:lineRule="exact"/>
              <w:ind w:left="102"/>
              <w:rPr>
                <w:ins w:id="2844" w:author="Björn Genfors" w:date="2014-03-28T14:31:00Z"/>
                <w:spacing w:val="-1"/>
                <w:sz w:val="20"/>
                <w:szCs w:val="20"/>
                <w:lang w:val="sv-SE"/>
                <w:rPrChange w:id="2845" w:author="Björn Genfors" w:date="2014-03-31T13:17:00Z">
                  <w:rPr>
                    <w:ins w:id="2846" w:author="Björn Genfors" w:date="2014-03-28T14:31:00Z"/>
                    <w:rFonts w:eastAsia="Calibri" w:cs="Times New Roman"/>
                    <w:spacing w:val="-1"/>
                    <w:sz w:val="20"/>
                    <w:szCs w:val="20"/>
                    <w:lang w:val="sv-SE"/>
                  </w:rPr>
                </w:rPrChange>
              </w:rPr>
            </w:pPr>
            <w:ins w:id="2847" w:author="Björn Genfors" w:date="2014-03-28T14:31:00Z">
              <w:r w:rsidRPr="0023722C">
                <w:rPr>
                  <w:szCs w:val="20"/>
                  <w:lang w:val="sv-SE"/>
                  <w:rPrChange w:id="2848" w:author="Björn Genfors" w:date="2014-04-01T21:55:00Z">
                    <w:rPr>
                      <w:szCs w:val="20"/>
                    </w:rPr>
                  </w:rPrChang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0C61CC" w:rsidRDefault="00327A85" w:rsidP="00327A85">
            <w:pPr>
              <w:widowControl/>
              <w:spacing w:line="226" w:lineRule="exact"/>
              <w:ind w:left="102"/>
              <w:jc w:val="center"/>
              <w:rPr>
                <w:ins w:id="2849" w:author="Björn Genfors" w:date="2014-03-28T14:31:00Z"/>
                <w:spacing w:val="-1"/>
                <w:sz w:val="20"/>
                <w:szCs w:val="20"/>
                <w:rPrChange w:id="2850" w:author="Björn Genfors" w:date="2014-03-31T13:17:00Z">
                  <w:rPr>
                    <w:ins w:id="2851" w:author="Björn Genfors" w:date="2014-03-28T14:31:00Z"/>
                    <w:rFonts w:eastAsia="Calibri" w:cs="Times New Roman"/>
                    <w:spacing w:val="-1"/>
                    <w:sz w:val="20"/>
                    <w:szCs w:val="20"/>
                    <w:lang w:val="sv-SE"/>
                  </w:rPr>
                </w:rPrChange>
              </w:rPr>
            </w:pPr>
            <w:ins w:id="2852" w:author="Björn Genfors" w:date="2014-03-28T14:31:00Z">
              <w:r w:rsidRPr="000C61CC">
                <w:rPr>
                  <w:szCs w:val="20"/>
                </w:rPr>
                <w:t>1..1</w:t>
              </w:r>
            </w:ins>
          </w:p>
        </w:tc>
      </w:tr>
      <w:tr w:rsidR="00327A85" w:rsidRPr="00B72356" w14:paraId="2582A2EA" w14:textId="77777777" w:rsidTr="00265DFD">
        <w:trPr>
          <w:trHeight w:hRule="exact" w:val="559"/>
          <w:tblHeader/>
          <w:ins w:id="285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0C61CC" w:rsidRDefault="00327A85" w:rsidP="00327A85">
            <w:pPr>
              <w:widowControl/>
              <w:spacing w:line="229" w:lineRule="exact"/>
              <w:ind w:left="102"/>
              <w:rPr>
                <w:ins w:id="2854" w:author="Björn Genfors" w:date="2014-03-28T14:31:00Z"/>
                <w:sz w:val="20"/>
                <w:szCs w:val="20"/>
                <w:rPrChange w:id="2855" w:author="Björn Genfors" w:date="2014-03-31T13:17:00Z">
                  <w:rPr>
                    <w:ins w:id="2856" w:author="Björn Genfors" w:date="2014-03-28T14:31:00Z"/>
                    <w:rFonts w:eastAsia="Calibri" w:cs="Times New Roman"/>
                    <w:sz w:val="20"/>
                    <w:szCs w:val="20"/>
                    <w:lang w:val="sv-SE"/>
                  </w:rPr>
                </w:rPrChange>
              </w:rPr>
            </w:pPr>
            <w:ins w:id="2857" w:author="Björn Genfors" w:date="2014-03-28T14:31:00Z">
              <w:r w:rsidRPr="000C61CC">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0C61CC" w:rsidRDefault="00327A85" w:rsidP="00327A85">
            <w:pPr>
              <w:widowControl/>
              <w:spacing w:line="226" w:lineRule="exact"/>
              <w:ind w:left="102"/>
              <w:rPr>
                <w:ins w:id="2858" w:author="Björn Genfors" w:date="2014-03-28T14:31:00Z"/>
                <w:sz w:val="20"/>
                <w:szCs w:val="20"/>
                <w:rPrChange w:id="2859" w:author="Björn Genfors" w:date="2014-03-31T13:17:00Z">
                  <w:rPr>
                    <w:ins w:id="2860" w:author="Björn Genfors" w:date="2014-03-28T14:31:00Z"/>
                    <w:rFonts w:eastAsia="Calibri" w:cs="Times New Roman"/>
                    <w:sz w:val="20"/>
                    <w:szCs w:val="20"/>
                    <w:lang w:val="sv-SE"/>
                  </w:rPr>
                </w:rPrChange>
              </w:rPr>
            </w:pPr>
            <w:ins w:id="2861" w:author="Björn Genfors" w:date="2014-03-28T14:31:00Z">
              <w:r w:rsidRPr="000C61CC">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0C61CC" w:rsidRDefault="00327A85" w:rsidP="00327A85">
            <w:pPr>
              <w:widowControl/>
              <w:spacing w:line="226" w:lineRule="exact"/>
              <w:ind w:left="102"/>
              <w:rPr>
                <w:ins w:id="2862" w:author="Björn Genfors" w:date="2014-03-28T14:31:00Z"/>
                <w:spacing w:val="-1"/>
                <w:sz w:val="20"/>
                <w:szCs w:val="20"/>
                <w:lang w:val="sv-SE"/>
                <w:rPrChange w:id="2863" w:author="Björn Genfors" w:date="2014-03-31T13:17:00Z">
                  <w:rPr>
                    <w:ins w:id="2864" w:author="Björn Genfors" w:date="2014-03-28T14:31:00Z"/>
                    <w:rFonts w:eastAsia="Calibri" w:cs="Times New Roman"/>
                    <w:spacing w:val="-1"/>
                    <w:sz w:val="20"/>
                    <w:szCs w:val="20"/>
                    <w:lang w:val="sv-SE"/>
                  </w:rPr>
                </w:rPrChange>
              </w:rPr>
            </w:pPr>
            <w:ins w:id="2865" w:author="Björn Genfors" w:date="2014-03-28T14:31:00Z">
              <w:r w:rsidRPr="0023722C">
                <w:rPr>
                  <w:szCs w:val="20"/>
                  <w:lang w:val="sv-SE"/>
                  <w:rPrChange w:id="2866" w:author="Björn Genfors" w:date="2014-04-01T21:55:00Z">
                    <w:rPr>
                      <w:szCs w:val="20"/>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0C61CC" w:rsidRDefault="00327A85" w:rsidP="00327A85">
            <w:pPr>
              <w:widowControl/>
              <w:spacing w:line="226" w:lineRule="exact"/>
              <w:ind w:left="102"/>
              <w:jc w:val="center"/>
              <w:rPr>
                <w:ins w:id="2867" w:author="Björn Genfors" w:date="2014-03-28T14:31:00Z"/>
                <w:spacing w:val="-1"/>
                <w:sz w:val="20"/>
                <w:szCs w:val="20"/>
                <w:rPrChange w:id="2868" w:author="Björn Genfors" w:date="2014-03-31T13:17:00Z">
                  <w:rPr>
                    <w:ins w:id="2869" w:author="Björn Genfors" w:date="2014-03-28T14:31:00Z"/>
                    <w:rFonts w:eastAsia="Calibri" w:cs="Times New Roman"/>
                    <w:spacing w:val="-1"/>
                    <w:sz w:val="20"/>
                    <w:szCs w:val="20"/>
                    <w:lang w:val="sv-SE"/>
                  </w:rPr>
                </w:rPrChange>
              </w:rPr>
            </w:pPr>
            <w:ins w:id="2870" w:author="Björn Genfors" w:date="2014-03-28T14:31:00Z">
              <w:r w:rsidRPr="000C61CC">
                <w:rPr>
                  <w:szCs w:val="20"/>
                </w:rPr>
                <w:t>1..1</w:t>
              </w:r>
            </w:ins>
          </w:p>
        </w:tc>
      </w:tr>
      <w:tr w:rsidR="00327A85" w:rsidRPr="00B72356" w14:paraId="617425FD" w14:textId="77777777" w:rsidTr="00265DFD">
        <w:trPr>
          <w:trHeight w:hRule="exact" w:val="559"/>
          <w:tblHeader/>
          <w:ins w:id="287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0C61CC" w:rsidRDefault="00327A85" w:rsidP="00327A85">
            <w:pPr>
              <w:widowControl/>
              <w:spacing w:line="229" w:lineRule="exact"/>
              <w:ind w:left="102"/>
              <w:rPr>
                <w:ins w:id="2872" w:author="Björn Genfors" w:date="2014-03-28T14:31:00Z"/>
                <w:sz w:val="20"/>
                <w:szCs w:val="20"/>
                <w:rPrChange w:id="2873" w:author="Björn Genfors" w:date="2014-03-31T13:17:00Z">
                  <w:rPr>
                    <w:ins w:id="2874" w:author="Björn Genfors" w:date="2014-03-28T14:31:00Z"/>
                    <w:rFonts w:eastAsia="Calibri" w:cs="Times New Roman"/>
                    <w:sz w:val="20"/>
                    <w:szCs w:val="20"/>
                    <w:lang w:val="sv-SE"/>
                  </w:rPr>
                </w:rPrChange>
              </w:rPr>
            </w:pPr>
            <w:ins w:id="2875" w:author="Björn Genfors" w:date="2014-03-28T14:31:00Z">
              <w:r w:rsidRPr="000C61CC">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0C61CC" w:rsidRDefault="00327A85" w:rsidP="00327A85">
            <w:pPr>
              <w:widowControl/>
              <w:spacing w:line="226" w:lineRule="exact"/>
              <w:ind w:left="102"/>
              <w:rPr>
                <w:ins w:id="2876" w:author="Björn Genfors" w:date="2014-03-28T14:31:00Z"/>
                <w:sz w:val="20"/>
                <w:szCs w:val="20"/>
                <w:rPrChange w:id="2877" w:author="Björn Genfors" w:date="2014-03-31T13:17:00Z">
                  <w:rPr>
                    <w:ins w:id="2878" w:author="Björn Genfors" w:date="2014-03-28T14:31:00Z"/>
                    <w:rFonts w:eastAsia="Calibri" w:cs="Times New Roman"/>
                    <w:sz w:val="20"/>
                    <w:szCs w:val="20"/>
                    <w:lang w:val="sv-SE"/>
                  </w:rPr>
                </w:rPrChange>
              </w:rPr>
            </w:pPr>
            <w:ins w:id="2879" w:author="Björn Genfors" w:date="2014-03-28T14:31:00Z">
              <w:r w:rsidRPr="000C61CC">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0C61CC" w:rsidRDefault="00327A85" w:rsidP="00327A85">
            <w:pPr>
              <w:widowControl/>
              <w:spacing w:line="226" w:lineRule="exact"/>
              <w:ind w:left="102"/>
              <w:rPr>
                <w:ins w:id="2880" w:author="Björn Genfors" w:date="2014-03-28T14:31:00Z"/>
                <w:spacing w:val="-1"/>
                <w:sz w:val="20"/>
                <w:szCs w:val="20"/>
                <w:lang w:val="sv-SE"/>
                <w:rPrChange w:id="2881" w:author="Björn Genfors" w:date="2014-03-31T13:17:00Z">
                  <w:rPr>
                    <w:ins w:id="2882" w:author="Björn Genfors" w:date="2014-03-28T14:31:00Z"/>
                    <w:rFonts w:eastAsia="Calibri" w:cs="Times New Roman"/>
                    <w:spacing w:val="-1"/>
                    <w:sz w:val="20"/>
                    <w:szCs w:val="20"/>
                    <w:lang w:val="sv-SE"/>
                  </w:rPr>
                </w:rPrChange>
              </w:rPr>
            </w:pPr>
            <w:ins w:id="2883" w:author="Björn Genfors" w:date="2014-03-28T14:31:00Z">
              <w:r w:rsidRPr="0023722C">
                <w:rPr>
                  <w:szCs w:val="20"/>
                  <w:lang w:val="sv-SE"/>
                  <w:rPrChange w:id="2884" w:author="Björn Genfors" w:date="2014-04-01T21:55:00Z">
                    <w:rPr>
                      <w:szCs w:val="20"/>
                    </w:rPr>
                  </w:rPrChange>
                </w:rPr>
                <w:t xml:space="preserve">Sätts endast om resultCode är ERROR, se kapitel </w:t>
              </w:r>
              <w:r w:rsidRPr="000C61CC">
                <w:rPr>
                  <w:rFonts w:eastAsia="Calibri" w:cs="Times New Roman"/>
                  <w:sz w:val="20"/>
                  <w:szCs w:val="20"/>
                  <w:lang w:val="sv-SE"/>
                  <w:rPrChange w:id="2885" w:author="Björn Genfors" w:date="2014-03-31T13:17:00Z">
                    <w:rPr>
                      <w:szCs w:val="20"/>
                    </w:rPr>
                  </w:rPrChange>
                </w:rPr>
                <w:fldChar w:fldCharType="begin"/>
              </w:r>
              <w:r w:rsidRPr="0023722C">
                <w:rPr>
                  <w:szCs w:val="20"/>
                  <w:lang w:val="sv-SE"/>
                  <w:rPrChange w:id="2886" w:author="Björn Genfors" w:date="2014-04-01T21:55:00Z">
                    <w:rPr>
                      <w:szCs w:val="20"/>
                    </w:rPr>
                  </w:rPrChange>
                </w:rPr>
                <w:instrText xml:space="preserve"> REF _Ref383780140 \r \h  \* MERGEFORMAT </w:instrText>
              </w:r>
            </w:ins>
            <w:r w:rsidRPr="000C61CC">
              <w:rPr>
                <w:rFonts w:eastAsia="Calibri" w:cs="Times New Roman"/>
                <w:sz w:val="20"/>
                <w:szCs w:val="20"/>
                <w:lang w:val="sv-SE"/>
                <w:rPrChange w:id="2887" w:author="Björn Genfors" w:date="2014-03-31T13:17:00Z">
                  <w:rPr>
                    <w:rFonts w:eastAsia="Calibri" w:cs="Times New Roman"/>
                    <w:sz w:val="20"/>
                    <w:szCs w:val="20"/>
                    <w:lang w:val="sv-SE"/>
                  </w:rPr>
                </w:rPrChange>
              </w:rPr>
            </w:r>
            <w:ins w:id="2888" w:author="Björn Genfors" w:date="2014-03-28T14:31:00Z">
              <w:r w:rsidRPr="000C61CC">
                <w:rPr>
                  <w:rFonts w:eastAsia="Calibri" w:cs="Times New Roman"/>
                  <w:sz w:val="20"/>
                  <w:szCs w:val="20"/>
                  <w:lang w:val="sv-SE"/>
                  <w:rPrChange w:id="2889" w:author="Björn Genfors" w:date="2014-03-31T13:17:00Z">
                    <w:rPr>
                      <w:szCs w:val="20"/>
                    </w:rPr>
                  </w:rPrChange>
                </w:rPr>
                <w:fldChar w:fldCharType="separate"/>
              </w:r>
            </w:ins>
            <w:ins w:id="2890" w:author="Björn Genfors" w:date="2014-03-31T13:27:00Z">
              <w:r w:rsidR="002F320B">
                <w:rPr>
                  <w:sz w:val="20"/>
                  <w:szCs w:val="20"/>
                  <w:lang w:val="sv-SE"/>
                </w:rPr>
                <w:t>4.3</w:t>
              </w:r>
            </w:ins>
            <w:ins w:id="2891" w:author="Björn Genfors" w:date="2014-03-28T14:31:00Z">
              <w:r w:rsidRPr="000C61CC">
                <w:rPr>
                  <w:rFonts w:eastAsia="Calibri" w:cs="Times New Roman"/>
                  <w:sz w:val="20"/>
                  <w:szCs w:val="20"/>
                  <w:lang w:val="sv-SE"/>
                  <w:rPrChange w:id="2892" w:author="Björn Genfors" w:date="2014-03-31T13:17:00Z">
                    <w:rPr>
                      <w:szCs w:val="20"/>
                    </w:rPr>
                  </w:rPrChange>
                </w:rPr>
                <w:fldChar w:fldCharType="end"/>
              </w:r>
              <w:r w:rsidRPr="0023722C">
                <w:rPr>
                  <w:szCs w:val="20"/>
                  <w:lang w:val="sv-SE"/>
                  <w:rPrChange w:id="2893" w:author="Björn Genfors" w:date="2014-04-01T21:55:00Z">
                    <w:rPr>
                      <w:szCs w:val="20"/>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0C61CC" w:rsidRDefault="00327A85" w:rsidP="00327A85">
            <w:pPr>
              <w:widowControl/>
              <w:spacing w:line="226" w:lineRule="exact"/>
              <w:ind w:left="102"/>
              <w:jc w:val="center"/>
              <w:rPr>
                <w:ins w:id="2894" w:author="Björn Genfors" w:date="2014-03-28T14:31:00Z"/>
                <w:spacing w:val="-1"/>
                <w:sz w:val="20"/>
                <w:szCs w:val="20"/>
                <w:rPrChange w:id="2895" w:author="Björn Genfors" w:date="2014-03-31T13:17:00Z">
                  <w:rPr>
                    <w:ins w:id="2896" w:author="Björn Genfors" w:date="2014-03-28T14:31:00Z"/>
                    <w:rFonts w:eastAsia="Calibri" w:cs="Times New Roman"/>
                    <w:spacing w:val="-1"/>
                    <w:sz w:val="20"/>
                    <w:szCs w:val="20"/>
                    <w:lang w:val="sv-SE"/>
                  </w:rPr>
                </w:rPrChange>
              </w:rPr>
            </w:pPr>
            <w:ins w:id="2897" w:author="Björn Genfors" w:date="2014-03-28T14:31:00Z">
              <w:r w:rsidRPr="000C61CC">
                <w:rPr>
                  <w:szCs w:val="20"/>
                </w:rPr>
                <w:t>0..1</w:t>
              </w:r>
            </w:ins>
          </w:p>
        </w:tc>
      </w:tr>
      <w:tr w:rsidR="00327A85" w:rsidRPr="00B72356" w14:paraId="7F76F230" w14:textId="77777777" w:rsidTr="00265DFD">
        <w:trPr>
          <w:trHeight w:hRule="exact" w:val="559"/>
          <w:tblHeader/>
          <w:ins w:id="289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0C61CC" w:rsidRDefault="00327A85" w:rsidP="00327A85">
            <w:pPr>
              <w:widowControl/>
              <w:spacing w:line="229" w:lineRule="exact"/>
              <w:ind w:left="102"/>
              <w:rPr>
                <w:ins w:id="2899" w:author="Björn Genfors" w:date="2014-03-28T14:31:00Z"/>
                <w:sz w:val="20"/>
                <w:szCs w:val="20"/>
                <w:rPrChange w:id="2900" w:author="Björn Genfors" w:date="2014-03-31T13:17:00Z">
                  <w:rPr>
                    <w:ins w:id="2901" w:author="Björn Genfors" w:date="2014-03-28T14:31:00Z"/>
                    <w:rFonts w:eastAsia="Calibri" w:cs="Times New Roman"/>
                    <w:sz w:val="20"/>
                    <w:szCs w:val="20"/>
                    <w:lang w:val="sv-SE"/>
                  </w:rPr>
                </w:rPrChange>
              </w:rPr>
            </w:pPr>
            <w:ins w:id="2902" w:author="Björn Genfors" w:date="2014-03-28T14:31:00Z">
              <w:r w:rsidRPr="000C61CC">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0C61CC" w:rsidRDefault="00327A85" w:rsidP="00327A85">
            <w:pPr>
              <w:widowControl/>
              <w:spacing w:line="226" w:lineRule="exact"/>
              <w:ind w:left="102"/>
              <w:rPr>
                <w:ins w:id="2903" w:author="Björn Genfors" w:date="2014-03-28T14:31:00Z"/>
                <w:sz w:val="20"/>
                <w:szCs w:val="20"/>
                <w:rPrChange w:id="2904" w:author="Björn Genfors" w:date="2014-03-31T13:17:00Z">
                  <w:rPr>
                    <w:ins w:id="2905" w:author="Björn Genfors" w:date="2014-03-28T14:31:00Z"/>
                    <w:rFonts w:eastAsia="Calibri" w:cs="Times New Roman"/>
                    <w:sz w:val="20"/>
                    <w:szCs w:val="20"/>
                    <w:lang w:val="sv-SE"/>
                  </w:rPr>
                </w:rPrChange>
              </w:rPr>
            </w:pPr>
            <w:ins w:id="2906"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0C61CC" w:rsidRDefault="00327A85" w:rsidP="00327A85">
            <w:pPr>
              <w:widowControl/>
              <w:spacing w:line="226" w:lineRule="exact"/>
              <w:ind w:left="102"/>
              <w:rPr>
                <w:ins w:id="2907" w:author="Björn Genfors" w:date="2014-03-28T14:31:00Z"/>
                <w:spacing w:val="-1"/>
                <w:sz w:val="20"/>
                <w:szCs w:val="20"/>
                <w:rPrChange w:id="2908" w:author="Björn Genfors" w:date="2014-03-31T13:17:00Z">
                  <w:rPr>
                    <w:ins w:id="2909" w:author="Björn Genfors" w:date="2014-03-28T14:31:00Z"/>
                    <w:rFonts w:eastAsia="Calibri" w:cs="Times New Roman"/>
                    <w:spacing w:val="-1"/>
                    <w:sz w:val="20"/>
                    <w:szCs w:val="20"/>
                    <w:lang w:val="sv-SE"/>
                  </w:rPr>
                </w:rPrChange>
              </w:rPr>
            </w:pPr>
            <w:ins w:id="2910" w:author="Björn Genfors" w:date="2014-03-28T14:31:00Z">
              <w:r w:rsidRPr="000C61CC">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0C61CC" w:rsidRDefault="00327A85" w:rsidP="00327A85">
            <w:pPr>
              <w:widowControl/>
              <w:spacing w:line="226" w:lineRule="exact"/>
              <w:ind w:left="102"/>
              <w:jc w:val="center"/>
              <w:rPr>
                <w:ins w:id="2911" w:author="Björn Genfors" w:date="2014-03-28T14:31:00Z"/>
                <w:spacing w:val="-1"/>
                <w:sz w:val="20"/>
                <w:szCs w:val="20"/>
                <w:rPrChange w:id="2912" w:author="Björn Genfors" w:date="2014-03-31T13:17:00Z">
                  <w:rPr>
                    <w:ins w:id="2913" w:author="Björn Genfors" w:date="2014-03-28T14:31:00Z"/>
                    <w:rFonts w:eastAsia="Calibri" w:cs="Times New Roman"/>
                    <w:spacing w:val="-1"/>
                    <w:sz w:val="20"/>
                    <w:szCs w:val="20"/>
                    <w:lang w:val="sv-SE"/>
                  </w:rPr>
                </w:rPrChange>
              </w:rPr>
            </w:pPr>
            <w:ins w:id="2914" w:author="Björn Genfors" w:date="2014-03-28T14:31:00Z">
              <w:r w:rsidRPr="000C61CC">
                <w:rPr>
                  <w:szCs w:val="20"/>
                </w:rPr>
                <w:t>0..1</w:t>
              </w:r>
            </w:ins>
          </w:p>
        </w:tc>
      </w:tr>
      <w:tr w:rsidR="00327A85" w:rsidRPr="00B72356" w14:paraId="74910995" w14:textId="77777777" w:rsidTr="00265DFD">
        <w:trPr>
          <w:trHeight w:hRule="exact" w:val="559"/>
          <w:tblHeader/>
          <w:ins w:id="291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0C61CC" w:rsidRDefault="00327A85" w:rsidP="00327A85">
            <w:pPr>
              <w:widowControl/>
              <w:spacing w:line="229" w:lineRule="exact"/>
              <w:ind w:left="102"/>
              <w:rPr>
                <w:ins w:id="2916" w:author="Björn Genfors" w:date="2014-03-28T14:31:00Z"/>
                <w:sz w:val="20"/>
                <w:szCs w:val="20"/>
                <w:rPrChange w:id="2917" w:author="Björn Genfors" w:date="2014-03-31T13:17:00Z">
                  <w:rPr>
                    <w:ins w:id="2918" w:author="Björn Genfors" w:date="2014-03-28T14:31:00Z"/>
                    <w:rFonts w:eastAsia="Calibri" w:cs="Times New Roman"/>
                    <w:sz w:val="20"/>
                    <w:szCs w:val="20"/>
                    <w:lang w:val="sv-SE"/>
                  </w:rPr>
                </w:rPrChange>
              </w:rPr>
            </w:pPr>
            <w:ins w:id="2919" w:author="Björn Genfors" w:date="2014-03-28T14:31:00Z">
              <w:r w:rsidRPr="000C61CC">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0C61CC" w:rsidRDefault="00327A85" w:rsidP="00327A85">
            <w:pPr>
              <w:widowControl/>
              <w:spacing w:line="226" w:lineRule="exact"/>
              <w:ind w:left="102"/>
              <w:rPr>
                <w:ins w:id="2920" w:author="Björn Genfors" w:date="2014-03-28T14:31:00Z"/>
                <w:sz w:val="20"/>
                <w:szCs w:val="20"/>
                <w:rPrChange w:id="2921" w:author="Björn Genfors" w:date="2014-03-31T13:17:00Z">
                  <w:rPr>
                    <w:ins w:id="2922" w:author="Björn Genfors" w:date="2014-03-28T14:31:00Z"/>
                    <w:rFonts w:eastAsia="Calibri" w:cs="Times New Roman"/>
                    <w:sz w:val="20"/>
                    <w:szCs w:val="20"/>
                    <w:lang w:val="sv-SE"/>
                  </w:rPr>
                </w:rPrChange>
              </w:rPr>
            </w:pPr>
            <w:ins w:id="2923"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0C61CC" w:rsidRDefault="00327A85" w:rsidP="00327A85">
            <w:pPr>
              <w:widowControl/>
              <w:spacing w:line="226" w:lineRule="exact"/>
              <w:ind w:left="102"/>
              <w:rPr>
                <w:ins w:id="2924" w:author="Björn Genfors" w:date="2014-03-28T14:31:00Z"/>
                <w:spacing w:val="-1"/>
                <w:sz w:val="20"/>
                <w:szCs w:val="20"/>
                <w:lang w:val="sv-SE"/>
                <w:rPrChange w:id="2925" w:author="Björn Genfors" w:date="2014-03-31T13:17:00Z">
                  <w:rPr>
                    <w:ins w:id="2926" w:author="Björn Genfors" w:date="2014-03-28T14:31:00Z"/>
                    <w:rFonts w:eastAsia="Calibri" w:cs="Times New Roman"/>
                    <w:spacing w:val="-1"/>
                    <w:sz w:val="20"/>
                    <w:szCs w:val="20"/>
                    <w:lang w:val="sv-SE"/>
                  </w:rPr>
                </w:rPrChange>
              </w:rPr>
            </w:pPr>
            <w:ins w:id="2927" w:author="Björn Genfors" w:date="2014-03-28T14:31:00Z">
              <w:r w:rsidRPr="0023722C">
                <w:rPr>
                  <w:szCs w:val="20"/>
                  <w:lang w:val="sv-SE"/>
                  <w:rPrChange w:id="2928" w:author="Björn Genfors" w:date="2014-04-01T21:55:00Z">
                    <w:rPr>
                      <w:szCs w:val="20"/>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0C61CC" w:rsidRDefault="00327A85" w:rsidP="00327A85">
            <w:pPr>
              <w:widowControl/>
              <w:spacing w:line="226" w:lineRule="exact"/>
              <w:ind w:left="102"/>
              <w:jc w:val="center"/>
              <w:rPr>
                <w:ins w:id="2929" w:author="Björn Genfors" w:date="2014-03-28T14:31:00Z"/>
                <w:spacing w:val="-1"/>
                <w:sz w:val="20"/>
                <w:szCs w:val="20"/>
                <w:rPrChange w:id="2930" w:author="Björn Genfors" w:date="2014-03-31T13:17:00Z">
                  <w:rPr>
                    <w:ins w:id="2931" w:author="Björn Genfors" w:date="2014-03-28T14:31:00Z"/>
                    <w:rFonts w:eastAsia="Calibri" w:cs="Times New Roman"/>
                    <w:spacing w:val="-1"/>
                    <w:sz w:val="20"/>
                    <w:szCs w:val="20"/>
                    <w:lang w:val="sv-SE"/>
                  </w:rPr>
                </w:rPrChange>
              </w:rPr>
            </w:pPr>
            <w:ins w:id="2932" w:author="Björn Genfors" w:date="2014-03-28T14:31:00Z">
              <w:r w:rsidRPr="000C61CC">
                <w:rPr>
                  <w:szCs w:val="20"/>
                </w:rPr>
                <w:t>1..1</w:t>
              </w:r>
            </w:ins>
          </w:p>
        </w:tc>
      </w:tr>
      <w:tr w:rsidR="00327A85" w:rsidRPr="00B72356" w14:paraId="3A1020E7" w14:textId="77777777" w:rsidTr="00265DFD">
        <w:trPr>
          <w:trHeight w:hRule="exact" w:val="559"/>
          <w:tblHeader/>
          <w:ins w:id="293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0C61CC" w:rsidRDefault="00327A85" w:rsidP="00327A85">
            <w:pPr>
              <w:widowControl/>
              <w:spacing w:line="229" w:lineRule="exact"/>
              <w:ind w:left="102"/>
              <w:rPr>
                <w:ins w:id="2934" w:author="Björn Genfors" w:date="2014-03-28T14:31:00Z"/>
                <w:sz w:val="20"/>
                <w:szCs w:val="20"/>
                <w:rPrChange w:id="2935" w:author="Björn Genfors" w:date="2014-03-31T13:17:00Z">
                  <w:rPr>
                    <w:ins w:id="2936" w:author="Björn Genfors" w:date="2014-03-28T14:31:00Z"/>
                    <w:rFonts w:eastAsia="Calibri" w:cs="Times New Roman"/>
                    <w:sz w:val="20"/>
                    <w:szCs w:val="20"/>
                    <w:lang w:val="sv-SE"/>
                  </w:rPr>
                </w:rPrChange>
              </w:rPr>
            </w:pPr>
            <w:ins w:id="2937" w:author="Björn Genfors" w:date="2014-03-28T14:31:00Z">
              <w:r w:rsidRPr="000C61CC">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0C61CC" w:rsidRDefault="00327A85" w:rsidP="00327A85">
            <w:pPr>
              <w:widowControl/>
              <w:spacing w:line="226" w:lineRule="exact"/>
              <w:ind w:left="102"/>
              <w:rPr>
                <w:ins w:id="2938" w:author="Björn Genfors" w:date="2014-03-28T14:31:00Z"/>
                <w:sz w:val="20"/>
                <w:szCs w:val="20"/>
                <w:rPrChange w:id="2939" w:author="Björn Genfors" w:date="2014-03-31T13:17:00Z">
                  <w:rPr>
                    <w:ins w:id="2940" w:author="Björn Genfors" w:date="2014-03-28T14:31:00Z"/>
                    <w:rFonts w:eastAsia="Calibri" w:cs="Times New Roman"/>
                    <w:sz w:val="20"/>
                    <w:szCs w:val="20"/>
                    <w:lang w:val="sv-SE"/>
                  </w:rPr>
                </w:rPrChange>
              </w:rPr>
            </w:pPr>
            <w:ins w:id="2941"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0C61CC" w:rsidRDefault="00327A85" w:rsidP="00327A85">
            <w:pPr>
              <w:widowControl/>
              <w:spacing w:line="226" w:lineRule="exact"/>
              <w:ind w:left="102"/>
              <w:rPr>
                <w:ins w:id="2942" w:author="Björn Genfors" w:date="2014-03-28T14:31:00Z"/>
                <w:spacing w:val="-1"/>
                <w:sz w:val="20"/>
                <w:szCs w:val="20"/>
                <w:lang w:val="sv-SE"/>
                <w:rPrChange w:id="2943" w:author="Björn Genfors" w:date="2014-03-31T13:17:00Z">
                  <w:rPr>
                    <w:ins w:id="2944" w:author="Björn Genfors" w:date="2014-03-28T14:31:00Z"/>
                    <w:rFonts w:eastAsia="Calibri" w:cs="Times New Roman"/>
                    <w:spacing w:val="-1"/>
                    <w:sz w:val="20"/>
                    <w:szCs w:val="20"/>
                    <w:lang w:val="sv-SE"/>
                  </w:rPr>
                </w:rPrChange>
              </w:rPr>
            </w:pPr>
            <w:ins w:id="2945" w:author="Björn Genfors" w:date="2014-03-28T14:31:00Z">
              <w:r w:rsidRPr="0023722C">
                <w:rPr>
                  <w:szCs w:val="20"/>
                  <w:lang w:val="sv-SE"/>
                  <w:rPrChange w:id="2946" w:author="Björn Genfors" w:date="2014-04-01T21:55:00Z">
                    <w:rPr>
                      <w:szCs w:val="20"/>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0C61CC" w:rsidRDefault="00327A85" w:rsidP="00327A85">
            <w:pPr>
              <w:widowControl/>
              <w:spacing w:line="226" w:lineRule="exact"/>
              <w:ind w:left="102"/>
              <w:jc w:val="center"/>
              <w:rPr>
                <w:ins w:id="2947" w:author="Björn Genfors" w:date="2014-03-28T14:31:00Z"/>
                <w:spacing w:val="-1"/>
                <w:sz w:val="20"/>
                <w:szCs w:val="20"/>
                <w:rPrChange w:id="2948" w:author="Björn Genfors" w:date="2014-03-31T13:17:00Z">
                  <w:rPr>
                    <w:ins w:id="2949" w:author="Björn Genfors" w:date="2014-03-28T14:31:00Z"/>
                    <w:rFonts w:eastAsia="Calibri" w:cs="Times New Roman"/>
                    <w:spacing w:val="-1"/>
                    <w:sz w:val="20"/>
                    <w:szCs w:val="20"/>
                    <w:lang w:val="sv-SE"/>
                  </w:rPr>
                </w:rPrChange>
              </w:rPr>
            </w:pPr>
            <w:ins w:id="2950" w:author="Björn Genfors" w:date="2014-03-28T14:31:00Z">
              <w:r w:rsidRPr="000C61CC">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2951" w:name="_Toc384035842"/>
      <w:r w:rsidRPr="00CC412F">
        <w:t>Övriga regler</w:t>
      </w:r>
      <w:bookmarkEnd w:id="2951"/>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2952"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2953" w:author="Björn Genfors" w:date="2014-03-28T14:33:00Z"/>
          <w:rFonts w:eastAsia="Times New Roman"/>
          <w:bCs/>
          <w:sz w:val="24"/>
          <w:szCs w:val="26"/>
        </w:rPr>
      </w:pPr>
      <w:ins w:id="2954" w:author="Björn Genfors" w:date="2014-03-28T14:33:00Z">
        <w:r>
          <w:br w:type="page"/>
        </w:r>
      </w:ins>
    </w:p>
    <w:p w14:paraId="000EB474" w14:textId="7C299848" w:rsidR="00D4194A" w:rsidRPr="00CC412F" w:rsidRDefault="00424B6F" w:rsidP="00D4194A">
      <w:pPr>
        <w:pStyle w:val="Rubrik2"/>
      </w:pPr>
      <w:bookmarkStart w:id="2955" w:name="_Toc384035843"/>
      <w:r w:rsidRPr="00CC412F">
        <w:lastRenderedPageBreak/>
        <w:t>GetLaboratoryOrderOutcome</w:t>
      </w:r>
      <w:bookmarkEnd w:id="2952"/>
      <w:bookmarkEnd w:id="2955"/>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2956"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2957" w:author="Björn Genfors" w:date="2014-03-28T14:46:00Z"/>
          <w:spacing w:val="-1"/>
        </w:rPr>
      </w:pPr>
    </w:p>
    <w:p w14:paraId="627259E5" w14:textId="77777777" w:rsidR="0046387E" w:rsidRPr="00CC412F" w:rsidRDefault="0046387E" w:rsidP="0046387E">
      <w:pPr>
        <w:pStyle w:val="Rubrik3"/>
        <w:rPr>
          <w:ins w:id="2958" w:author="Björn Genfors" w:date="2014-03-28T14:46:00Z"/>
        </w:rPr>
      </w:pPr>
      <w:bookmarkStart w:id="2959" w:name="_Toc384035844"/>
      <w:ins w:id="2960" w:author="Björn Genfors" w:date="2014-03-28T14:46:00Z">
        <w:r w:rsidRPr="00CC412F">
          <w:t>Gemensamma informationskomponenter</w:t>
        </w:r>
        <w:bookmarkEnd w:id="2959"/>
      </w:ins>
    </w:p>
    <w:p w14:paraId="134BEA90" w14:textId="1EE38CF8" w:rsidR="0046387E" w:rsidRPr="0046387E" w:rsidRDefault="0046387E">
      <w:pPr>
        <w:rPr>
          <w:rPrChange w:id="2961" w:author="Björn Genfors" w:date="2014-03-28T14:46:00Z">
            <w:rPr>
              <w:spacing w:val="-1"/>
            </w:rPr>
          </w:rPrChange>
        </w:rPr>
        <w:pPrChange w:id="2962" w:author="Björn Genfors" w:date="2014-03-28T14:46:00Z">
          <w:pPr>
            <w:spacing w:line="239" w:lineRule="auto"/>
            <w:ind w:right="145"/>
          </w:pPr>
        </w:pPrChange>
      </w:pPr>
      <w:ins w:id="2963"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2964" w:name="_Toc384035845"/>
      <w:r w:rsidRPr="00CC412F">
        <w:t>Version</w:t>
      </w:r>
      <w:bookmarkEnd w:id="2964"/>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2965" w:name="_Toc384035846"/>
      <w:moveToRangeStart w:id="2966" w:author="Björn Genfors" w:date="2014-03-28T14:34:00Z" w:name="move383780609"/>
      <w:moveTo w:id="2967" w:author="Björn Genfors" w:date="2014-03-28T14:34:00Z">
        <w:r w:rsidRPr="00CC412F">
          <w:t>Fältregler</w:t>
        </w:r>
      </w:moveTo>
      <w:bookmarkEnd w:id="2965"/>
    </w:p>
    <w:tbl>
      <w:tblPr>
        <w:tblStyle w:val="TableNormal3"/>
        <w:tblW w:w="9639" w:type="dxa"/>
        <w:tblLayout w:type="fixed"/>
        <w:tblLook w:val="01E0" w:firstRow="1" w:lastRow="1" w:firstColumn="1" w:lastColumn="1" w:noHBand="0" w:noVBand="0"/>
        <w:tblPrChange w:id="2968"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2969">
          <w:tblGrid>
            <w:gridCol w:w="36"/>
            <w:gridCol w:w="2880"/>
            <w:gridCol w:w="36"/>
            <w:gridCol w:w="1523"/>
            <w:gridCol w:w="36"/>
            <w:gridCol w:w="3933"/>
            <w:gridCol w:w="36"/>
            <w:gridCol w:w="1159"/>
            <w:gridCol w:w="36"/>
          </w:tblGrid>
        </w:tblGridChange>
      </w:tblGrid>
      <w:tr w:rsidR="00DE71B1" w:rsidRPr="006B6063" w14:paraId="3FD11A9B" w14:textId="77777777" w:rsidTr="0046387E">
        <w:trPr>
          <w:trHeight w:hRule="exact" w:val="586"/>
          <w:tblHeader/>
          <w:ins w:id="2970" w:author="Björn Genfors" w:date="2014-03-28T14:34:00Z"/>
          <w:trPrChange w:id="2971"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2966"/>
          <w:p w14:paraId="372B7E3E" w14:textId="77777777" w:rsidR="00DE71B1" w:rsidRPr="006B6063" w:rsidRDefault="00DE71B1" w:rsidP="0046387E">
            <w:pPr>
              <w:widowControl/>
              <w:spacing w:line="226" w:lineRule="exact"/>
              <w:ind w:left="102"/>
              <w:rPr>
                <w:ins w:id="2973" w:author="Björn Genfors" w:date="2014-03-28T14:34:00Z"/>
                <w:rFonts w:cs="Times New Roman"/>
                <w:b/>
                <w:sz w:val="20"/>
                <w:szCs w:val="20"/>
                <w:lang w:val="sv-SE"/>
              </w:rPr>
            </w:pPr>
            <w:ins w:id="2974"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2976" w:author="Björn Genfors" w:date="2014-03-28T14:34:00Z"/>
                <w:rFonts w:cs="Times New Roman"/>
                <w:b/>
                <w:sz w:val="20"/>
                <w:szCs w:val="20"/>
                <w:lang w:val="sv-SE"/>
              </w:rPr>
            </w:pPr>
            <w:ins w:id="2977"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2979" w:author="Björn Genfors" w:date="2014-03-28T14:34:00Z"/>
                <w:rFonts w:cs="Times New Roman"/>
                <w:b/>
                <w:sz w:val="20"/>
                <w:szCs w:val="20"/>
                <w:lang w:val="sv-SE"/>
              </w:rPr>
            </w:pPr>
            <w:ins w:id="2980"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9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2982" w:author="Björn Genfors" w:date="2014-03-28T14:34:00Z"/>
                <w:rFonts w:cs="Times New Roman"/>
                <w:b/>
                <w:sz w:val="20"/>
                <w:szCs w:val="20"/>
                <w:lang w:val="sv-SE"/>
              </w:rPr>
            </w:pPr>
            <w:ins w:id="2983"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2984" w:author="Björn Genfors" w:date="2014-03-28T14:34:00Z"/>
                <w:rFonts w:cs="Times New Roman"/>
                <w:sz w:val="20"/>
                <w:szCs w:val="20"/>
                <w:lang w:val="sv-SE"/>
              </w:rPr>
            </w:pPr>
            <w:ins w:id="2985"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2986" w:author="Björn Genfors" w:date="2014-03-28T14:34:00Z"/>
          <w:trPrChange w:id="2987"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2989" w:author="Björn Genfors" w:date="2014-03-28T14:34:00Z"/>
                <w:rFonts w:cs="Times New Roman"/>
                <w:b/>
                <w:sz w:val="20"/>
                <w:szCs w:val="20"/>
                <w:lang w:val="sv-SE"/>
              </w:rPr>
            </w:pPr>
            <w:ins w:id="2990"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299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2994"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9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2996" w:author="Björn Genfors" w:date="2014-03-28T14:34:00Z"/>
                <w:rFonts w:cs="Times New Roman"/>
                <w:sz w:val="20"/>
                <w:szCs w:val="20"/>
                <w:lang w:val="sv-SE"/>
              </w:rPr>
            </w:pPr>
          </w:p>
        </w:tc>
      </w:tr>
      <w:tr w:rsidR="00DE71B1" w:rsidRPr="006B6063" w14:paraId="3022272F" w14:textId="77777777" w:rsidTr="0046387E">
        <w:trPr>
          <w:trHeight w:hRule="exact" w:val="506"/>
          <w:tblHeader/>
          <w:ins w:id="2997" w:author="Björn Genfors" w:date="2014-03-28T14:34:00Z"/>
          <w:trPrChange w:id="2998"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3000" w:author="Björn Genfors" w:date="2014-03-28T14:34:00Z"/>
                <w:rFonts w:cs="Times New Roman"/>
                <w:sz w:val="20"/>
                <w:szCs w:val="20"/>
                <w:lang w:val="sv-SE"/>
              </w:rPr>
            </w:pPr>
            <w:ins w:id="3001"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30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3003" w:author="Björn Genfors" w:date="2014-03-28T14:34:00Z"/>
                <w:rFonts w:cs="Times New Roman"/>
                <w:spacing w:val="-1"/>
                <w:sz w:val="20"/>
                <w:szCs w:val="20"/>
                <w:lang w:val="sv-SE"/>
              </w:rPr>
            </w:pPr>
            <w:ins w:id="3004"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0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3006" w:author="Björn Genfors" w:date="2014-03-28T14:34:00Z"/>
                <w:rFonts w:cs="Times New Roman"/>
                <w:spacing w:val="-1"/>
                <w:sz w:val="20"/>
                <w:szCs w:val="20"/>
                <w:lang w:val="sv-SE"/>
              </w:rPr>
            </w:pPr>
            <w:ins w:id="3007"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30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3009" w:author="Björn Genfors" w:date="2014-03-28T14:34:00Z"/>
                <w:rFonts w:cs="Times New Roman"/>
                <w:sz w:val="20"/>
                <w:szCs w:val="20"/>
                <w:lang w:val="sv-SE"/>
              </w:rPr>
            </w:pPr>
            <w:ins w:id="3010"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3011" w:author="Björn Genfors" w:date="2014-03-28T14:34:00Z"/>
                <w:rFonts w:cs="Times New Roman"/>
                <w:sz w:val="20"/>
                <w:szCs w:val="20"/>
                <w:lang w:val="sv-SE"/>
              </w:rPr>
            </w:pPr>
          </w:p>
        </w:tc>
      </w:tr>
      <w:tr w:rsidR="00DE71B1" w:rsidRPr="006B6063" w14:paraId="774DCB3C" w14:textId="77777777" w:rsidTr="0046387E">
        <w:trPr>
          <w:trHeight w:hRule="exact" w:val="2571"/>
          <w:tblHeader/>
          <w:ins w:id="3012" w:author="Björn Genfors" w:date="2014-03-28T14:34:00Z"/>
          <w:trPrChange w:id="3013"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3015" w:author="Björn Genfors" w:date="2014-03-28T14:34:00Z"/>
                <w:rFonts w:cs="Times New Roman"/>
                <w:spacing w:val="-1"/>
                <w:sz w:val="20"/>
                <w:szCs w:val="20"/>
                <w:lang w:val="sv-SE"/>
              </w:rPr>
            </w:pPr>
            <w:ins w:id="3016"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0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3018" w:author="Björn Genfors" w:date="2014-03-28T14:34:00Z"/>
                <w:rFonts w:cs="Times New Roman"/>
                <w:spacing w:val="-1"/>
                <w:sz w:val="20"/>
                <w:szCs w:val="20"/>
                <w:lang w:val="sv-SE"/>
              </w:rPr>
            </w:pPr>
            <w:ins w:id="3019"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0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3021" w:author="Björn Genfors" w:date="2014-03-28T14:34:00Z"/>
                <w:rFonts w:cs="Times New Roman"/>
                <w:spacing w:val="-1"/>
                <w:sz w:val="20"/>
                <w:szCs w:val="20"/>
                <w:lang w:val="sv-SE"/>
              </w:rPr>
            </w:pPr>
            <w:ins w:id="3022"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30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3024" w:author="Björn Genfors" w:date="2014-03-28T14:34:00Z"/>
                <w:rFonts w:cs="Times New Roman"/>
                <w:sz w:val="20"/>
                <w:szCs w:val="20"/>
                <w:lang w:val="sv-SE"/>
              </w:rPr>
            </w:pPr>
            <w:ins w:id="3025" w:author="Björn Genfors" w:date="2014-03-28T14:34:00Z">
              <w:r w:rsidRPr="006B6063">
                <w:rPr>
                  <w:sz w:val="20"/>
                  <w:szCs w:val="20"/>
                </w:rPr>
                <w:t>1..1</w:t>
              </w:r>
            </w:ins>
          </w:p>
        </w:tc>
      </w:tr>
      <w:tr w:rsidR="00DE71B1" w:rsidRPr="006B6063" w14:paraId="0549DB29" w14:textId="77777777" w:rsidTr="00B72356">
        <w:trPr>
          <w:trHeight w:hRule="exact" w:val="1897"/>
          <w:tblHeader/>
          <w:ins w:id="3026" w:author="Björn Genfors" w:date="2014-03-28T14:34:00Z"/>
          <w:trPrChange w:id="3027" w:author="Björn Genfors" w:date="2014-03-31T13:18: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28"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3029" w:author="Björn Genfors" w:date="2014-03-28T14:34:00Z"/>
                <w:rFonts w:cs="Times New Roman"/>
                <w:sz w:val="20"/>
                <w:szCs w:val="20"/>
                <w:lang w:val="sv-SE"/>
              </w:rPr>
            </w:pPr>
            <w:ins w:id="3030"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031"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3032" w:author="Björn Genfors" w:date="2014-03-28T14:34:00Z"/>
                <w:rFonts w:cs="Times New Roman"/>
                <w:spacing w:val="-1"/>
                <w:sz w:val="20"/>
                <w:szCs w:val="20"/>
                <w:lang w:val="sv-SE"/>
              </w:rPr>
            </w:pPr>
            <w:ins w:id="3033"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034"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72356" w:rsidRDefault="00DE71B1">
            <w:pPr>
              <w:widowControl/>
              <w:spacing w:line="229" w:lineRule="exact"/>
              <w:ind w:left="102"/>
              <w:rPr>
                <w:ins w:id="3035" w:author="Björn Genfors" w:date="2014-03-28T14:34:00Z"/>
                <w:spacing w:val="-1"/>
                <w:sz w:val="20"/>
                <w:szCs w:val="20"/>
                <w:lang w:val="sv-SE"/>
                <w:rPrChange w:id="3036" w:author="Björn Genfors" w:date="2014-03-31T13:18:00Z">
                  <w:rPr>
                    <w:ins w:id="3037" w:author="Björn Genfors" w:date="2014-03-28T14:34:00Z"/>
                    <w:rFonts w:eastAsia="Calibri" w:cs="Times New Roman"/>
                    <w:sz w:val="20"/>
                    <w:szCs w:val="20"/>
                    <w:lang w:val="sv-SE"/>
                  </w:rPr>
                </w:rPrChange>
              </w:rPr>
              <w:pPrChange w:id="3038" w:author="Björn Genfors" w:date="2014-03-28T14:39:00Z">
                <w:pPr>
                  <w:framePr w:hSpace="180" w:wrap="around" w:vAnchor="text" w:hAnchor="margin" w:y="1047"/>
                  <w:widowControl/>
                  <w:spacing w:line="229" w:lineRule="exact"/>
                  <w:ind w:left="102"/>
                </w:pPr>
              </w:pPrChange>
            </w:pPr>
            <w:ins w:id="3039" w:author="Björn Genfors" w:date="2014-03-28T14:34:00Z">
              <w:r w:rsidRPr="006B6063">
                <w:rPr>
                  <w:rStyle w:val="Kommentarsreferens"/>
                  <w:rFonts w:eastAsia="ヒラギノ角ゴ Pro W3" w:cs="Times New Roman"/>
                  <w:i/>
                  <w:color w:val="000000"/>
                  <w:sz w:val="20"/>
                  <w:szCs w:val="20"/>
                  <w:lang w:val="en-GB"/>
                </w:rPr>
                <w:commentReference w:id="3040"/>
              </w:r>
            </w:ins>
            <w:ins w:id="3041" w:author="Björn Genfors" w:date="2014-03-28T14:38:00Z">
              <w:r w:rsidRPr="0023722C">
                <w:rPr>
                  <w:szCs w:val="20"/>
                  <w:lang w:val="sv-SE"/>
                  <w:rPrChange w:id="3042" w:author="Björn Genfors" w:date="2014-04-01T21:55:00Z">
                    <w:rPr>
                      <w:rFonts w:ascii="Calibri" w:hAnsi="Calibri"/>
                      <w:color w:val="1F497D"/>
                    </w:rPr>
                  </w:rPrChange>
                </w:rPr>
                <w:t xml:space="preserve">Begränsning av sökningen i tid. Begränsningen sker genom att resultatet innehåller de poster vars, </w:t>
              </w:r>
            </w:ins>
            <w:ins w:id="3043" w:author="Björn Genfors" w:date="2014-03-28T14:39:00Z">
              <w:r w:rsidRPr="0023722C">
                <w:rPr>
                  <w:szCs w:val="20"/>
                  <w:lang w:val="sv-SE"/>
                  <w:rPrChange w:id="3044" w:author="Björn Genfors" w:date="2014-04-01T21:55:00Z">
                    <w:rPr>
                      <w:color w:val="1F497D"/>
                      <w:szCs w:val="20"/>
                    </w:rPr>
                  </w:rPrChange>
                </w:rPr>
                <w:t>av förekommande tidfält analys/analysisTime</w:t>
              </w:r>
            </w:ins>
            <w:ins w:id="3045" w:author="Björn Genfors" w:date="2014-03-28T14:38:00Z">
              <w:r w:rsidRPr="0023722C">
                <w:rPr>
                  <w:szCs w:val="20"/>
                  <w:lang w:val="sv-SE"/>
                  <w:rPrChange w:id="3046" w:author="Björn Genfors" w:date="2014-04-01T21:55:00Z">
                    <w:rPr>
                      <w:rFonts w:ascii="Calibri" w:hAnsi="Calibri"/>
                      <w:color w:val="1F497D"/>
                    </w:rPr>
                  </w:rPrChange>
                </w:rPr>
                <w:t xml:space="preserve">, bildade tidsintervall till någon del överlappar med det tidsintervall som anges i begäran. </w:t>
              </w:r>
              <w:r w:rsidRPr="00B72356">
                <w:rPr>
                  <w:szCs w:val="20"/>
                  <w:rPrChange w:id="3047" w:author="Björn Genfors" w:date="2014-03-31T13:18: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048"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3049" w:author="Björn Genfors" w:date="2014-03-28T14:34:00Z"/>
                <w:rFonts w:cs="Times New Roman"/>
                <w:sz w:val="20"/>
                <w:szCs w:val="20"/>
                <w:lang w:val="sv-SE"/>
              </w:rPr>
            </w:pPr>
            <w:ins w:id="3050" w:author="Björn Genfors" w:date="2014-03-28T14:34:00Z">
              <w:r w:rsidRPr="006B6063">
                <w:rPr>
                  <w:sz w:val="20"/>
                  <w:szCs w:val="20"/>
                </w:rPr>
                <w:t>0..1</w:t>
              </w:r>
            </w:ins>
          </w:p>
        </w:tc>
      </w:tr>
      <w:tr w:rsidR="00DE71B1" w:rsidRPr="006B6063" w14:paraId="5C4BB044" w14:textId="77777777" w:rsidTr="0046387E">
        <w:trPr>
          <w:trHeight w:hRule="exact" w:val="287"/>
          <w:tblHeader/>
          <w:ins w:id="3051" w:author="Björn Genfors" w:date="2014-03-28T14:34:00Z"/>
          <w:trPrChange w:id="3052"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3054" w:author="Björn Genfors" w:date="2014-03-28T14:34:00Z"/>
                <w:rFonts w:cs="Times New Roman"/>
                <w:sz w:val="20"/>
                <w:szCs w:val="20"/>
                <w:lang w:val="sv-SE"/>
              </w:rPr>
            </w:pPr>
            <w:ins w:id="3055"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0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3057" w:author="Björn Genfors" w:date="2014-03-28T14:34:00Z"/>
                <w:rFonts w:cs="Times New Roman"/>
                <w:spacing w:val="-1"/>
                <w:sz w:val="20"/>
                <w:szCs w:val="20"/>
                <w:lang w:val="sv-SE"/>
              </w:rPr>
            </w:pPr>
            <w:ins w:id="305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3060" w:author="Björn Genfors" w:date="2014-03-28T14:34:00Z"/>
                <w:rFonts w:cs="Times New Roman"/>
                <w:sz w:val="20"/>
                <w:szCs w:val="20"/>
                <w:lang w:val="sv-SE"/>
              </w:rPr>
            </w:pPr>
            <w:ins w:id="3061"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0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3063" w:author="Björn Genfors" w:date="2014-03-28T14:34:00Z"/>
                <w:rFonts w:cs="Times New Roman"/>
                <w:sz w:val="20"/>
                <w:szCs w:val="20"/>
                <w:lang w:val="sv-SE"/>
              </w:rPr>
            </w:pPr>
            <w:ins w:id="3064" w:author="Björn Genfors" w:date="2014-03-28T14:34:00Z">
              <w:r w:rsidRPr="006B6063">
                <w:rPr>
                  <w:sz w:val="20"/>
                  <w:szCs w:val="20"/>
                </w:rPr>
                <w:t>1..1</w:t>
              </w:r>
            </w:ins>
          </w:p>
        </w:tc>
      </w:tr>
      <w:tr w:rsidR="00DE71B1" w:rsidRPr="006B6063" w14:paraId="41014904" w14:textId="77777777" w:rsidTr="0046387E">
        <w:trPr>
          <w:trHeight w:hRule="exact" w:val="287"/>
          <w:tblHeader/>
          <w:ins w:id="3065" w:author="Björn Genfors" w:date="2014-03-28T14:34:00Z"/>
          <w:trPrChange w:id="3066"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3068" w:author="Björn Genfors" w:date="2014-03-28T14:34:00Z"/>
                <w:rFonts w:cs="Times New Roman"/>
                <w:sz w:val="20"/>
                <w:szCs w:val="20"/>
                <w:lang w:val="sv-SE"/>
              </w:rPr>
            </w:pPr>
            <w:ins w:id="3069"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0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3071" w:author="Björn Genfors" w:date="2014-03-28T14:34:00Z"/>
                <w:rFonts w:cs="Times New Roman"/>
                <w:spacing w:val="-1"/>
                <w:sz w:val="20"/>
                <w:szCs w:val="20"/>
                <w:lang w:val="sv-SE"/>
              </w:rPr>
            </w:pPr>
            <w:ins w:id="307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3074" w:author="Björn Genfors" w:date="2014-03-28T14:34:00Z"/>
                <w:rFonts w:cs="Times New Roman"/>
                <w:sz w:val="20"/>
                <w:szCs w:val="20"/>
                <w:lang w:val="sv-SE"/>
              </w:rPr>
            </w:pPr>
            <w:ins w:id="3075"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0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3077" w:author="Björn Genfors" w:date="2014-03-28T14:34:00Z"/>
                <w:rFonts w:cs="Times New Roman"/>
                <w:sz w:val="20"/>
                <w:szCs w:val="20"/>
                <w:lang w:val="sv-SE"/>
              </w:rPr>
            </w:pPr>
            <w:ins w:id="3078" w:author="Björn Genfors" w:date="2014-03-28T14:34:00Z">
              <w:r w:rsidRPr="006B6063">
                <w:rPr>
                  <w:sz w:val="20"/>
                  <w:szCs w:val="20"/>
                </w:rPr>
                <w:t>1..1</w:t>
              </w:r>
            </w:ins>
          </w:p>
        </w:tc>
      </w:tr>
      <w:tr w:rsidR="00DE71B1" w:rsidRPr="006B6063" w14:paraId="3D307970" w14:textId="77777777" w:rsidTr="0046387E">
        <w:trPr>
          <w:trHeight w:hRule="exact" w:val="2978"/>
          <w:tblHeader/>
          <w:ins w:id="3079" w:author="Björn Genfors" w:date="2014-03-28T14:34:00Z"/>
          <w:trPrChange w:id="3080"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3082" w:author="Björn Genfors" w:date="2014-03-28T14:34:00Z"/>
                <w:rFonts w:cs="Times New Roman"/>
                <w:sz w:val="20"/>
                <w:szCs w:val="20"/>
                <w:lang w:val="sv-SE"/>
              </w:rPr>
            </w:pPr>
            <w:ins w:id="3083"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0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3085" w:author="Björn Genfors" w:date="2014-03-28T14:34:00Z"/>
                <w:rFonts w:cs="Times New Roman"/>
                <w:spacing w:val="-1"/>
                <w:sz w:val="20"/>
                <w:szCs w:val="20"/>
                <w:lang w:val="sv-SE"/>
              </w:rPr>
            </w:pPr>
            <w:ins w:id="3086"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0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3088" w:author="Björn Genfors" w:date="2014-03-28T14:34:00Z"/>
                <w:rFonts w:cs="Times New Roman"/>
                <w:sz w:val="20"/>
                <w:szCs w:val="20"/>
                <w:lang w:val="sv-SE"/>
              </w:rPr>
            </w:pPr>
            <w:commentRangeStart w:id="3089"/>
            <w:ins w:id="3090"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3091"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3092" w:author="Björn Genfors" w:date="2014-03-28T14:34:00Z"/>
                <w:rFonts w:cs="Times New Roman"/>
                <w:sz w:val="20"/>
                <w:szCs w:val="20"/>
                <w:lang w:val="sv-SE"/>
              </w:rPr>
            </w:pPr>
            <w:ins w:id="3093"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3094"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3095" w:author="Björn Genfors" w:date="2014-03-28T14:34:00Z"/>
                <w:rFonts w:cs="Times New Roman"/>
                <w:sz w:val="20"/>
                <w:szCs w:val="20"/>
                <w:lang w:val="sv-SE"/>
              </w:rPr>
            </w:pPr>
            <w:ins w:id="3096"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3097" w:author="Björn Genfors" w:date="2014-03-28T14:34:00Z"/>
                <w:rFonts w:cs="Times New Roman"/>
                <w:sz w:val="20"/>
                <w:szCs w:val="20"/>
                <w:lang w:val="sv-SE"/>
              </w:rPr>
            </w:pPr>
          </w:p>
          <w:p w14:paraId="770EA444" w14:textId="37BEFA0A" w:rsidR="00DE71B1" w:rsidRPr="006B6063" w:rsidRDefault="00B72356" w:rsidP="0046387E">
            <w:pPr>
              <w:widowControl/>
              <w:spacing w:line="229" w:lineRule="exact"/>
              <w:ind w:left="102"/>
              <w:rPr>
                <w:ins w:id="3098" w:author="Björn Genfors" w:date="2014-03-28T14:34:00Z"/>
                <w:rFonts w:cs="Times New Roman"/>
                <w:sz w:val="20"/>
                <w:szCs w:val="20"/>
                <w:lang w:val="sv-SE"/>
              </w:rPr>
            </w:pPr>
            <w:ins w:id="3099" w:author="Björn Genfors" w:date="2014-03-28T14:34:00Z">
              <w:r>
                <w:rPr>
                  <w:sz w:val="20"/>
                  <w:szCs w:val="20"/>
                  <w:lang w:val="sv-SE"/>
                </w:rPr>
                <w:t>Fältet är tvingande om c</w:t>
              </w:r>
              <w:r w:rsidR="00DE71B1" w:rsidRPr="00CA00A4">
                <w:rPr>
                  <w:sz w:val="20"/>
                  <w:szCs w:val="20"/>
                  <w:lang w:val="sv-SE"/>
                </w:rPr>
                <w:t>areContactId angivits.</w:t>
              </w:r>
              <w:commentRangeEnd w:id="3089"/>
              <w:r w:rsidR="00DE71B1" w:rsidRPr="006B6063">
                <w:rPr>
                  <w:rStyle w:val="Kommentarsreferens"/>
                  <w:rFonts w:eastAsia="ヒラギノ角ゴ Pro W3" w:cs="Times New Roman"/>
                  <w:i/>
                  <w:color w:val="000000"/>
                  <w:sz w:val="20"/>
                  <w:szCs w:val="20"/>
                  <w:lang w:val="en-GB"/>
                </w:rPr>
                <w:commentReference w:id="3089"/>
              </w:r>
            </w:ins>
          </w:p>
        </w:tc>
        <w:tc>
          <w:tcPr>
            <w:tcW w:w="1195" w:type="dxa"/>
            <w:tcBorders>
              <w:top w:val="single" w:sz="5" w:space="0" w:color="000000"/>
              <w:left w:val="single" w:sz="5" w:space="0" w:color="000000"/>
              <w:bottom w:val="single" w:sz="5" w:space="0" w:color="000000"/>
              <w:right w:val="single" w:sz="5" w:space="0" w:color="000000"/>
            </w:tcBorders>
            <w:tcPrChange w:id="31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3101" w:author="Björn Genfors" w:date="2014-03-28T14:34:00Z"/>
                <w:rFonts w:cs="Times New Roman"/>
                <w:sz w:val="20"/>
                <w:szCs w:val="20"/>
                <w:lang w:val="sv-SE"/>
              </w:rPr>
            </w:pPr>
            <w:ins w:id="3102"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3103"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3104"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3105" w:author="Björn Genfors" w:date="2014-03-28T14:34:00Z"/>
                <w:rFonts w:cs="Times New Roman"/>
                <w:sz w:val="20"/>
                <w:szCs w:val="20"/>
                <w:lang w:val="sv-SE"/>
              </w:rPr>
            </w:pPr>
          </w:p>
        </w:tc>
      </w:tr>
      <w:tr w:rsidR="00DE71B1" w:rsidRPr="006B6063" w14:paraId="42D6B673" w14:textId="77777777" w:rsidTr="00B72356">
        <w:trPr>
          <w:trHeight w:hRule="exact" w:val="869"/>
          <w:tblHeader/>
          <w:ins w:id="3106" w:author="Björn Genfors" w:date="2014-03-28T14:34:00Z"/>
          <w:trPrChange w:id="3107"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08"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3109" w:author="Björn Genfors" w:date="2014-03-28T14:34:00Z"/>
                <w:rFonts w:cs="Times New Roman"/>
                <w:b/>
                <w:sz w:val="20"/>
                <w:szCs w:val="20"/>
                <w:lang w:val="sv-SE"/>
              </w:rPr>
            </w:pPr>
            <w:ins w:id="3110"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111"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3112" w:author="Björn Genfors" w:date="2014-03-28T14:34:00Z"/>
                <w:rFonts w:cs="Times New Roman"/>
                <w:sz w:val="20"/>
                <w:szCs w:val="20"/>
                <w:lang w:val="sv-SE"/>
              </w:rPr>
            </w:pPr>
            <w:ins w:id="311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14"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3115" w:author="Björn Genfors" w:date="2014-03-28T14:34:00Z"/>
                <w:rFonts w:cs="Times New Roman"/>
                <w:spacing w:val="-1"/>
                <w:sz w:val="20"/>
                <w:szCs w:val="20"/>
                <w:lang w:val="sv-SE"/>
              </w:rPr>
            </w:pPr>
            <w:ins w:id="3116"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311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118"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3119" w:author="Björn Genfors" w:date="2014-03-28T14:34:00Z"/>
                <w:rFonts w:cs="Times New Roman"/>
                <w:sz w:val="20"/>
                <w:szCs w:val="20"/>
                <w:lang w:val="sv-SE"/>
              </w:rPr>
            </w:pPr>
            <w:ins w:id="3120" w:author="Björn Genfors" w:date="2014-03-28T14:34:00Z">
              <w:r w:rsidRPr="006B6063">
                <w:rPr>
                  <w:sz w:val="20"/>
                  <w:szCs w:val="20"/>
                </w:rPr>
                <w:t>0..*</w:t>
              </w:r>
            </w:ins>
          </w:p>
        </w:tc>
      </w:tr>
      <w:tr w:rsidR="00DE71B1" w:rsidRPr="006B6063" w14:paraId="54FDAA37" w14:textId="77777777" w:rsidTr="0046387E">
        <w:trPr>
          <w:trHeight w:hRule="exact" w:val="285"/>
          <w:tblHeader/>
          <w:ins w:id="3121" w:author="Björn Genfors" w:date="2014-03-28T14:34:00Z"/>
          <w:trPrChange w:id="3122"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3124" w:author="Björn Genfors" w:date="2014-03-28T14:34:00Z"/>
                <w:rFonts w:cs="Times New Roman"/>
                <w:sz w:val="20"/>
                <w:szCs w:val="20"/>
                <w:lang w:val="sv-SE"/>
              </w:rPr>
            </w:pPr>
            <w:ins w:id="3125"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312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312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3131" w:author="Björn Genfors" w:date="2014-03-28T14:34:00Z"/>
                <w:rFonts w:cs="Times New Roman"/>
                <w:sz w:val="20"/>
                <w:szCs w:val="20"/>
                <w:lang w:val="sv-SE"/>
              </w:rPr>
            </w:pPr>
          </w:p>
        </w:tc>
      </w:tr>
      <w:tr w:rsidR="00DE71B1" w:rsidRPr="006B6063" w14:paraId="0E2C5925" w14:textId="77777777" w:rsidTr="0046387E">
        <w:trPr>
          <w:trHeight w:hRule="exact" w:val="495"/>
          <w:tblHeader/>
          <w:ins w:id="3132" w:author="Björn Genfors" w:date="2014-03-28T14:34:00Z"/>
          <w:trPrChange w:id="3133"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3135" w:author="Björn Genfors" w:date="2014-03-28T14:34:00Z"/>
                <w:rFonts w:cs="Times New Roman"/>
                <w:sz w:val="20"/>
                <w:szCs w:val="20"/>
                <w:lang w:val="sv-SE"/>
              </w:rPr>
            </w:pPr>
            <w:ins w:id="3136"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1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3138" w:author="Björn Genfors" w:date="2014-03-28T14:34:00Z"/>
                <w:rFonts w:cs="Times New Roman"/>
                <w:sz w:val="20"/>
                <w:szCs w:val="20"/>
                <w:lang w:val="sv-SE"/>
              </w:rPr>
            </w:pPr>
            <w:ins w:id="3139"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1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3141" w:author="Björn Genfors" w:date="2014-03-28T14:34:00Z"/>
                <w:rFonts w:cs="Times New Roman"/>
                <w:spacing w:val="-1"/>
                <w:sz w:val="20"/>
                <w:szCs w:val="20"/>
                <w:lang w:val="sv-SE"/>
              </w:rPr>
            </w:pPr>
            <w:ins w:id="3142"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3143"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3144"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1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3146" w:author="Björn Genfors" w:date="2014-03-28T14:34:00Z"/>
                <w:rFonts w:cs="Times New Roman"/>
                <w:sz w:val="20"/>
                <w:szCs w:val="20"/>
                <w:lang w:val="sv-SE"/>
              </w:rPr>
            </w:pPr>
            <w:ins w:id="3147"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3148" w:author="Björn Genfors" w:date="2014-03-28T14:34:00Z"/>
          <w:trPrChange w:id="3149"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3151" w:author="Björn Genfors" w:date="2014-03-28T14:34:00Z"/>
                <w:rFonts w:cs="Times New Roman"/>
                <w:sz w:val="20"/>
                <w:szCs w:val="20"/>
                <w:lang w:val="sv-SE"/>
              </w:rPr>
            </w:pPr>
            <w:ins w:id="3152"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1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3154" w:author="Björn Genfors" w:date="2014-03-28T14:34:00Z"/>
                <w:rFonts w:cs="Times New Roman"/>
                <w:sz w:val="20"/>
                <w:szCs w:val="20"/>
                <w:lang w:val="sv-SE"/>
              </w:rPr>
            </w:pPr>
            <w:ins w:id="3155"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1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3157" w:author="Björn Genfors" w:date="2014-03-28T14:34:00Z"/>
                <w:rFonts w:cs="Times New Roman"/>
                <w:sz w:val="20"/>
                <w:szCs w:val="20"/>
                <w:lang w:val="sv-SE"/>
              </w:rPr>
            </w:pPr>
            <w:ins w:id="3158"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1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3160" w:author="Björn Genfors" w:date="2014-03-28T14:34:00Z"/>
                <w:rFonts w:cs="Times New Roman"/>
                <w:sz w:val="20"/>
                <w:szCs w:val="20"/>
                <w:lang w:val="sv-SE"/>
              </w:rPr>
            </w:pPr>
            <w:ins w:id="3161" w:author="Björn Genfors" w:date="2014-03-28T14:34:00Z">
              <w:r w:rsidRPr="006B6063">
                <w:rPr>
                  <w:sz w:val="20"/>
                  <w:szCs w:val="20"/>
                </w:rPr>
                <w:t>1..1</w:t>
              </w:r>
            </w:ins>
          </w:p>
        </w:tc>
      </w:tr>
      <w:tr w:rsidR="00DE71B1" w:rsidRPr="006B6063" w14:paraId="67E30AAA" w14:textId="77777777" w:rsidTr="0046387E">
        <w:trPr>
          <w:trHeight w:hRule="exact" w:val="699"/>
          <w:tblHeader/>
          <w:ins w:id="3162" w:author="Björn Genfors" w:date="2014-03-28T14:34:00Z"/>
          <w:trPrChange w:id="3163"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3165" w:author="Björn Genfors" w:date="2014-03-28T14:34:00Z"/>
                <w:rFonts w:cs="Times New Roman"/>
                <w:b/>
                <w:sz w:val="20"/>
                <w:szCs w:val="20"/>
                <w:lang w:val="sv-SE"/>
              </w:rPr>
            </w:pPr>
            <w:ins w:id="3166"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3168" w:author="Björn Genfors" w:date="2014-03-28T14:34:00Z"/>
                <w:rFonts w:cs="Times New Roman"/>
                <w:sz w:val="20"/>
                <w:szCs w:val="20"/>
                <w:lang w:val="sv-SE"/>
              </w:rPr>
            </w:pPr>
            <w:ins w:id="31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3171" w:author="Björn Genfors" w:date="2014-03-28T14:34:00Z"/>
                <w:rFonts w:cs="Times New Roman"/>
                <w:sz w:val="20"/>
                <w:szCs w:val="20"/>
                <w:lang w:val="sv-SE"/>
              </w:rPr>
            </w:pPr>
            <w:ins w:id="3172"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1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3174" w:author="Björn Genfors" w:date="2014-03-28T14:34:00Z"/>
                <w:rFonts w:cs="Times New Roman"/>
                <w:sz w:val="20"/>
                <w:szCs w:val="20"/>
                <w:lang w:val="sv-SE"/>
              </w:rPr>
            </w:pPr>
            <w:ins w:id="3175" w:author="Björn Genfors" w:date="2014-03-28T14:34:00Z">
              <w:r w:rsidRPr="006B6063">
                <w:rPr>
                  <w:sz w:val="20"/>
                  <w:szCs w:val="20"/>
                </w:rPr>
                <w:t>1..1</w:t>
              </w:r>
            </w:ins>
          </w:p>
        </w:tc>
      </w:tr>
      <w:tr w:rsidR="00DE71B1" w:rsidRPr="006B6063" w14:paraId="7A294FA6" w14:textId="77777777" w:rsidTr="0046387E">
        <w:trPr>
          <w:trHeight w:hRule="exact" w:val="573"/>
          <w:tblHeader/>
          <w:ins w:id="3176" w:author="Björn Genfors" w:date="2014-03-28T14:34:00Z"/>
          <w:trPrChange w:id="3177"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1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3179" w:author="Björn Genfors" w:date="2014-03-28T14:34:00Z"/>
                <w:rFonts w:cs="Times New Roman"/>
                <w:sz w:val="20"/>
                <w:szCs w:val="20"/>
                <w:lang w:val="sv-SE"/>
              </w:rPr>
            </w:pPr>
            <w:ins w:id="3180"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1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3182" w:author="Björn Genfors" w:date="2014-03-28T14:34:00Z"/>
                <w:rFonts w:cs="Times New Roman"/>
                <w:sz w:val="20"/>
                <w:szCs w:val="20"/>
                <w:lang w:val="sv-SE"/>
              </w:rPr>
            </w:pPr>
            <w:ins w:id="3183"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1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3185" w:author="Björn Genfors" w:date="2014-03-28T14:34:00Z"/>
                <w:rFonts w:cs="Times New Roman"/>
                <w:sz w:val="20"/>
                <w:szCs w:val="20"/>
                <w:lang w:val="sv-SE"/>
              </w:rPr>
            </w:pPr>
            <w:ins w:id="3186"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1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3188" w:author="Björn Genfors" w:date="2014-03-28T14:34:00Z"/>
                <w:rFonts w:cs="Times New Roman"/>
                <w:sz w:val="20"/>
                <w:szCs w:val="20"/>
                <w:lang w:val="sv-SE"/>
              </w:rPr>
            </w:pPr>
            <w:ins w:id="3189" w:author="Björn Genfors" w:date="2014-03-28T14:34:00Z">
              <w:r w:rsidRPr="006B6063">
                <w:rPr>
                  <w:sz w:val="20"/>
                  <w:szCs w:val="20"/>
                </w:rPr>
                <w:t>1..1</w:t>
              </w:r>
            </w:ins>
          </w:p>
        </w:tc>
      </w:tr>
      <w:tr w:rsidR="00DE71B1" w:rsidRPr="006B6063" w14:paraId="7A1F2788" w14:textId="77777777" w:rsidTr="0046387E">
        <w:trPr>
          <w:trHeight w:val="908"/>
          <w:tblHeader/>
          <w:ins w:id="3190" w:author="Björn Genfors" w:date="2014-03-28T14:34:00Z"/>
          <w:trPrChange w:id="3191"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3193" w:author="Björn Genfors" w:date="2014-03-28T14:34:00Z"/>
                <w:rFonts w:cs="Times New Roman"/>
                <w:sz w:val="20"/>
                <w:szCs w:val="20"/>
                <w:lang w:val="sv-SE"/>
              </w:rPr>
            </w:pPr>
            <w:ins w:id="3194"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319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1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3197" w:author="Björn Genfors" w:date="2014-03-28T14:34:00Z"/>
                <w:rFonts w:cs="Times New Roman"/>
                <w:sz w:val="20"/>
                <w:szCs w:val="20"/>
                <w:lang w:val="sv-SE"/>
              </w:rPr>
            </w:pPr>
            <w:ins w:id="3198"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319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3201" w:author="Björn Genfors" w:date="2014-03-28T14:34:00Z"/>
                <w:rFonts w:cs="Times New Roman"/>
                <w:sz w:val="20"/>
                <w:szCs w:val="20"/>
                <w:lang w:val="sv-SE"/>
              </w:rPr>
            </w:pPr>
            <w:ins w:id="3202"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2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3204" w:author="Björn Genfors" w:date="2014-03-28T14:34:00Z"/>
                <w:rFonts w:cs="Times New Roman"/>
                <w:sz w:val="20"/>
                <w:szCs w:val="20"/>
                <w:lang w:val="sv-SE"/>
              </w:rPr>
            </w:pPr>
            <w:ins w:id="3205" w:author="Björn Genfors" w:date="2014-03-28T14:34:00Z">
              <w:r w:rsidRPr="006B6063">
                <w:rPr>
                  <w:sz w:val="20"/>
                  <w:szCs w:val="20"/>
                </w:rPr>
                <w:t>1..1</w:t>
              </w:r>
            </w:ins>
          </w:p>
        </w:tc>
      </w:tr>
      <w:tr w:rsidR="00DE71B1" w:rsidRPr="006B6063" w14:paraId="1BAA7702" w14:textId="77777777" w:rsidTr="0046387E">
        <w:trPr>
          <w:trHeight w:val="529"/>
          <w:tblHeader/>
          <w:ins w:id="3206" w:author="Björn Genfors" w:date="2014-03-28T14:34:00Z"/>
          <w:trPrChange w:id="3207"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3209" w:author="Björn Genfors" w:date="2014-03-28T14:34:00Z"/>
                <w:rFonts w:cs="Times New Roman"/>
                <w:sz w:val="20"/>
                <w:szCs w:val="20"/>
                <w:lang w:val="sv-SE"/>
              </w:rPr>
            </w:pPr>
            <w:ins w:id="3210"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2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3212" w:author="Björn Genfors" w:date="2014-03-28T14:34:00Z"/>
                <w:rFonts w:cs="Times New Roman"/>
                <w:spacing w:val="-1"/>
                <w:sz w:val="20"/>
                <w:szCs w:val="20"/>
                <w:lang w:val="sv-SE"/>
              </w:rPr>
            </w:pPr>
            <w:ins w:id="3213"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2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3215" w:author="Björn Genfors" w:date="2014-03-28T14:34:00Z"/>
                <w:rFonts w:cs="Times New Roman"/>
                <w:spacing w:val="-1"/>
                <w:sz w:val="20"/>
                <w:szCs w:val="20"/>
                <w:lang w:val="sv-SE"/>
              </w:rPr>
            </w:pPr>
            <w:ins w:id="3216"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321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2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3219" w:author="Björn Genfors" w:date="2014-03-28T14:34:00Z"/>
                <w:rFonts w:cs="Times New Roman"/>
                <w:sz w:val="20"/>
                <w:szCs w:val="20"/>
                <w:lang w:val="sv-SE"/>
              </w:rPr>
            </w:pPr>
            <w:ins w:id="3220" w:author="Björn Genfors" w:date="2014-03-28T14:34:00Z">
              <w:r w:rsidRPr="006B6063">
                <w:rPr>
                  <w:sz w:val="20"/>
                  <w:szCs w:val="20"/>
                </w:rPr>
                <w:t>1..1</w:t>
              </w:r>
            </w:ins>
          </w:p>
        </w:tc>
      </w:tr>
      <w:tr w:rsidR="00DE71B1" w:rsidRPr="006B6063" w14:paraId="24F90FF6" w14:textId="77777777" w:rsidTr="0046387E">
        <w:trPr>
          <w:trHeight w:val="687"/>
          <w:tblHeader/>
          <w:ins w:id="3221" w:author="Björn Genfors" w:date="2014-03-28T14:34:00Z"/>
          <w:trPrChange w:id="3222"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3224" w:author="Björn Genfors" w:date="2014-03-28T14:34:00Z"/>
                <w:rFonts w:cs="Times New Roman"/>
                <w:sz w:val="20"/>
                <w:szCs w:val="20"/>
                <w:lang w:val="sv-SE"/>
              </w:rPr>
            </w:pPr>
            <w:ins w:id="3225"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2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3227" w:author="Björn Genfors" w:date="2014-03-28T14:34:00Z"/>
                <w:rFonts w:cs="Times New Roman"/>
                <w:sz w:val="20"/>
                <w:szCs w:val="20"/>
                <w:lang w:val="sv-SE"/>
              </w:rPr>
            </w:pPr>
            <w:ins w:id="322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3230" w:author="Björn Genfors" w:date="2014-03-28T14:34:00Z"/>
                <w:rFonts w:cs="Times New Roman"/>
                <w:spacing w:val="-1"/>
                <w:sz w:val="20"/>
                <w:szCs w:val="20"/>
                <w:lang w:val="sv-SE"/>
              </w:rPr>
            </w:pPr>
            <w:ins w:id="3231"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2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3233" w:author="Björn Genfors" w:date="2014-03-28T14:34:00Z"/>
                <w:rFonts w:cs="Times New Roman"/>
                <w:sz w:val="20"/>
                <w:szCs w:val="20"/>
                <w:lang w:val="sv-SE"/>
              </w:rPr>
            </w:pPr>
            <w:ins w:id="3234" w:author="Björn Genfors" w:date="2014-03-28T14:34:00Z">
              <w:r w:rsidRPr="006B6063">
                <w:rPr>
                  <w:sz w:val="20"/>
                  <w:szCs w:val="20"/>
                </w:rPr>
                <w:t>1..1</w:t>
              </w:r>
            </w:ins>
          </w:p>
        </w:tc>
      </w:tr>
      <w:tr w:rsidR="00DE71B1" w:rsidRPr="006B6063" w14:paraId="6862B2DD" w14:textId="77777777" w:rsidTr="0046387E">
        <w:trPr>
          <w:trHeight w:hRule="exact" w:val="2111"/>
          <w:tblHeader/>
          <w:ins w:id="3235" w:author="Björn Genfors" w:date="2014-03-28T14:34:00Z"/>
          <w:trPrChange w:id="3236"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3238" w:author="Björn Genfors" w:date="2014-03-28T14:34:00Z"/>
                <w:rFonts w:cs="Times New Roman"/>
                <w:sz w:val="20"/>
                <w:szCs w:val="20"/>
                <w:lang w:val="sv-SE"/>
              </w:rPr>
            </w:pPr>
            <w:ins w:id="3239"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2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3241" w:author="Björn Genfors" w:date="2014-03-28T14:34:00Z"/>
                <w:rFonts w:cs="Times New Roman"/>
                <w:sz w:val="20"/>
                <w:szCs w:val="20"/>
                <w:lang w:val="sv-SE"/>
              </w:rPr>
            </w:pPr>
            <w:ins w:id="32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3244" w:author="Björn Genfors" w:date="2014-03-28T14:34:00Z"/>
                <w:rFonts w:cs="Times New Roman"/>
                <w:sz w:val="20"/>
                <w:szCs w:val="20"/>
                <w:lang w:val="sv-SE"/>
              </w:rPr>
            </w:pPr>
            <w:ins w:id="3245"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3246" w:author="Björn Genfors" w:date="2014-03-28T14:34:00Z"/>
                <w:rFonts w:cs="Times New Roman"/>
                <w:sz w:val="20"/>
                <w:szCs w:val="20"/>
                <w:lang w:val="sv-SE"/>
              </w:rPr>
            </w:pPr>
            <w:ins w:id="3247"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3248" w:author="Björn Genfors" w:date="2014-03-28T14:34:00Z"/>
                <w:rFonts w:cs="Times New Roman"/>
                <w:sz w:val="20"/>
                <w:szCs w:val="20"/>
                <w:lang w:val="sv-SE"/>
              </w:rPr>
            </w:pPr>
            <w:ins w:id="3249"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3250" w:author="Björn Genfors" w:date="2014-03-28T14:34:00Z"/>
                <w:rFonts w:cs="Times New Roman"/>
                <w:sz w:val="20"/>
                <w:szCs w:val="20"/>
                <w:lang w:val="sv-SE"/>
              </w:rPr>
            </w:pPr>
            <w:ins w:id="3251"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325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2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3254" w:author="Björn Genfors" w:date="2014-03-28T14:34:00Z"/>
                <w:rFonts w:cs="Times New Roman"/>
                <w:sz w:val="20"/>
                <w:szCs w:val="20"/>
                <w:lang w:val="sv-SE"/>
              </w:rPr>
            </w:pPr>
            <w:ins w:id="3255" w:author="Björn Genfors" w:date="2014-03-28T14:34:00Z">
              <w:r w:rsidRPr="006B6063">
                <w:rPr>
                  <w:sz w:val="20"/>
                  <w:szCs w:val="20"/>
                </w:rPr>
                <w:t>1..1</w:t>
              </w:r>
            </w:ins>
          </w:p>
        </w:tc>
      </w:tr>
      <w:tr w:rsidR="00DE71B1" w:rsidRPr="006B6063" w14:paraId="7FC50D89" w14:textId="77777777" w:rsidTr="0046387E">
        <w:trPr>
          <w:trHeight w:hRule="exact" w:val="978"/>
          <w:tblHeader/>
          <w:ins w:id="3256" w:author="Björn Genfors" w:date="2014-03-28T14:34:00Z"/>
          <w:trPrChange w:id="3257"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3259" w:author="Björn Genfors" w:date="2014-03-28T14:34:00Z"/>
                <w:rFonts w:cs="Times New Roman"/>
                <w:sz w:val="20"/>
                <w:szCs w:val="20"/>
                <w:lang w:val="sv-SE"/>
              </w:rPr>
            </w:pPr>
            <w:ins w:id="3260"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326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6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3263" w:author="Björn Genfors" w:date="2014-03-28T14:34:00Z"/>
                <w:rFonts w:cs="Times New Roman"/>
                <w:sz w:val="20"/>
                <w:szCs w:val="20"/>
                <w:lang w:val="sv-SE"/>
              </w:rPr>
            </w:pPr>
            <w:ins w:id="3264"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326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3266" w:author="Björn Genfors" w:date="2014-03-28T14:34:00Z"/>
                <w:rFonts w:cs="Times New Roman"/>
                <w:sz w:val="20"/>
                <w:szCs w:val="20"/>
                <w:lang w:val="sv-SE"/>
              </w:rPr>
            </w:pPr>
            <w:ins w:id="3267"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32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3269" w:author="Björn Genfors" w:date="2014-03-28T14:34:00Z"/>
                <w:rFonts w:cs="Times New Roman"/>
                <w:sz w:val="20"/>
                <w:szCs w:val="20"/>
                <w:lang w:val="sv-SE"/>
              </w:rPr>
            </w:pPr>
            <w:ins w:id="3270" w:author="Björn Genfors" w:date="2014-03-28T14:34:00Z">
              <w:r w:rsidRPr="006B6063">
                <w:rPr>
                  <w:sz w:val="20"/>
                  <w:szCs w:val="20"/>
                </w:rPr>
                <w:t>1..1</w:t>
              </w:r>
            </w:ins>
          </w:p>
        </w:tc>
      </w:tr>
      <w:tr w:rsidR="00DE71B1" w:rsidRPr="006B6063" w14:paraId="613F8A9B" w14:textId="77777777" w:rsidTr="0046387E">
        <w:trPr>
          <w:trHeight w:hRule="exact" w:val="537"/>
          <w:tblHeader/>
          <w:ins w:id="3271" w:author="Björn Genfors" w:date="2014-03-28T14:34:00Z"/>
          <w:trPrChange w:id="3272"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3274" w:author="Björn Genfors" w:date="2014-03-28T14:34:00Z"/>
                <w:rFonts w:cs="Times New Roman"/>
                <w:sz w:val="20"/>
                <w:szCs w:val="20"/>
                <w:lang w:val="sv-SE"/>
              </w:rPr>
            </w:pPr>
            <w:ins w:id="3275"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327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3278" w:author="Björn Genfors" w:date="2014-03-28T14:34:00Z"/>
                <w:rFonts w:cs="Times New Roman"/>
                <w:color w:val="FF0000"/>
                <w:sz w:val="20"/>
                <w:szCs w:val="20"/>
                <w:lang w:val="sv-SE"/>
              </w:rPr>
            </w:pPr>
            <w:ins w:id="3279"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328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3282" w:author="Björn Genfors" w:date="2014-03-28T14:34:00Z"/>
                <w:rFonts w:cs="Times New Roman"/>
                <w:sz w:val="20"/>
                <w:szCs w:val="20"/>
                <w:lang w:val="sv-SE"/>
              </w:rPr>
            </w:pPr>
            <w:ins w:id="3283"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32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3285" w:author="Björn Genfors" w:date="2014-03-28T14:34:00Z"/>
                <w:rFonts w:cs="Times New Roman"/>
                <w:sz w:val="20"/>
                <w:szCs w:val="20"/>
                <w:lang w:val="sv-SE"/>
              </w:rPr>
            </w:pPr>
            <w:ins w:id="3286"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3287" w:author="Björn Genfors" w:date="2014-03-28T14:34:00Z"/>
          <w:trPrChange w:id="3288"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3290" w:author="Björn Genfors" w:date="2014-03-28T14:34:00Z"/>
                <w:rFonts w:cs="Times New Roman"/>
                <w:sz w:val="20"/>
                <w:szCs w:val="20"/>
                <w:lang w:val="sv-SE"/>
              </w:rPr>
            </w:pPr>
            <w:ins w:id="3291"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3292"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3294" w:author="Björn Genfors" w:date="2014-03-28T14:34:00Z"/>
                <w:rFonts w:cs="Times New Roman"/>
                <w:sz w:val="20"/>
                <w:szCs w:val="20"/>
                <w:lang w:val="sv-SE"/>
              </w:rPr>
            </w:pPr>
            <w:ins w:id="3295"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329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3298" w:author="Björn Genfors" w:date="2014-03-28T14:34:00Z"/>
                <w:rFonts w:cs="Times New Roman"/>
                <w:spacing w:val="-1"/>
                <w:sz w:val="20"/>
                <w:szCs w:val="20"/>
                <w:lang w:val="sv-SE"/>
              </w:rPr>
            </w:pPr>
            <w:ins w:id="3299"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330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3302" w:author="Björn Genfors" w:date="2014-03-28T14:34:00Z"/>
                <w:rFonts w:cs="Times New Roman"/>
                <w:spacing w:val="-1"/>
                <w:sz w:val="20"/>
                <w:szCs w:val="20"/>
                <w:lang w:val="sv-SE"/>
              </w:rPr>
            </w:pPr>
            <w:ins w:id="3303"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3304" w:author="Björn Genfors" w:date="2014-03-28T14:34:00Z"/>
          <w:trPrChange w:id="3305"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3307" w:author="Björn Genfors" w:date="2014-03-28T14:34:00Z"/>
                <w:rFonts w:cs="Times New Roman"/>
                <w:sz w:val="20"/>
                <w:szCs w:val="20"/>
                <w:lang w:val="sv-SE"/>
              </w:rPr>
            </w:pPr>
            <w:ins w:id="3308"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3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3310" w:author="Björn Genfors" w:date="2014-03-28T14:34:00Z"/>
                <w:rFonts w:cs="Times New Roman"/>
                <w:spacing w:val="-1"/>
                <w:sz w:val="20"/>
                <w:szCs w:val="20"/>
                <w:lang w:val="sv-SE"/>
              </w:rPr>
            </w:pPr>
            <w:ins w:id="331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3313" w:author="Björn Genfors" w:date="2014-03-28T14:34:00Z"/>
                <w:rFonts w:cs="Times New Roman"/>
                <w:spacing w:val="-1"/>
                <w:sz w:val="20"/>
                <w:szCs w:val="20"/>
                <w:lang w:val="sv-SE"/>
              </w:rPr>
            </w:pPr>
            <w:ins w:id="3314"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3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3316" w:author="Björn Genfors" w:date="2014-03-28T14:34:00Z"/>
                <w:rFonts w:cs="Times New Roman"/>
                <w:spacing w:val="-1"/>
                <w:sz w:val="20"/>
                <w:szCs w:val="20"/>
                <w:lang w:val="sv-SE"/>
              </w:rPr>
            </w:pPr>
            <w:ins w:id="3317"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3318" w:author="Björn Genfors" w:date="2014-03-28T14:34:00Z"/>
          <w:trPrChange w:id="3319"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20"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3321" w:author="Björn Genfors" w:date="2014-03-28T14:34:00Z"/>
                <w:rFonts w:cs="Times New Roman"/>
                <w:sz w:val="20"/>
                <w:szCs w:val="20"/>
                <w:lang w:val="sv-SE"/>
              </w:rPr>
            </w:pPr>
            <w:ins w:id="3322"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332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24"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3325" w:author="Björn Genfors" w:date="2014-03-28T14:34:00Z"/>
                <w:rFonts w:cs="Times New Roman"/>
                <w:spacing w:val="-1"/>
                <w:sz w:val="20"/>
                <w:szCs w:val="20"/>
                <w:lang w:val="sv-SE"/>
              </w:rPr>
            </w:pPr>
            <w:ins w:id="3326"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332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28"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3329" w:author="Björn Genfors" w:date="2014-03-28T14:34:00Z"/>
                <w:rFonts w:eastAsia="Calibri" w:cs="Times New Roman"/>
                <w:spacing w:val="-1"/>
                <w:sz w:val="20"/>
                <w:szCs w:val="20"/>
                <w:lang w:val="sv-SE"/>
              </w:rPr>
              <w:pPrChange w:id="3330" w:author="Björn Genfors" w:date="2014-03-28T14:40:00Z">
                <w:pPr>
                  <w:framePr w:hSpace="180" w:wrap="around" w:vAnchor="text" w:hAnchor="margin" w:y="1047"/>
                  <w:widowControl/>
                  <w:spacing w:line="226" w:lineRule="exact"/>
                  <w:ind w:left="102"/>
                </w:pPr>
              </w:pPrChange>
            </w:pPr>
            <w:ins w:id="3331" w:author="Björn Genfors" w:date="2014-03-28T14:34:00Z">
              <w:r w:rsidRPr="00CA00A4">
                <w:rPr>
                  <w:spacing w:val="-1"/>
                  <w:sz w:val="20"/>
                  <w:szCs w:val="20"/>
                  <w:lang w:val="sv-SE"/>
                </w:rPr>
                <w:t xml:space="preserve">Information om personens befattning. Om möjligt skall KV </w:t>
              </w:r>
              <w:r w:rsidRPr="0097353F">
                <w:rPr>
                  <w:spacing w:val="-1"/>
                  <w:szCs w:val="20"/>
                </w:rPr>
                <w:t xml:space="preserve">Befattning (OID 1.2.752.129.2.2.1.4), se </w:t>
              </w:r>
            </w:ins>
            <w:ins w:id="3332" w:author="Björn Genfors" w:date="2014-03-28T14:40:00Z">
              <w:r w:rsidRPr="0097353F">
                <w:rPr>
                  <w:spacing w:val="-1"/>
                  <w:szCs w:val="20"/>
                </w:rPr>
                <w:t>referens [</w:t>
              </w:r>
              <w:r w:rsidRPr="00027A53">
                <w:rPr>
                  <w:rFonts w:eastAsia="Calibri" w:cs="Times New Roman"/>
                  <w:spacing w:val="-1"/>
                  <w:sz w:val="20"/>
                  <w:szCs w:val="20"/>
                  <w:lang w:val="sv-SE"/>
                  <w:rPrChange w:id="3333" w:author="Björn Genfors" w:date="2014-03-28T16:13:00Z">
                    <w:rPr>
                      <w:spacing w:val="-1"/>
                      <w:szCs w:val="20"/>
                    </w:rPr>
                  </w:rPrChange>
                </w:rPr>
                <w:fldChar w:fldCharType="begin"/>
              </w:r>
              <w:r w:rsidRPr="0097353F">
                <w:rPr>
                  <w:spacing w:val="-1"/>
                  <w:szCs w:val="20"/>
                </w:rPr>
                <w:instrText xml:space="preserve"> REF _Ref383778264 \h </w:instrText>
              </w:r>
            </w:ins>
            <w:r w:rsidR="00027A53" w:rsidRPr="0097353F">
              <w:rPr>
                <w:spacing w:val="-1"/>
                <w:szCs w:val="20"/>
              </w:rPr>
              <w:instrText xml:space="preserve"> \* MERGEFORMAT </w:instrText>
            </w:r>
            <w:r w:rsidRPr="00027A53">
              <w:rPr>
                <w:rFonts w:eastAsia="Calibri" w:cs="Times New Roman"/>
                <w:spacing w:val="-1"/>
                <w:sz w:val="20"/>
                <w:szCs w:val="20"/>
                <w:lang w:val="sv-SE"/>
                <w:rPrChange w:id="3334"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3335" w:author="Björn Genfors" w:date="2014-03-28T16:13:00Z">
                  <w:rPr>
                    <w:spacing w:val="-1"/>
                    <w:szCs w:val="20"/>
                  </w:rPr>
                </w:rPrChange>
              </w:rPr>
              <w:fldChar w:fldCharType="separate"/>
            </w:r>
            <w:ins w:id="3336" w:author="Björn Genfors" w:date="2014-03-31T13:27:00Z">
              <w:r w:rsidR="002F320B" w:rsidRPr="0097353F">
                <w:rPr>
                  <w:szCs w:val="20"/>
                  <w:rPrChange w:id="3337" w:author="Björn Genfors" w:date="2014-03-31T14:06:00Z">
                    <w:rPr/>
                  </w:rPrChange>
                </w:rPr>
                <w:t xml:space="preserve">R </w:t>
              </w:r>
              <w:r w:rsidR="002F320B" w:rsidRPr="0097353F">
                <w:rPr>
                  <w:noProof/>
                  <w:szCs w:val="20"/>
                  <w:rPrChange w:id="3338" w:author="Björn Genfors" w:date="2014-03-31T14:06:00Z">
                    <w:rPr>
                      <w:noProof/>
                    </w:rPr>
                  </w:rPrChange>
                </w:rPr>
                <w:t>5</w:t>
              </w:r>
            </w:ins>
            <w:ins w:id="3339" w:author="Björn Genfors" w:date="2014-03-28T14:40:00Z">
              <w:r w:rsidRPr="00027A53">
                <w:rPr>
                  <w:rFonts w:eastAsia="Calibri" w:cs="Times New Roman"/>
                  <w:spacing w:val="-1"/>
                  <w:sz w:val="20"/>
                  <w:szCs w:val="20"/>
                  <w:lang w:val="sv-SE"/>
                  <w:rPrChange w:id="3340" w:author="Björn Genfors" w:date="2014-03-28T16:13:00Z">
                    <w:rPr>
                      <w:spacing w:val="-1"/>
                      <w:szCs w:val="20"/>
                    </w:rPr>
                  </w:rPrChange>
                </w:rPr>
                <w:fldChar w:fldCharType="end"/>
              </w:r>
              <w:r w:rsidRPr="0097353F">
                <w:rPr>
                  <w:spacing w:val="-1"/>
                  <w:szCs w:val="20"/>
                </w:rPr>
                <w:t>]</w:t>
              </w:r>
            </w:ins>
            <w:ins w:id="3341" w:author="Björn Genfors" w:date="2014-03-28T16:11:00Z">
              <w:r w:rsidR="00027A53" w:rsidRPr="0097353F">
                <w:rPr>
                  <w:spacing w:val="-1"/>
                  <w:szCs w:val="20"/>
                </w:rPr>
                <w:t>.</w:t>
              </w:r>
            </w:ins>
            <w:ins w:id="3342" w:author="Björn Genfors" w:date="2014-03-28T16:13:00Z">
              <w:r w:rsidR="00027A53" w:rsidRPr="0097353F">
                <w:rPr>
                  <w:spacing w:val="-1"/>
                  <w:szCs w:val="20"/>
                  <w:rPrChange w:id="3343" w:author="Björn Genfors" w:date="2014-03-31T14:06:00Z">
                    <w:rPr>
                      <w:i/>
                      <w:spacing w:val="-1"/>
                      <w:szCs w:val="20"/>
                    </w:rPr>
                  </w:rPrChange>
                </w:rPr>
                <w:t xml:space="preserve"> </w:t>
              </w:r>
              <w:r w:rsidR="00027A53" w:rsidRPr="00027A53">
                <w:rPr>
                  <w:spacing w:val="-1"/>
                  <w:szCs w:val="20"/>
                  <w:rPrChange w:id="3344"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334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46"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3347" w:author="Björn Genfors" w:date="2014-03-28T14:34:00Z"/>
                <w:rFonts w:cs="Times New Roman"/>
                <w:spacing w:val="-1"/>
                <w:sz w:val="20"/>
                <w:szCs w:val="20"/>
                <w:lang w:val="sv-SE"/>
              </w:rPr>
            </w:pPr>
            <w:ins w:id="3348"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3349" w:author="Björn Genfors" w:date="2014-03-28T14:34:00Z"/>
          <w:trPrChange w:id="3350"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3352" w:author="Björn Genfors" w:date="2014-03-28T14:34:00Z"/>
                <w:rFonts w:cs="Times New Roman"/>
                <w:sz w:val="20"/>
                <w:szCs w:val="20"/>
                <w:lang w:val="sv-SE"/>
              </w:rPr>
            </w:pPr>
            <w:ins w:id="3353"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3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3355" w:author="Björn Genfors" w:date="2014-03-28T14:34:00Z"/>
                <w:rFonts w:cs="Times New Roman"/>
                <w:spacing w:val="-1"/>
                <w:sz w:val="20"/>
                <w:szCs w:val="20"/>
                <w:lang w:val="sv-SE"/>
              </w:rPr>
            </w:pPr>
            <w:ins w:id="335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3358" w:author="Björn Genfors" w:date="2014-03-28T14:34:00Z"/>
                <w:rFonts w:cs="Times New Roman"/>
                <w:sz w:val="20"/>
                <w:szCs w:val="20"/>
                <w:lang w:val="sv-SE"/>
              </w:rPr>
            </w:pPr>
            <w:ins w:id="3359"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3361" w:author="Björn Genfors" w:date="2014-03-28T14:34:00Z"/>
                <w:rFonts w:cs="Times New Roman"/>
                <w:spacing w:val="-1"/>
                <w:sz w:val="20"/>
                <w:szCs w:val="20"/>
                <w:lang w:val="sv-SE"/>
              </w:rPr>
            </w:pPr>
            <w:ins w:id="3362"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3363" w:author="Björn Genfors" w:date="2014-03-28T14:34:00Z"/>
          <w:trPrChange w:id="3364"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3366" w:author="Björn Genfors" w:date="2014-03-28T14:34:00Z"/>
                <w:rFonts w:cs="Times New Roman"/>
                <w:sz w:val="20"/>
                <w:szCs w:val="20"/>
                <w:lang w:val="sv-SE"/>
              </w:rPr>
            </w:pPr>
            <w:ins w:id="3367"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3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3369" w:author="Björn Genfors" w:date="2014-03-28T14:34:00Z"/>
                <w:rFonts w:cs="Times New Roman"/>
                <w:spacing w:val="-1"/>
                <w:sz w:val="20"/>
                <w:szCs w:val="20"/>
                <w:lang w:val="sv-SE"/>
              </w:rPr>
            </w:pPr>
            <w:ins w:id="337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3372" w:author="Björn Genfors" w:date="2014-03-28T14:34:00Z"/>
                <w:rFonts w:cs="Times New Roman"/>
                <w:sz w:val="20"/>
                <w:szCs w:val="20"/>
                <w:lang w:val="sv-SE"/>
              </w:rPr>
            </w:pPr>
            <w:ins w:id="3373"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3375" w:author="Björn Genfors" w:date="2014-03-28T14:34:00Z"/>
                <w:rFonts w:cs="Times New Roman"/>
                <w:spacing w:val="-1"/>
                <w:sz w:val="20"/>
                <w:szCs w:val="20"/>
                <w:lang w:val="sv-SE"/>
              </w:rPr>
            </w:pPr>
            <w:ins w:id="3376"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3377" w:author="Björn Genfors" w:date="2014-03-28T14:34:00Z"/>
          <w:trPrChange w:id="3378"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3380" w:author="Björn Genfors" w:date="2014-03-28T14:34:00Z"/>
                <w:rFonts w:cs="Times New Roman"/>
                <w:sz w:val="20"/>
                <w:szCs w:val="20"/>
                <w:lang w:val="sv-SE"/>
              </w:rPr>
            </w:pPr>
            <w:ins w:id="3381"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3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3383" w:author="Björn Genfors" w:date="2014-03-28T14:34:00Z"/>
                <w:rFonts w:cs="Times New Roman"/>
                <w:spacing w:val="-1"/>
                <w:sz w:val="20"/>
                <w:szCs w:val="20"/>
                <w:lang w:val="sv-SE"/>
              </w:rPr>
            </w:pPr>
            <w:ins w:id="338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3386" w:author="Björn Genfors" w:date="2014-03-28T14:34:00Z"/>
                <w:rFonts w:cs="Times New Roman"/>
                <w:spacing w:val="-1"/>
                <w:sz w:val="20"/>
                <w:szCs w:val="20"/>
                <w:lang w:val="sv-SE"/>
              </w:rPr>
            </w:pPr>
            <w:ins w:id="3387"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3389" w:author="Björn Genfors" w:date="2014-03-28T14:34:00Z"/>
                <w:rFonts w:cs="Times New Roman"/>
                <w:spacing w:val="-1"/>
                <w:sz w:val="20"/>
                <w:szCs w:val="20"/>
                <w:lang w:val="sv-SE"/>
              </w:rPr>
            </w:pPr>
            <w:ins w:id="3390"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3391"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3392" w:author="Björn Genfors" w:date="2014-03-28T14:34:00Z"/>
          <w:trPrChange w:id="3393"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3395" w:author="Björn Genfors" w:date="2014-03-28T14:34:00Z"/>
                <w:rFonts w:cs="Times New Roman"/>
                <w:sz w:val="20"/>
                <w:szCs w:val="20"/>
                <w:lang w:val="sv-SE"/>
              </w:rPr>
            </w:pPr>
            <w:ins w:id="3396"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3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3398" w:author="Björn Genfors" w:date="2014-03-28T14:34:00Z"/>
                <w:rFonts w:cs="Times New Roman"/>
                <w:spacing w:val="-1"/>
                <w:sz w:val="20"/>
                <w:szCs w:val="20"/>
                <w:lang w:val="sv-SE"/>
              </w:rPr>
            </w:pPr>
            <w:ins w:id="339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3401" w:author="Björn Genfors" w:date="2014-03-28T14:34:00Z"/>
                <w:rFonts w:cs="Times New Roman"/>
                <w:spacing w:val="-1"/>
                <w:sz w:val="20"/>
                <w:szCs w:val="20"/>
                <w:lang w:val="sv-SE"/>
              </w:rPr>
            </w:pPr>
            <w:ins w:id="3402"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4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3404" w:author="Björn Genfors" w:date="2014-03-28T14:34:00Z"/>
                <w:rFonts w:cs="Times New Roman"/>
                <w:spacing w:val="-1"/>
                <w:sz w:val="20"/>
                <w:szCs w:val="20"/>
                <w:lang w:val="sv-SE"/>
              </w:rPr>
            </w:pPr>
            <w:ins w:id="3405"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3406" w:author="Björn Genfors" w:date="2014-03-28T14:34:00Z"/>
          <w:trPrChange w:id="3407"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3409" w:author="Björn Genfors" w:date="2014-03-28T14:34:00Z"/>
                <w:rFonts w:cs="Times New Roman"/>
                <w:sz w:val="20"/>
                <w:szCs w:val="20"/>
                <w:lang w:val="sv-SE"/>
              </w:rPr>
            </w:pPr>
            <w:ins w:id="341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4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3412" w:author="Björn Genfors" w:date="2014-03-28T14:34:00Z"/>
                <w:rFonts w:cs="Times New Roman"/>
                <w:spacing w:val="-1"/>
                <w:sz w:val="20"/>
                <w:szCs w:val="20"/>
                <w:lang w:val="sv-SE"/>
              </w:rPr>
            </w:pPr>
            <w:ins w:id="3413"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3414"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3416" w:author="Björn Genfors" w:date="2014-03-28T14:34:00Z"/>
                <w:rFonts w:cs="Times New Roman"/>
                <w:spacing w:val="-1"/>
                <w:sz w:val="20"/>
                <w:szCs w:val="20"/>
                <w:lang w:val="sv-SE"/>
              </w:rPr>
            </w:pPr>
            <w:ins w:id="3417"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4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3419" w:author="Björn Genfors" w:date="2014-03-28T14:34:00Z"/>
                <w:rFonts w:cs="Times New Roman"/>
                <w:spacing w:val="-1"/>
                <w:sz w:val="20"/>
                <w:szCs w:val="20"/>
                <w:lang w:val="sv-SE"/>
              </w:rPr>
            </w:pPr>
            <w:ins w:id="3420"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3421" w:author="Björn Genfors" w:date="2014-03-28T14:34:00Z"/>
          <w:trPrChange w:id="3422"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3424" w:author="Björn Genfors" w:date="2014-03-28T14:34:00Z"/>
                <w:rFonts w:cs="Times New Roman"/>
                <w:spacing w:val="-1"/>
                <w:sz w:val="20"/>
                <w:szCs w:val="20"/>
                <w:lang w:val="sv-SE"/>
              </w:rPr>
            </w:pPr>
            <w:ins w:id="3425"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3426"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4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3428" w:author="Björn Genfors" w:date="2014-03-28T14:34:00Z"/>
                <w:rFonts w:cs="Times New Roman"/>
                <w:spacing w:val="-1"/>
                <w:sz w:val="20"/>
                <w:szCs w:val="20"/>
                <w:lang w:val="sv-SE"/>
              </w:rPr>
            </w:pPr>
            <w:ins w:id="3429"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343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3432" w:author="Björn Genfors" w:date="2014-03-28T14:34:00Z"/>
                <w:rFonts w:cs="Times New Roman"/>
                <w:spacing w:val="-1"/>
                <w:sz w:val="20"/>
                <w:szCs w:val="20"/>
                <w:lang w:val="sv-SE"/>
              </w:rPr>
            </w:pPr>
            <w:ins w:id="3433"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4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3435" w:author="Björn Genfors" w:date="2014-03-28T14:34:00Z"/>
                <w:rFonts w:cs="Times New Roman"/>
                <w:spacing w:val="-1"/>
                <w:sz w:val="20"/>
                <w:szCs w:val="20"/>
                <w:lang w:val="sv-SE"/>
              </w:rPr>
            </w:pPr>
            <w:ins w:id="3436"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3437" w:author="Björn Genfors" w:date="2014-03-28T14:34:00Z"/>
          <w:trPrChange w:id="3438"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3440" w:author="Björn Genfors" w:date="2014-03-28T14:34:00Z"/>
                <w:rFonts w:cs="Times New Roman"/>
                <w:sz w:val="20"/>
                <w:szCs w:val="20"/>
                <w:lang w:val="sv-SE"/>
              </w:rPr>
            </w:pPr>
            <w:ins w:id="3441"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4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3443" w:author="Björn Genfors" w:date="2014-03-28T14:34:00Z"/>
                <w:rFonts w:cs="Times New Roman"/>
                <w:sz w:val="20"/>
                <w:szCs w:val="20"/>
                <w:lang w:val="sv-SE"/>
              </w:rPr>
            </w:pPr>
            <w:ins w:id="3444"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4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3446" w:author="Björn Genfors" w:date="2014-03-28T14:34:00Z"/>
                <w:rFonts w:cs="Times New Roman"/>
                <w:sz w:val="20"/>
                <w:szCs w:val="20"/>
                <w:lang w:val="sv-SE"/>
              </w:rPr>
            </w:pPr>
            <w:ins w:id="3447"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3449" w:author="Björn Genfors" w:date="2014-03-28T14:34:00Z"/>
                <w:rFonts w:cs="Times New Roman"/>
                <w:sz w:val="20"/>
                <w:szCs w:val="20"/>
                <w:lang w:val="sv-SE"/>
              </w:rPr>
            </w:pPr>
            <w:ins w:id="3450" w:author="Björn Genfors" w:date="2014-03-28T14:34:00Z">
              <w:r w:rsidRPr="006B6063">
                <w:rPr>
                  <w:sz w:val="20"/>
                  <w:szCs w:val="20"/>
                </w:rPr>
                <w:t>1..1</w:t>
              </w:r>
            </w:ins>
          </w:p>
        </w:tc>
      </w:tr>
      <w:tr w:rsidR="00DE71B1" w:rsidRPr="006B6063" w14:paraId="51076EE3" w14:textId="77777777" w:rsidTr="0046387E">
        <w:trPr>
          <w:trHeight w:hRule="exact" w:val="526"/>
          <w:tblHeader/>
          <w:ins w:id="3451" w:author="Björn Genfors" w:date="2014-03-28T14:34:00Z"/>
          <w:trPrChange w:id="3452"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3454" w:author="Björn Genfors" w:date="2014-03-28T14:34:00Z"/>
                <w:rFonts w:cs="Times New Roman"/>
                <w:sz w:val="20"/>
                <w:szCs w:val="20"/>
                <w:lang w:val="sv-SE"/>
              </w:rPr>
            </w:pPr>
            <w:ins w:id="3455"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4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3457" w:author="Björn Genfors" w:date="2014-03-28T14:34:00Z"/>
                <w:rFonts w:cs="Times New Roman"/>
                <w:sz w:val="20"/>
                <w:szCs w:val="20"/>
                <w:lang w:val="sv-SE"/>
              </w:rPr>
            </w:pPr>
            <w:ins w:id="3458"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4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3460" w:author="Björn Genfors" w:date="2014-03-28T14:34:00Z"/>
                <w:rFonts w:cs="Times New Roman"/>
                <w:sz w:val="20"/>
                <w:szCs w:val="20"/>
                <w:lang w:val="sv-SE"/>
              </w:rPr>
            </w:pPr>
            <w:ins w:id="3461"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3463" w:author="Björn Genfors" w:date="2014-03-28T14:34:00Z"/>
                <w:rFonts w:cs="Times New Roman"/>
                <w:sz w:val="20"/>
                <w:szCs w:val="20"/>
                <w:lang w:val="sv-SE"/>
              </w:rPr>
            </w:pPr>
            <w:ins w:id="3464" w:author="Björn Genfors" w:date="2014-03-28T14:34:00Z">
              <w:r w:rsidRPr="006B6063">
                <w:rPr>
                  <w:sz w:val="20"/>
                  <w:szCs w:val="20"/>
                </w:rPr>
                <w:t>1..1</w:t>
              </w:r>
            </w:ins>
          </w:p>
        </w:tc>
      </w:tr>
      <w:tr w:rsidR="00DE71B1" w:rsidRPr="006B6063" w14:paraId="581A462D" w14:textId="77777777" w:rsidTr="0046387E">
        <w:trPr>
          <w:trHeight w:hRule="exact" w:val="526"/>
          <w:tblHeader/>
          <w:ins w:id="3465" w:author="Björn Genfors" w:date="2014-03-28T14:34:00Z"/>
          <w:trPrChange w:id="3466"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3468" w:author="Björn Genfors" w:date="2014-03-28T14:34:00Z"/>
                <w:rFonts w:cs="Times New Roman"/>
                <w:sz w:val="20"/>
                <w:szCs w:val="20"/>
                <w:lang w:val="sv-SE"/>
              </w:rPr>
            </w:pPr>
            <w:ins w:id="3469"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4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3471" w:author="Björn Genfors" w:date="2014-03-28T14:34:00Z"/>
                <w:rFonts w:cs="Times New Roman"/>
                <w:sz w:val="20"/>
                <w:szCs w:val="20"/>
                <w:lang w:val="sv-SE"/>
              </w:rPr>
            </w:pPr>
            <w:ins w:id="34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3474" w:author="Björn Genfors" w:date="2014-03-28T14:34:00Z"/>
                <w:rFonts w:cs="Times New Roman"/>
                <w:sz w:val="20"/>
                <w:szCs w:val="20"/>
                <w:lang w:val="sv-SE"/>
              </w:rPr>
            </w:pPr>
            <w:ins w:id="3475"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3477" w:author="Björn Genfors" w:date="2014-03-28T14:34:00Z"/>
                <w:rFonts w:cs="Times New Roman"/>
                <w:sz w:val="20"/>
                <w:szCs w:val="20"/>
                <w:lang w:val="sv-SE"/>
              </w:rPr>
            </w:pPr>
            <w:ins w:id="3478" w:author="Björn Genfors" w:date="2014-03-28T14:34:00Z">
              <w:r w:rsidRPr="006B6063">
                <w:rPr>
                  <w:sz w:val="20"/>
                  <w:szCs w:val="20"/>
                </w:rPr>
                <w:t>1..1</w:t>
              </w:r>
            </w:ins>
          </w:p>
        </w:tc>
      </w:tr>
      <w:tr w:rsidR="00DE71B1" w:rsidRPr="006B6063" w14:paraId="0E798625" w14:textId="77777777" w:rsidTr="0046387E">
        <w:trPr>
          <w:trHeight w:hRule="exact" w:val="526"/>
          <w:tblHeader/>
          <w:ins w:id="3479" w:author="Björn Genfors" w:date="2014-03-28T14:34:00Z"/>
          <w:trPrChange w:id="3480"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3482" w:author="Björn Genfors" w:date="2014-03-28T14:34:00Z"/>
                <w:rFonts w:cs="Times New Roman"/>
                <w:sz w:val="20"/>
                <w:szCs w:val="20"/>
                <w:lang w:val="sv-SE"/>
              </w:rPr>
            </w:pPr>
            <w:ins w:id="3483"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4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3485" w:author="Björn Genfors" w:date="2014-03-28T14:34:00Z"/>
                <w:rFonts w:cs="Times New Roman"/>
                <w:sz w:val="20"/>
                <w:szCs w:val="20"/>
                <w:lang w:val="sv-SE"/>
              </w:rPr>
            </w:pPr>
            <w:ins w:id="348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3488" w:author="Björn Genfors" w:date="2014-03-28T14:34:00Z"/>
                <w:rFonts w:cs="Times New Roman"/>
                <w:sz w:val="20"/>
                <w:szCs w:val="20"/>
                <w:lang w:val="sv-SE"/>
              </w:rPr>
            </w:pPr>
            <w:ins w:id="3489"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3491" w:author="Björn Genfors" w:date="2014-03-28T14:34:00Z"/>
                <w:rFonts w:cs="Times New Roman"/>
                <w:sz w:val="20"/>
                <w:szCs w:val="20"/>
                <w:lang w:val="sv-SE"/>
              </w:rPr>
            </w:pPr>
            <w:ins w:id="3492" w:author="Björn Genfors" w:date="2014-03-28T14:34:00Z">
              <w:r w:rsidRPr="006B6063">
                <w:rPr>
                  <w:sz w:val="20"/>
                  <w:szCs w:val="20"/>
                </w:rPr>
                <w:t>0..1</w:t>
              </w:r>
            </w:ins>
          </w:p>
        </w:tc>
      </w:tr>
      <w:tr w:rsidR="00DE71B1" w:rsidRPr="006B6063" w14:paraId="3084F24E" w14:textId="77777777" w:rsidTr="0046387E">
        <w:trPr>
          <w:trHeight w:hRule="exact" w:val="526"/>
          <w:tblHeader/>
          <w:ins w:id="3493" w:author="Björn Genfors" w:date="2014-03-28T14:34:00Z"/>
          <w:trPrChange w:id="3494"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3496" w:author="Björn Genfors" w:date="2014-03-28T14:34:00Z"/>
                <w:rFonts w:cs="Times New Roman"/>
                <w:sz w:val="20"/>
                <w:szCs w:val="20"/>
                <w:lang w:val="sv-SE"/>
              </w:rPr>
            </w:pPr>
            <w:ins w:id="3497"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4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3499" w:author="Björn Genfors" w:date="2014-03-28T14:34:00Z"/>
                <w:rFonts w:cs="Times New Roman"/>
                <w:sz w:val="20"/>
                <w:szCs w:val="20"/>
                <w:lang w:val="sv-SE"/>
              </w:rPr>
            </w:pPr>
            <w:ins w:id="350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3502" w:author="Björn Genfors" w:date="2014-03-28T14:34:00Z"/>
                <w:rFonts w:cs="Times New Roman"/>
                <w:sz w:val="20"/>
                <w:szCs w:val="20"/>
                <w:lang w:val="sv-SE"/>
              </w:rPr>
            </w:pPr>
            <w:ins w:id="3503"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35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3505" w:author="Björn Genfors" w:date="2014-03-28T14:34:00Z"/>
                <w:rFonts w:cs="Times New Roman"/>
                <w:sz w:val="20"/>
                <w:szCs w:val="20"/>
                <w:lang w:val="sv-SE"/>
              </w:rPr>
            </w:pPr>
            <w:ins w:id="3506" w:author="Björn Genfors" w:date="2014-03-28T14:34:00Z">
              <w:r w:rsidRPr="006B6063">
                <w:rPr>
                  <w:sz w:val="20"/>
                  <w:szCs w:val="20"/>
                </w:rPr>
                <w:t>0..1</w:t>
              </w:r>
            </w:ins>
          </w:p>
        </w:tc>
      </w:tr>
      <w:tr w:rsidR="00DE71B1" w:rsidRPr="006B6063" w14:paraId="1A5A2531" w14:textId="77777777" w:rsidTr="0046387E">
        <w:trPr>
          <w:trHeight w:hRule="exact" w:val="1443"/>
          <w:tblHeader/>
          <w:ins w:id="3507" w:author="Björn Genfors" w:date="2014-03-28T14:34:00Z"/>
          <w:trPrChange w:id="3508"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3510" w:author="Björn Genfors" w:date="2014-03-28T14:34:00Z"/>
                <w:rFonts w:cs="Times New Roman"/>
                <w:sz w:val="20"/>
                <w:szCs w:val="20"/>
                <w:lang w:val="sv-SE"/>
              </w:rPr>
            </w:pPr>
            <w:ins w:id="3511"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35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3513" w:author="Björn Genfors" w:date="2014-03-28T14:34:00Z"/>
                <w:rFonts w:cs="Times New Roman"/>
                <w:sz w:val="20"/>
                <w:szCs w:val="20"/>
                <w:lang w:val="sv-SE"/>
              </w:rPr>
            </w:pPr>
            <w:ins w:id="35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3516" w:author="Björn Genfors" w:date="2014-03-28T14:34:00Z"/>
                <w:rFonts w:cs="Times New Roman"/>
                <w:sz w:val="20"/>
                <w:szCs w:val="20"/>
                <w:lang w:val="sv-SE"/>
              </w:rPr>
            </w:pPr>
            <w:ins w:id="3517"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35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3519" w:author="Björn Genfors" w:date="2014-03-28T14:34:00Z"/>
                <w:rFonts w:cs="Times New Roman"/>
                <w:sz w:val="20"/>
                <w:szCs w:val="20"/>
                <w:lang w:val="sv-SE"/>
              </w:rPr>
            </w:pPr>
            <w:ins w:id="3520" w:author="Björn Genfors" w:date="2014-03-28T14:34:00Z">
              <w:r w:rsidRPr="006B6063">
                <w:rPr>
                  <w:sz w:val="20"/>
                  <w:szCs w:val="20"/>
                </w:rPr>
                <w:t>0..1</w:t>
              </w:r>
            </w:ins>
          </w:p>
        </w:tc>
      </w:tr>
      <w:tr w:rsidR="00DE71B1" w:rsidRPr="006B6063" w14:paraId="30978DD1" w14:textId="77777777" w:rsidTr="0046387E">
        <w:trPr>
          <w:trHeight w:hRule="exact" w:val="526"/>
          <w:tblHeader/>
          <w:ins w:id="3521" w:author="Björn Genfors" w:date="2014-03-28T14:34:00Z"/>
          <w:trPrChange w:id="3522"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3524" w:author="Björn Genfors" w:date="2014-03-28T14:34:00Z"/>
                <w:rFonts w:cs="Times New Roman"/>
                <w:sz w:val="20"/>
                <w:szCs w:val="20"/>
                <w:lang w:val="sv-SE"/>
              </w:rPr>
            </w:pPr>
            <w:ins w:id="3525"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35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3528" w:author="Björn Genfors" w:date="2014-03-28T14:34:00Z"/>
                <w:rFonts w:cs="Times New Roman"/>
                <w:sz w:val="20"/>
                <w:szCs w:val="20"/>
                <w:lang w:val="sv-SE"/>
              </w:rPr>
            </w:pPr>
            <w:ins w:id="352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3531" w:author="Björn Genfors" w:date="2014-03-28T14:34:00Z"/>
                <w:rFonts w:cs="Times New Roman"/>
                <w:sz w:val="20"/>
                <w:szCs w:val="20"/>
                <w:lang w:val="sv-SE"/>
              </w:rPr>
            </w:pPr>
            <w:ins w:id="3532"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5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3534" w:author="Björn Genfors" w:date="2014-03-28T14:34:00Z"/>
                <w:rFonts w:cs="Times New Roman"/>
                <w:sz w:val="20"/>
                <w:szCs w:val="20"/>
                <w:lang w:val="sv-SE"/>
              </w:rPr>
            </w:pPr>
            <w:ins w:id="3535"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3536" w:author="Björn Genfors" w:date="2014-03-28T14:34:00Z"/>
                <w:rFonts w:cs="Times New Roman"/>
                <w:sz w:val="20"/>
                <w:szCs w:val="20"/>
                <w:lang w:val="sv-SE"/>
              </w:rPr>
            </w:pPr>
          </w:p>
        </w:tc>
      </w:tr>
      <w:tr w:rsidR="00DE71B1" w:rsidRPr="006B6063" w14:paraId="1F8D257C" w14:textId="77777777" w:rsidTr="0046387E">
        <w:trPr>
          <w:trHeight w:val="684"/>
          <w:tblHeader/>
          <w:ins w:id="3537" w:author="Björn Genfors" w:date="2014-03-28T14:34:00Z"/>
          <w:trPrChange w:id="3538"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3540" w:author="Björn Genfors" w:date="2014-03-28T14:34:00Z"/>
                <w:rFonts w:cs="Times New Roman"/>
                <w:sz w:val="20"/>
                <w:szCs w:val="20"/>
                <w:lang w:val="sv-SE"/>
                <w:rPrChange w:id="3541" w:author="Björn Genfors" w:date="2014-03-28T14:43:00Z">
                  <w:rPr>
                    <w:ins w:id="3542" w:author="Björn Genfors" w:date="2014-03-28T14:34:00Z"/>
                    <w:rFonts w:eastAsia="Calibri" w:cs="Times New Roman"/>
                    <w:sz w:val="20"/>
                    <w:szCs w:val="20"/>
                    <w:lang w:val="sv-SE"/>
                  </w:rPr>
                </w:rPrChange>
              </w:rPr>
            </w:pPr>
            <w:ins w:id="3543" w:author="Björn Genfors" w:date="2014-03-28T14:34:00Z">
              <w:r w:rsidRPr="0046387E">
                <w:rPr>
                  <w:szCs w:val="20"/>
                </w:rPr>
                <w:lastRenderedPageBreak/>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354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3546" w:author="Björn Genfors" w:date="2014-03-28T14:34:00Z"/>
                <w:rFonts w:cs="Times New Roman"/>
                <w:sz w:val="20"/>
                <w:szCs w:val="20"/>
                <w:lang w:val="sv-SE"/>
              </w:rPr>
            </w:pPr>
            <w:ins w:id="3547"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3548"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354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3551" w:author="Björn Genfors" w:date="2014-03-28T14:34:00Z"/>
                <w:rFonts w:cs="Times New Roman"/>
                <w:spacing w:val="-1"/>
                <w:sz w:val="20"/>
                <w:szCs w:val="20"/>
                <w:lang w:val="sv-SE"/>
              </w:rPr>
            </w:pPr>
            <w:ins w:id="3552"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5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3554" w:author="Björn Genfors" w:date="2014-03-28T14:34:00Z"/>
                <w:rFonts w:cs="Times New Roman"/>
                <w:spacing w:val="-1"/>
                <w:sz w:val="20"/>
                <w:szCs w:val="20"/>
                <w:lang w:val="sv-SE"/>
              </w:rPr>
            </w:pPr>
            <w:ins w:id="3555"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3556" w:author="Björn Genfors" w:date="2014-03-28T14:34:00Z"/>
          <w:trPrChange w:id="3557"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3559" w:author="Björn Genfors" w:date="2014-03-28T14:34:00Z"/>
                <w:rFonts w:cs="Times New Roman"/>
                <w:sz w:val="20"/>
                <w:szCs w:val="20"/>
                <w:lang w:val="sv-SE"/>
              </w:rPr>
            </w:pPr>
            <w:ins w:id="3560"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35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3562" w:author="Björn Genfors" w:date="2014-03-28T14:34:00Z"/>
                <w:rFonts w:cs="Times New Roman"/>
                <w:spacing w:val="-1"/>
                <w:sz w:val="20"/>
                <w:szCs w:val="20"/>
                <w:lang w:val="sv-SE"/>
              </w:rPr>
            </w:pPr>
            <w:ins w:id="3563"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356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6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3566" w:author="Björn Genfors" w:date="2014-03-28T14:34:00Z"/>
                <w:rFonts w:cs="Times New Roman"/>
                <w:sz w:val="20"/>
                <w:szCs w:val="20"/>
                <w:lang w:val="sv-SE"/>
              </w:rPr>
            </w:pPr>
            <w:ins w:id="3567"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5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3569" w:author="Björn Genfors" w:date="2014-03-28T14:34:00Z"/>
                <w:rFonts w:cs="Times New Roman"/>
                <w:sz w:val="20"/>
                <w:szCs w:val="20"/>
                <w:lang w:val="sv-SE"/>
              </w:rPr>
            </w:pPr>
            <w:ins w:id="3570" w:author="Björn Genfors" w:date="2014-03-28T14:34:00Z">
              <w:r w:rsidRPr="006B6063">
                <w:rPr>
                  <w:spacing w:val="-1"/>
                  <w:sz w:val="20"/>
                  <w:szCs w:val="20"/>
                </w:rPr>
                <w:t>0..1</w:t>
              </w:r>
            </w:ins>
          </w:p>
        </w:tc>
      </w:tr>
      <w:tr w:rsidR="00DE71B1" w:rsidRPr="006B6063" w14:paraId="5DC7930F" w14:textId="77777777" w:rsidTr="0046387E">
        <w:trPr>
          <w:trHeight w:val="670"/>
          <w:tblHeader/>
          <w:ins w:id="3571" w:author="Björn Genfors" w:date="2014-03-28T14:34:00Z"/>
          <w:trPrChange w:id="3572"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3574" w:author="Björn Genfors" w:date="2014-03-28T14:34:00Z"/>
                <w:rFonts w:cs="Times New Roman"/>
                <w:spacing w:val="-1"/>
                <w:sz w:val="20"/>
                <w:szCs w:val="20"/>
                <w:lang w:val="sv-SE"/>
              </w:rPr>
            </w:pPr>
            <w:ins w:id="3575"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35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3577" w:author="Björn Genfors" w:date="2014-03-28T14:34:00Z"/>
                <w:rFonts w:cs="Times New Roman"/>
                <w:sz w:val="20"/>
                <w:szCs w:val="20"/>
                <w:highlight w:val="yellow"/>
                <w:lang w:val="sv-SE"/>
              </w:rPr>
            </w:pPr>
            <w:ins w:id="3578"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35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3580" w:author="Björn Genfors" w:date="2014-03-28T14:34:00Z"/>
                <w:rFonts w:cs="Times New Roman"/>
                <w:sz w:val="20"/>
                <w:szCs w:val="20"/>
                <w:lang w:val="sv-SE"/>
              </w:rPr>
            </w:pPr>
            <w:ins w:id="3581"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358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3584" w:author="Björn Genfors" w:date="2014-03-28T14:34:00Z"/>
                <w:rFonts w:cs="Times New Roman"/>
                <w:sz w:val="20"/>
                <w:szCs w:val="20"/>
                <w:lang w:val="sv-SE"/>
              </w:rPr>
            </w:pPr>
            <w:ins w:id="3585" w:author="Björn Genfors" w:date="2014-03-28T14:34:00Z">
              <w:r w:rsidRPr="006B6063">
                <w:rPr>
                  <w:sz w:val="20"/>
                  <w:szCs w:val="20"/>
                </w:rPr>
                <w:t>0..1</w:t>
              </w:r>
            </w:ins>
          </w:p>
        </w:tc>
      </w:tr>
      <w:tr w:rsidR="00DE71B1" w:rsidRPr="006B6063" w14:paraId="1709548F" w14:textId="77777777" w:rsidTr="0046387E">
        <w:trPr>
          <w:trHeight w:val="563"/>
          <w:tblHeader/>
          <w:ins w:id="3586" w:author="Björn Genfors" w:date="2014-03-28T14:34:00Z"/>
          <w:trPrChange w:id="3587"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3589" w:author="Björn Genfors" w:date="2014-03-28T14:34:00Z"/>
                <w:rFonts w:cs="Times New Roman"/>
                <w:sz w:val="20"/>
                <w:szCs w:val="20"/>
                <w:lang w:val="sv-SE"/>
              </w:rPr>
            </w:pPr>
            <w:ins w:id="3590"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359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3593" w:author="Björn Genfors" w:date="2014-03-28T14:34:00Z"/>
                <w:rFonts w:cs="Times New Roman"/>
                <w:color w:val="FF0000"/>
                <w:sz w:val="20"/>
                <w:szCs w:val="20"/>
                <w:lang w:val="sv-SE"/>
              </w:rPr>
            </w:pPr>
            <w:ins w:id="3594"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359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3597" w:author="Björn Genfors" w:date="2014-03-28T14:34:00Z"/>
                <w:rFonts w:cs="Times New Roman"/>
                <w:sz w:val="20"/>
                <w:szCs w:val="20"/>
                <w:lang w:val="sv-SE"/>
              </w:rPr>
            </w:pPr>
            <w:ins w:id="3598"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359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3601" w:author="Björn Genfors" w:date="2014-03-28T14:34:00Z"/>
                <w:rFonts w:cs="Times New Roman"/>
                <w:spacing w:val="-1"/>
                <w:sz w:val="20"/>
                <w:szCs w:val="20"/>
                <w:lang w:val="sv-SE"/>
              </w:rPr>
            </w:pPr>
            <w:ins w:id="3602" w:author="Björn Genfors" w:date="2014-03-28T14:34:00Z">
              <w:r w:rsidRPr="006B6063">
                <w:rPr>
                  <w:sz w:val="20"/>
                  <w:szCs w:val="20"/>
                </w:rPr>
                <w:t>1..1</w:t>
              </w:r>
            </w:ins>
          </w:p>
        </w:tc>
      </w:tr>
      <w:tr w:rsidR="00DE71B1" w:rsidRPr="006B6063" w14:paraId="29934F07" w14:textId="77777777" w:rsidTr="0046387E">
        <w:trPr>
          <w:trHeight w:val="546"/>
          <w:tblHeader/>
          <w:ins w:id="3603" w:author="Björn Genfors" w:date="2014-03-28T14:34:00Z"/>
          <w:trPrChange w:id="3604"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3606" w:author="Björn Genfors" w:date="2014-03-28T14:34:00Z"/>
                <w:rFonts w:cs="Times New Roman"/>
                <w:sz w:val="20"/>
                <w:szCs w:val="20"/>
                <w:lang w:val="sv-SE"/>
              </w:rPr>
            </w:pPr>
            <w:ins w:id="3607"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360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3610" w:author="Björn Genfors" w:date="2014-03-28T14:34:00Z"/>
                <w:rFonts w:cs="Times New Roman"/>
                <w:sz w:val="20"/>
                <w:szCs w:val="20"/>
                <w:lang w:val="sv-SE"/>
              </w:rPr>
            </w:pPr>
            <w:ins w:id="3611"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36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3614" w:author="Björn Genfors" w:date="2014-03-28T14:34:00Z"/>
                <w:rFonts w:cs="Times New Roman"/>
                <w:spacing w:val="-1"/>
                <w:sz w:val="20"/>
                <w:szCs w:val="20"/>
                <w:lang w:val="sv-SE"/>
              </w:rPr>
            </w:pPr>
            <w:ins w:id="3615"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36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3617" w:author="Björn Genfors" w:date="2014-03-28T14:34:00Z"/>
                <w:rFonts w:cs="Times New Roman"/>
                <w:spacing w:val="-1"/>
                <w:sz w:val="20"/>
                <w:szCs w:val="20"/>
                <w:lang w:val="sv-SE"/>
              </w:rPr>
            </w:pPr>
            <w:ins w:id="3618" w:author="Björn Genfors" w:date="2014-03-28T14:34:00Z">
              <w:r w:rsidRPr="006B6063">
                <w:rPr>
                  <w:sz w:val="20"/>
                  <w:szCs w:val="20"/>
                </w:rPr>
                <w:t>0..1</w:t>
              </w:r>
            </w:ins>
          </w:p>
        </w:tc>
      </w:tr>
      <w:tr w:rsidR="00B72356" w:rsidRPr="00B72356" w14:paraId="1704B2B1" w14:textId="77777777" w:rsidTr="0046387E">
        <w:trPr>
          <w:trHeight w:val="546"/>
          <w:tblHeader/>
          <w:ins w:id="3619"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72356" w:rsidRDefault="0046663B" w:rsidP="0046387E">
            <w:pPr>
              <w:widowControl/>
              <w:spacing w:line="229" w:lineRule="exact"/>
              <w:ind w:left="102"/>
              <w:rPr>
                <w:ins w:id="3620" w:author="Björn Genfors" w:date="2014-03-28T15:55:00Z"/>
                <w:color w:val="FF0000"/>
                <w:sz w:val="20"/>
                <w:szCs w:val="20"/>
                <w:highlight w:val="yellow"/>
                <w:rPrChange w:id="3621" w:author="Björn Genfors" w:date="2014-03-31T13:19:00Z">
                  <w:rPr>
                    <w:ins w:id="3622" w:author="Björn Genfors" w:date="2014-03-28T15:55:00Z"/>
                    <w:rFonts w:eastAsia="Calibri" w:cs="Times New Roman"/>
                    <w:sz w:val="20"/>
                    <w:szCs w:val="20"/>
                    <w:lang w:val="sv-SE"/>
                  </w:rPr>
                </w:rPrChange>
              </w:rPr>
            </w:pPr>
            <w:ins w:id="3623" w:author="Björn Genfors" w:date="2014-03-28T15:55:00Z">
              <w:r w:rsidRPr="00B72356">
                <w:rPr>
                  <w:color w:val="FF0000"/>
                  <w:szCs w:val="20"/>
                  <w:highlight w:val="yellow"/>
                  <w:rPrChange w:id="3624" w:author="Björn Genfors" w:date="2014-03-31T13:19: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72356" w:rsidRDefault="0046663B" w:rsidP="0046387E">
            <w:pPr>
              <w:widowControl/>
              <w:spacing w:line="229" w:lineRule="exact"/>
              <w:ind w:left="102"/>
              <w:rPr>
                <w:ins w:id="3625" w:author="Björn Genfors" w:date="2014-03-28T15:55:00Z"/>
                <w:color w:val="FF0000"/>
                <w:sz w:val="20"/>
                <w:szCs w:val="20"/>
                <w:highlight w:val="yellow"/>
                <w:rPrChange w:id="3626" w:author="Björn Genfors" w:date="2014-03-31T13:19:00Z">
                  <w:rPr>
                    <w:ins w:id="3627"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72356" w:rsidRDefault="0046663B" w:rsidP="0046387E">
            <w:pPr>
              <w:widowControl/>
              <w:spacing w:line="226" w:lineRule="exact"/>
              <w:ind w:left="102"/>
              <w:rPr>
                <w:ins w:id="3628" w:author="Björn Genfors" w:date="2014-03-28T15:55:00Z"/>
                <w:color w:val="FF0000"/>
                <w:sz w:val="20"/>
                <w:szCs w:val="20"/>
                <w:highlight w:val="yellow"/>
                <w:rPrChange w:id="3629" w:author="Björn Genfors" w:date="2014-03-31T13:19:00Z">
                  <w:rPr>
                    <w:ins w:id="3630" w:author="Björn Genfors" w:date="2014-03-28T15:55:00Z"/>
                    <w:rFonts w:eastAsia="Calibri" w:cs="Times New Roman"/>
                    <w:sz w:val="20"/>
                    <w:szCs w:val="20"/>
                    <w:lang w:val="sv-SE"/>
                  </w:rPr>
                </w:rPrChange>
              </w:rPr>
            </w:pPr>
            <w:ins w:id="3631" w:author="Björn Genfors" w:date="2014-03-28T15:55:00Z">
              <w:r w:rsidRPr="00B72356">
                <w:rPr>
                  <w:color w:val="FF0000"/>
                  <w:szCs w:val="20"/>
                  <w:highlight w:val="yellow"/>
                  <w:rPrChange w:id="3632" w:author="Björn Genfors" w:date="2014-03-31T13:19: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72356" w:rsidRDefault="0046663B" w:rsidP="0046387E">
            <w:pPr>
              <w:widowControl/>
              <w:spacing w:line="226" w:lineRule="exact"/>
              <w:ind w:left="102"/>
              <w:jc w:val="center"/>
              <w:rPr>
                <w:ins w:id="3633" w:author="Björn Genfors" w:date="2014-03-28T15:55:00Z"/>
                <w:color w:val="FF0000"/>
                <w:sz w:val="20"/>
                <w:szCs w:val="20"/>
                <w:rPrChange w:id="3634" w:author="Björn Genfors" w:date="2014-03-31T13:19:00Z">
                  <w:rPr>
                    <w:ins w:id="3635" w:author="Björn Genfors" w:date="2014-03-28T15:55:00Z"/>
                    <w:rFonts w:eastAsia="Calibri" w:cs="Times New Roman"/>
                    <w:sz w:val="20"/>
                    <w:szCs w:val="20"/>
                    <w:lang w:val="sv-SE"/>
                  </w:rPr>
                </w:rPrChange>
              </w:rPr>
            </w:pPr>
            <w:ins w:id="3636" w:author="Björn Genfors" w:date="2014-03-28T15:55:00Z">
              <w:r w:rsidRPr="00B72356">
                <w:rPr>
                  <w:color w:val="FF0000"/>
                  <w:szCs w:val="20"/>
                  <w:highlight w:val="yellow"/>
                  <w:rPrChange w:id="3637" w:author="Björn Genfors" w:date="2014-03-31T13:19:00Z">
                    <w:rPr>
                      <w:szCs w:val="20"/>
                    </w:rPr>
                  </w:rPrChange>
                </w:rPr>
                <w:t>0..0</w:t>
              </w:r>
            </w:ins>
          </w:p>
        </w:tc>
      </w:tr>
      <w:tr w:rsidR="00DE71B1" w:rsidRPr="006B6063" w14:paraId="45749859" w14:textId="77777777" w:rsidTr="0046387E">
        <w:trPr>
          <w:trHeight w:hRule="exact" w:val="766"/>
          <w:tblHeader/>
          <w:ins w:id="3638" w:author="Björn Genfors" w:date="2014-03-28T14:34:00Z"/>
          <w:trPrChange w:id="3639"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3641" w:author="Björn Genfors" w:date="2014-03-28T14:34:00Z"/>
                <w:rFonts w:cs="Times New Roman"/>
                <w:sz w:val="20"/>
                <w:szCs w:val="20"/>
                <w:lang w:val="sv-SE"/>
              </w:rPr>
            </w:pPr>
            <w:ins w:id="3642"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364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3645" w:author="Björn Genfors" w:date="2014-03-28T14:34:00Z"/>
                <w:rFonts w:cs="Times New Roman"/>
                <w:color w:val="FF0000"/>
                <w:sz w:val="20"/>
                <w:szCs w:val="20"/>
                <w:lang w:val="sv-SE"/>
              </w:rPr>
            </w:pPr>
            <w:ins w:id="3646"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364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3649" w:author="Björn Genfors" w:date="2014-03-28T14:34:00Z"/>
                <w:rFonts w:cs="Times New Roman"/>
                <w:spacing w:val="-1"/>
                <w:sz w:val="20"/>
                <w:szCs w:val="20"/>
                <w:lang w:val="sv-SE"/>
              </w:rPr>
            </w:pPr>
            <w:ins w:id="3650"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365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3653" w:author="Björn Genfors" w:date="2014-03-28T14:34:00Z"/>
                <w:rFonts w:cs="Times New Roman"/>
                <w:spacing w:val="-1"/>
                <w:sz w:val="20"/>
                <w:szCs w:val="20"/>
                <w:lang w:val="sv-SE"/>
              </w:rPr>
            </w:pPr>
            <w:ins w:id="3654"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3655" w:author="Björn Genfors" w:date="2014-03-28T14:34:00Z"/>
          <w:trPrChange w:id="3656"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3658" w:author="Björn Genfors" w:date="2014-03-28T14:34:00Z"/>
                <w:rFonts w:cs="Times New Roman"/>
                <w:sz w:val="20"/>
                <w:szCs w:val="20"/>
                <w:lang w:val="sv-SE"/>
              </w:rPr>
            </w:pPr>
            <w:ins w:id="3659"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6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3661" w:author="Björn Genfors" w:date="2014-03-28T14:34:00Z"/>
                <w:rFonts w:cs="Times New Roman"/>
                <w:spacing w:val="-1"/>
                <w:sz w:val="20"/>
                <w:szCs w:val="20"/>
                <w:lang w:val="sv-SE"/>
              </w:rPr>
            </w:pPr>
            <w:ins w:id="366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3664" w:author="Björn Genfors" w:date="2014-03-28T14:34:00Z"/>
                <w:rFonts w:cs="Times New Roman"/>
                <w:spacing w:val="-1"/>
                <w:sz w:val="20"/>
                <w:szCs w:val="20"/>
                <w:lang w:val="sv-SE"/>
              </w:rPr>
            </w:pPr>
            <w:ins w:id="3665"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6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3667" w:author="Björn Genfors" w:date="2014-03-28T14:34:00Z"/>
                <w:rFonts w:cs="Times New Roman"/>
                <w:spacing w:val="-1"/>
                <w:sz w:val="20"/>
                <w:szCs w:val="20"/>
                <w:lang w:val="sv-SE"/>
              </w:rPr>
            </w:pPr>
            <w:ins w:id="3668"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3669" w:author="Björn Genfors" w:date="2014-03-28T14:34:00Z"/>
          <w:trPrChange w:id="3670"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3672" w:author="Björn Genfors" w:date="2014-03-28T14:34:00Z"/>
                <w:rFonts w:cs="Times New Roman"/>
                <w:sz w:val="20"/>
                <w:szCs w:val="20"/>
                <w:lang w:val="sv-SE"/>
              </w:rPr>
            </w:pPr>
            <w:ins w:id="3673"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367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3676" w:author="Björn Genfors" w:date="2014-03-28T14:34:00Z"/>
                <w:rFonts w:cs="Times New Roman"/>
                <w:sz w:val="20"/>
                <w:szCs w:val="20"/>
                <w:lang w:val="sv-SE"/>
              </w:rPr>
            </w:pPr>
            <w:ins w:id="3677"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367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3681" w:author="Björn Genfors" w:date="2014-03-28T14:34:00Z"/>
                <w:rFonts w:cs="Times New Roman"/>
                <w:spacing w:val="-1"/>
                <w:sz w:val="20"/>
                <w:szCs w:val="20"/>
                <w:lang w:val="sv-SE"/>
              </w:rPr>
            </w:pPr>
            <w:ins w:id="3682"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3683" w:author="Björn Genfors" w:date="2014-03-28T14:34:00Z"/>
          <w:trPrChange w:id="3684"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3686" w:author="Björn Genfors" w:date="2014-03-28T14:34:00Z"/>
                <w:rFonts w:cs="Times New Roman"/>
                <w:sz w:val="20"/>
                <w:szCs w:val="20"/>
                <w:lang w:val="sv-SE"/>
              </w:rPr>
            </w:pPr>
            <w:ins w:id="3687"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36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3689" w:author="Björn Genfors" w:date="2014-03-28T14:34:00Z"/>
                <w:rFonts w:cs="Times New Roman"/>
                <w:sz w:val="20"/>
                <w:szCs w:val="20"/>
                <w:lang w:val="sv-SE"/>
              </w:rPr>
            </w:pPr>
            <w:ins w:id="369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3692" w:author="Björn Genfors" w:date="2014-03-28T14:34:00Z"/>
                <w:rFonts w:cs="Times New Roman"/>
                <w:spacing w:val="-1"/>
                <w:sz w:val="20"/>
                <w:szCs w:val="20"/>
                <w:lang w:val="sv-SE"/>
              </w:rPr>
            </w:pPr>
            <w:ins w:id="3693"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3694" w:author="Björn Genfors" w:date="2014-03-28T14:34:00Z"/>
                <w:rFonts w:cs="Times New Roman"/>
                <w:spacing w:val="-1"/>
                <w:sz w:val="20"/>
                <w:szCs w:val="20"/>
                <w:lang w:val="sv-SE"/>
              </w:rPr>
            </w:pPr>
            <w:ins w:id="3695"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3696" w:author="Björn Genfors" w:date="2014-03-28T14:34:00Z"/>
                <w:rFonts w:cs="Times New Roman"/>
                <w:spacing w:val="-1"/>
                <w:sz w:val="20"/>
                <w:szCs w:val="20"/>
                <w:lang w:val="sv-SE"/>
              </w:rPr>
            </w:pPr>
            <w:ins w:id="3697"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3698" w:author="Björn Genfors" w:date="2014-03-28T14:34:00Z"/>
                <w:rFonts w:cs="Times New Roman"/>
                <w:spacing w:val="-1"/>
                <w:sz w:val="20"/>
                <w:szCs w:val="20"/>
                <w:lang w:val="sv-SE"/>
              </w:rPr>
            </w:pPr>
            <w:ins w:id="3699"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37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3701" w:author="Björn Genfors" w:date="2014-03-28T14:34:00Z"/>
                <w:rFonts w:cs="Times New Roman"/>
                <w:spacing w:val="-1"/>
                <w:sz w:val="20"/>
                <w:szCs w:val="20"/>
                <w:lang w:val="sv-SE"/>
              </w:rPr>
            </w:pPr>
            <w:ins w:id="3702"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3703" w:author="Björn Genfors" w:date="2014-03-28T14:34:00Z"/>
          <w:trPrChange w:id="3704"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3706" w:author="Björn Genfors" w:date="2014-03-28T14:34:00Z"/>
                <w:rFonts w:cs="Times New Roman"/>
                <w:sz w:val="20"/>
                <w:szCs w:val="20"/>
                <w:lang w:val="sv-SE"/>
              </w:rPr>
            </w:pPr>
            <w:ins w:id="3707"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37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3709" w:author="Björn Genfors" w:date="2014-03-28T14:34:00Z"/>
                <w:rFonts w:cs="Times New Roman"/>
                <w:color w:val="FF0000"/>
                <w:sz w:val="20"/>
                <w:szCs w:val="20"/>
                <w:lang w:val="sv-SE"/>
              </w:rPr>
            </w:pPr>
            <w:ins w:id="3710"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371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3713" w:author="Björn Genfors" w:date="2014-03-28T14:34:00Z"/>
                <w:rFonts w:cs="Times New Roman"/>
                <w:spacing w:val="-1"/>
                <w:sz w:val="20"/>
                <w:szCs w:val="20"/>
                <w:lang w:val="sv-SE"/>
              </w:rPr>
            </w:pPr>
            <w:ins w:id="3714"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37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3716" w:author="Björn Genfors" w:date="2014-03-28T14:34:00Z"/>
                <w:rFonts w:cs="Times New Roman"/>
                <w:spacing w:val="-1"/>
                <w:sz w:val="20"/>
                <w:szCs w:val="20"/>
                <w:lang w:val="sv-SE"/>
              </w:rPr>
            </w:pPr>
            <w:ins w:id="3717"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3718" w:author="Björn Genfors" w:date="2014-03-28T14:34:00Z"/>
          <w:trPrChange w:id="3719"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3721" w:author="Björn Genfors" w:date="2014-03-28T14:34:00Z"/>
                <w:rFonts w:cs="Times New Roman"/>
                <w:sz w:val="20"/>
                <w:szCs w:val="20"/>
                <w:lang w:val="sv-SE"/>
              </w:rPr>
            </w:pPr>
            <w:ins w:id="3722"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37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3724" w:author="Björn Genfors" w:date="2014-03-28T14:34:00Z"/>
                <w:rFonts w:cs="Times New Roman"/>
                <w:sz w:val="20"/>
                <w:szCs w:val="20"/>
                <w:lang w:val="sv-SE"/>
              </w:rPr>
            </w:pPr>
            <w:ins w:id="372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3727" w:author="Björn Genfors" w:date="2014-03-28T14:34:00Z"/>
                <w:rFonts w:cs="Times New Roman"/>
                <w:spacing w:val="-1"/>
                <w:sz w:val="20"/>
                <w:szCs w:val="20"/>
                <w:lang w:val="sv-SE"/>
              </w:rPr>
            </w:pPr>
            <w:ins w:id="3728"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3729" w:author="Björn Genfors" w:date="2014-03-28T14:34:00Z"/>
                <w:rFonts w:cs="Times New Roman"/>
                <w:spacing w:val="-1"/>
                <w:sz w:val="20"/>
                <w:szCs w:val="20"/>
                <w:lang w:val="sv-SE"/>
              </w:rPr>
            </w:pPr>
            <w:ins w:id="3730"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37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3732" w:author="Björn Genfors" w:date="2014-03-28T14:34:00Z"/>
                <w:rFonts w:cs="Times New Roman"/>
                <w:spacing w:val="-1"/>
                <w:sz w:val="20"/>
                <w:szCs w:val="20"/>
                <w:lang w:val="sv-SE"/>
              </w:rPr>
            </w:pPr>
            <w:ins w:id="3733"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3734"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3735" w:author="Björn Genfors" w:date="2014-03-28T14:34:00Z"/>
          <w:trPrChange w:id="3736"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3738" w:author="Björn Genfors" w:date="2014-03-28T14:34:00Z"/>
                <w:rFonts w:cs="Times New Roman"/>
                <w:sz w:val="20"/>
                <w:szCs w:val="20"/>
                <w:lang w:val="sv-SE"/>
              </w:rPr>
            </w:pPr>
            <w:ins w:id="3739"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37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3741" w:author="Björn Genfors" w:date="2014-03-28T14:34:00Z"/>
                <w:rFonts w:cs="Times New Roman"/>
                <w:sz w:val="20"/>
                <w:szCs w:val="20"/>
                <w:lang w:val="sv-SE"/>
              </w:rPr>
            </w:pPr>
            <w:ins w:id="37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3744" w:author="Björn Genfors" w:date="2014-03-28T14:34:00Z"/>
                <w:rFonts w:cs="Times New Roman"/>
                <w:spacing w:val="-1"/>
                <w:sz w:val="20"/>
                <w:szCs w:val="20"/>
                <w:lang w:val="sv-SE"/>
              </w:rPr>
            </w:pPr>
            <w:ins w:id="3745"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37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3747" w:author="Björn Genfors" w:date="2014-03-28T14:34:00Z"/>
                <w:rFonts w:cs="Times New Roman"/>
                <w:spacing w:val="-1"/>
                <w:sz w:val="20"/>
                <w:szCs w:val="20"/>
                <w:lang w:val="sv-SE"/>
              </w:rPr>
            </w:pPr>
            <w:ins w:id="3748"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3749" w:author="Björn Genfors" w:date="2014-03-28T14:34:00Z"/>
          <w:trPrChange w:id="3750"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3752" w:author="Björn Genfors" w:date="2014-03-28T14:34:00Z"/>
                <w:rFonts w:cs="Times New Roman"/>
                <w:sz w:val="20"/>
                <w:szCs w:val="20"/>
                <w:lang w:val="sv-SE"/>
              </w:rPr>
            </w:pPr>
            <w:ins w:id="3753"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37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3755" w:author="Björn Genfors" w:date="2014-03-28T14:34:00Z"/>
                <w:rFonts w:cs="Times New Roman"/>
                <w:sz w:val="20"/>
                <w:szCs w:val="20"/>
                <w:lang w:val="sv-SE"/>
              </w:rPr>
            </w:pPr>
            <w:ins w:id="37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3758" w:author="Björn Genfors" w:date="2014-03-28T14:34:00Z"/>
                <w:rFonts w:cs="Times New Roman"/>
                <w:spacing w:val="-1"/>
                <w:sz w:val="20"/>
                <w:szCs w:val="20"/>
                <w:lang w:val="sv-SE"/>
              </w:rPr>
            </w:pPr>
            <w:ins w:id="3759"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37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3761" w:author="Björn Genfors" w:date="2014-03-28T14:34:00Z"/>
                <w:rFonts w:cs="Times New Roman"/>
                <w:spacing w:val="-1"/>
                <w:sz w:val="20"/>
                <w:szCs w:val="20"/>
                <w:lang w:val="sv-SE"/>
              </w:rPr>
            </w:pPr>
            <w:ins w:id="3762"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3763" w:author="Björn Genfors" w:date="2014-03-28T14:34:00Z"/>
          <w:trPrChange w:id="3764"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3766" w:author="Björn Genfors" w:date="2014-03-28T14:34:00Z"/>
                <w:rFonts w:cs="Times New Roman"/>
                <w:sz w:val="20"/>
                <w:szCs w:val="20"/>
                <w:lang w:val="sv-SE"/>
              </w:rPr>
            </w:pPr>
            <w:ins w:id="3767" w:author="Björn Genfors" w:date="2014-03-28T14:34:00Z">
              <w:r w:rsidRPr="006B6063">
                <w:rPr>
                  <w:sz w:val="20"/>
                  <w:szCs w:val="20"/>
                </w:rPr>
                <w:lastRenderedPageBreak/>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37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3769" w:author="Björn Genfors" w:date="2014-03-28T14:34:00Z"/>
                <w:rFonts w:cs="Times New Roman"/>
                <w:sz w:val="20"/>
                <w:szCs w:val="20"/>
                <w:lang w:val="sv-SE"/>
              </w:rPr>
            </w:pPr>
            <w:ins w:id="3770"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37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3772" w:author="Björn Genfors" w:date="2014-03-28T14:34:00Z"/>
                <w:rFonts w:cs="Times New Roman"/>
                <w:spacing w:val="-1"/>
                <w:sz w:val="20"/>
                <w:szCs w:val="20"/>
                <w:lang w:val="sv-SE"/>
              </w:rPr>
            </w:pPr>
            <w:ins w:id="3773"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37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3775" w:author="Björn Genfors" w:date="2014-03-28T14:34:00Z"/>
                <w:rFonts w:cs="Times New Roman"/>
                <w:spacing w:val="-1"/>
                <w:sz w:val="20"/>
                <w:szCs w:val="20"/>
                <w:lang w:val="sv-SE"/>
              </w:rPr>
            </w:pPr>
            <w:ins w:id="3776"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3777" w:author="Björn Genfors" w:date="2014-03-28T14:34:00Z"/>
          <w:trPrChange w:id="3778"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3780" w:author="Björn Genfors" w:date="2014-03-28T14:34:00Z"/>
                <w:rFonts w:cs="Times New Roman"/>
                <w:sz w:val="20"/>
                <w:szCs w:val="20"/>
                <w:lang w:val="sv-SE"/>
              </w:rPr>
            </w:pPr>
            <w:ins w:id="3781"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37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3783" w:author="Björn Genfors" w:date="2014-03-28T14:34:00Z"/>
                <w:rFonts w:cs="Times New Roman"/>
                <w:sz w:val="20"/>
                <w:szCs w:val="20"/>
                <w:lang w:val="sv-SE"/>
              </w:rPr>
            </w:pPr>
            <w:ins w:id="3784"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7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3786" w:author="Björn Genfors" w:date="2014-03-28T14:34:00Z"/>
                <w:rFonts w:cs="Times New Roman"/>
                <w:spacing w:val="-1"/>
                <w:sz w:val="20"/>
                <w:szCs w:val="20"/>
                <w:lang w:val="sv-SE"/>
              </w:rPr>
            </w:pPr>
            <w:ins w:id="3787"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37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3789" w:author="Björn Genfors" w:date="2014-03-28T14:34:00Z"/>
                <w:rFonts w:cs="Times New Roman"/>
                <w:spacing w:val="-1"/>
                <w:sz w:val="20"/>
                <w:szCs w:val="20"/>
                <w:lang w:val="sv-SE"/>
              </w:rPr>
            </w:pPr>
            <w:ins w:id="3790"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3791" w:author="Björn Genfors" w:date="2014-03-28T14:34:00Z"/>
          <w:trPrChange w:id="3792"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3794" w:author="Björn Genfors" w:date="2014-03-28T14:34:00Z"/>
                <w:rFonts w:cs="Times New Roman"/>
                <w:sz w:val="20"/>
                <w:szCs w:val="20"/>
                <w:lang w:val="sv-SE"/>
              </w:rPr>
            </w:pPr>
            <w:ins w:id="3795"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37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3797" w:author="Björn Genfors" w:date="2014-03-28T14:34:00Z"/>
                <w:rFonts w:cs="Times New Roman"/>
                <w:sz w:val="20"/>
                <w:szCs w:val="20"/>
                <w:lang w:val="sv-SE"/>
              </w:rPr>
            </w:pPr>
            <w:ins w:id="3798"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7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3800" w:author="Björn Genfors" w:date="2014-03-28T14:34:00Z"/>
                <w:rFonts w:cs="Times New Roman"/>
                <w:spacing w:val="-1"/>
                <w:sz w:val="20"/>
                <w:szCs w:val="20"/>
                <w:lang w:val="sv-SE"/>
              </w:rPr>
            </w:pPr>
            <w:ins w:id="3801"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38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3803" w:author="Björn Genfors" w:date="2014-03-28T14:34:00Z"/>
                <w:rFonts w:cs="Times New Roman"/>
                <w:spacing w:val="-1"/>
                <w:sz w:val="20"/>
                <w:szCs w:val="20"/>
                <w:lang w:val="sv-SE"/>
              </w:rPr>
            </w:pPr>
            <w:ins w:id="3804"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3805"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3806" w:author="Björn Genfors" w:date="2014-03-28T14:34:00Z"/>
          <w:trPrChange w:id="3807"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3809" w:author="Björn Genfors" w:date="2014-03-28T14:34:00Z"/>
                <w:rFonts w:cs="Times New Roman"/>
                <w:sz w:val="20"/>
                <w:szCs w:val="20"/>
                <w:lang w:val="sv-SE"/>
              </w:rPr>
            </w:pPr>
            <w:ins w:id="3810"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8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3812" w:author="Björn Genfors" w:date="2014-03-28T14:34:00Z"/>
                <w:rFonts w:cs="Times New Roman"/>
                <w:sz w:val="20"/>
                <w:szCs w:val="20"/>
                <w:lang w:val="sv-SE"/>
              </w:rPr>
            </w:pPr>
            <w:ins w:id="381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3815" w:author="Björn Genfors" w:date="2014-03-28T14:34:00Z"/>
                <w:rFonts w:cs="Times New Roman"/>
                <w:spacing w:val="-1"/>
                <w:sz w:val="20"/>
                <w:szCs w:val="20"/>
                <w:lang w:val="sv-SE"/>
              </w:rPr>
            </w:pPr>
            <w:ins w:id="3816"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8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3818" w:author="Björn Genfors" w:date="2014-03-28T14:34:00Z"/>
                <w:rFonts w:cs="Times New Roman"/>
                <w:spacing w:val="-1"/>
                <w:sz w:val="20"/>
                <w:szCs w:val="20"/>
                <w:lang w:val="sv-SE"/>
              </w:rPr>
            </w:pPr>
            <w:ins w:id="3819"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3820"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3821" w:author="Björn Genfors" w:date="2014-03-28T14:34:00Z"/>
          <w:trPrChange w:id="3822"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3"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3824" w:author="Björn Genfors" w:date="2014-03-28T14:34:00Z"/>
                <w:rFonts w:cs="Times New Roman"/>
                <w:sz w:val="20"/>
                <w:szCs w:val="20"/>
                <w:lang w:val="sv-SE"/>
              </w:rPr>
            </w:pPr>
            <w:ins w:id="3825"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3826"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3827" w:author="Björn Genfors" w:date="2014-03-28T14:34:00Z"/>
                <w:rFonts w:cs="Times New Roman"/>
                <w:sz w:val="20"/>
                <w:szCs w:val="20"/>
                <w:lang w:val="sv-SE"/>
              </w:rPr>
            </w:pPr>
            <w:ins w:id="3828"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829"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3830" w:author="Björn Genfors" w:date="2014-03-28T14:34:00Z"/>
                <w:rFonts w:eastAsia="Calibri" w:cs="Times New Roman"/>
                <w:spacing w:val="-1"/>
                <w:sz w:val="20"/>
                <w:szCs w:val="20"/>
                <w:lang w:val="sv-SE"/>
              </w:rPr>
              <w:pPrChange w:id="3831" w:author="Björn Genfors" w:date="2014-03-28T14:41:00Z">
                <w:pPr>
                  <w:framePr w:hSpace="180" w:wrap="around" w:vAnchor="text" w:hAnchor="margin" w:y="1047"/>
                  <w:widowControl/>
                  <w:spacing w:line="226" w:lineRule="exact"/>
                  <w:ind w:left="102"/>
                </w:pPr>
              </w:pPrChange>
            </w:pPr>
            <w:ins w:id="3832" w:author="Björn Genfors" w:date="2014-03-28T14:34:00Z">
              <w:r w:rsidRPr="00CA00A4">
                <w:rPr>
                  <w:spacing w:val="-1"/>
                  <w:sz w:val="20"/>
                  <w:szCs w:val="20"/>
                  <w:lang w:val="sv-SE"/>
                </w:rPr>
                <w:t>Information om personens befattning. Om möjligt skall KV Befattning (</w:t>
              </w:r>
              <w:r w:rsidRPr="0097353F">
                <w:rPr>
                  <w:spacing w:val="-1"/>
                  <w:szCs w:val="20"/>
                </w:rPr>
                <w:t xml:space="preserve">OID 1.2.752.129.2.2.1.4), se </w:t>
              </w:r>
            </w:ins>
            <w:ins w:id="3833" w:author="Björn Genfors" w:date="2014-03-28T14:41:00Z">
              <w:r w:rsidR="0046387E" w:rsidRPr="0097353F">
                <w:rPr>
                  <w:spacing w:val="-1"/>
                  <w:szCs w:val="20"/>
                </w:rPr>
                <w:t>referens [</w:t>
              </w:r>
              <w:r w:rsidR="0046387E" w:rsidRPr="00027A53">
                <w:rPr>
                  <w:rFonts w:eastAsia="Calibri" w:cs="Times New Roman"/>
                  <w:spacing w:val="-1"/>
                  <w:sz w:val="20"/>
                  <w:szCs w:val="20"/>
                  <w:lang w:val="sv-SE"/>
                  <w:rPrChange w:id="3834" w:author="Björn Genfors" w:date="2014-03-28T16:14:00Z">
                    <w:rPr>
                      <w:spacing w:val="-1"/>
                      <w:szCs w:val="20"/>
                    </w:rPr>
                  </w:rPrChange>
                </w:rPr>
                <w:fldChar w:fldCharType="begin"/>
              </w:r>
              <w:r w:rsidR="0046387E" w:rsidRPr="0097353F">
                <w:rPr>
                  <w:spacing w:val="-1"/>
                  <w:szCs w:val="20"/>
                </w:rPr>
                <w:instrText xml:space="preserve"> REF _Ref383778264 \h </w:instrText>
              </w:r>
            </w:ins>
            <w:r w:rsidR="00027A53" w:rsidRPr="0097353F">
              <w:rPr>
                <w:spacing w:val="-1"/>
                <w:szCs w:val="20"/>
                <w:rPrChange w:id="3835" w:author="Björn Genfors" w:date="2014-03-31T14:06:00Z">
                  <w:rPr>
                    <w:i/>
                    <w:spacing w:val="-1"/>
                    <w:szCs w:val="20"/>
                  </w:rPr>
                </w:rPrChange>
              </w:rPr>
              <w:instrText xml:space="preserve"> \* MERGEFORMAT </w:instrText>
            </w:r>
            <w:r w:rsidR="0046387E" w:rsidRPr="00027A53">
              <w:rPr>
                <w:rFonts w:eastAsia="Calibri" w:cs="Times New Roman"/>
                <w:spacing w:val="-1"/>
                <w:sz w:val="20"/>
                <w:szCs w:val="20"/>
                <w:lang w:val="sv-SE"/>
                <w:rPrChange w:id="3836"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3837" w:author="Björn Genfors" w:date="2014-03-28T16:14:00Z">
                  <w:rPr>
                    <w:spacing w:val="-1"/>
                    <w:szCs w:val="20"/>
                  </w:rPr>
                </w:rPrChange>
              </w:rPr>
              <w:fldChar w:fldCharType="separate"/>
            </w:r>
            <w:ins w:id="3838" w:author="Björn Genfors" w:date="2014-03-31T13:27:00Z">
              <w:r w:rsidR="002F320B" w:rsidRPr="0097353F">
                <w:rPr>
                  <w:szCs w:val="20"/>
                  <w:rPrChange w:id="3839" w:author="Björn Genfors" w:date="2014-03-31T14:06:00Z">
                    <w:rPr/>
                  </w:rPrChange>
                </w:rPr>
                <w:t xml:space="preserve">R </w:t>
              </w:r>
              <w:r w:rsidR="002F320B" w:rsidRPr="0097353F">
                <w:rPr>
                  <w:noProof/>
                  <w:szCs w:val="20"/>
                  <w:rPrChange w:id="3840" w:author="Björn Genfors" w:date="2014-03-31T14:06:00Z">
                    <w:rPr>
                      <w:noProof/>
                    </w:rPr>
                  </w:rPrChange>
                </w:rPr>
                <w:t>5</w:t>
              </w:r>
            </w:ins>
            <w:ins w:id="3841" w:author="Björn Genfors" w:date="2014-03-28T14:41:00Z">
              <w:r w:rsidR="0046387E" w:rsidRPr="00027A53">
                <w:rPr>
                  <w:rFonts w:eastAsia="Calibri" w:cs="Times New Roman"/>
                  <w:spacing w:val="-1"/>
                  <w:sz w:val="20"/>
                  <w:szCs w:val="20"/>
                  <w:lang w:val="sv-SE"/>
                  <w:rPrChange w:id="3842" w:author="Björn Genfors" w:date="2014-03-28T16:14:00Z">
                    <w:rPr>
                      <w:spacing w:val="-1"/>
                      <w:szCs w:val="20"/>
                    </w:rPr>
                  </w:rPrChange>
                </w:rPr>
                <w:fldChar w:fldCharType="end"/>
              </w:r>
              <w:r w:rsidR="0046387E" w:rsidRPr="0097353F">
                <w:rPr>
                  <w:spacing w:val="-1"/>
                  <w:szCs w:val="20"/>
                </w:rPr>
                <w:t>].</w:t>
              </w:r>
            </w:ins>
            <w:ins w:id="3843" w:author="Björn Genfors" w:date="2014-03-28T16:12:00Z">
              <w:r w:rsidR="00027A53" w:rsidRPr="0097353F">
                <w:rPr>
                  <w:spacing w:val="-1"/>
                  <w:szCs w:val="20"/>
                </w:rPr>
                <w:t xml:space="preserve"> </w:t>
              </w:r>
            </w:ins>
            <w:ins w:id="3844" w:author="Björn Genfors" w:date="2014-03-28T16:14:00Z">
              <w:r w:rsidR="00027A53" w:rsidRPr="00027A53">
                <w:rPr>
                  <w:spacing w:val="-1"/>
                  <w:szCs w:val="20"/>
                  <w:rPrChange w:id="3845"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3846"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3847" w:author="Björn Genfors" w:date="2014-03-28T14:34:00Z"/>
                <w:rFonts w:cs="Times New Roman"/>
                <w:spacing w:val="-1"/>
                <w:sz w:val="20"/>
                <w:szCs w:val="20"/>
                <w:lang w:val="sv-SE"/>
              </w:rPr>
            </w:pPr>
            <w:ins w:id="3848"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3849" w:author="Björn Genfors" w:date="2014-03-28T14:34:00Z"/>
          <w:trPrChange w:id="3850"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3852" w:author="Björn Genfors" w:date="2014-03-28T14:34:00Z"/>
                <w:rFonts w:cs="Times New Roman"/>
                <w:sz w:val="20"/>
                <w:szCs w:val="20"/>
                <w:lang w:val="sv-SE"/>
              </w:rPr>
            </w:pPr>
            <w:ins w:id="3853"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8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3855" w:author="Björn Genfors" w:date="2014-03-28T14:34:00Z"/>
                <w:rFonts w:cs="Times New Roman"/>
                <w:sz w:val="20"/>
                <w:szCs w:val="20"/>
                <w:lang w:val="sv-SE"/>
              </w:rPr>
            </w:pPr>
            <w:ins w:id="385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3858" w:author="Björn Genfors" w:date="2014-03-28T14:34:00Z"/>
                <w:rFonts w:cs="Times New Roman"/>
                <w:spacing w:val="-1"/>
                <w:sz w:val="20"/>
                <w:szCs w:val="20"/>
                <w:lang w:val="sv-SE"/>
              </w:rPr>
            </w:pPr>
            <w:ins w:id="3859"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3861" w:author="Björn Genfors" w:date="2014-03-28T14:34:00Z"/>
                <w:rFonts w:cs="Times New Roman"/>
                <w:spacing w:val="-1"/>
                <w:sz w:val="20"/>
                <w:szCs w:val="20"/>
                <w:lang w:val="sv-SE"/>
              </w:rPr>
            </w:pPr>
            <w:ins w:id="3862"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3863" w:author="Björn Genfors" w:date="2014-03-28T14:34:00Z"/>
          <w:trPrChange w:id="3864"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3866" w:author="Björn Genfors" w:date="2014-03-28T14:34:00Z"/>
                <w:rFonts w:cs="Times New Roman"/>
                <w:sz w:val="20"/>
                <w:szCs w:val="20"/>
                <w:lang w:val="sv-SE"/>
              </w:rPr>
            </w:pPr>
            <w:ins w:id="3867"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8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3869" w:author="Björn Genfors" w:date="2014-03-28T14:34:00Z"/>
                <w:rFonts w:cs="Times New Roman"/>
                <w:sz w:val="20"/>
                <w:szCs w:val="20"/>
                <w:lang w:val="sv-SE"/>
              </w:rPr>
            </w:pPr>
            <w:ins w:id="387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3872" w:author="Björn Genfors" w:date="2014-03-28T14:34:00Z"/>
                <w:rFonts w:cs="Times New Roman"/>
                <w:spacing w:val="-1"/>
                <w:sz w:val="20"/>
                <w:szCs w:val="20"/>
                <w:lang w:val="sv-SE"/>
              </w:rPr>
            </w:pPr>
            <w:ins w:id="3873"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8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3875" w:author="Björn Genfors" w:date="2014-03-28T14:34:00Z"/>
                <w:rFonts w:cs="Times New Roman"/>
                <w:spacing w:val="-1"/>
                <w:sz w:val="20"/>
                <w:szCs w:val="20"/>
                <w:lang w:val="sv-SE"/>
              </w:rPr>
            </w:pPr>
            <w:ins w:id="3876"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3877" w:author="Björn Genfors" w:date="2014-03-28T14:34:00Z"/>
          <w:trPrChange w:id="3878"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3880" w:author="Björn Genfors" w:date="2014-03-28T14:34:00Z"/>
                <w:rFonts w:cs="Times New Roman"/>
                <w:sz w:val="20"/>
                <w:szCs w:val="20"/>
                <w:lang w:val="sv-SE"/>
              </w:rPr>
            </w:pPr>
            <w:ins w:id="3881"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8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3883" w:author="Björn Genfors" w:date="2014-03-28T14:34:00Z"/>
                <w:rFonts w:cs="Times New Roman"/>
                <w:sz w:val="20"/>
                <w:szCs w:val="20"/>
                <w:lang w:val="sv-SE"/>
              </w:rPr>
            </w:pPr>
            <w:ins w:id="388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3886" w:author="Björn Genfors" w:date="2014-03-28T14:34:00Z"/>
                <w:rFonts w:cs="Times New Roman"/>
                <w:spacing w:val="-1"/>
                <w:sz w:val="20"/>
                <w:szCs w:val="20"/>
                <w:lang w:val="sv-SE"/>
              </w:rPr>
            </w:pPr>
            <w:ins w:id="3887"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8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3889" w:author="Björn Genfors" w:date="2014-03-28T14:34:00Z"/>
                <w:rFonts w:cs="Times New Roman"/>
                <w:spacing w:val="-1"/>
                <w:sz w:val="20"/>
                <w:szCs w:val="20"/>
                <w:lang w:val="sv-SE"/>
              </w:rPr>
            </w:pPr>
            <w:ins w:id="3890"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3891"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3892" w:author="Björn Genfors" w:date="2014-03-28T14:34:00Z"/>
          <w:trPrChange w:id="3893"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3895" w:author="Björn Genfors" w:date="2014-03-28T14:34:00Z"/>
                <w:rFonts w:cs="Times New Roman"/>
                <w:sz w:val="20"/>
                <w:szCs w:val="20"/>
                <w:lang w:val="sv-SE"/>
              </w:rPr>
            </w:pPr>
            <w:ins w:id="3896"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8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3898" w:author="Björn Genfors" w:date="2014-03-28T14:34:00Z"/>
                <w:rFonts w:cs="Times New Roman"/>
                <w:sz w:val="20"/>
                <w:szCs w:val="20"/>
                <w:lang w:val="sv-SE"/>
              </w:rPr>
            </w:pPr>
            <w:ins w:id="389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3901" w:author="Björn Genfors" w:date="2014-03-28T14:34:00Z"/>
                <w:rFonts w:cs="Times New Roman"/>
                <w:spacing w:val="-1"/>
                <w:sz w:val="20"/>
                <w:szCs w:val="20"/>
                <w:lang w:val="sv-SE"/>
              </w:rPr>
            </w:pPr>
            <w:ins w:id="3902"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9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3904" w:author="Björn Genfors" w:date="2014-03-28T14:34:00Z"/>
                <w:rFonts w:cs="Times New Roman"/>
                <w:spacing w:val="-1"/>
                <w:sz w:val="20"/>
                <w:szCs w:val="20"/>
                <w:lang w:val="sv-SE"/>
              </w:rPr>
            </w:pPr>
            <w:ins w:id="3905"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3906" w:author="Björn Genfors" w:date="2014-03-28T14:34:00Z"/>
          <w:trPrChange w:id="3907"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3909" w:author="Björn Genfors" w:date="2014-03-28T14:34:00Z"/>
                <w:rFonts w:cs="Times New Roman"/>
                <w:sz w:val="20"/>
                <w:szCs w:val="20"/>
                <w:lang w:val="sv-SE"/>
              </w:rPr>
            </w:pPr>
            <w:ins w:id="391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9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3912" w:author="Björn Genfors" w:date="2014-03-28T14:34:00Z"/>
                <w:rFonts w:cs="Times New Roman"/>
                <w:spacing w:val="-1"/>
                <w:sz w:val="20"/>
                <w:szCs w:val="20"/>
                <w:lang w:val="sv-SE"/>
              </w:rPr>
            </w:pPr>
            <w:ins w:id="3913"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391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3916" w:author="Björn Genfors" w:date="2014-03-28T14:34:00Z"/>
                <w:rFonts w:cs="Times New Roman"/>
                <w:spacing w:val="-1"/>
                <w:sz w:val="20"/>
                <w:szCs w:val="20"/>
                <w:lang w:val="sv-SE"/>
              </w:rPr>
            </w:pPr>
            <w:ins w:id="3917"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9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3919" w:author="Björn Genfors" w:date="2014-03-28T14:34:00Z"/>
                <w:rFonts w:cs="Times New Roman"/>
                <w:spacing w:val="-1"/>
                <w:sz w:val="20"/>
                <w:szCs w:val="20"/>
                <w:lang w:val="sv-SE"/>
              </w:rPr>
            </w:pPr>
            <w:ins w:id="3920"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3921" w:author="Björn Genfors" w:date="2014-03-28T14:34:00Z"/>
          <w:trPrChange w:id="3922"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3924" w:author="Björn Genfors" w:date="2014-03-28T14:34:00Z"/>
                <w:rFonts w:cs="Times New Roman"/>
                <w:spacing w:val="-1"/>
                <w:sz w:val="20"/>
                <w:szCs w:val="20"/>
                <w:lang w:val="sv-SE"/>
              </w:rPr>
            </w:pPr>
            <w:ins w:id="3925"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39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3928" w:author="Björn Genfors" w:date="2014-03-28T14:34:00Z"/>
                <w:rFonts w:cs="Times New Roman"/>
                <w:spacing w:val="-1"/>
                <w:sz w:val="20"/>
                <w:szCs w:val="20"/>
                <w:lang w:val="sv-SE"/>
              </w:rPr>
            </w:pPr>
            <w:ins w:id="3929"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393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3932" w:author="Björn Genfors" w:date="2014-03-28T14:34:00Z"/>
                <w:rFonts w:cs="Times New Roman"/>
                <w:spacing w:val="-1"/>
                <w:sz w:val="20"/>
                <w:szCs w:val="20"/>
                <w:lang w:val="sv-SE"/>
              </w:rPr>
            </w:pPr>
            <w:ins w:id="3933"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9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3935" w:author="Björn Genfors" w:date="2014-03-28T14:34:00Z"/>
                <w:rFonts w:cs="Times New Roman"/>
                <w:spacing w:val="-1"/>
                <w:sz w:val="20"/>
                <w:szCs w:val="20"/>
                <w:lang w:val="sv-SE"/>
              </w:rPr>
            </w:pPr>
            <w:ins w:id="3936"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3937" w:author="Björn Genfors" w:date="2014-03-28T14:34:00Z"/>
          <w:trPrChange w:id="3938"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3940" w:author="Björn Genfors" w:date="2014-03-28T14:34:00Z"/>
                <w:rFonts w:cs="Times New Roman"/>
                <w:sz w:val="20"/>
                <w:szCs w:val="20"/>
                <w:lang w:val="sv-SE"/>
              </w:rPr>
            </w:pPr>
            <w:ins w:id="3941"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9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3943" w:author="Björn Genfors" w:date="2014-03-28T14:34:00Z"/>
                <w:rFonts w:cs="Times New Roman"/>
                <w:sz w:val="20"/>
                <w:szCs w:val="20"/>
                <w:lang w:val="sv-SE"/>
              </w:rPr>
            </w:pPr>
            <w:ins w:id="3944"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9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3946" w:author="Björn Genfors" w:date="2014-03-28T14:34:00Z"/>
                <w:rFonts w:cs="Times New Roman"/>
                <w:spacing w:val="-1"/>
                <w:sz w:val="20"/>
                <w:szCs w:val="20"/>
                <w:lang w:val="sv-SE"/>
              </w:rPr>
            </w:pPr>
            <w:ins w:id="3947"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3949" w:author="Björn Genfors" w:date="2014-03-28T14:34:00Z"/>
                <w:rFonts w:cs="Times New Roman"/>
                <w:spacing w:val="-1"/>
                <w:sz w:val="20"/>
                <w:szCs w:val="20"/>
                <w:lang w:val="sv-SE"/>
              </w:rPr>
            </w:pPr>
            <w:ins w:id="3950"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3951" w:author="Björn Genfors" w:date="2014-03-28T14:34:00Z"/>
          <w:trPrChange w:id="395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3954" w:author="Björn Genfors" w:date="2014-03-28T14:34:00Z"/>
                <w:rFonts w:cs="Times New Roman"/>
                <w:sz w:val="20"/>
                <w:szCs w:val="20"/>
                <w:lang w:val="sv-SE"/>
              </w:rPr>
            </w:pPr>
            <w:ins w:id="3955"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9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3957" w:author="Björn Genfors" w:date="2014-03-28T14:34:00Z"/>
                <w:rFonts w:cs="Times New Roman"/>
                <w:sz w:val="20"/>
                <w:szCs w:val="20"/>
                <w:lang w:val="sv-SE"/>
              </w:rPr>
            </w:pPr>
            <w:ins w:id="3958"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39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3960" w:author="Björn Genfors" w:date="2014-03-28T14:34:00Z"/>
                <w:rFonts w:cs="Times New Roman"/>
                <w:spacing w:val="-1"/>
                <w:sz w:val="20"/>
                <w:szCs w:val="20"/>
                <w:lang w:val="sv-SE"/>
              </w:rPr>
            </w:pPr>
            <w:ins w:id="3961"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3963" w:author="Björn Genfors" w:date="2014-03-28T14:34:00Z"/>
                <w:rFonts w:cs="Times New Roman"/>
                <w:spacing w:val="-1"/>
                <w:sz w:val="20"/>
                <w:szCs w:val="20"/>
                <w:lang w:val="sv-SE"/>
              </w:rPr>
            </w:pPr>
            <w:ins w:id="3964"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3965" w:author="Björn Genfors" w:date="2014-03-28T14:34:00Z"/>
          <w:trPrChange w:id="3966"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3968" w:author="Björn Genfors" w:date="2014-03-28T14:34:00Z"/>
                <w:rFonts w:cs="Times New Roman"/>
                <w:sz w:val="20"/>
                <w:szCs w:val="20"/>
                <w:lang w:val="sv-SE"/>
              </w:rPr>
            </w:pPr>
            <w:ins w:id="3969"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9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3971" w:author="Björn Genfors" w:date="2014-03-28T14:34:00Z"/>
                <w:rFonts w:cs="Times New Roman"/>
                <w:sz w:val="20"/>
                <w:szCs w:val="20"/>
                <w:lang w:val="sv-SE"/>
              </w:rPr>
            </w:pPr>
            <w:ins w:id="39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3974" w:author="Björn Genfors" w:date="2014-03-28T14:34:00Z"/>
                <w:rFonts w:cs="Times New Roman"/>
                <w:spacing w:val="-1"/>
                <w:sz w:val="20"/>
                <w:szCs w:val="20"/>
                <w:lang w:val="sv-SE"/>
              </w:rPr>
            </w:pPr>
            <w:ins w:id="3975"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9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3977" w:author="Björn Genfors" w:date="2014-03-28T14:34:00Z"/>
                <w:rFonts w:cs="Times New Roman"/>
                <w:spacing w:val="-1"/>
                <w:sz w:val="20"/>
                <w:szCs w:val="20"/>
                <w:lang w:val="sv-SE"/>
              </w:rPr>
            </w:pPr>
            <w:ins w:id="3978"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3979" w:author="Björn Genfors" w:date="2014-03-28T14:34:00Z"/>
          <w:trPrChange w:id="3980"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3982" w:author="Björn Genfors" w:date="2014-03-28T14:34:00Z"/>
                <w:rFonts w:cs="Times New Roman"/>
                <w:sz w:val="20"/>
                <w:szCs w:val="20"/>
                <w:lang w:val="sv-SE"/>
              </w:rPr>
            </w:pPr>
            <w:ins w:id="3983"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9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3985" w:author="Björn Genfors" w:date="2014-03-28T14:34:00Z"/>
                <w:rFonts w:cs="Times New Roman"/>
                <w:sz w:val="20"/>
                <w:szCs w:val="20"/>
                <w:lang w:val="sv-SE"/>
              </w:rPr>
            </w:pPr>
            <w:ins w:id="398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3988" w:author="Björn Genfors" w:date="2014-03-28T14:34:00Z"/>
                <w:rFonts w:cs="Times New Roman"/>
                <w:spacing w:val="-1"/>
                <w:sz w:val="20"/>
                <w:szCs w:val="20"/>
                <w:lang w:val="sv-SE"/>
              </w:rPr>
            </w:pPr>
            <w:ins w:id="3989"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9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3991" w:author="Björn Genfors" w:date="2014-03-28T14:34:00Z"/>
                <w:rFonts w:cs="Times New Roman"/>
                <w:spacing w:val="-1"/>
                <w:sz w:val="20"/>
                <w:szCs w:val="20"/>
                <w:lang w:val="sv-SE"/>
              </w:rPr>
            </w:pPr>
            <w:ins w:id="3992"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3993" w:author="Björn Genfors" w:date="2014-03-28T14:34:00Z"/>
          <w:trPrChange w:id="399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3996" w:author="Björn Genfors" w:date="2014-03-28T14:34:00Z"/>
                <w:rFonts w:cs="Times New Roman"/>
                <w:sz w:val="20"/>
                <w:szCs w:val="20"/>
                <w:lang w:val="sv-SE"/>
              </w:rPr>
            </w:pPr>
            <w:ins w:id="3997"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9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3999" w:author="Björn Genfors" w:date="2014-03-28T14:34:00Z"/>
                <w:rFonts w:cs="Times New Roman"/>
                <w:sz w:val="20"/>
                <w:szCs w:val="20"/>
                <w:lang w:val="sv-SE"/>
              </w:rPr>
            </w:pPr>
            <w:ins w:id="400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4002" w:author="Björn Genfors" w:date="2014-03-28T14:34:00Z"/>
                <w:rFonts w:cs="Times New Roman"/>
                <w:spacing w:val="-1"/>
                <w:sz w:val="20"/>
                <w:szCs w:val="20"/>
                <w:lang w:val="sv-SE"/>
              </w:rPr>
            </w:pPr>
            <w:ins w:id="4003"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0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4005" w:author="Björn Genfors" w:date="2014-03-28T14:34:00Z"/>
                <w:rFonts w:cs="Times New Roman"/>
                <w:spacing w:val="-1"/>
                <w:sz w:val="20"/>
                <w:szCs w:val="20"/>
                <w:lang w:val="sv-SE"/>
              </w:rPr>
            </w:pPr>
            <w:ins w:id="4006"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4007" w:author="Björn Genfors" w:date="2014-03-28T14:34:00Z"/>
          <w:trPrChange w:id="400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4010" w:author="Björn Genfors" w:date="2014-03-28T14:34:00Z"/>
                <w:rFonts w:cs="Times New Roman"/>
                <w:sz w:val="20"/>
                <w:szCs w:val="20"/>
                <w:lang w:val="sv-SE"/>
              </w:rPr>
            </w:pPr>
            <w:ins w:id="4011"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0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4013" w:author="Björn Genfors" w:date="2014-03-28T14:34:00Z"/>
                <w:rFonts w:cs="Times New Roman"/>
                <w:sz w:val="20"/>
                <w:szCs w:val="20"/>
                <w:lang w:val="sv-SE"/>
              </w:rPr>
            </w:pPr>
            <w:ins w:id="40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4016" w:author="Björn Genfors" w:date="2014-03-28T14:34:00Z"/>
                <w:rFonts w:cs="Times New Roman"/>
                <w:spacing w:val="-1"/>
                <w:sz w:val="20"/>
                <w:szCs w:val="20"/>
                <w:lang w:val="sv-SE"/>
              </w:rPr>
            </w:pPr>
            <w:ins w:id="4017"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0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4019" w:author="Björn Genfors" w:date="2014-03-28T14:34:00Z"/>
                <w:rFonts w:cs="Times New Roman"/>
                <w:spacing w:val="-1"/>
                <w:sz w:val="20"/>
                <w:szCs w:val="20"/>
                <w:lang w:val="sv-SE"/>
              </w:rPr>
            </w:pPr>
            <w:ins w:id="4020"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4021" w:author="Björn Genfors" w:date="2014-03-28T14:34:00Z"/>
          <w:trPrChange w:id="4022"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4024" w:author="Björn Genfors" w:date="2014-03-28T14:34:00Z"/>
                <w:rFonts w:cs="Times New Roman"/>
                <w:b/>
                <w:sz w:val="20"/>
                <w:szCs w:val="20"/>
                <w:lang w:val="sv-SE"/>
              </w:rPr>
            </w:pPr>
            <w:ins w:id="4025" w:author="Björn Genfors" w:date="2014-03-28T14:34:00Z">
              <w:r w:rsidRPr="006B6063">
                <w:rPr>
                  <w:sz w:val="20"/>
                  <w:szCs w:val="20"/>
                </w:rPr>
                <w:lastRenderedPageBreak/>
                <w:t>../../../../orgUnitLocation</w:t>
              </w:r>
            </w:ins>
          </w:p>
        </w:tc>
        <w:tc>
          <w:tcPr>
            <w:tcW w:w="1559" w:type="dxa"/>
            <w:tcBorders>
              <w:top w:val="single" w:sz="5" w:space="0" w:color="000000"/>
              <w:left w:val="single" w:sz="5" w:space="0" w:color="000000"/>
              <w:bottom w:val="single" w:sz="5" w:space="0" w:color="000000"/>
              <w:right w:val="single" w:sz="5" w:space="0" w:color="000000"/>
            </w:tcBorders>
            <w:tcPrChange w:id="40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4027" w:author="Björn Genfors" w:date="2014-03-28T14:34:00Z"/>
                <w:rFonts w:cs="Times New Roman"/>
                <w:sz w:val="20"/>
                <w:szCs w:val="20"/>
                <w:lang w:val="sv-SE"/>
              </w:rPr>
            </w:pPr>
            <w:ins w:id="402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4030" w:author="Björn Genfors" w:date="2014-03-28T14:34:00Z"/>
                <w:rFonts w:cs="Times New Roman"/>
                <w:spacing w:val="-1"/>
                <w:sz w:val="20"/>
                <w:szCs w:val="20"/>
                <w:lang w:val="sv-SE"/>
              </w:rPr>
            </w:pPr>
            <w:ins w:id="4031"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0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4033" w:author="Björn Genfors" w:date="2014-03-28T14:34:00Z"/>
                <w:rFonts w:cs="Times New Roman"/>
                <w:sz w:val="20"/>
                <w:szCs w:val="20"/>
                <w:lang w:val="sv-SE"/>
              </w:rPr>
            </w:pPr>
            <w:ins w:id="4034" w:author="Björn Genfors" w:date="2014-03-28T14:34:00Z">
              <w:r w:rsidRPr="006B6063">
                <w:rPr>
                  <w:sz w:val="20"/>
                  <w:szCs w:val="20"/>
                </w:rPr>
                <w:t>0..1</w:t>
              </w:r>
            </w:ins>
          </w:p>
        </w:tc>
      </w:tr>
      <w:tr w:rsidR="00DE71B1" w:rsidRPr="006B6063" w14:paraId="054B4A1A" w14:textId="77777777" w:rsidTr="0046387E">
        <w:trPr>
          <w:trHeight w:hRule="exact" w:val="562"/>
          <w:tblHeader/>
          <w:ins w:id="4035" w:author="Björn Genfors" w:date="2014-03-28T14:34:00Z"/>
          <w:trPrChange w:id="4036"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4038" w:author="Björn Genfors" w:date="2014-03-28T14:34:00Z"/>
                <w:rFonts w:cs="Times New Roman"/>
                <w:sz w:val="20"/>
                <w:szCs w:val="20"/>
                <w:lang w:val="sv-SE"/>
              </w:rPr>
            </w:pPr>
            <w:ins w:id="4039"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40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4041" w:author="Björn Genfors" w:date="2014-03-28T14:34:00Z"/>
                <w:rFonts w:cs="Times New Roman"/>
                <w:sz w:val="20"/>
                <w:szCs w:val="20"/>
                <w:lang w:val="sv-SE"/>
              </w:rPr>
            </w:pPr>
            <w:ins w:id="4042"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40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4044" w:author="Björn Genfors" w:date="2014-03-28T14:34:00Z"/>
                <w:rFonts w:cs="Times New Roman"/>
                <w:spacing w:val="-1"/>
                <w:sz w:val="20"/>
                <w:szCs w:val="20"/>
                <w:lang w:val="sv-SE"/>
              </w:rPr>
            </w:pPr>
            <w:ins w:id="4045"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40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4047" w:author="Björn Genfors" w:date="2014-03-28T14:34:00Z"/>
                <w:rFonts w:cs="Times New Roman"/>
                <w:sz w:val="20"/>
                <w:szCs w:val="20"/>
                <w:lang w:val="sv-SE"/>
              </w:rPr>
            </w:pPr>
            <w:ins w:id="4048" w:author="Björn Genfors" w:date="2014-03-28T14:34:00Z">
              <w:r w:rsidRPr="006B6063">
                <w:rPr>
                  <w:sz w:val="20"/>
                  <w:szCs w:val="20"/>
                </w:rPr>
                <w:t>0..*</w:t>
              </w:r>
            </w:ins>
          </w:p>
        </w:tc>
      </w:tr>
      <w:tr w:rsidR="00DE71B1" w:rsidRPr="006B6063" w14:paraId="05211B68" w14:textId="77777777" w:rsidTr="0046387E">
        <w:trPr>
          <w:trHeight w:hRule="exact" w:val="429"/>
          <w:tblHeader/>
          <w:ins w:id="4049" w:author="Björn Genfors" w:date="2014-03-28T14:34:00Z"/>
          <w:trPrChange w:id="4050"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4052" w:author="Björn Genfors" w:date="2014-03-28T14:34:00Z"/>
                <w:rFonts w:cs="Times New Roman"/>
                <w:sz w:val="20"/>
                <w:szCs w:val="20"/>
                <w:lang w:val="sv-SE"/>
              </w:rPr>
            </w:pPr>
            <w:ins w:id="4053"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0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4055" w:author="Björn Genfors" w:date="2014-03-28T14:34:00Z"/>
                <w:rFonts w:cs="Times New Roman"/>
                <w:sz w:val="20"/>
                <w:szCs w:val="20"/>
                <w:lang w:val="sv-SE"/>
              </w:rPr>
            </w:pPr>
            <w:ins w:id="4056"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0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4058" w:author="Björn Genfors" w:date="2014-03-28T14:34:00Z"/>
                <w:rFonts w:cs="Times New Roman"/>
                <w:sz w:val="20"/>
                <w:szCs w:val="20"/>
                <w:lang w:val="sv-SE"/>
              </w:rPr>
            </w:pPr>
            <w:ins w:id="4059"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0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4061" w:author="Björn Genfors" w:date="2014-03-28T14:34:00Z"/>
                <w:rFonts w:cs="Times New Roman"/>
                <w:sz w:val="20"/>
                <w:szCs w:val="20"/>
                <w:lang w:val="sv-SE"/>
              </w:rPr>
            </w:pPr>
            <w:ins w:id="4062" w:author="Björn Genfors" w:date="2014-03-28T14:34:00Z">
              <w:r w:rsidRPr="006B6063">
                <w:rPr>
                  <w:sz w:val="20"/>
                  <w:szCs w:val="20"/>
                </w:rPr>
                <w:t>1..1</w:t>
              </w:r>
            </w:ins>
          </w:p>
        </w:tc>
      </w:tr>
      <w:tr w:rsidR="00DE71B1" w:rsidRPr="006B6063" w14:paraId="1E316D44" w14:textId="77777777" w:rsidTr="0046387E">
        <w:trPr>
          <w:trHeight w:hRule="exact" w:val="1096"/>
          <w:tblHeader/>
          <w:ins w:id="4063" w:author="Björn Genfors" w:date="2014-03-28T14:34:00Z"/>
          <w:trPrChange w:id="4064"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4066" w:author="Björn Genfors" w:date="2014-03-28T14:34:00Z"/>
                <w:rFonts w:cs="Times New Roman"/>
                <w:sz w:val="20"/>
                <w:szCs w:val="20"/>
                <w:lang w:val="sv-SE"/>
              </w:rPr>
            </w:pPr>
            <w:ins w:id="4067"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0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4069" w:author="Björn Genfors" w:date="2014-03-28T14:34:00Z"/>
                <w:rFonts w:cs="Times New Roman"/>
                <w:sz w:val="20"/>
                <w:szCs w:val="20"/>
                <w:lang w:val="sv-SE"/>
              </w:rPr>
            </w:pPr>
            <w:ins w:id="40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4072" w:author="Björn Genfors" w:date="2014-03-28T14:34:00Z"/>
                <w:rFonts w:cs="Times New Roman"/>
                <w:sz w:val="20"/>
                <w:szCs w:val="20"/>
                <w:lang w:val="sv-SE"/>
              </w:rPr>
            </w:pPr>
            <w:ins w:id="4073"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0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4075" w:author="Björn Genfors" w:date="2014-03-28T14:34:00Z"/>
                <w:rFonts w:cs="Times New Roman"/>
                <w:sz w:val="20"/>
                <w:szCs w:val="20"/>
                <w:lang w:val="sv-SE"/>
              </w:rPr>
            </w:pPr>
            <w:ins w:id="4076" w:author="Björn Genfors" w:date="2014-03-28T14:34:00Z">
              <w:r w:rsidRPr="006B6063">
                <w:rPr>
                  <w:sz w:val="20"/>
                  <w:szCs w:val="20"/>
                </w:rPr>
                <w:t>1..1</w:t>
              </w:r>
            </w:ins>
          </w:p>
        </w:tc>
      </w:tr>
      <w:tr w:rsidR="00DE71B1" w:rsidRPr="006B6063" w14:paraId="2B698E56" w14:textId="77777777" w:rsidTr="0046387E">
        <w:trPr>
          <w:trHeight w:hRule="exact" w:val="648"/>
          <w:tblHeader/>
          <w:ins w:id="4077" w:author="Björn Genfors" w:date="2014-03-28T14:34:00Z"/>
          <w:trPrChange w:id="4078"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4080" w:author="Björn Genfors" w:date="2014-03-28T14:34:00Z"/>
                <w:rFonts w:cs="Times New Roman"/>
                <w:sz w:val="20"/>
                <w:szCs w:val="20"/>
                <w:lang w:val="sv-SE"/>
              </w:rPr>
            </w:pPr>
            <w:ins w:id="4081"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0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4083" w:author="Björn Genfors" w:date="2014-03-28T14:34:00Z"/>
                <w:rFonts w:cs="Times New Roman"/>
                <w:sz w:val="20"/>
                <w:szCs w:val="20"/>
                <w:lang w:val="sv-SE"/>
              </w:rPr>
            </w:pPr>
            <w:ins w:id="4084"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408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4087" w:author="Björn Genfors" w:date="2014-03-28T14:34:00Z"/>
                <w:rFonts w:cs="Times New Roman"/>
                <w:sz w:val="20"/>
                <w:szCs w:val="20"/>
                <w:lang w:val="sv-SE"/>
              </w:rPr>
            </w:pPr>
            <w:ins w:id="408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0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4090" w:author="Björn Genfors" w:date="2014-03-28T14:34:00Z"/>
                <w:rFonts w:cs="Times New Roman"/>
                <w:sz w:val="20"/>
                <w:szCs w:val="20"/>
                <w:lang w:val="sv-SE"/>
              </w:rPr>
            </w:pPr>
            <w:ins w:id="4091" w:author="Björn Genfors" w:date="2014-03-28T14:34:00Z">
              <w:r w:rsidRPr="006B6063">
                <w:rPr>
                  <w:sz w:val="20"/>
                  <w:szCs w:val="20"/>
                </w:rPr>
                <w:t>0..1</w:t>
              </w:r>
            </w:ins>
          </w:p>
        </w:tc>
      </w:tr>
      <w:tr w:rsidR="00DE71B1" w:rsidRPr="006B6063" w14:paraId="0AED4C90" w14:textId="77777777" w:rsidTr="0046387E">
        <w:trPr>
          <w:trHeight w:hRule="exact" w:val="551"/>
          <w:tblHeader/>
          <w:ins w:id="4092" w:author="Björn Genfors" w:date="2014-03-28T14:34:00Z"/>
          <w:trPrChange w:id="4093"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4095" w:author="Björn Genfors" w:date="2014-03-28T14:34:00Z"/>
                <w:rFonts w:cs="Times New Roman"/>
                <w:sz w:val="20"/>
                <w:szCs w:val="20"/>
                <w:lang w:val="sv-SE"/>
              </w:rPr>
            </w:pPr>
            <w:ins w:id="4096"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40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4098" w:author="Björn Genfors" w:date="2014-03-28T14:34:00Z"/>
                <w:rFonts w:cs="Times New Roman"/>
                <w:sz w:val="20"/>
                <w:szCs w:val="20"/>
                <w:lang w:val="sv-SE"/>
              </w:rPr>
            </w:pPr>
            <w:ins w:id="4099"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41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4101" w:author="Björn Genfors" w:date="2014-03-28T14:34:00Z"/>
                <w:rFonts w:cs="Times New Roman"/>
                <w:sz w:val="20"/>
                <w:szCs w:val="20"/>
                <w:lang w:val="sv-SE"/>
              </w:rPr>
            </w:pPr>
            <w:ins w:id="4102"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41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4104" w:author="Björn Genfors" w:date="2014-03-28T14:34:00Z"/>
                <w:rFonts w:cs="Times New Roman"/>
                <w:sz w:val="20"/>
                <w:szCs w:val="20"/>
                <w:lang w:val="sv-SE"/>
              </w:rPr>
            </w:pPr>
            <w:ins w:id="4105" w:author="Björn Genfors" w:date="2014-03-28T14:34:00Z">
              <w:r w:rsidRPr="006B6063">
                <w:rPr>
                  <w:sz w:val="20"/>
                  <w:szCs w:val="20"/>
                </w:rPr>
                <w:t>0..1</w:t>
              </w:r>
            </w:ins>
          </w:p>
        </w:tc>
      </w:tr>
      <w:tr w:rsidR="00DE71B1" w:rsidRPr="006B6063" w14:paraId="133FD204" w14:textId="77777777" w:rsidTr="0046387E">
        <w:trPr>
          <w:trHeight w:hRule="exact" w:val="722"/>
          <w:tblHeader/>
          <w:ins w:id="4106" w:author="Björn Genfors" w:date="2014-03-28T14:34:00Z"/>
          <w:trPrChange w:id="4107"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4109" w:author="Björn Genfors" w:date="2014-03-28T14:34:00Z"/>
                <w:rFonts w:cs="Times New Roman"/>
                <w:sz w:val="20"/>
                <w:szCs w:val="20"/>
                <w:lang w:val="sv-SE"/>
              </w:rPr>
            </w:pPr>
            <w:ins w:id="411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41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4112" w:author="Björn Genfors" w:date="2014-03-28T14:34:00Z"/>
                <w:rFonts w:cs="Times New Roman"/>
                <w:sz w:val="20"/>
                <w:szCs w:val="20"/>
                <w:lang w:val="sv-SE"/>
              </w:rPr>
            </w:pPr>
            <w:ins w:id="4113"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1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4115" w:author="Björn Genfors" w:date="2014-03-28T14:34:00Z"/>
                <w:rFonts w:cs="Times New Roman"/>
                <w:sz w:val="20"/>
                <w:szCs w:val="20"/>
                <w:lang w:val="sv-SE"/>
              </w:rPr>
            </w:pPr>
            <w:ins w:id="4116"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1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4118" w:author="Björn Genfors" w:date="2014-03-28T14:34:00Z"/>
                <w:rFonts w:cs="Times New Roman"/>
                <w:sz w:val="20"/>
                <w:szCs w:val="20"/>
                <w:lang w:val="sv-SE"/>
              </w:rPr>
            </w:pPr>
            <w:ins w:id="4119" w:author="Björn Genfors" w:date="2014-03-28T14:34:00Z">
              <w:r w:rsidRPr="006B6063">
                <w:rPr>
                  <w:sz w:val="20"/>
                  <w:szCs w:val="20"/>
                </w:rPr>
                <w:t>0..1</w:t>
              </w:r>
            </w:ins>
          </w:p>
        </w:tc>
      </w:tr>
      <w:tr w:rsidR="00DE71B1" w:rsidRPr="006B6063" w14:paraId="6E72F7BD" w14:textId="77777777" w:rsidTr="0046387E">
        <w:trPr>
          <w:trHeight w:hRule="exact" w:val="704"/>
          <w:tblHeader/>
          <w:ins w:id="4120" w:author="Björn Genfors" w:date="2014-03-28T14:34:00Z"/>
          <w:trPrChange w:id="4121"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4123" w:author="Björn Genfors" w:date="2014-03-28T14:34:00Z"/>
                <w:rFonts w:cs="Times New Roman"/>
                <w:sz w:val="20"/>
                <w:szCs w:val="20"/>
                <w:lang w:val="sv-SE"/>
              </w:rPr>
            </w:pPr>
            <w:ins w:id="412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41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4126" w:author="Björn Genfors" w:date="2014-03-28T14:34:00Z"/>
                <w:rFonts w:cs="Times New Roman"/>
                <w:sz w:val="20"/>
                <w:szCs w:val="20"/>
                <w:lang w:val="sv-SE"/>
              </w:rPr>
            </w:pPr>
            <w:ins w:id="412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1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4129" w:author="Björn Genfors" w:date="2014-03-28T14:34:00Z"/>
                <w:rFonts w:cs="Times New Roman"/>
                <w:sz w:val="20"/>
                <w:szCs w:val="20"/>
                <w:lang w:val="sv-SE"/>
              </w:rPr>
            </w:pPr>
            <w:ins w:id="4130"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1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4132" w:author="Björn Genfors" w:date="2014-03-28T14:34:00Z"/>
                <w:rFonts w:cs="Times New Roman"/>
                <w:sz w:val="20"/>
                <w:szCs w:val="20"/>
                <w:lang w:val="sv-SE"/>
              </w:rPr>
            </w:pPr>
            <w:ins w:id="4133" w:author="Björn Genfors" w:date="2014-03-28T14:34:00Z">
              <w:r w:rsidRPr="006B6063">
                <w:rPr>
                  <w:sz w:val="20"/>
                  <w:szCs w:val="20"/>
                </w:rPr>
                <w:t>0..1</w:t>
              </w:r>
            </w:ins>
          </w:p>
        </w:tc>
      </w:tr>
      <w:tr w:rsidR="00DE71B1" w:rsidRPr="006B6063" w14:paraId="432C1769" w14:textId="77777777" w:rsidTr="0046387E">
        <w:trPr>
          <w:trHeight w:hRule="exact" w:val="922"/>
          <w:tblHeader/>
          <w:ins w:id="4134" w:author="Björn Genfors" w:date="2014-03-28T14:34:00Z"/>
          <w:trPrChange w:id="4135"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4137" w:author="Björn Genfors" w:date="2014-03-28T14:34:00Z"/>
                <w:rFonts w:cs="Times New Roman"/>
                <w:sz w:val="20"/>
                <w:szCs w:val="20"/>
                <w:lang w:val="sv-SE"/>
              </w:rPr>
            </w:pPr>
            <w:ins w:id="4138"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41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4140" w:author="Björn Genfors" w:date="2014-03-28T14:34:00Z"/>
                <w:rFonts w:cs="Times New Roman"/>
                <w:sz w:val="20"/>
                <w:szCs w:val="20"/>
                <w:lang w:val="sv-SE"/>
              </w:rPr>
            </w:pPr>
            <w:ins w:id="414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1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4143" w:author="Björn Genfors" w:date="2014-03-28T14:34:00Z"/>
                <w:rFonts w:cs="Times New Roman"/>
                <w:sz w:val="20"/>
                <w:szCs w:val="20"/>
                <w:lang w:val="sv-SE"/>
              </w:rPr>
            </w:pPr>
            <w:ins w:id="4144"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1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4146" w:author="Björn Genfors" w:date="2014-03-28T14:34:00Z"/>
                <w:rFonts w:cs="Times New Roman"/>
                <w:sz w:val="20"/>
                <w:szCs w:val="20"/>
                <w:lang w:val="sv-SE"/>
              </w:rPr>
            </w:pPr>
            <w:ins w:id="4147" w:author="Björn Genfors" w:date="2014-03-28T14:34:00Z">
              <w:r w:rsidRPr="006B6063">
                <w:rPr>
                  <w:sz w:val="20"/>
                  <w:szCs w:val="20"/>
                </w:rPr>
                <w:t>0..1</w:t>
              </w:r>
            </w:ins>
          </w:p>
        </w:tc>
      </w:tr>
      <w:tr w:rsidR="00DE71B1" w:rsidRPr="006B6063" w14:paraId="7A1BE5D7" w14:textId="77777777" w:rsidTr="0046387E">
        <w:trPr>
          <w:trHeight w:hRule="exact" w:val="421"/>
          <w:tblHeader/>
          <w:ins w:id="4148" w:author="Björn Genfors" w:date="2014-03-28T14:34:00Z"/>
          <w:trPrChange w:id="4149"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4151" w:author="Björn Genfors" w:date="2014-03-28T14:34:00Z"/>
                <w:rFonts w:cs="Times New Roman"/>
                <w:sz w:val="20"/>
                <w:szCs w:val="20"/>
                <w:lang w:val="sv-SE"/>
              </w:rPr>
            </w:pPr>
            <w:ins w:id="4152"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1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4154" w:author="Björn Genfors" w:date="2014-03-28T14:34:00Z"/>
                <w:rFonts w:cs="Times New Roman"/>
                <w:sz w:val="20"/>
                <w:szCs w:val="20"/>
                <w:lang w:val="sv-SE"/>
              </w:rPr>
            </w:pPr>
            <w:ins w:id="415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4157" w:author="Björn Genfors" w:date="2014-03-28T14:34:00Z"/>
                <w:rFonts w:cs="Times New Roman"/>
                <w:sz w:val="20"/>
                <w:szCs w:val="20"/>
                <w:lang w:val="sv-SE"/>
              </w:rPr>
            </w:pPr>
            <w:ins w:id="4158"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41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4160" w:author="Björn Genfors" w:date="2014-03-28T14:34:00Z"/>
                <w:rFonts w:cs="Times New Roman"/>
                <w:sz w:val="20"/>
                <w:szCs w:val="20"/>
                <w:lang w:val="sv-SE"/>
              </w:rPr>
            </w:pPr>
            <w:ins w:id="4161" w:author="Björn Genfors" w:date="2014-03-28T14:34:00Z">
              <w:r w:rsidRPr="006B6063">
                <w:rPr>
                  <w:sz w:val="20"/>
                  <w:szCs w:val="20"/>
                </w:rPr>
                <w:t>1..1</w:t>
              </w:r>
            </w:ins>
          </w:p>
        </w:tc>
      </w:tr>
      <w:tr w:rsidR="00DE71B1" w:rsidRPr="006B6063" w14:paraId="156DDA6F" w14:textId="77777777" w:rsidTr="0046387E">
        <w:trPr>
          <w:trHeight w:hRule="exact" w:val="427"/>
          <w:tblHeader/>
          <w:ins w:id="4162" w:author="Björn Genfors" w:date="2014-03-28T14:34:00Z"/>
          <w:trPrChange w:id="4163"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4165" w:author="Björn Genfors" w:date="2014-03-28T14:34:00Z"/>
                <w:rFonts w:cs="Times New Roman"/>
                <w:sz w:val="20"/>
                <w:szCs w:val="20"/>
                <w:lang w:val="sv-SE"/>
              </w:rPr>
            </w:pPr>
            <w:ins w:id="4166"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4168" w:author="Björn Genfors" w:date="2014-03-28T14:34:00Z"/>
                <w:rFonts w:cs="Times New Roman"/>
                <w:sz w:val="20"/>
                <w:szCs w:val="20"/>
                <w:lang w:val="sv-SE"/>
              </w:rPr>
            </w:pPr>
            <w:ins w:id="41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4171" w:author="Björn Genfors" w:date="2014-03-28T14:34:00Z"/>
                <w:rFonts w:cs="Times New Roman"/>
                <w:sz w:val="20"/>
                <w:szCs w:val="20"/>
                <w:lang w:val="sv-SE"/>
              </w:rPr>
            </w:pPr>
            <w:ins w:id="4172"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41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4174" w:author="Björn Genfors" w:date="2014-03-28T14:34:00Z"/>
                <w:rFonts w:cs="Times New Roman"/>
                <w:sz w:val="20"/>
                <w:szCs w:val="20"/>
                <w:lang w:val="sv-SE"/>
              </w:rPr>
            </w:pPr>
            <w:ins w:id="4175" w:author="Björn Genfors" w:date="2014-03-28T14:34:00Z">
              <w:r w:rsidRPr="006B6063">
                <w:rPr>
                  <w:sz w:val="20"/>
                  <w:szCs w:val="20"/>
                </w:rPr>
                <w:t>1..1</w:t>
              </w:r>
            </w:ins>
          </w:p>
        </w:tc>
      </w:tr>
      <w:tr w:rsidR="00DE71B1" w:rsidRPr="006B6063" w14:paraId="173253BC" w14:textId="77777777" w:rsidTr="0046387E">
        <w:trPr>
          <w:trHeight w:hRule="exact" w:val="564"/>
          <w:tblHeader/>
          <w:ins w:id="4176" w:author="Björn Genfors" w:date="2014-03-28T14:34:00Z"/>
          <w:trPrChange w:id="4177"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4179" w:author="Björn Genfors" w:date="2014-03-28T14:34:00Z"/>
                <w:rFonts w:cs="Times New Roman"/>
                <w:sz w:val="20"/>
                <w:szCs w:val="20"/>
                <w:lang w:val="sv-SE"/>
              </w:rPr>
            </w:pPr>
            <w:ins w:id="418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1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4182" w:author="Björn Genfors" w:date="2014-03-28T14:34:00Z"/>
                <w:rFonts w:cs="Times New Roman"/>
                <w:sz w:val="20"/>
                <w:szCs w:val="20"/>
                <w:lang w:val="sv-SE"/>
              </w:rPr>
            </w:pPr>
            <w:ins w:id="41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4185" w:author="Björn Genfors" w:date="2014-03-28T14:34:00Z"/>
                <w:rFonts w:cs="Times New Roman"/>
                <w:sz w:val="20"/>
                <w:szCs w:val="20"/>
                <w:lang w:val="sv-SE"/>
              </w:rPr>
            </w:pPr>
            <w:ins w:id="4186"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41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4188" w:author="Björn Genfors" w:date="2014-03-28T14:34:00Z"/>
                <w:rFonts w:cs="Times New Roman"/>
                <w:sz w:val="20"/>
                <w:szCs w:val="20"/>
                <w:lang w:val="sv-SE"/>
              </w:rPr>
            </w:pPr>
            <w:ins w:id="4189" w:author="Björn Genfors" w:date="2014-03-28T14:34:00Z">
              <w:r w:rsidRPr="006B6063">
                <w:rPr>
                  <w:sz w:val="20"/>
                  <w:szCs w:val="20"/>
                </w:rPr>
                <w:t>1..1</w:t>
              </w:r>
            </w:ins>
          </w:p>
        </w:tc>
      </w:tr>
      <w:tr w:rsidR="00DE71B1" w:rsidRPr="006B6063" w14:paraId="61AE08BE" w14:textId="77777777" w:rsidTr="0046387E">
        <w:trPr>
          <w:trHeight w:hRule="exact" w:val="1839"/>
          <w:tblHeader/>
          <w:ins w:id="4190" w:author="Björn Genfors" w:date="2014-03-28T14:34:00Z"/>
          <w:trPrChange w:id="4191"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4193" w:author="Björn Genfors" w:date="2014-03-28T14:34:00Z"/>
                <w:rFonts w:cs="Times New Roman"/>
                <w:sz w:val="20"/>
                <w:szCs w:val="20"/>
                <w:lang w:val="sv-SE"/>
              </w:rPr>
            </w:pPr>
            <w:ins w:id="4194"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41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4196" w:author="Björn Genfors" w:date="2014-03-28T14:34:00Z"/>
                <w:rFonts w:cs="Times New Roman"/>
                <w:sz w:val="20"/>
                <w:szCs w:val="20"/>
                <w:lang w:val="sv-SE"/>
              </w:rPr>
            </w:pPr>
            <w:ins w:id="41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4199" w:author="Björn Genfors" w:date="2014-03-28T14:34:00Z"/>
                <w:rFonts w:cs="Times New Roman"/>
                <w:sz w:val="20"/>
                <w:szCs w:val="20"/>
                <w:lang w:val="sv-SE"/>
              </w:rPr>
            </w:pPr>
            <w:ins w:id="4200"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2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4202" w:author="Björn Genfors" w:date="2014-03-28T14:34:00Z"/>
                <w:rFonts w:cs="Times New Roman"/>
                <w:sz w:val="20"/>
                <w:szCs w:val="20"/>
                <w:lang w:val="sv-SE"/>
              </w:rPr>
            </w:pPr>
            <w:ins w:id="4203" w:author="Björn Genfors" w:date="2014-03-28T14:34:00Z">
              <w:r w:rsidRPr="006B6063">
                <w:rPr>
                  <w:sz w:val="20"/>
                  <w:szCs w:val="20"/>
                </w:rPr>
                <w:t>0..1</w:t>
              </w:r>
            </w:ins>
          </w:p>
        </w:tc>
      </w:tr>
      <w:tr w:rsidR="00DE71B1" w:rsidRPr="006B6063" w14:paraId="3112FA78" w14:textId="77777777" w:rsidTr="0046387E">
        <w:trPr>
          <w:trHeight w:hRule="exact" w:val="1121"/>
          <w:tblHeader/>
          <w:ins w:id="4204" w:author="Björn Genfors" w:date="2014-03-28T14:34:00Z"/>
          <w:trPrChange w:id="4205"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4207" w:author="Björn Genfors" w:date="2014-03-28T14:34:00Z"/>
                <w:rFonts w:cs="Times New Roman"/>
                <w:sz w:val="20"/>
                <w:szCs w:val="20"/>
                <w:lang w:val="sv-SE"/>
              </w:rPr>
            </w:pPr>
            <w:ins w:id="4208"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42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4210" w:author="Björn Genfors" w:date="2014-03-28T14:34:00Z"/>
                <w:rFonts w:cs="Times New Roman"/>
                <w:sz w:val="20"/>
                <w:szCs w:val="20"/>
                <w:lang w:val="sv-SE"/>
              </w:rPr>
            </w:pPr>
            <w:ins w:id="421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4213" w:author="Björn Genfors" w:date="2014-03-28T14:34:00Z"/>
                <w:rFonts w:cs="Times New Roman"/>
                <w:sz w:val="20"/>
                <w:szCs w:val="20"/>
                <w:lang w:val="sv-SE"/>
              </w:rPr>
            </w:pPr>
            <w:ins w:id="4214"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4215" w:author="Björn Genfors" w:date="2014-03-28T14:34:00Z"/>
                <w:rFonts w:cs="Times New Roman"/>
                <w:sz w:val="20"/>
                <w:szCs w:val="20"/>
                <w:lang w:val="sv-SE"/>
              </w:rPr>
            </w:pPr>
            <w:ins w:id="4216"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42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4218" w:author="Björn Genfors" w:date="2014-03-28T14:34:00Z"/>
                <w:rFonts w:cs="Times New Roman"/>
                <w:sz w:val="20"/>
                <w:szCs w:val="20"/>
                <w:lang w:val="sv-SE"/>
              </w:rPr>
            </w:pPr>
            <w:ins w:id="4219" w:author="Björn Genfors" w:date="2014-03-28T14:34:00Z">
              <w:r w:rsidRPr="006B6063">
                <w:rPr>
                  <w:sz w:val="20"/>
                  <w:szCs w:val="20"/>
                </w:rPr>
                <w:t>0..1</w:t>
              </w:r>
            </w:ins>
          </w:p>
        </w:tc>
      </w:tr>
      <w:tr w:rsidR="00DE71B1" w:rsidRPr="006B6063" w14:paraId="6BAEB588" w14:textId="77777777" w:rsidTr="0046387E">
        <w:trPr>
          <w:trHeight w:hRule="exact" w:val="730"/>
          <w:tblHeader/>
          <w:ins w:id="4220" w:author="Björn Genfors" w:date="2014-03-28T14:34:00Z"/>
          <w:trPrChange w:id="422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4223" w:author="Björn Genfors" w:date="2014-03-28T14:34:00Z"/>
                <w:rFonts w:cs="Times New Roman"/>
                <w:sz w:val="20"/>
                <w:szCs w:val="20"/>
                <w:lang w:val="sv-SE"/>
              </w:rPr>
            </w:pPr>
            <w:ins w:id="4224"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42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4226" w:author="Björn Genfors" w:date="2014-03-28T14:34:00Z"/>
                <w:rFonts w:cs="Times New Roman"/>
                <w:sz w:val="20"/>
                <w:szCs w:val="20"/>
                <w:lang w:val="sv-SE"/>
              </w:rPr>
            </w:pPr>
            <w:ins w:id="422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4229" w:author="Björn Genfors" w:date="2014-03-28T14:34:00Z"/>
                <w:rFonts w:cs="Times New Roman"/>
                <w:sz w:val="20"/>
                <w:szCs w:val="20"/>
                <w:lang w:val="sv-SE"/>
              </w:rPr>
            </w:pPr>
            <w:ins w:id="4230"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42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4232" w:author="Björn Genfors" w:date="2014-03-28T14:34:00Z"/>
                <w:rFonts w:cs="Times New Roman"/>
                <w:sz w:val="20"/>
                <w:szCs w:val="20"/>
                <w:lang w:val="sv-SE"/>
              </w:rPr>
            </w:pPr>
            <w:ins w:id="4233" w:author="Björn Genfors" w:date="2014-03-28T14:34:00Z">
              <w:r w:rsidRPr="006B6063">
                <w:rPr>
                  <w:sz w:val="20"/>
                  <w:szCs w:val="20"/>
                </w:rPr>
                <w:t>0..1</w:t>
              </w:r>
            </w:ins>
          </w:p>
        </w:tc>
      </w:tr>
      <w:tr w:rsidR="00DE71B1" w:rsidRPr="006B6063" w14:paraId="40363E2F" w14:textId="77777777" w:rsidTr="0046387E">
        <w:trPr>
          <w:trHeight w:hRule="exact" w:val="1615"/>
          <w:tblHeader/>
          <w:ins w:id="4234" w:author="Björn Genfors" w:date="2014-03-28T14:34:00Z"/>
          <w:trPrChange w:id="4235"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4237" w:author="Björn Genfors" w:date="2014-03-28T14:34:00Z"/>
                <w:rFonts w:cs="Times New Roman"/>
                <w:sz w:val="20"/>
                <w:szCs w:val="20"/>
                <w:lang w:val="sv-SE"/>
              </w:rPr>
            </w:pPr>
            <w:ins w:id="4238" w:author="Björn Genfors" w:date="2014-03-28T14:34:00Z">
              <w:r w:rsidRPr="006B6063">
                <w:rPr>
                  <w:sz w:val="20"/>
                  <w:szCs w:val="20"/>
                </w:rPr>
                <w:lastRenderedPageBreak/>
                <w:t>../../../specimen</w:t>
              </w:r>
            </w:ins>
          </w:p>
        </w:tc>
        <w:tc>
          <w:tcPr>
            <w:tcW w:w="1559" w:type="dxa"/>
            <w:tcBorders>
              <w:top w:val="single" w:sz="5" w:space="0" w:color="000000"/>
              <w:left w:val="single" w:sz="5" w:space="0" w:color="000000"/>
              <w:bottom w:val="single" w:sz="5" w:space="0" w:color="000000"/>
              <w:right w:val="single" w:sz="5" w:space="0" w:color="000000"/>
            </w:tcBorders>
            <w:tcPrChange w:id="42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4240" w:author="Björn Genfors" w:date="2014-03-28T14:34:00Z"/>
                <w:rFonts w:cs="Times New Roman"/>
                <w:sz w:val="20"/>
                <w:szCs w:val="20"/>
                <w:lang w:val="sv-SE"/>
              </w:rPr>
            </w:pPr>
            <w:ins w:id="424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4243" w:author="Björn Genfors" w:date="2014-03-28T14:34:00Z"/>
                <w:rFonts w:cs="Times New Roman"/>
                <w:sz w:val="20"/>
                <w:szCs w:val="20"/>
                <w:lang w:val="sv-SE"/>
              </w:rPr>
            </w:pPr>
            <w:ins w:id="4244"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4245" w:author="Björn Genfors" w:date="2014-03-28T14:34:00Z"/>
                <w:rFonts w:cs="Times New Roman"/>
                <w:sz w:val="20"/>
                <w:szCs w:val="20"/>
                <w:lang w:val="sv-SE"/>
              </w:rPr>
            </w:pPr>
            <w:ins w:id="4246"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42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4248" w:author="Björn Genfors" w:date="2014-03-28T14:34:00Z"/>
                <w:rFonts w:cs="Times New Roman"/>
                <w:sz w:val="20"/>
                <w:szCs w:val="20"/>
                <w:lang w:val="sv-SE"/>
              </w:rPr>
            </w:pPr>
            <w:ins w:id="4249" w:author="Björn Genfors" w:date="2014-03-28T14:34:00Z">
              <w:r w:rsidRPr="006B6063">
                <w:rPr>
                  <w:sz w:val="20"/>
                  <w:szCs w:val="20"/>
                </w:rPr>
                <w:t>0..1</w:t>
              </w:r>
            </w:ins>
          </w:p>
        </w:tc>
      </w:tr>
      <w:tr w:rsidR="00DE71B1" w:rsidRPr="006B6063" w14:paraId="57675FDF" w14:textId="77777777" w:rsidTr="0046387E">
        <w:trPr>
          <w:trHeight w:hRule="exact" w:val="730"/>
          <w:tblHeader/>
          <w:ins w:id="4250" w:author="Björn Genfors" w:date="2014-03-28T14:34:00Z"/>
          <w:trPrChange w:id="425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4253" w:author="Björn Genfors" w:date="2014-03-28T14:34:00Z"/>
                <w:rFonts w:cs="Times New Roman"/>
                <w:sz w:val="20"/>
                <w:szCs w:val="20"/>
                <w:lang w:val="sv-SE"/>
              </w:rPr>
            </w:pPr>
            <w:ins w:id="4254"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42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4256" w:author="Björn Genfors" w:date="2014-03-28T14:34:00Z"/>
                <w:rFonts w:cs="Times New Roman"/>
                <w:sz w:val="20"/>
                <w:szCs w:val="20"/>
                <w:lang w:val="sv-SE"/>
              </w:rPr>
            </w:pPr>
            <w:ins w:id="42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4259" w:author="Björn Genfors" w:date="2014-03-28T14:34:00Z"/>
                <w:rFonts w:cs="Times New Roman"/>
                <w:sz w:val="20"/>
                <w:szCs w:val="20"/>
                <w:lang w:val="sv-SE"/>
              </w:rPr>
            </w:pPr>
            <w:ins w:id="4260"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42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4262" w:author="Björn Genfors" w:date="2014-03-28T14:34:00Z"/>
                <w:rFonts w:cs="Times New Roman"/>
                <w:sz w:val="20"/>
                <w:szCs w:val="20"/>
                <w:lang w:val="sv-SE"/>
              </w:rPr>
            </w:pPr>
            <w:ins w:id="4263" w:author="Björn Genfors" w:date="2014-03-28T14:34:00Z">
              <w:r w:rsidRPr="006B6063">
                <w:rPr>
                  <w:sz w:val="20"/>
                  <w:szCs w:val="20"/>
                </w:rPr>
                <w:t>0..1</w:t>
              </w:r>
            </w:ins>
          </w:p>
        </w:tc>
      </w:tr>
      <w:tr w:rsidR="00DE71B1" w:rsidRPr="006B6063" w14:paraId="6C995E87" w14:textId="77777777" w:rsidTr="0046387E">
        <w:trPr>
          <w:trHeight w:hRule="exact" w:val="730"/>
          <w:tblHeader/>
          <w:ins w:id="4264" w:author="Björn Genfors" w:date="2014-03-28T14:34:00Z"/>
          <w:trPrChange w:id="426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4267" w:author="Björn Genfors" w:date="2014-03-28T14:34:00Z"/>
                <w:rFonts w:cs="Times New Roman"/>
                <w:sz w:val="20"/>
                <w:szCs w:val="20"/>
                <w:lang w:val="sv-SE"/>
              </w:rPr>
            </w:pPr>
            <w:ins w:id="4268"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42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4270" w:author="Björn Genfors" w:date="2014-03-28T14:34:00Z"/>
                <w:rFonts w:cs="Times New Roman"/>
                <w:sz w:val="20"/>
                <w:szCs w:val="20"/>
                <w:lang w:val="sv-SE"/>
              </w:rPr>
            </w:pPr>
            <w:ins w:id="4271"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42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4273" w:author="Björn Genfors" w:date="2014-03-28T14:34:00Z"/>
                <w:rFonts w:cs="Times New Roman"/>
                <w:sz w:val="20"/>
                <w:szCs w:val="20"/>
                <w:lang w:val="sv-SE"/>
              </w:rPr>
            </w:pPr>
            <w:ins w:id="4274"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42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4276" w:author="Björn Genfors" w:date="2014-03-28T14:34:00Z"/>
                <w:rFonts w:cs="Times New Roman"/>
                <w:sz w:val="20"/>
                <w:szCs w:val="20"/>
                <w:lang w:val="sv-SE"/>
              </w:rPr>
            </w:pPr>
            <w:ins w:id="4277" w:author="Björn Genfors" w:date="2014-03-28T14:34:00Z">
              <w:r w:rsidRPr="006B6063">
                <w:rPr>
                  <w:sz w:val="20"/>
                  <w:szCs w:val="20"/>
                </w:rPr>
                <w:t>0..*</w:t>
              </w:r>
            </w:ins>
          </w:p>
        </w:tc>
      </w:tr>
      <w:tr w:rsidR="00DE71B1" w:rsidRPr="006B6063" w14:paraId="533C2603" w14:textId="77777777" w:rsidTr="0046387E">
        <w:trPr>
          <w:trHeight w:hRule="exact" w:val="730"/>
          <w:tblHeader/>
          <w:ins w:id="4278" w:author="Björn Genfors" w:date="2014-03-28T14:34:00Z"/>
          <w:trPrChange w:id="427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4281" w:author="Björn Genfors" w:date="2014-03-28T14:34:00Z"/>
                <w:rFonts w:cs="Times New Roman"/>
                <w:sz w:val="20"/>
                <w:szCs w:val="20"/>
                <w:lang w:val="sv-SE"/>
              </w:rPr>
            </w:pPr>
            <w:ins w:id="4282"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2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4284" w:author="Björn Genfors" w:date="2014-03-28T14:34:00Z"/>
                <w:rFonts w:cs="Times New Roman"/>
                <w:sz w:val="20"/>
                <w:szCs w:val="20"/>
                <w:lang w:val="sv-SE"/>
              </w:rPr>
            </w:pPr>
            <w:ins w:id="4285"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2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4287" w:author="Björn Genfors" w:date="2014-03-28T14:34:00Z"/>
                <w:rFonts w:cs="Times New Roman"/>
                <w:sz w:val="20"/>
                <w:szCs w:val="20"/>
                <w:lang w:val="sv-SE"/>
              </w:rPr>
            </w:pPr>
            <w:ins w:id="4288"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2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4290" w:author="Björn Genfors" w:date="2014-03-28T14:34:00Z"/>
                <w:rFonts w:cs="Times New Roman"/>
                <w:sz w:val="20"/>
                <w:szCs w:val="20"/>
                <w:lang w:val="sv-SE"/>
              </w:rPr>
            </w:pPr>
            <w:ins w:id="4291" w:author="Björn Genfors" w:date="2014-03-28T14:34:00Z">
              <w:r w:rsidRPr="006B6063">
                <w:rPr>
                  <w:sz w:val="20"/>
                  <w:szCs w:val="20"/>
                </w:rPr>
                <w:t>1..1</w:t>
              </w:r>
            </w:ins>
          </w:p>
        </w:tc>
      </w:tr>
      <w:tr w:rsidR="00DE71B1" w:rsidRPr="006B6063" w14:paraId="079B14FD" w14:textId="77777777" w:rsidTr="0046387E">
        <w:trPr>
          <w:trHeight w:hRule="exact" w:val="1051"/>
          <w:tblHeader/>
          <w:ins w:id="4292" w:author="Björn Genfors" w:date="2014-03-28T14:34:00Z"/>
          <w:trPrChange w:id="4293"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4295" w:author="Björn Genfors" w:date="2014-03-28T14:34:00Z"/>
                <w:rFonts w:cs="Times New Roman"/>
                <w:sz w:val="20"/>
                <w:szCs w:val="20"/>
                <w:lang w:val="sv-SE"/>
              </w:rPr>
            </w:pPr>
            <w:ins w:id="4296"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2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4298" w:author="Björn Genfors" w:date="2014-03-28T14:34:00Z"/>
                <w:rFonts w:cs="Times New Roman"/>
                <w:sz w:val="20"/>
                <w:szCs w:val="20"/>
                <w:lang w:val="sv-SE"/>
              </w:rPr>
            </w:pPr>
            <w:ins w:id="42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4301" w:author="Björn Genfors" w:date="2014-03-28T14:34:00Z"/>
                <w:rFonts w:cs="Times New Roman"/>
                <w:sz w:val="20"/>
                <w:szCs w:val="20"/>
                <w:lang w:val="sv-SE"/>
              </w:rPr>
            </w:pPr>
            <w:ins w:id="4302"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3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4304" w:author="Björn Genfors" w:date="2014-03-28T14:34:00Z"/>
                <w:rFonts w:cs="Times New Roman"/>
                <w:sz w:val="20"/>
                <w:szCs w:val="20"/>
                <w:lang w:val="sv-SE"/>
              </w:rPr>
            </w:pPr>
            <w:ins w:id="4305" w:author="Björn Genfors" w:date="2014-03-28T14:34:00Z">
              <w:r w:rsidRPr="006B6063">
                <w:rPr>
                  <w:sz w:val="20"/>
                  <w:szCs w:val="20"/>
                </w:rPr>
                <w:t>1..1</w:t>
              </w:r>
            </w:ins>
          </w:p>
        </w:tc>
      </w:tr>
      <w:tr w:rsidR="00DE71B1" w:rsidRPr="006B6063" w14:paraId="3403B71B" w14:textId="77777777" w:rsidTr="0046387E">
        <w:trPr>
          <w:trHeight w:hRule="exact" w:val="730"/>
          <w:tblHeader/>
          <w:ins w:id="4306" w:author="Björn Genfors" w:date="2014-03-28T14:34:00Z"/>
          <w:trPrChange w:id="430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4309" w:author="Björn Genfors" w:date="2014-03-28T14:34:00Z"/>
                <w:rFonts w:cs="Times New Roman"/>
                <w:sz w:val="20"/>
                <w:szCs w:val="20"/>
                <w:lang w:val="sv-SE"/>
              </w:rPr>
            </w:pPr>
            <w:ins w:id="4310"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3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4312" w:author="Björn Genfors" w:date="2014-03-28T14:34:00Z"/>
                <w:rFonts w:cs="Times New Roman"/>
                <w:sz w:val="20"/>
                <w:szCs w:val="20"/>
                <w:lang w:val="sv-SE"/>
              </w:rPr>
            </w:pPr>
            <w:ins w:id="431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4315" w:author="Björn Genfors" w:date="2014-03-28T14:34:00Z"/>
                <w:rFonts w:cs="Times New Roman"/>
                <w:sz w:val="20"/>
                <w:szCs w:val="20"/>
                <w:lang w:val="sv-SE"/>
              </w:rPr>
            </w:pPr>
            <w:ins w:id="4316"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3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4318" w:author="Björn Genfors" w:date="2014-03-28T14:34:00Z"/>
                <w:rFonts w:cs="Times New Roman"/>
                <w:sz w:val="20"/>
                <w:szCs w:val="20"/>
                <w:lang w:val="sv-SE"/>
              </w:rPr>
            </w:pPr>
            <w:ins w:id="4319" w:author="Björn Genfors" w:date="2014-03-28T14:34:00Z">
              <w:r w:rsidRPr="006B6063">
                <w:rPr>
                  <w:sz w:val="20"/>
                  <w:szCs w:val="20"/>
                </w:rPr>
                <w:t>0..1</w:t>
              </w:r>
            </w:ins>
          </w:p>
        </w:tc>
      </w:tr>
      <w:tr w:rsidR="00DE71B1" w:rsidRPr="006B6063" w14:paraId="57D46471" w14:textId="77777777" w:rsidTr="0046387E">
        <w:trPr>
          <w:trHeight w:hRule="exact" w:val="730"/>
          <w:tblHeader/>
          <w:ins w:id="4320" w:author="Björn Genfors" w:date="2014-03-28T14:34:00Z"/>
          <w:trPrChange w:id="432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4323" w:author="Björn Genfors" w:date="2014-03-28T14:34:00Z"/>
                <w:rFonts w:cs="Times New Roman"/>
                <w:sz w:val="20"/>
                <w:szCs w:val="20"/>
                <w:lang w:val="sv-SE"/>
              </w:rPr>
            </w:pPr>
            <w:ins w:id="4324"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43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4326" w:author="Björn Genfors" w:date="2014-03-28T14:34:00Z"/>
                <w:rFonts w:cs="Times New Roman"/>
                <w:sz w:val="20"/>
                <w:szCs w:val="20"/>
                <w:lang w:val="sv-SE"/>
              </w:rPr>
            </w:pPr>
            <w:ins w:id="4327"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43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4329" w:author="Björn Genfors" w:date="2014-03-28T14:34:00Z"/>
                <w:rFonts w:cs="Times New Roman"/>
                <w:sz w:val="20"/>
                <w:szCs w:val="20"/>
                <w:lang w:val="sv-SE"/>
              </w:rPr>
            </w:pPr>
            <w:ins w:id="4330"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43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4332" w:author="Björn Genfors" w:date="2014-03-28T14:34:00Z"/>
                <w:rFonts w:cs="Times New Roman"/>
                <w:sz w:val="20"/>
                <w:szCs w:val="20"/>
                <w:lang w:val="sv-SE"/>
              </w:rPr>
            </w:pPr>
            <w:ins w:id="4333" w:author="Björn Genfors" w:date="2014-03-28T14:34:00Z">
              <w:r w:rsidRPr="006B6063">
                <w:rPr>
                  <w:sz w:val="20"/>
                  <w:szCs w:val="20"/>
                </w:rPr>
                <w:t>0..1</w:t>
              </w:r>
            </w:ins>
          </w:p>
        </w:tc>
      </w:tr>
      <w:tr w:rsidR="00DE71B1" w:rsidRPr="006B6063" w14:paraId="2D32028D" w14:textId="77777777" w:rsidTr="0046387E">
        <w:trPr>
          <w:trHeight w:hRule="exact" w:val="730"/>
          <w:tblHeader/>
          <w:ins w:id="4334" w:author="Björn Genfors" w:date="2014-03-28T14:34:00Z"/>
          <w:trPrChange w:id="433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4337" w:author="Björn Genfors" w:date="2014-03-28T14:34:00Z"/>
                <w:rFonts w:cs="Times New Roman"/>
                <w:sz w:val="20"/>
                <w:szCs w:val="20"/>
                <w:lang w:val="sv-SE"/>
              </w:rPr>
            </w:pPr>
            <w:ins w:id="4338"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43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4340" w:author="Björn Genfors" w:date="2014-03-28T14:34:00Z"/>
                <w:rFonts w:cs="Times New Roman"/>
                <w:sz w:val="20"/>
                <w:szCs w:val="20"/>
                <w:lang w:val="sv-SE"/>
              </w:rPr>
            </w:pPr>
            <w:ins w:id="434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4343" w:author="Björn Genfors" w:date="2014-03-28T14:34:00Z"/>
                <w:rFonts w:cs="Times New Roman"/>
                <w:sz w:val="20"/>
                <w:szCs w:val="20"/>
                <w:lang w:val="sv-SE"/>
              </w:rPr>
            </w:pPr>
            <w:ins w:id="4344"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3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4346" w:author="Björn Genfors" w:date="2014-03-28T14:34:00Z"/>
                <w:rFonts w:cs="Times New Roman"/>
                <w:sz w:val="20"/>
                <w:szCs w:val="20"/>
                <w:lang w:val="sv-SE"/>
              </w:rPr>
            </w:pPr>
            <w:ins w:id="4347" w:author="Björn Genfors" w:date="2014-03-28T14:34:00Z">
              <w:r w:rsidRPr="006B6063">
                <w:rPr>
                  <w:sz w:val="20"/>
                  <w:szCs w:val="20"/>
                </w:rPr>
                <w:t>1..1</w:t>
              </w:r>
            </w:ins>
          </w:p>
        </w:tc>
      </w:tr>
      <w:tr w:rsidR="00DE71B1" w:rsidRPr="006B6063" w14:paraId="544290B7" w14:textId="77777777" w:rsidTr="0046387E">
        <w:trPr>
          <w:trHeight w:hRule="exact" w:val="730"/>
          <w:tblHeader/>
          <w:ins w:id="4348" w:author="Björn Genfors" w:date="2014-03-28T14:34:00Z"/>
          <w:trPrChange w:id="434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4351" w:author="Björn Genfors" w:date="2014-03-28T14:34:00Z"/>
                <w:rFonts w:cs="Times New Roman"/>
                <w:sz w:val="20"/>
                <w:szCs w:val="20"/>
                <w:lang w:val="sv-SE"/>
              </w:rPr>
            </w:pPr>
            <w:ins w:id="4352"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43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4354" w:author="Björn Genfors" w:date="2014-03-28T14:34:00Z"/>
                <w:rFonts w:cs="Times New Roman"/>
                <w:sz w:val="20"/>
                <w:szCs w:val="20"/>
                <w:lang w:val="sv-SE"/>
              </w:rPr>
            </w:pPr>
            <w:ins w:id="435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4357" w:author="Björn Genfors" w:date="2014-03-28T14:34:00Z"/>
                <w:rFonts w:cs="Times New Roman"/>
                <w:sz w:val="20"/>
                <w:szCs w:val="20"/>
                <w:lang w:val="sv-SE"/>
              </w:rPr>
            </w:pPr>
            <w:ins w:id="4358"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43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4360" w:author="Björn Genfors" w:date="2014-03-28T14:34:00Z"/>
                <w:rFonts w:cs="Times New Roman"/>
                <w:sz w:val="20"/>
                <w:szCs w:val="20"/>
                <w:lang w:val="sv-SE"/>
              </w:rPr>
            </w:pPr>
            <w:ins w:id="4361" w:author="Björn Genfors" w:date="2014-03-28T14:34:00Z">
              <w:r w:rsidRPr="006B6063">
                <w:rPr>
                  <w:sz w:val="20"/>
                  <w:szCs w:val="20"/>
                </w:rPr>
                <w:t>0..1</w:t>
              </w:r>
            </w:ins>
          </w:p>
        </w:tc>
      </w:tr>
      <w:tr w:rsidR="00DE71B1" w:rsidRPr="006B6063" w14:paraId="7FFE7F06" w14:textId="77777777" w:rsidTr="0046387E">
        <w:trPr>
          <w:trHeight w:hRule="exact" w:val="528"/>
          <w:tblHeader/>
          <w:ins w:id="4362" w:author="Björn Genfors" w:date="2014-03-28T14:34:00Z"/>
          <w:trPrChange w:id="4363"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4365" w:author="Björn Genfors" w:date="2014-03-28T14:34:00Z"/>
                <w:rFonts w:cs="Times New Roman"/>
                <w:sz w:val="20"/>
                <w:szCs w:val="20"/>
                <w:lang w:val="sv-SE"/>
              </w:rPr>
            </w:pPr>
            <w:ins w:id="4366"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43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4368" w:author="Björn Genfors" w:date="2014-03-28T14:34:00Z"/>
                <w:rFonts w:cs="Times New Roman"/>
                <w:sz w:val="20"/>
                <w:szCs w:val="20"/>
                <w:lang w:val="sv-SE"/>
              </w:rPr>
            </w:pPr>
            <w:ins w:id="4369"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437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4372" w:author="Björn Genfors" w:date="2014-03-28T14:34:00Z"/>
                <w:rFonts w:cs="Times New Roman"/>
                <w:sz w:val="20"/>
                <w:szCs w:val="20"/>
                <w:lang w:val="sv-SE"/>
              </w:rPr>
            </w:pPr>
            <w:ins w:id="4373"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43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4375" w:author="Björn Genfors" w:date="2014-03-28T14:34:00Z"/>
                <w:rFonts w:cs="Times New Roman"/>
                <w:sz w:val="20"/>
                <w:szCs w:val="20"/>
                <w:lang w:val="sv-SE"/>
              </w:rPr>
            </w:pPr>
            <w:ins w:id="4376" w:author="Björn Genfors" w:date="2014-03-28T14:34:00Z">
              <w:r w:rsidRPr="006B6063">
                <w:rPr>
                  <w:sz w:val="20"/>
                  <w:szCs w:val="20"/>
                </w:rPr>
                <w:t>0..1</w:t>
              </w:r>
            </w:ins>
          </w:p>
        </w:tc>
      </w:tr>
      <w:tr w:rsidR="00DE71B1" w:rsidRPr="006B6063" w14:paraId="4FD00EAF" w14:textId="77777777" w:rsidTr="0046387E">
        <w:trPr>
          <w:trHeight w:hRule="exact" w:val="1202"/>
          <w:tblHeader/>
          <w:ins w:id="4377" w:author="Björn Genfors" w:date="2014-03-28T14:34:00Z"/>
          <w:trPrChange w:id="4378"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4380" w:author="Björn Genfors" w:date="2014-03-28T14:34:00Z"/>
                <w:rFonts w:cs="Times New Roman"/>
                <w:sz w:val="20"/>
                <w:szCs w:val="20"/>
                <w:lang w:val="sv-SE"/>
              </w:rPr>
            </w:pPr>
            <w:ins w:id="4381"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43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4383" w:author="Björn Genfors" w:date="2014-03-28T14:34:00Z"/>
                <w:rFonts w:cs="Times New Roman"/>
                <w:sz w:val="20"/>
                <w:szCs w:val="20"/>
                <w:lang w:val="sv-SE"/>
              </w:rPr>
            </w:pPr>
            <w:ins w:id="4384"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43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4386" w:author="Björn Genfors" w:date="2014-03-28T14:34:00Z"/>
                <w:rFonts w:cs="Times New Roman"/>
                <w:sz w:val="20"/>
                <w:szCs w:val="20"/>
                <w:lang w:val="sv-SE"/>
              </w:rPr>
            </w:pPr>
            <w:ins w:id="4387"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4388" w:author="Björn Genfors" w:date="2014-03-28T14:34:00Z"/>
                <w:rFonts w:cs="Times New Roman"/>
                <w:sz w:val="20"/>
                <w:szCs w:val="20"/>
                <w:lang w:val="sv-SE"/>
              </w:rPr>
            </w:pPr>
            <w:ins w:id="4389"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43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4391" w:author="Björn Genfors" w:date="2014-03-28T14:34:00Z"/>
                <w:rFonts w:cs="Times New Roman"/>
                <w:sz w:val="20"/>
                <w:szCs w:val="20"/>
                <w:lang w:val="sv-SE"/>
              </w:rPr>
            </w:pPr>
            <w:ins w:id="4392" w:author="Björn Genfors" w:date="2014-03-28T14:34:00Z">
              <w:r w:rsidRPr="006B6063">
                <w:rPr>
                  <w:sz w:val="20"/>
                  <w:szCs w:val="20"/>
                </w:rPr>
                <w:t>1..1</w:t>
              </w:r>
            </w:ins>
          </w:p>
        </w:tc>
      </w:tr>
      <w:tr w:rsidR="00DE71B1" w:rsidRPr="006B6063" w14:paraId="23DDE116" w14:textId="77777777" w:rsidTr="0046387E">
        <w:trPr>
          <w:trHeight w:hRule="exact" w:val="652"/>
          <w:tblHeader/>
          <w:ins w:id="4393" w:author="Björn Genfors" w:date="2014-03-28T14:34:00Z"/>
          <w:trPrChange w:id="4394"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4396" w:author="Björn Genfors" w:date="2014-03-28T14:34:00Z"/>
                <w:rFonts w:cs="Times New Roman"/>
                <w:sz w:val="20"/>
                <w:szCs w:val="20"/>
                <w:lang w:val="sv-SE"/>
              </w:rPr>
            </w:pPr>
            <w:ins w:id="4397"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43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4399" w:author="Björn Genfors" w:date="2014-03-28T14:34:00Z"/>
                <w:rFonts w:cs="Times New Roman"/>
                <w:sz w:val="20"/>
                <w:szCs w:val="20"/>
                <w:lang w:val="sv-SE"/>
              </w:rPr>
            </w:pPr>
            <w:ins w:id="440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4402" w:author="Björn Genfors" w:date="2014-03-28T14:34:00Z"/>
                <w:rFonts w:cs="Times New Roman"/>
                <w:sz w:val="20"/>
                <w:szCs w:val="20"/>
                <w:lang w:val="sv-SE"/>
              </w:rPr>
            </w:pPr>
            <w:ins w:id="4403"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4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4405" w:author="Björn Genfors" w:date="2014-03-28T14:34:00Z"/>
                <w:rFonts w:cs="Times New Roman"/>
                <w:sz w:val="20"/>
                <w:szCs w:val="20"/>
                <w:lang w:val="sv-SE"/>
              </w:rPr>
            </w:pPr>
            <w:ins w:id="4406" w:author="Björn Genfors" w:date="2014-03-28T14:34:00Z">
              <w:r w:rsidRPr="006B6063">
                <w:rPr>
                  <w:sz w:val="20"/>
                  <w:szCs w:val="20"/>
                </w:rPr>
                <w:t>0..1</w:t>
              </w:r>
            </w:ins>
          </w:p>
        </w:tc>
      </w:tr>
      <w:tr w:rsidR="00DE71B1" w:rsidRPr="006B6063" w14:paraId="0B449F07" w14:textId="77777777" w:rsidTr="0046387E">
        <w:trPr>
          <w:trHeight w:hRule="exact" w:val="704"/>
          <w:tblHeader/>
          <w:ins w:id="4407" w:author="Björn Genfors" w:date="2014-03-28T14:34:00Z"/>
          <w:trPrChange w:id="4408"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4410" w:author="Björn Genfors" w:date="2014-03-28T14:34:00Z"/>
                <w:rFonts w:cs="Times New Roman"/>
                <w:sz w:val="20"/>
                <w:szCs w:val="20"/>
                <w:lang w:val="sv-SE"/>
              </w:rPr>
            </w:pPr>
            <w:ins w:id="4411"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44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4413" w:author="Björn Genfors" w:date="2014-03-28T14:34:00Z"/>
                <w:rFonts w:cs="Times New Roman"/>
                <w:sz w:val="20"/>
                <w:szCs w:val="20"/>
                <w:lang w:val="sv-SE"/>
              </w:rPr>
            </w:pPr>
            <w:ins w:id="44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4416" w:author="Björn Genfors" w:date="2014-03-28T14:34:00Z"/>
                <w:rFonts w:cs="Times New Roman"/>
                <w:sz w:val="20"/>
                <w:szCs w:val="20"/>
                <w:lang w:val="sv-SE"/>
              </w:rPr>
            </w:pPr>
            <w:ins w:id="4417"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44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4419" w:author="Björn Genfors" w:date="2014-03-28T14:34:00Z"/>
                <w:rFonts w:cs="Times New Roman"/>
                <w:sz w:val="20"/>
                <w:szCs w:val="20"/>
                <w:lang w:val="sv-SE"/>
              </w:rPr>
            </w:pPr>
            <w:ins w:id="4420" w:author="Björn Genfors" w:date="2014-03-28T14:34:00Z">
              <w:r w:rsidRPr="006B6063">
                <w:rPr>
                  <w:sz w:val="20"/>
                  <w:szCs w:val="20"/>
                </w:rPr>
                <w:t>0..1</w:t>
              </w:r>
            </w:ins>
          </w:p>
        </w:tc>
      </w:tr>
      <w:tr w:rsidR="00DE71B1" w:rsidRPr="006B6063" w14:paraId="3D210C87" w14:textId="77777777" w:rsidTr="0046387E">
        <w:trPr>
          <w:trHeight w:hRule="exact" w:val="659"/>
          <w:tblHeader/>
          <w:ins w:id="4421" w:author="Björn Genfors" w:date="2014-03-28T14:34:00Z"/>
          <w:trPrChange w:id="4422"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4424" w:author="Björn Genfors" w:date="2014-03-28T14:34:00Z"/>
                <w:rFonts w:cs="Times New Roman"/>
                <w:sz w:val="20"/>
                <w:szCs w:val="20"/>
                <w:lang w:val="sv-SE"/>
              </w:rPr>
            </w:pPr>
            <w:ins w:id="4425"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44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4427" w:author="Björn Genfors" w:date="2014-03-28T14:34:00Z"/>
                <w:rFonts w:cs="Times New Roman"/>
                <w:sz w:val="20"/>
                <w:szCs w:val="20"/>
                <w:lang w:val="sv-SE"/>
              </w:rPr>
            </w:pPr>
            <w:ins w:id="442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4430" w:author="Björn Genfors" w:date="2014-03-28T14:34:00Z"/>
                <w:rFonts w:cs="Times New Roman"/>
                <w:sz w:val="20"/>
                <w:szCs w:val="20"/>
                <w:lang w:val="sv-SE"/>
              </w:rPr>
            </w:pPr>
            <w:ins w:id="4431"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44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4433" w:author="Björn Genfors" w:date="2014-03-28T14:34:00Z"/>
                <w:rFonts w:cs="Times New Roman"/>
                <w:sz w:val="20"/>
                <w:szCs w:val="20"/>
                <w:lang w:val="sv-SE"/>
              </w:rPr>
            </w:pPr>
            <w:ins w:id="4434" w:author="Björn Genfors" w:date="2014-03-28T14:34:00Z">
              <w:r w:rsidRPr="006B6063">
                <w:rPr>
                  <w:sz w:val="20"/>
                  <w:szCs w:val="20"/>
                </w:rPr>
                <w:t>0..1</w:t>
              </w:r>
            </w:ins>
          </w:p>
        </w:tc>
      </w:tr>
      <w:tr w:rsidR="00DE71B1" w:rsidRPr="006B6063" w14:paraId="26CB889E" w14:textId="77777777" w:rsidTr="0046387E">
        <w:trPr>
          <w:trHeight w:hRule="exact" w:val="718"/>
          <w:tblHeader/>
          <w:ins w:id="4435" w:author="Björn Genfors" w:date="2014-03-28T14:34:00Z"/>
          <w:trPrChange w:id="4436"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4438" w:author="Björn Genfors" w:date="2014-03-28T14:34:00Z"/>
                <w:rFonts w:cs="Times New Roman"/>
                <w:sz w:val="20"/>
                <w:szCs w:val="20"/>
                <w:lang w:val="sv-SE"/>
              </w:rPr>
            </w:pPr>
            <w:ins w:id="4439"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44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4441" w:author="Björn Genfors" w:date="2014-03-28T14:34:00Z"/>
                <w:rFonts w:cs="Times New Roman"/>
                <w:sz w:val="20"/>
                <w:szCs w:val="20"/>
                <w:lang w:val="sv-SE"/>
              </w:rPr>
            </w:pPr>
            <w:ins w:id="4442"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44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4444" w:author="Björn Genfors" w:date="2014-03-28T14:34:00Z"/>
                <w:rFonts w:cs="Times New Roman"/>
                <w:sz w:val="20"/>
                <w:szCs w:val="20"/>
                <w:lang w:val="sv-SE"/>
              </w:rPr>
            </w:pPr>
            <w:ins w:id="4445"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44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4447" w:author="Björn Genfors" w:date="2014-03-28T14:34:00Z"/>
                <w:rFonts w:cs="Times New Roman"/>
                <w:sz w:val="20"/>
                <w:szCs w:val="20"/>
                <w:lang w:val="sv-SE"/>
              </w:rPr>
            </w:pPr>
            <w:ins w:id="4448" w:author="Björn Genfors" w:date="2014-03-28T14:34:00Z">
              <w:r w:rsidRPr="006B6063">
                <w:rPr>
                  <w:sz w:val="20"/>
                  <w:szCs w:val="20"/>
                </w:rPr>
                <w:t>1..1</w:t>
              </w:r>
            </w:ins>
          </w:p>
        </w:tc>
      </w:tr>
      <w:tr w:rsidR="00DE71B1" w:rsidRPr="006B6063" w14:paraId="69D369D4" w14:textId="77777777" w:rsidTr="0046387E">
        <w:trPr>
          <w:trHeight w:hRule="exact" w:val="551"/>
          <w:tblHeader/>
          <w:ins w:id="4449" w:author="Björn Genfors" w:date="2014-03-28T14:34:00Z"/>
          <w:trPrChange w:id="4450"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4452" w:author="Björn Genfors" w:date="2014-03-28T14:34:00Z"/>
                <w:rFonts w:cs="Times New Roman"/>
                <w:sz w:val="20"/>
                <w:szCs w:val="20"/>
                <w:lang w:val="sv-SE"/>
              </w:rPr>
            </w:pPr>
            <w:ins w:id="4453" w:author="Björn Genfors" w:date="2014-03-28T14:34:00Z">
              <w:r w:rsidRPr="006B6063">
                <w:rPr>
                  <w:sz w:val="20"/>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44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4455" w:author="Björn Genfors" w:date="2014-03-28T14:34:00Z"/>
                <w:rFonts w:cs="Times New Roman"/>
                <w:sz w:val="20"/>
                <w:szCs w:val="20"/>
                <w:lang w:val="sv-SE"/>
              </w:rPr>
            </w:pPr>
            <w:ins w:id="44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4458" w:author="Björn Genfors" w:date="2014-03-28T14:34:00Z"/>
                <w:rFonts w:cs="Times New Roman"/>
                <w:sz w:val="20"/>
                <w:szCs w:val="20"/>
                <w:lang w:val="sv-SE"/>
              </w:rPr>
            </w:pPr>
            <w:ins w:id="4459"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44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4461" w:author="Björn Genfors" w:date="2014-03-28T14:34:00Z"/>
                <w:rFonts w:cs="Times New Roman"/>
                <w:sz w:val="20"/>
                <w:szCs w:val="20"/>
                <w:lang w:val="sv-SE"/>
              </w:rPr>
            </w:pPr>
            <w:ins w:id="4462" w:author="Björn Genfors" w:date="2014-03-28T14:34:00Z">
              <w:r w:rsidRPr="006B6063">
                <w:rPr>
                  <w:sz w:val="20"/>
                  <w:szCs w:val="20"/>
                </w:rPr>
                <w:t>1..1</w:t>
              </w:r>
            </w:ins>
          </w:p>
        </w:tc>
      </w:tr>
      <w:tr w:rsidR="00DE71B1" w:rsidRPr="006B6063" w14:paraId="004752EE" w14:textId="77777777" w:rsidTr="0046387E">
        <w:trPr>
          <w:trHeight w:hRule="exact" w:val="573"/>
          <w:tblHeader/>
          <w:ins w:id="4463" w:author="Björn Genfors" w:date="2014-03-28T14:34:00Z"/>
          <w:trPrChange w:id="446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4466" w:author="Björn Genfors" w:date="2014-03-28T14:34:00Z"/>
                <w:rFonts w:cs="Times New Roman"/>
                <w:sz w:val="20"/>
                <w:szCs w:val="20"/>
                <w:lang w:val="sv-SE"/>
              </w:rPr>
            </w:pPr>
            <w:ins w:id="4467"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44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4469" w:author="Björn Genfors" w:date="2014-03-28T14:34:00Z"/>
                <w:rFonts w:cs="Times New Roman"/>
                <w:sz w:val="20"/>
                <w:szCs w:val="20"/>
                <w:lang w:val="sv-SE"/>
              </w:rPr>
            </w:pPr>
            <w:ins w:id="44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4472" w:author="Björn Genfors" w:date="2014-03-28T14:34:00Z"/>
                <w:rFonts w:cs="Times New Roman"/>
                <w:sz w:val="20"/>
                <w:szCs w:val="20"/>
                <w:lang w:val="sv-SE"/>
              </w:rPr>
            </w:pPr>
            <w:ins w:id="4473"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44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4475" w:author="Björn Genfors" w:date="2014-03-28T14:34:00Z"/>
                <w:rFonts w:cs="Times New Roman"/>
                <w:sz w:val="20"/>
                <w:szCs w:val="20"/>
                <w:lang w:val="sv-SE"/>
              </w:rPr>
            </w:pPr>
            <w:ins w:id="4476" w:author="Björn Genfors" w:date="2014-03-28T14:34:00Z">
              <w:r w:rsidRPr="006B6063">
                <w:rPr>
                  <w:sz w:val="20"/>
                  <w:szCs w:val="20"/>
                </w:rPr>
                <w:t>0..1</w:t>
              </w:r>
            </w:ins>
          </w:p>
        </w:tc>
      </w:tr>
      <w:tr w:rsidR="00DE71B1" w:rsidRPr="00CA00A4" w14:paraId="57A28B0F" w14:textId="77777777" w:rsidTr="0046387E">
        <w:trPr>
          <w:trHeight w:hRule="exact" w:val="573"/>
          <w:tblHeader/>
          <w:ins w:id="4477" w:author="Björn Genfors" w:date="2014-03-28T14:34:00Z"/>
          <w:trPrChange w:id="447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4480" w:author="Björn Genfors" w:date="2014-03-28T14:34:00Z"/>
                <w:sz w:val="20"/>
                <w:szCs w:val="20"/>
              </w:rPr>
            </w:pPr>
            <w:ins w:id="4481"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44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4483" w:author="Björn Genfors" w:date="2014-03-28T14:34:00Z"/>
                <w:sz w:val="20"/>
                <w:szCs w:val="20"/>
              </w:rPr>
            </w:pPr>
            <w:ins w:id="4484"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44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4486" w:author="Björn Genfors" w:date="2014-03-28T14:34:00Z"/>
                <w:sz w:val="20"/>
                <w:szCs w:val="20"/>
                <w:lang w:val="sv-SE"/>
              </w:rPr>
            </w:pPr>
            <w:ins w:id="4487"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44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4489" w:author="Björn Genfors" w:date="2014-03-28T14:34:00Z"/>
                <w:sz w:val="20"/>
                <w:szCs w:val="20"/>
              </w:rPr>
            </w:pPr>
            <w:ins w:id="4490" w:author="Björn Genfors" w:date="2014-03-28T14:34:00Z">
              <w:r w:rsidRPr="00CA00A4">
                <w:rPr>
                  <w:sz w:val="20"/>
                  <w:szCs w:val="20"/>
                </w:rPr>
                <w:t>1..1</w:t>
              </w:r>
            </w:ins>
          </w:p>
        </w:tc>
      </w:tr>
      <w:tr w:rsidR="00DE71B1" w:rsidRPr="00CA00A4" w14:paraId="6AA0DB06" w14:textId="77777777" w:rsidTr="0046387E">
        <w:trPr>
          <w:trHeight w:hRule="exact" w:val="573"/>
          <w:tblHeader/>
          <w:ins w:id="4491" w:author="Björn Genfors" w:date="2014-03-28T14:34:00Z"/>
          <w:trPrChange w:id="449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4494" w:author="Björn Genfors" w:date="2014-03-28T14:34:00Z"/>
                <w:sz w:val="20"/>
                <w:szCs w:val="20"/>
              </w:rPr>
            </w:pPr>
            <w:ins w:id="4495"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44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4497" w:author="Björn Genfors" w:date="2014-03-28T14:34:00Z"/>
                <w:sz w:val="20"/>
                <w:szCs w:val="20"/>
              </w:rPr>
            </w:pPr>
            <w:ins w:id="4498"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44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4500" w:author="Björn Genfors" w:date="2014-03-28T14:34:00Z"/>
                <w:sz w:val="20"/>
                <w:szCs w:val="20"/>
                <w:lang w:val="sv-SE"/>
              </w:rPr>
            </w:pPr>
            <w:ins w:id="4501"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45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4503" w:author="Björn Genfors" w:date="2014-03-28T14:34:00Z"/>
                <w:sz w:val="20"/>
                <w:szCs w:val="20"/>
              </w:rPr>
            </w:pPr>
            <w:ins w:id="4504" w:author="Björn Genfors" w:date="2014-03-28T14:34:00Z">
              <w:r w:rsidRPr="00CA00A4">
                <w:rPr>
                  <w:sz w:val="20"/>
                  <w:szCs w:val="20"/>
                </w:rPr>
                <w:t>1..1</w:t>
              </w:r>
            </w:ins>
          </w:p>
        </w:tc>
      </w:tr>
      <w:tr w:rsidR="00DE71B1" w:rsidRPr="00CA00A4" w14:paraId="0DD89574" w14:textId="77777777" w:rsidTr="0046387E">
        <w:trPr>
          <w:trHeight w:hRule="exact" w:val="573"/>
          <w:tblHeader/>
          <w:ins w:id="4505" w:author="Björn Genfors" w:date="2014-03-28T14:34:00Z"/>
          <w:trPrChange w:id="450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4508" w:author="Björn Genfors" w:date="2014-03-28T14:34:00Z"/>
                <w:sz w:val="20"/>
                <w:szCs w:val="20"/>
              </w:rPr>
            </w:pPr>
            <w:ins w:id="4509"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45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4511" w:author="Björn Genfors" w:date="2014-03-28T14:34:00Z"/>
                <w:sz w:val="20"/>
                <w:szCs w:val="20"/>
              </w:rPr>
            </w:pPr>
            <w:ins w:id="4512"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45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4514" w:author="Björn Genfors" w:date="2014-03-28T14:34:00Z"/>
                <w:sz w:val="20"/>
                <w:szCs w:val="20"/>
                <w:lang w:val="sv-SE"/>
              </w:rPr>
            </w:pPr>
            <w:ins w:id="4515"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4516" w:author="Björn Genfors" w:date="2014-03-28T14:34:00Z">
              <w:r w:rsidRPr="00CA00A4">
                <w:rPr>
                  <w:szCs w:val="20"/>
                </w:rPr>
                <w:fldChar w:fldCharType="separate"/>
              </w:r>
            </w:ins>
            <w:ins w:id="4517" w:author="Björn Genfors" w:date="2014-03-31T13:27:00Z">
              <w:r w:rsidR="002F320B">
                <w:rPr>
                  <w:sz w:val="20"/>
                  <w:szCs w:val="20"/>
                  <w:lang w:val="sv-SE"/>
                </w:rPr>
                <w:t>4.3</w:t>
              </w:r>
            </w:ins>
            <w:ins w:id="4518" w:author="Björn Genfors" w:date="2014-03-28T14:34:00Z">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45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4520" w:author="Björn Genfors" w:date="2014-03-28T14:34:00Z"/>
                <w:sz w:val="20"/>
                <w:szCs w:val="20"/>
              </w:rPr>
            </w:pPr>
            <w:ins w:id="4521" w:author="Björn Genfors" w:date="2014-03-28T14:34:00Z">
              <w:r w:rsidRPr="00CA00A4">
                <w:rPr>
                  <w:sz w:val="20"/>
                  <w:szCs w:val="20"/>
                </w:rPr>
                <w:t>0..1</w:t>
              </w:r>
            </w:ins>
          </w:p>
        </w:tc>
      </w:tr>
      <w:tr w:rsidR="00DE71B1" w:rsidRPr="00CA00A4" w14:paraId="1DDB568C" w14:textId="77777777" w:rsidTr="0046387E">
        <w:trPr>
          <w:trHeight w:hRule="exact" w:val="573"/>
          <w:tblHeader/>
          <w:ins w:id="4522" w:author="Björn Genfors" w:date="2014-03-28T14:34:00Z"/>
          <w:trPrChange w:id="452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4525" w:author="Björn Genfors" w:date="2014-03-28T14:34:00Z"/>
                <w:sz w:val="20"/>
                <w:szCs w:val="20"/>
              </w:rPr>
            </w:pPr>
            <w:ins w:id="4526"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45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4528" w:author="Björn Genfors" w:date="2014-03-28T14:34:00Z"/>
                <w:sz w:val="20"/>
                <w:szCs w:val="20"/>
              </w:rPr>
            </w:pPr>
            <w:ins w:id="4529"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4531" w:author="Björn Genfors" w:date="2014-03-28T14:34:00Z"/>
                <w:sz w:val="20"/>
                <w:szCs w:val="20"/>
              </w:rPr>
            </w:pPr>
            <w:ins w:id="4532"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45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4534" w:author="Björn Genfors" w:date="2014-03-28T14:34:00Z"/>
                <w:sz w:val="20"/>
                <w:szCs w:val="20"/>
              </w:rPr>
            </w:pPr>
            <w:ins w:id="4535" w:author="Björn Genfors" w:date="2014-03-28T14:34:00Z">
              <w:r w:rsidRPr="00CA00A4">
                <w:rPr>
                  <w:sz w:val="20"/>
                  <w:szCs w:val="20"/>
                </w:rPr>
                <w:t>0..1</w:t>
              </w:r>
            </w:ins>
          </w:p>
        </w:tc>
      </w:tr>
      <w:tr w:rsidR="00DE71B1" w:rsidRPr="00CA00A4" w14:paraId="04B1DD2A" w14:textId="77777777" w:rsidTr="0046387E">
        <w:trPr>
          <w:trHeight w:hRule="exact" w:val="767"/>
          <w:tblHeader/>
          <w:ins w:id="4536" w:author="Björn Genfors" w:date="2014-03-28T14:34:00Z"/>
          <w:trPrChange w:id="4537"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4539" w:author="Björn Genfors" w:date="2014-03-28T14:34:00Z"/>
                <w:sz w:val="20"/>
                <w:szCs w:val="20"/>
              </w:rPr>
            </w:pPr>
            <w:ins w:id="4540"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45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4542" w:author="Björn Genfors" w:date="2014-03-28T14:34:00Z"/>
                <w:sz w:val="20"/>
                <w:szCs w:val="20"/>
              </w:rPr>
            </w:pPr>
            <w:ins w:id="4543"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4545" w:author="Björn Genfors" w:date="2014-03-28T14:34:00Z"/>
                <w:sz w:val="20"/>
                <w:szCs w:val="20"/>
                <w:lang w:val="sv-SE"/>
              </w:rPr>
            </w:pPr>
            <w:ins w:id="4546"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45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4548" w:author="Björn Genfors" w:date="2014-03-28T14:34:00Z"/>
                <w:sz w:val="20"/>
                <w:szCs w:val="20"/>
              </w:rPr>
            </w:pPr>
            <w:ins w:id="4549" w:author="Björn Genfors" w:date="2014-03-28T14:34:00Z">
              <w:r w:rsidRPr="00CA00A4">
                <w:rPr>
                  <w:sz w:val="20"/>
                  <w:szCs w:val="20"/>
                </w:rPr>
                <w:t>1..1</w:t>
              </w:r>
            </w:ins>
          </w:p>
        </w:tc>
      </w:tr>
      <w:tr w:rsidR="00DE71B1" w:rsidRPr="00CA00A4" w14:paraId="6F8AAF00" w14:textId="77777777" w:rsidTr="0046387E">
        <w:trPr>
          <w:trHeight w:hRule="exact" w:val="573"/>
          <w:tblHeader/>
          <w:ins w:id="4550" w:author="Björn Genfors" w:date="2014-03-28T14:34:00Z"/>
          <w:trPrChange w:id="455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4553" w:author="Björn Genfors" w:date="2014-03-28T14:34:00Z"/>
                <w:sz w:val="20"/>
                <w:szCs w:val="20"/>
              </w:rPr>
            </w:pPr>
            <w:ins w:id="4554"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45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4556" w:author="Björn Genfors" w:date="2014-03-28T14:34:00Z"/>
                <w:sz w:val="20"/>
                <w:szCs w:val="20"/>
              </w:rPr>
            </w:pPr>
            <w:ins w:id="4557"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4559" w:author="Björn Genfors" w:date="2014-03-28T14:34:00Z"/>
                <w:sz w:val="20"/>
                <w:szCs w:val="20"/>
                <w:lang w:val="sv-SE"/>
              </w:rPr>
            </w:pPr>
            <w:ins w:id="4560"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45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4562" w:author="Björn Genfors" w:date="2014-03-28T14:34:00Z"/>
                <w:sz w:val="20"/>
                <w:szCs w:val="20"/>
              </w:rPr>
            </w:pPr>
            <w:ins w:id="4563" w:author="Björn Genfors" w:date="2014-03-28T14:34:00Z">
              <w:r w:rsidRPr="00CA00A4">
                <w:rPr>
                  <w:sz w:val="20"/>
                  <w:szCs w:val="20"/>
                </w:rPr>
                <w:t>0..1</w:t>
              </w:r>
            </w:ins>
          </w:p>
        </w:tc>
      </w:tr>
    </w:tbl>
    <w:p w14:paraId="59F23761" w14:textId="1064279F" w:rsidR="00A86FCE" w:rsidRPr="00CC412F" w:rsidDel="00E73D71" w:rsidRDefault="00A86FCE">
      <w:pPr>
        <w:pStyle w:val="Rubrik3"/>
        <w:numPr>
          <w:ilvl w:val="0"/>
          <w:numId w:val="0"/>
        </w:numPr>
        <w:rPr>
          <w:del w:id="4564" w:author="Björn Genfors" w:date="2014-03-28T15:34:00Z"/>
        </w:rPr>
        <w:pPrChange w:id="4565" w:author="Björn Genfors" w:date="2014-03-28T15:34:00Z">
          <w:pPr>
            <w:pStyle w:val="Rubrik3"/>
          </w:pPr>
        </w:pPrChange>
      </w:pPr>
      <w:moveFromRangeStart w:id="4566" w:author="Björn Genfors" w:date="2014-03-28T14:34:00Z" w:name="move383780609"/>
      <w:commentRangeStart w:id="4567"/>
      <w:moveFrom w:id="4568" w:author="Björn Genfors" w:date="2014-03-28T14:34:00Z">
        <w:del w:id="4569" w:author="Björn Genfors" w:date="2014-03-28T15:34:00Z">
          <w:r w:rsidRPr="00CC412F" w:rsidDel="00E73D71">
            <w:delText>Fältregler</w:delText>
          </w:r>
        </w:del>
      </w:moveFrom>
      <w:commentRangeEnd w:id="4567"/>
      <w:del w:id="4570" w:author="Björn Genfors" w:date="2014-03-28T15:34:00Z">
        <w:r w:rsidR="0046387E" w:rsidDel="00E73D71">
          <w:rPr>
            <w:rStyle w:val="Kommentarsreferens"/>
            <w:rFonts w:ascii="Arial" w:eastAsia="ヒラギノ角ゴ Pro W3" w:hAnsi="Arial"/>
            <w:bCs w:val="0"/>
            <w:i/>
            <w:color w:val="000000"/>
            <w:lang w:val="en-GB"/>
          </w:rPr>
          <w:commentReference w:id="4567"/>
        </w:r>
      </w:del>
    </w:p>
    <w:moveFromRangeEnd w:id="4566"/>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4571"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4572">
          <w:tblGrid>
            <w:gridCol w:w="2916"/>
            <w:gridCol w:w="1559"/>
            <w:gridCol w:w="3969"/>
            <w:gridCol w:w="1195"/>
          </w:tblGrid>
        </w:tblGridChange>
      </w:tblGrid>
      <w:tr w:rsidR="00424B6F" w:rsidRPr="006B6063" w:rsidDel="00DE71B1" w14:paraId="0E223065" w14:textId="45046DB3" w:rsidTr="00DE71B1">
        <w:trPr>
          <w:trHeight w:hRule="exact" w:val="586"/>
          <w:tblHeader/>
          <w:del w:id="4573" w:author="Björn Genfors" w:date="2014-03-28T14:34:00Z"/>
          <w:trPrChange w:id="4574"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7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4576" w:author="Björn Genfors" w:date="2014-03-28T14:34:00Z"/>
                <w:rFonts w:cs="Times New Roman"/>
                <w:b/>
                <w:sz w:val="20"/>
                <w:szCs w:val="20"/>
                <w:lang w:val="sv-SE"/>
              </w:rPr>
            </w:pPr>
            <w:del w:id="4577"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4578" w:name="_Toc384033925"/>
              <w:bookmarkStart w:id="4579" w:name="_Toc384035847"/>
              <w:bookmarkEnd w:id="4578"/>
              <w:bookmarkEnd w:id="4579"/>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8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4581" w:author="Björn Genfors" w:date="2014-03-28T14:34:00Z"/>
                <w:rFonts w:cs="Times New Roman"/>
                <w:b/>
                <w:sz w:val="20"/>
                <w:szCs w:val="20"/>
                <w:lang w:val="sv-SE"/>
              </w:rPr>
            </w:pPr>
            <w:del w:id="4582"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4583" w:name="_Toc384033926"/>
              <w:bookmarkStart w:id="4584" w:name="_Toc384035848"/>
              <w:bookmarkEnd w:id="4583"/>
              <w:bookmarkEnd w:id="4584"/>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8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4586" w:author="Björn Genfors" w:date="2014-03-28T14:34:00Z"/>
                <w:rFonts w:cs="Times New Roman"/>
                <w:b/>
                <w:sz w:val="20"/>
                <w:szCs w:val="20"/>
                <w:lang w:val="sv-SE"/>
              </w:rPr>
            </w:pPr>
            <w:del w:id="4587"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4588" w:name="_Toc384033927"/>
              <w:bookmarkStart w:id="4589" w:name="_Toc384035849"/>
              <w:bookmarkEnd w:id="4588"/>
              <w:bookmarkEnd w:id="4589"/>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590"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4591" w:author="Björn Genfors" w:date="2014-03-28T14:34:00Z"/>
                <w:rFonts w:cs="Times New Roman"/>
                <w:b/>
                <w:sz w:val="20"/>
                <w:szCs w:val="20"/>
                <w:lang w:val="sv-SE"/>
              </w:rPr>
            </w:pPr>
            <w:del w:id="4592"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4593" w:name="_Toc384033928"/>
              <w:bookmarkStart w:id="4594" w:name="_Toc384035850"/>
              <w:bookmarkEnd w:id="4593"/>
              <w:bookmarkEnd w:id="4594"/>
            </w:del>
          </w:p>
          <w:p w14:paraId="3FD5F4EE" w14:textId="5E06C6C5" w:rsidR="00424B6F" w:rsidRPr="006B6063" w:rsidDel="00DE71B1" w:rsidRDefault="00424B6F" w:rsidP="00DE71B1">
            <w:pPr>
              <w:widowControl/>
              <w:ind w:left="102"/>
              <w:jc w:val="center"/>
              <w:rPr>
                <w:del w:id="4595" w:author="Björn Genfors" w:date="2014-03-28T14:34:00Z"/>
                <w:rFonts w:cs="Times New Roman"/>
                <w:sz w:val="20"/>
                <w:szCs w:val="20"/>
                <w:lang w:val="sv-SE"/>
              </w:rPr>
            </w:pPr>
            <w:del w:id="4596" w:author="Björn Genfors" w:date="2014-03-28T14:34:00Z">
              <w:r w:rsidRPr="006B6063" w:rsidDel="00DE71B1">
                <w:rPr>
                  <w:b/>
                  <w:sz w:val="20"/>
                  <w:szCs w:val="20"/>
                </w:rPr>
                <w:delText>n</w:delText>
              </w:r>
              <w:r w:rsidRPr="006B6063" w:rsidDel="00DE71B1">
                <w:rPr>
                  <w:b/>
                  <w:spacing w:val="-1"/>
                  <w:sz w:val="20"/>
                  <w:szCs w:val="20"/>
                </w:rPr>
                <w:delText>alitet</w:delText>
              </w:r>
              <w:bookmarkStart w:id="4597" w:name="_Toc384033929"/>
              <w:bookmarkStart w:id="4598" w:name="_Toc384035851"/>
              <w:bookmarkEnd w:id="4597"/>
              <w:bookmarkEnd w:id="4598"/>
            </w:del>
          </w:p>
        </w:tc>
        <w:bookmarkStart w:id="4599" w:name="_Toc384033930"/>
        <w:bookmarkStart w:id="4600" w:name="_Toc384035852"/>
        <w:bookmarkEnd w:id="4599"/>
        <w:bookmarkEnd w:id="4600"/>
      </w:tr>
      <w:tr w:rsidR="00424B6F" w:rsidRPr="006B6063" w:rsidDel="00DE71B1" w14:paraId="050E0A30" w14:textId="6AE47F95" w:rsidTr="00DE71B1">
        <w:trPr>
          <w:trHeight w:hRule="exact" w:val="240"/>
          <w:tblHeader/>
          <w:del w:id="4601" w:author="Björn Genfors" w:date="2014-03-28T14:34:00Z"/>
          <w:trPrChange w:id="4602"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0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4604" w:author="Björn Genfors" w:date="2014-03-28T14:34:00Z"/>
                <w:rFonts w:cs="Times New Roman"/>
                <w:b/>
                <w:sz w:val="20"/>
                <w:szCs w:val="20"/>
                <w:lang w:val="sv-SE"/>
              </w:rPr>
            </w:pPr>
            <w:del w:id="4605"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4606" w:name="_Toc384033931"/>
              <w:bookmarkStart w:id="4607" w:name="_Toc384035853"/>
              <w:bookmarkEnd w:id="4606"/>
              <w:bookmarkEnd w:id="4607"/>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0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4609" w:author="Björn Genfors" w:date="2014-03-28T14:34:00Z"/>
                <w:rFonts w:cs="Times New Roman"/>
                <w:sz w:val="20"/>
                <w:szCs w:val="20"/>
                <w:lang w:val="sv-SE"/>
              </w:rPr>
            </w:pPr>
            <w:bookmarkStart w:id="4610" w:name="_Toc384033932"/>
            <w:bookmarkStart w:id="4611" w:name="_Toc384035854"/>
            <w:bookmarkEnd w:id="4610"/>
            <w:bookmarkEnd w:id="4611"/>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12"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4613" w:author="Björn Genfors" w:date="2014-03-28T14:34:00Z"/>
                <w:rFonts w:cs="Times New Roman"/>
                <w:sz w:val="20"/>
                <w:szCs w:val="20"/>
                <w:lang w:val="sv-SE"/>
              </w:rPr>
            </w:pPr>
            <w:bookmarkStart w:id="4614" w:name="_Toc384033933"/>
            <w:bookmarkStart w:id="4615" w:name="_Toc384035855"/>
            <w:bookmarkEnd w:id="4614"/>
            <w:bookmarkEnd w:id="4615"/>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1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4617" w:author="Björn Genfors" w:date="2014-03-28T14:34:00Z"/>
                <w:rFonts w:cs="Times New Roman"/>
                <w:sz w:val="20"/>
                <w:szCs w:val="20"/>
                <w:lang w:val="sv-SE"/>
              </w:rPr>
            </w:pPr>
            <w:bookmarkStart w:id="4618" w:name="_Toc384033934"/>
            <w:bookmarkStart w:id="4619" w:name="_Toc384035856"/>
            <w:bookmarkEnd w:id="4618"/>
            <w:bookmarkEnd w:id="4619"/>
          </w:p>
        </w:tc>
        <w:bookmarkStart w:id="4620" w:name="_Toc384033935"/>
        <w:bookmarkStart w:id="4621" w:name="_Toc384035857"/>
        <w:bookmarkEnd w:id="4620"/>
        <w:bookmarkEnd w:id="4621"/>
      </w:tr>
      <w:tr w:rsidR="00424B6F" w:rsidRPr="006B6063" w:rsidDel="00DE71B1" w14:paraId="51E6DBBE" w14:textId="5BA90E38" w:rsidTr="00DE71B1">
        <w:trPr>
          <w:trHeight w:hRule="exact" w:val="506"/>
          <w:tblHeader/>
          <w:del w:id="4622" w:author="Björn Genfors" w:date="2014-03-28T14:34:00Z"/>
          <w:trPrChange w:id="4623"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4625" w:author="Björn Genfors" w:date="2014-03-28T14:34:00Z"/>
                <w:rFonts w:cs="Times New Roman"/>
                <w:sz w:val="20"/>
                <w:szCs w:val="20"/>
                <w:lang w:val="sv-SE"/>
              </w:rPr>
            </w:pPr>
            <w:del w:id="4626" w:author="Björn Genfors" w:date="2014-03-28T14:34:00Z">
              <w:r w:rsidRPr="006B6063" w:rsidDel="00DE71B1">
                <w:rPr>
                  <w:sz w:val="20"/>
                  <w:szCs w:val="20"/>
                </w:rPr>
                <w:delText xml:space="preserve">careUnitHSAId </w:delText>
              </w:r>
              <w:bookmarkStart w:id="4627" w:name="_Toc384033936"/>
              <w:bookmarkStart w:id="4628" w:name="_Toc384035858"/>
              <w:bookmarkEnd w:id="4627"/>
              <w:bookmarkEnd w:id="4628"/>
            </w:del>
          </w:p>
        </w:tc>
        <w:tc>
          <w:tcPr>
            <w:tcW w:w="1559" w:type="dxa"/>
            <w:tcBorders>
              <w:top w:val="single" w:sz="5" w:space="0" w:color="000000"/>
              <w:left w:val="single" w:sz="5" w:space="0" w:color="000000"/>
              <w:bottom w:val="single" w:sz="5" w:space="0" w:color="000000"/>
              <w:right w:val="single" w:sz="5" w:space="0" w:color="000000"/>
            </w:tcBorders>
            <w:tcPrChange w:id="46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4630" w:author="Björn Genfors" w:date="2014-03-28T14:34:00Z"/>
                <w:rFonts w:cs="Times New Roman"/>
                <w:spacing w:val="-1"/>
                <w:sz w:val="20"/>
                <w:szCs w:val="20"/>
                <w:lang w:val="sv-SE"/>
              </w:rPr>
            </w:pPr>
            <w:del w:id="4631" w:author="Björn Genfors" w:date="2014-03-28T14:34:00Z">
              <w:r w:rsidRPr="006B6063" w:rsidDel="00DE71B1">
                <w:rPr>
                  <w:spacing w:val="-1"/>
                  <w:sz w:val="20"/>
                  <w:szCs w:val="20"/>
                </w:rPr>
                <w:delText>HSAIdType</w:delText>
              </w:r>
              <w:bookmarkStart w:id="4632" w:name="_Toc384033937"/>
              <w:bookmarkStart w:id="4633" w:name="_Toc384035859"/>
              <w:bookmarkEnd w:id="4632"/>
              <w:bookmarkEnd w:id="4633"/>
            </w:del>
          </w:p>
        </w:tc>
        <w:tc>
          <w:tcPr>
            <w:tcW w:w="3969" w:type="dxa"/>
            <w:tcBorders>
              <w:top w:val="single" w:sz="5" w:space="0" w:color="000000"/>
              <w:left w:val="single" w:sz="5" w:space="0" w:color="000000"/>
              <w:bottom w:val="single" w:sz="5" w:space="0" w:color="000000"/>
              <w:right w:val="single" w:sz="5" w:space="0" w:color="000000"/>
            </w:tcBorders>
            <w:tcPrChange w:id="463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4635" w:author="Björn Genfors" w:date="2014-03-28T14:34:00Z"/>
                <w:rFonts w:cs="Times New Roman"/>
                <w:spacing w:val="-1"/>
                <w:sz w:val="20"/>
                <w:szCs w:val="20"/>
                <w:lang w:val="sv-SE"/>
              </w:rPr>
            </w:pPr>
            <w:del w:id="4636" w:author="Björn Genfors" w:date="2014-03-28T14:34:00Z">
              <w:r w:rsidRPr="000B0F50" w:rsidDel="00DE71B1">
                <w:rPr>
                  <w:spacing w:val="-1"/>
                  <w:szCs w:val="20"/>
                </w:rPr>
                <w:delText>Filtrering på Vårdenhet vilket motsvarar careUnitHSAid i authorType.</w:delText>
              </w:r>
              <w:bookmarkStart w:id="4637" w:name="_Toc384033938"/>
              <w:bookmarkStart w:id="4638" w:name="_Toc384035860"/>
              <w:bookmarkEnd w:id="4637"/>
              <w:bookmarkEnd w:id="4638"/>
            </w:del>
          </w:p>
        </w:tc>
        <w:tc>
          <w:tcPr>
            <w:tcW w:w="1195" w:type="dxa"/>
            <w:tcBorders>
              <w:top w:val="single" w:sz="5" w:space="0" w:color="000000"/>
              <w:left w:val="single" w:sz="5" w:space="0" w:color="000000"/>
              <w:bottom w:val="single" w:sz="5" w:space="0" w:color="000000"/>
              <w:right w:val="single" w:sz="5" w:space="0" w:color="000000"/>
            </w:tcBorders>
            <w:tcPrChange w:id="463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4640" w:author="Björn Genfors" w:date="2014-03-28T14:34:00Z"/>
                <w:rFonts w:cs="Times New Roman"/>
                <w:sz w:val="20"/>
                <w:szCs w:val="20"/>
                <w:lang w:val="sv-SE"/>
              </w:rPr>
            </w:pPr>
            <w:del w:id="4641"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4642" w:name="_Toc384033939"/>
              <w:bookmarkStart w:id="4643" w:name="_Toc384035861"/>
              <w:bookmarkEnd w:id="4642"/>
              <w:bookmarkEnd w:id="4643"/>
            </w:del>
          </w:p>
          <w:p w14:paraId="17487616" w14:textId="486EBF2D" w:rsidR="00424B6F" w:rsidRPr="006B6063" w:rsidDel="00DE71B1" w:rsidRDefault="00424B6F" w:rsidP="00DE71B1">
            <w:pPr>
              <w:widowControl/>
              <w:ind w:left="102"/>
              <w:jc w:val="center"/>
              <w:rPr>
                <w:del w:id="4644" w:author="Björn Genfors" w:date="2014-03-28T14:34:00Z"/>
                <w:rFonts w:cs="Times New Roman"/>
                <w:sz w:val="20"/>
                <w:szCs w:val="20"/>
                <w:lang w:val="sv-SE"/>
              </w:rPr>
            </w:pPr>
            <w:bookmarkStart w:id="4645" w:name="_Toc384033940"/>
            <w:bookmarkStart w:id="4646" w:name="_Toc384035862"/>
            <w:bookmarkEnd w:id="4645"/>
            <w:bookmarkEnd w:id="4646"/>
          </w:p>
        </w:tc>
        <w:bookmarkStart w:id="4647" w:name="_Toc384033941"/>
        <w:bookmarkStart w:id="4648" w:name="_Toc384035863"/>
        <w:bookmarkEnd w:id="4647"/>
        <w:bookmarkEnd w:id="4648"/>
      </w:tr>
      <w:tr w:rsidR="00424B6F" w:rsidRPr="006B6063" w:rsidDel="00DE71B1" w14:paraId="391B1A40" w14:textId="6A8B3451" w:rsidTr="00DE71B1">
        <w:trPr>
          <w:trHeight w:hRule="exact" w:val="2571"/>
          <w:tblHeader/>
          <w:del w:id="4649" w:author="Björn Genfors" w:date="2014-03-28T14:34:00Z"/>
          <w:trPrChange w:id="4650"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4652" w:author="Björn Genfors" w:date="2014-03-28T14:34:00Z"/>
                <w:rFonts w:cs="Times New Roman"/>
                <w:spacing w:val="-1"/>
                <w:sz w:val="20"/>
                <w:szCs w:val="20"/>
                <w:lang w:val="sv-SE"/>
              </w:rPr>
            </w:pPr>
            <w:del w:id="4653" w:author="Björn Genfors" w:date="2014-03-28T14:34:00Z">
              <w:r w:rsidRPr="006B6063" w:rsidDel="00DE71B1">
                <w:rPr>
                  <w:sz w:val="20"/>
                  <w:szCs w:val="20"/>
                </w:rPr>
                <w:lastRenderedPageBreak/>
                <w:delText>patientId</w:delText>
              </w:r>
              <w:bookmarkStart w:id="4654" w:name="_Toc384033942"/>
              <w:bookmarkStart w:id="4655" w:name="_Toc384035864"/>
              <w:bookmarkEnd w:id="4654"/>
              <w:bookmarkEnd w:id="4655"/>
            </w:del>
          </w:p>
        </w:tc>
        <w:tc>
          <w:tcPr>
            <w:tcW w:w="1559" w:type="dxa"/>
            <w:tcBorders>
              <w:top w:val="single" w:sz="5" w:space="0" w:color="000000"/>
              <w:left w:val="single" w:sz="5" w:space="0" w:color="000000"/>
              <w:bottom w:val="single" w:sz="5" w:space="0" w:color="000000"/>
              <w:right w:val="single" w:sz="5" w:space="0" w:color="000000"/>
            </w:tcBorders>
            <w:tcPrChange w:id="46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4657" w:author="Björn Genfors" w:date="2014-03-28T14:34:00Z"/>
                <w:rFonts w:cs="Times New Roman"/>
                <w:spacing w:val="-1"/>
                <w:sz w:val="20"/>
                <w:szCs w:val="20"/>
                <w:lang w:val="sv-SE"/>
              </w:rPr>
            </w:pPr>
            <w:del w:id="4658" w:author="Björn Genfors" w:date="2014-03-28T14:34:00Z">
              <w:r w:rsidRPr="006B6063" w:rsidDel="00DE71B1">
                <w:rPr>
                  <w:spacing w:val="-1"/>
                  <w:sz w:val="20"/>
                  <w:szCs w:val="20"/>
                </w:rPr>
                <w:delText>PersonIdType</w:delText>
              </w:r>
              <w:bookmarkStart w:id="4659" w:name="_Toc384033943"/>
              <w:bookmarkStart w:id="4660" w:name="_Toc384035865"/>
              <w:bookmarkEnd w:id="4659"/>
              <w:bookmarkEnd w:id="4660"/>
            </w:del>
          </w:p>
        </w:tc>
        <w:tc>
          <w:tcPr>
            <w:tcW w:w="3969" w:type="dxa"/>
            <w:tcBorders>
              <w:top w:val="single" w:sz="5" w:space="0" w:color="000000"/>
              <w:left w:val="single" w:sz="5" w:space="0" w:color="000000"/>
              <w:bottom w:val="single" w:sz="5" w:space="0" w:color="000000"/>
              <w:right w:val="single" w:sz="5" w:space="0" w:color="000000"/>
            </w:tcBorders>
            <w:tcPrChange w:id="46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4662" w:author="Björn Genfors" w:date="2014-03-28T14:34:00Z"/>
                <w:rFonts w:cs="Times New Roman"/>
                <w:spacing w:val="-1"/>
                <w:sz w:val="20"/>
                <w:szCs w:val="20"/>
                <w:lang w:val="sv-SE"/>
              </w:rPr>
            </w:pPr>
            <w:del w:id="4663"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4664" w:name="_Toc384033944"/>
              <w:bookmarkStart w:id="4665" w:name="_Toc384035866"/>
              <w:bookmarkEnd w:id="4664"/>
              <w:bookmarkEnd w:id="4665"/>
            </w:del>
          </w:p>
        </w:tc>
        <w:tc>
          <w:tcPr>
            <w:tcW w:w="1195" w:type="dxa"/>
            <w:tcBorders>
              <w:top w:val="single" w:sz="5" w:space="0" w:color="000000"/>
              <w:left w:val="single" w:sz="5" w:space="0" w:color="000000"/>
              <w:bottom w:val="single" w:sz="5" w:space="0" w:color="000000"/>
              <w:right w:val="single" w:sz="5" w:space="0" w:color="000000"/>
            </w:tcBorders>
            <w:tcPrChange w:id="46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4667" w:author="Björn Genfors" w:date="2014-03-28T14:34:00Z"/>
                <w:rFonts w:cs="Times New Roman"/>
                <w:sz w:val="20"/>
                <w:szCs w:val="20"/>
                <w:lang w:val="sv-SE"/>
              </w:rPr>
            </w:pPr>
            <w:del w:id="4668" w:author="Björn Genfors" w:date="2014-03-28T14:34:00Z">
              <w:r w:rsidRPr="006B6063" w:rsidDel="00DE71B1">
                <w:rPr>
                  <w:sz w:val="20"/>
                  <w:szCs w:val="20"/>
                </w:rPr>
                <w:delText>1..1</w:delText>
              </w:r>
              <w:bookmarkStart w:id="4669" w:name="_Toc384033945"/>
              <w:bookmarkStart w:id="4670" w:name="_Toc384035867"/>
              <w:bookmarkEnd w:id="4669"/>
              <w:bookmarkEnd w:id="4670"/>
            </w:del>
          </w:p>
        </w:tc>
        <w:bookmarkStart w:id="4671" w:name="_Toc384033946"/>
        <w:bookmarkStart w:id="4672" w:name="_Toc384035868"/>
        <w:bookmarkEnd w:id="4671"/>
        <w:bookmarkEnd w:id="4672"/>
      </w:tr>
      <w:tr w:rsidR="00424B6F" w:rsidRPr="006B6063" w:rsidDel="00DE71B1" w14:paraId="60D0E148" w14:textId="170DF0AA" w:rsidTr="00DE71B1">
        <w:trPr>
          <w:trHeight w:hRule="exact" w:val="2187"/>
          <w:tblHeader/>
          <w:del w:id="4673" w:author="Björn Genfors" w:date="2014-03-28T14:34:00Z"/>
          <w:trPrChange w:id="4674"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4676" w:author="Björn Genfors" w:date="2014-03-28T14:34:00Z"/>
                <w:rFonts w:cs="Times New Roman"/>
                <w:sz w:val="20"/>
                <w:szCs w:val="20"/>
                <w:lang w:val="sv-SE"/>
              </w:rPr>
            </w:pPr>
            <w:del w:id="4677" w:author="Björn Genfors" w:date="2014-03-28T14:34:00Z">
              <w:r w:rsidRPr="006B6063" w:rsidDel="00DE71B1">
                <w:rPr>
                  <w:sz w:val="20"/>
                  <w:szCs w:val="20"/>
                </w:rPr>
                <w:delText>date</w:delText>
              </w:r>
              <w:r w:rsidR="00424B6F" w:rsidRPr="006B6063" w:rsidDel="00DE71B1">
                <w:rPr>
                  <w:sz w:val="20"/>
                  <w:szCs w:val="20"/>
                </w:rPr>
                <w:delText>Period</w:delText>
              </w:r>
              <w:bookmarkStart w:id="4678" w:name="_Toc384033947"/>
              <w:bookmarkStart w:id="4679" w:name="_Toc384035869"/>
              <w:bookmarkEnd w:id="4678"/>
              <w:bookmarkEnd w:id="4679"/>
            </w:del>
          </w:p>
        </w:tc>
        <w:tc>
          <w:tcPr>
            <w:tcW w:w="1559" w:type="dxa"/>
            <w:tcBorders>
              <w:top w:val="single" w:sz="5" w:space="0" w:color="000000"/>
              <w:left w:val="single" w:sz="5" w:space="0" w:color="000000"/>
              <w:bottom w:val="single" w:sz="5" w:space="0" w:color="000000"/>
              <w:right w:val="single" w:sz="5" w:space="0" w:color="000000"/>
            </w:tcBorders>
            <w:tcPrChange w:id="46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4681" w:author="Björn Genfors" w:date="2014-03-28T14:34:00Z"/>
                <w:rFonts w:cs="Times New Roman"/>
                <w:spacing w:val="-1"/>
                <w:sz w:val="20"/>
                <w:szCs w:val="20"/>
                <w:lang w:val="sv-SE"/>
              </w:rPr>
            </w:pPr>
            <w:del w:id="4682" w:author="Björn Genfors" w:date="2014-03-28T14:34:00Z">
              <w:r w:rsidRPr="006B6063" w:rsidDel="00DE71B1">
                <w:rPr>
                  <w:spacing w:val="-1"/>
                  <w:sz w:val="20"/>
                  <w:szCs w:val="20"/>
                </w:rPr>
                <w:delText>DatePeriodType</w:delText>
              </w:r>
              <w:bookmarkStart w:id="4683" w:name="_Toc384033948"/>
              <w:bookmarkStart w:id="4684" w:name="_Toc384035870"/>
              <w:bookmarkEnd w:id="4683"/>
              <w:bookmarkEnd w:id="4684"/>
            </w:del>
          </w:p>
        </w:tc>
        <w:tc>
          <w:tcPr>
            <w:tcW w:w="3969" w:type="dxa"/>
            <w:tcBorders>
              <w:top w:val="single" w:sz="5" w:space="0" w:color="000000"/>
              <w:left w:val="single" w:sz="5" w:space="0" w:color="000000"/>
              <w:bottom w:val="single" w:sz="5" w:space="0" w:color="000000"/>
              <w:right w:val="single" w:sz="5" w:space="0" w:color="000000"/>
            </w:tcBorders>
            <w:tcPrChange w:id="46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4686" w:author="Björn Genfors" w:date="2014-03-28T14:34:00Z"/>
                <w:rFonts w:cs="Times New Roman"/>
                <w:sz w:val="20"/>
                <w:szCs w:val="20"/>
                <w:lang w:val="sv-SE"/>
              </w:rPr>
            </w:pPr>
            <w:del w:id="4687"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4688" w:name="_Toc384033949"/>
              <w:bookmarkStart w:id="4689" w:name="_Toc384035871"/>
              <w:bookmarkEnd w:id="4688"/>
              <w:bookmarkEnd w:id="4689"/>
            </w:del>
          </w:p>
        </w:tc>
        <w:tc>
          <w:tcPr>
            <w:tcW w:w="1195" w:type="dxa"/>
            <w:tcBorders>
              <w:top w:val="single" w:sz="5" w:space="0" w:color="000000"/>
              <w:left w:val="single" w:sz="5" w:space="0" w:color="000000"/>
              <w:bottom w:val="single" w:sz="5" w:space="0" w:color="000000"/>
              <w:right w:val="single" w:sz="5" w:space="0" w:color="000000"/>
            </w:tcBorders>
            <w:tcPrChange w:id="46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4691" w:author="Björn Genfors" w:date="2014-03-28T14:34:00Z"/>
                <w:rFonts w:cs="Times New Roman"/>
                <w:sz w:val="20"/>
                <w:szCs w:val="20"/>
                <w:lang w:val="sv-SE"/>
              </w:rPr>
            </w:pPr>
            <w:del w:id="4692" w:author="Björn Genfors" w:date="2014-03-28T14:34:00Z">
              <w:r w:rsidRPr="006B6063" w:rsidDel="00DE71B1">
                <w:rPr>
                  <w:sz w:val="20"/>
                  <w:szCs w:val="20"/>
                </w:rPr>
                <w:delText>0..1</w:delText>
              </w:r>
              <w:bookmarkStart w:id="4693" w:name="_Toc384033950"/>
              <w:bookmarkStart w:id="4694" w:name="_Toc384035872"/>
              <w:bookmarkEnd w:id="4693"/>
              <w:bookmarkEnd w:id="4694"/>
            </w:del>
          </w:p>
        </w:tc>
        <w:bookmarkStart w:id="4695" w:name="_Toc384033951"/>
        <w:bookmarkStart w:id="4696" w:name="_Toc384035873"/>
        <w:bookmarkEnd w:id="4695"/>
        <w:bookmarkEnd w:id="4696"/>
      </w:tr>
      <w:tr w:rsidR="00424B6F" w:rsidRPr="006B6063" w:rsidDel="00DE71B1" w14:paraId="18BB6E32" w14:textId="650C658A" w:rsidTr="00DE71B1">
        <w:trPr>
          <w:trHeight w:hRule="exact" w:val="287"/>
          <w:tblHeader/>
          <w:del w:id="4697" w:author="Björn Genfors" w:date="2014-03-28T14:34:00Z"/>
          <w:trPrChange w:id="4698"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4700" w:author="Björn Genfors" w:date="2014-03-28T14:34:00Z"/>
                <w:rFonts w:cs="Times New Roman"/>
                <w:sz w:val="20"/>
                <w:szCs w:val="20"/>
                <w:lang w:val="sv-SE"/>
              </w:rPr>
            </w:pPr>
            <w:del w:id="4701" w:author="Björn Genfors" w:date="2014-03-28T14:34:00Z">
              <w:r w:rsidRPr="006B6063" w:rsidDel="00DE71B1">
                <w:rPr>
                  <w:sz w:val="20"/>
                  <w:szCs w:val="20"/>
                </w:rPr>
                <w:delText>../start</w:delText>
              </w:r>
              <w:bookmarkStart w:id="4702" w:name="_Toc384033952"/>
              <w:bookmarkStart w:id="4703" w:name="_Toc384035874"/>
              <w:bookmarkEnd w:id="4702"/>
              <w:bookmarkEnd w:id="4703"/>
            </w:del>
          </w:p>
        </w:tc>
        <w:tc>
          <w:tcPr>
            <w:tcW w:w="1559" w:type="dxa"/>
            <w:tcBorders>
              <w:top w:val="single" w:sz="5" w:space="0" w:color="000000"/>
              <w:left w:val="single" w:sz="5" w:space="0" w:color="000000"/>
              <w:bottom w:val="single" w:sz="5" w:space="0" w:color="000000"/>
              <w:right w:val="single" w:sz="5" w:space="0" w:color="000000"/>
            </w:tcBorders>
            <w:tcPrChange w:id="47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4705" w:author="Björn Genfors" w:date="2014-03-28T14:34:00Z"/>
                <w:rFonts w:cs="Times New Roman"/>
                <w:spacing w:val="-1"/>
                <w:sz w:val="20"/>
                <w:szCs w:val="20"/>
                <w:lang w:val="sv-SE"/>
              </w:rPr>
            </w:pPr>
            <w:del w:id="4706" w:author="Björn Genfors" w:date="2014-03-28T14:34:00Z">
              <w:r w:rsidRPr="006B6063" w:rsidDel="00DE71B1">
                <w:rPr>
                  <w:spacing w:val="-1"/>
                  <w:sz w:val="20"/>
                  <w:szCs w:val="20"/>
                </w:rPr>
                <w:delText>string</w:delText>
              </w:r>
              <w:bookmarkStart w:id="4707" w:name="_Toc384033953"/>
              <w:bookmarkStart w:id="4708" w:name="_Toc384035875"/>
              <w:bookmarkEnd w:id="4707"/>
              <w:bookmarkEnd w:id="4708"/>
            </w:del>
          </w:p>
        </w:tc>
        <w:tc>
          <w:tcPr>
            <w:tcW w:w="3969" w:type="dxa"/>
            <w:tcBorders>
              <w:top w:val="single" w:sz="5" w:space="0" w:color="000000"/>
              <w:left w:val="single" w:sz="5" w:space="0" w:color="000000"/>
              <w:bottom w:val="single" w:sz="5" w:space="0" w:color="000000"/>
              <w:right w:val="single" w:sz="5" w:space="0" w:color="000000"/>
            </w:tcBorders>
            <w:tcPrChange w:id="47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4710" w:author="Björn Genfors" w:date="2014-03-28T14:34:00Z"/>
                <w:rFonts w:cs="Times New Roman"/>
                <w:sz w:val="20"/>
                <w:szCs w:val="20"/>
                <w:lang w:val="sv-SE"/>
              </w:rPr>
            </w:pPr>
            <w:del w:id="4711"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4712" w:name="_Toc384033954"/>
              <w:bookmarkStart w:id="4713" w:name="_Toc384035876"/>
              <w:bookmarkEnd w:id="4712"/>
              <w:bookmarkEnd w:id="4713"/>
            </w:del>
          </w:p>
        </w:tc>
        <w:tc>
          <w:tcPr>
            <w:tcW w:w="1195" w:type="dxa"/>
            <w:tcBorders>
              <w:top w:val="single" w:sz="5" w:space="0" w:color="000000"/>
              <w:left w:val="single" w:sz="5" w:space="0" w:color="000000"/>
              <w:bottom w:val="single" w:sz="5" w:space="0" w:color="000000"/>
              <w:right w:val="single" w:sz="5" w:space="0" w:color="000000"/>
            </w:tcBorders>
            <w:tcPrChange w:id="47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4715" w:author="Björn Genfors" w:date="2014-03-28T14:34:00Z"/>
                <w:rFonts w:cs="Times New Roman"/>
                <w:sz w:val="20"/>
                <w:szCs w:val="20"/>
                <w:lang w:val="sv-SE"/>
              </w:rPr>
            </w:pPr>
            <w:del w:id="4716" w:author="Björn Genfors" w:date="2014-03-28T14:34:00Z">
              <w:r w:rsidRPr="006B6063" w:rsidDel="00DE71B1">
                <w:rPr>
                  <w:sz w:val="20"/>
                  <w:szCs w:val="20"/>
                </w:rPr>
                <w:delText>1..1</w:delText>
              </w:r>
              <w:bookmarkStart w:id="4717" w:name="_Toc384033955"/>
              <w:bookmarkStart w:id="4718" w:name="_Toc384035877"/>
              <w:bookmarkEnd w:id="4717"/>
              <w:bookmarkEnd w:id="4718"/>
            </w:del>
          </w:p>
        </w:tc>
        <w:bookmarkStart w:id="4719" w:name="_Toc384033956"/>
        <w:bookmarkStart w:id="4720" w:name="_Toc384035878"/>
        <w:bookmarkEnd w:id="4719"/>
        <w:bookmarkEnd w:id="4720"/>
      </w:tr>
      <w:tr w:rsidR="00424B6F" w:rsidRPr="006B6063" w:rsidDel="00DE71B1" w14:paraId="7B38DDE9" w14:textId="2BE9EB6E" w:rsidTr="00DE71B1">
        <w:trPr>
          <w:trHeight w:hRule="exact" w:val="287"/>
          <w:tblHeader/>
          <w:del w:id="4721" w:author="Björn Genfors" w:date="2014-03-28T14:34:00Z"/>
          <w:trPrChange w:id="4722"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4724" w:author="Björn Genfors" w:date="2014-03-28T14:34:00Z"/>
                <w:rFonts w:cs="Times New Roman"/>
                <w:sz w:val="20"/>
                <w:szCs w:val="20"/>
                <w:lang w:val="sv-SE"/>
              </w:rPr>
            </w:pPr>
            <w:del w:id="4725" w:author="Björn Genfors" w:date="2014-03-28T14:34:00Z">
              <w:r w:rsidRPr="006B6063" w:rsidDel="00DE71B1">
                <w:rPr>
                  <w:sz w:val="20"/>
                  <w:szCs w:val="20"/>
                </w:rPr>
                <w:delText>../end</w:delText>
              </w:r>
              <w:bookmarkStart w:id="4726" w:name="_Toc384033957"/>
              <w:bookmarkStart w:id="4727" w:name="_Toc384035879"/>
              <w:bookmarkEnd w:id="4726"/>
              <w:bookmarkEnd w:id="4727"/>
            </w:del>
          </w:p>
        </w:tc>
        <w:tc>
          <w:tcPr>
            <w:tcW w:w="1559" w:type="dxa"/>
            <w:tcBorders>
              <w:top w:val="single" w:sz="5" w:space="0" w:color="000000"/>
              <w:left w:val="single" w:sz="5" w:space="0" w:color="000000"/>
              <w:bottom w:val="single" w:sz="5" w:space="0" w:color="000000"/>
              <w:right w:val="single" w:sz="5" w:space="0" w:color="000000"/>
            </w:tcBorders>
            <w:tcPrChange w:id="47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4729" w:author="Björn Genfors" w:date="2014-03-28T14:34:00Z"/>
                <w:rFonts w:cs="Times New Roman"/>
                <w:spacing w:val="-1"/>
                <w:sz w:val="20"/>
                <w:szCs w:val="20"/>
                <w:lang w:val="sv-SE"/>
              </w:rPr>
            </w:pPr>
            <w:del w:id="4730" w:author="Björn Genfors" w:date="2014-03-28T14:34:00Z">
              <w:r w:rsidRPr="006B6063" w:rsidDel="00DE71B1">
                <w:rPr>
                  <w:spacing w:val="-1"/>
                  <w:sz w:val="20"/>
                  <w:szCs w:val="20"/>
                </w:rPr>
                <w:delText>string</w:delText>
              </w:r>
              <w:bookmarkStart w:id="4731" w:name="_Toc384033958"/>
              <w:bookmarkStart w:id="4732" w:name="_Toc384035880"/>
              <w:bookmarkEnd w:id="4731"/>
              <w:bookmarkEnd w:id="4732"/>
            </w:del>
          </w:p>
        </w:tc>
        <w:tc>
          <w:tcPr>
            <w:tcW w:w="3969" w:type="dxa"/>
            <w:tcBorders>
              <w:top w:val="single" w:sz="5" w:space="0" w:color="000000"/>
              <w:left w:val="single" w:sz="5" w:space="0" w:color="000000"/>
              <w:bottom w:val="single" w:sz="5" w:space="0" w:color="000000"/>
              <w:right w:val="single" w:sz="5" w:space="0" w:color="000000"/>
            </w:tcBorders>
            <w:tcPrChange w:id="47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4734" w:author="Björn Genfors" w:date="2014-03-28T14:34:00Z"/>
                <w:rFonts w:cs="Times New Roman"/>
                <w:sz w:val="20"/>
                <w:szCs w:val="20"/>
                <w:lang w:val="sv-SE"/>
              </w:rPr>
            </w:pPr>
            <w:del w:id="4735"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4736" w:name="_Toc384033959"/>
              <w:bookmarkStart w:id="4737" w:name="_Toc384035881"/>
              <w:bookmarkEnd w:id="4736"/>
              <w:bookmarkEnd w:id="4737"/>
            </w:del>
          </w:p>
        </w:tc>
        <w:tc>
          <w:tcPr>
            <w:tcW w:w="1195" w:type="dxa"/>
            <w:tcBorders>
              <w:top w:val="single" w:sz="5" w:space="0" w:color="000000"/>
              <w:left w:val="single" w:sz="5" w:space="0" w:color="000000"/>
              <w:bottom w:val="single" w:sz="5" w:space="0" w:color="000000"/>
              <w:right w:val="single" w:sz="5" w:space="0" w:color="000000"/>
            </w:tcBorders>
            <w:tcPrChange w:id="47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4739" w:author="Björn Genfors" w:date="2014-03-28T14:34:00Z"/>
                <w:rFonts w:cs="Times New Roman"/>
                <w:sz w:val="20"/>
                <w:szCs w:val="20"/>
                <w:lang w:val="sv-SE"/>
              </w:rPr>
            </w:pPr>
            <w:del w:id="4740" w:author="Björn Genfors" w:date="2014-03-28T14:34:00Z">
              <w:r w:rsidRPr="006B6063" w:rsidDel="00DE71B1">
                <w:rPr>
                  <w:sz w:val="20"/>
                  <w:szCs w:val="20"/>
                </w:rPr>
                <w:delText>1..1</w:delText>
              </w:r>
              <w:bookmarkStart w:id="4741" w:name="_Toc384033960"/>
              <w:bookmarkStart w:id="4742" w:name="_Toc384035882"/>
              <w:bookmarkEnd w:id="4741"/>
              <w:bookmarkEnd w:id="4742"/>
            </w:del>
          </w:p>
        </w:tc>
        <w:bookmarkStart w:id="4743" w:name="_Toc384033961"/>
        <w:bookmarkStart w:id="4744" w:name="_Toc384035883"/>
        <w:bookmarkEnd w:id="4743"/>
        <w:bookmarkEnd w:id="4744"/>
      </w:tr>
      <w:tr w:rsidR="00424B6F" w:rsidRPr="006B6063" w:rsidDel="00DE71B1" w14:paraId="597183F8" w14:textId="78411A94" w:rsidTr="00DE71B1">
        <w:trPr>
          <w:trHeight w:hRule="exact" w:val="2978"/>
          <w:tblHeader/>
          <w:del w:id="4745" w:author="Björn Genfors" w:date="2014-03-28T14:34:00Z"/>
          <w:trPrChange w:id="4746"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4748" w:author="Björn Genfors" w:date="2014-03-28T14:34:00Z"/>
                <w:rFonts w:cs="Times New Roman"/>
                <w:sz w:val="20"/>
                <w:szCs w:val="20"/>
                <w:lang w:val="sv-SE"/>
              </w:rPr>
            </w:pPr>
            <w:del w:id="4749" w:author="Björn Genfors" w:date="2014-03-28T14:34:00Z">
              <w:r w:rsidRPr="006B6063" w:rsidDel="00DE71B1">
                <w:rPr>
                  <w:sz w:val="20"/>
                  <w:szCs w:val="20"/>
                </w:rPr>
                <w:delText>sourceSystemHSAId</w:delText>
              </w:r>
              <w:bookmarkStart w:id="4750" w:name="_Toc384033962"/>
              <w:bookmarkStart w:id="4751" w:name="_Toc384035884"/>
              <w:bookmarkEnd w:id="4750"/>
              <w:bookmarkEnd w:id="4751"/>
            </w:del>
          </w:p>
        </w:tc>
        <w:tc>
          <w:tcPr>
            <w:tcW w:w="1559" w:type="dxa"/>
            <w:tcBorders>
              <w:top w:val="single" w:sz="5" w:space="0" w:color="000000"/>
              <w:left w:val="single" w:sz="5" w:space="0" w:color="000000"/>
              <w:bottom w:val="single" w:sz="5" w:space="0" w:color="000000"/>
              <w:right w:val="single" w:sz="5" w:space="0" w:color="000000"/>
            </w:tcBorders>
            <w:tcPrChange w:id="47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4753" w:author="Björn Genfors" w:date="2014-03-28T14:34:00Z"/>
                <w:rFonts w:cs="Times New Roman"/>
                <w:spacing w:val="-1"/>
                <w:sz w:val="20"/>
                <w:szCs w:val="20"/>
                <w:lang w:val="sv-SE"/>
              </w:rPr>
            </w:pPr>
            <w:del w:id="4754" w:author="Björn Genfors" w:date="2014-03-28T14:34:00Z">
              <w:r w:rsidRPr="006B6063" w:rsidDel="00DE71B1">
                <w:rPr>
                  <w:spacing w:val="-1"/>
                  <w:sz w:val="20"/>
                  <w:szCs w:val="20"/>
                </w:rPr>
                <w:delText>HSAIdType</w:delText>
              </w:r>
              <w:bookmarkStart w:id="4755" w:name="_Toc384033963"/>
              <w:bookmarkStart w:id="4756" w:name="_Toc384035885"/>
              <w:bookmarkEnd w:id="4755"/>
              <w:bookmarkEnd w:id="4756"/>
            </w:del>
          </w:p>
        </w:tc>
        <w:tc>
          <w:tcPr>
            <w:tcW w:w="3969" w:type="dxa"/>
            <w:tcBorders>
              <w:top w:val="single" w:sz="5" w:space="0" w:color="000000"/>
              <w:left w:val="single" w:sz="5" w:space="0" w:color="000000"/>
              <w:bottom w:val="single" w:sz="5" w:space="0" w:color="000000"/>
              <w:right w:val="single" w:sz="5" w:space="0" w:color="000000"/>
            </w:tcBorders>
            <w:tcPrChange w:id="47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4758" w:author="Björn Genfors" w:date="2014-03-28T14:34:00Z"/>
                <w:rFonts w:cs="Times New Roman"/>
                <w:sz w:val="20"/>
                <w:szCs w:val="20"/>
                <w:lang w:val="sv-SE"/>
              </w:rPr>
            </w:pPr>
            <w:del w:id="4759" w:author="Björn Genfors" w:date="2014-03-28T14:34:00Z">
              <w:r w:rsidRPr="000B0F50" w:rsidDel="00DE71B1">
                <w:rPr>
                  <w:szCs w:val="20"/>
                </w:rPr>
                <w:delText xml:space="preserve">Begränsar sökningen till dokument som är skapade i angivet system. </w:delText>
              </w:r>
              <w:bookmarkStart w:id="4760" w:name="_Toc384033964"/>
              <w:bookmarkStart w:id="4761" w:name="_Toc384035886"/>
              <w:bookmarkEnd w:id="4760"/>
              <w:bookmarkEnd w:id="4761"/>
            </w:del>
          </w:p>
          <w:p w14:paraId="15BB4907" w14:textId="2F705E51" w:rsidR="00424B6F" w:rsidRPr="006B6063" w:rsidDel="00DE71B1" w:rsidRDefault="00424B6F" w:rsidP="00DE71B1">
            <w:pPr>
              <w:widowControl/>
              <w:spacing w:line="226" w:lineRule="exact"/>
              <w:ind w:left="102"/>
              <w:rPr>
                <w:del w:id="4762" w:author="Björn Genfors" w:date="2014-03-28T14:34:00Z"/>
                <w:rFonts w:cs="Times New Roman"/>
                <w:sz w:val="20"/>
                <w:szCs w:val="20"/>
                <w:lang w:val="sv-SE"/>
              </w:rPr>
            </w:pPr>
            <w:bookmarkStart w:id="4763" w:name="_Toc384033965"/>
            <w:bookmarkStart w:id="4764" w:name="_Toc384035887"/>
            <w:bookmarkEnd w:id="4763"/>
            <w:bookmarkEnd w:id="4764"/>
          </w:p>
          <w:p w14:paraId="4CED4A0A" w14:textId="7DD1CAF6" w:rsidR="00424B6F" w:rsidRPr="006B6063" w:rsidDel="00DE71B1" w:rsidRDefault="00424B6F" w:rsidP="00DE71B1">
            <w:pPr>
              <w:widowControl/>
              <w:spacing w:line="226" w:lineRule="exact"/>
              <w:ind w:left="102"/>
              <w:rPr>
                <w:del w:id="4765" w:author="Björn Genfors" w:date="2014-03-28T14:34:00Z"/>
                <w:rFonts w:cs="Times New Roman"/>
                <w:sz w:val="20"/>
                <w:szCs w:val="20"/>
                <w:lang w:val="sv-SE"/>
              </w:rPr>
            </w:pPr>
            <w:del w:id="4766" w:author="Björn Genfors" w:date="2014-03-28T14:34:00Z">
              <w:r w:rsidRPr="000B0F50" w:rsidDel="00DE71B1">
                <w:rPr>
                  <w:szCs w:val="20"/>
                </w:rPr>
                <w:delText>Värdet på detta fält måste överensstämma med värdet på logicalAddress i anropets tekniska kuvertering (ex. SOAP-header).</w:delText>
              </w:r>
              <w:bookmarkStart w:id="4767" w:name="_Toc384033966"/>
              <w:bookmarkStart w:id="4768" w:name="_Toc384035888"/>
              <w:bookmarkEnd w:id="4767"/>
              <w:bookmarkEnd w:id="4768"/>
            </w:del>
          </w:p>
          <w:p w14:paraId="463E39D3" w14:textId="74643022" w:rsidR="00424B6F" w:rsidRPr="006B6063" w:rsidDel="00DE71B1" w:rsidRDefault="00424B6F" w:rsidP="00DE71B1">
            <w:pPr>
              <w:widowControl/>
              <w:spacing w:line="226" w:lineRule="exact"/>
              <w:ind w:left="102"/>
              <w:rPr>
                <w:del w:id="4769" w:author="Björn Genfors" w:date="2014-03-28T14:34:00Z"/>
                <w:rFonts w:cs="Times New Roman"/>
                <w:spacing w:val="-1"/>
                <w:sz w:val="20"/>
                <w:szCs w:val="20"/>
                <w:lang w:val="sv-SE"/>
              </w:rPr>
            </w:pPr>
            <w:bookmarkStart w:id="4770" w:name="_Toc384033967"/>
            <w:bookmarkStart w:id="4771" w:name="_Toc384035889"/>
            <w:bookmarkEnd w:id="4770"/>
            <w:bookmarkEnd w:id="4771"/>
          </w:p>
          <w:p w14:paraId="5C3D2579" w14:textId="72034971" w:rsidR="00424B6F" w:rsidRPr="006B6063" w:rsidDel="00DE71B1" w:rsidRDefault="00424B6F" w:rsidP="00DE71B1">
            <w:pPr>
              <w:widowControl/>
              <w:spacing w:line="226" w:lineRule="exact"/>
              <w:ind w:left="102"/>
              <w:rPr>
                <w:del w:id="4772" w:author="Björn Genfors" w:date="2014-03-28T14:34:00Z"/>
                <w:rFonts w:cs="Times New Roman"/>
                <w:sz w:val="20"/>
                <w:szCs w:val="20"/>
                <w:lang w:val="sv-SE"/>
              </w:rPr>
            </w:pPr>
            <w:del w:id="4773" w:author="Björn Genfors" w:date="2014-03-28T14:34:00Z">
              <w:r w:rsidRPr="000B0F50" w:rsidDel="00DE71B1">
                <w:rPr>
                  <w:szCs w:val="20"/>
                </w:rPr>
                <w:delText>Det innebär i praktiken att aggregerande tjänster inte används när detta fält anges.</w:delText>
              </w:r>
              <w:bookmarkStart w:id="4774" w:name="_Toc384033968"/>
              <w:bookmarkStart w:id="4775" w:name="_Toc384035890"/>
              <w:bookmarkEnd w:id="4774"/>
              <w:bookmarkEnd w:id="4775"/>
            </w:del>
          </w:p>
          <w:p w14:paraId="30D37A49" w14:textId="03255EFA" w:rsidR="00424B6F" w:rsidRPr="006B6063" w:rsidDel="00DE71B1" w:rsidRDefault="00424B6F" w:rsidP="00DE71B1">
            <w:pPr>
              <w:widowControl/>
              <w:spacing w:line="226" w:lineRule="exact"/>
              <w:ind w:left="102"/>
              <w:rPr>
                <w:del w:id="4776" w:author="Björn Genfors" w:date="2014-03-28T14:34:00Z"/>
                <w:rFonts w:cs="Times New Roman"/>
                <w:sz w:val="20"/>
                <w:szCs w:val="20"/>
                <w:lang w:val="sv-SE"/>
              </w:rPr>
            </w:pPr>
            <w:bookmarkStart w:id="4777" w:name="_Toc384033969"/>
            <w:bookmarkStart w:id="4778" w:name="_Toc384035891"/>
            <w:bookmarkEnd w:id="4777"/>
            <w:bookmarkEnd w:id="4778"/>
          </w:p>
          <w:p w14:paraId="3C070881" w14:textId="4135EB8E" w:rsidR="00424B6F" w:rsidRPr="006B6063" w:rsidDel="00DE71B1" w:rsidRDefault="00424B6F" w:rsidP="00DE71B1">
            <w:pPr>
              <w:widowControl/>
              <w:spacing w:line="229" w:lineRule="exact"/>
              <w:ind w:left="102"/>
              <w:rPr>
                <w:del w:id="4779" w:author="Björn Genfors" w:date="2014-03-28T14:34:00Z"/>
                <w:rFonts w:cs="Times New Roman"/>
                <w:sz w:val="20"/>
                <w:szCs w:val="20"/>
                <w:lang w:val="sv-SE"/>
              </w:rPr>
            </w:pPr>
            <w:del w:id="4780"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4781" w:name="_Toc384033970"/>
              <w:bookmarkStart w:id="4782" w:name="_Toc384035892"/>
              <w:bookmarkEnd w:id="4781"/>
              <w:bookmarkEnd w:id="4782"/>
            </w:del>
          </w:p>
        </w:tc>
        <w:tc>
          <w:tcPr>
            <w:tcW w:w="1195" w:type="dxa"/>
            <w:tcBorders>
              <w:top w:val="single" w:sz="5" w:space="0" w:color="000000"/>
              <w:left w:val="single" w:sz="5" w:space="0" w:color="000000"/>
              <w:bottom w:val="single" w:sz="5" w:space="0" w:color="000000"/>
              <w:right w:val="single" w:sz="5" w:space="0" w:color="000000"/>
            </w:tcBorders>
            <w:tcPrChange w:id="47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4784" w:author="Björn Genfors" w:date="2014-03-28T14:34:00Z"/>
                <w:rFonts w:cs="Times New Roman"/>
                <w:sz w:val="20"/>
                <w:szCs w:val="20"/>
                <w:lang w:val="sv-SE"/>
              </w:rPr>
            </w:pPr>
            <w:del w:id="4785" w:author="Björn Genfors" w:date="2014-03-28T14:34:00Z">
              <w:r w:rsidRPr="006B6063" w:rsidDel="00DE71B1">
                <w:rPr>
                  <w:sz w:val="20"/>
                  <w:szCs w:val="20"/>
                </w:rPr>
                <w:delText>0..1</w:delText>
              </w:r>
              <w:bookmarkStart w:id="4786" w:name="_Toc384033971"/>
              <w:bookmarkStart w:id="4787" w:name="_Toc384035893"/>
              <w:bookmarkEnd w:id="4786"/>
              <w:bookmarkEnd w:id="4787"/>
            </w:del>
          </w:p>
          <w:p w14:paraId="051A2016" w14:textId="62EBB3EB" w:rsidR="00424B6F" w:rsidRPr="006B6063" w:rsidDel="00DE71B1" w:rsidRDefault="00424B6F" w:rsidP="00DE71B1">
            <w:pPr>
              <w:widowControl/>
              <w:spacing w:line="229" w:lineRule="exact"/>
              <w:ind w:left="102"/>
              <w:jc w:val="center"/>
              <w:rPr>
                <w:del w:id="4788" w:author="Björn Genfors" w:date="2014-03-28T14:34:00Z"/>
                <w:rFonts w:cs="Times New Roman"/>
                <w:sz w:val="20"/>
                <w:szCs w:val="20"/>
                <w:lang w:val="sv-SE"/>
              </w:rPr>
            </w:pPr>
            <w:bookmarkStart w:id="4789" w:name="_Toc384033972"/>
            <w:bookmarkStart w:id="4790" w:name="_Toc384035894"/>
            <w:bookmarkEnd w:id="4789"/>
            <w:bookmarkEnd w:id="4790"/>
          </w:p>
          <w:p w14:paraId="564DA3AA" w14:textId="07622E9E" w:rsidR="00424B6F" w:rsidRPr="006B6063" w:rsidDel="00DE71B1" w:rsidRDefault="00424B6F" w:rsidP="00DE71B1">
            <w:pPr>
              <w:widowControl/>
              <w:spacing w:line="229" w:lineRule="exact"/>
              <w:ind w:left="102"/>
              <w:jc w:val="center"/>
              <w:rPr>
                <w:del w:id="4791" w:author="Björn Genfors" w:date="2014-03-28T14:34:00Z"/>
                <w:rFonts w:cs="Times New Roman"/>
                <w:sz w:val="20"/>
                <w:szCs w:val="20"/>
                <w:lang w:val="sv-SE"/>
              </w:rPr>
            </w:pPr>
            <w:bookmarkStart w:id="4792" w:name="_Toc384033973"/>
            <w:bookmarkStart w:id="4793" w:name="_Toc384035895"/>
            <w:bookmarkEnd w:id="4792"/>
            <w:bookmarkEnd w:id="4793"/>
          </w:p>
          <w:p w14:paraId="7B8C8905" w14:textId="5CA31A9F" w:rsidR="00424B6F" w:rsidRPr="006B6063" w:rsidDel="00DE71B1" w:rsidRDefault="00424B6F" w:rsidP="00DE71B1">
            <w:pPr>
              <w:widowControl/>
              <w:spacing w:line="229" w:lineRule="exact"/>
              <w:ind w:left="102"/>
              <w:jc w:val="center"/>
              <w:rPr>
                <w:del w:id="4794" w:author="Björn Genfors" w:date="2014-03-28T14:34:00Z"/>
                <w:rFonts w:cs="Times New Roman"/>
                <w:sz w:val="20"/>
                <w:szCs w:val="20"/>
                <w:lang w:val="sv-SE"/>
              </w:rPr>
            </w:pPr>
            <w:bookmarkStart w:id="4795" w:name="_Toc384033974"/>
            <w:bookmarkStart w:id="4796" w:name="_Toc384035896"/>
            <w:bookmarkEnd w:id="4795"/>
            <w:bookmarkEnd w:id="4796"/>
          </w:p>
        </w:tc>
        <w:bookmarkStart w:id="4797" w:name="_Toc384033975"/>
        <w:bookmarkStart w:id="4798" w:name="_Toc384035897"/>
        <w:bookmarkEnd w:id="4797"/>
        <w:bookmarkEnd w:id="4798"/>
      </w:tr>
      <w:tr w:rsidR="00424B6F" w:rsidRPr="006B6063" w:rsidDel="00DE71B1" w14:paraId="48D9D67A" w14:textId="0B913C20" w:rsidTr="00DE71B1">
        <w:trPr>
          <w:trHeight w:hRule="exact" w:val="978"/>
          <w:tblHeader/>
          <w:del w:id="4799" w:author="Björn Genfors" w:date="2014-03-28T14:34:00Z"/>
          <w:trPrChange w:id="4800"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4802" w:author="Björn Genfors" w:date="2014-03-28T14:34:00Z"/>
                <w:rFonts w:cs="Times New Roman"/>
                <w:b/>
                <w:sz w:val="20"/>
                <w:szCs w:val="20"/>
                <w:lang w:val="sv-SE"/>
              </w:rPr>
            </w:pPr>
            <w:del w:id="4803" w:author="Björn Genfors" w:date="2014-03-28T14:34:00Z">
              <w:r w:rsidRPr="006B6063" w:rsidDel="00DE71B1">
                <w:rPr>
                  <w:sz w:val="20"/>
                  <w:szCs w:val="20"/>
                </w:rPr>
                <w:delText>careContactId</w:delText>
              </w:r>
              <w:bookmarkStart w:id="4804" w:name="_Toc384033976"/>
              <w:bookmarkStart w:id="4805" w:name="_Toc384035898"/>
              <w:bookmarkEnd w:id="4804"/>
              <w:bookmarkEnd w:id="4805"/>
            </w:del>
          </w:p>
        </w:tc>
        <w:tc>
          <w:tcPr>
            <w:tcW w:w="1559" w:type="dxa"/>
            <w:tcBorders>
              <w:top w:val="single" w:sz="5" w:space="0" w:color="000000"/>
              <w:left w:val="single" w:sz="5" w:space="0" w:color="000000"/>
              <w:bottom w:val="single" w:sz="5" w:space="0" w:color="000000"/>
              <w:right w:val="single" w:sz="5" w:space="0" w:color="000000"/>
            </w:tcBorders>
            <w:tcPrChange w:id="48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4807" w:author="Björn Genfors" w:date="2014-03-28T14:34:00Z"/>
                <w:rFonts w:cs="Times New Roman"/>
                <w:sz w:val="20"/>
                <w:szCs w:val="20"/>
                <w:lang w:val="sv-SE"/>
              </w:rPr>
            </w:pPr>
            <w:del w:id="4808" w:author="Björn Genfors" w:date="2014-03-28T14:34:00Z">
              <w:r w:rsidRPr="006B6063" w:rsidDel="00DE71B1">
                <w:rPr>
                  <w:spacing w:val="-1"/>
                  <w:sz w:val="20"/>
                  <w:szCs w:val="20"/>
                </w:rPr>
                <w:delText>string</w:delText>
              </w:r>
              <w:bookmarkStart w:id="4809" w:name="_Toc384033977"/>
              <w:bookmarkStart w:id="4810" w:name="_Toc384035899"/>
              <w:bookmarkEnd w:id="4809"/>
              <w:bookmarkEnd w:id="4810"/>
            </w:del>
          </w:p>
        </w:tc>
        <w:tc>
          <w:tcPr>
            <w:tcW w:w="3969" w:type="dxa"/>
            <w:tcBorders>
              <w:top w:val="single" w:sz="5" w:space="0" w:color="000000"/>
              <w:left w:val="single" w:sz="5" w:space="0" w:color="000000"/>
              <w:bottom w:val="single" w:sz="5" w:space="0" w:color="000000"/>
              <w:right w:val="single" w:sz="5" w:space="0" w:color="000000"/>
            </w:tcBorders>
            <w:tcPrChange w:id="48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4812" w:author="Björn Genfors" w:date="2014-03-28T14:34:00Z"/>
                <w:rFonts w:cs="Times New Roman"/>
                <w:spacing w:val="-1"/>
                <w:sz w:val="20"/>
                <w:szCs w:val="20"/>
                <w:lang w:val="sv-SE"/>
              </w:rPr>
            </w:pPr>
            <w:del w:id="4813"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4814" w:name="_Toc384033978"/>
              <w:bookmarkStart w:id="4815" w:name="_Toc384035900"/>
              <w:bookmarkEnd w:id="4814"/>
              <w:bookmarkEnd w:id="4815"/>
            </w:del>
          </w:p>
          <w:p w14:paraId="142773D2" w14:textId="4D81F73F" w:rsidR="00424B6F" w:rsidRPr="006B6063" w:rsidDel="00DE71B1" w:rsidRDefault="00424B6F" w:rsidP="00DE71B1">
            <w:pPr>
              <w:widowControl/>
              <w:spacing w:line="229" w:lineRule="exact"/>
              <w:ind w:left="102"/>
              <w:rPr>
                <w:del w:id="4816" w:author="Björn Genfors" w:date="2014-03-28T14:34:00Z"/>
                <w:rFonts w:cs="Times New Roman"/>
                <w:sz w:val="20"/>
                <w:szCs w:val="20"/>
                <w:lang w:val="sv-SE"/>
              </w:rPr>
            </w:pPr>
            <w:bookmarkStart w:id="4817" w:name="_Toc384033979"/>
            <w:bookmarkStart w:id="4818" w:name="_Toc384035901"/>
            <w:bookmarkEnd w:id="4817"/>
            <w:bookmarkEnd w:id="4818"/>
          </w:p>
        </w:tc>
        <w:tc>
          <w:tcPr>
            <w:tcW w:w="1195" w:type="dxa"/>
            <w:tcBorders>
              <w:top w:val="single" w:sz="5" w:space="0" w:color="000000"/>
              <w:left w:val="single" w:sz="5" w:space="0" w:color="000000"/>
              <w:bottom w:val="single" w:sz="5" w:space="0" w:color="000000"/>
              <w:right w:val="single" w:sz="5" w:space="0" w:color="000000"/>
            </w:tcBorders>
            <w:tcPrChange w:id="48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4820" w:author="Björn Genfors" w:date="2014-03-28T14:34:00Z"/>
                <w:rFonts w:cs="Times New Roman"/>
                <w:sz w:val="20"/>
                <w:szCs w:val="20"/>
                <w:lang w:val="sv-SE"/>
              </w:rPr>
            </w:pPr>
            <w:del w:id="4821" w:author="Björn Genfors" w:date="2014-03-28T14:34:00Z">
              <w:r w:rsidRPr="006B6063" w:rsidDel="00DE71B1">
                <w:rPr>
                  <w:sz w:val="20"/>
                  <w:szCs w:val="20"/>
                </w:rPr>
                <w:delText>0..*</w:delText>
              </w:r>
              <w:bookmarkStart w:id="4822" w:name="_Toc384033980"/>
              <w:bookmarkStart w:id="4823" w:name="_Toc384035902"/>
              <w:bookmarkEnd w:id="4822"/>
              <w:bookmarkEnd w:id="4823"/>
            </w:del>
          </w:p>
        </w:tc>
        <w:bookmarkStart w:id="4824" w:name="_Toc384033981"/>
        <w:bookmarkStart w:id="4825" w:name="_Toc384035903"/>
        <w:bookmarkEnd w:id="4824"/>
        <w:bookmarkEnd w:id="4825"/>
      </w:tr>
      <w:tr w:rsidR="00424B6F" w:rsidRPr="006B6063" w:rsidDel="00DE71B1" w14:paraId="6F458277" w14:textId="6395FC8A" w:rsidTr="00DE71B1">
        <w:trPr>
          <w:trHeight w:hRule="exact" w:val="285"/>
          <w:tblHeader/>
          <w:del w:id="4826" w:author="Björn Genfors" w:date="2014-03-28T14:34:00Z"/>
          <w:trPrChange w:id="4827"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28"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4829" w:author="Björn Genfors" w:date="2014-03-28T14:34:00Z"/>
                <w:rFonts w:cs="Times New Roman"/>
                <w:sz w:val="20"/>
                <w:szCs w:val="20"/>
                <w:lang w:val="sv-SE"/>
              </w:rPr>
            </w:pPr>
            <w:del w:id="4830"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4831" w:name="_Toc384033982"/>
              <w:bookmarkStart w:id="4832" w:name="_Toc384035904"/>
              <w:bookmarkEnd w:id="4831"/>
              <w:bookmarkEnd w:id="4832"/>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33"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4834" w:author="Björn Genfors" w:date="2014-03-28T14:34:00Z"/>
                <w:rFonts w:cs="Times New Roman"/>
                <w:spacing w:val="-1"/>
                <w:sz w:val="20"/>
                <w:szCs w:val="20"/>
                <w:lang w:val="sv-SE"/>
              </w:rPr>
            </w:pPr>
            <w:bookmarkStart w:id="4835" w:name="_Toc384033983"/>
            <w:bookmarkStart w:id="4836" w:name="_Toc384035905"/>
            <w:bookmarkEnd w:id="4835"/>
            <w:bookmarkEnd w:id="4836"/>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3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4838" w:author="Björn Genfors" w:date="2014-03-28T14:34:00Z"/>
                <w:rFonts w:cs="Times New Roman"/>
                <w:spacing w:val="-1"/>
                <w:sz w:val="20"/>
                <w:szCs w:val="20"/>
                <w:lang w:val="sv-SE"/>
              </w:rPr>
            </w:pPr>
            <w:bookmarkStart w:id="4839" w:name="_Toc384033984"/>
            <w:bookmarkStart w:id="4840" w:name="_Toc384035906"/>
            <w:bookmarkEnd w:id="4839"/>
            <w:bookmarkEnd w:id="4840"/>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4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4842" w:author="Björn Genfors" w:date="2014-03-28T14:34:00Z"/>
                <w:rFonts w:cs="Times New Roman"/>
                <w:sz w:val="20"/>
                <w:szCs w:val="20"/>
                <w:lang w:val="sv-SE"/>
              </w:rPr>
            </w:pPr>
            <w:bookmarkStart w:id="4843" w:name="_Toc384033985"/>
            <w:bookmarkStart w:id="4844" w:name="_Toc384035907"/>
            <w:bookmarkEnd w:id="4843"/>
            <w:bookmarkEnd w:id="4844"/>
          </w:p>
        </w:tc>
        <w:bookmarkStart w:id="4845" w:name="_Toc384033986"/>
        <w:bookmarkStart w:id="4846" w:name="_Toc384035908"/>
        <w:bookmarkEnd w:id="4845"/>
        <w:bookmarkEnd w:id="4846"/>
      </w:tr>
      <w:tr w:rsidR="00424B6F" w:rsidRPr="006B6063" w:rsidDel="00DE71B1" w14:paraId="2E2543D8" w14:textId="43C88657" w:rsidTr="00DE71B1">
        <w:trPr>
          <w:trHeight w:hRule="exact" w:val="495"/>
          <w:tblHeader/>
          <w:del w:id="4847" w:author="Björn Genfors" w:date="2014-03-28T14:34:00Z"/>
          <w:trPrChange w:id="4848"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4850" w:author="Björn Genfors" w:date="2014-03-28T14:34:00Z"/>
                <w:rFonts w:cs="Times New Roman"/>
                <w:sz w:val="20"/>
                <w:szCs w:val="20"/>
                <w:lang w:val="sv-SE"/>
              </w:rPr>
            </w:pPr>
            <w:del w:id="4851" w:author="Björn Genfors" w:date="2014-03-28T14:34:00Z">
              <w:r w:rsidRPr="006B6063" w:rsidDel="00DE71B1">
                <w:rPr>
                  <w:sz w:val="20"/>
                  <w:szCs w:val="20"/>
                </w:rPr>
                <w:delText>laboratoryOrderOutcome</w:delText>
              </w:r>
              <w:bookmarkStart w:id="4852" w:name="_Toc384033987"/>
              <w:bookmarkStart w:id="4853" w:name="_Toc384035909"/>
              <w:bookmarkEnd w:id="4852"/>
              <w:bookmarkEnd w:id="4853"/>
            </w:del>
          </w:p>
        </w:tc>
        <w:tc>
          <w:tcPr>
            <w:tcW w:w="1559" w:type="dxa"/>
            <w:tcBorders>
              <w:top w:val="single" w:sz="5" w:space="0" w:color="000000"/>
              <w:left w:val="single" w:sz="5" w:space="0" w:color="000000"/>
              <w:bottom w:val="single" w:sz="5" w:space="0" w:color="000000"/>
              <w:right w:val="single" w:sz="5" w:space="0" w:color="000000"/>
            </w:tcBorders>
            <w:tcPrChange w:id="48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4855" w:author="Björn Genfors" w:date="2014-03-28T14:34:00Z"/>
                <w:rFonts w:cs="Times New Roman"/>
                <w:sz w:val="20"/>
                <w:szCs w:val="20"/>
                <w:lang w:val="sv-SE"/>
              </w:rPr>
            </w:pPr>
            <w:del w:id="4856" w:author="Björn Genfors" w:date="2014-03-28T14:34:00Z">
              <w:r w:rsidRPr="006B6063" w:rsidDel="00DE71B1">
                <w:rPr>
                  <w:sz w:val="20"/>
                  <w:szCs w:val="20"/>
                </w:rPr>
                <w:delText xml:space="preserve">LaboratoryOrderOutcomeType </w:delText>
              </w:r>
              <w:bookmarkStart w:id="4857" w:name="_Toc384033988"/>
              <w:bookmarkStart w:id="4858" w:name="_Toc384035910"/>
              <w:bookmarkEnd w:id="4857"/>
              <w:bookmarkEnd w:id="4858"/>
            </w:del>
          </w:p>
        </w:tc>
        <w:tc>
          <w:tcPr>
            <w:tcW w:w="3969" w:type="dxa"/>
            <w:tcBorders>
              <w:top w:val="single" w:sz="5" w:space="0" w:color="000000"/>
              <w:left w:val="single" w:sz="5" w:space="0" w:color="000000"/>
              <w:bottom w:val="single" w:sz="5" w:space="0" w:color="000000"/>
              <w:right w:val="single" w:sz="5" w:space="0" w:color="000000"/>
            </w:tcBorders>
            <w:tcPrChange w:id="48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4860" w:author="Björn Genfors" w:date="2014-03-28T14:34:00Z"/>
                <w:rFonts w:cs="Times New Roman"/>
                <w:spacing w:val="-1"/>
                <w:sz w:val="20"/>
                <w:szCs w:val="20"/>
                <w:lang w:val="sv-SE"/>
              </w:rPr>
            </w:pPr>
            <w:del w:id="4861" w:author="Björn Genfors" w:date="2014-03-28T14:34:00Z">
              <w:r w:rsidRPr="006B6063" w:rsidDel="00DE71B1">
                <w:rPr>
                  <w:sz w:val="20"/>
                  <w:szCs w:val="20"/>
                </w:rPr>
                <w:delText>Returnerar en patients laboratoriesvar.</w:delText>
              </w:r>
              <w:bookmarkStart w:id="4862" w:name="_Toc384033989"/>
              <w:bookmarkStart w:id="4863" w:name="_Toc384035911"/>
              <w:bookmarkEnd w:id="4862"/>
              <w:bookmarkEnd w:id="4863"/>
            </w:del>
          </w:p>
          <w:p w14:paraId="4C0ABFA3" w14:textId="6EF27CFD" w:rsidR="00424B6F" w:rsidRPr="006B6063" w:rsidDel="00DE71B1" w:rsidRDefault="00424B6F" w:rsidP="00DE71B1">
            <w:pPr>
              <w:widowControl/>
              <w:rPr>
                <w:del w:id="4864" w:author="Björn Genfors" w:date="2014-03-28T14:34:00Z"/>
                <w:rFonts w:cs="Times New Roman"/>
                <w:b/>
                <w:bCs/>
                <w:sz w:val="20"/>
                <w:szCs w:val="20"/>
                <w:lang w:val="sv-SE"/>
              </w:rPr>
            </w:pPr>
            <w:bookmarkStart w:id="4865" w:name="_Toc384033990"/>
            <w:bookmarkStart w:id="4866" w:name="_Toc384035912"/>
            <w:bookmarkEnd w:id="4865"/>
            <w:bookmarkEnd w:id="4866"/>
          </w:p>
          <w:p w14:paraId="53669AFE" w14:textId="67B1DD16" w:rsidR="00424B6F" w:rsidRPr="006B6063" w:rsidDel="00DE71B1" w:rsidRDefault="00424B6F" w:rsidP="00DE71B1">
            <w:pPr>
              <w:widowControl/>
              <w:spacing w:line="229" w:lineRule="exact"/>
              <w:ind w:left="102"/>
              <w:rPr>
                <w:del w:id="4867" w:author="Björn Genfors" w:date="2014-03-28T14:34:00Z"/>
                <w:rFonts w:cs="Times New Roman"/>
                <w:sz w:val="20"/>
                <w:szCs w:val="20"/>
                <w:lang w:val="sv-SE"/>
              </w:rPr>
            </w:pPr>
            <w:bookmarkStart w:id="4868" w:name="_Toc384033991"/>
            <w:bookmarkStart w:id="4869" w:name="_Toc384035913"/>
            <w:bookmarkEnd w:id="4868"/>
            <w:bookmarkEnd w:id="4869"/>
          </w:p>
        </w:tc>
        <w:tc>
          <w:tcPr>
            <w:tcW w:w="1195" w:type="dxa"/>
            <w:tcBorders>
              <w:top w:val="single" w:sz="5" w:space="0" w:color="000000"/>
              <w:left w:val="single" w:sz="5" w:space="0" w:color="000000"/>
              <w:bottom w:val="single" w:sz="5" w:space="0" w:color="000000"/>
              <w:right w:val="single" w:sz="5" w:space="0" w:color="000000"/>
            </w:tcBorders>
            <w:tcPrChange w:id="48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4871" w:author="Björn Genfors" w:date="2014-03-28T14:34:00Z"/>
                <w:rFonts w:cs="Times New Roman"/>
                <w:sz w:val="20"/>
                <w:szCs w:val="20"/>
                <w:lang w:val="sv-SE"/>
              </w:rPr>
            </w:pPr>
            <w:del w:id="4872"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4873" w:name="_Toc384033992"/>
              <w:bookmarkStart w:id="4874" w:name="_Toc384035914"/>
              <w:bookmarkEnd w:id="4873"/>
              <w:bookmarkEnd w:id="4874"/>
            </w:del>
          </w:p>
        </w:tc>
        <w:bookmarkStart w:id="4875" w:name="_Toc384033993"/>
        <w:bookmarkStart w:id="4876" w:name="_Toc384035915"/>
        <w:bookmarkEnd w:id="4875"/>
        <w:bookmarkEnd w:id="4876"/>
      </w:tr>
      <w:tr w:rsidR="00424B6F" w:rsidRPr="006B6063" w:rsidDel="00DE71B1" w14:paraId="3587AD03" w14:textId="57285943" w:rsidTr="00DE71B1">
        <w:trPr>
          <w:trHeight w:hRule="exact" w:val="490"/>
          <w:tblHeader/>
          <w:del w:id="4877" w:author="Björn Genfors" w:date="2014-03-28T14:34:00Z"/>
          <w:trPrChange w:id="4878"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4880" w:author="Björn Genfors" w:date="2014-03-28T14:34:00Z"/>
                <w:rFonts w:cs="Times New Roman"/>
                <w:sz w:val="20"/>
                <w:szCs w:val="20"/>
                <w:lang w:val="sv-SE"/>
              </w:rPr>
            </w:pPr>
            <w:del w:id="4881" w:author="Björn Genfors" w:date="2014-03-28T14:34:00Z">
              <w:r w:rsidRPr="006B6063" w:rsidDel="00DE71B1">
                <w:rPr>
                  <w:sz w:val="20"/>
                  <w:szCs w:val="20"/>
                </w:rPr>
                <w:delText>../laboratoryOrderOutcomeHeader</w:delText>
              </w:r>
              <w:bookmarkStart w:id="4882" w:name="_Toc384033994"/>
              <w:bookmarkStart w:id="4883" w:name="_Toc384035916"/>
              <w:bookmarkEnd w:id="4882"/>
              <w:bookmarkEnd w:id="4883"/>
            </w:del>
          </w:p>
        </w:tc>
        <w:tc>
          <w:tcPr>
            <w:tcW w:w="1559" w:type="dxa"/>
            <w:tcBorders>
              <w:top w:val="single" w:sz="5" w:space="0" w:color="000000"/>
              <w:left w:val="single" w:sz="5" w:space="0" w:color="000000"/>
              <w:bottom w:val="single" w:sz="5" w:space="0" w:color="000000"/>
              <w:right w:val="single" w:sz="5" w:space="0" w:color="000000"/>
            </w:tcBorders>
            <w:tcPrChange w:id="48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4885" w:author="Björn Genfors" w:date="2014-03-28T14:34:00Z"/>
                <w:rFonts w:cs="Times New Roman"/>
                <w:sz w:val="20"/>
                <w:szCs w:val="20"/>
                <w:lang w:val="sv-SE"/>
              </w:rPr>
            </w:pPr>
            <w:del w:id="4886" w:author="Björn Genfors" w:date="2014-03-28T14:34:00Z">
              <w:r w:rsidRPr="006B6063" w:rsidDel="00DE71B1">
                <w:rPr>
                  <w:sz w:val="20"/>
                  <w:szCs w:val="20"/>
                </w:rPr>
                <w:delText>PatientSummaryHeaderType</w:delText>
              </w:r>
              <w:bookmarkStart w:id="4887" w:name="_Toc384033995"/>
              <w:bookmarkStart w:id="4888" w:name="_Toc384035917"/>
              <w:bookmarkEnd w:id="4887"/>
              <w:bookmarkEnd w:id="4888"/>
            </w:del>
          </w:p>
        </w:tc>
        <w:tc>
          <w:tcPr>
            <w:tcW w:w="3969" w:type="dxa"/>
            <w:tcBorders>
              <w:top w:val="single" w:sz="5" w:space="0" w:color="000000"/>
              <w:left w:val="single" w:sz="5" w:space="0" w:color="000000"/>
              <w:bottom w:val="single" w:sz="5" w:space="0" w:color="000000"/>
              <w:right w:val="single" w:sz="5" w:space="0" w:color="000000"/>
            </w:tcBorders>
            <w:tcPrChange w:id="48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4890" w:author="Björn Genfors" w:date="2014-03-28T14:34:00Z"/>
                <w:rFonts w:cs="Times New Roman"/>
                <w:sz w:val="20"/>
                <w:szCs w:val="20"/>
                <w:lang w:val="sv-SE"/>
              </w:rPr>
            </w:pPr>
            <w:del w:id="4891" w:author="Björn Genfors" w:date="2014-03-28T14:34:00Z">
              <w:r w:rsidRPr="006B6063" w:rsidDel="00DE71B1">
                <w:rPr>
                  <w:sz w:val="20"/>
                  <w:szCs w:val="20"/>
                </w:rPr>
                <w:delText>Innehåller basinformation om dokumentet</w:delText>
              </w:r>
              <w:bookmarkStart w:id="4892" w:name="_Toc384033996"/>
              <w:bookmarkStart w:id="4893" w:name="_Toc384035918"/>
              <w:bookmarkEnd w:id="4892"/>
              <w:bookmarkEnd w:id="4893"/>
            </w:del>
          </w:p>
        </w:tc>
        <w:tc>
          <w:tcPr>
            <w:tcW w:w="1195" w:type="dxa"/>
            <w:tcBorders>
              <w:top w:val="single" w:sz="5" w:space="0" w:color="000000"/>
              <w:left w:val="single" w:sz="5" w:space="0" w:color="000000"/>
              <w:bottom w:val="single" w:sz="5" w:space="0" w:color="000000"/>
              <w:right w:val="single" w:sz="5" w:space="0" w:color="000000"/>
            </w:tcBorders>
            <w:tcPrChange w:id="48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4895" w:author="Björn Genfors" w:date="2014-03-28T14:34:00Z"/>
                <w:rFonts w:cs="Times New Roman"/>
                <w:sz w:val="20"/>
                <w:szCs w:val="20"/>
                <w:lang w:val="sv-SE"/>
              </w:rPr>
            </w:pPr>
            <w:del w:id="4896" w:author="Björn Genfors" w:date="2014-03-28T14:34:00Z">
              <w:r w:rsidRPr="006B6063" w:rsidDel="00DE71B1">
                <w:rPr>
                  <w:sz w:val="20"/>
                  <w:szCs w:val="20"/>
                </w:rPr>
                <w:delText>1..1</w:delText>
              </w:r>
              <w:bookmarkStart w:id="4897" w:name="_Toc384033997"/>
              <w:bookmarkStart w:id="4898" w:name="_Toc384035919"/>
              <w:bookmarkEnd w:id="4897"/>
              <w:bookmarkEnd w:id="4898"/>
            </w:del>
          </w:p>
        </w:tc>
        <w:bookmarkStart w:id="4899" w:name="_Toc384033998"/>
        <w:bookmarkStart w:id="4900" w:name="_Toc384035920"/>
        <w:bookmarkEnd w:id="4899"/>
        <w:bookmarkEnd w:id="4900"/>
      </w:tr>
      <w:tr w:rsidR="00424B6F" w:rsidRPr="006B6063" w:rsidDel="00DE71B1" w14:paraId="11639599" w14:textId="6DC2639B" w:rsidTr="00DE71B1">
        <w:trPr>
          <w:trHeight w:hRule="exact" w:val="699"/>
          <w:tblHeader/>
          <w:del w:id="4901" w:author="Björn Genfors" w:date="2014-03-28T14:34:00Z"/>
          <w:trPrChange w:id="4902"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4904" w:author="Björn Genfors" w:date="2014-03-28T14:34:00Z"/>
                <w:rFonts w:cs="Times New Roman"/>
                <w:b/>
                <w:sz w:val="20"/>
                <w:szCs w:val="20"/>
                <w:lang w:val="sv-SE"/>
              </w:rPr>
            </w:pPr>
            <w:del w:id="4905" w:author="Björn Genfors" w:date="2014-03-28T14:34:00Z">
              <w:r w:rsidRPr="006B6063" w:rsidDel="00DE71B1">
                <w:rPr>
                  <w:sz w:val="20"/>
                  <w:szCs w:val="20"/>
                </w:rPr>
                <w:delText>../../documentId</w:delText>
              </w:r>
              <w:bookmarkStart w:id="4906" w:name="_Toc384033999"/>
              <w:bookmarkStart w:id="4907" w:name="_Toc384035921"/>
              <w:bookmarkEnd w:id="4906"/>
              <w:bookmarkEnd w:id="4907"/>
            </w:del>
          </w:p>
        </w:tc>
        <w:tc>
          <w:tcPr>
            <w:tcW w:w="1559" w:type="dxa"/>
            <w:tcBorders>
              <w:top w:val="single" w:sz="5" w:space="0" w:color="000000"/>
              <w:left w:val="single" w:sz="5" w:space="0" w:color="000000"/>
              <w:bottom w:val="single" w:sz="5" w:space="0" w:color="000000"/>
              <w:right w:val="single" w:sz="5" w:space="0" w:color="000000"/>
            </w:tcBorders>
            <w:tcPrChange w:id="49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4909" w:author="Björn Genfors" w:date="2014-03-28T14:34:00Z"/>
                <w:rFonts w:cs="Times New Roman"/>
                <w:sz w:val="20"/>
                <w:szCs w:val="20"/>
                <w:lang w:val="sv-SE"/>
              </w:rPr>
            </w:pPr>
            <w:del w:id="4910" w:author="Björn Genfors" w:date="2014-03-28T14:34:00Z">
              <w:r w:rsidRPr="006B6063" w:rsidDel="00DE71B1">
                <w:rPr>
                  <w:sz w:val="20"/>
                  <w:szCs w:val="20"/>
                </w:rPr>
                <w:delText>string</w:delText>
              </w:r>
              <w:bookmarkStart w:id="4911" w:name="_Toc384034000"/>
              <w:bookmarkStart w:id="4912" w:name="_Toc384035922"/>
              <w:bookmarkEnd w:id="4911"/>
              <w:bookmarkEnd w:id="4912"/>
            </w:del>
          </w:p>
        </w:tc>
        <w:tc>
          <w:tcPr>
            <w:tcW w:w="3969" w:type="dxa"/>
            <w:tcBorders>
              <w:top w:val="single" w:sz="5" w:space="0" w:color="000000"/>
              <w:left w:val="single" w:sz="5" w:space="0" w:color="000000"/>
              <w:bottom w:val="single" w:sz="5" w:space="0" w:color="000000"/>
              <w:right w:val="single" w:sz="5" w:space="0" w:color="000000"/>
            </w:tcBorders>
            <w:tcPrChange w:id="49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4914" w:author="Björn Genfors" w:date="2014-03-28T14:34:00Z"/>
                <w:rFonts w:cs="Times New Roman"/>
                <w:sz w:val="20"/>
                <w:szCs w:val="20"/>
                <w:lang w:val="sv-SE"/>
              </w:rPr>
            </w:pPr>
            <w:del w:id="4915" w:author="Björn Genfors" w:date="2014-03-28T14:34:00Z">
              <w:r w:rsidRPr="000B0F50" w:rsidDel="00DE71B1">
                <w:rPr>
                  <w:szCs w:val="20"/>
                </w:rPr>
                <w:delText>Unik identifierare för undersökningsresultatet. Identitet ska vara unik inom källsystemet</w:delText>
              </w:r>
              <w:bookmarkStart w:id="4916" w:name="_Toc384034001"/>
              <w:bookmarkStart w:id="4917" w:name="_Toc384035923"/>
              <w:bookmarkEnd w:id="4916"/>
              <w:bookmarkEnd w:id="4917"/>
            </w:del>
          </w:p>
        </w:tc>
        <w:tc>
          <w:tcPr>
            <w:tcW w:w="1195" w:type="dxa"/>
            <w:tcBorders>
              <w:top w:val="single" w:sz="5" w:space="0" w:color="000000"/>
              <w:left w:val="single" w:sz="5" w:space="0" w:color="000000"/>
              <w:bottom w:val="single" w:sz="5" w:space="0" w:color="000000"/>
              <w:right w:val="single" w:sz="5" w:space="0" w:color="000000"/>
            </w:tcBorders>
            <w:tcPrChange w:id="49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4919" w:author="Björn Genfors" w:date="2014-03-28T14:34:00Z"/>
                <w:rFonts w:cs="Times New Roman"/>
                <w:sz w:val="20"/>
                <w:szCs w:val="20"/>
                <w:lang w:val="sv-SE"/>
              </w:rPr>
            </w:pPr>
            <w:del w:id="4920" w:author="Björn Genfors" w:date="2014-03-28T14:34:00Z">
              <w:r w:rsidRPr="006B6063" w:rsidDel="00DE71B1">
                <w:rPr>
                  <w:sz w:val="20"/>
                  <w:szCs w:val="20"/>
                </w:rPr>
                <w:delText>1..1</w:delText>
              </w:r>
              <w:bookmarkStart w:id="4921" w:name="_Toc384034002"/>
              <w:bookmarkStart w:id="4922" w:name="_Toc384035924"/>
              <w:bookmarkEnd w:id="4921"/>
              <w:bookmarkEnd w:id="4922"/>
            </w:del>
          </w:p>
        </w:tc>
        <w:bookmarkStart w:id="4923" w:name="_Toc384034003"/>
        <w:bookmarkStart w:id="4924" w:name="_Toc384035925"/>
        <w:bookmarkEnd w:id="4923"/>
        <w:bookmarkEnd w:id="4924"/>
      </w:tr>
      <w:tr w:rsidR="00424B6F" w:rsidRPr="006B6063" w:rsidDel="00DE71B1" w14:paraId="30A59159" w14:textId="75306782" w:rsidTr="00DE71B1">
        <w:trPr>
          <w:trHeight w:hRule="exact" w:val="573"/>
          <w:tblHeader/>
          <w:del w:id="4925" w:author="Björn Genfors" w:date="2014-03-28T14:34:00Z"/>
          <w:trPrChange w:id="4926"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492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4928" w:author="Björn Genfors" w:date="2014-03-28T14:34:00Z"/>
                <w:rFonts w:cs="Times New Roman"/>
                <w:sz w:val="20"/>
                <w:szCs w:val="20"/>
                <w:lang w:val="sv-SE"/>
              </w:rPr>
            </w:pPr>
            <w:del w:id="4929" w:author="Björn Genfors" w:date="2014-03-28T14:34:00Z">
              <w:r w:rsidRPr="006B6063" w:rsidDel="00DE71B1">
                <w:rPr>
                  <w:sz w:val="20"/>
                  <w:szCs w:val="20"/>
                </w:rPr>
                <w:delText>../../sourceSystemHSAId</w:delText>
              </w:r>
              <w:bookmarkStart w:id="4930" w:name="_Toc384034004"/>
              <w:bookmarkStart w:id="4931" w:name="_Toc384035926"/>
              <w:bookmarkEnd w:id="4930"/>
              <w:bookmarkEnd w:id="4931"/>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493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4933" w:author="Björn Genfors" w:date="2014-03-28T14:34:00Z"/>
                <w:rFonts w:cs="Times New Roman"/>
                <w:sz w:val="20"/>
                <w:szCs w:val="20"/>
                <w:lang w:val="sv-SE"/>
              </w:rPr>
            </w:pPr>
            <w:del w:id="4934" w:author="Björn Genfors" w:date="2014-03-28T14:34:00Z">
              <w:r w:rsidRPr="006B6063" w:rsidDel="00DE71B1">
                <w:rPr>
                  <w:sz w:val="20"/>
                  <w:szCs w:val="20"/>
                </w:rPr>
                <w:delText>HSAIdType</w:delText>
              </w:r>
              <w:bookmarkStart w:id="4935" w:name="_Toc384034005"/>
              <w:bookmarkStart w:id="4936" w:name="_Toc384035927"/>
              <w:bookmarkEnd w:id="4935"/>
              <w:bookmarkEnd w:id="4936"/>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493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4938" w:author="Björn Genfors" w:date="2014-03-28T14:34:00Z"/>
                <w:rFonts w:cs="Times New Roman"/>
                <w:sz w:val="20"/>
                <w:szCs w:val="20"/>
                <w:lang w:val="sv-SE"/>
              </w:rPr>
            </w:pPr>
            <w:del w:id="4939" w:author="Björn Genfors" w:date="2014-03-28T14:34:00Z">
              <w:r w:rsidRPr="000B0F50" w:rsidDel="00DE71B1">
                <w:rPr>
                  <w:szCs w:val="20"/>
                </w:rPr>
                <w:delText>HSAid för det system som dokumentet är skapat i.</w:delText>
              </w:r>
              <w:bookmarkStart w:id="4940" w:name="_Toc384034006"/>
              <w:bookmarkStart w:id="4941" w:name="_Toc384035928"/>
              <w:bookmarkEnd w:id="4940"/>
              <w:bookmarkEnd w:id="4941"/>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494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4943" w:author="Björn Genfors" w:date="2014-03-28T14:34:00Z"/>
                <w:rFonts w:cs="Times New Roman"/>
                <w:sz w:val="20"/>
                <w:szCs w:val="20"/>
                <w:lang w:val="sv-SE"/>
              </w:rPr>
            </w:pPr>
            <w:del w:id="4944" w:author="Björn Genfors" w:date="2014-03-28T14:34:00Z">
              <w:r w:rsidRPr="006B6063" w:rsidDel="00DE71B1">
                <w:rPr>
                  <w:sz w:val="20"/>
                  <w:szCs w:val="20"/>
                </w:rPr>
                <w:delText>1..1</w:delText>
              </w:r>
              <w:bookmarkStart w:id="4945" w:name="_Toc384034007"/>
              <w:bookmarkStart w:id="4946" w:name="_Toc384035929"/>
              <w:bookmarkEnd w:id="4945"/>
              <w:bookmarkEnd w:id="4946"/>
            </w:del>
          </w:p>
        </w:tc>
        <w:bookmarkStart w:id="4947" w:name="_Toc384034008"/>
        <w:bookmarkStart w:id="4948" w:name="_Toc384035930"/>
        <w:bookmarkEnd w:id="4947"/>
        <w:bookmarkEnd w:id="4948"/>
      </w:tr>
      <w:tr w:rsidR="00424B6F" w:rsidRPr="006B6063" w:rsidDel="00DE71B1" w14:paraId="58FC9953" w14:textId="4E4CB864" w:rsidTr="00DE71B1">
        <w:trPr>
          <w:trHeight w:val="908"/>
          <w:tblHeader/>
          <w:del w:id="4949" w:author="Björn Genfors" w:date="2014-03-28T14:34:00Z"/>
          <w:trPrChange w:id="4950"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4952" w:author="Björn Genfors" w:date="2014-03-28T14:34:00Z"/>
                <w:rFonts w:cs="Times New Roman"/>
                <w:sz w:val="20"/>
                <w:szCs w:val="20"/>
                <w:lang w:val="sv-SE"/>
              </w:rPr>
            </w:pPr>
            <w:del w:id="4953" w:author="Björn Genfors" w:date="2014-03-28T14:34:00Z">
              <w:r w:rsidRPr="006B6063" w:rsidDel="00DE71B1">
                <w:rPr>
                  <w:sz w:val="20"/>
                  <w:szCs w:val="20"/>
                </w:rPr>
                <w:lastRenderedPageBreak/>
                <w:delText>../../documentTime</w:delText>
              </w:r>
              <w:bookmarkStart w:id="4954" w:name="_Toc384034009"/>
              <w:bookmarkStart w:id="4955" w:name="_Toc384035931"/>
              <w:bookmarkEnd w:id="4954"/>
              <w:bookmarkEnd w:id="4955"/>
            </w:del>
          </w:p>
          <w:p w14:paraId="70CEB4AB" w14:textId="1D8993DA" w:rsidR="00424B6F" w:rsidRPr="006B6063" w:rsidDel="00DE71B1" w:rsidRDefault="00424B6F" w:rsidP="00DE71B1">
            <w:pPr>
              <w:widowControl/>
              <w:spacing w:line="229" w:lineRule="exact"/>
              <w:ind w:left="102"/>
              <w:rPr>
                <w:del w:id="4956" w:author="Björn Genfors" w:date="2014-03-28T14:34:00Z"/>
                <w:rFonts w:cs="Times New Roman"/>
                <w:sz w:val="20"/>
                <w:szCs w:val="20"/>
                <w:lang w:val="sv-SE"/>
              </w:rPr>
            </w:pPr>
            <w:bookmarkStart w:id="4957" w:name="_Toc384034010"/>
            <w:bookmarkStart w:id="4958" w:name="_Toc384035932"/>
            <w:bookmarkEnd w:id="4957"/>
            <w:bookmarkEnd w:id="4958"/>
          </w:p>
        </w:tc>
        <w:tc>
          <w:tcPr>
            <w:tcW w:w="1559" w:type="dxa"/>
            <w:tcBorders>
              <w:top w:val="single" w:sz="5" w:space="0" w:color="000000"/>
              <w:left w:val="single" w:sz="5" w:space="0" w:color="000000"/>
              <w:bottom w:val="single" w:sz="5" w:space="0" w:color="000000"/>
              <w:right w:val="single" w:sz="5" w:space="0" w:color="000000"/>
            </w:tcBorders>
            <w:tcPrChange w:id="49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4960" w:author="Björn Genfors" w:date="2014-03-28T14:34:00Z"/>
                <w:rFonts w:cs="Times New Roman"/>
                <w:sz w:val="20"/>
                <w:szCs w:val="20"/>
                <w:lang w:val="sv-SE"/>
              </w:rPr>
            </w:pPr>
            <w:del w:id="4961" w:author="Björn Genfors" w:date="2014-03-28T14:34:00Z">
              <w:r w:rsidRPr="006B6063" w:rsidDel="00DE71B1">
                <w:rPr>
                  <w:sz w:val="20"/>
                  <w:szCs w:val="20"/>
                </w:rPr>
                <w:delText>TimeStampType</w:delText>
              </w:r>
              <w:bookmarkStart w:id="4962" w:name="_Toc384034011"/>
              <w:bookmarkStart w:id="4963" w:name="_Toc384035933"/>
              <w:bookmarkEnd w:id="4962"/>
              <w:bookmarkEnd w:id="4963"/>
            </w:del>
          </w:p>
          <w:p w14:paraId="28B28849" w14:textId="70AA17A5" w:rsidR="00424B6F" w:rsidRPr="006B6063" w:rsidDel="00DE71B1" w:rsidRDefault="00424B6F" w:rsidP="00DE71B1">
            <w:pPr>
              <w:widowControl/>
              <w:spacing w:line="229" w:lineRule="exact"/>
              <w:ind w:left="102"/>
              <w:rPr>
                <w:del w:id="4964" w:author="Björn Genfors" w:date="2014-03-28T14:34:00Z"/>
                <w:rFonts w:cs="Times New Roman"/>
                <w:sz w:val="20"/>
                <w:szCs w:val="20"/>
                <w:lang w:val="sv-SE"/>
              </w:rPr>
            </w:pPr>
            <w:bookmarkStart w:id="4965" w:name="_Toc384034012"/>
            <w:bookmarkStart w:id="4966" w:name="_Toc384035934"/>
            <w:bookmarkEnd w:id="4965"/>
            <w:bookmarkEnd w:id="4966"/>
          </w:p>
        </w:tc>
        <w:tc>
          <w:tcPr>
            <w:tcW w:w="3969" w:type="dxa"/>
            <w:tcBorders>
              <w:top w:val="single" w:sz="5" w:space="0" w:color="000000"/>
              <w:left w:val="single" w:sz="5" w:space="0" w:color="000000"/>
              <w:bottom w:val="single" w:sz="5" w:space="0" w:color="000000"/>
              <w:right w:val="single" w:sz="5" w:space="0" w:color="000000"/>
            </w:tcBorders>
            <w:tcPrChange w:id="49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4968" w:author="Björn Genfors" w:date="2014-03-28T14:34:00Z"/>
                <w:rFonts w:cs="Times New Roman"/>
                <w:sz w:val="20"/>
                <w:szCs w:val="20"/>
                <w:lang w:val="sv-SE"/>
              </w:rPr>
            </w:pPr>
            <w:del w:id="4969" w:author="Björn Genfors" w:date="2014-03-28T14:34:00Z">
              <w:r w:rsidRPr="000B0F50" w:rsidDel="00DE71B1">
                <w:rPr>
                  <w:szCs w:val="20"/>
                </w:rPr>
                <w:delText>Tidpunkt då svar skickas från laboratoriesystemet  till framställaren av vårdbegäran och ev kopiemottagare</w:delText>
              </w:r>
              <w:bookmarkStart w:id="4970" w:name="_Toc384034013"/>
              <w:bookmarkStart w:id="4971" w:name="_Toc384035935"/>
              <w:bookmarkEnd w:id="4970"/>
              <w:bookmarkEnd w:id="4971"/>
            </w:del>
          </w:p>
        </w:tc>
        <w:tc>
          <w:tcPr>
            <w:tcW w:w="1195" w:type="dxa"/>
            <w:tcBorders>
              <w:top w:val="single" w:sz="5" w:space="0" w:color="000000"/>
              <w:left w:val="single" w:sz="5" w:space="0" w:color="000000"/>
              <w:bottom w:val="single" w:sz="5" w:space="0" w:color="000000"/>
              <w:right w:val="single" w:sz="5" w:space="0" w:color="000000"/>
            </w:tcBorders>
            <w:tcPrChange w:id="49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4973" w:author="Björn Genfors" w:date="2014-03-28T14:34:00Z"/>
                <w:rFonts w:cs="Times New Roman"/>
                <w:sz w:val="20"/>
                <w:szCs w:val="20"/>
                <w:lang w:val="sv-SE"/>
              </w:rPr>
            </w:pPr>
            <w:del w:id="4974" w:author="Björn Genfors" w:date="2014-03-28T14:34:00Z">
              <w:r w:rsidRPr="006B6063" w:rsidDel="00DE71B1">
                <w:rPr>
                  <w:sz w:val="20"/>
                  <w:szCs w:val="20"/>
                </w:rPr>
                <w:delText>1..1</w:delText>
              </w:r>
              <w:bookmarkStart w:id="4975" w:name="_Toc384034014"/>
              <w:bookmarkStart w:id="4976" w:name="_Toc384035936"/>
              <w:bookmarkEnd w:id="4975"/>
              <w:bookmarkEnd w:id="4976"/>
            </w:del>
          </w:p>
        </w:tc>
        <w:bookmarkStart w:id="4977" w:name="_Toc384034015"/>
        <w:bookmarkStart w:id="4978" w:name="_Toc384035937"/>
        <w:bookmarkEnd w:id="4977"/>
        <w:bookmarkEnd w:id="4978"/>
      </w:tr>
      <w:tr w:rsidR="00424B6F" w:rsidRPr="006B6063" w:rsidDel="00DE71B1" w14:paraId="4F37D3EC" w14:textId="12E754AC" w:rsidTr="00DE71B1">
        <w:trPr>
          <w:trHeight w:val="529"/>
          <w:tblHeader/>
          <w:del w:id="4979" w:author="Björn Genfors" w:date="2014-03-28T14:34:00Z"/>
          <w:trPrChange w:id="4980"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4982" w:author="Björn Genfors" w:date="2014-03-28T14:34:00Z"/>
                <w:rFonts w:cs="Times New Roman"/>
                <w:sz w:val="20"/>
                <w:szCs w:val="20"/>
                <w:lang w:val="sv-SE"/>
              </w:rPr>
            </w:pPr>
            <w:del w:id="4983" w:author="Björn Genfors" w:date="2014-03-28T14:34:00Z">
              <w:r w:rsidRPr="006B6063" w:rsidDel="00DE71B1">
                <w:rPr>
                  <w:sz w:val="20"/>
                  <w:szCs w:val="20"/>
                </w:rPr>
                <w:delText>../../patientId</w:delText>
              </w:r>
              <w:bookmarkStart w:id="4984" w:name="_Toc384034016"/>
              <w:bookmarkStart w:id="4985" w:name="_Toc384035938"/>
              <w:bookmarkEnd w:id="4984"/>
              <w:bookmarkEnd w:id="4985"/>
            </w:del>
          </w:p>
        </w:tc>
        <w:tc>
          <w:tcPr>
            <w:tcW w:w="1559" w:type="dxa"/>
            <w:tcBorders>
              <w:top w:val="single" w:sz="5" w:space="0" w:color="000000"/>
              <w:left w:val="single" w:sz="5" w:space="0" w:color="000000"/>
              <w:bottom w:val="single" w:sz="5" w:space="0" w:color="000000"/>
              <w:right w:val="single" w:sz="5" w:space="0" w:color="000000"/>
            </w:tcBorders>
            <w:tcPrChange w:id="49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4987" w:author="Björn Genfors" w:date="2014-03-28T14:34:00Z"/>
                <w:rFonts w:cs="Times New Roman"/>
                <w:spacing w:val="-1"/>
                <w:sz w:val="20"/>
                <w:szCs w:val="20"/>
                <w:lang w:val="sv-SE"/>
              </w:rPr>
            </w:pPr>
            <w:del w:id="4988" w:author="Björn Genfors" w:date="2014-03-28T14:34:00Z">
              <w:r w:rsidRPr="006B6063" w:rsidDel="00DE71B1">
                <w:rPr>
                  <w:spacing w:val="-1"/>
                  <w:sz w:val="20"/>
                  <w:szCs w:val="20"/>
                </w:rPr>
                <w:delText>PersonIdType</w:delText>
              </w:r>
              <w:bookmarkStart w:id="4989" w:name="_Toc384034017"/>
              <w:bookmarkStart w:id="4990" w:name="_Toc384035939"/>
              <w:bookmarkEnd w:id="4989"/>
              <w:bookmarkEnd w:id="4990"/>
            </w:del>
          </w:p>
        </w:tc>
        <w:tc>
          <w:tcPr>
            <w:tcW w:w="3969" w:type="dxa"/>
            <w:tcBorders>
              <w:top w:val="single" w:sz="5" w:space="0" w:color="000000"/>
              <w:left w:val="single" w:sz="5" w:space="0" w:color="000000"/>
              <w:bottom w:val="single" w:sz="5" w:space="0" w:color="000000"/>
              <w:right w:val="single" w:sz="5" w:space="0" w:color="000000"/>
            </w:tcBorders>
            <w:tcPrChange w:id="49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4992" w:author="Björn Genfors" w:date="2014-03-28T14:34:00Z"/>
                <w:rFonts w:cs="Times New Roman"/>
                <w:spacing w:val="-1"/>
                <w:sz w:val="20"/>
                <w:szCs w:val="20"/>
                <w:lang w:val="sv-SE"/>
              </w:rPr>
            </w:pPr>
            <w:del w:id="4993" w:author="Björn Genfors" w:date="2014-03-28T14:34:00Z">
              <w:r w:rsidRPr="006B6063" w:rsidDel="00DE71B1">
                <w:rPr>
                  <w:sz w:val="20"/>
                  <w:szCs w:val="20"/>
                </w:rPr>
                <w:delText xml:space="preserve">Id för patienten. </w:delText>
              </w:r>
              <w:bookmarkStart w:id="4994" w:name="_Toc384034018"/>
              <w:bookmarkStart w:id="4995" w:name="_Toc384035940"/>
              <w:bookmarkEnd w:id="4994"/>
              <w:bookmarkEnd w:id="4995"/>
            </w:del>
          </w:p>
          <w:p w14:paraId="7F406EDA" w14:textId="78AD6B20" w:rsidR="00424B6F" w:rsidRPr="006B6063" w:rsidDel="00DE71B1" w:rsidRDefault="00424B6F" w:rsidP="00DE71B1">
            <w:pPr>
              <w:widowControl/>
              <w:spacing w:line="229" w:lineRule="exact"/>
              <w:ind w:left="102"/>
              <w:rPr>
                <w:del w:id="4996" w:author="Björn Genfors" w:date="2014-03-28T14:34:00Z"/>
                <w:rFonts w:cs="Times New Roman"/>
                <w:sz w:val="20"/>
                <w:szCs w:val="20"/>
                <w:lang w:val="sv-SE"/>
              </w:rPr>
            </w:pPr>
            <w:bookmarkStart w:id="4997" w:name="_Toc384034019"/>
            <w:bookmarkStart w:id="4998" w:name="_Toc384035941"/>
            <w:bookmarkEnd w:id="4997"/>
            <w:bookmarkEnd w:id="4998"/>
          </w:p>
        </w:tc>
        <w:tc>
          <w:tcPr>
            <w:tcW w:w="1195" w:type="dxa"/>
            <w:tcBorders>
              <w:top w:val="single" w:sz="5" w:space="0" w:color="000000"/>
              <w:left w:val="single" w:sz="5" w:space="0" w:color="000000"/>
              <w:bottom w:val="single" w:sz="5" w:space="0" w:color="000000"/>
              <w:right w:val="single" w:sz="5" w:space="0" w:color="000000"/>
            </w:tcBorders>
            <w:tcPrChange w:id="49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5000" w:author="Björn Genfors" w:date="2014-03-28T14:34:00Z"/>
                <w:rFonts w:cs="Times New Roman"/>
                <w:sz w:val="20"/>
                <w:szCs w:val="20"/>
                <w:lang w:val="sv-SE"/>
              </w:rPr>
            </w:pPr>
            <w:del w:id="5001" w:author="Björn Genfors" w:date="2014-03-28T14:34:00Z">
              <w:r w:rsidRPr="006B6063" w:rsidDel="00DE71B1">
                <w:rPr>
                  <w:sz w:val="20"/>
                  <w:szCs w:val="20"/>
                </w:rPr>
                <w:delText>1..1</w:delText>
              </w:r>
              <w:bookmarkStart w:id="5002" w:name="_Toc384034020"/>
              <w:bookmarkStart w:id="5003" w:name="_Toc384035942"/>
              <w:bookmarkEnd w:id="5002"/>
              <w:bookmarkEnd w:id="5003"/>
            </w:del>
          </w:p>
        </w:tc>
        <w:bookmarkStart w:id="5004" w:name="_Toc384034021"/>
        <w:bookmarkStart w:id="5005" w:name="_Toc384035943"/>
        <w:bookmarkEnd w:id="5004"/>
        <w:bookmarkEnd w:id="5005"/>
      </w:tr>
      <w:tr w:rsidR="00424B6F" w:rsidRPr="006B6063" w:rsidDel="00DE71B1" w14:paraId="499F327D" w14:textId="4336E2BA" w:rsidTr="00DE71B1">
        <w:trPr>
          <w:trHeight w:val="687"/>
          <w:tblHeader/>
          <w:del w:id="5006" w:author="Björn Genfors" w:date="2014-03-28T14:34:00Z"/>
          <w:trPrChange w:id="5007"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5009" w:author="Björn Genfors" w:date="2014-03-28T14:34:00Z"/>
                <w:rFonts w:cs="Times New Roman"/>
                <w:sz w:val="20"/>
                <w:szCs w:val="20"/>
                <w:lang w:val="sv-SE"/>
              </w:rPr>
            </w:pPr>
            <w:del w:id="5010" w:author="Björn Genfors" w:date="2014-03-28T14:34:00Z">
              <w:r w:rsidRPr="006B6063" w:rsidDel="00DE71B1">
                <w:rPr>
                  <w:sz w:val="20"/>
                  <w:szCs w:val="20"/>
                </w:rPr>
                <w:delText>../../../id</w:delText>
              </w:r>
              <w:bookmarkStart w:id="5011" w:name="_Toc384034022"/>
              <w:bookmarkStart w:id="5012" w:name="_Toc384035944"/>
              <w:bookmarkEnd w:id="5011"/>
              <w:bookmarkEnd w:id="5012"/>
            </w:del>
          </w:p>
        </w:tc>
        <w:tc>
          <w:tcPr>
            <w:tcW w:w="1559" w:type="dxa"/>
            <w:tcBorders>
              <w:top w:val="single" w:sz="5" w:space="0" w:color="000000"/>
              <w:left w:val="single" w:sz="5" w:space="0" w:color="000000"/>
              <w:bottom w:val="single" w:sz="5" w:space="0" w:color="000000"/>
              <w:right w:val="single" w:sz="5" w:space="0" w:color="000000"/>
            </w:tcBorders>
            <w:tcPrChange w:id="50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5014" w:author="Björn Genfors" w:date="2014-03-28T14:34:00Z"/>
                <w:rFonts w:cs="Times New Roman"/>
                <w:sz w:val="20"/>
                <w:szCs w:val="20"/>
                <w:lang w:val="sv-SE"/>
              </w:rPr>
            </w:pPr>
            <w:del w:id="5015" w:author="Björn Genfors" w:date="2014-03-28T14:34:00Z">
              <w:r w:rsidRPr="006B6063" w:rsidDel="00DE71B1">
                <w:rPr>
                  <w:sz w:val="20"/>
                  <w:szCs w:val="20"/>
                </w:rPr>
                <w:delText>string</w:delText>
              </w:r>
              <w:bookmarkStart w:id="5016" w:name="_Toc384034023"/>
              <w:bookmarkStart w:id="5017" w:name="_Toc384035945"/>
              <w:bookmarkEnd w:id="5016"/>
              <w:bookmarkEnd w:id="5017"/>
            </w:del>
          </w:p>
        </w:tc>
        <w:tc>
          <w:tcPr>
            <w:tcW w:w="3969" w:type="dxa"/>
            <w:tcBorders>
              <w:top w:val="single" w:sz="5" w:space="0" w:color="000000"/>
              <w:left w:val="single" w:sz="5" w:space="0" w:color="000000"/>
              <w:bottom w:val="single" w:sz="5" w:space="0" w:color="000000"/>
              <w:right w:val="single" w:sz="5" w:space="0" w:color="000000"/>
            </w:tcBorders>
            <w:tcPrChange w:id="50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5019" w:author="Björn Genfors" w:date="2014-03-28T14:34:00Z"/>
                <w:rFonts w:cs="Times New Roman"/>
                <w:spacing w:val="-1"/>
                <w:sz w:val="20"/>
                <w:szCs w:val="20"/>
                <w:lang w:val="sv-SE"/>
              </w:rPr>
            </w:pPr>
            <w:del w:id="5020" w:author="Björn Genfors" w:date="2014-03-28T14:34:00Z">
              <w:r w:rsidRPr="000B0F50" w:rsidDel="00DE71B1">
                <w:rPr>
                  <w:szCs w:val="20"/>
                </w:rPr>
                <w:delText>Sätts till patientens identifierare. Anges med 12 tecken utan avskiljare.</w:delText>
              </w:r>
              <w:bookmarkStart w:id="5021" w:name="_Toc384034024"/>
              <w:bookmarkStart w:id="5022" w:name="_Toc384035946"/>
              <w:bookmarkEnd w:id="5021"/>
              <w:bookmarkEnd w:id="5022"/>
            </w:del>
          </w:p>
        </w:tc>
        <w:tc>
          <w:tcPr>
            <w:tcW w:w="1195" w:type="dxa"/>
            <w:tcBorders>
              <w:top w:val="single" w:sz="5" w:space="0" w:color="000000"/>
              <w:left w:val="single" w:sz="5" w:space="0" w:color="000000"/>
              <w:bottom w:val="single" w:sz="5" w:space="0" w:color="000000"/>
              <w:right w:val="single" w:sz="5" w:space="0" w:color="000000"/>
            </w:tcBorders>
            <w:tcPrChange w:id="50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5024" w:author="Björn Genfors" w:date="2014-03-28T14:34:00Z"/>
                <w:rFonts w:cs="Times New Roman"/>
                <w:sz w:val="20"/>
                <w:szCs w:val="20"/>
                <w:lang w:val="sv-SE"/>
              </w:rPr>
            </w:pPr>
            <w:del w:id="5025" w:author="Björn Genfors" w:date="2014-03-28T14:34:00Z">
              <w:r w:rsidRPr="006B6063" w:rsidDel="00DE71B1">
                <w:rPr>
                  <w:sz w:val="20"/>
                  <w:szCs w:val="20"/>
                </w:rPr>
                <w:delText>1..1</w:delText>
              </w:r>
              <w:bookmarkStart w:id="5026" w:name="_Toc384034025"/>
              <w:bookmarkStart w:id="5027" w:name="_Toc384035947"/>
              <w:bookmarkEnd w:id="5026"/>
              <w:bookmarkEnd w:id="5027"/>
            </w:del>
          </w:p>
        </w:tc>
        <w:bookmarkStart w:id="5028" w:name="_Toc384034026"/>
        <w:bookmarkStart w:id="5029" w:name="_Toc384035948"/>
        <w:bookmarkEnd w:id="5028"/>
        <w:bookmarkEnd w:id="5029"/>
      </w:tr>
      <w:tr w:rsidR="00424B6F" w:rsidRPr="006B6063" w:rsidDel="00DE71B1" w14:paraId="4A033FA2" w14:textId="2E92418D" w:rsidTr="00DE71B1">
        <w:trPr>
          <w:trHeight w:hRule="exact" w:val="2111"/>
          <w:tblHeader/>
          <w:del w:id="5030" w:author="Björn Genfors" w:date="2014-03-28T14:34:00Z"/>
          <w:trPrChange w:id="5031"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5033" w:author="Björn Genfors" w:date="2014-03-28T14:34:00Z"/>
                <w:rFonts w:cs="Times New Roman"/>
                <w:sz w:val="20"/>
                <w:szCs w:val="20"/>
                <w:lang w:val="sv-SE"/>
              </w:rPr>
            </w:pPr>
            <w:del w:id="5034" w:author="Björn Genfors" w:date="2014-03-28T14:34:00Z">
              <w:r w:rsidRPr="006B6063" w:rsidDel="00DE71B1">
                <w:rPr>
                  <w:sz w:val="20"/>
                  <w:szCs w:val="20"/>
                </w:rPr>
                <w:delText>../../../type</w:delText>
              </w:r>
              <w:bookmarkStart w:id="5035" w:name="_Toc384034027"/>
              <w:bookmarkStart w:id="5036" w:name="_Toc384035949"/>
              <w:bookmarkEnd w:id="5035"/>
              <w:bookmarkEnd w:id="5036"/>
            </w:del>
          </w:p>
        </w:tc>
        <w:tc>
          <w:tcPr>
            <w:tcW w:w="1559" w:type="dxa"/>
            <w:tcBorders>
              <w:top w:val="single" w:sz="5" w:space="0" w:color="000000"/>
              <w:left w:val="single" w:sz="5" w:space="0" w:color="000000"/>
              <w:bottom w:val="single" w:sz="5" w:space="0" w:color="000000"/>
              <w:right w:val="single" w:sz="5" w:space="0" w:color="000000"/>
            </w:tcBorders>
            <w:tcPrChange w:id="50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5038" w:author="Björn Genfors" w:date="2014-03-28T14:34:00Z"/>
                <w:rFonts w:cs="Times New Roman"/>
                <w:sz w:val="20"/>
                <w:szCs w:val="20"/>
                <w:lang w:val="sv-SE"/>
              </w:rPr>
            </w:pPr>
            <w:del w:id="5039" w:author="Björn Genfors" w:date="2014-03-28T14:34:00Z">
              <w:r w:rsidRPr="006B6063" w:rsidDel="00DE71B1">
                <w:rPr>
                  <w:sz w:val="20"/>
                  <w:szCs w:val="20"/>
                </w:rPr>
                <w:delText>string</w:delText>
              </w:r>
              <w:bookmarkStart w:id="5040" w:name="_Toc384034028"/>
              <w:bookmarkStart w:id="5041" w:name="_Toc384035950"/>
              <w:bookmarkEnd w:id="5040"/>
              <w:bookmarkEnd w:id="5041"/>
            </w:del>
          </w:p>
        </w:tc>
        <w:tc>
          <w:tcPr>
            <w:tcW w:w="3969" w:type="dxa"/>
            <w:tcBorders>
              <w:top w:val="single" w:sz="5" w:space="0" w:color="000000"/>
              <w:left w:val="single" w:sz="5" w:space="0" w:color="000000"/>
              <w:bottom w:val="single" w:sz="5" w:space="0" w:color="000000"/>
              <w:right w:val="single" w:sz="5" w:space="0" w:color="000000"/>
            </w:tcBorders>
            <w:tcPrChange w:id="50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5043" w:author="Björn Genfors" w:date="2014-03-28T14:34:00Z"/>
                <w:rFonts w:cs="Times New Roman"/>
                <w:sz w:val="20"/>
                <w:szCs w:val="20"/>
                <w:lang w:val="sv-SE"/>
              </w:rPr>
            </w:pPr>
            <w:del w:id="5044" w:author="Björn Genfors" w:date="2014-03-28T14:34:00Z">
              <w:r w:rsidRPr="000B0F50" w:rsidDel="00DE71B1">
                <w:rPr>
                  <w:szCs w:val="20"/>
                </w:rPr>
                <w:delText xml:space="preserve">Type sätts till OID för typ av identifierare. </w:delText>
              </w:r>
              <w:bookmarkStart w:id="5045" w:name="_Toc384034029"/>
              <w:bookmarkStart w:id="5046" w:name="_Toc384035951"/>
              <w:bookmarkEnd w:id="5045"/>
              <w:bookmarkEnd w:id="5046"/>
            </w:del>
          </w:p>
          <w:p w14:paraId="78E71024" w14:textId="122EA247" w:rsidR="00424B6F" w:rsidRPr="006B6063" w:rsidDel="00DE71B1" w:rsidRDefault="00424B6F" w:rsidP="00DE71B1">
            <w:pPr>
              <w:widowControl/>
              <w:spacing w:line="226" w:lineRule="exact"/>
              <w:ind w:left="102"/>
              <w:rPr>
                <w:del w:id="5047" w:author="Björn Genfors" w:date="2014-03-28T14:34:00Z"/>
                <w:rFonts w:cs="Times New Roman"/>
                <w:sz w:val="20"/>
                <w:szCs w:val="20"/>
                <w:lang w:val="sv-SE"/>
              </w:rPr>
            </w:pPr>
            <w:del w:id="5048" w:author="Björn Genfors" w:date="2014-03-28T14:34:00Z">
              <w:r w:rsidRPr="000B0F50" w:rsidDel="00DE71B1">
                <w:rPr>
                  <w:szCs w:val="20"/>
                </w:rPr>
                <w:delText>För personnummer ska Skatteverkets personnummer (1.2.752.129.2.1.3.1).</w:delText>
              </w:r>
              <w:bookmarkStart w:id="5049" w:name="_Toc384034030"/>
              <w:bookmarkStart w:id="5050" w:name="_Toc384035952"/>
              <w:bookmarkEnd w:id="5049"/>
              <w:bookmarkEnd w:id="5050"/>
            </w:del>
          </w:p>
          <w:p w14:paraId="536339ED" w14:textId="7C00A93F" w:rsidR="00424B6F" w:rsidRPr="006B6063" w:rsidDel="00DE71B1" w:rsidRDefault="00424B6F" w:rsidP="00DE71B1">
            <w:pPr>
              <w:widowControl/>
              <w:spacing w:line="226" w:lineRule="exact"/>
              <w:ind w:left="102"/>
              <w:rPr>
                <w:del w:id="5051" w:author="Björn Genfors" w:date="2014-03-28T14:34:00Z"/>
                <w:rFonts w:cs="Times New Roman"/>
                <w:sz w:val="20"/>
                <w:szCs w:val="20"/>
                <w:lang w:val="sv-SE"/>
              </w:rPr>
            </w:pPr>
            <w:del w:id="5052" w:author="Björn Genfors" w:date="2014-03-28T14:34:00Z">
              <w:r w:rsidRPr="000B0F50" w:rsidDel="00DE71B1">
                <w:rPr>
                  <w:szCs w:val="20"/>
                </w:rPr>
                <w:delText>För samordningsnummer ska Skatteverkets samordningsnummer (1.2.752.129.2.1.3.3).</w:delText>
              </w:r>
              <w:bookmarkStart w:id="5053" w:name="_Toc384034031"/>
              <w:bookmarkStart w:id="5054" w:name="_Toc384035953"/>
              <w:bookmarkEnd w:id="5053"/>
              <w:bookmarkEnd w:id="5054"/>
            </w:del>
          </w:p>
          <w:p w14:paraId="20B214E3" w14:textId="7D41101C" w:rsidR="00424B6F" w:rsidRPr="006B6063" w:rsidDel="00DE71B1" w:rsidRDefault="00424B6F" w:rsidP="00DE71B1">
            <w:pPr>
              <w:widowControl/>
              <w:spacing w:line="226" w:lineRule="exact"/>
              <w:ind w:left="102"/>
              <w:rPr>
                <w:del w:id="5055" w:author="Björn Genfors" w:date="2014-03-28T14:34:00Z"/>
                <w:rFonts w:cs="Times New Roman"/>
                <w:sz w:val="20"/>
                <w:szCs w:val="20"/>
                <w:lang w:val="sv-SE"/>
              </w:rPr>
            </w:pPr>
            <w:del w:id="5056" w:author="Björn Genfors" w:date="2014-03-28T14:34:00Z">
              <w:r w:rsidRPr="000B0F50" w:rsidDel="00DE71B1">
                <w:rPr>
                  <w:szCs w:val="20"/>
                </w:rPr>
                <w:delText>För reservnummer används lokalt definierade reservnummet, exempelvis SLL reservnummer (1.2.752.97.3.1.3)</w:delText>
              </w:r>
              <w:bookmarkStart w:id="5057" w:name="_Toc384034032"/>
              <w:bookmarkStart w:id="5058" w:name="_Toc384035954"/>
              <w:bookmarkEnd w:id="5057"/>
              <w:bookmarkEnd w:id="5058"/>
            </w:del>
          </w:p>
          <w:p w14:paraId="6AD80F7F" w14:textId="4413FC88" w:rsidR="00424B6F" w:rsidRPr="006B6063" w:rsidDel="00DE71B1" w:rsidRDefault="00424B6F" w:rsidP="00DE71B1">
            <w:pPr>
              <w:widowControl/>
              <w:spacing w:line="226" w:lineRule="exact"/>
              <w:ind w:left="102"/>
              <w:rPr>
                <w:del w:id="5059" w:author="Björn Genfors" w:date="2014-03-28T14:34:00Z"/>
                <w:rFonts w:cs="Times New Roman"/>
                <w:spacing w:val="-1"/>
                <w:sz w:val="20"/>
                <w:szCs w:val="20"/>
                <w:lang w:val="sv-SE"/>
              </w:rPr>
            </w:pPr>
            <w:bookmarkStart w:id="5060" w:name="_Toc384034033"/>
            <w:bookmarkStart w:id="5061" w:name="_Toc384035955"/>
            <w:bookmarkEnd w:id="5060"/>
            <w:bookmarkEnd w:id="5061"/>
          </w:p>
        </w:tc>
        <w:tc>
          <w:tcPr>
            <w:tcW w:w="1195" w:type="dxa"/>
            <w:tcBorders>
              <w:top w:val="single" w:sz="5" w:space="0" w:color="000000"/>
              <w:left w:val="single" w:sz="5" w:space="0" w:color="000000"/>
              <w:bottom w:val="single" w:sz="5" w:space="0" w:color="000000"/>
              <w:right w:val="single" w:sz="5" w:space="0" w:color="000000"/>
            </w:tcBorders>
            <w:tcPrChange w:id="50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5063" w:author="Björn Genfors" w:date="2014-03-28T14:34:00Z"/>
                <w:rFonts w:cs="Times New Roman"/>
                <w:sz w:val="20"/>
                <w:szCs w:val="20"/>
                <w:lang w:val="sv-SE"/>
              </w:rPr>
            </w:pPr>
            <w:del w:id="5064" w:author="Björn Genfors" w:date="2014-03-28T14:34:00Z">
              <w:r w:rsidRPr="006B6063" w:rsidDel="00DE71B1">
                <w:rPr>
                  <w:sz w:val="20"/>
                  <w:szCs w:val="20"/>
                </w:rPr>
                <w:delText>1..1</w:delText>
              </w:r>
              <w:bookmarkStart w:id="5065" w:name="_Toc384034034"/>
              <w:bookmarkStart w:id="5066" w:name="_Toc384035956"/>
              <w:bookmarkEnd w:id="5065"/>
              <w:bookmarkEnd w:id="5066"/>
            </w:del>
          </w:p>
        </w:tc>
        <w:bookmarkStart w:id="5067" w:name="_Toc384034035"/>
        <w:bookmarkStart w:id="5068" w:name="_Toc384035957"/>
        <w:bookmarkEnd w:id="5067"/>
        <w:bookmarkEnd w:id="5068"/>
      </w:tr>
      <w:tr w:rsidR="00424B6F" w:rsidRPr="006B6063" w:rsidDel="00DE71B1" w14:paraId="314CE595" w14:textId="6392E7F5" w:rsidTr="00DE71B1">
        <w:trPr>
          <w:trHeight w:hRule="exact" w:val="978"/>
          <w:tblHeader/>
          <w:del w:id="5069" w:author="Björn Genfors" w:date="2014-03-28T14:34:00Z"/>
          <w:trPrChange w:id="5070"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5072" w:author="Björn Genfors" w:date="2014-03-28T14:34:00Z"/>
                <w:rFonts w:cs="Times New Roman"/>
                <w:sz w:val="20"/>
                <w:szCs w:val="20"/>
                <w:lang w:val="sv-SE"/>
              </w:rPr>
            </w:pPr>
            <w:del w:id="5073" w:author="Björn Genfors" w:date="2014-03-28T14:34:00Z">
              <w:r w:rsidRPr="006B6063" w:rsidDel="00DE71B1">
                <w:rPr>
                  <w:sz w:val="20"/>
                  <w:szCs w:val="20"/>
                </w:rPr>
                <w:delText>../../accountableHealthcareProfessional</w:delText>
              </w:r>
              <w:bookmarkStart w:id="5074" w:name="_Toc384034036"/>
              <w:bookmarkStart w:id="5075" w:name="_Toc384035958"/>
              <w:bookmarkEnd w:id="5074"/>
              <w:bookmarkEnd w:id="5075"/>
            </w:del>
          </w:p>
          <w:p w14:paraId="7FEBD284" w14:textId="17A8FA7B" w:rsidR="00424B6F" w:rsidRPr="006B6063" w:rsidDel="00DE71B1" w:rsidRDefault="00424B6F" w:rsidP="00DE71B1">
            <w:pPr>
              <w:widowControl/>
              <w:spacing w:line="229" w:lineRule="exact"/>
              <w:ind w:left="102"/>
              <w:rPr>
                <w:del w:id="5076" w:author="Björn Genfors" w:date="2014-03-28T14:34:00Z"/>
                <w:rFonts w:cs="Times New Roman"/>
                <w:sz w:val="20"/>
                <w:szCs w:val="20"/>
                <w:lang w:val="sv-SE"/>
              </w:rPr>
            </w:pPr>
            <w:bookmarkStart w:id="5077" w:name="_Toc384034037"/>
            <w:bookmarkStart w:id="5078" w:name="_Toc384035959"/>
            <w:bookmarkEnd w:id="5077"/>
            <w:bookmarkEnd w:id="5078"/>
          </w:p>
        </w:tc>
        <w:tc>
          <w:tcPr>
            <w:tcW w:w="1559" w:type="dxa"/>
            <w:tcBorders>
              <w:top w:val="single" w:sz="5" w:space="0" w:color="000000"/>
              <w:left w:val="single" w:sz="5" w:space="0" w:color="000000"/>
              <w:bottom w:val="single" w:sz="5" w:space="0" w:color="000000"/>
              <w:right w:val="single" w:sz="5" w:space="0" w:color="000000"/>
            </w:tcBorders>
            <w:tcPrChange w:id="50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5080" w:author="Björn Genfors" w:date="2014-03-28T14:34:00Z"/>
                <w:rFonts w:cs="Times New Roman"/>
                <w:sz w:val="20"/>
                <w:szCs w:val="20"/>
                <w:lang w:val="sv-SE"/>
              </w:rPr>
            </w:pPr>
            <w:del w:id="5081" w:author="Björn Genfors" w:date="2014-03-28T14:34:00Z">
              <w:r w:rsidRPr="006B6063" w:rsidDel="00DE71B1">
                <w:rPr>
                  <w:sz w:val="20"/>
                  <w:szCs w:val="20"/>
                </w:rPr>
                <w:delText xml:space="preserve">HealthcareProfessionalType </w:delText>
              </w:r>
              <w:bookmarkStart w:id="5082" w:name="_Toc384034038"/>
              <w:bookmarkStart w:id="5083" w:name="_Toc384035960"/>
              <w:bookmarkEnd w:id="5082"/>
              <w:bookmarkEnd w:id="5083"/>
            </w:del>
          </w:p>
        </w:tc>
        <w:tc>
          <w:tcPr>
            <w:tcW w:w="3969" w:type="dxa"/>
            <w:tcBorders>
              <w:top w:val="single" w:sz="5" w:space="0" w:color="000000"/>
              <w:left w:val="single" w:sz="5" w:space="0" w:color="000000"/>
              <w:bottom w:val="single" w:sz="5" w:space="0" w:color="000000"/>
              <w:right w:val="single" w:sz="5" w:space="0" w:color="000000"/>
            </w:tcBorders>
            <w:tcPrChange w:id="50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5085" w:author="Björn Genfors" w:date="2014-03-28T14:34:00Z"/>
                <w:rFonts w:cs="Times New Roman"/>
                <w:sz w:val="20"/>
                <w:szCs w:val="20"/>
                <w:lang w:val="sv-SE"/>
              </w:rPr>
            </w:pPr>
            <w:del w:id="5086"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5087" w:name="_Toc384034039"/>
              <w:bookmarkStart w:id="5088" w:name="_Toc384035961"/>
              <w:bookmarkEnd w:id="5087"/>
              <w:bookmarkEnd w:id="5088"/>
            </w:del>
          </w:p>
        </w:tc>
        <w:tc>
          <w:tcPr>
            <w:tcW w:w="1195" w:type="dxa"/>
            <w:tcBorders>
              <w:top w:val="single" w:sz="5" w:space="0" w:color="000000"/>
              <w:left w:val="single" w:sz="5" w:space="0" w:color="000000"/>
              <w:bottom w:val="single" w:sz="5" w:space="0" w:color="000000"/>
              <w:right w:val="single" w:sz="5" w:space="0" w:color="000000"/>
            </w:tcBorders>
            <w:tcPrChange w:id="50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5090" w:author="Björn Genfors" w:date="2014-03-28T14:34:00Z"/>
                <w:rFonts w:cs="Times New Roman"/>
                <w:sz w:val="20"/>
                <w:szCs w:val="20"/>
                <w:lang w:val="sv-SE"/>
              </w:rPr>
            </w:pPr>
            <w:del w:id="5091" w:author="Björn Genfors" w:date="2014-03-28T14:34:00Z">
              <w:r w:rsidRPr="006B6063" w:rsidDel="00DE71B1">
                <w:rPr>
                  <w:sz w:val="20"/>
                  <w:szCs w:val="20"/>
                </w:rPr>
                <w:delText>1..1</w:delText>
              </w:r>
              <w:bookmarkStart w:id="5092" w:name="_Toc384034040"/>
              <w:bookmarkStart w:id="5093" w:name="_Toc384035962"/>
              <w:bookmarkEnd w:id="5092"/>
              <w:bookmarkEnd w:id="5093"/>
            </w:del>
          </w:p>
        </w:tc>
        <w:bookmarkStart w:id="5094" w:name="_Toc384034041"/>
        <w:bookmarkStart w:id="5095" w:name="_Toc384035963"/>
        <w:bookmarkEnd w:id="5094"/>
        <w:bookmarkEnd w:id="5095"/>
      </w:tr>
      <w:tr w:rsidR="00424B6F" w:rsidRPr="006B6063" w:rsidDel="00DE71B1" w14:paraId="26C35238" w14:textId="0BF7A7DF" w:rsidTr="00DE71B1">
        <w:trPr>
          <w:trHeight w:hRule="exact" w:val="537"/>
          <w:tblHeader/>
          <w:del w:id="5096" w:author="Björn Genfors" w:date="2014-03-28T14:34:00Z"/>
          <w:trPrChange w:id="5097"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5099" w:author="Björn Genfors" w:date="2014-03-28T14:34:00Z"/>
                <w:rFonts w:cs="Times New Roman"/>
                <w:sz w:val="20"/>
                <w:szCs w:val="20"/>
                <w:lang w:val="sv-SE"/>
              </w:rPr>
            </w:pPr>
            <w:del w:id="5100" w:author="Björn Genfors" w:date="2014-03-28T14:34:00Z">
              <w:r w:rsidRPr="006B6063" w:rsidDel="00DE71B1">
                <w:rPr>
                  <w:sz w:val="20"/>
                  <w:szCs w:val="20"/>
                </w:rPr>
                <w:delText>../../../a</w:delText>
              </w:r>
              <w:r w:rsidRPr="006B6063" w:rsidDel="00DE71B1">
                <w:rPr>
                  <w:spacing w:val="-1"/>
                  <w:sz w:val="20"/>
                  <w:szCs w:val="20"/>
                </w:rPr>
                <w:delText>uthorTime</w:delText>
              </w:r>
              <w:bookmarkStart w:id="5101" w:name="_Toc384034042"/>
              <w:bookmarkStart w:id="5102" w:name="_Toc384035964"/>
              <w:bookmarkEnd w:id="5101"/>
              <w:bookmarkEnd w:id="5102"/>
            </w:del>
          </w:p>
          <w:p w14:paraId="03AB1232" w14:textId="604A9DF8" w:rsidR="00424B6F" w:rsidRPr="006B6063" w:rsidDel="00DE71B1" w:rsidRDefault="00424B6F" w:rsidP="00DE71B1">
            <w:pPr>
              <w:widowControl/>
              <w:spacing w:line="229" w:lineRule="exact"/>
              <w:ind w:left="102"/>
              <w:rPr>
                <w:del w:id="5103" w:author="Björn Genfors" w:date="2014-03-28T14:34:00Z"/>
                <w:rFonts w:cs="Times New Roman"/>
                <w:sz w:val="20"/>
                <w:szCs w:val="20"/>
                <w:lang w:val="sv-SE"/>
              </w:rPr>
            </w:pPr>
            <w:bookmarkStart w:id="5104" w:name="_Toc384034043"/>
            <w:bookmarkStart w:id="5105" w:name="_Toc384035965"/>
            <w:bookmarkEnd w:id="5104"/>
            <w:bookmarkEnd w:id="5105"/>
          </w:p>
        </w:tc>
        <w:tc>
          <w:tcPr>
            <w:tcW w:w="1559" w:type="dxa"/>
            <w:tcBorders>
              <w:top w:val="single" w:sz="5" w:space="0" w:color="000000"/>
              <w:left w:val="single" w:sz="5" w:space="0" w:color="000000"/>
              <w:bottom w:val="single" w:sz="5" w:space="0" w:color="000000"/>
              <w:right w:val="single" w:sz="5" w:space="0" w:color="000000"/>
            </w:tcBorders>
            <w:tcPrChange w:id="51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5107" w:author="Björn Genfors" w:date="2014-03-28T14:34:00Z"/>
                <w:rFonts w:cs="Times New Roman"/>
                <w:color w:val="FF0000"/>
                <w:sz w:val="20"/>
                <w:szCs w:val="20"/>
                <w:lang w:val="sv-SE"/>
              </w:rPr>
            </w:pPr>
            <w:del w:id="5108" w:author="Björn Genfors" w:date="2014-03-28T14:34:00Z">
              <w:r w:rsidRPr="006B6063" w:rsidDel="00DE71B1">
                <w:rPr>
                  <w:sz w:val="20"/>
                  <w:szCs w:val="20"/>
                </w:rPr>
                <w:delText>TimeStampType</w:delText>
              </w:r>
              <w:bookmarkStart w:id="5109" w:name="_Toc384034044"/>
              <w:bookmarkStart w:id="5110" w:name="_Toc384035966"/>
              <w:bookmarkEnd w:id="5109"/>
              <w:bookmarkEnd w:id="5110"/>
            </w:del>
          </w:p>
          <w:p w14:paraId="0A3FEC91" w14:textId="3FF3CA5A" w:rsidR="00424B6F" w:rsidRPr="006B6063" w:rsidDel="00DE71B1" w:rsidRDefault="00424B6F" w:rsidP="00DE71B1">
            <w:pPr>
              <w:widowControl/>
              <w:spacing w:line="229" w:lineRule="exact"/>
              <w:ind w:left="102"/>
              <w:rPr>
                <w:del w:id="5111" w:author="Björn Genfors" w:date="2014-03-28T14:34:00Z"/>
                <w:rFonts w:cs="Times New Roman"/>
                <w:sz w:val="20"/>
                <w:szCs w:val="20"/>
                <w:lang w:val="sv-SE"/>
              </w:rPr>
            </w:pPr>
            <w:bookmarkStart w:id="5112" w:name="_Toc384034045"/>
            <w:bookmarkStart w:id="5113" w:name="_Toc384035967"/>
            <w:bookmarkEnd w:id="5112"/>
            <w:bookmarkEnd w:id="5113"/>
          </w:p>
        </w:tc>
        <w:tc>
          <w:tcPr>
            <w:tcW w:w="3969" w:type="dxa"/>
            <w:tcBorders>
              <w:top w:val="single" w:sz="5" w:space="0" w:color="000000"/>
              <w:left w:val="single" w:sz="5" w:space="0" w:color="000000"/>
              <w:bottom w:val="single" w:sz="5" w:space="0" w:color="000000"/>
              <w:right w:val="single" w:sz="5" w:space="0" w:color="000000"/>
            </w:tcBorders>
            <w:tcPrChange w:id="51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5115" w:author="Björn Genfors" w:date="2014-03-28T14:34:00Z"/>
                <w:rFonts w:cs="Times New Roman"/>
                <w:sz w:val="20"/>
                <w:szCs w:val="20"/>
                <w:lang w:val="sv-SE"/>
              </w:rPr>
            </w:pPr>
            <w:del w:id="5116" w:author="Björn Genfors" w:date="2014-03-28T14:34:00Z">
              <w:r w:rsidRPr="000B0F50" w:rsidDel="00DE71B1">
                <w:rPr>
                  <w:spacing w:val="-1"/>
                  <w:szCs w:val="20"/>
                </w:rPr>
                <w:delText>Tidpunkt då vårdbegäran registrerades i systemet.</w:delText>
              </w:r>
              <w:bookmarkStart w:id="5117" w:name="_Toc384034046"/>
              <w:bookmarkStart w:id="5118" w:name="_Toc384035968"/>
              <w:bookmarkEnd w:id="5117"/>
              <w:bookmarkEnd w:id="5118"/>
            </w:del>
          </w:p>
        </w:tc>
        <w:tc>
          <w:tcPr>
            <w:tcW w:w="1195" w:type="dxa"/>
            <w:tcBorders>
              <w:top w:val="single" w:sz="5" w:space="0" w:color="000000"/>
              <w:left w:val="single" w:sz="5" w:space="0" w:color="000000"/>
              <w:bottom w:val="single" w:sz="5" w:space="0" w:color="000000"/>
              <w:right w:val="single" w:sz="5" w:space="0" w:color="000000"/>
            </w:tcBorders>
            <w:tcPrChange w:id="51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5120" w:author="Björn Genfors" w:date="2014-03-28T14:34:00Z"/>
                <w:rFonts w:cs="Times New Roman"/>
                <w:sz w:val="20"/>
                <w:szCs w:val="20"/>
                <w:lang w:val="sv-SE"/>
              </w:rPr>
            </w:pPr>
            <w:del w:id="5121" w:author="Björn Genfors" w:date="2014-03-28T14:34:00Z">
              <w:r w:rsidRPr="006B6063" w:rsidDel="00DE71B1">
                <w:rPr>
                  <w:spacing w:val="-1"/>
                  <w:sz w:val="20"/>
                  <w:szCs w:val="20"/>
                </w:rPr>
                <w:delText>1..1</w:delText>
              </w:r>
              <w:bookmarkStart w:id="5122" w:name="_Toc384034047"/>
              <w:bookmarkStart w:id="5123" w:name="_Toc384035969"/>
              <w:bookmarkEnd w:id="5122"/>
              <w:bookmarkEnd w:id="5123"/>
            </w:del>
          </w:p>
        </w:tc>
        <w:bookmarkStart w:id="5124" w:name="_Toc384034048"/>
        <w:bookmarkStart w:id="5125" w:name="_Toc384035970"/>
        <w:bookmarkEnd w:id="5124"/>
        <w:bookmarkEnd w:id="5125"/>
      </w:tr>
      <w:tr w:rsidR="00424B6F" w:rsidRPr="006B6063" w:rsidDel="00DE71B1" w14:paraId="2C554869" w14:textId="0B5CF968" w:rsidTr="00DE71B1">
        <w:trPr>
          <w:trHeight w:hRule="exact" w:val="682"/>
          <w:tblHeader/>
          <w:del w:id="5126" w:author="Björn Genfors" w:date="2014-03-28T14:34:00Z"/>
          <w:trPrChange w:id="5127"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5129" w:author="Björn Genfors" w:date="2014-03-28T14:34:00Z"/>
                <w:rFonts w:cs="Times New Roman"/>
                <w:sz w:val="20"/>
                <w:szCs w:val="20"/>
                <w:lang w:val="sv-SE"/>
              </w:rPr>
            </w:pPr>
            <w:del w:id="5130"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5131" w:name="_Toc384034049"/>
              <w:bookmarkStart w:id="5132" w:name="_Toc384035971"/>
              <w:bookmarkEnd w:id="5131"/>
              <w:bookmarkEnd w:id="5132"/>
            </w:del>
          </w:p>
          <w:p w14:paraId="67AE7E39" w14:textId="627D7EC3" w:rsidR="00424B6F" w:rsidRPr="006B6063" w:rsidDel="00DE71B1" w:rsidRDefault="00424B6F" w:rsidP="00DE71B1">
            <w:pPr>
              <w:widowControl/>
              <w:spacing w:line="226" w:lineRule="exact"/>
              <w:ind w:left="102"/>
              <w:rPr>
                <w:del w:id="5133" w:author="Björn Genfors" w:date="2014-03-28T14:34:00Z"/>
                <w:rFonts w:cs="Times New Roman"/>
                <w:spacing w:val="-1"/>
                <w:sz w:val="20"/>
                <w:szCs w:val="20"/>
                <w:lang w:val="sv-SE"/>
              </w:rPr>
            </w:pPr>
            <w:bookmarkStart w:id="5134" w:name="_Toc384034050"/>
            <w:bookmarkStart w:id="5135" w:name="_Toc384035972"/>
            <w:bookmarkEnd w:id="5134"/>
            <w:bookmarkEnd w:id="5135"/>
          </w:p>
        </w:tc>
        <w:tc>
          <w:tcPr>
            <w:tcW w:w="1559" w:type="dxa"/>
            <w:tcBorders>
              <w:top w:val="single" w:sz="5" w:space="0" w:color="000000"/>
              <w:left w:val="single" w:sz="5" w:space="0" w:color="000000"/>
              <w:bottom w:val="single" w:sz="5" w:space="0" w:color="000000"/>
              <w:right w:val="single" w:sz="5" w:space="0" w:color="000000"/>
            </w:tcBorders>
            <w:tcPrChange w:id="51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5137" w:author="Björn Genfors" w:date="2014-03-28T14:34:00Z"/>
                <w:rFonts w:cs="Times New Roman"/>
                <w:sz w:val="20"/>
                <w:szCs w:val="20"/>
                <w:lang w:val="sv-SE"/>
              </w:rPr>
            </w:pPr>
            <w:del w:id="5138" w:author="Björn Genfors" w:date="2014-03-28T14:34:00Z">
              <w:r w:rsidRPr="006B6063" w:rsidDel="00DE71B1">
                <w:rPr>
                  <w:sz w:val="20"/>
                  <w:szCs w:val="20"/>
                </w:rPr>
                <w:delText>HSAIdType</w:delText>
              </w:r>
              <w:bookmarkStart w:id="5139" w:name="_Toc384034051"/>
              <w:bookmarkStart w:id="5140" w:name="_Toc384035973"/>
              <w:bookmarkEnd w:id="5139"/>
              <w:bookmarkEnd w:id="5140"/>
            </w:del>
          </w:p>
          <w:p w14:paraId="5CA36492" w14:textId="12C93603" w:rsidR="00424B6F" w:rsidRPr="006B6063" w:rsidDel="00DE71B1" w:rsidRDefault="00424B6F" w:rsidP="00DE71B1">
            <w:pPr>
              <w:widowControl/>
              <w:spacing w:line="226" w:lineRule="exact"/>
              <w:ind w:left="102"/>
              <w:rPr>
                <w:del w:id="5141" w:author="Björn Genfors" w:date="2014-03-28T14:34:00Z"/>
                <w:rFonts w:cs="Times New Roman"/>
                <w:spacing w:val="-1"/>
                <w:sz w:val="20"/>
                <w:szCs w:val="20"/>
                <w:lang w:val="sv-SE"/>
              </w:rPr>
            </w:pPr>
            <w:bookmarkStart w:id="5142" w:name="_Toc384034052"/>
            <w:bookmarkStart w:id="5143" w:name="_Toc384035974"/>
            <w:bookmarkEnd w:id="5142"/>
            <w:bookmarkEnd w:id="5143"/>
          </w:p>
        </w:tc>
        <w:tc>
          <w:tcPr>
            <w:tcW w:w="3969" w:type="dxa"/>
            <w:tcBorders>
              <w:top w:val="single" w:sz="5" w:space="0" w:color="000000"/>
              <w:left w:val="single" w:sz="5" w:space="0" w:color="000000"/>
              <w:bottom w:val="single" w:sz="5" w:space="0" w:color="000000"/>
              <w:right w:val="single" w:sz="5" w:space="0" w:color="000000"/>
            </w:tcBorders>
            <w:tcPrChange w:id="51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5145" w:author="Björn Genfors" w:date="2014-03-28T14:34:00Z"/>
                <w:rFonts w:cs="Times New Roman"/>
                <w:spacing w:val="-1"/>
                <w:sz w:val="20"/>
                <w:szCs w:val="20"/>
                <w:lang w:val="sv-SE"/>
              </w:rPr>
            </w:pPr>
            <w:del w:id="5146" w:author="Björn Genfors" w:date="2014-03-28T14:34:00Z">
              <w:r w:rsidRPr="006B6063" w:rsidDel="00DE71B1">
                <w:rPr>
                  <w:spacing w:val="-1"/>
                  <w:sz w:val="20"/>
                  <w:szCs w:val="20"/>
                </w:rPr>
                <w:delText>Författarens HSA-id</w:delText>
              </w:r>
              <w:bookmarkStart w:id="5147" w:name="_Toc384034053"/>
              <w:bookmarkStart w:id="5148" w:name="_Toc384035975"/>
              <w:bookmarkEnd w:id="5147"/>
              <w:bookmarkEnd w:id="5148"/>
            </w:del>
          </w:p>
          <w:p w14:paraId="1BA48FF3" w14:textId="7A190F2B" w:rsidR="00424B6F" w:rsidRPr="006B6063" w:rsidDel="00DE71B1" w:rsidRDefault="00424B6F" w:rsidP="00DE71B1">
            <w:pPr>
              <w:widowControl/>
              <w:spacing w:line="226" w:lineRule="exact"/>
              <w:ind w:left="102"/>
              <w:rPr>
                <w:del w:id="5149" w:author="Björn Genfors" w:date="2014-03-28T14:34:00Z"/>
                <w:rFonts w:cs="Times New Roman"/>
                <w:spacing w:val="-1"/>
                <w:sz w:val="20"/>
                <w:szCs w:val="20"/>
                <w:lang w:val="sv-SE"/>
              </w:rPr>
            </w:pPr>
            <w:bookmarkStart w:id="5150" w:name="_Toc384034054"/>
            <w:bookmarkStart w:id="5151" w:name="_Toc384035976"/>
            <w:bookmarkEnd w:id="5150"/>
            <w:bookmarkEnd w:id="5151"/>
          </w:p>
        </w:tc>
        <w:tc>
          <w:tcPr>
            <w:tcW w:w="1195" w:type="dxa"/>
            <w:tcBorders>
              <w:top w:val="single" w:sz="5" w:space="0" w:color="000000"/>
              <w:left w:val="single" w:sz="5" w:space="0" w:color="000000"/>
              <w:bottom w:val="single" w:sz="5" w:space="0" w:color="000000"/>
              <w:right w:val="single" w:sz="5" w:space="0" w:color="000000"/>
            </w:tcBorders>
            <w:tcPrChange w:id="51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5153" w:author="Björn Genfors" w:date="2014-03-28T14:34:00Z"/>
                <w:rFonts w:cs="Times New Roman"/>
                <w:spacing w:val="-1"/>
                <w:sz w:val="20"/>
                <w:szCs w:val="20"/>
                <w:lang w:val="sv-SE"/>
              </w:rPr>
            </w:pPr>
            <w:del w:id="5154" w:author="Björn Genfors" w:date="2014-03-28T14:34:00Z">
              <w:r w:rsidRPr="006B6063" w:rsidDel="00DE71B1">
                <w:rPr>
                  <w:spacing w:val="-1"/>
                  <w:sz w:val="20"/>
                  <w:szCs w:val="20"/>
                </w:rPr>
                <w:delText>1..1</w:delText>
              </w:r>
              <w:bookmarkStart w:id="5155" w:name="_Toc384034055"/>
              <w:bookmarkStart w:id="5156" w:name="_Toc384035977"/>
              <w:bookmarkEnd w:id="5155"/>
              <w:bookmarkEnd w:id="5156"/>
            </w:del>
          </w:p>
        </w:tc>
        <w:bookmarkStart w:id="5157" w:name="_Toc384034056"/>
        <w:bookmarkStart w:id="5158" w:name="_Toc384035978"/>
        <w:bookmarkEnd w:id="5157"/>
        <w:bookmarkEnd w:id="5158"/>
      </w:tr>
      <w:tr w:rsidR="00424B6F" w:rsidRPr="006B6063" w:rsidDel="00DE71B1" w14:paraId="7C1E67BA" w14:textId="2AEBA98A" w:rsidTr="00DE71B1">
        <w:trPr>
          <w:trHeight w:hRule="exact" w:val="702"/>
          <w:tblHeader/>
          <w:del w:id="5159" w:author="Björn Genfors" w:date="2014-03-28T14:34:00Z"/>
          <w:trPrChange w:id="5160"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5162" w:author="Björn Genfors" w:date="2014-03-28T14:34:00Z"/>
                <w:rFonts w:cs="Times New Roman"/>
                <w:sz w:val="20"/>
                <w:szCs w:val="20"/>
                <w:lang w:val="sv-SE"/>
              </w:rPr>
            </w:pPr>
            <w:del w:id="5163" w:author="Björn Genfors" w:date="2014-03-28T14:34:00Z">
              <w:r w:rsidRPr="006B6063" w:rsidDel="00DE71B1">
                <w:rPr>
                  <w:sz w:val="20"/>
                  <w:szCs w:val="20"/>
                </w:rPr>
                <w:delText>../../../healthcareProfessionalName</w:delText>
              </w:r>
              <w:bookmarkStart w:id="5164" w:name="_Toc384034057"/>
              <w:bookmarkStart w:id="5165" w:name="_Toc384035979"/>
              <w:bookmarkEnd w:id="5164"/>
              <w:bookmarkEnd w:id="5165"/>
            </w:del>
          </w:p>
        </w:tc>
        <w:tc>
          <w:tcPr>
            <w:tcW w:w="1559" w:type="dxa"/>
            <w:tcBorders>
              <w:top w:val="single" w:sz="5" w:space="0" w:color="000000"/>
              <w:left w:val="single" w:sz="5" w:space="0" w:color="000000"/>
              <w:bottom w:val="single" w:sz="5" w:space="0" w:color="000000"/>
              <w:right w:val="single" w:sz="5" w:space="0" w:color="000000"/>
            </w:tcBorders>
            <w:tcPrChange w:id="51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5167" w:author="Björn Genfors" w:date="2014-03-28T14:34:00Z"/>
                <w:rFonts w:cs="Times New Roman"/>
                <w:spacing w:val="-1"/>
                <w:sz w:val="20"/>
                <w:szCs w:val="20"/>
                <w:lang w:val="sv-SE"/>
              </w:rPr>
            </w:pPr>
            <w:del w:id="5168" w:author="Björn Genfors" w:date="2014-03-28T14:34:00Z">
              <w:r w:rsidRPr="006B6063" w:rsidDel="00DE71B1">
                <w:rPr>
                  <w:spacing w:val="-1"/>
                  <w:sz w:val="20"/>
                  <w:szCs w:val="20"/>
                </w:rPr>
                <w:delText>string</w:delText>
              </w:r>
              <w:bookmarkStart w:id="5169" w:name="_Toc384034058"/>
              <w:bookmarkStart w:id="5170" w:name="_Toc384035980"/>
              <w:bookmarkEnd w:id="5169"/>
              <w:bookmarkEnd w:id="5170"/>
            </w:del>
          </w:p>
        </w:tc>
        <w:tc>
          <w:tcPr>
            <w:tcW w:w="3969" w:type="dxa"/>
            <w:tcBorders>
              <w:top w:val="single" w:sz="5" w:space="0" w:color="000000"/>
              <w:left w:val="single" w:sz="5" w:space="0" w:color="000000"/>
              <w:bottom w:val="single" w:sz="5" w:space="0" w:color="000000"/>
              <w:right w:val="single" w:sz="5" w:space="0" w:color="000000"/>
            </w:tcBorders>
            <w:tcPrChange w:id="51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5172" w:author="Björn Genfors" w:date="2014-03-28T14:34:00Z"/>
                <w:rFonts w:cs="Times New Roman"/>
                <w:spacing w:val="-1"/>
                <w:sz w:val="20"/>
                <w:szCs w:val="20"/>
                <w:lang w:val="sv-SE"/>
              </w:rPr>
            </w:pPr>
            <w:del w:id="5173" w:author="Björn Genfors" w:date="2014-03-28T14:34:00Z">
              <w:r w:rsidRPr="000B0F50" w:rsidDel="00DE71B1">
                <w:rPr>
                  <w:spacing w:val="-1"/>
                  <w:szCs w:val="20"/>
                </w:rPr>
                <w:delText>Namn på författaren. Om tillgängligt skall detta anges.</w:delText>
              </w:r>
              <w:bookmarkStart w:id="5174" w:name="_Toc384034059"/>
              <w:bookmarkStart w:id="5175" w:name="_Toc384035981"/>
              <w:bookmarkEnd w:id="5174"/>
              <w:bookmarkEnd w:id="5175"/>
            </w:del>
          </w:p>
        </w:tc>
        <w:tc>
          <w:tcPr>
            <w:tcW w:w="1195" w:type="dxa"/>
            <w:tcBorders>
              <w:top w:val="single" w:sz="5" w:space="0" w:color="000000"/>
              <w:left w:val="single" w:sz="5" w:space="0" w:color="000000"/>
              <w:bottom w:val="single" w:sz="5" w:space="0" w:color="000000"/>
              <w:right w:val="single" w:sz="5" w:space="0" w:color="000000"/>
            </w:tcBorders>
            <w:tcPrChange w:id="51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5177" w:author="Björn Genfors" w:date="2014-03-28T14:34:00Z"/>
                <w:rFonts w:cs="Times New Roman"/>
                <w:spacing w:val="-1"/>
                <w:sz w:val="20"/>
                <w:szCs w:val="20"/>
                <w:lang w:val="sv-SE"/>
              </w:rPr>
            </w:pPr>
            <w:del w:id="5178" w:author="Björn Genfors" w:date="2014-03-28T14:34:00Z">
              <w:r w:rsidRPr="006B6063" w:rsidDel="00DE71B1">
                <w:rPr>
                  <w:spacing w:val="-1"/>
                  <w:sz w:val="20"/>
                  <w:szCs w:val="20"/>
                </w:rPr>
                <w:delText>0..1</w:delText>
              </w:r>
              <w:bookmarkStart w:id="5179" w:name="_Toc384034060"/>
              <w:bookmarkStart w:id="5180" w:name="_Toc384035982"/>
              <w:bookmarkEnd w:id="5179"/>
              <w:bookmarkEnd w:id="5180"/>
            </w:del>
          </w:p>
        </w:tc>
        <w:bookmarkStart w:id="5181" w:name="_Toc384034061"/>
        <w:bookmarkStart w:id="5182" w:name="_Toc384035983"/>
        <w:bookmarkEnd w:id="5181"/>
        <w:bookmarkEnd w:id="5182"/>
      </w:tr>
      <w:tr w:rsidR="00424B6F" w:rsidRPr="006B6063" w:rsidDel="00DE71B1" w14:paraId="2AFF2973" w14:textId="4385C827" w:rsidTr="00DE71B1">
        <w:trPr>
          <w:trHeight w:hRule="exact" w:val="1548"/>
          <w:tblHeader/>
          <w:del w:id="5183" w:author="Björn Genfors" w:date="2014-03-28T14:34:00Z"/>
          <w:trPrChange w:id="5184"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5186" w:author="Björn Genfors" w:date="2014-03-28T14:34:00Z"/>
                <w:rFonts w:cs="Times New Roman"/>
                <w:sz w:val="20"/>
                <w:szCs w:val="20"/>
                <w:lang w:val="sv-SE"/>
              </w:rPr>
            </w:pPr>
            <w:del w:id="5187"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5188" w:name="_Toc384034062"/>
              <w:bookmarkStart w:id="5189" w:name="_Toc384035984"/>
              <w:bookmarkEnd w:id="5188"/>
              <w:bookmarkEnd w:id="5189"/>
            </w:del>
          </w:p>
          <w:p w14:paraId="4A439173" w14:textId="5C63870E" w:rsidR="00424B6F" w:rsidRPr="006B6063" w:rsidDel="00DE71B1" w:rsidRDefault="00424B6F" w:rsidP="00DE71B1">
            <w:pPr>
              <w:widowControl/>
              <w:spacing w:line="226" w:lineRule="exact"/>
              <w:ind w:left="102"/>
              <w:rPr>
                <w:del w:id="5190" w:author="Björn Genfors" w:date="2014-03-28T14:34:00Z"/>
                <w:rFonts w:cs="Times New Roman"/>
                <w:spacing w:val="-1"/>
                <w:sz w:val="20"/>
                <w:szCs w:val="20"/>
                <w:lang w:val="sv-SE"/>
              </w:rPr>
            </w:pPr>
            <w:bookmarkStart w:id="5191" w:name="_Toc384034063"/>
            <w:bookmarkStart w:id="5192" w:name="_Toc384035985"/>
            <w:bookmarkEnd w:id="5191"/>
            <w:bookmarkEnd w:id="5192"/>
          </w:p>
        </w:tc>
        <w:tc>
          <w:tcPr>
            <w:tcW w:w="1559" w:type="dxa"/>
            <w:tcBorders>
              <w:top w:val="single" w:sz="5" w:space="0" w:color="000000"/>
              <w:left w:val="single" w:sz="5" w:space="0" w:color="000000"/>
              <w:bottom w:val="single" w:sz="5" w:space="0" w:color="000000"/>
              <w:right w:val="single" w:sz="5" w:space="0" w:color="000000"/>
            </w:tcBorders>
            <w:tcPrChange w:id="51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5194" w:author="Björn Genfors" w:date="2014-03-28T14:34:00Z"/>
                <w:rFonts w:cs="Times New Roman"/>
                <w:spacing w:val="-1"/>
                <w:sz w:val="20"/>
                <w:szCs w:val="20"/>
                <w:lang w:val="sv-SE"/>
              </w:rPr>
            </w:pPr>
            <w:del w:id="5195" w:author="Björn Genfors" w:date="2014-03-28T14:34:00Z">
              <w:r w:rsidRPr="006B6063" w:rsidDel="00DE71B1">
                <w:rPr>
                  <w:spacing w:val="-1"/>
                  <w:sz w:val="20"/>
                  <w:szCs w:val="20"/>
                </w:rPr>
                <w:delText xml:space="preserve">CVType </w:delText>
              </w:r>
              <w:bookmarkStart w:id="5196" w:name="_Toc384034064"/>
              <w:bookmarkStart w:id="5197" w:name="_Toc384035986"/>
              <w:bookmarkEnd w:id="5196"/>
              <w:bookmarkEnd w:id="5197"/>
            </w:del>
          </w:p>
          <w:p w14:paraId="4E5241A9" w14:textId="0AA4FB10" w:rsidR="00424B6F" w:rsidRPr="006B6063" w:rsidDel="00DE71B1" w:rsidRDefault="00424B6F" w:rsidP="00DE71B1">
            <w:pPr>
              <w:widowControl/>
              <w:spacing w:line="226" w:lineRule="exact"/>
              <w:ind w:left="102"/>
              <w:rPr>
                <w:del w:id="5198" w:author="Björn Genfors" w:date="2014-03-28T14:34:00Z"/>
                <w:rFonts w:cs="Times New Roman"/>
                <w:spacing w:val="-1"/>
                <w:sz w:val="20"/>
                <w:szCs w:val="20"/>
                <w:lang w:val="sv-SE"/>
              </w:rPr>
            </w:pPr>
            <w:bookmarkStart w:id="5199" w:name="_Toc384034065"/>
            <w:bookmarkStart w:id="5200" w:name="_Toc384035987"/>
            <w:bookmarkEnd w:id="5199"/>
            <w:bookmarkEnd w:id="5200"/>
          </w:p>
        </w:tc>
        <w:tc>
          <w:tcPr>
            <w:tcW w:w="3969" w:type="dxa"/>
            <w:tcBorders>
              <w:top w:val="single" w:sz="5" w:space="0" w:color="000000"/>
              <w:left w:val="single" w:sz="5" w:space="0" w:color="000000"/>
              <w:bottom w:val="single" w:sz="5" w:space="0" w:color="000000"/>
              <w:right w:val="single" w:sz="5" w:space="0" w:color="000000"/>
            </w:tcBorders>
            <w:tcPrChange w:id="52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5202" w:author="Björn Genfors" w:date="2014-03-28T14:34:00Z"/>
                <w:rFonts w:cs="Times New Roman"/>
                <w:spacing w:val="-1"/>
                <w:sz w:val="20"/>
                <w:szCs w:val="20"/>
                <w:lang w:val="sv-SE"/>
              </w:rPr>
            </w:pPr>
            <w:del w:id="5203" w:author="Björn Genfors" w:date="2014-03-28T14:34:00Z">
              <w:r w:rsidRPr="000B0F50" w:rsidDel="00DE71B1">
                <w:rPr>
                  <w:spacing w:val="-1"/>
                  <w:szCs w:val="20"/>
                </w:rPr>
                <w:delText xml:space="preserve">Information om personens befattning. Om möjligt skall KV Befattning (OID 1.2.752.129.2.2.1.4), se </w:delText>
              </w:r>
              <w:bookmarkStart w:id="5204" w:name="_Toc384034066"/>
              <w:bookmarkStart w:id="5205" w:name="_Toc384035988"/>
              <w:bookmarkEnd w:id="5204"/>
              <w:bookmarkEnd w:id="5205"/>
            </w:del>
          </w:p>
          <w:p w14:paraId="5D562D63" w14:textId="4BF30D58" w:rsidR="00424B6F" w:rsidRPr="006B6063" w:rsidDel="00DE71B1" w:rsidRDefault="00424B6F" w:rsidP="00DE71B1">
            <w:pPr>
              <w:widowControl/>
              <w:spacing w:line="226" w:lineRule="exact"/>
              <w:ind w:left="102"/>
              <w:rPr>
                <w:del w:id="5206" w:author="Björn Genfors" w:date="2014-03-28T14:34:00Z"/>
                <w:rFonts w:cs="Times New Roman"/>
                <w:spacing w:val="-1"/>
                <w:sz w:val="20"/>
                <w:szCs w:val="20"/>
                <w:lang w:val="sv-SE"/>
              </w:rPr>
            </w:pPr>
            <w:del w:id="5207" w:author="Björn Genfors" w:date="2014-03-28T14:34:00Z">
              <w:r w:rsidRPr="000B0F50" w:rsidDel="00DE71B1">
                <w:rPr>
                  <w:spacing w:val="-1"/>
                  <w:szCs w:val="20"/>
                </w:rPr>
                <w:delText>http://www.inera.se/Documents/TJANSTER_PROJEKT/Katalogtjanst_HSA/Innehall/hsa_innehall_befattning.pdf</w:delText>
              </w:r>
              <w:bookmarkStart w:id="5208" w:name="_Toc384034067"/>
              <w:bookmarkStart w:id="5209" w:name="_Toc384035989"/>
              <w:bookmarkEnd w:id="5208"/>
              <w:bookmarkEnd w:id="5209"/>
            </w:del>
          </w:p>
          <w:p w14:paraId="4E18097A" w14:textId="4653D251" w:rsidR="00424B6F" w:rsidRPr="006B6063" w:rsidDel="00DE71B1" w:rsidRDefault="00424B6F" w:rsidP="00DE71B1">
            <w:pPr>
              <w:widowControl/>
              <w:spacing w:line="226" w:lineRule="exact"/>
              <w:ind w:left="102"/>
              <w:rPr>
                <w:del w:id="5210" w:author="Björn Genfors" w:date="2014-03-28T14:34:00Z"/>
                <w:rFonts w:cs="Times New Roman"/>
                <w:spacing w:val="-1"/>
                <w:sz w:val="20"/>
                <w:szCs w:val="20"/>
                <w:lang w:val="sv-SE"/>
              </w:rPr>
            </w:pPr>
            <w:bookmarkStart w:id="5211" w:name="_Toc384034068"/>
            <w:bookmarkStart w:id="5212" w:name="_Toc384035990"/>
            <w:bookmarkEnd w:id="5211"/>
            <w:bookmarkEnd w:id="5212"/>
          </w:p>
          <w:p w14:paraId="0B307759" w14:textId="18B8561A" w:rsidR="00424B6F" w:rsidRPr="006B6063" w:rsidDel="00DE71B1" w:rsidRDefault="00424B6F" w:rsidP="00DE71B1">
            <w:pPr>
              <w:widowControl/>
              <w:spacing w:line="226" w:lineRule="exact"/>
              <w:ind w:left="102"/>
              <w:rPr>
                <w:del w:id="5213" w:author="Björn Genfors" w:date="2014-03-28T14:34:00Z"/>
                <w:rFonts w:cs="Times New Roman"/>
                <w:spacing w:val="-1"/>
                <w:sz w:val="20"/>
                <w:szCs w:val="20"/>
                <w:lang w:val="sv-SE"/>
              </w:rPr>
            </w:pPr>
            <w:bookmarkStart w:id="5214" w:name="_Toc384034069"/>
            <w:bookmarkStart w:id="5215" w:name="_Toc384035991"/>
            <w:bookmarkEnd w:id="5214"/>
            <w:bookmarkEnd w:id="5215"/>
          </w:p>
        </w:tc>
        <w:tc>
          <w:tcPr>
            <w:tcW w:w="1195" w:type="dxa"/>
            <w:tcBorders>
              <w:top w:val="single" w:sz="5" w:space="0" w:color="000000"/>
              <w:left w:val="single" w:sz="5" w:space="0" w:color="000000"/>
              <w:bottom w:val="single" w:sz="5" w:space="0" w:color="000000"/>
              <w:right w:val="single" w:sz="5" w:space="0" w:color="000000"/>
            </w:tcBorders>
            <w:tcPrChange w:id="52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5217" w:author="Björn Genfors" w:date="2014-03-28T14:34:00Z"/>
                <w:rFonts w:cs="Times New Roman"/>
                <w:spacing w:val="-1"/>
                <w:sz w:val="20"/>
                <w:szCs w:val="20"/>
                <w:lang w:val="sv-SE"/>
              </w:rPr>
            </w:pPr>
            <w:del w:id="5218" w:author="Björn Genfors" w:date="2014-03-28T14:34:00Z">
              <w:r w:rsidRPr="006B6063" w:rsidDel="00DE71B1">
                <w:rPr>
                  <w:spacing w:val="-1"/>
                  <w:sz w:val="20"/>
                  <w:szCs w:val="20"/>
                </w:rPr>
                <w:delText>0..1</w:delText>
              </w:r>
              <w:bookmarkStart w:id="5219" w:name="_Toc384034070"/>
              <w:bookmarkStart w:id="5220" w:name="_Toc384035992"/>
              <w:bookmarkEnd w:id="5219"/>
              <w:bookmarkEnd w:id="5220"/>
            </w:del>
          </w:p>
        </w:tc>
        <w:bookmarkStart w:id="5221" w:name="_Toc384034071"/>
        <w:bookmarkStart w:id="5222" w:name="_Toc384035993"/>
        <w:bookmarkEnd w:id="5221"/>
        <w:bookmarkEnd w:id="5222"/>
      </w:tr>
      <w:tr w:rsidR="00424B6F" w:rsidRPr="006B6063" w:rsidDel="00DE71B1" w14:paraId="2F783229" w14:textId="7D65AF51" w:rsidTr="00DE71B1">
        <w:trPr>
          <w:trHeight w:hRule="exact" w:val="706"/>
          <w:tblHeader/>
          <w:del w:id="5223" w:author="Björn Genfors" w:date="2014-03-28T14:34:00Z"/>
          <w:trPrChange w:id="5224"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5226" w:author="Björn Genfors" w:date="2014-03-28T14:34:00Z"/>
                <w:rFonts w:cs="Times New Roman"/>
                <w:sz w:val="20"/>
                <w:szCs w:val="20"/>
                <w:lang w:val="sv-SE"/>
              </w:rPr>
            </w:pPr>
            <w:del w:id="5227" w:author="Björn Genfors" w:date="2014-03-28T14:34:00Z">
              <w:r w:rsidRPr="006B6063" w:rsidDel="00DE71B1">
                <w:rPr>
                  <w:sz w:val="20"/>
                  <w:szCs w:val="20"/>
                </w:rPr>
                <w:delText>../../../../code</w:delText>
              </w:r>
              <w:bookmarkStart w:id="5228" w:name="_Toc384034072"/>
              <w:bookmarkStart w:id="5229" w:name="_Toc384035994"/>
              <w:bookmarkEnd w:id="5228"/>
              <w:bookmarkEnd w:id="5229"/>
            </w:del>
          </w:p>
        </w:tc>
        <w:tc>
          <w:tcPr>
            <w:tcW w:w="1559" w:type="dxa"/>
            <w:tcBorders>
              <w:top w:val="single" w:sz="5" w:space="0" w:color="000000"/>
              <w:left w:val="single" w:sz="5" w:space="0" w:color="000000"/>
              <w:bottom w:val="single" w:sz="5" w:space="0" w:color="000000"/>
              <w:right w:val="single" w:sz="5" w:space="0" w:color="000000"/>
            </w:tcBorders>
            <w:tcPrChange w:id="52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5231" w:author="Björn Genfors" w:date="2014-03-28T14:34:00Z"/>
                <w:rFonts w:cs="Times New Roman"/>
                <w:spacing w:val="-1"/>
                <w:sz w:val="20"/>
                <w:szCs w:val="20"/>
                <w:lang w:val="sv-SE"/>
              </w:rPr>
            </w:pPr>
            <w:del w:id="5232" w:author="Björn Genfors" w:date="2014-03-28T14:34:00Z">
              <w:r w:rsidRPr="006B6063" w:rsidDel="00DE71B1">
                <w:rPr>
                  <w:spacing w:val="-1"/>
                  <w:sz w:val="20"/>
                  <w:szCs w:val="20"/>
                </w:rPr>
                <w:delText>string</w:delText>
              </w:r>
              <w:bookmarkStart w:id="5233" w:name="_Toc384034073"/>
              <w:bookmarkStart w:id="5234" w:name="_Toc384035995"/>
              <w:bookmarkEnd w:id="5233"/>
              <w:bookmarkEnd w:id="5234"/>
            </w:del>
          </w:p>
        </w:tc>
        <w:tc>
          <w:tcPr>
            <w:tcW w:w="3969" w:type="dxa"/>
            <w:tcBorders>
              <w:top w:val="single" w:sz="5" w:space="0" w:color="000000"/>
              <w:left w:val="single" w:sz="5" w:space="0" w:color="000000"/>
              <w:bottom w:val="single" w:sz="5" w:space="0" w:color="000000"/>
              <w:right w:val="single" w:sz="5" w:space="0" w:color="000000"/>
            </w:tcBorders>
            <w:tcPrChange w:id="52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5236" w:author="Björn Genfors" w:date="2014-03-28T14:34:00Z"/>
                <w:rFonts w:cs="Times New Roman"/>
                <w:sz w:val="20"/>
                <w:szCs w:val="20"/>
                <w:lang w:val="sv-SE"/>
              </w:rPr>
            </w:pPr>
            <w:del w:id="5237"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5238" w:name="_Toc384034074"/>
              <w:bookmarkStart w:id="5239" w:name="_Toc384035996"/>
              <w:bookmarkEnd w:id="5238"/>
              <w:bookmarkEnd w:id="5239"/>
            </w:del>
          </w:p>
        </w:tc>
        <w:tc>
          <w:tcPr>
            <w:tcW w:w="1195" w:type="dxa"/>
            <w:tcBorders>
              <w:top w:val="single" w:sz="5" w:space="0" w:color="000000"/>
              <w:left w:val="single" w:sz="5" w:space="0" w:color="000000"/>
              <w:bottom w:val="single" w:sz="5" w:space="0" w:color="000000"/>
              <w:right w:val="single" w:sz="5" w:space="0" w:color="000000"/>
            </w:tcBorders>
            <w:tcPrChange w:id="52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5241" w:author="Björn Genfors" w:date="2014-03-28T14:34:00Z"/>
                <w:rFonts w:cs="Times New Roman"/>
                <w:spacing w:val="-1"/>
                <w:sz w:val="20"/>
                <w:szCs w:val="20"/>
                <w:lang w:val="sv-SE"/>
              </w:rPr>
            </w:pPr>
            <w:del w:id="5242" w:author="Björn Genfors" w:date="2014-03-28T14:34:00Z">
              <w:r w:rsidRPr="006B6063" w:rsidDel="00DE71B1">
                <w:rPr>
                  <w:spacing w:val="-1"/>
                  <w:sz w:val="20"/>
                  <w:szCs w:val="20"/>
                </w:rPr>
                <w:delText>0..1</w:delText>
              </w:r>
              <w:bookmarkStart w:id="5243" w:name="_Toc384034075"/>
              <w:bookmarkStart w:id="5244" w:name="_Toc384035997"/>
              <w:bookmarkEnd w:id="5243"/>
              <w:bookmarkEnd w:id="5244"/>
            </w:del>
          </w:p>
        </w:tc>
        <w:bookmarkStart w:id="5245" w:name="_Toc384034076"/>
        <w:bookmarkStart w:id="5246" w:name="_Toc384035998"/>
        <w:bookmarkEnd w:id="5245"/>
        <w:bookmarkEnd w:id="5246"/>
      </w:tr>
      <w:tr w:rsidR="00424B6F" w:rsidRPr="006B6063" w:rsidDel="00DE71B1" w14:paraId="6B8170C2" w14:textId="504356CE" w:rsidTr="00DE71B1">
        <w:trPr>
          <w:trHeight w:hRule="exact" w:val="844"/>
          <w:tblHeader/>
          <w:del w:id="5247" w:author="Björn Genfors" w:date="2014-03-28T14:34:00Z"/>
          <w:trPrChange w:id="5248"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5250" w:author="Björn Genfors" w:date="2014-03-28T14:34:00Z"/>
                <w:rFonts w:cs="Times New Roman"/>
                <w:sz w:val="20"/>
                <w:szCs w:val="20"/>
                <w:lang w:val="sv-SE"/>
              </w:rPr>
            </w:pPr>
            <w:del w:id="5251" w:author="Björn Genfors" w:date="2014-03-28T14:34:00Z">
              <w:r w:rsidRPr="006B6063" w:rsidDel="00DE71B1">
                <w:rPr>
                  <w:sz w:val="20"/>
                  <w:szCs w:val="20"/>
                </w:rPr>
                <w:delText>../../../../codeSystem</w:delText>
              </w:r>
              <w:bookmarkStart w:id="5252" w:name="_Toc384034077"/>
              <w:bookmarkStart w:id="5253" w:name="_Toc384035999"/>
              <w:bookmarkEnd w:id="5252"/>
              <w:bookmarkEnd w:id="5253"/>
            </w:del>
          </w:p>
        </w:tc>
        <w:tc>
          <w:tcPr>
            <w:tcW w:w="1559" w:type="dxa"/>
            <w:tcBorders>
              <w:top w:val="single" w:sz="5" w:space="0" w:color="000000"/>
              <w:left w:val="single" w:sz="5" w:space="0" w:color="000000"/>
              <w:bottom w:val="single" w:sz="5" w:space="0" w:color="000000"/>
              <w:right w:val="single" w:sz="5" w:space="0" w:color="000000"/>
            </w:tcBorders>
            <w:tcPrChange w:id="52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5255" w:author="Björn Genfors" w:date="2014-03-28T14:34:00Z"/>
                <w:rFonts w:cs="Times New Roman"/>
                <w:spacing w:val="-1"/>
                <w:sz w:val="20"/>
                <w:szCs w:val="20"/>
                <w:lang w:val="sv-SE"/>
              </w:rPr>
            </w:pPr>
            <w:del w:id="5256" w:author="Björn Genfors" w:date="2014-03-28T14:34:00Z">
              <w:r w:rsidRPr="006B6063" w:rsidDel="00DE71B1">
                <w:rPr>
                  <w:spacing w:val="-1"/>
                  <w:sz w:val="20"/>
                  <w:szCs w:val="20"/>
                </w:rPr>
                <w:delText>string</w:delText>
              </w:r>
              <w:bookmarkStart w:id="5257" w:name="_Toc384034078"/>
              <w:bookmarkStart w:id="5258" w:name="_Toc384036000"/>
              <w:bookmarkEnd w:id="5257"/>
              <w:bookmarkEnd w:id="5258"/>
            </w:del>
          </w:p>
        </w:tc>
        <w:tc>
          <w:tcPr>
            <w:tcW w:w="3969" w:type="dxa"/>
            <w:tcBorders>
              <w:top w:val="single" w:sz="5" w:space="0" w:color="000000"/>
              <w:left w:val="single" w:sz="5" w:space="0" w:color="000000"/>
              <w:bottom w:val="single" w:sz="5" w:space="0" w:color="000000"/>
              <w:right w:val="single" w:sz="5" w:space="0" w:color="000000"/>
            </w:tcBorders>
            <w:tcPrChange w:id="52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5260" w:author="Björn Genfors" w:date="2014-03-28T14:34:00Z"/>
                <w:rFonts w:cs="Times New Roman"/>
                <w:sz w:val="20"/>
                <w:szCs w:val="20"/>
                <w:lang w:val="sv-SE"/>
              </w:rPr>
            </w:pPr>
            <w:del w:id="5261" w:author="Björn Genfors" w:date="2014-03-28T14:34:00Z">
              <w:r w:rsidRPr="000B0F50" w:rsidDel="00DE71B1">
                <w:rPr>
                  <w:szCs w:val="20"/>
                </w:rPr>
                <w:delText>Kodsystem för befattningskod. Om codeSystem anges skall också code samt displayName anges.</w:delText>
              </w:r>
              <w:bookmarkStart w:id="5262" w:name="_Toc384034079"/>
              <w:bookmarkStart w:id="5263" w:name="_Toc384036001"/>
              <w:bookmarkEnd w:id="5262"/>
              <w:bookmarkEnd w:id="5263"/>
            </w:del>
          </w:p>
        </w:tc>
        <w:tc>
          <w:tcPr>
            <w:tcW w:w="1195" w:type="dxa"/>
            <w:tcBorders>
              <w:top w:val="single" w:sz="5" w:space="0" w:color="000000"/>
              <w:left w:val="single" w:sz="5" w:space="0" w:color="000000"/>
              <w:bottom w:val="single" w:sz="5" w:space="0" w:color="000000"/>
              <w:right w:val="single" w:sz="5" w:space="0" w:color="000000"/>
            </w:tcBorders>
            <w:tcPrChange w:id="52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5265" w:author="Björn Genfors" w:date="2014-03-28T14:34:00Z"/>
                <w:rFonts w:cs="Times New Roman"/>
                <w:spacing w:val="-1"/>
                <w:sz w:val="20"/>
                <w:szCs w:val="20"/>
                <w:lang w:val="sv-SE"/>
              </w:rPr>
            </w:pPr>
            <w:del w:id="5266" w:author="Björn Genfors" w:date="2014-03-28T14:34:00Z">
              <w:r w:rsidRPr="006B6063" w:rsidDel="00DE71B1">
                <w:rPr>
                  <w:spacing w:val="-1"/>
                  <w:sz w:val="20"/>
                  <w:szCs w:val="20"/>
                </w:rPr>
                <w:delText>0..1</w:delText>
              </w:r>
              <w:bookmarkStart w:id="5267" w:name="_Toc384034080"/>
              <w:bookmarkStart w:id="5268" w:name="_Toc384036002"/>
              <w:bookmarkEnd w:id="5267"/>
              <w:bookmarkEnd w:id="5268"/>
            </w:del>
          </w:p>
        </w:tc>
        <w:bookmarkStart w:id="5269" w:name="_Toc384034081"/>
        <w:bookmarkStart w:id="5270" w:name="_Toc384036003"/>
        <w:bookmarkEnd w:id="5269"/>
        <w:bookmarkEnd w:id="5270"/>
      </w:tr>
      <w:tr w:rsidR="00424B6F" w:rsidRPr="006B6063" w:rsidDel="00DE71B1" w14:paraId="05CFC219" w14:textId="2D0323B5" w:rsidTr="00DE71B1">
        <w:trPr>
          <w:trHeight w:hRule="exact" w:val="431"/>
          <w:tblHeader/>
          <w:del w:id="5271" w:author="Björn Genfors" w:date="2014-03-28T14:34:00Z"/>
          <w:trPrChange w:id="5272"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5274" w:author="Björn Genfors" w:date="2014-03-28T14:34:00Z"/>
                <w:rFonts w:cs="Times New Roman"/>
                <w:sz w:val="20"/>
                <w:szCs w:val="20"/>
                <w:lang w:val="sv-SE"/>
              </w:rPr>
            </w:pPr>
            <w:del w:id="5275" w:author="Björn Genfors" w:date="2014-03-28T14:34:00Z">
              <w:r w:rsidRPr="006B6063" w:rsidDel="00DE71B1">
                <w:rPr>
                  <w:sz w:val="20"/>
                  <w:szCs w:val="20"/>
                </w:rPr>
                <w:delText>../../../../codeSystemName</w:delText>
              </w:r>
              <w:bookmarkStart w:id="5276" w:name="_Toc384034082"/>
              <w:bookmarkStart w:id="5277" w:name="_Toc384036004"/>
              <w:bookmarkEnd w:id="5276"/>
              <w:bookmarkEnd w:id="5277"/>
            </w:del>
          </w:p>
        </w:tc>
        <w:tc>
          <w:tcPr>
            <w:tcW w:w="1559" w:type="dxa"/>
            <w:tcBorders>
              <w:top w:val="single" w:sz="5" w:space="0" w:color="000000"/>
              <w:left w:val="single" w:sz="5" w:space="0" w:color="000000"/>
              <w:bottom w:val="single" w:sz="5" w:space="0" w:color="000000"/>
              <w:right w:val="single" w:sz="5" w:space="0" w:color="000000"/>
            </w:tcBorders>
            <w:tcPrChange w:id="52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5279" w:author="Björn Genfors" w:date="2014-03-28T14:34:00Z"/>
                <w:rFonts w:cs="Times New Roman"/>
                <w:spacing w:val="-1"/>
                <w:sz w:val="20"/>
                <w:szCs w:val="20"/>
                <w:lang w:val="sv-SE"/>
              </w:rPr>
            </w:pPr>
            <w:del w:id="5280" w:author="Björn Genfors" w:date="2014-03-28T14:34:00Z">
              <w:r w:rsidRPr="006B6063" w:rsidDel="00DE71B1">
                <w:rPr>
                  <w:spacing w:val="-1"/>
                  <w:sz w:val="20"/>
                  <w:szCs w:val="20"/>
                </w:rPr>
                <w:delText>string</w:delText>
              </w:r>
              <w:bookmarkStart w:id="5281" w:name="_Toc384034083"/>
              <w:bookmarkStart w:id="5282" w:name="_Toc384036005"/>
              <w:bookmarkEnd w:id="5281"/>
              <w:bookmarkEnd w:id="5282"/>
            </w:del>
          </w:p>
        </w:tc>
        <w:tc>
          <w:tcPr>
            <w:tcW w:w="3969" w:type="dxa"/>
            <w:tcBorders>
              <w:top w:val="single" w:sz="5" w:space="0" w:color="000000"/>
              <w:left w:val="single" w:sz="5" w:space="0" w:color="000000"/>
              <w:bottom w:val="single" w:sz="5" w:space="0" w:color="000000"/>
              <w:right w:val="single" w:sz="5" w:space="0" w:color="000000"/>
            </w:tcBorders>
            <w:tcPrChange w:id="52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5284" w:author="Björn Genfors" w:date="2014-03-28T14:34:00Z"/>
                <w:rFonts w:cs="Times New Roman"/>
                <w:spacing w:val="-1"/>
                <w:sz w:val="20"/>
                <w:szCs w:val="20"/>
                <w:lang w:val="sv-SE"/>
              </w:rPr>
            </w:pPr>
            <w:del w:id="5285" w:author="Björn Genfors" w:date="2014-03-28T14:34:00Z">
              <w:r w:rsidRPr="000B0F50" w:rsidDel="00DE71B1">
                <w:rPr>
                  <w:szCs w:val="20"/>
                </w:rPr>
                <w:delText>Namn på kodsystem för befattningskod.</w:delText>
              </w:r>
              <w:bookmarkStart w:id="5286" w:name="_Toc384034084"/>
              <w:bookmarkStart w:id="5287" w:name="_Toc384036006"/>
              <w:bookmarkEnd w:id="5286"/>
              <w:bookmarkEnd w:id="5287"/>
            </w:del>
          </w:p>
        </w:tc>
        <w:tc>
          <w:tcPr>
            <w:tcW w:w="1195" w:type="dxa"/>
            <w:tcBorders>
              <w:top w:val="single" w:sz="5" w:space="0" w:color="000000"/>
              <w:left w:val="single" w:sz="5" w:space="0" w:color="000000"/>
              <w:bottom w:val="single" w:sz="5" w:space="0" w:color="000000"/>
              <w:right w:val="single" w:sz="5" w:space="0" w:color="000000"/>
            </w:tcBorders>
            <w:tcPrChange w:id="52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5289" w:author="Björn Genfors" w:date="2014-03-28T14:34:00Z"/>
                <w:rFonts w:cs="Times New Roman"/>
                <w:spacing w:val="-1"/>
                <w:sz w:val="20"/>
                <w:szCs w:val="20"/>
                <w:lang w:val="sv-SE"/>
              </w:rPr>
            </w:pPr>
            <w:del w:id="5290" w:author="Björn Genfors" w:date="2014-03-28T14:34:00Z">
              <w:r w:rsidRPr="006B6063" w:rsidDel="00DE71B1">
                <w:rPr>
                  <w:spacing w:val="-1"/>
                  <w:sz w:val="20"/>
                  <w:szCs w:val="20"/>
                </w:rPr>
                <w:delText>0..1</w:delText>
              </w:r>
              <w:bookmarkStart w:id="5291" w:name="_Toc384034085"/>
              <w:bookmarkStart w:id="5292" w:name="_Toc384036007"/>
              <w:bookmarkEnd w:id="5291"/>
              <w:bookmarkEnd w:id="5292"/>
            </w:del>
          </w:p>
          <w:p w14:paraId="5CA6CB3D" w14:textId="7F9FB581" w:rsidR="00424B6F" w:rsidRPr="006B6063" w:rsidDel="00DE71B1" w:rsidRDefault="00424B6F" w:rsidP="00DE71B1">
            <w:pPr>
              <w:widowControl/>
              <w:spacing w:line="226" w:lineRule="exact"/>
              <w:ind w:left="102"/>
              <w:jc w:val="center"/>
              <w:rPr>
                <w:del w:id="5293" w:author="Björn Genfors" w:date="2014-03-28T14:34:00Z"/>
                <w:rFonts w:cs="Times New Roman"/>
                <w:spacing w:val="-1"/>
                <w:sz w:val="20"/>
                <w:szCs w:val="20"/>
                <w:lang w:val="sv-SE"/>
              </w:rPr>
            </w:pPr>
            <w:bookmarkStart w:id="5294" w:name="_Toc384034086"/>
            <w:bookmarkStart w:id="5295" w:name="_Toc384036008"/>
            <w:bookmarkEnd w:id="5294"/>
            <w:bookmarkEnd w:id="5295"/>
          </w:p>
        </w:tc>
        <w:bookmarkStart w:id="5296" w:name="_Toc384034087"/>
        <w:bookmarkStart w:id="5297" w:name="_Toc384036009"/>
        <w:bookmarkEnd w:id="5296"/>
        <w:bookmarkEnd w:id="5297"/>
      </w:tr>
      <w:tr w:rsidR="00424B6F" w:rsidRPr="006B6063" w:rsidDel="00DE71B1" w14:paraId="7EA3B3A4" w14:textId="720C859D" w:rsidTr="00DE71B1">
        <w:trPr>
          <w:trHeight w:hRule="exact" w:val="422"/>
          <w:tblHeader/>
          <w:del w:id="5298" w:author="Björn Genfors" w:date="2014-03-28T14:34:00Z"/>
          <w:trPrChange w:id="5299"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5301" w:author="Björn Genfors" w:date="2014-03-28T14:34:00Z"/>
                <w:rFonts w:cs="Times New Roman"/>
                <w:sz w:val="20"/>
                <w:szCs w:val="20"/>
                <w:lang w:val="sv-SE"/>
              </w:rPr>
            </w:pPr>
            <w:del w:id="5302" w:author="Björn Genfors" w:date="2014-03-28T14:34:00Z">
              <w:r w:rsidRPr="006B6063" w:rsidDel="00DE71B1">
                <w:rPr>
                  <w:sz w:val="20"/>
                  <w:szCs w:val="20"/>
                </w:rPr>
                <w:delText>../../../../codeSystemVersion</w:delText>
              </w:r>
              <w:bookmarkStart w:id="5303" w:name="_Toc384034088"/>
              <w:bookmarkStart w:id="5304" w:name="_Toc384036010"/>
              <w:bookmarkEnd w:id="5303"/>
              <w:bookmarkEnd w:id="5304"/>
            </w:del>
          </w:p>
        </w:tc>
        <w:tc>
          <w:tcPr>
            <w:tcW w:w="1559" w:type="dxa"/>
            <w:tcBorders>
              <w:top w:val="single" w:sz="5" w:space="0" w:color="000000"/>
              <w:left w:val="single" w:sz="5" w:space="0" w:color="000000"/>
              <w:bottom w:val="single" w:sz="5" w:space="0" w:color="000000"/>
              <w:right w:val="single" w:sz="5" w:space="0" w:color="000000"/>
            </w:tcBorders>
            <w:tcPrChange w:id="53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5306" w:author="Björn Genfors" w:date="2014-03-28T14:34:00Z"/>
                <w:rFonts w:cs="Times New Roman"/>
                <w:spacing w:val="-1"/>
                <w:sz w:val="20"/>
                <w:szCs w:val="20"/>
                <w:lang w:val="sv-SE"/>
              </w:rPr>
            </w:pPr>
            <w:del w:id="5307" w:author="Björn Genfors" w:date="2014-03-28T14:34:00Z">
              <w:r w:rsidRPr="006B6063" w:rsidDel="00DE71B1">
                <w:rPr>
                  <w:spacing w:val="-1"/>
                  <w:sz w:val="20"/>
                  <w:szCs w:val="20"/>
                </w:rPr>
                <w:delText>string</w:delText>
              </w:r>
              <w:bookmarkStart w:id="5308" w:name="_Toc384034089"/>
              <w:bookmarkStart w:id="5309" w:name="_Toc384036011"/>
              <w:bookmarkEnd w:id="5308"/>
              <w:bookmarkEnd w:id="5309"/>
            </w:del>
          </w:p>
        </w:tc>
        <w:tc>
          <w:tcPr>
            <w:tcW w:w="3969" w:type="dxa"/>
            <w:tcBorders>
              <w:top w:val="single" w:sz="5" w:space="0" w:color="000000"/>
              <w:left w:val="single" w:sz="5" w:space="0" w:color="000000"/>
              <w:bottom w:val="single" w:sz="5" w:space="0" w:color="000000"/>
              <w:right w:val="single" w:sz="5" w:space="0" w:color="000000"/>
            </w:tcBorders>
            <w:tcPrChange w:id="531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5311" w:author="Björn Genfors" w:date="2014-03-28T14:34:00Z"/>
                <w:rFonts w:cs="Times New Roman"/>
                <w:spacing w:val="-1"/>
                <w:sz w:val="20"/>
                <w:szCs w:val="20"/>
                <w:lang w:val="sv-SE"/>
              </w:rPr>
            </w:pPr>
            <w:del w:id="5312" w:author="Björn Genfors" w:date="2014-03-28T14:34:00Z">
              <w:r w:rsidRPr="000B0F50" w:rsidDel="00DE71B1">
                <w:rPr>
                  <w:szCs w:val="20"/>
                </w:rPr>
                <w:delText>Version på kodsystem för befattningskod.</w:delText>
              </w:r>
              <w:bookmarkStart w:id="5313" w:name="_Toc384034090"/>
              <w:bookmarkStart w:id="5314" w:name="_Toc384036012"/>
              <w:bookmarkEnd w:id="5313"/>
              <w:bookmarkEnd w:id="5314"/>
            </w:del>
          </w:p>
        </w:tc>
        <w:tc>
          <w:tcPr>
            <w:tcW w:w="1195" w:type="dxa"/>
            <w:tcBorders>
              <w:top w:val="single" w:sz="5" w:space="0" w:color="000000"/>
              <w:left w:val="single" w:sz="5" w:space="0" w:color="000000"/>
              <w:bottom w:val="single" w:sz="5" w:space="0" w:color="000000"/>
              <w:right w:val="single" w:sz="5" w:space="0" w:color="000000"/>
            </w:tcBorders>
            <w:tcPrChange w:id="53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5316" w:author="Björn Genfors" w:date="2014-03-28T14:34:00Z"/>
                <w:rFonts w:cs="Times New Roman"/>
                <w:spacing w:val="-1"/>
                <w:sz w:val="20"/>
                <w:szCs w:val="20"/>
                <w:lang w:val="sv-SE"/>
              </w:rPr>
            </w:pPr>
            <w:del w:id="5317" w:author="Björn Genfors" w:date="2014-03-28T14:34:00Z">
              <w:r w:rsidRPr="006B6063" w:rsidDel="00DE71B1">
                <w:rPr>
                  <w:spacing w:val="-1"/>
                  <w:sz w:val="20"/>
                  <w:szCs w:val="20"/>
                </w:rPr>
                <w:delText>0..1</w:delText>
              </w:r>
              <w:bookmarkStart w:id="5318" w:name="_Toc384034091"/>
              <w:bookmarkStart w:id="5319" w:name="_Toc384036013"/>
              <w:bookmarkEnd w:id="5318"/>
              <w:bookmarkEnd w:id="5319"/>
            </w:del>
          </w:p>
        </w:tc>
        <w:bookmarkStart w:id="5320" w:name="_Toc384034092"/>
        <w:bookmarkStart w:id="5321" w:name="_Toc384036014"/>
        <w:bookmarkEnd w:id="5320"/>
        <w:bookmarkEnd w:id="5321"/>
      </w:tr>
      <w:tr w:rsidR="00424B6F" w:rsidRPr="006B6063" w:rsidDel="00DE71B1" w14:paraId="6133954B" w14:textId="21379113" w:rsidTr="00DE71B1">
        <w:trPr>
          <w:trHeight w:hRule="exact" w:val="1062"/>
          <w:tblHeader/>
          <w:del w:id="5322" w:author="Björn Genfors" w:date="2014-03-28T14:34:00Z"/>
          <w:trPrChange w:id="5323"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2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5325" w:author="Björn Genfors" w:date="2014-03-28T14:34:00Z"/>
                <w:rFonts w:cs="Times New Roman"/>
                <w:sz w:val="20"/>
                <w:szCs w:val="20"/>
                <w:lang w:val="sv-SE"/>
              </w:rPr>
            </w:pPr>
            <w:del w:id="5326" w:author="Björn Genfors" w:date="2014-03-28T14:34:00Z">
              <w:r w:rsidRPr="006B6063" w:rsidDel="00DE71B1">
                <w:rPr>
                  <w:sz w:val="20"/>
                  <w:szCs w:val="20"/>
                </w:rPr>
                <w:delText>../../../../displayName</w:delText>
              </w:r>
              <w:bookmarkStart w:id="5327" w:name="_Toc384034093"/>
              <w:bookmarkStart w:id="5328" w:name="_Toc384036015"/>
              <w:bookmarkEnd w:id="5327"/>
              <w:bookmarkEnd w:id="5328"/>
            </w:del>
          </w:p>
        </w:tc>
        <w:tc>
          <w:tcPr>
            <w:tcW w:w="1559" w:type="dxa"/>
            <w:tcBorders>
              <w:top w:val="single" w:sz="5" w:space="0" w:color="000000"/>
              <w:left w:val="single" w:sz="5" w:space="0" w:color="000000"/>
              <w:bottom w:val="single" w:sz="5" w:space="0" w:color="000000"/>
              <w:right w:val="single" w:sz="5" w:space="0" w:color="000000"/>
            </w:tcBorders>
            <w:tcPrChange w:id="53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5330" w:author="Björn Genfors" w:date="2014-03-28T14:34:00Z"/>
                <w:rFonts w:cs="Times New Roman"/>
                <w:spacing w:val="-1"/>
                <w:sz w:val="20"/>
                <w:szCs w:val="20"/>
                <w:lang w:val="sv-SE"/>
              </w:rPr>
            </w:pPr>
            <w:del w:id="5331" w:author="Björn Genfors" w:date="2014-03-28T14:34:00Z">
              <w:r w:rsidRPr="006B6063" w:rsidDel="00DE71B1">
                <w:rPr>
                  <w:spacing w:val="-1"/>
                  <w:sz w:val="20"/>
                  <w:szCs w:val="20"/>
                </w:rPr>
                <w:delText>string</w:delText>
              </w:r>
              <w:bookmarkStart w:id="5332" w:name="_Toc384034094"/>
              <w:bookmarkStart w:id="5333" w:name="_Toc384036016"/>
              <w:bookmarkEnd w:id="5332"/>
              <w:bookmarkEnd w:id="5333"/>
            </w:del>
          </w:p>
          <w:p w14:paraId="0AD88B8D" w14:textId="1380037C" w:rsidR="00424B6F" w:rsidRPr="006B6063" w:rsidDel="00DE71B1" w:rsidRDefault="00424B6F" w:rsidP="00DE71B1">
            <w:pPr>
              <w:widowControl/>
              <w:spacing w:line="226" w:lineRule="exact"/>
              <w:ind w:left="102"/>
              <w:rPr>
                <w:del w:id="5334" w:author="Björn Genfors" w:date="2014-03-28T14:34:00Z"/>
                <w:rFonts w:cs="Times New Roman"/>
                <w:spacing w:val="-1"/>
                <w:sz w:val="20"/>
                <w:szCs w:val="20"/>
                <w:lang w:val="sv-SE"/>
              </w:rPr>
            </w:pPr>
            <w:bookmarkStart w:id="5335" w:name="_Toc384034095"/>
            <w:bookmarkStart w:id="5336" w:name="_Toc384036017"/>
            <w:bookmarkEnd w:id="5335"/>
            <w:bookmarkEnd w:id="5336"/>
          </w:p>
        </w:tc>
        <w:tc>
          <w:tcPr>
            <w:tcW w:w="3969" w:type="dxa"/>
            <w:tcBorders>
              <w:top w:val="single" w:sz="5" w:space="0" w:color="000000"/>
              <w:left w:val="single" w:sz="5" w:space="0" w:color="000000"/>
              <w:bottom w:val="single" w:sz="5" w:space="0" w:color="000000"/>
              <w:right w:val="single" w:sz="5" w:space="0" w:color="000000"/>
            </w:tcBorders>
            <w:tcPrChange w:id="53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5338" w:author="Björn Genfors" w:date="2014-03-28T14:34:00Z"/>
                <w:rFonts w:cs="Times New Roman"/>
                <w:spacing w:val="-1"/>
                <w:sz w:val="20"/>
                <w:szCs w:val="20"/>
                <w:lang w:val="sv-SE"/>
              </w:rPr>
            </w:pPr>
            <w:del w:id="5339" w:author="Björn Genfors" w:date="2014-03-28T14:34:00Z">
              <w:r w:rsidRPr="000B0F50" w:rsidDel="00DE71B1">
                <w:rPr>
                  <w:szCs w:val="20"/>
                </w:rPr>
                <w:delText>Befattningskoden i klartext. Om separat displayName inte finns i producerande system skall samma värde som i code anges.</w:delText>
              </w:r>
              <w:bookmarkStart w:id="5340" w:name="_Toc384034096"/>
              <w:bookmarkStart w:id="5341" w:name="_Toc384036018"/>
              <w:bookmarkEnd w:id="5340"/>
              <w:bookmarkEnd w:id="5341"/>
            </w:del>
          </w:p>
        </w:tc>
        <w:tc>
          <w:tcPr>
            <w:tcW w:w="1195" w:type="dxa"/>
            <w:tcBorders>
              <w:top w:val="single" w:sz="5" w:space="0" w:color="000000"/>
              <w:left w:val="single" w:sz="5" w:space="0" w:color="000000"/>
              <w:bottom w:val="single" w:sz="5" w:space="0" w:color="000000"/>
              <w:right w:val="single" w:sz="5" w:space="0" w:color="000000"/>
            </w:tcBorders>
            <w:tcPrChange w:id="53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5343" w:author="Björn Genfors" w:date="2014-03-28T14:34:00Z"/>
                <w:rFonts w:cs="Times New Roman"/>
                <w:spacing w:val="-1"/>
                <w:sz w:val="20"/>
                <w:szCs w:val="20"/>
                <w:lang w:val="sv-SE"/>
              </w:rPr>
            </w:pPr>
            <w:del w:id="5344" w:author="Björn Genfors" w:date="2014-03-28T14:34:00Z">
              <w:r w:rsidRPr="006B6063" w:rsidDel="00DE71B1">
                <w:rPr>
                  <w:spacing w:val="-1"/>
                  <w:sz w:val="20"/>
                  <w:szCs w:val="20"/>
                </w:rPr>
                <w:delText>0..1</w:delText>
              </w:r>
              <w:bookmarkStart w:id="5345" w:name="_Toc384034097"/>
              <w:bookmarkStart w:id="5346" w:name="_Toc384036019"/>
              <w:bookmarkEnd w:id="5345"/>
              <w:bookmarkEnd w:id="5346"/>
            </w:del>
          </w:p>
        </w:tc>
        <w:bookmarkStart w:id="5347" w:name="_Toc384034098"/>
        <w:bookmarkStart w:id="5348" w:name="_Toc384036020"/>
        <w:bookmarkEnd w:id="5347"/>
        <w:bookmarkEnd w:id="5348"/>
      </w:tr>
      <w:tr w:rsidR="00424B6F" w:rsidRPr="006B6063" w:rsidDel="00DE71B1" w14:paraId="67B535B3" w14:textId="610424E7" w:rsidTr="00DE71B1">
        <w:trPr>
          <w:trHeight w:hRule="exact" w:val="1409"/>
          <w:tblHeader/>
          <w:del w:id="5349" w:author="Björn Genfors" w:date="2014-03-28T14:34:00Z"/>
          <w:trPrChange w:id="535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5352" w:author="Björn Genfors" w:date="2014-03-28T14:34:00Z"/>
                <w:rFonts w:cs="Times New Roman"/>
                <w:spacing w:val="-1"/>
                <w:sz w:val="20"/>
                <w:szCs w:val="20"/>
                <w:lang w:val="sv-SE"/>
              </w:rPr>
            </w:pPr>
            <w:del w:id="5353" w:author="Björn Genfors" w:date="2014-03-28T14:34:00Z">
              <w:r w:rsidRPr="006B6063" w:rsidDel="00DE71B1">
                <w:rPr>
                  <w:sz w:val="20"/>
                  <w:szCs w:val="20"/>
                </w:rPr>
                <w:lastRenderedPageBreak/>
                <w:delText>../../../</w:delText>
              </w:r>
              <w:r w:rsidRPr="006B6063" w:rsidDel="00DE71B1">
                <w:rPr>
                  <w:spacing w:val="-1"/>
                  <w:sz w:val="20"/>
                  <w:szCs w:val="20"/>
                </w:rPr>
                <w:delText>../originalText</w:delText>
              </w:r>
              <w:bookmarkStart w:id="5354" w:name="_Toc384034099"/>
              <w:bookmarkStart w:id="5355" w:name="_Toc384036021"/>
              <w:bookmarkEnd w:id="5354"/>
              <w:bookmarkEnd w:id="5355"/>
            </w:del>
          </w:p>
          <w:p w14:paraId="1922C580" w14:textId="2D109E42" w:rsidR="00424B6F" w:rsidRPr="006B6063" w:rsidDel="00DE71B1" w:rsidRDefault="00424B6F" w:rsidP="00DE71B1">
            <w:pPr>
              <w:widowControl/>
              <w:spacing w:line="226" w:lineRule="exact"/>
              <w:ind w:left="102"/>
              <w:rPr>
                <w:del w:id="5356" w:author="Björn Genfors" w:date="2014-03-28T14:34:00Z"/>
                <w:rFonts w:cs="Times New Roman"/>
                <w:spacing w:val="-1"/>
                <w:sz w:val="20"/>
                <w:szCs w:val="20"/>
                <w:lang w:val="sv-SE"/>
              </w:rPr>
            </w:pPr>
            <w:bookmarkStart w:id="5357" w:name="_Toc384034100"/>
            <w:bookmarkStart w:id="5358" w:name="_Toc384036022"/>
            <w:bookmarkEnd w:id="5357"/>
            <w:bookmarkEnd w:id="5358"/>
          </w:p>
        </w:tc>
        <w:tc>
          <w:tcPr>
            <w:tcW w:w="1559" w:type="dxa"/>
            <w:tcBorders>
              <w:top w:val="single" w:sz="5" w:space="0" w:color="000000"/>
              <w:left w:val="single" w:sz="5" w:space="0" w:color="000000"/>
              <w:bottom w:val="single" w:sz="5" w:space="0" w:color="000000"/>
              <w:right w:val="single" w:sz="5" w:space="0" w:color="000000"/>
            </w:tcBorders>
            <w:tcPrChange w:id="53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5360" w:author="Björn Genfors" w:date="2014-03-28T14:34:00Z"/>
                <w:rFonts w:cs="Times New Roman"/>
                <w:spacing w:val="-1"/>
                <w:sz w:val="20"/>
                <w:szCs w:val="20"/>
                <w:lang w:val="sv-SE"/>
              </w:rPr>
            </w:pPr>
            <w:del w:id="5361" w:author="Björn Genfors" w:date="2014-03-28T14:34:00Z">
              <w:r w:rsidRPr="006B6063" w:rsidDel="00DE71B1">
                <w:rPr>
                  <w:spacing w:val="-1"/>
                  <w:sz w:val="20"/>
                  <w:szCs w:val="20"/>
                </w:rPr>
                <w:delText>string</w:delText>
              </w:r>
              <w:bookmarkStart w:id="5362" w:name="_Toc384034101"/>
              <w:bookmarkStart w:id="5363" w:name="_Toc384036023"/>
              <w:bookmarkEnd w:id="5362"/>
              <w:bookmarkEnd w:id="5363"/>
            </w:del>
          </w:p>
          <w:p w14:paraId="1723AD61" w14:textId="69594F2C" w:rsidR="00424B6F" w:rsidRPr="006B6063" w:rsidDel="00DE71B1" w:rsidRDefault="00424B6F" w:rsidP="00DE71B1">
            <w:pPr>
              <w:widowControl/>
              <w:spacing w:line="226" w:lineRule="exact"/>
              <w:ind w:left="102"/>
              <w:rPr>
                <w:del w:id="5364" w:author="Björn Genfors" w:date="2014-03-28T14:34:00Z"/>
                <w:rFonts w:cs="Times New Roman"/>
                <w:spacing w:val="-1"/>
                <w:sz w:val="20"/>
                <w:szCs w:val="20"/>
                <w:lang w:val="sv-SE"/>
              </w:rPr>
            </w:pPr>
            <w:bookmarkStart w:id="5365" w:name="_Toc384034102"/>
            <w:bookmarkStart w:id="5366" w:name="_Toc384036024"/>
            <w:bookmarkEnd w:id="5365"/>
            <w:bookmarkEnd w:id="5366"/>
          </w:p>
        </w:tc>
        <w:tc>
          <w:tcPr>
            <w:tcW w:w="3969" w:type="dxa"/>
            <w:tcBorders>
              <w:top w:val="single" w:sz="5" w:space="0" w:color="000000"/>
              <w:left w:val="single" w:sz="5" w:space="0" w:color="000000"/>
              <w:bottom w:val="single" w:sz="5" w:space="0" w:color="000000"/>
              <w:right w:val="single" w:sz="5" w:space="0" w:color="000000"/>
            </w:tcBorders>
            <w:tcPrChange w:id="53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5368" w:author="Björn Genfors" w:date="2014-03-28T14:34:00Z"/>
                <w:rFonts w:cs="Times New Roman"/>
                <w:spacing w:val="-1"/>
                <w:sz w:val="20"/>
                <w:szCs w:val="20"/>
                <w:lang w:val="sv-SE"/>
              </w:rPr>
            </w:pPr>
            <w:del w:id="5369"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5370" w:name="_Toc384034103"/>
              <w:bookmarkStart w:id="5371" w:name="_Toc384036025"/>
              <w:bookmarkEnd w:id="5370"/>
              <w:bookmarkEnd w:id="5371"/>
            </w:del>
          </w:p>
        </w:tc>
        <w:tc>
          <w:tcPr>
            <w:tcW w:w="1195" w:type="dxa"/>
            <w:tcBorders>
              <w:top w:val="single" w:sz="5" w:space="0" w:color="000000"/>
              <w:left w:val="single" w:sz="5" w:space="0" w:color="000000"/>
              <w:bottom w:val="single" w:sz="5" w:space="0" w:color="000000"/>
              <w:right w:val="single" w:sz="5" w:space="0" w:color="000000"/>
            </w:tcBorders>
            <w:tcPrChange w:id="53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5373" w:author="Björn Genfors" w:date="2014-03-28T14:34:00Z"/>
                <w:rFonts w:cs="Times New Roman"/>
                <w:spacing w:val="-1"/>
                <w:sz w:val="20"/>
                <w:szCs w:val="20"/>
                <w:lang w:val="sv-SE"/>
              </w:rPr>
            </w:pPr>
            <w:del w:id="5374" w:author="Björn Genfors" w:date="2014-03-28T14:34:00Z">
              <w:r w:rsidRPr="006B6063" w:rsidDel="00DE71B1">
                <w:rPr>
                  <w:spacing w:val="-1"/>
                  <w:sz w:val="20"/>
                  <w:szCs w:val="20"/>
                </w:rPr>
                <w:delText>0..1</w:delText>
              </w:r>
              <w:bookmarkStart w:id="5375" w:name="_Toc384034104"/>
              <w:bookmarkStart w:id="5376" w:name="_Toc384036026"/>
              <w:bookmarkEnd w:id="5375"/>
              <w:bookmarkEnd w:id="5376"/>
            </w:del>
          </w:p>
        </w:tc>
        <w:bookmarkStart w:id="5377" w:name="_Toc384034105"/>
        <w:bookmarkStart w:id="5378" w:name="_Toc384036027"/>
        <w:bookmarkEnd w:id="5377"/>
        <w:bookmarkEnd w:id="5378"/>
      </w:tr>
      <w:tr w:rsidR="00424B6F" w:rsidRPr="006B6063" w:rsidDel="00DE71B1" w14:paraId="31C62531" w14:textId="6DE65891" w:rsidTr="00DE71B1">
        <w:trPr>
          <w:trHeight w:hRule="exact" w:val="584"/>
          <w:tblHeader/>
          <w:del w:id="5379" w:author="Björn Genfors" w:date="2014-03-28T14:34:00Z"/>
          <w:trPrChange w:id="5380"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5382" w:author="Björn Genfors" w:date="2014-03-28T14:34:00Z"/>
                <w:rFonts w:cs="Times New Roman"/>
                <w:sz w:val="20"/>
                <w:szCs w:val="20"/>
                <w:lang w:val="sv-SE"/>
              </w:rPr>
            </w:pPr>
            <w:del w:id="5383" w:author="Björn Genfors" w:date="2014-03-28T14:34:00Z">
              <w:r w:rsidRPr="006B6063" w:rsidDel="00DE71B1">
                <w:rPr>
                  <w:sz w:val="20"/>
                  <w:szCs w:val="20"/>
                </w:rPr>
                <w:delText>../../../healthcareProfessionalOrgUnit</w:delText>
              </w:r>
              <w:bookmarkStart w:id="5384" w:name="_Toc384034106"/>
              <w:bookmarkStart w:id="5385" w:name="_Toc384036028"/>
              <w:bookmarkEnd w:id="5384"/>
              <w:bookmarkEnd w:id="5385"/>
            </w:del>
          </w:p>
        </w:tc>
        <w:tc>
          <w:tcPr>
            <w:tcW w:w="1559" w:type="dxa"/>
            <w:tcBorders>
              <w:top w:val="single" w:sz="5" w:space="0" w:color="000000"/>
              <w:left w:val="single" w:sz="5" w:space="0" w:color="000000"/>
              <w:bottom w:val="single" w:sz="5" w:space="0" w:color="000000"/>
              <w:right w:val="single" w:sz="5" w:space="0" w:color="000000"/>
            </w:tcBorders>
            <w:tcPrChange w:id="53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5387" w:author="Björn Genfors" w:date="2014-03-28T14:34:00Z"/>
                <w:rFonts w:cs="Times New Roman"/>
                <w:sz w:val="20"/>
                <w:szCs w:val="20"/>
                <w:lang w:val="sv-SE"/>
              </w:rPr>
            </w:pPr>
            <w:del w:id="5388" w:author="Björn Genfors" w:date="2014-03-28T14:34:00Z">
              <w:r w:rsidRPr="006B6063" w:rsidDel="00DE71B1">
                <w:rPr>
                  <w:sz w:val="20"/>
                  <w:szCs w:val="20"/>
                </w:rPr>
                <w:delText>OrgUnitType</w:delText>
              </w:r>
              <w:bookmarkStart w:id="5389" w:name="_Toc384034107"/>
              <w:bookmarkStart w:id="5390" w:name="_Toc384036029"/>
              <w:bookmarkEnd w:id="5389"/>
              <w:bookmarkEnd w:id="5390"/>
            </w:del>
          </w:p>
        </w:tc>
        <w:tc>
          <w:tcPr>
            <w:tcW w:w="3969" w:type="dxa"/>
            <w:tcBorders>
              <w:top w:val="single" w:sz="5" w:space="0" w:color="000000"/>
              <w:left w:val="single" w:sz="5" w:space="0" w:color="000000"/>
              <w:bottom w:val="single" w:sz="5" w:space="0" w:color="000000"/>
              <w:right w:val="single" w:sz="5" w:space="0" w:color="000000"/>
            </w:tcBorders>
            <w:tcPrChange w:id="53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5392" w:author="Björn Genfors" w:date="2014-03-28T14:34:00Z"/>
                <w:rFonts w:cs="Times New Roman"/>
                <w:sz w:val="20"/>
                <w:szCs w:val="20"/>
                <w:lang w:val="sv-SE"/>
              </w:rPr>
            </w:pPr>
            <w:del w:id="5393" w:author="Björn Genfors" w:date="2014-03-28T14:34:00Z">
              <w:r w:rsidRPr="000B0F50" w:rsidDel="00DE71B1">
                <w:rPr>
                  <w:szCs w:val="20"/>
                </w:rPr>
                <w:delText>Den organisation som författaren är uppdragstagare på</w:delText>
              </w:r>
              <w:bookmarkStart w:id="5394" w:name="_Toc384034108"/>
              <w:bookmarkStart w:id="5395" w:name="_Toc384036030"/>
              <w:bookmarkEnd w:id="5394"/>
              <w:bookmarkEnd w:id="5395"/>
            </w:del>
          </w:p>
        </w:tc>
        <w:tc>
          <w:tcPr>
            <w:tcW w:w="1195" w:type="dxa"/>
            <w:tcBorders>
              <w:top w:val="single" w:sz="5" w:space="0" w:color="000000"/>
              <w:left w:val="single" w:sz="5" w:space="0" w:color="000000"/>
              <w:bottom w:val="single" w:sz="5" w:space="0" w:color="000000"/>
              <w:right w:val="single" w:sz="5" w:space="0" w:color="000000"/>
            </w:tcBorders>
            <w:tcPrChange w:id="53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5397" w:author="Björn Genfors" w:date="2014-03-28T14:34:00Z"/>
                <w:rFonts w:cs="Times New Roman"/>
                <w:sz w:val="20"/>
                <w:szCs w:val="20"/>
                <w:lang w:val="sv-SE"/>
              </w:rPr>
            </w:pPr>
            <w:del w:id="5398" w:author="Björn Genfors" w:date="2014-03-28T14:34:00Z">
              <w:r w:rsidRPr="006B6063" w:rsidDel="00DE71B1">
                <w:rPr>
                  <w:sz w:val="20"/>
                  <w:szCs w:val="20"/>
                </w:rPr>
                <w:delText>1..1</w:delText>
              </w:r>
              <w:bookmarkStart w:id="5399" w:name="_Toc384034109"/>
              <w:bookmarkStart w:id="5400" w:name="_Toc384036031"/>
              <w:bookmarkEnd w:id="5399"/>
              <w:bookmarkEnd w:id="5400"/>
            </w:del>
          </w:p>
        </w:tc>
        <w:bookmarkStart w:id="5401" w:name="_Toc384034110"/>
        <w:bookmarkStart w:id="5402" w:name="_Toc384036032"/>
        <w:bookmarkEnd w:id="5401"/>
        <w:bookmarkEnd w:id="5402"/>
      </w:tr>
      <w:tr w:rsidR="00424B6F" w:rsidRPr="006B6063" w:rsidDel="00DE71B1" w14:paraId="0872F8EE" w14:textId="7181EC4D" w:rsidTr="00DE71B1">
        <w:trPr>
          <w:trHeight w:hRule="exact" w:val="526"/>
          <w:tblHeader/>
          <w:del w:id="5403" w:author="Björn Genfors" w:date="2014-03-28T14:34:00Z"/>
          <w:trPrChange w:id="540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5406" w:author="Björn Genfors" w:date="2014-03-28T14:34:00Z"/>
                <w:rFonts w:cs="Times New Roman"/>
                <w:sz w:val="20"/>
                <w:szCs w:val="20"/>
                <w:lang w:val="sv-SE"/>
              </w:rPr>
            </w:pPr>
            <w:del w:id="5407" w:author="Björn Genfors" w:date="2014-03-28T14:34:00Z">
              <w:r w:rsidRPr="006B6063" w:rsidDel="00DE71B1">
                <w:rPr>
                  <w:sz w:val="20"/>
                  <w:szCs w:val="20"/>
                </w:rPr>
                <w:delText>../../../../orgUnitHSAId</w:delText>
              </w:r>
              <w:bookmarkStart w:id="5408" w:name="_Toc384034111"/>
              <w:bookmarkStart w:id="5409" w:name="_Toc384036033"/>
              <w:bookmarkEnd w:id="5408"/>
              <w:bookmarkEnd w:id="5409"/>
            </w:del>
          </w:p>
        </w:tc>
        <w:tc>
          <w:tcPr>
            <w:tcW w:w="1559" w:type="dxa"/>
            <w:tcBorders>
              <w:top w:val="single" w:sz="5" w:space="0" w:color="000000"/>
              <w:left w:val="single" w:sz="5" w:space="0" w:color="000000"/>
              <w:bottom w:val="single" w:sz="5" w:space="0" w:color="000000"/>
              <w:right w:val="single" w:sz="5" w:space="0" w:color="000000"/>
            </w:tcBorders>
            <w:tcPrChange w:id="54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5411" w:author="Björn Genfors" w:date="2014-03-28T14:34:00Z"/>
                <w:rFonts w:cs="Times New Roman"/>
                <w:sz w:val="20"/>
                <w:szCs w:val="20"/>
                <w:lang w:val="sv-SE"/>
              </w:rPr>
            </w:pPr>
            <w:del w:id="5412" w:author="Björn Genfors" w:date="2014-03-28T14:34:00Z">
              <w:r w:rsidRPr="006B6063" w:rsidDel="00DE71B1">
                <w:rPr>
                  <w:sz w:val="20"/>
                  <w:szCs w:val="20"/>
                </w:rPr>
                <w:delText>HSAIdType</w:delText>
              </w:r>
              <w:bookmarkStart w:id="5413" w:name="_Toc384034112"/>
              <w:bookmarkStart w:id="5414" w:name="_Toc384036034"/>
              <w:bookmarkEnd w:id="5413"/>
              <w:bookmarkEnd w:id="5414"/>
            </w:del>
          </w:p>
        </w:tc>
        <w:tc>
          <w:tcPr>
            <w:tcW w:w="3969" w:type="dxa"/>
            <w:tcBorders>
              <w:top w:val="single" w:sz="5" w:space="0" w:color="000000"/>
              <w:left w:val="single" w:sz="5" w:space="0" w:color="000000"/>
              <w:bottom w:val="single" w:sz="5" w:space="0" w:color="000000"/>
              <w:right w:val="single" w:sz="5" w:space="0" w:color="000000"/>
            </w:tcBorders>
            <w:tcPrChange w:id="54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5416" w:author="Björn Genfors" w:date="2014-03-28T14:34:00Z"/>
                <w:rFonts w:cs="Times New Roman"/>
                <w:sz w:val="20"/>
                <w:szCs w:val="20"/>
                <w:lang w:val="sv-SE"/>
              </w:rPr>
            </w:pPr>
            <w:del w:id="5417" w:author="Björn Genfors" w:date="2014-03-28T14:34:00Z">
              <w:r w:rsidRPr="006B6063" w:rsidDel="00DE71B1">
                <w:rPr>
                  <w:sz w:val="20"/>
                  <w:szCs w:val="20"/>
                </w:rPr>
                <w:delText>HSA-id för organisationsenhet.</w:delText>
              </w:r>
              <w:bookmarkStart w:id="5418" w:name="_Toc384034113"/>
              <w:bookmarkStart w:id="5419" w:name="_Toc384036035"/>
              <w:bookmarkEnd w:id="5418"/>
              <w:bookmarkEnd w:id="5419"/>
            </w:del>
          </w:p>
        </w:tc>
        <w:tc>
          <w:tcPr>
            <w:tcW w:w="1195" w:type="dxa"/>
            <w:tcBorders>
              <w:top w:val="single" w:sz="5" w:space="0" w:color="000000"/>
              <w:left w:val="single" w:sz="5" w:space="0" w:color="000000"/>
              <w:bottom w:val="single" w:sz="5" w:space="0" w:color="000000"/>
              <w:right w:val="single" w:sz="5" w:space="0" w:color="000000"/>
            </w:tcBorders>
            <w:tcPrChange w:id="54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5421" w:author="Björn Genfors" w:date="2014-03-28T14:34:00Z"/>
                <w:rFonts w:cs="Times New Roman"/>
                <w:sz w:val="20"/>
                <w:szCs w:val="20"/>
                <w:lang w:val="sv-SE"/>
              </w:rPr>
            </w:pPr>
            <w:del w:id="5422" w:author="Björn Genfors" w:date="2014-03-28T14:34:00Z">
              <w:r w:rsidRPr="006B6063" w:rsidDel="00DE71B1">
                <w:rPr>
                  <w:sz w:val="20"/>
                  <w:szCs w:val="20"/>
                </w:rPr>
                <w:delText>1..1</w:delText>
              </w:r>
              <w:bookmarkStart w:id="5423" w:name="_Toc384034114"/>
              <w:bookmarkStart w:id="5424" w:name="_Toc384036036"/>
              <w:bookmarkEnd w:id="5423"/>
              <w:bookmarkEnd w:id="5424"/>
            </w:del>
          </w:p>
        </w:tc>
        <w:bookmarkStart w:id="5425" w:name="_Toc384034115"/>
        <w:bookmarkStart w:id="5426" w:name="_Toc384036037"/>
        <w:bookmarkEnd w:id="5425"/>
        <w:bookmarkEnd w:id="5426"/>
      </w:tr>
      <w:tr w:rsidR="00424B6F" w:rsidRPr="006B6063" w:rsidDel="00DE71B1" w14:paraId="6F21EF4B" w14:textId="4CC35D83" w:rsidTr="00DE71B1">
        <w:trPr>
          <w:trHeight w:hRule="exact" w:val="526"/>
          <w:tblHeader/>
          <w:del w:id="5427" w:author="Björn Genfors" w:date="2014-03-28T14:34:00Z"/>
          <w:trPrChange w:id="542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5430" w:author="Björn Genfors" w:date="2014-03-28T14:34:00Z"/>
                <w:rFonts w:cs="Times New Roman"/>
                <w:sz w:val="20"/>
                <w:szCs w:val="20"/>
                <w:lang w:val="sv-SE"/>
              </w:rPr>
            </w:pPr>
            <w:del w:id="5431" w:author="Björn Genfors" w:date="2014-03-28T14:34:00Z">
              <w:r w:rsidRPr="006B6063" w:rsidDel="00DE71B1">
                <w:rPr>
                  <w:sz w:val="20"/>
                  <w:szCs w:val="20"/>
                </w:rPr>
                <w:delText>../../../../orgUnitname</w:delText>
              </w:r>
              <w:bookmarkStart w:id="5432" w:name="_Toc384034116"/>
              <w:bookmarkStart w:id="5433" w:name="_Toc384036038"/>
              <w:bookmarkEnd w:id="5432"/>
              <w:bookmarkEnd w:id="5433"/>
            </w:del>
          </w:p>
        </w:tc>
        <w:tc>
          <w:tcPr>
            <w:tcW w:w="1559" w:type="dxa"/>
            <w:tcBorders>
              <w:top w:val="single" w:sz="5" w:space="0" w:color="000000"/>
              <w:left w:val="single" w:sz="5" w:space="0" w:color="000000"/>
              <w:bottom w:val="single" w:sz="5" w:space="0" w:color="000000"/>
              <w:right w:val="single" w:sz="5" w:space="0" w:color="000000"/>
            </w:tcBorders>
            <w:tcPrChange w:id="54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5435" w:author="Björn Genfors" w:date="2014-03-28T14:34:00Z"/>
                <w:rFonts w:cs="Times New Roman"/>
                <w:sz w:val="20"/>
                <w:szCs w:val="20"/>
                <w:lang w:val="sv-SE"/>
              </w:rPr>
            </w:pPr>
            <w:del w:id="5436" w:author="Björn Genfors" w:date="2014-03-28T14:34:00Z">
              <w:r w:rsidRPr="006B6063" w:rsidDel="00DE71B1">
                <w:rPr>
                  <w:sz w:val="20"/>
                  <w:szCs w:val="20"/>
                </w:rPr>
                <w:delText>string</w:delText>
              </w:r>
              <w:bookmarkStart w:id="5437" w:name="_Toc384034117"/>
              <w:bookmarkStart w:id="5438" w:name="_Toc384036039"/>
              <w:bookmarkEnd w:id="5437"/>
              <w:bookmarkEnd w:id="5438"/>
            </w:del>
          </w:p>
        </w:tc>
        <w:tc>
          <w:tcPr>
            <w:tcW w:w="3969" w:type="dxa"/>
            <w:tcBorders>
              <w:top w:val="single" w:sz="5" w:space="0" w:color="000000"/>
              <w:left w:val="single" w:sz="5" w:space="0" w:color="000000"/>
              <w:bottom w:val="single" w:sz="5" w:space="0" w:color="000000"/>
              <w:right w:val="single" w:sz="5" w:space="0" w:color="000000"/>
            </w:tcBorders>
            <w:tcPrChange w:id="54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5440" w:author="Björn Genfors" w:date="2014-03-28T14:34:00Z"/>
                <w:rFonts w:cs="Times New Roman"/>
                <w:sz w:val="20"/>
                <w:szCs w:val="20"/>
                <w:lang w:val="sv-SE"/>
              </w:rPr>
            </w:pPr>
            <w:del w:id="5441" w:author="Björn Genfors" w:date="2014-03-28T14:34:00Z">
              <w:r w:rsidRPr="000B0F50" w:rsidDel="00DE71B1">
                <w:rPr>
                  <w:szCs w:val="20"/>
                </w:rPr>
                <w:delText>Namnet på den organisation som författaren är uppdragstagare på</w:delText>
              </w:r>
              <w:bookmarkStart w:id="5442" w:name="_Toc384034118"/>
              <w:bookmarkStart w:id="5443" w:name="_Toc384036040"/>
              <w:bookmarkEnd w:id="5442"/>
              <w:bookmarkEnd w:id="5443"/>
            </w:del>
          </w:p>
        </w:tc>
        <w:tc>
          <w:tcPr>
            <w:tcW w:w="1195" w:type="dxa"/>
            <w:tcBorders>
              <w:top w:val="single" w:sz="5" w:space="0" w:color="000000"/>
              <w:left w:val="single" w:sz="5" w:space="0" w:color="000000"/>
              <w:bottom w:val="single" w:sz="5" w:space="0" w:color="000000"/>
              <w:right w:val="single" w:sz="5" w:space="0" w:color="000000"/>
            </w:tcBorders>
            <w:tcPrChange w:id="54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5445" w:author="Björn Genfors" w:date="2014-03-28T14:34:00Z"/>
                <w:rFonts w:cs="Times New Roman"/>
                <w:sz w:val="20"/>
                <w:szCs w:val="20"/>
                <w:lang w:val="sv-SE"/>
              </w:rPr>
            </w:pPr>
            <w:del w:id="5446" w:author="Björn Genfors" w:date="2014-03-28T14:34:00Z">
              <w:r w:rsidRPr="006B6063" w:rsidDel="00DE71B1">
                <w:rPr>
                  <w:sz w:val="20"/>
                  <w:szCs w:val="20"/>
                </w:rPr>
                <w:delText>1..1</w:delText>
              </w:r>
              <w:bookmarkStart w:id="5447" w:name="_Toc384034119"/>
              <w:bookmarkStart w:id="5448" w:name="_Toc384036041"/>
              <w:bookmarkEnd w:id="5447"/>
              <w:bookmarkEnd w:id="5448"/>
            </w:del>
          </w:p>
        </w:tc>
        <w:bookmarkStart w:id="5449" w:name="_Toc384034120"/>
        <w:bookmarkStart w:id="5450" w:name="_Toc384036042"/>
        <w:bookmarkEnd w:id="5449"/>
        <w:bookmarkEnd w:id="5450"/>
      </w:tr>
      <w:tr w:rsidR="00424B6F" w:rsidRPr="006B6063" w:rsidDel="00DE71B1" w14:paraId="152EDDD5" w14:textId="0522B69F" w:rsidTr="00DE71B1">
        <w:trPr>
          <w:trHeight w:hRule="exact" w:val="526"/>
          <w:tblHeader/>
          <w:del w:id="5451" w:author="Björn Genfors" w:date="2014-03-28T14:34:00Z"/>
          <w:trPrChange w:id="545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5454" w:author="Björn Genfors" w:date="2014-03-28T14:34:00Z"/>
                <w:rFonts w:cs="Times New Roman"/>
                <w:sz w:val="20"/>
                <w:szCs w:val="20"/>
                <w:lang w:val="sv-SE"/>
              </w:rPr>
            </w:pPr>
            <w:del w:id="5455" w:author="Björn Genfors" w:date="2014-03-28T14:34:00Z">
              <w:r w:rsidRPr="006B6063" w:rsidDel="00DE71B1">
                <w:rPr>
                  <w:sz w:val="20"/>
                  <w:szCs w:val="20"/>
                </w:rPr>
                <w:delText>../../../../orgUnitTelecom</w:delText>
              </w:r>
              <w:bookmarkStart w:id="5456" w:name="_Toc384034121"/>
              <w:bookmarkStart w:id="5457" w:name="_Toc384036043"/>
              <w:bookmarkEnd w:id="5456"/>
              <w:bookmarkEnd w:id="5457"/>
            </w:del>
          </w:p>
        </w:tc>
        <w:tc>
          <w:tcPr>
            <w:tcW w:w="1559" w:type="dxa"/>
            <w:tcBorders>
              <w:top w:val="single" w:sz="5" w:space="0" w:color="000000"/>
              <w:left w:val="single" w:sz="5" w:space="0" w:color="000000"/>
              <w:bottom w:val="single" w:sz="5" w:space="0" w:color="000000"/>
              <w:right w:val="single" w:sz="5" w:space="0" w:color="000000"/>
            </w:tcBorders>
            <w:tcPrChange w:id="54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5459" w:author="Björn Genfors" w:date="2014-03-28T14:34:00Z"/>
                <w:rFonts w:cs="Times New Roman"/>
                <w:sz w:val="20"/>
                <w:szCs w:val="20"/>
                <w:lang w:val="sv-SE"/>
              </w:rPr>
            </w:pPr>
            <w:del w:id="5460" w:author="Björn Genfors" w:date="2014-03-28T14:34:00Z">
              <w:r w:rsidRPr="006B6063" w:rsidDel="00DE71B1">
                <w:rPr>
                  <w:sz w:val="20"/>
                  <w:szCs w:val="20"/>
                </w:rPr>
                <w:delText>string</w:delText>
              </w:r>
              <w:bookmarkStart w:id="5461" w:name="_Toc384034122"/>
              <w:bookmarkStart w:id="5462" w:name="_Toc384036044"/>
              <w:bookmarkEnd w:id="5461"/>
              <w:bookmarkEnd w:id="5462"/>
            </w:del>
          </w:p>
        </w:tc>
        <w:tc>
          <w:tcPr>
            <w:tcW w:w="3969" w:type="dxa"/>
            <w:tcBorders>
              <w:top w:val="single" w:sz="5" w:space="0" w:color="000000"/>
              <w:left w:val="single" w:sz="5" w:space="0" w:color="000000"/>
              <w:bottom w:val="single" w:sz="5" w:space="0" w:color="000000"/>
              <w:right w:val="single" w:sz="5" w:space="0" w:color="000000"/>
            </w:tcBorders>
            <w:tcPrChange w:id="54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5464" w:author="Björn Genfors" w:date="2014-03-28T14:34:00Z"/>
                <w:rFonts w:cs="Times New Roman"/>
                <w:sz w:val="20"/>
                <w:szCs w:val="20"/>
                <w:lang w:val="sv-SE"/>
              </w:rPr>
            </w:pPr>
            <w:del w:id="5465" w:author="Björn Genfors" w:date="2014-03-28T14:34:00Z">
              <w:r w:rsidRPr="006B6063" w:rsidDel="00DE71B1">
                <w:rPr>
                  <w:sz w:val="20"/>
                  <w:szCs w:val="20"/>
                </w:rPr>
                <w:delText>Telefon till organisationsenhet</w:delText>
              </w:r>
              <w:bookmarkStart w:id="5466" w:name="_Toc384034123"/>
              <w:bookmarkStart w:id="5467" w:name="_Toc384036045"/>
              <w:bookmarkEnd w:id="5466"/>
              <w:bookmarkEnd w:id="5467"/>
            </w:del>
          </w:p>
        </w:tc>
        <w:tc>
          <w:tcPr>
            <w:tcW w:w="1195" w:type="dxa"/>
            <w:tcBorders>
              <w:top w:val="single" w:sz="5" w:space="0" w:color="000000"/>
              <w:left w:val="single" w:sz="5" w:space="0" w:color="000000"/>
              <w:bottom w:val="single" w:sz="5" w:space="0" w:color="000000"/>
              <w:right w:val="single" w:sz="5" w:space="0" w:color="000000"/>
            </w:tcBorders>
            <w:tcPrChange w:id="54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5469" w:author="Björn Genfors" w:date="2014-03-28T14:34:00Z"/>
                <w:rFonts w:cs="Times New Roman"/>
                <w:sz w:val="20"/>
                <w:szCs w:val="20"/>
                <w:lang w:val="sv-SE"/>
              </w:rPr>
            </w:pPr>
            <w:del w:id="5470" w:author="Björn Genfors" w:date="2014-03-28T14:34:00Z">
              <w:r w:rsidRPr="006B6063" w:rsidDel="00DE71B1">
                <w:rPr>
                  <w:sz w:val="20"/>
                  <w:szCs w:val="20"/>
                </w:rPr>
                <w:delText>0..1</w:delText>
              </w:r>
              <w:bookmarkStart w:id="5471" w:name="_Toc384034124"/>
              <w:bookmarkStart w:id="5472" w:name="_Toc384036046"/>
              <w:bookmarkEnd w:id="5471"/>
              <w:bookmarkEnd w:id="5472"/>
            </w:del>
          </w:p>
        </w:tc>
        <w:bookmarkStart w:id="5473" w:name="_Toc384034125"/>
        <w:bookmarkStart w:id="5474" w:name="_Toc384036047"/>
        <w:bookmarkEnd w:id="5473"/>
        <w:bookmarkEnd w:id="5474"/>
      </w:tr>
      <w:tr w:rsidR="00424B6F" w:rsidRPr="006B6063" w:rsidDel="00DE71B1" w14:paraId="50C9EA17" w14:textId="69814B74" w:rsidTr="00DE71B1">
        <w:trPr>
          <w:trHeight w:hRule="exact" w:val="526"/>
          <w:tblHeader/>
          <w:del w:id="5475" w:author="Björn Genfors" w:date="2014-03-28T14:34:00Z"/>
          <w:trPrChange w:id="547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5478" w:author="Björn Genfors" w:date="2014-03-28T14:34:00Z"/>
                <w:rFonts w:cs="Times New Roman"/>
                <w:sz w:val="20"/>
                <w:szCs w:val="20"/>
                <w:lang w:val="sv-SE"/>
              </w:rPr>
            </w:pPr>
            <w:del w:id="5479" w:author="Björn Genfors" w:date="2014-03-28T14:34:00Z">
              <w:r w:rsidRPr="006B6063" w:rsidDel="00DE71B1">
                <w:rPr>
                  <w:sz w:val="20"/>
                  <w:szCs w:val="20"/>
                </w:rPr>
                <w:delText>../../../../orgUnitEmail</w:delText>
              </w:r>
              <w:bookmarkStart w:id="5480" w:name="_Toc384034126"/>
              <w:bookmarkStart w:id="5481" w:name="_Toc384036048"/>
              <w:bookmarkEnd w:id="5480"/>
              <w:bookmarkEnd w:id="5481"/>
            </w:del>
          </w:p>
        </w:tc>
        <w:tc>
          <w:tcPr>
            <w:tcW w:w="1559" w:type="dxa"/>
            <w:tcBorders>
              <w:top w:val="single" w:sz="5" w:space="0" w:color="000000"/>
              <w:left w:val="single" w:sz="5" w:space="0" w:color="000000"/>
              <w:bottom w:val="single" w:sz="5" w:space="0" w:color="000000"/>
              <w:right w:val="single" w:sz="5" w:space="0" w:color="000000"/>
            </w:tcBorders>
            <w:tcPrChange w:id="54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5483" w:author="Björn Genfors" w:date="2014-03-28T14:34:00Z"/>
                <w:rFonts w:cs="Times New Roman"/>
                <w:sz w:val="20"/>
                <w:szCs w:val="20"/>
                <w:lang w:val="sv-SE"/>
              </w:rPr>
            </w:pPr>
            <w:del w:id="5484" w:author="Björn Genfors" w:date="2014-03-28T14:34:00Z">
              <w:r w:rsidRPr="006B6063" w:rsidDel="00DE71B1">
                <w:rPr>
                  <w:sz w:val="20"/>
                  <w:szCs w:val="20"/>
                </w:rPr>
                <w:delText>string</w:delText>
              </w:r>
              <w:bookmarkStart w:id="5485" w:name="_Toc384034127"/>
              <w:bookmarkStart w:id="5486" w:name="_Toc384036049"/>
              <w:bookmarkEnd w:id="5485"/>
              <w:bookmarkEnd w:id="5486"/>
            </w:del>
          </w:p>
        </w:tc>
        <w:tc>
          <w:tcPr>
            <w:tcW w:w="3969" w:type="dxa"/>
            <w:tcBorders>
              <w:top w:val="single" w:sz="5" w:space="0" w:color="000000"/>
              <w:left w:val="single" w:sz="5" w:space="0" w:color="000000"/>
              <w:bottom w:val="single" w:sz="5" w:space="0" w:color="000000"/>
              <w:right w:val="single" w:sz="5" w:space="0" w:color="000000"/>
            </w:tcBorders>
            <w:tcPrChange w:id="54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5488" w:author="Björn Genfors" w:date="2014-03-28T14:34:00Z"/>
                <w:rFonts w:cs="Times New Roman"/>
                <w:sz w:val="20"/>
                <w:szCs w:val="20"/>
                <w:lang w:val="sv-SE"/>
              </w:rPr>
            </w:pPr>
            <w:del w:id="5489" w:author="Björn Genfors" w:date="2014-03-28T14:34:00Z">
              <w:r w:rsidRPr="006B6063" w:rsidDel="00DE71B1">
                <w:rPr>
                  <w:sz w:val="20"/>
                  <w:szCs w:val="20"/>
                </w:rPr>
                <w:delText>Epost till enhet</w:delText>
              </w:r>
              <w:bookmarkStart w:id="5490" w:name="_Toc384034128"/>
              <w:bookmarkStart w:id="5491" w:name="_Toc384036050"/>
              <w:bookmarkEnd w:id="5490"/>
              <w:bookmarkEnd w:id="5491"/>
            </w:del>
          </w:p>
        </w:tc>
        <w:tc>
          <w:tcPr>
            <w:tcW w:w="1195" w:type="dxa"/>
            <w:tcBorders>
              <w:top w:val="single" w:sz="5" w:space="0" w:color="000000"/>
              <w:left w:val="single" w:sz="5" w:space="0" w:color="000000"/>
              <w:bottom w:val="single" w:sz="5" w:space="0" w:color="000000"/>
              <w:right w:val="single" w:sz="5" w:space="0" w:color="000000"/>
            </w:tcBorders>
            <w:tcPrChange w:id="549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5493" w:author="Björn Genfors" w:date="2014-03-28T14:34:00Z"/>
                <w:rFonts w:cs="Times New Roman"/>
                <w:sz w:val="20"/>
                <w:szCs w:val="20"/>
                <w:lang w:val="sv-SE"/>
              </w:rPr>
            </w:pPr>
            <w:del w:id="5494" w:author="Björn Genfors" w:date="2014-03-28T14:34:00Z">
              <w:r w:rsidRPr="006B6063" w:rsidDel="00DE71B1">
                <w:rPr>
                  <w:sz w:val="20"/>
                  <w:szCs w:val="20"/>
                </w:rPr>
                <w:delText>0..1</w:delText>
              </w:r>
              <w:bookmarkStart w:id="5495" w:name="_Toc384034129"/>
              <w:bookmarkStart w:id="5496" w:name="_Toc384036051"/>
              <w:bookmarkEnd w:id="5495"/>
              <w:bookmarkEnd w:id="5496"/>
            </w:del>
          </w:p>
        </w:tc>
        <w:bookmarkStart w:id="5497" w:name="_Toc384034130"/>
        <w:bookmarkStart w:id="5498" w:name="_Toc384036052"/>
        <w:bookmarkEnd w:id="5497"/>
        <w:bookmarkEnd w:id="5498"/>
      </w:tr>
      <w:tr w:rsidR="00424B6F" w:rsidRPr="006B6063" w:rsidDel="00DE71B1" w14:paraId="76B9F659" w14:textId="7C10E287" w:rsidTr="00DE71B1">
        <w:trPr>
          <w:trHeight w:hRule="exact" w:val="1443"/>
          <w:tblHeader/>
          <w:del w:id="5499" w:author="Björn Genfors" w:date="2014-03-28T14:34:00Z"/>
          <w:trPrChange w:id="5500"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5502" w:author="Björn Genfors" w:date="2014-03-28T14:34:00Z"/>
                <w:rFonts w:cs="Times New Roman"/>
                <w:sz w:val="20"/>
                <w:szCs w:val="20"/>
                <w:lang w:val="sv-SE"/>
              </w:rPr>
            </w:pPr>
            <w:del w:id="5503" w:author="Björn Genfors" w:date="2014-03-28T14:34:00Z">
              <w:r w:rsidRPr="006B6063" w:rsidDel="00DE71B1">
                <w:rPr>
                  <w:sz w:val="20"/>
                  <w:szCs w:val="20"/>
                </w:rPr>
                <w:delText>../../../../orgUnitAddress</w:delText>
              </w:r>
              <w:bookmarkStart w:id="5504" w:name="_Toc384034131"/>
              <w:bookmarkStart w:id="5505" w:name="_Toc384036053"/>
              <w:bookmarkEnd w:id="5504"/>
              <w:bookmarkEnd w:id="5505"/>
            </w:del>
          </w:p>
        </w:tc>
        <w:tc>
          <w:tcPr>
            <w:tcW w:w="1559" w:type="dxa"/>
            <w:tcBorders>
              <w:top w:val="single" w:sz="5" w:space="0" w:color="000000"/>
              <w:left w:val="single" w:sz="5" w:space="0" w:color="000000"/>
              <w:bottom w:val="single" w:sz="5" w:space="0" w:color="000000"/>
              <w:right w:val="single" w:sz="5" w:space="0" w:color="000000"/>
            </w:tcBorders>
            <w:tcPrChange w:id="55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5507" w:author="Björn Genfors" w:date="2014-03-28T14:34:00Z"/>
                <w:rFonts w:cs="Times New Roman"/>
                <w:sz w:val="20"/>
                <w:szCs w:val="20"/>
                <w:lang w:val="sv-SE"/>
              </w:rPr>
            </w:pPr>
            <w:del w:id="5508" w:author="Björn Genfors" w:date="2014-03-28T14:34:00Z">
              <w:r w:rsidRPr="006B6063" w:rsidDel="00DE71B1">
                <w:rPr>
                  <w:sz w:val="20"/>
                  <w:szCs w:val="20"/>
                </w:rPr>
                <w:delText>string</w:delText>
              </w:r>
              <w:bookmarkStart w:id="5509" w:name="_Toc384034132"/>
              <w:bookmarkStart w:id="5510" w:name="_Toc384036054"/>
              <w:bookmarkEnd w:id="5509"/>
              <w:bookmarkEnd w:id="5510"/>
            </w:del>
          </w:p>
        </w:tc>
        <w:tc>
          <w:tcPr>
            <w:tcW w:w="3969" w:type="dxa"/>
            <w:tcBorders>
              <w:top w:val="single" w:sz="5" w:space="0" w:color="000000"/>
              <w:left w:val="single" w:sz="5" w:space="0" w:color="000000"/>
              <w:bottom w:val="single" w:sz="5" w:space="0" w:color="000000"/>
              <w:right w:val="single" w:sz="5" w:space="0" w:color="000000"/>
            </w:tcBorders>
            <w:tcPrChange w:id="55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5512" w:author="Björn Genfors" w:date="2014-03-28T14:34:00Z"/>
                <w:rFonts w:cs="Times New Roman"/>
                <w:sz w:val="20"/>
                <w:szCs w:val="20"/>
                <w:lang w:val="sv-SE"/>
              </w:rPr>
            </w:pPr>
            <w:del w:id="5513"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5514" w:name="_Toc384034133"/>
              <w:bookmarkStart w:id="5515" w:name="_Toc384036055"/>
              <w:bookmarkEnd w:id="5514"/>
              <w:bookmarkEnd w:id="5515"/>
            </w:del>
          </w:p>
        </w:tc>
        <w:tc>
          <w:tcPr>
            <w:tcW w:w="1195" w:type="dxa"/>
            <w:tcBorders>
              <w:top w:val="single" w:sz="5" w:space="0" w:color="000000"/>
              <w:left w:val="single" w:sz="5" w:space="0" w:color="000000"/>
              <w:bottom w:val="single" w:sz="5" w:space="0" w:color="000000"/>
              <w:right w:val="single" w:sz="5" w:space="0" w:color="000000"/>
            </w:tcBorders>
            <w:tcPrChange w:id="55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5517" w:author="Björn Genfors" w:date="2014-03-28T14:34:00Z"/>
                <w:rFonts w:cs="Times New Roman"/>
                <w:sz w:val="20"/>
                <w:szCs w:val="20"/>
                <w:lang w:val="sv-SE"/>
              </w:rPr>
            </w:pPr>
            <w:del w:id="5518" w:author="Björn Genfors" w:date="2014-03-28T14:34:00Z">
              <w:r w:rsidRPr="006B6063" w:rsidDel="00DE71B1">
                <w:rPr>
                  <w:sz w:val="20"/>
                  <w:szCs w:val="20"/>
                </w:rPr>
                <w:delText>0..1</w:delText>
              </w:r>
              <w:bookmarkStart w:id="5519" w:name="_Toc384034134"/>
              <w:bookmarkStart w:id="5520" w:name="_Toc384036056"/>
              <w:bookmarkEnd w:id="5519"/>
              <w:bookmarkEnd w:id="5520"/>
            </w:del>
          </w:p>
        </w:tc>
        <w:bookmarkStart w:id="5521" w:name="_Toc384034135"/>
        <w:bookmarkStart w:id="5522" w:name="_Toc384036057"/>
        <w:bookmarkEnd w:id="5521"/>
        <w:bookmarkEnd w:id="5522"/>
      </w:tr>
      <w:tr w:rsidR="00424B6F" w:rsidRPr="006B6063" w:rsidDel="00DE71B1" w14:paraId="042DA37C" w14:textId="39778CC5" w:rsidTr="00DE71B1">
        <w:trPr>
          <w:trHeight w:hRule="exact" w:val="526"/>
          <w:tblHeader/>
          <w:del w:id="5523" w:author="Björn Genfors" w:date="2014-03-28T14:34:00Z"/>
          <w:trPrChange w:id="552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5526" w:author="Björn Genfors" w:date="2014-03-28T14:34:00Z"/>
                <w:rFonts w:cs="Times New Roman"/>
                <w:sz w:val="20"/>
                <w:szCs w:val="20"/>
                <w:lang w:val="sv-SE"/>
              </w:rPr>
            </w:pPr>
            <w:del w:id="5527" w:author="Björn Genfors" w:date="2014-03-28T14:34:00Z">
              <w:r w:rsidRPr="006B6063" w:rsidDel="00DE71B1">
                <w:rPr>
                  <w:sz w:val="20"/>
                  <w:szCs w:val="20"/>
                </w:rPr>
                <w:delText>../../../../orgUnitLocation</w:delText>
              </w:r>
              <w:bookmarkStart w:id="5528" w:name="_Toc384034136"/>
              <w:bookmarkStart w:id="5529" w:name="_Toc384036058"/>
              <w:bookmarkEnd w:id="5528"/>
              <w:bookmarkEnd w:id="5529"/>
            </w:del>
          </w:p>
          <w:p w14:paraId="670E74FF" w14:textId="331BF7DC" w:rsidR="00424B6F" w:rsidRPr="006B6063" w:rsidDel="00DE71B1" w:rsidRDefault="00424B6F" w:rsidP="00DE71B1">
            <w:pPr>
              <w:widowControl/>
              <w:spacing w:line="226" w:lineRule="exact"/>
              <w:ind w:left="102"/>
              <w:rPr>
                <w:del w:id="5530" w:author="Björn Genfors" w:date="2014-03-28T14:34:00Z"/>
                <w:rFonts w:cs="Times New Roman"/>
                <w:sz w:val="20"/>
                <w:szCs w:val="20"/>
                <w:lang w:val="sv-SE"/>
              </w:rPr>
            </w:pPr>
            <w:bookmarkStart w:id="5531" w:name="_Toc384034137"/>
            <w:bookmarkStart w:id="5532" w:name="_Toc384036059"/>
            <w:bookmarkEnd w:id="5531"/>
            <w:bookmarkEnd w:id="5532"/>
          </w:p>
        </w:tc>
        <w:tc>
          <w:tcPr>
            <w:tcW w:w="1559" w:type="dxa"/>
            <w:tcBorders>
              <w:top w:val="single" w:sz="5" w:space="0" w:color="000000"/>
              <w:left w:val="single" w:sz="5" w:space="0" w:color="000000"/>
              <w:bottom w:val="single" w:sz="5" w:space="0" w:color="000000"/>
              <w:right w:val="single" w:sz="5" w:space="0" w:color="000000"/>
            </w:tcBorders>
            <w:tcPrChange w:id="55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5534" w:author="Björn Genfors" w:date="2014-03-28T14:34:00Z"/>
                <w:rFonts w:cs="Times New Roman"/>
                <w:sz w:val="20"/>
                <w:szCs w:val="20"/>
                <w:lang w:val="sv-SE"/>
              </w:rPr>
            </w:pPr>
            <w:del w:id="5535" w:author="Björn Genfors" w:date="2014-03-28T14:34:00Z">
              <w:r w:rsidRPr="006B6063" w:rsidDel="00DE71B1">
                <w:rPr>
                  <w:sz w:val="20"/>
                  <w:szCs w:val="20"/>
                </w:rPr>
                <w:delText>string</w:delText>
              </w:r>
              <w:bookmarkStart w:id="5536" w:name="_Toc384034138"/>
              <w:bookmarkStart w:id="5537" w:name="_Toc384036060"/>
              <w:bookmarkEnd w:id="5536"/>
              <w:bookmarkEnd w:id="5537"/>
            </w:del>
          </w:p>
        </w:tc>
        <w:tc>
          <w:tcPr>
            <w:tcW w:w="3969" w:type="dxa"/>
            <w:tcBorders>
              <w:top w:val="single" w:sz="5" w:space="0" w:color="000000"/>
              <w:left w:val="single" w:sz="5" w:space="0" w:color="000000"/>
              <w:bottom w:val="single" w:sz="5" w:space="0" w:color="000000"/>
              <w:right w:val="single" w:sz="5" w:space="0" w:color="000000"/>
            </w:tcBorders>
            <w:tcPrChange w:id="55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5539" w:author="Björn Genfors" w:date="2014-03-28T14:34:00Z"/>
                <w:rFonts w:cs="Times New Roman"/>
                <w:sz w:val="20"/>
                <w:szCs w:val="20"/>
                <w:lang w:val="sv-SE"/>
              </w:rPr>
            </w:pPr>
            <w:del w:id="5540" w:author="Björn Genfors" w:date="2014-03-28T14:34:00Z">
              <w:r w:rsidRPr="000B0F50" w:rsidDel="00DE71B1">
                <w:rPr>
                  <w:szCs w:val="20"/>
                </w:rPr>
                <w:delText>Text som anger namnet p</w:delText>
              </w:r>
            </w:del>
            <w:del w:id="5541"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5542"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5543" w:name="_Toc384034139"/>
              <w:bookmarkStart w:id="5544" w:name="_Toc384036061"/>
              <w:bookmarkEnd w:id="5543"/>
              <w:bookmarkEnd w:id="5544"/>
            </w:del>
          </w:p>
        </w:tc>
        <w:tc>
          <w:tcPr>
            <w:tcW w:w="1195" w:type="dxa"/>
            <w:tcBorders>
              <w:top w:val="single" w:sz="5" w:space="0" w:color="000000"/>
              <w:left w:val="single" w:sz="5" w:space="0" w:color="000000"/>
              <w:bottom w:val="single" w:sz="5" w:space="0" w:color="000000"/>
              <w:right w:val="single" w:sz="5" w:space="0" w:color="000000"/>
            </w:tcBorders>
            <w:tcPrChange w:id="554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5546" w:author="Björn Genfors" w:date="2014-03-28T14:34:00Z"/>
                <w:rFonts w:cs="Times New Roman"/>
                <w:sz w:val="20"/>
                <w:szCs w:val="20"/>
                <w:lang w:val="sv-SE"/>
              </w:rPr>
            </w:pPr>
            <w:del w:id="5547" w:author="Björn Genfors" w:date="2014-03-28T14:34:00Z">
              <w:r w:rsidRPr="006B6063" w:rsidDel="00DE71B1">
                <w:rPr>
                  <w:sz w:val="20"/>
                  <w:szCs w:val="20"/>
                </w:rPr>
                <w:delText>0..1</w:delText>
              </w:r>
              <w:bookmarkStart w:id="5548" w:name="_Toc384034140"/>
              <w:bookmarkStart w:id="5549" w:name="_Toc384036062"/>
              <w:bookmarkEnd w:id="5548"/>
              <w:bookmarkEnd w:id="5549"/>
            </w:del>
          </w:p>
          <w:p w14:paraId="41661482" w14:textId="72F4EEBC" w:rsidR="00424B6F" w:rsidRPr="006B6063" w:rsidDel="00DE71B1" w:rsidRDefault="00424B6F" w:rsidP="00DE71B1">
            <w:pPr>
              <w:widowControl/>
              <w:spacing w:line="226" w:lineRule="exact"/>
              <w:ind w:left="102"/>
              <w:jc w:val="center"/>
              <w:rPr>
                <w:del w:id="5550" w:author="Björn Genfors" w:date="2014-03-28T14:34:00Z"/>
                <w:rFonts w:cs="Times New Roman"/>
                <w:sz w:val="20"/>
                <w:szCs w:val="20"/>
                <w:lang w:val="sv-SE"/>
              </w:rPr>
            </w:pPr>
            <w:bookmarkStart w:id="5551" w:name="_Toc384034141"/>
            <w:bookmarkStart w:id="5552" w:name="_Toc384036063"/>
            <w:bookmarkEnd w:id="5551"/>
            <w:bookmarkEnd w:id="5552"/>
          </w:p>
        </w:tc>
        <w:bookmarkStart w:id="5553" w:name="_Toc384034142"/>
        <w:bookmarkStart w:id="5554" w:name="_Toc384036064"/>
        <w:bookmarkEnd w:id="5553"/>
        <w:bookmarkEnd w:id="5554"/>
      </w:tr>
      <w:tr w:rsidR="00424B6F" w:rsidRPr="006B6063" w:rsidDel="00DE71B1" w14:paraId="08382605" w14:textId="6F842186" w:rsidTr="00DE71B1">
        <w:trPr>
          <w:trHeight w:val="684"/>
          <w:tblHeader/>
          <w:del w:id="5555" w:author="Björn Genfors" w:date="2014-03-28T14:34:00Z"/>
          <w:trPrChange w:id="5556"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5558" w:author="Björn Genfors" w:date="2014-03-28T14:34:00Z"/>
                <w:rFonts w:cs="Times New Roman"/>
                <w:sz w:val="20"/>
                <w:szCs w:val="20"/>
                <w:lang w:val="sv-SE"/>
              </w:rPr>
            </w:pPr>
            <w:del w:id="5559"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5560" w:name="_Toc384034143"/>
              <w:bookmarkStart w:id="5561" w:name="_Toc384036065"/>
              <w:bookmarkEnd w:id="5560"/>
              <w:bookmarkEnd w:id="5561"/>
            </w:del>
          </w:p>
          <w:p w14:paraId="308DC706" w14:textId="3E79D064" w:rsidR="00424B6F" w:rsidRPr="006B6063" w:rsidDel="00DE71B1" w:rsidRDefault="00424B6F" w:rsidP="00DE71B1">
            <w:pPr>
              <w:widowControl/>
              <w:spacing w:line="229" w:lineRule="exact"/>
              <w:ind w:left="102"/>
              <w:rPr>
                <w:del w:id="5562" w:author="Björn Genfors" w:date="2014-03-28T14:34:00Z"/>
                <w:rFonts w:cs="Times New Roman"/>
                <w:sz w:val="20"/>
                <w:szCs w:val="20"/>
                <w:lang w:val="sv-SE"/>
              </w:rPr>
            </w:pPr>
            <w:bookmarkStart w:id="5563" w:name="_Toc384034144"/>
            <w:bookmarkStart w:id="5564" w:name="_Toc384036066"/>
            <w:bookmarkEnd w:id="5563"/>
            <w:bookmarkEnd w:id="5564"/>
          </w:p>
        </w:tc>
        <w:tc>
          <w:tcPr>
            <w:tcW w:w="1559" w:type="dxa"/>
            <w:tcBorders>
              <w:top w:val="single" w:sz="5" w:space="0" w:color="000000"/>
              <w:left w:val="single" w:sz="5" w:space="0" w:color="000000"/>
              <w:bottom w:val="single" w:sz="5" w:space="0" w:color="000000"/>
              <w:right w:val="single" w:sz="5" w:space="0" w:color="000000"/>
            </w:tcBorders>
            <w:tcPrChange w:id="55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5566" w:author="Björn Genfors" w:date="2014-03-28T14:34:00Z"/>
                <w:rFonts w:cs="Times New Roman"/>
                <w:sz w:val="20"/>
                <w:szCs w:val="20"/>
                <w:lang w:val="sv-SE"/>
              </w:rPr>
            </w:pPr>
            <w:del w:id="5567" w:author="Björn Genfors" w:date="2014-03-28T14:34:00Z">
              <w:r w:rsidRPr="006B6063" w:rsidDel="00DE71B1">
                <w:rPr>
                  <w:spacing w:val="-1"/>
                  <w:sz w:val="20"/>
                  <w:szCs w:val="20"/>
                </w:rPr>
                <w:delText>HSAIdType</w:delText>
              </w:r>
              <w:bookmarkStart w:id="5568" w:name="_Toc384034145"/>
              <w:bookmarkStart w:id="5569" w:name="_Toc384036067"/>
              <w:bookmarkEnd w:id="5568"/>
              <w:bookmarkEnd w:id="5569"/>
            </w:del>
          </w:p>
          <w:p w14:paraId="3E190CDE" w14:textId="2F38DE5D" w:rsidR="00424B6F" w:rsidRPr="006B6063" w:rsidDel="00DE71B1" w:rsidRDefault="00424B6F" w:rsidP="00DE71B1">
            <w:pPr>
              <w:widowControl/>
              <w:spacing w:line="226" w:lineRule="exact"/>
              <w:ind w:left="102"/>
              <w:rPr>
                <w:del w:id="5570" w:author="Björn Genfors" w:date="2014-03-28T14:34:00Z"/>
                <w:rFonts w:cs="Times New Roman"/>
                <w:spacing w:val="-1"/>
                <w:sz w:val="20"/>
                <w:szCs w:val="20"/>
                <w:lang w:val="sv-SE"/>
              </w:rPr>
            </w:pPr>
            <w:bookmarkStart w:id="5571" w:name="_Toc384034146"/>
            <w:bookmarkStart w:id="5572" w:name="_Toc384036068"/>
            <w:bookmarkEnd w:id="5571"/>
            <w:bookmarkEnd w:id="5572"/>
          </w:p>
          <w:p w14:paraId="620F79BD" w14:textId="33B7527A" w:rsidR="00424B6F" w:rsidRPr="006B6063" w:rsidDel="00DE71B1" w:rsidRDefault="00424B6F" w:rsidP="00DE71B1">
            <w:pPr>
              <w:widowControl/>
              <w:spacing w:line="226" w:lineRule="exact"/>
              <w:ind w:left="102"/>
              <w:rPr>
                <w:del w:id="5573" w:author="Björn Genfors" w:date="2014-03-28T14:34:00Z"/>
                <w:rFonts w:cs="Times New Roman"/>
                <w:spacing w:val="-1"/>
                <w:sz w:val="20"/>
                <w:szCs w:val="20"/>
                <w:lang w:val="sv-SE"/>
              </w:rPr>
            </w:pPr>
            <w:bookmarkStart w:id="5574" w:name="_Toc384034147"/>
            <w:bookmarkStart w:id="5575" w:name="_Toc384036069"/>
            <w:bookmarkEnd w:id="5574"/>
            <w:bookmarkEnd w:id="5575"/>
          </w:p>
        </w:tc>
        <w:tc>
          <w:tcPr>
            <w:tcW w:w="3969" w:type="dxa"/>
            <w:tcBorders>
              <w:top w:val="single" w:sz="5" w:space="0" w:color="000000"/>
              <w:left w:val="single" w:sz="5" w:space="0" w:color="000000"/>
              <w:bottom w:val="single" w:sz="5" w:space="0" w:color="000000"/>
              <w:right w:val="single" w:sz="5" w:space="0" w:color="000000"/>
            </w:tcBorders>
            <w:tcPrChange w:id="55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5577" w:author="Björn Genfors" w:date="2014-03-28T14:34:00Z"/>
                <w:rFonts w:cs="Times New Roman"/>
                <w:spacing w:val="-1"/>
                <w:sz w:val="20"/>
                <w:szCs w:val="20"/>
                <w:lang w:val="sv-SE"/>
              </w:rPr>
            </w:pPr>
            <w:del w:id="5578" w:author="Björn Genfors" w:date="2014-03-28T14:34:00Z">
              <w:r w:rsidRPr="000B0F50" w:rsidDel="00DE71B1">
                <w:rPr>
                  <w:szCs w:val="20"/>
                </w:rPr>
                <w:delText>HSA-id för Vårdenhet. Skall anges om tillgänglig.</w:delText>
              </w:r>
              <w:bookmarkStart w:id="5579" w:name="_Toc384034148"/>
              <w:bookmarkStart w:id="5580" w:name="_Toc384036070"/>
              <w:bookmarkEnd w:id="5579"/>
              <w:bookmarkEnd w:id="5580"/>
            </w:del>
          </w:p>
        </w:tc>
        <w:tc>
          <w:tcPr>
            <w:tcW w:w="1195" w:type="dxa"/>
            <w:tcBorders>
              <w:top w:val="single" w:sz="5" w:space="0" w:color="000000"/>
              <w:left w:val="single" w:sz="5" w:space="0" w:color="000000"/>
              <w:bottom w:val="single" w:sz="5" w:space="0" w:color="000000"/>
              <w:right w:val="single" w:sz="5" w:space="0" w:color="000000"/>
            </w:tcBorders>
            <w:tcPrChange w:id="55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5582" w:author="Björn Genfors" w:date="2014-03-28T14:34:00Z"/>
                <w:rFonts w:cs="Times New Roman"/>
                <w:spacing w:val="-1"/>
                <w:sz w:val="20"/>
                <w:szCs w:val="20"/>
                <w:lang w:val="sv-SE"/>
              </w:rPr>
            </w:pPr>
            <w:del w:id="5583" w:author="Björn Genfors" w:date="2014-03-28T14:34:00Z">
              <w:r w:rsidRPr="006B6063" w:rsidDel="00DE71B1">
                <w:rPr>
                  <w:spacing w:val="-1"/>
                  <w:sz w:val="20"/>
                  <w:szCs w:val="20"/>
                </w:rPr>
                <w:delText>0..1</w:delText>
              </w:r>
              <w:bookmarkStart w:id="5584" w:name="_Toc384034149"/>
              <w:bookmarkStart w:id="5585" w:name="_Toc384036071"/>
              <w:bookmarkEnd w:id="5584"/>
              <w:bookmarkEnd w:id="5585"/>
            </w:del>
          </w:p>
        </w:tc>
        <w:bookmarkStart w:id="5586" w:name="_Toc384034150"/>
        <w:bookmarkStart w:id="5587" w:name="_Toc384036072"/>
        <w:bookmarkEnd w:id="5586"/>
        <w:bookmarkEnd w:id="5587"/>
      </w:tr>
      <w:tr w:rsidR="00424B6F" w:rsidRPr="006B6063" w:rsidDel="00DE71B1" w14:paraId="4FF05EF5" w14:textId="29CE4324" w:rsidTr="00DE71B1">
        <w:trPr>
          <w:trHeight w:hRule="exact" w:val="1042"/>
          <w:tblHeader/>
          <w:del w:id="5588" w:author="Björn Genfors" w:date="2014-03-28T14:34:00Z"/>
          <w:trPrChange w:id="5589"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5591" w:author="Björn Genfors" w:date="2014-03-28T14:34:00Z"/>
                <w:rFonts w:cs="Times New Roman"/>
                <w:sz w:val="20"/>
                <w:szCs w:val="20"/>
                <w:lang w:val="sv-SE"/>
              </w:rPr>
            </w:pPr>
            <w:del w:id="5592"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5593" w:name="_Toc384034151"/>
              <w:bookmarkStart w:id="5594" w:name="_Toc384036073"/>
              <w:bookmarkEnd w:id="5593"/>
              <w:bookmarkEnd w:id="5594"/>
            </w:del>
          </w:p>
        </w:tc>
        <w:tc>
          <w:tcPr>
            <w:tcW w:w="1559" w:type="dxa"/>
            <w:tcBorders>
              <w:top w:val="single" w:sz="5" w:space="0" w:color="000000"/>
              <w:left w:val="single" w:sz="5" w:space="0" w:color="000000"/>
              <w:bottom w:val="single" w:sz="5" w:space="0" w:color="000000"/>
              <w:right w:val="single" w:sz="5" w:space="0" w:color="000000"/>
            </w:tcBorders>
            <w:tcPrChange w:id="55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5596" w:author="Björn Genfors" w:date="2014-03-28T14:34:00Z"/>
                <w:rFonts w:cs="Times New Roman"/>
                <w:spacing w:val="-1"/>
                <w:sz w:val="20"/>
                <w:szCs w:val="20"/>
                <w:lang w:val="sv-SE"/>
              </w:rPr>
            </w:pPr>
            <w:del w:id="5597" w:author="Björn Genfors" w:date="2014-03-28T14:34:00Z">
              <w:r w:rsidRPr="006B6063" w:rsidDel="00DE71B1">
                <w:rPr>
                  <w:spacing w:val="-1"/>
                  <w:sz w:val="20"/>
                  <w:szCs w:val="20"/>
                </w:rPr>
                <w:delText>HSAIdType</w:delText>
              </w:r>
              <w:bookmarkStart w:id="5598" w:name="_Toc384034152"/>
              <w:bookmarkStart w:id="5599" w:name="_Toc384036074"/>
              <w:bookmarkEnd w:id="5598"/>
              <w:bookmarkEnd w:id="5599"/>
            </w:del>
          </w:p>
          <w:p w14:paraId="42FD0CE8" w14:textId="5FDF050F" w:rsidR="00424B6F" w:rsidRPr="006B6063" w:rsidDel="00DE71B1" w:rsidRDefault="00424B6F" w:rsidP="00DE71B1">
            <w:pPr>
              <w:widowControl/>
              <w:spacing w:line="229" w:lineRule="exact"/>
              <w:ind w:left="102"/>
              <w:rPr>
                <w:del w:id="5600" w:author="Björn Genfors" w:date="2014-03-28T14:34:00Z"/>
                <w:rFonts w:cs="Times New Roman"/>
                <w:sz w:val="20"/>
                <w:szCs w:val="20"/>
                <w:lang w:val="sv-SE"/>
              </w:rPr>
            </w:pPr>
            <w:bookmarkStart w:id="5601" w:name="_Toc384034153"/>
            <w:bookmarkStart w:id="5602" w:name="_Toc384036075"/>
            <w:bookmarkEnd w:id="5601"/>
            <w:bookmarkEnd w:id="5602"/>
          </w:p>
        </w:tc>
        <w:tc>
          <w:tcPr>
            <w:tcW w:w="3969" w:type="dxa"/>
            <w:tcBorders>
              <w:top w:val="single" w:sz="5" w:space="0" w:color="000000"/>
              <w:left w:val="single" w:sz="5" w:space="0" w:color="000000"/>
              <w:bottom w:val="single" w:sz="5" w:space="0" w:color="000000"/>
              <w:right w:val="single" w:sz="5" w:space="0" w:color="000000"/>
            </w:tcBorders>
            <w:tcPrChange w:id="56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5604" w:author="Björn Genfors" w:date="2014-03-28T14:34:00Z"/>
                <w:rFonts w:cs="Times New Roman"/>
                <w:sz w:val="20"/>
                <w:szCs w:val="20"/>
                <w:lang w:val="sv-SE"/>
              </w:rPr>
            </w:pPr>
            <w:del w:id="5605"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5606" w:name="_Toc384034154"/>
              <w:bookmarkStart w:id="5607" w:name="_Toc384036076"/>
              <w:bookmarkEnd w:id="5606"/>
              <w:bookmarkEnd w:id="5607"/>
            </w:del>
          </w:p>
        </w:tc>
        <w:tc>
          <w:tcPr>
            <w:tcW w:w="1195" w:type="dxa"/>
            <w:tcBorders>
              <w:top w:val="single" w:sz="5" w:space="0" w:color="000000"/>
              <w:left w:val="single" w:sz="5" w:space="0" w:color="000000"/>
              <w:bottom w:val="single" w:sz="5" w:space="0" w:color="000000"/>
              <w:right w:val="single" w:sz="5" w:space="0" w:color="000000"/>
            </w:tcBorders>
            <w:tcPrChange w:id="56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5609" w:author="Björn Genfors" w:date="2014-03-28T14:34:00Z"/>
                <w:rFonts w:cs="Times New Roman"/>
                <w:sz w:val="20"/>
                <w:szCs w:val="20"/>
                <w:lang w:val="sv-SE"/>
              </w:rPr>
            </w:pPr>
            <w:del w:id="5610" w:author="Björn Genfors" w:date="2014-03-28T14:34:00Z">
              <w:r w:rsidRPr="006B6063" w:rsidDel="00DE71B1">
                <w:rPr>
                  <w:spacing w:val="-1"/>
                  <w:sz w:val="20"/>
                  <w:szCs w:val="20"/>
                </w:rPr>
                <w:delText>0..1</w:delText>
              </w:r>
              <w:bookmarkStart w:id="5611" w:name="_Toc384034155"/>
              <w:bookmarkStart w:id="5612" w:name="_Toc384036077"/>
              <w:bookmarkEnd w:id="5611"/>
              <w:bookmarkEnd w:id="5612"/>
            </w:del>
          </w:p>
        </w:tc>
        <w:bookmarkStart w:id="5613" w:name="_Toc384034156"/>
        <w:bookmarkStart w:id="5614" w:name="_Toc384036078"/>
        <w:bookmarkEnd w:id="5613"/>
        <w:bookmarkEnd w:id="5614"/>
      </w:tr>
      <w:tr w:rsidR="00424B6F" w:rsidRPr="006B6063" w:rsidDel="00DE71B1" w14:paraId="7034D4E2" w14:textId="311F1275" w:rsidTr="00DE71B1">
        <w:trPr>
          <w:trHeight w:val="670"/>
          <w:tblHeader/>
          <w:del w:id="5615" w:author="Björn Genfors" w:date="2014-03-28T14:34:00Z"/>
          <w:trPrChange w:id="5616"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5618" w:author="Björn Genfors" w:date="2014-03-28T14:34:00Z"/>
                <w:rFonts w:cs="Times New Roman"/>
                <w:spacing w:val="-1"/>
                <w:sz w:val="20"/>
                <w:szCs w:val="20"/>
                <w:lang w:val="sv-SE"/>
              </w:rPr>
            </w:pPr>
            <w:del w:id="5619" w:author="Björn Genfors" w:date="2014-03-28T14:34:00Z">
              <w:r w:rsidRPr="006B6063" w:rsidDel="00DE71B1">
                <w:rPr>
                  <w:sz w:val="20"/>
                  <w:szCs w:val="20"/>
                </w:rPr>
                <w:delText>../../legalAuthenticator</w:delText>
              </w:r>
              <w:bookmarkStart w:id="5620" w:name="_Toc384034157"/>
              <w:bookmarkStart w:id="5621" w:name="_Toc384036079"/>
              <w:bookmarkEnd w:id="5620"/>
              <w:bookmarkEnd w:id="5621"/>
            </w:del>
          </w:p>
        </w:tc>
        <w:tc>
          <w:tcPr>
            <w:tcW w:w="1559" w:type="dxa"/>
            <w:tcBorders>
              <w:top w:val="single" w:sz="5" w:space="0" w:color="000000"/>
              <w:left w:val="single" w:sz="5" w:space="0" w:color="000000"/>
              <w:bottom w:val="single" w:sz="5" w:space="0" w:color="000000"/>
              <w:right w:val="single" w:sz="5" w:space="0" w:color="000000"/>
            </w:tcBorders>
            <w:tcPrChange w:id="56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5623" w:author="Björn Genfors" w:date="2014-03-28T14:34:00Z"/>
                <w:rFonts w:cs="Times New Roman"/>
                <w:sz w:val="20"/>
                <w:szCs w:val="20"/>
                <w:highlight w:val="yellow"/>
                <w:lang w:val="sv-SE"/>
              </w:rPr>
            </w:pPr>
            <w:del w:id="5624" w:author="Björn Genfors" w:date="2014-03-28T14:34:00Z">
              <w:r w:rsidRPr="006B6063" w:rsidDel="00DE71B1">
                <w:rPr>
                  <w:sz w:val="20"/>
                  <w:szCs w:val="20"/>
                </w:rPr>
                <w:delText>LegalAuthenticatorType</w:delText>
              </w:r>
              <w:bookmarkStart w:id="5625" w:name="_Toc384034158"/>
              <w:bookmarkStart w:id="5626" w:name="_Toc384036080"/>
              <w:bookmarkEnd w:id="5625"/>
              <w:bookmarkEnd w:id="5626"/>
            </w:del>
          </w:p>
        </w:tc>
        <w:tc>
          <w:tcPr>
            <w:tcW w:w="3969" w:type="dxa"/>
            <w:tcBorders>
              <w:top w:val="single" w:sz="5" w:space="0" w:color="000000"/>
              <w:left w:val="single" w:sz="5" w:space="0" w:color="000000"/>
              <w:bottom w:val="single" w:sz="5" w:space="0" w:color="000000"/>
              <w:right w:val="single" w:sz="5" w:space="0" w:color="000000"/>
            </w:tcBorders>
            <w:tcPrChange w:id="56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5628" w:author="Björn Genfors" w:date="2014-03-28T14:34:00Z"/>
                <w:rFonts w:cs="Times New Roman"/>
                <w:sz w:val="20"/>
                <w:szCs w:val="20"/>
                <w:lang w:val="sv-SE"/>
              </w:rPr>
            </w:pPr>
            <w:del w:id="5629" w:author="Björn Genfors" w:date="2014-03-28T14:34:00Z">
              <w:r w:rsidRPr="000B0F50" w:rsidDel="00DE71B1">
                <w:rPr>
                  <w:szCs w:val="20"/>
                </w:rPr>
                <w:delText>Information om vem som signerat informationen i dokumentet.</w:delText>
              </w:r>
              <w:bookmarkStart w:id="5630" w:name="_Toc384034159"/>
              <w:bookmarkStart w:id="5631" w:name="_Toc384036081"/>
              <w:bookmarkEnd w:id="5630"/>
              <w:bookmarkEnd w:id="5631"/>
            </w:del>
          </w:p>
          <w:p w14:paraId="7F25482D" w14:textId="531E82DD" w:rsidR="00424B6F" w:rsidRPr="006B6063" w:rsidDel="00DE71B1" w:rsidRDefault="00424B6F" w:rsidP="00DE71B1">
            <w:pPr>
              <w:widowControl/>
              <w:spacing w:line="229" w:lineRule="exact"/>
              <w:ind w:left="102"/>
              <w:rPr>
                <w:del w:id="5632" w:author="Björn Genfors" w:date="2014-03-28T14:34:00Z"/>
                <w:rFonts w:cs="Times New Roman"/>
                <w:sz w:val="20"/>
                <w:szCs w:val="20"/>
                <w:lang w:val="sv-SE"/>
              </w:rPr>
            </w:pPr>
            <w:bookmarkStart w:id="5633" w:name="_Toc384034160"/>
            <w:bookmarkStart w:id="5634" w:name="_Toc384036082"/>
            <w:bookmarkEnd w:id="5633"/>
            <w:bookmarkEnd w:id="5634"/>
          </w:p>
        </w:tc>
        <w:tc>
          <w:tcPr>
            <w:tcW w:w="1195" w:type="dxa"/>
            <w:tcBorders>
              <w:top w:val="single" w:sz="5" w:space="0" w:color="000000"/>
              <w:left w:val="single" w:sz="5" w:space="0" w:color="000000"/>
              <w:bottom w:val="single" w:sz="5" w:space="0" w:color="000000"/>
              <w:right w:val="single" w:sz="5" w:space="0" w:color="000000"/>
            </w:tcBorders>
            <w:tcPrChange w:id="56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5636" w:author="Björn Genfors" w:date="2014-03-28T14:34:00Z"/>
                <w:rFonts w:cs="Times New Roman"/>
                <w:sz w:val="20"/>
                <w:szCs w:val="20"/>
                <w:lang w:val="sv-SE"/>
              </w:rPr>
            </w:pPr>
            <w:del w:id="5637" w:author="Björn Genfors" w:date="2014-03-28T14:34:00Z">
              <w:r w:rsidRPr="006B6063" w:rsidDel="00DE71B1">
                <w:rPr>
                  <w:sz w:val="20"/>
                  <w:szCs w:val="20"/>
                </w:rPr>
                <w:delText>0..1</w:delText>
              </w:r>
              <w:bookmarkStart w:id="5638" w:name="_Toc384034161"/>
              <w:bookmarkStart w:id="5639" w:name="_Toc384036083"/>
              <w:bookmarkEnd w:id="5638"/>
              <w:bookmarkEnd w:id="5639"/>
            </w:del>
          </w:p>
        </w:tc>
        <w:bookmarkStart w:id="5640" w:name="_Toc384034162"/>
        <w:bookmarkStart w:id="5641" w:name="_Toc384036084"/>
        <w:bookmarkEnd w:id="5640"/>
        <w:bookmarkEnd w:id="5641"/>
      </w:tr>
      <w:tr w:rsidR="00424B6F" w:rsidRPr="006B6063" w:rsidDel="00DE71B1" w14:paraId="6E7B841B" w14:textId="7D36D52A" w:rsidTr="00DE71B1">
        <w:trPr>
          <w:trHeight w:val="563"/>
          <w:tblHeader/>
          <w:del w:id="5642" w:author="Björn Genfors" w:date="2014-03-28T14:34:00Z"/>
          <w:trPrChange w:id="5643"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4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5645" w:author="Björn Genfors" w:date="2014-03-28T14:34:00Z"/>
                <w:rFonts w:cs="Times New Roman"/>
                <w:sz w:val="20"/>
                <w:szCs w:val="20"/>
                <w:lang w:val="sv-SE"/>
              </w:rPr>
            </w:pPr>
            <w:del w:id="5646" w:author="Björn Genfors" w:date="2014-03-28T14:34:00Z">
              <w:r w:rsidRPr="006B6063" w:rsidDel="00DE71B1">
                <w:rPr>
                  <w:sz w:val="20"/>
                  <w:szCs w:val="20"/>
                </w:rPr>
                <w:delText>../../../signatureTime</w:delText>
              </w:r>
              <w:bookmarkStart w:id="5647" w:name="_Toc384034163"/>
              <w:bookmarkStart w:id="5648" w:name="_Toc384036085"/>
              <w:bookmarkEnd w:id="5647"/>
              <w:bookmarkEnd w:id="5648"/>
            </w:del>
          </w:p>
          <w:p w14:paraId="346B0F05" w14:textId="040CE52E" w:rsidR="00424B6F" w:rsidRPr="006B6063" w:rsidDel="00DE71B1" w:rsidRDefault="00424B6F" w:rsidP="00DE71B1">
            <w:pPr>
              <w:widowControl/>
              <w:spacing w:line="229" w:lineRule="exact"/>
              <w:ind w:left="102"/>
              <w:rPr>
                <w:del w:id="5649" w:author="Björn Genfors" w:date="2014-03-28T14:34:00Z"/>
                <w:rFonts w:cs="Times New Roman"/>
                <w:sz w:val="20"/>
                <w:szCs w:val="20"/>
                <w:lang w:val="sv-SE"/>
              </w:rPr>
            </w:pPr>
            <w:bookmarkStart w:id="5650" w:name="_Toc384034164"/>
            <w:bookmarkStart w:id="5651" w:name="_Toc384036086"/>
            <w:bookmarkEnd w:id="5650"/>
            <w:bookmarkEnd w:id="5651"/>
          </w:p>
        </w:tc>
        <w:tc>
          <w:tcPr>
            <w:tcW w:w="1559" w:type="dxa"/>
            <w:tcBorders>
              <w:top w:val="single" w:sz="5" w:space="0" w:color="000000"/>
              <w:left w:val="single" w:sz="5" w:space="0" w:color="000000"/>
              <w:bottom w:val="single" w:sz="5" w:space="0" w:color="000000"/>
              <w:right w:val="single" w:sz="5" w:space="0" w:color="000000"/>
            </w:tcBorders>
            <w:tcPrChange w:id="56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5653" w:author="Björn Genfors" w:date="2014-03-28T14:34:00Z"/>
                <w:rFonts w:cs="Times New Roman"/>
                <w:color w:val="FF0000"/>
                <w:sz w:val="20"/>
                <w:szCs w:val="20"/>
                <w:lang w:val="sv-SE"/>
              </w:rPr>
            </w:pPr>
            <w:del w:id="5654" w:author="Björn Genfors" w:date="2014-03-28T14:34:00Z">
              <w:r w:rsidRPr="006B6063" w:rsidDel="00DE71B1">
                <w:rPr>
                  <w:sz w:val="20"/>
                  <w:szCs w:val="20"/>
                </w:rPr>
                <w:delText>TimeStampType</w:delText>
              </w:r>
              <w:bookmarkStart w:id="5655" w:name="_Toc384034165"/>
              <w:bookmarkStart w:id="5656" w:name="_Toc384036087"/>
              <w:bookmarkEnd w:id="5655"/>
              <w:bookmarkEnd w:id="5656"/>
            </w:del>
          </w:p>
          <w:p w14:paraId="55A98951" w14:textId="076DCAFB" w:rsidR="00424B6F" w:rsidRPr="006B6063" w:rsidDel="00DE71B1" w:rsidRDefault="00424B6F" w:rsidP="00DE71B1">
            <w:pPr>
              <w:widowControl/>
              <w:spacing w:line="229" w:lineRule="exact"/>
              <w:ind w:left="102"/>
              <w:rPr>
                <w:del w:id="5657" w:author="Björn Genfors" w:date="2014-03-28T14:34:00Z"/>
                <w:rFonts w:cs="Times New Roman"/>
                <w:sz w:val="20"/>
                <w:szCs w:val="20"/>
                <w:lang w:val="sv-SE"/>
              </w:rPr>
            </w:pPr>
            <w:bookmarkStart w:id="5658" w:name="_Toc384034166"/>
            <w:bookmarkStart w:id="5659" w:name="_Toc384036088"/>
            <w:bookmarkEnd w:id="5658"/>
            <w:bookmarkEnd w:id="5659"/>
          </w:p>
        </w:tc>
        <w:tc>
          <w:tcPr>
            <w:tcW w:w="3969" w:type="dxa"/>
            <w:tcBorders>
              <w:top w:val="single" w:sz="5" w:space="0" w:color="000000"/>
              <w:left w:val="single" w:sz="5" w:space="0" w:color="000000"/>
              <w:bottom w:val="single" w:sz="5" w:space="0" w:color="000000"/>
              <w:right w:val="single" w:sz="5" w:space="0" w:color="000000"/>
            </w:tcBorders>
            <w:tcPrChange w:id="56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5661" w:author="Björn Genfors" w:date="2014-03-28T14:34:00Z"/>
                <w:rFonts w:cs="Times New Roman"/>
                <w:sz w:val="20"/>
                <w:szCs w:val="20"/>
                <w:lang w:val="sv-SE"/>
              </w:rPr>
            </w:pPr>
            <w:del w:id="5662" w:author="Björn Genfors" w:date="2014-03-28T14:34:00Z">
              <w:r w:rsidRPr="006B6063" w:rsidDel="00DE71B1">
                <w:rPr>
                  <w:sz w:val="20"/>
                  <w:szCs w:val="20"/>
                </w:rPr>
                <w:delText>Tidpunkt för signering av svaret</w:delText>
              </w:r>
              <w:bookmarkStart w:id="5663" w:name="_Toc384034167"/>
              <w:bookmarkStart w:id="5664" w:name="_Toc384036089"/>
              <w:bookmarkEnd w:id="5663"/>
              <w:bookmarkEnd w:id="5664"/>
            </w:del>
          </w:p>
          <w:p w14:paraId="4CB553F8" w14:textId="4A1EA1EE" w:rsidR="00424B6F" w:rsidRPr="006B6063" w:rsidDel="00DE71B1" w:rsidRDefault="00424B6F" w:rsidP="00DE71B1">
            <w:pPr>
              <w:widowControl/>
              <w:spacing w:line="226" w:lineRule="exact"/>
              <w:ind w:left="102"/>
              <w:rPr>
                <w:del w:id="5665" w:author="Björn Genfors" w:date="2014-03-28T14:34:00Z"/>
                <w:rFonts w:cs="Times New Roman"/>
                <w:spacing w:val="-1"/>
                <w:sz w:val="20"/>
                <w:szCs w:val="20"/>
                <w:lang w:val="sv-SE"/>
              </w:rPr>
            </w:pPr>
            <w:bookmarkStart w:id="5666" w:name="_Toc384034168"/>
            <w:bookmarkStart w:id="5667" w:name="_Toc384036090"/>
            <w:bookmarkEnd w:id="5666"/>
            <w:bookmarkEnd w:id="5667"/>
          </w:p>
        </w:tc>
        <w:tc>
          <w:tcPr>
            <w:tcW w:w="1195" w:type="dxa"/>
            <w:tcBorders>
              <w:top w:val="single" w:sz="5" w:space="0" w:color="000000"/>
              <w:left w:val="single" w:sz="5" w:space="0" w:color="000000"/>
              <w:bottom w:val="single" w:sz="5" w:space="0" w:color="000000"/>
              <w:right w:val="single" w:sz="5" w:space="0" w:color="000000"/>
            </w:tcBorders>
            <w:tcPrChange w:id="56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5669" w:author="Björn Genfors" w:date="2014-03-28T14:34:00Z"/>
                <w:rFonts w:cs="Times New Roman"/>
                <w:spacing w:val="-1"/>
                <w:sz w:val="20"/>
                <w:szCs w:val="20"/>
                <w:lang w:val="sv-SE"/>
              </w:rPr>
            </w:pPr>
            <w:del w:id="5670" w:author="Björn Genfors" w:date="2014-03-28T14:34:00Z">
              <w:r w:rsidRPr="006B6063" w:rsidDel="00DE71B1">
                <w:rPr>
                  <w:sz w:val="20"/>
                  <w:szCs w:val="20"/>
                </w:rPr>
                <w:delText>1..1</w:delText>
              </w:r>
              <w:bookmarkStart w:id="5671" w:name="_Toc384034169"/>
              <w:bookmarkStart w:id="5672" w:name="_Toc384036091"/>
              <w:bookmarkEnd w:id="5671"/>
              <w:bookmarkEnd w:id="5672"/>
            </w:del>
          </w:p>
        </w:tc>
        <w:bookmarkStart w:id="5673" w:name="_Toc384034170"/>
        <w:bookmarkStart w:id="5674" w:name="_Toc384036092"/>
        <w:bookmarkEnd w:id="5673"/>
        <w:bookmarkEnd w:id="5674"/>
      </w:tr>
      <w:tr w:rsidR="00424B6F" w:rsidRPr="006B6063" w:rsidDel="00DE71B1" w14:paraId="31168805" w14:textId="16AE26C3" w:rsidTr="00DE71B1">
        <w:trPr>
          <w:trHeight w:val="546"/>
          <w:tblHeader/>
          <w:del w:id="5675" w:author="Björn Genfors" w:date="2014-03-28T14:34:00Z"/>
          <w:trPrChange w:id="5676"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5678" w:author="Björn Genfors" w:date="2014-03-28T14:34:00Z"/>
                <w:rFonts w:cs="Times New Roman"/>
                <w:sz w:val="20"/>
                <w:szCs w:val="20"/>
                <w:lang w:val="sv-SE"/>
              </w:rPr>
            </w:pPr>
            <w:del w:id="5679" w:author="Björn Genfors" w:date="2014-03-28T14:34:00Z">
              <w:r w:rsidRPr="006B6063" w:rsidDel="00DE71B1">
                <w:rPr>
                  <w:sz w:val="20"/>
                  <w:szCs w:val="20"/>
                </w:rPr>
                <w:delText>../../../legalAuthenticatorHSAId</w:delText>
              </w:r>
              <w:bookmarkStart w:id="5680" w:name="_Toc384034171"/>
              <w:bookmarkStart w:id="5681" w:name="_Toc384036093"/>
              <w:bookmarkEnd w:id="5680"/>
              <w:bookmarkEnd w:id="5681"/>
            </w:del>
          </w:p>
          <w:p w14:paraId="6189BAE0" w14:textId="68DD577B" w:rsidR="00424B6F" w:rsidRPr="006B6063" w:rsidDel="00DE71B1" w:rsidRDefault="00424B6F" w:rsidP="00DE71B1">
            <w:pPr>
              <w:widowControl/>
              <w:spacing w:line="229" w:lineRule="exact"/>
              <w:ind w:left="102"/>
              <w:rPr>
                <w:del w:id="5682" w:author="Björn Genfors" w:date="2014-03-28T14:34:00Z"/>
                <w:rFonts w:cs="Times New Roman"/>
                <w:sz w:val="20"/>
                <w:szCs w:val="20"/>
                <w:lang w:val="sv-SE"/>
              </w:rPr>
            </w:pPr>
            <w:bookmarkStart w:id="5683" w:name="_Toc384034172"/>
            <w:bookmarkStart w:id="5684" w:name="_Toc384036094"/>
            <w:bookmarkEnd w:id="5683"/>
            <w:bookmarkEnd w:id="5684"/>
          </w:p>
        </w:tc>
        <w:tc>
          <w:tcPr>
            <w:tcW w:w="1559" w:type="dxa"/>
            <w:tcBorders>
              <w:top w:val="single" w:sz="5" w:space="0" w:color="000000"/>
              <w:left w:val="single" w:sz="5" w:space="0" w:color="000000"/>
              <w:bottom w:val="single" w:sz="5" w:space="0" w:color="000000"/>
              <w:right w:val="single" w:sz="5" w:space="0" w:color="000000"/>
            </w:tcBorders>
            <w:tcPrChange w:id="56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5686" w:author="Björn Genfors" w:date="2014-03-28T14:34:00Z"/>
                <w:rFonts w:cs="Times New Roman"/>
                <w:sz w:val="20"/>
                <w:szCs w:val="20"/>
                <w:lang w:val="sv-SE"/>
              </w:rPr>
            </w:pPr>
            <w:del w:id="5687" w:author="Björn Genfors" w:date="2014-03-28T14:34:00Z">
              <w:r w:rsidRPr="006B6063" w:rsidDel="00DE71B1">
                <w:rPr>
                  <w:sz w:val="20"/>
                  <w:szCs w:val="20"/>
                </w:rPr>
                <w:delText>HSAIdType</w:delText>
              </w:r>
              <w:bookmarkStart w:id="5688" w:name="_Toc384034173"/>
              <w:bookmarkStart w:id="5689" w:name="_Toc384036095"/>
              <w:bookmarkEnd w:id="5688"/>
              <w:bookmarkEnd w:id="5689"/>
            </w:del>
          </w:p>
          <w:p w14:paraId="6A5700FC" w14:textId="6353C68A" w:rsidR="00424B6F" w:rsidRPr="006B6063" w:rsidDel="00DE71B1" w:rsidRDefault="00424B6F" w:rsidP="00DE71B1">
            <w:pPr>
              <w:widowControl/>
              <w:spacing w:line="229" w:lineRule="exact"/>
              <w:ind w:left="102"/>
              <w:rPr>
                <w:del w:id="5690" w:author="Björn Genfors" w:date="2014-03-28T14:34:00Z"/>
                <w:rFonts w:cs="Times New Roman"/>
                <w:sz w:val="20"/>
                <w:szCs w:val="20"/>
                <w:lang w:val="sv-SE"/>
              </w:rPr>
            </w:pPr>
            <w:bookmarkStart w:id="5691" w:name="_Toc384034174"/>
            <w:bookmarkStart w:id="5692" w:name="_Toc384036096"/>
            <w:bookmarkEnd w:id="5691"/>
            <w:bookmarkEnd w:id="5692"/>
          </w:p>
        </w:tc>
        <w:tc>
          <w:tcPr>
            <w:tcW w:w="3969" w:type="dxa"/>
            <w:tcBorders>
              <w:top w:val="single" w:sz="5" w:space="0" w:color="000000"/>
              <w:left w:val="single" w:sz="5" w:space="0" w:color="000000"/>
              <w:bottom w:val="single" w:sz="5" w:space="0" w:color="000000"/>
              <w:right w:val="single" w:sz="5" w:space="0" w:color="000000"/>
            </w:tcBorders>
            <w:tcPrChange w:id="56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5694" w:author="Björn Genfors" w:date="2014-03-28T14:34:00Z"/>
                <w:rFonts w:cs="Times New Roman"/>
                <w:spacing w:val="-1"/>
                <w:sz w:val="20"/>
                <w:szCs w:val="20"/>
                <w:lang w:val="sv-SE"/>
              </w:rPr>
            </w:pPr>
            <w:del w:id="5695" w:author="Björn Genfors" w:date="2014-03-28T14:34:00Z">
              <w:r w:rsidRPr="000B0F50" w:rsidDel="00DE71B1">
                <w:rPr>
                  <w:szCs w:val="20"/>
                </w:rPr>
                <w:delText>HSA-id för person som signerat dokumentet</w:delText>
              </w:r>
              <w:bookmarkStart w:id="5696" w:name="_Toc384034175"/>
              <w:bookmarkStart w:id="5697" w:name="_Toc384036097"/>
              <w:bookmarkEnd w:id="5696"/>
              <w:bookmarkEnd w:id="5697"/>
            </w:del>
          </w:p>
        </w:tc>
        <w:tc>
          <w:tcPr>
            <w:tcW w:w="1195" w:type="dxa"/>
            <w:tcBorders>
              <w:top w:val="single" w:sz="5" w:space="0" w:color="000000"/>
              <w:left w:val="single" w:sz="5" w:space="0" w:color="000000"/>
              <w:bottom w:val="single" w:sz="5" w:space="0" w:color="000000"/>
              <w:right w:val="single" w:sz="5" w:space="0" w:color="000000"/>
            </w:tcBorders>
            <w:tcPrChange w:id="56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5699" w:author="Björn Genfors" w:date="2014-03-28T14:34:00Z"/>
                <w:rFonts w:cs="Times New Roman"/>
                <w:spacing w:val="-1"/>
                <w:sz w:val="20"/>
                <w:szCs w:val="20"/>
                <w:lang w:val="sv-SE"/>
              </w:rPr>
            </w:pPr>
            <w:del w:id="5700" w:author="Björn Genfors" w:date="2014-03-28T14:34:00Z">
              <w:r w:rsidRPr="006B6063" w:rsidDel="00DE71B1">
                <w:rPr>
                  <w:sz w:val="20"/>
                  <w:szCs w:val="20"/>
                </w:rPr>
                <w:delText>0..1</w:delText>
              </w:r>
              <w:bookmarkStart w:id="5701" w:name="_Toc384034176"/>
              <w:bookmarkStart w:id="5702" w:name="_Toc384036098"/>
              <w:bookmarkEnd w:id="5701"/>
              <w:bookmarkEnd w:id="5702"/>
            </w:del>
          </w:p>
        </w:tc>
        <w:bookmarkStart w:id="5703" w:name="_Toc384034177"/>
        <w:bookmarkStart w:id="5704" w:name="_Toc384036099"/>
        <w:bookmarkEnd w:id="5703"/>
        <w:bookmarkEnd w:id="5704"/>
      </w:tr>
      <w:tr w:rsidR="00424B6F" w:rsidRPr="006B6063" w:rsidDel="00DE71B1" w14:paraId="368B3CB1" w14:textId="05EFD009" w:rsidTr="00DE71B1">
        <w:trPr>
          <w:trHeight w:hRule="exact" w:val="766"/>
          <w:tblHeader/>
          <w:del w:id="5705" w:author="Björn Genfors" w:date="2014-03-28T14:34:00Z"/>
          <w:trPrChange w:id="5706"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5708" w:author="Björn Genfors" w:date="2014-03-28T14:34:00Z"/>
                <w:rFonts w:cs="Times New Roman"/>
                <w:sz w:val="20"/>
                <w:szCs w:val="20"/>
                <w:lang w:val="sv-SE"/>
              </w:rPr>
            </w:pPr>
            <w:del w:id="5709" w:author="Björn Genfors" w:date="2014-03-28T14:34:00Z">
              <w:r w:rsidRPr="006B6063" w:rsidDel="00DE71B1">
                <w:rPr>
                  <w:sz w:val="20"/>
                  <w:szCs w:val="20"/>
                </w:rPr>
                <w:delText>../../</w:delText>
              </w:r>
              <w:r w:rsidRPr="006B6063" w:rsidDel="00DE71B1">
                <w:rPr>
                  <w:spacing w:val="-1"/>
                  <w:sz w:val="20"/>
                  <w:szCs w:val="20"/>
                </w:rPr>
                <w:delText>approvedForPatient</w:delText>
              </w:r>
              <w:bookmarkStart w:id="5710" w:name="_Toc384034178"/>
              <w:bookmarkStart w:id="5711" w:name="_Toc384036100"/>
              <w:bookmarkEnd w:id="5710"/>
              <w:bookmarkEnd w:id="5711"/>
            </w:del>
          </w:p>
          <w:p w14:paraId="1533A641" w14:textId="0C8073D7" w:rsidR="00424B6F" w:rsidRPr="006B6063" w:rsidDel="00DE71B1" w:rsidRDefault="00424B6F" w:rsidP="00DE71B1">
            <w:pPr>
              <w:widowControl/>
              <w:spacing w:line="229" w:lineRule="exact"/>
              <w:ind w:left="102"/>
              <w:rPr>
                <w:del w:id="5712" w:author="Björn Genfors" w:date="2014-03-28T14:34:00Z"/>
                <w:rFonts w:cs="Times New Roman"/>
                <w:sz w:val="20"/>
                <w:szCs w:val="20"/>
                <w:lang w:val="sv-SE"/>
              </w:rPr>
            </w:pPr>
            <w:bookmarkStart w:id="5713" w:name="_Toc384034179"/>
            <w:bookmarkStart w:id="5714" w:name="_Toc384036101"/>
            <w:bookmarkEnd w:id="5713"/>
            <w:bookmarkEnd w:id="5714"/>
          </w:p>
        </w:tc>
        <w:tc>
          <w:tcPr>
            <w:tcW w:w="1559" w:type="dxa"/>
            <w:tcBorders>
              <w:top w:val="single" w:sz="5" w:space="0" w:color="000000"/>
              <w:left w:val="single" w:sz="5" w:space="0" w:color="000000"/>
              <w:bottom w:val="single" w:sz="5" w:space="0" w:color="000000"/>
              <w:right w:val="single" w:sz="5" w:space="0" w:color="000000"/>
            </w:tcBorders>
            <w:tcPrChange w:id="57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5716" w:author="Björn Genfors" w:date="2014-03-28T14:34:00Z"/>
                <w:rFonts w:cs="Times New Roman"/>
                <w:color w:val="FF0000"/>
                <w:sz w:val="20"/>
                <w:szCs w:val="20"/>
                <w:lang w:val="sv-SE"/>
              </w:rPr>
            </w:pPr>
            <w:del w:id="5717" w:author="Björn Genfors" w:date="2014-03-28T14:34:00Z">
              <w:r w:rsidRPr="006B6063" w:rsidDel="00DE71B1">
                <w:rPr>
                  <w:sz w:val="20"/>
                  <w:szCs w:val="20"/>
                </w:rPr>
                <w:delText>boolean</w:delText>
              </w:r>
              <w:bookmarkStart w:id="5718" w:name="_Toc384034180"/>
              <w:bookmarkStart w:id="5719" w:name="_Toc384036102"/>
              <w:bookmarkEnd w:id="5718"/>
              <w:bookmarkEnd w:id="5719"/>
            </w:del>
          </w:p>
          <w:p w14:paraId="69FE712B" w14:textId="5829839F" w:rsidR="00424B6F" w:rsidRPr="006B6063" w:rsidDel="00DE71B1" w:rsidRDefault="00424B6F" w:rsidP="00DE71B1">
            <w:pPr>
              <w:widowControl/>
              <w:spacing w:line="229" w:lineRule="exact"/>
              <w:ind w:left="102"/>
              <w:rPr>
                <w:del w:id="5720" w:author="Björn Genfors" w:date="2014-03-28T14:34:00Z"/>
                <w:rFonts w:cs="Times New Roman"/>
                <w:sz w:val="20"/>
                <w:szCs w:val="20"/>
                <w:lang w:val="sv-SE"/>
              </w:rPr>
            </w:pPr>
            <w:bookmarkStart w:id="5721" w:name="_Toc384034181"/>
            <w:bookmarkStart w:id="5722" w:name="_Toc384036103"/>
            <w:bookmarkEnd w:id="5721"/>
            <w:bookmarkEnd w:id="5722"/>
          </w:p>
        </w:tc>
        <w:tc>
          <w:tcPr>
            <w:tcW w:w="3969" w:type="dxa"/>
            <w:tcBorders>
              <w:top w:val="single" w:sz="5" w:space="0" w:color="000000"/>
              <w:left w:val="single" w:sz="5" w:space="0" w:color="000000"/>
              <w:bottom w:val="single" w:sz="5" w:space="0" w:color="000000"/>
              <w:right w:val="single" w:sz="5" w:space="0" w:color="000000"/>
            </w:tcBorders>
            <w:tcPrChange w:id="57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5724" w:author="Björn Genfors" w:date="2014-03-28T14:34:00Z"/>
                <w:rFonts w:cs="Times New Roman"/>
                <w:spacing w:val="-1"/>
                <w:sz w:val="20"/>
                <w:szCs w:val="20"/>
                <w:lang w:val="sv-SE"/>
              </w:rPr>
            </w:pPr>
            <w:del w:id="5725"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5726" w:name="_Toc384034182"/>
              <w:bookmarkStart w:id="5727" w:name="_Toc384036104"/>
              <w:bookmarkEnd w:id="5726"/>
              <w:bookmarkEnd w:id="5727"/>
            </w:del>
          </w:p>
          <w:p w14:paraId="3444C130" w14:textId="45B2B7C0" w:rsidR="00424B6F" w:rsidRPr="006B6063" w:rsidDel="00DE71B1" w:rsidRDefault="00424B6F" w:rsidP="00DE71B1">
            <w:pPr>
              <w:widowControl/>
              <w:spacing w:line="226" w:lineRule="exact"/>
              <w:ind w:left="102"/>
              <w:rPr>
                <w:del w:id="5728" w:author="Björn Genfors" w:date="2014-03-28T14:34:00Z"/>
                <w:rFonts w:cs="Times New Roman"/>
                <w:spacing w:val="-1"/>
                <w:sz w:val="20"/>
                <w:szCs w:val="20"/>
                <w:lang w:val="sv-SE"/>
              </w:rPr>
            </w:pPr>
            <w:bookmarkStart w:id="5729" w:name="_Toc384034183"/>
            <w:bookmarkStart w:id="5730" w:name="_Toc384036105"/>
            <w:bookmarkEnd w:id="5729"/>
            <w:bookmarkEnd w:id="5730"/>
          </w:p>
        </w:tc>
        <w:tc>
          <w:tcPr>
            <w:tcW w:w="1195" w:type="dxa"/>
            <w:tcBorders>
              <w:top w:val="single" w:sz="5" w:space="0" w:color="000000"/>
              <w:left w:val="single" w:sz="5" w:space="0" w:color="000000"/>
              <w:bottom w:val="single" w:sz="5" w:space="0" w:color="000000"/>
              <w:right w:val="single" w:sz="5" w:space="0" w:color="000000"/>
            </w:tcBorders>
            <w:tcPrChange w:id="57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5732" w:author="Björn Genfors" w:date="2014-03-28T14:34:00Z"/>
                <w:rFonts w:cs="Times New Roman"/>
                <w:spacing w:val="-1"/>
                <w:sz w:val="20"/>
                <w:szCs w:val="20"/>
                <w:lang w:val="sv-SE"/>
              </w:rPr>
            </w:pPr>
            <w:del w:id="5733" w:author="Björn Genfors" w:date="2014-03-28T14:34:00Z">
              <w:r w:rsidRPr="006B6063" w:rsidDel="00DE71B1">
                <w:rPr>
                  <w:spacing w:val="-1"/>
                  <w:sz w:val="20"/>
                  <w:szCs w:val="20"/>
                </w:rPr>
                <w:delText>1..1</w:delText>
              </w:r>
              <w:bookmarkStart w:id="5734" w:name="_Toc384034184"/>
              <w:bookmarkStart w:id="5735" w:name="_Toc384036106"/>
              <w:bookmarkEnd w:id="5734"/>
              <w:bookmarkEnd w:id="5735"/>
            </w:del>
          </w:p>
        </w:tc>
        <w:bookmarkStart w:id="5736" w:name="_Toc384034185"/>
        <w:bookmarkStart w:id="5737" w:name="_Toc384036107"/>
        <w:bookmarkEnd w:id="5736"/>
        <w:bookmarkEnd w:id="5737"/>
      </w:tr>
      <w:tr w:rsidR="00424B6F" w:rsidRPr="006B6063" w:rsidDel="00DE71B1" w14:paraId="6D84281A" w14:textId="504AEF11" w:rsidTr="00DE71B1">
        <w:trPr>
          <w:trHeight w:hRule="exact" w:val="989"/>
          <w:tblHeader/>
          <w:del w:id="5738" w:author="Björn Genfors" w:date="2014-03-28T14:34:00Z"/>
          <w:trPrChange w:id="5739"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5741" w:author="Björn Genfors" w:date="2014-03-28T14:34:00Z"/>
                <w:rFonts w:cs="Times New Roman"/>
                <w:sz w:val="20"/>
                <w:szCs w:val="20"/>
                <w:lang w:val="sv-SE"/>
              </w:rPr>
            </w:pPr>
            <w:del w:id="5742" w:author="Björn Genfors" w:date="2014-03-28T14:34:00Z">
              <w:r w:rsidRPr="006B6063" w:rsidDel="00DE71B1">
                <w:rPr>
                  <w:sz w:val="20"/>
                  <w:szCs w:val="20"/>
                </w:rPr>
                <w:delText>../../</w:delText>
              </w:r>
              <w:r w:rsidRPr="006B6063" w:rsidDel="00DE71B1">
                <w:rPr>
                  <w:spacing w:val="-1"/>
                  <w:sz w:val="20"/>
                  <w:szCs w:val="20"/>
                </w:rPr>
                <w:delText>careContactId</w:delText>
              </w:r>
              <w:bookmarkStart w:id="5743" w:name="_Toc384034186"/>
              <w:bookmarkStart w:id="5744" w:name="_Toc384036108"/>
              <w:bookmarkEnd w:id="5743"/>
              <w:bookmarkEnd w:id="5744"/>
            </w:del>
          </w:p>
        </w:tc>
        <w:tc>
          <w:tcPr>
            <w:tcW w:w="1559" w:type="dxa"/>
            <w:tcBorders>
              <w:top w:val="single" w:sz="5" w:space="0" w:color="000000"/>
              <w:left w:val="single" w:sz="5" w:space="0" w:color="000000"/>
              <w:bottom w:val="single" w:sz="5" w:space="0" w:color="000000"/>
              <w:right w:val="single" w:sz="5" w:space="0" w:color="000000"/>
            </w:tcBorders>
            <w:tcPrChange w:id="57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5746" w:author="Björn Genfors" w:date="2014-03-28T14:34:00Z"/>
                <w:rFonts w:cs="Times New Roman"/>
                <w:spacing w:val="-1"/>
                <w:sz w:val="20"/>
                <w:szCs w:val="20"/>
                <w:lang w:val="sv-SE"/>
              </w:rPr>
            </w:pPr>
            <w:del w:id="5747" w:author="Björn Genfors" w:date="2014-03-28T14:34:00Z">
              <w:r w:rsidRPr="006B6063" w:rsidDel="00DE71B1">
                <w:rPr>
                  <w:spacing w:val="-1"/>
                  <w:sz w:val="20"/>
                  <w:szCs w:val="20"/>
                </w:rPr>
                <w:delText>string</w:delText>
              </w:r>
              <w:bookmarkStart w:id="5748" w:name="_Toc384034187"/>
              <w:bookmarkStart w:id="5749" w:name="_Toc384036109"/>
              <w:bookmarkEnd w:id="5748"/>
              <w:bookmarkEnd w:id="5749"/>
            </w:del>
          </w:p>
        </w:tc>
        <w:tc>
          <w:tcPr>
            <w:tcW w:w="3969" w:type="dxa"/>
            <w:tcBorders>
              <w:top w:val="single" w:sz="5" w:space="0" w:color="000000"/>
              <w:left w:val="single" w:sz="5" w:space="0" w:color="000000"/>
              <w:bottom w:val="single" w:sz="5" w:space="0" w:color="000000"/>
              <w:right w:val="single" w:sz="5" w:space="0" w:color="000000"/>
            </w:tcBorders>
            <w:tcPrChange w:id="57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5751" w:author="Björn Genfors" w:date="2014-03-28T14:34:00Z"/>
                <w:rFonts w:cs="Times New Roman"/>
                <w:spacing w:val="-1"/>
                <w:sz w:val="20"/>
                <w:szCs w:val="20"/>
                <w:lang w:val="sv-SE"/>
              </w:rPr>
            </w:pPr>
            <w:del w:id="5752"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5753" w:name="_Toc384034188"/>
              <w:bookmarkStart w:id="5754" w:name="_Toc384036110"/>
              <w:bookmarkEnd w:id="5753"/>
              <w:bookmarkEnd w:id="5754"/>
            </w:del>
          </w:p>
        </w:tc>
        <w:tc>
          <w:tcPr>
            <w:tcW w:w="1195" w:type="dxa"/>
            <w:tcBorders>
              <w:top w:val="single" w:sz="5" w:space="0" w:color="000000"/>
              <w:left w:val="single" w:sz="5" w:space="0" w:color="000000"/>
              <w:bottom w:val="single" w:sz="5" w:space="0" w:color="000000"/>
              <w:right w:val="single" w:sz="5" w:space="0" w:color="000000"/>
            </w:tcBorders>
            <w:tcPrChange w:id="57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5756" w:author="Björn Genfors" w:date="2014-03-28T14:34:00Z"/>
                <w:rFonts w:cs="Times New Roman"/>
                <w:spacing w:val="-1"/>
                <w:sz w:val="20"/>
                <w:szCs w:val="20"/>
                <w:lang w:val="sv-SE"/>
              </w:rPr>
            </w:pPr>
            <w:del w:id="5757" w:author="Björn Genfors" w:date="2014-03-28T14:34:00Z">
              <w:r w:rsidRPr="006B6063" w:rsidDel="00DE71B1">
                <w:rPr>
                  <w:spacing w:val="-1"/>
                  <w:sz w:val="20"/>
                  <w:szCs w:val="20"/>
                </w:rPr>
                <w:delText>0..1</w:delText>
              </w:r>
              <w:bookmarkStart w:id="5758" w:name="_Toc384034189"/>
              <w:bookmarkStart w:id="5759" w:name="_Toc384036111"/>
              <w:bookmarkEnd w:id="5758"/>
              <w:bookmarkEnd w:id="5759"/>
            </w:del>
          </w:p>
        </w:tc>
        <w:bookmarkStart w:id="5760" w:name="_Toc384034190"/>
        <w:bookmarkStart w:id="5761" w:name="_Toc384036112"/>
        <w:bookmarkEnd w:id="5760"/>
        <w:bookmarkEnd w:id="5761"/>
      </w:tr>
      <w:tr w:rsidR="00424B6F" w:rsidRPr="006B6063" w:rsidDel="00DE71B1" w14:paraId="6D3BEDC0" w14:textId="5C4C00D8" w:rsidTr="00DE71B1">
        <w:trPr>
          <w:trHeight w:hRule="exact" w:val="848"/>
          <w:tblHeader/>
          <w:del w:id="5762" w:author="Björn Genfors" w:date="2014-03-28T14:34:00Z"/>
          <w:trPrChange w:id="5763"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64"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5765" w:author="Björn Genfors" w:date="2014-03-28T14:34:00Z"/>
                <w:rFonts w:cs="Times New Roman"/>
                <w:sz w:val="20"/>
                <w:szCs w:val="20"/>
                <w:lang w:val="sv-SE"/>
              </w:rPr>
            </w:pPr>
            <w:del w:id="5766" w:author="Björn Genfors" w:date="2014-03-28T14:34:00Z">
              <w:r w:rsidRPr="006B6063" w:rsidDel="00DE71B1">
                <w:rPr>
                  <w:sz w:val="20"/>
                  <w:szCs w:val="20"/>
                </w:rPr>
                <w:delText>../laboratoryOrderOutcomeBody</w:delText>
              </w:r>
              <w:bookmarkStart w:id="5767" w:name="_Toc384034191"/>
              <w:bookmarkStart w:id="5768" w:name="_Toc384036113"/>
              <w:bookmarkEnd w:id="5767"/>
              <w:bookmarkEnd w:id="5768"/>
            </w:del>
          </w:p>
          <w:p w14:paraId="5D439A03" w14:textId="78C527F5" w:rsidR="00424B6F" w:rsidRPr="006B6063" w:rsidDel="00DE71B1" w:rsidRDefault="00424B6F" w:rsidP="00DE71B1">
            <w:pPr>
              <w:widowControl/>
              <w:spacing w:line="229" w:lineRule="exact"/>
              <w:ind w:left="102"/>
              <w:rPr>
                <w:del w:id="5769" w:author="Björn Genfors" w:date="2014-03-28T14:34:00Z"/>
                <w:rFonts w:cs="Times New Roman"/>
                <w:sz w:val="20"/>
                <w:szCs w:val="20"/>
                <w:lang w:val="sv-SE"/>
              </w:rPr>
            </w:pPr>
            <w:bookmarkStart w:id="5770" w:name="_Toc384034192"/>
            <w:bookmarkStart w:id="5771" w:name="_Toc384036114"/>
            <w:bookmarkEnd w:id="5770"/>
            <w:bookmarkEnd w:id="5771"/>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7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5773" w:author="Björn Genfors" w:date="2014-03-28T14:34:00Z"/>
                <w:rFonts w:cs="Times New Roman"/>
                <w:sz w:val="20"/>
                <w:szCs w:val="20"/>
                <w:lang w:val="sv-SE"/>
              </w:rPr>
            </w:pPr>
            <w:del w:id="5774" w:author="Björn Genfors" w:date="2014-03-28T14:34:00Z">
              <w:r w:rsidRPr="006B6063" w:rsidDel="00DE71B1">
                <w:rPr>
                  <w:sz w:val="20"/>
                  <w:szCs w:val="20"/>
                </w:rPr>
                <w:delText>LaboratoryOrderOutcomeBodyType</w:delText>
              </w:r>
              <w:bookmarkStart w:id="5775" w:name="_Toc384034193"/>
              <w:bookmarkStart w:id="5776" w:name="_Toc384036115"/>
              <w:bookmarkEnd w:id="5775"/>
              <w:bookmarkEnd w:id="5776"/>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7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5778" w:author="Björn Genfors" w:date="2014-03-28T14:34:00Z"/>
                <w:rFonts w:cs="Times New Roman"/>
                <w:spacing w:val="-1"/>
                <w:sz w:val="20"/>
                <w:szCs w:val="20"/>
                <w:lang w:val="sv-SE"/>
              </w:rPr>
            </w:pPr>
            <w:bookmarkStart w:id="5779" w:name="_Toc384034194"/>
            <w:bookmarkStart w:id="5780" w:name="_Toc384036116"/>
            <w:bookmarkEnd w:id="5779"/>
            <w:bookmarkEnd w:id="5780"/>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78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5782" w:author="Björn Genfors" w:date="2014-03-28T14:34:00Z"/>
                <w:rFonts w:cs="Times New Roman"/>
                <w:spacing w:val="-1"/>
                <w:sz w:val="20"/>
                <w:szCs w:val="20"/>
                <w:lang w:val="sv-SE"/>
              </w:rPr>
            </w:pPr>
            <w:del w:id="5783" w:author="Björn Genfors" w:date="2014-03-28T14:34:00Z">
              <w:r w:rsidRPr="006B6063" w:rsidDel="00DE71B1">
                <w:rPr>
                  <w:spacing w:val="-1"/>
                  <w:sz w:val="20"/>
                  <w:szCs w:val="20"/>
                </w:rPr>
                <w:delText>1..1</w:delText>
              </w:r>
              <w:bookmarkStart w:id="5784" w:name="_Toc384034195"/>
              <w:bookmarkStart w:id="5785" w:name="_Toc384036117"/>
              <w:bookmarkEnd w:id="5784"/>
              <w:bookmarkEnd w:id="5785"/>
            </w:del>
          </w:p>
        </w:tc>
        <w:bookmarkStart w:id="5786" w:name="_Toc384034196"/>
        <w:bookmarkStart w:id="5787" w:name="_Toc384036118"/>
        <w:bookmarkEnd w:id="5786"/>
        <w:bookmarkEnd w:id="5787"/>
      </w:tr>
      <w:tr w:rsidR="00424B6F" w:rsidRPr="006B6063" w:rsidDel="00DE71B1" w14:paraId="68A54556" w14:textId="29F05A5A" w:rsidTr="00DE71B1">
        <w:trPr>
          <w:trHeight w:hRule="exact" w:val="1428"/>
          <w:tblHeader/>
          <w:del w:id="5788" w:author="Björn Genfors" w:date="2014-03-28T14:34:00Z"/>
          <w:trPrChange w:id="5789"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5791" w:author="Björn Genfors" w:date="2014-03-28T14:34:00Z"/>
                <w:rFonts w:cs="Times New Roman"/>
                <w:sz w:val="20"/>
                <w:szCs w:val="20"/>
                <w:lang w:val="sv-SE"/>
              </w:rPr>
            </w:pPr>
            <w:del w:id="5792" w:author="Björn Genfors" w:date="2014-03-28T14:34:00Z">
              <w:r w:rsidRPr="006B6063" w:rsidDel="00DE71B1">
                <w:rPr>
                  <w:sz w:val="20"/>
                  <w:szCs w:val="20"/>
                </w:rPr>
                <w:lastRenderedPageBreak/>
                <w:delText>../../</w:delText>
              </w:r>
              <w:r w:rsidR="004C66FC" w:rsidDel="00DE71B1">
                <w:rPr>
                  <w:sz w:val="20"/>
                  <w:szCs w:val="20"/>
                </w:rPr>
                <w:delText>typeOfResult</w:delText>
              </w:r>
              <w:bookmarkStart w:id="5793" w:name="_Toc384034197"/>
              <w:bookmarkStart w:id="5794" w:name="_Toc384036119"/>
              <w:bookmarkEnd w:id="5793"/>
              <w:bookmarkEnd w:id="5794"/>
            </w:del>
          </w:p>
        </w:tc>
        <w:tc>
          <w:tcPr>
            <w:tcW w:w="1559" w:type="dxa"/>
            <w:tcBorders>
              <w:top w:val="single" w:sz="5" w:space="0" w:color="000000"/>
              <w:left w:val="single" w:sz="5" w:space="0" w:color="000000"/>
              <w:bottom w:val="single" w:sz="5" w:space="0" w:color="000000"/>
              <w:right w:val="single" w:sz="5" w:space="0" w:color="000000"/>
            </w:tcBorders>
            <w:tcPrChange w:id="57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5796" w:author="Björn Genfors" w:date="2014-03-28T14:34:00Z"/>
                <w:rFonts w:cs="Times New Roman"/>
                <w:sz w:val="20"/>
                <w:szCs w:val="20"/>
                <w:lang w:val="sv-SE"/>
              </w:rPr>
            </w:pPr>
            <w:del w:id="5797" w:author="Björn Genfors" w:date="2014-03-28T14:34:00Z">
              <w:r w:rsidRPr="006B6063" w:rsidDel="00DE71B1">
                <w:rPr>
                  <w:sz w:val="20"/>
                  <w:szCs w:val="20"/>
                </w:rPr>
                <w:delText>string</w:delText>
              </w:r>
              <w:bookmarkStart w:id="5798" w:name="_Toc384034198"/>
              <w:bookmarkStart w:id="5799" w:name="_Toc384036120"/>
              <w:bookmarkEnd w:id="5798"/>
              <w:bookmarkEnd w:id="5799"/>
            </w:del>
          </w:p>
        </w:tc>
        <w:tc>
          <w:tcPr>
            <w:tcW w:w="3969" w:type="dxa"/>
            <w:tcBorders>
              <w:top w:val="single" w:sz="5" w:space="0" w:color="000000"/>
              <w:left w:val="single" w:sz="5" w:space="0" w:color="000000"/>
              <w:bottom w:val="single" w:sz="5" w:space="0" w:color="000000"/>
              <w:right w:val="single" w:sz="5" w:space="0" w:color="000000"/>
            </w:tcBorders>
            <w:tcPrChange w:id="58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5801" w:author="Björn Genfors" w:date="2014-03-28T14:34:00Z"/>
                <w:rFonts w:cs="Times New Roman"/>
                <w:spacing w:val="-1"/>
                <w:sz w:val="20"/>
                <w:szCs w:val="20"/>
                <w:lang w:val="sv-SE"/>
              </w:rPr>
            </w:pPr>
            <w:del w:id="5802" w:author="Björn Genfors" w:date="2014-03-28T14:34:00Z">
              <w:r w:rsidRPr="000B0F50" w:rsidDel="00DE71B1">
                <w:rPr>
                  <w:spacing w:val="-1"/>
                  <w:szCs w:val="20"/>
                </w:rPr>
                <w:delText xml:space="preserve">Text som anger vilken typ av svar som avses. </w:delText>
              </w:r>
              <w:bookmarkStart w:id="5803" w:name="_Toc384034199"/>
              <w:bookmarkStart w:id="5804" w:name="_Toc384036121"/>
              <w:bookmarkEnd w:id="5803"/>
              <w:bookmarkEnd w:id="5804"/>
            </w:del>
          </w:p>
          <w:p w14:paraId="72BEB374" w14:textId="46FA372A" w:rsidR="00424B6F" w:rsidRPr="006B6063" w:rsidDel="00DE71B1" w:rsidRDefault="00424B6F" w:rsidP="00DE71B1">
            <w:pPr>
              <w:widowControl/>
              <w:spacing w:line="226" w:lineRule="exact"/>
              <w:ind w:left="102"/>
              <w:rPr>
                <w:del w:id="5805" w:author="Björn Genfors" w:date="2014-03-28T14:34:00Z"/>
                <w:rFonts w:cs="Times New Roman"/>
                <w:spacing w:val="-1"/>
                <w:sz w:val="20"/>
                <w:szCs w:val="20"/>
                <w:lang w:val="sv-SE"/>
              </w:rPr>
            </w:pPr>
            <w:del w:id="5806" w:author="Björn Genfors" w:date="2014-03-28T14:34:00Z">
              <w:r w:rsidRPr="000B0F50" w:rsidDel="00DE71B1">
                <w:rPr>
                  <w:spacing w:val="-1"/>
                  <w:szCs w:val="20"/>
                </w:rPr>
                <w:delText>DEF = definitivtsvar</w:delText>
              </w:r>
              <w:bookmarkStart w:id="5807" w:name="_Toc384034200"/>
              <w:bookmarkStart w:id="5808" w:name="_Toc384036122"/>
              <w:bookmarkEnd w:id="5807"/>
              <w:bookmarkEnd w:id="5808"/>
            </w:del>
          </w:p>
          <w:p w14:paraId="18F768A2" w14:textId="48E0763E" w:rsidR="00424B6F" w:rsidRPr="006B6063" w:rsidDel="00DE71B1" w:rsidRDefault="00424B6F" w:rsidP="00DE71B1">
            <w:pPr>
              <w:widowControl/>
              <w:spacing w:line="226" w:lineRule="exact"/>
              <w:ind w:left="102"/>
              <w:rPr>
                <w:del w:id="5809" w:author="Björn Genfors" w:date="2014-03-28T14:34:00Z"/>
                <w:rFonts w:cs="Times New Roman"/>
                <w:spacing w:val="-1"/>
                <w:sz w:val="20"/>
                <w:szCs w:val="20"/>
                <w:lang w:val="sv-SE"/>
              </w:rPr>
            </w:pPr>
            <w:del w:id="5810" w:author="Björn Genfors" w:date="2014-03-28T14:34:00Z">
              <w:r w:rsidRPr="000B0F50" w:rsidDel="00DE71B1">
                <w:rPr>
                  <w:spacing w:val="-1"/>
                  <w:szCs w:val="20"/>
                </w:rPr>
                <w:delText>TILL = tilläggssvar</w:delText>
              </w:r>
              <w:bookmarkStart w:id="5811" w:name="_Toc384034201"/>
              <w:bookmarkStart w:id="5812" w:name="_Toc384036123"/>
              <w:bookmarkEnd w:id="5811"/>
              <w:bookmarkEnd w:id="5812"/>
            </w:del>
          </w:p>
          <w:p w14:paraId="6675D7E8" w14:textId="34A79DA8" w:rsidR="00424B6F" w:rsidRPr="006B6063" w:rsidDel="00DE71B1" w:rsidRDefault="00424B6F" w:rsidP="00DE71B1">
            <w:pPr>
              <w:widowControl/>
              <w:spacing w:line="226" w:lineRule="exact"/>
              <w:ind w:left="102"/>
              <w:rPr>
                <w:del w:id="5813" w:author="Björn Genfors" w:date="2014-03-28T14:34:00Z"/>
                <w:rFonts w:cs="Times New Roman"/>
                <w:spacing w:val="-1"/>
                <w:sz w:val="20"/>
                <w:szCs w:val="20"/>
                <w:lang w:val="sv-SE"/>
              </w:rPr>
            </w:pPr>
            <w:del w:id="5814" w:author="Björn Genfors" w:date="2014-03-28T14:34:00Z">
              <w:r w:rsidRPr="000B0F50" w:rsidDel="00DE71B1">
                <w:rPr>
                  <w:spacing w:val="-1"/>
                  <w:szCs w:val="20"/>
                </w:rPr>
                <w:delText>Den senaste statusen är den som ska skickas med.</w:delText>
              </w:r>
              <w:bookmarkStart w:id="5815" w:name="_Toc384034202"/>
              <w:bookmarkStart w:id="5816" w:name="_Toc384036124"/>
              <w:bookmarkEnd w:id="5815"/>
              <w:bookmarkEnd w:id="5816"/>
            </w:del>
          </w:p>
        </w:tc>
        <w:tc>
          <w:tcPr>
            <w:tcW w:w="1195" w:type="dxa"/>
            <w:tcBorders>
              <w:top w:val="single" w:sz="5" w:space="0" w:color="000000"/>
              <w:left w:val="single" w:sz="5" w:space="0" w:color="000000"/>
              <w:bottom w:val="single" w:sz="5" w:space="0" w:color="000000"/>
              <w:right w:val="single" w:sz="5" w:space="0" w:color="000000"/>
            </w:tcBorders>
            <w:tcPrChange w:id="58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5818" w:author="Björn Genfors" w:date="2014-03-28T14:34:00Z"/>
                <w:rFonts w:cs="Times New Roman"/>
                <w:spacing w:val="-1"/>
                <w:sz w:val="20"/>
                <w:szCs w:val="20"/>
                <w:lang w:val="sv-SE"/>
              </w:rPr>
            </w:pPr>
            <w:del w:id="5819" w:author="Björn Genfors" w:date="2014-03-28T14:34:00Z">
              <w:r w:rsidRPr="006B6063" w:rsidDel="00DE71B1">
                <w:rPr>
                  <w:spacing w:val="-1"/>
                  <w:sz w:val="20"/>
                  <w:szCs w:val="20"/>
                </w:rPr>
                <w:delText>1..1</w:delText>
              </w:r>
              <w:bookmarkStart w:id="5820" w:name="_Toc384034203"/>
              <w:bookmarkStart w:id="5821" w:name="_Toc384036125"/>
              <w:bookmarkEnd w:id="5820"/>
              <w:bookmarkEnd w:id="5821"/>
            </w:del>
          </w:p>
        </w:tc>
        <w:bookmarkStart w:id="5822" w:name="_Toc384034204"/>
        <w:bookmarkStart w:id="5823" w:name="_Toc384036126"/>
        <w:bookmarkEnd w:id="5822"/>
        <w:bookmarkEnd w:id="5823"/>
      </w:tr>
      <w:tr w:rsidR="00424B6F" w:rsidRPr="006B6063" w:rsidDel="00DE71B1" w14:paraId="3A5434CF" w14:textId="2E0CCF4E" w:rsidTr="00DE71B1">
        <w:trPr>
          <w:trHeight w:hRule="exact" w:val="1419"/>
          <w:tblHeader/>
          <w:del w:id="5824" w:author="Björn Genfors" w:date="2014-03-28T14:34:00Z"/>
          <w:trPrChange w:id="5825"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5827" w:author="Björn Genfors" w:date="2014-03-28T14:34:00Z"/>
                <w:rFonts w:cs="Times New Roman"/>
                <w:sz w:val="20"/>
                <w:szCs w:val="20"/>
                <w:lang w:val="sv-SE"/>
              </w:rPr>
            </w:pPr>
            <w:del w:id="5828" w:author="Björn Genfors" w:date="2014-03-28T14:34:00Z">
              <w:r w:rsidRPr="006B6063" w:rsidDel="00DE71B1">
                <w:rPr>
                  <w:sz w:val="20"/>
                  <w:szCs w:val="20"/>
                </w:rPr>
                <w:delText>../../registrationTime</w:delText>
              </w:r>
              <w:bookmarkStart w:id="5829" w:name="_Toc384034205"/>
              <w:bookmarkStart w:id="5830" w:name="_Toc384036127"/>
              <w:bookmarkEnd w:id="5829"/>
              <w:bookmarkEnd w:id="5830"/>
            </w:del>
          </w:p>
        </w:tc>
        <w:tc>
          <w:tcPr>
            <w:tcW w:w="1559" w:type="dxa"/>
            <w:tcBorders>
              <w:top w:val="single" w:sz="5" w:space="0" w:color="000000"/>
              <w:left w:val="single" w:sz="5" w:space="0" w:color="000000"/>
              <w:bottom w:val="single" w:sz="5" w:space="0" w:color="000000"/>
              <w:right w:val="single" w:sz="5" w:space="0" w:color="000000"/>
            </w:tcBorders>
            <w:tcPrChange w:id="58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5832" w:author="Björn Genfors" w:date="2014-03-28T14:34:00Z"/>
                <w:rFonts w:cs="Times New Roman"/>
                <w:color w:val="FF0000"/>
                <w:sz w:val="20"/>
                <w:szCs w:val="20"/>
                <w:lang w:val="sv-SE"/>
              </w:rPr>
            </w:pPr>
            <w:del w:id="5833" w:author="Björn Genfors" w:date="2014-03-28T14:34:00Z">
              <w:r w:rsidRPr="006B6063" w:rsidDel="00DE71B1">
                <w:rPr>
                  <w:sz w:val="20"/>
                  <w:szCs w:val="20"/>
                </w:rPr>
                <w:delText>TimeStampType</w:delText>
              </w:r>
              <w:bookmarkStart w:id="5834" w:name="_Toc384034206"/>
              <w:bookmarkStart w:id="5835" w:name="_Toc384036128"/>
              <w:bookmarkEnd w:id="5834"/>
              <w:bookmarkEnd w:id="5835"/>
            </w:del>
          </w:p>
          <w:p w14:paraId="0F39D1D4" w14:textId="3ABE2001" w:rsidR="00424B6F" w:rsidRPr="006B6063" w:rsidDel="00DE71B1" w:rsidRDefault="00424B6F" w:rsidP="00DE71B1">
            <w:pPr>
              <w:widowControl/>
              <w:spacing w:line="226" w:lineRule="exact"/>
              <w:ind w:left="102"/>
              <w:rPr>
                <w:del w:id="5836" w:author="Björn Genfors" w:date="2014-03-28T14:34:00Z"/>
                <w:rFonts w:cs="Times New Roman"/>
                <w:sz w:val="20"/>
                <w:szCs w:val="20"/>
                <w:lang w:val="sv-SE"/>
              </w:rPr>
            </w:pPr>
            <w:bookmarkStart w:id="5837" w:name="_Toc384034207"/>
            <w:bookmarkStart w:id="5838" w:name="_Toc384036129"/>
            <w:bookmarkEnd w:id="5837"/>
            <w:bookmarkEnd w:id="5838"/>
          </w:p>
        </w:tc>
        <w:tc>
          <w:tcPr>
            <w:tcW w:w="3969" w:type="dxa"/>
            <w:tcBorders>
              <w:top w:val="single" w:sz="5" w:space="0" w:color="000000"/>
              <w:left w:val="single" w:sz="5" w:space="0" w:color="000000"/>
              <w:bottom w:val="single" w:sz="5" w:space="0" w:color="000000"/>
              <w:right w:val="single" w:sz="5" w:space="0" w:color="000000"/>
            </w:tcBorders>
            <w:tcPrChange w:id="58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5840" w:author="Björn Genfors" w:date="2014-03-28T14:34:00Z"/>
                <w:rFonts w:cs="Times New Roman"/>
                <w:spacing w:val="-1"/>
                <w:sz w:val="20"/>
                <w:szCs w:val="20"/>
                <w:lang w:val="sv-SE"/>
              </w:rPr>
            </w:pPr>
            <w:del w:id="5841"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5842" w:name="_Toc384034208"/>
              <w:bookmarkStart w:id="5843" w:name="_Toc384036130"/>
              <w:bookmarkEnd w:id="5842"/>
              <w:bookmarkEnd w:id="5843"/>
            </w:del>
          </w:p>
        </w:tc>
        <w:tc>
          <w:tcPr>
            <w:tcW w:w="1195" w:type="dxa"/>
            <w:tcBorders>
              <w:top w:val="single" w:sz="5" w:space="0" w:color="000000"/>
              <w:left w:val="single" w:sz="5" w:space="0" w:color="000000"/>
              <w:bottom w:val="single" w:sz="5" w:space="0" w:color="000000"/>
              <w:right w:val="single" w:sz="5" w:space="0" w:color="000000"/>
            </w:tcBorders>
            <w:tcPrChange w:id="58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5845" w:author="Björn Genfors" w:date="2014-03-28T14:34:00Z"/>
                <w:rFonts w:cs="Times New Roman"/>
                <w:spacing w:val="-1"/>
                <w:sz w:val="20"/>
                <w:szCs w:val="20"/>
                <w:lang w:val="sv-SE"/>
              </w:rPr>
            </w:pPr>
            <w:del w:id="5846" w:author="Björn Genfors" w:date="2014-03-28T14:34:00Z">
              <w:r w:rsidRPr="006B6063" w:rsidDel="00DE71B1">
                <w:rPr>
                  <w:spacing w:val="-1"/>
                  <w:sz w:val="20"/>
                  <w:szCs w:val="20"/>
                </w:rPr>
                <w:delText>1..1</w:delText>
              </w:r>
              <w:bookmarkStart w:id="5847" w:name="_Toc384034209"/>
              <w:bookmarkStart w:id="5848" w:name="_Toc384036131"/>
              <w:bookmarkEnd w:id="5847"/>
              <w:bookmarkEnd w:id="5848"/>
            </w:del>
          </w:p>
        </w:tc>
        <w:bookmarkStart w:id="5849" w:name="_Toc384034210"/>
        <w:bookmarkStart w:id="5850" w:name="_Toc384036132"/>
        <w:bookmarkEnd w:id="5849"/>
        <w:bookmarkEnd w:id="5850"/>
      </w:tr>
      <w:tr w:rsidR="00424B6F" w:rsidRPr="006B6063" w:rsidDel="00DE71B1" w14:paraId="1A49F00E" w14:textId="1F4EC317" w:rsidTr="00DE71B1">
        <w:trPr>
          <w:trHeight w:hRule="exact" w:val="724"/>
          <w:tblHeader/>
          <w:del w:id="5851" w:author="Björn Genfors" w:date="2014-03-28T14:34:00Z"/>
          <w:trPrChange w:id="5852"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5854" w:author="Björn Genfors" w:date="2014-03-28T14:34:00Z"/>
                <w:rFonts w:cs="Times New Roman"/>
                <w:sz w:val="20"/>
                <w:szCs w:val="20"/>
                <w:lang w:val="sv-SE"/>
              </w:rPr>
            </w:pPr>
            <w:del w:id="5855" w:author="Björn Genfors" w:date="2014-03-28T14:34:00Z">
              <w:r w:rsidRPr="006B6063" w:rsidDel="00DE71B1">
                <w:rPr>
                  <w:sz w:val="20"/>
                  <w:szCs w:val="20"/>
                </w:rPr>
                <w:delText>../../discipline</w:delText>
              </w:r>
              <w:bookmarkStart w:id="5856" w:name="_Toc384034211"/>
              <w:bookmarkStart w:id="5857" w:name="_Toc384036133"/>
              <w:bookmarkEnd w:id="5856"/>
              <w:bookmarkEnd w:id="5857"/>
            </w:del>
          </w:p>
        </w:tc>
        <w:tc>
          <w:tcPr>
            <w:tcW w:w="1559" w:type="dxa"/>
            <w:tcBorders>
              <w:top w:val="single" w:sz="5" w:space="0" w:color="000000"/>
              <w:left w:val="single" w:sz="5" w:space="0" w:color="000000"/>
              <w:bottom w:val="single" w:sz="5" w:space="0" w:color="000000"/>
              <w:right w:val="single" w:sz="5" w:space="0" w:color="000000"/>
            </w:tcBorders>
            <w:tcPrChange w:id="58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5859" w:author="Björn Genfors" w:date="2014-03-28T14:34:00Z"/>
                <w:rFonts w:cs="Times New Roman"/>
                <w:sz w:val="20"/>
                <w:szCs w:val="20"/>
                <w:lang w:val="sv-SE"/>
              </w:rPr>
            </w:pPr>
            <w:del w:id="5860" w:author="Björn Genfors" w:date="2014-03-28T14:34:00Z">
              <w:r w:rsidRPr="006B6063" w:rsidDel="00DE71B1">
                <w:rPr>
                  <w:sz w:val="20"/>
                  <w:szCs w:val="20"/>
                </w:rPr>
                <w:delText>string</w:delText>
              </w:r>
              <w:bookmarkStart w:id="5861" w:name="_Toc384034212"/>
              <w:bookmarkStart w:id="5862" w:name="_Toc384036134"/>
              <w:bookmarkEnd w:id="5861"/>
              <w:bookmarkEnd w:id="5862"/>
            </w:del>
          </w:p>
        </w:tc>
        <w:tc>
          <w:tcPr>
            <w:tcW w:w="3969" w:type="dxa"/>
            <w:tcBorders>
              <w:top w:val="single" w:sz="5" w:space="0" w:color="000000"/>
              <w:left w:val="single" w:sz="5" w:space="0" w:color="000000"/>
              <w:bottom w:val="single" w:sz="5" w:space="0" w:color="000000"/>
              <w:right w:val="single" w:sz="5" w:space="0" w:color="000000"/>
            </w:tcBorders>
            <w:tcPrChange w:id="58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5864" w:author="Björn Genfors" w:date="2014-03-28T14:34:00Z"/>
                <w:rFonts w:cs="Times New Roman"/>
                <w:spacing w:val="-1"/>
                <w:sz w:val="20"/>
                <w:szCs w:val="20"/>
                <w:lang w:val="sv-SE"/>
              </w:rPr>
            </w:pPr>
            <w:del w:id="5865" w:author="Björn Genfors" w:date="2014-03-28T14:34:00Z">
              <w:r w:rsidRPr="000B0F50" w:rsidDel="00DE71B1">
                <w:rPr>
                  <w:spacing w:val="-1"/>
                  <w:szCs w:val="20"/>
                </w:rPr>
                <w:delText xml:space="preserve">Text som anger vilken typ av labenhet som undersökningsresultatet härrör från. </w:delText>
              </w:r>
              <w:bookmarkStart w:id="5866" w:name="_Toc384034213"/>
              <w:bookmarkStart w:id="5867" w:name="_Toc384036135"/>
              <w:bookmarkEnd w:id="5866"/>
              <w:bookmarkEnd w:id="5867"/>
            </w:del>
          </w:p>
          <w:p w14:paraId="18246553" w14:textId="02FED48F" w:rsidR="00424B6F" w:rsidRPr="006B6063" w:rsidDel="00DE71B1" w:rsidRDefault="00424B6F" w:rsidP="00DE71B1">
            <w:pPr>
              <w:widowControl/>
              <w:spacing w:line="226" w:lineRule="exact"/>
              <w:ind w:left="102"/>
              <w:rPr>
                <w:del w:id="5868" w:author="Björn Genfors" w:date="2014-03-28T14:34:00Z"/>
                <w:rFonts w:cs="Times New Roman"/>
                <w:spacing w:val="-1"/>
                <w:sz w:val="20"/>
                <w:szCs w:val="20"/>
                <w:lang w:val="sv-SE"/>
              </w:rPr>
            </w:pPr>
            <w:del w:id="5869" w:author="Björn Genfors" w:date="2014-03-28T14:34:00Z">
              <w:r w:rsidRPr="000B0F50" w:rsidDel="00DE71B1">
                <w:rPr>
                  <w:spacing w:val="-1"/>
                  <w:szCs w:val="20"/>
                </w:rPr>
                <w:delText>Tillåtet värde är "Klinisk kemi"</w:delText>
              </w:r>
              <w:bookmarkStart w:id="5870" w:name="_Toc384034214"/>
              <w:bookmarkStart w:id="5871" w:name="_Toc384036136"/>
              <w:bookmarkEnd w:id="5870"/>
              <w:bookmarkEnd w:id="5871"/>
            </w:del>
          </w:p>
        </w:tc>
        <w:tc>
          <w:tcPr>
            <w:tcW w:w="1195" w:type="dxa"/>
            <w:tcBorders>
              <w:top w:val="single" w:sz="5" w:space="0" w:color="000000"/>
              <w:left w:val="single" w:sz="5" w:space="0" w:color="000000"/>
              <w:bottom w:val="single" w:sz="5" w:space="0" w:color="000000"/>
              <w:right w:val="single" w:sz="5" w:space="0" w:color="000000"/>
            </w:tcBorders>
            <w:tcPrChange w:id="58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5873" w:author="Björn Genfors" w:date="2014-03-28T14:34:00Z"/>
                <w:rFonts w:cs="Times New Roman"/>
                <w:spacing w:val="-1"/>
                <w:sz w:val="20"/>
                <w:szCs w:val="20"/>
                <w:lang w:val="sv-SE"/>
              </w:rPr>
            </w:pPr>
            <w:del w:id="5874" w:author="Björn Genfors" w:date="2014-03-28T14:34:00Z">
              <w:r w:rsidRPr="006B6063" w:rsidDel="00DE71B1">
                <w:rPr>
                  <w:spacing w:val="-1"/>
                  <w:sz w:val="20"/>
                  <w:szCs w:val="20"/>
                </w:rPr>
                <w:delText>1..1</w:delText>
              </w:r>
              <w:bookmarkStart w:id="5875" w:name="_Toc384034215"/>
              <w:bookmarkStart w:id="5876" w:name="_Toc384036137"/>
              <w:bookmarkEnd w:id="5875"/>
              <w:bookmarkEnd w:id="5876"/>
            </w:del>
          </w:p>
          <w:p w14:paraId="5D40CEC9" w14:textId="645155A0" w:rsidR="00424B6F" w:rsidRPr="006B6063" w:rsidDel="00DE71B1" w:rsidRDefault="00424B6F" w:rsidP="00DE71B1">
            <w:pPr>
              <w:widowControl/>
              <w:spacing w:line="226" w:lineRule="exact"/>
              <w:ind w:left="102"/>
              <w:jc w:val="center"/>
              <w:rPr>
                <w:del w:id="5877" w:author="Björn Genfors" w:date="2014-03-28T14:34:00Z"/>
                <w:rFonts w:cs="Times New Roman"/>
                <w:spacing w:val="-1"/>
                <w:sz w:val="20"/>
                <w:szCs w:val="20"/>
                <w:lang w:val="sv-SE"/>
              </w:rPr>
            </w:pPr>
            <w:bookmarkStart w:id="5878" w:name="_Toc384034216"/>
            <w:bookmarkStart w:id="5879" w:name="_Toc384036138"/>
            <w:bookmarkEnd w:id="5878"/>
            <w:bookmarkEnd w:id="5879"/>
          </w:p>
        </w:tc>
        <w:bookmarkStart w:id="5880" w:name="_Toc384034217"/>
        <w:bookmarkStart w:id="5881" w:name="_Toc384036139"/>
        <w:bookmarkEnd w:id="5880"/>
        <w:bookmarkEnd w:id="5881"/>
      </w:tr>
      <w:tr w:rsidR="00424B6F" w:rsidRPr="006B6063" w:rsidDel="00DE71B1" w14:paraId="261AAE1A" w14:textId="4D060CFE" w:rsidTr="00DE71B1">
        <w:trPr>
          <w:trHeight w:hRule="exact" w:val="685"/>
          <w:tblHeader/>
          <w:del w:id="5882" w:author="Björn Genfors" w:date="2014-03-28T14:34:00Z"/>
          <w:trPrChange w:id="5883"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5885" w:author="Björn Genfors" w:date="2014-03-28T14:34:00Z"/>
                <w:rFonts w:cs="Times New Roman"/>
                <w:sz w:val="20"/>
                <w:szCs w:val="20"/>
                <w:lang w:val="sv-SE"/>
              </w:rPr>
            </w:pPr>
            <w:del w:id="5886" w:author="Björn Genfors" w:date="2014-03-28T14:34:00Z">
              <w:r w:rsidRPr="006B6063" w:rsidDel="00DE71B1">
                <w:rPr>
                  <w:sz w:val="20"/>
                  <w:szCs w:val="20"/>
                </w:rPr>
                <w:delText>../../resultReport</w:delText>
              </w:r>
              <w:bookmarkStart w:id="5887" w:name="_Toc384034218"/>
              <w:bookmarkStart w:id="5888" w:name="_Toc384036140"/>
              <w:bookmarkEnd w:id="5887"/>
              <w:bookmarkEnd w:id="5888"/>
            </w:del>
          </w:p>
        </w:tc>
        <w:tc>
          <w:tcPr>
            <w:tcW w:w="1559" w:type="dxa"/>
            <w:tcBorders>
              <w:top w:val="single" w:sz="5" w:space="0" w:color="000000"/>
              <w:left w:val="single" w:sz="5" w:space="0" w:color="000000"/>
              <w:bottom w:val="single" w:sz="5" w:space="0" w:color="000000"/>
              <w:right w:val="single" w:sz="5" w:space="0" w:color="000000"/>
            </w:tcBorders>
            <w:tcPrChange w:id="58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5890" w:author="Björn Genfors" w:date="2014-03-28T14:34:00Z"/>
                <w:rFonts w:cs="Times New Roman"/>
                <w:sz w:val="20"/>
                <w:szCs w:val="20"/>
                <w:lang w:val="sv-SE"/>
              </w:rPr>
            </w:pPr>
            <w:del w:id="5891" w:author="Björn Genfors" w:date="2014-03-28T14:34:00Z">
              <w:r w:rsidRPr="006B6063" w:rsidDel="00DE71B1">
                <w:rPr>
                  <w:sz w:val="20"/>
                  <w:szCs w:val="20"/>
                </w:rPr>
                <w:delText>string</w:delText>
              </w:r>
              <w:bookmarkStart w:id="5892" w:name="_Toc384034219"/>
              <w:bookmarkStart w:id="5893" w:name="_Toc384036141"/>
              <w:bookmarkEnd w:id="5892"/>
              <w:bookmarkEnd w:id="5893"/>
            </w:del>
          </w:p>
        </w:tc>
        <w:tc>
          <w:tcPr>
            <w:tcW w:w="3969" w:type="dxa"/>
            <w:tcBorders>
              <w:top w:val="single" w:sz="5" w:space="0" w:color="000000"/>
              <w:left w:val="single" w:sz="5" w:space="0" w:color="000000"/>
              <w:bottom w:val="single" w:sz="5" w:space="0" w:color="000000"/>
              <w:right w:val="single" w:sz="5" w:space="0" w:color="000000"/>
            </w:tcBorders>
            <w:tcPrChange w:id="58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5895" w:author="Björn Genfors" w:date="2014-03-28T14:34:00Z"/>
                <w:rFonts w:cs="Times New Roman"/>
                <w:spacing w:val="-1"/>
                <w:sz w:val="20"/>
                <w:szCs w:val="20"/>
                <w:lang w:val="sv-SE"/>
              </w:rPr>
            </w:pPr>
            <w:del w:id="5896" w:author="Björn Genfors" w:date="2014-03-28T14:34:00Z">
              <w:r w:rsidRPr="000B0F50" w:rsidDel="00DE71B1">
                <w:rPr>
                  <w:spacing w:val="-1"/>
                  <w:szCs w:val="20"/>
                </w:rPr>
                <w:delText>Text som beskriver det sammanfattande utlåtandet kring undersökningsresultatet</w:delText>
              </w:r>
              <w:bookmarkStart w:id="5897" w:name="_Toc384034220"/>
              <w:bookmarkStart w:id="5898" w:name="_Toc384036142"/>
              <w:bookmarkEnd w:id="5897"/>
              <w:bookmarkEnd w:id="5898"/>
            </w:del>
          </w:p>
        </w:tc>
        <w:tc>
          <w:tcPr>
            <w:tcW w:w="1195" w:type="dxa"/>
            <w:tcBorders>
              <w:top w:val="single" w:sz="5" w:space="0" w:color="000000"/>
              <w:left w:val="single" w:sz="5" w:space="0" w:color="000000"/>
              <w:bottom w:val="single" w:sz="5" w:space="0" w:color="000000"/>
              <w:right w:val="single" w:sz="5" w:space="0" w:color="000000"/>
            </w:tcBorders>
            <w:tcPrChange w:id="58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5900" w:author="Björn Genfors" w:date="2014-03-28T14:34:00Z"/>
                <w:rFonts w:cs="Times New Roman"/>
                <w:spacing w:val="-1"/>
                <w:sz w:val="20"/>
                <w:szCs w:val="20"/>
                <w:lang w:val="sv-SE"/>
              </w:rPr>
            </w:pPr>
            <w:del w:id="5901" w:author="Björn Genfors" w:date="2014-03-28T14:34:00Z">
              <w:r w:rsidRPr="006B6063" w:rsidDel="00DE71B1">
                <w:rPr>
                  <w:spacing w:val="-1"/>
                  <w:sz w:val="20"/>
                  <w:szCs w:val="20"/>
                </w:rPr>
                <w:delText>0..1</w:delText>
              </w:r>
              <w:bookmarkStart w:id="5902" w:name="_Toc384034221"/>
              <w:bookmarkStart w:id="5903" w:name="_Toc384036143"/>
              <w:bookmarkEnd w:id="5902"/>
              <w:bookmarkEnd w:id="5903"/>
            </w:del>
          </w:p>
        </w:tc>
        <w:bookmarkStart w:id="5904" w:name="_Toc384034222"/>
        <w:bookmarkStart w:id="5905" w:name="_Toc384036144"/>
        <w:bookmarkEnd w:id="5904"/>
        <w:bookmarkEnd w:id="5905"/>
      </w:tr>
      <w:tr w:rsidR="00424B6F" w:rsidRPr="006B6063" w:rsidDel="00DE71B1" w14:paraId="1BD3BD19" w14:textId="1792A98D" w:rsidTr="00DE71B1">
        <w:trPr>
          <w:trHeight w:hRule="exact" w:val="710"/>
          <w:tblHeader/>
          <w:del w:id="5906" w:author="Björn Genfors" w:date="2014-03-28T14:34:00Z"/>
          <w:trPrChange w:id="5907"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5909" w:author="Björn Genfors" w:date="2014-03-28T14:34:00Z"/>
                <w:rFonts w:cs="Times New Roman"/>
                <w:sz w:val="20"/>
                <w:szCs w:val="20"/>
                <w:lang w:val="sv-SE"/>
              </w:rPr>
            </w:pPr>
            <w:del w:id="5910" w:author="Björn Genfors" w:date="2014-03-28T14:34:00Z">
              <w:r w:rsidRPr="006B6063" w:rsidDel="00DE71B1">
                <w:rPr>
                  <w:sz w:val="20"/>
                  <w:szCs w:val="20"/>
                </w:rPr>
                <w:delText>../../resultComment</w:delText>
              </w:r>
              <w:bookmarkStart w:id="5911" w:name="_Toc384034223"/>
              <w:bookmarkStart w:id="5912" w:name="_Toc384036145"/>
              <w:bookmarkEnd w:id="5911"/>
              <w:bookmarkEnd w:id="5912"/>
            </w:del>
          </w:p>
        </w:tc>
        <w:tc>
          <w:tcPr>
            <w:tcW w:w="1559" w:type="dxa"/>
            <w:tcBorders>
              <w:top w:val="single" w:sz="5" w:space="0" w:color="000000"/>
              <w:left w:val="single" w:sz="5" w:space="0" w:color="000000"/>
              <w:bottom w:val="single" w:sz="5" w:space="0" w:color="000000"/>
              <w:right w:val="single" w:sz="5" w:space="0" w:color="000000"/>
            </w:tcBorders>
            <w:tcPrChange w:id="59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5914" w:author="Björn Genfors" w:date="2014-03-28T14:34:00Z"/>
                <w:rFonts w:cs="Times New Roman"/>
                <w:sz w:val="20"/>
                <w:szCs w:val="20"/>
                <w:lang w:val="sv-SE"/>
              </w:rPr>
            </w:pPr>
            <w:del w:id="5915" w:author="Björn Genfors" w:date="2014-03-28T14:34:00Z">
              <w:r w:rsidRPr="006B6063" w:rsidDel="00DE71B1">
                <w:rPr>
                  <w:sz w:val="20"/>
                  <w:szCs w:val="20"/>
                </w:rPr>
                <w:delText>string</w:delText>
              </w:r>
              <w:bookmarkStart w:id="5916" w:name="_Toc384034224"/>
              <w:bookmarkStart w:id="5917" w:name="_Toc384036146"/>
              <w:bookmarkEnd w:id="5916"/>
              <w:bookmarkEnd w:id="5917"/>
            </w:del>
          </w:p>
        </w:tc>
        <w:tc>
          <w:tcPr>
            <w:tcW w:w="3969" w:type="dxa"/>
            <w:tcBorders>
              <w:top w:val="single" w:sz="5" w:space="0" w:color="000000"/>
              <w:left w:val="single" w:sz="5" w:space="0" w:color="000000"/>
              <w:bottom w:val="single" w:sz="5" w:space="0" w:color="000000"/>
              <w:right w:val="single" w:sz="5" w:space="0" w:color="000000"/>
            </w:tcBorders>
            <w:tcPrChange w:id="59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5919" w:author="Björn Genfors" w:date="2014-03-28T14:34:00Z"/>
                <w:rFonts w:cs="Times New Roman"/>
                <w:spacing w:val="-1"/>
                <w:sz w:val="20"/>
                <w:szCs w:val="20"/>
                <w:lang w:val="sv-SE"/>
              </w:rPr>
            </w:pPr>
            <w:del w:id="5920" w:author="Björn Genfors" w:date="2014-03-28T14:34:00Z">
              <w:r w:rsidRPr="000B0F50" w:rsidDel="00DE71B1">
                <w:rPr>
                  <w:spacing w:val="-1"/>
                  <w:szCs w:val="20"/>
                </w:rPr>
                <w:delText>Text som innehåller en kommentar avseende hela det lämnade svaret</w:delText>
              </w:r>
              <w:bookmarkStart w:id="5921" w:name="_Toc384034225"/>
              <w:bookmarkStart w:id="5922" w:name="_Toc384036147"/>
              <w:bookmarkEnd w:id="5921"/>
              <w:bookmarkEnd w:id="5922"/>
            </w:del>
          </w:p>
        </w:tc>
        <w:tc>
          <w:tcPr>
            <w:tcW w:w="1195" w:type="dxa"/>
            <w:tcBorders>
              <w:top w:val="single" w:sz="5" w:space="0" w:color="000000"/>
              <w:left w:val="single" w:sz="5" w:space="0" w:color="000000"/>
              <w:bottom w:val="single" w:sz="5" w:space="0" w:color="000000"/>
              <w:right w:val="single" w:sz="5" w:space="0" w:color="000000"/>
            </w:tcBorders>
            <w:tcPrChange w:id="59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5924" w:author="Björn Genfors" w:date="2014-03-28T14:34:00Z"/>
                <w:rFonts w:cs="Times New Roman"/>
                <w:spacing w:val="-1"/>
                <w:sz w:val="20"/>
                <w:szCs w:val="20"/>
                <w:lang w:val="sv-SE"/>
              </w:rPr>
            </w:pPr>
            <w:del w:id="5925" w:author="Björn Genfors" w:date="2014-03-28T14:34:00Z">
              <w:r w:rsidRPr="006B6063" w:rsidDel="00DE71B1">
                <w:rPr>
                  <w:spacing w:val="-1"/>
                  <w:sz w:val="20"/>
                  <w:szCs w:val="20"/>
                </w:rPr>
                <w:delText>0..1</w:delText>
              </w:r>
              <w:bookmarkStart w:id="5926" w:name="_Toc384034226"/>
              <w:bookmarkStart w:id="5927" w:name="_Toc384036148"/>
              <w:bookmarkEnd w:id="5926"/>
              <w:bookmarkEnd w:id="5927"/>
            </w:del>
          </w:p>
        </w:tc>
        <w:bookmarkStart w:id="5928" w:name="_Toc384034227"/>
        <w:bookmarkStart w:id="5929" w:name="_Toc384036149"/>
        <w:bookmarkEnd w:id="5928"/>
        <w:bookmarkEnd w:id="5929"/>
      </w:tr>
      <w:tr w:rsidR="00424B6F" w:rsidRPr="006B6063" w:rsidDel="00DE71B1" w14:paraId="18E027D3" w14:textId="24EDA3DE" w:rsidTr="00DE71B1">
        <w:trPr>
          <w:trHeight w:hRule="exact" w:val="704"/>
          <w:tblHeader/>
          <w:del w:id="5930" w:author="Björn Genfors" w:date="2014-03-28T14:34:00Z"/>
          <w:trPrChange w:id="5931"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5933" w:author="Björn Genfors" w:date="2014-03-28T14:34:00Z"/>
                <w:rFonts w:cs="Times New Roman"/>
                <w:sz w:val="20"/>
                <w:szCs w:val="20"/>
                <w:lang w:val="sv-SE"/>
              </w:rPr>
            </w:pPr>
            <w:del w:id="5934" w:author="Björn Genfors" w:date="2014-03-28T14:34:00Z">
              <w:r w:rsidRPr="006B6063" w:rsidDel="00DE71B1">
                <w:rPr>
                  <w:sz w:val="20"/>
                  <w:szCs w:val="20"/>
                </w:rPr>
                <w:delText>../../accountableHeathcareProfessional</w:delText>
              </w:r>
              <w:bookmarkStart w:id="5935" w:name="_Toc384034228"/>
              <w:bookmarkStart w:id="5936" w:name="_Toc384036150"/>
              <w:bookmarkEnd w:id="5935"/>
              <w:bookmarkEnd w:id="5936"/>
            </w:del>
          </w:p>
        </w:tc>
        <w:tc>
          <w:tcPr>
            <w:tcW w:w="1559" w:type="dxa"/>
            <w:tcBorders>
              <w:top w:val="single" w:sz="5" w:space="0" w:color="000000"/>
              <w:left w:val="single" w:sz="5" w:space="0" w:color="000000"/>
              <w:bottom w:val="single" w:sz="5" w:space="0" w:color="000000"/>
              <w:right w:val="single" w:sz="5" w:space="0" w:color="000000"/>
            </w:tcBorders>
            <w:tcPrChange w:id="59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5938" w:author="Björn Genfors" w:date="2014-03-28T14:34:00Z"/>
                <w:rFonts w:cs="Times New Roman"/>
                <w:sz w:val="20"/>
                <w:szCs w:val="20"/>
                <w:lang w:val="sv-SE"/>
              </w:rPr>
            </w:pPr>
            <w:del w:id="5939" w:author="Björn Genfors" w:date="2014-03-28T14:34:00Z">
              <w:r w:rsidRPr="006B6063" w:rsidDel="00DE71B1">
                <w:rPr>
                  <w:sz w:val="20"/>
                  <w:szCs w:val="20"/>
                </w:rPr>
                <w:delText>HealthcareProfessionalType</w:delText>
              </w:r>
              <w:bookmarkStart w:id="5940" w:name="_Toc384034229"/>
              <w:bookmarkStart w:id="5941" w:name="_Toc384036151"/>
              <w:bookmarkEnd w:id="5940"/>
              <w:bookmarkEnd w:id="5941"/>
            </w:del>
          </w:p>
        </w:tc>
        <w:tc>
          <w:tcPr>
            <w:tcW w:w="3969" w:type="dxa"/>
            <w:tcBorders>
              <w:top w:val="single" w:sz="5" w:space="0" w:color="000000"/>
              <w:left w:val="single" w:sz="5" w:space="0" w:color="000000"/>
              <w:bottom w:val="single" w:sz="5" w:space="0" w:color="000000"/>
              <w:right w:val="single" w:sz="5" w:space="0" w:color="000000"/>
            </w:tcBorders>
            <w:tcPrChange w:id="59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5943" w:author="Björn Genfors" w:date="2014-03-28T14:34:00Z"/>
                <w:rFonts w:cs="Times New Roman"/>
                <w:spacing w:val="-1"/>
                <w:sz w:val="20"/>
                <w:szCs w:val="20"/>
                <w:lang w:val="sv-SE"/>
              </w:rPr>
            </w:pPr>
            <w:del w:id="5944" w:author="Björn Genfors" w:date="2014-03-28T14:34:00Z">
              <w:r w:rsidRPr="000B0F50" w:rsidDel="00DE71B1">
                <w:rPr>
                  <w:spacing w:val="-1"/>
                  <w:szCs w:val="20"/>
                </w:rPr>
                <w:delText>Information om den vård- och omsorgspersonal som är ansvarig för undersökningsresultatet (svaret)</w:delText>
              </w:r>
              <w:bookmarkStart w:id="5945" w:name="_Toc384034230"/>
              <w:bookmarkStart w:id="5946" w:name="_Toc384036152"/>
              <w:bookmarkEnd w:id="5945"/>
              <w:bookmarkEnd w:id="5946"/>
            </w:del>
          </w:p>
        </w:tc>
        <w:tc>
          <w:tcPr>
            <w:tcW w:w="1195" w:type="dxa"/>
            <w:tcBorders>
              <w:top w:val="single" w:sz="5" w:space="0" w:color="000000"/>
              <w:left w:val="single" w:sz="5" w:space="0" w:color="000000"/>
              <w:bottom w:val="single" w:sz="5" w:space="0" w:color="000000"/>
              <w:right w:val="single" w:sz="5" w:space="0" w:color="000000"/>
            </w:tcBorders>
            <w:tcPrChange w:id="59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5948" w:author="Björn Genfors" w:date="2014-03-28T14:34:00Z"/>
                <w:rFonts w:cs="Times New Roman"/>
                <w:spacing w:val="-1"/>
                <w:sz w:val="20"/>
                <w:szCs w:val="20"/>
                <w:lang w:val="sv-SE"/>
              </w:rPr>
            </w:pPr>
            <w:del w:id="5949" w:author="Björn Genfors" w:date="2014-03-28T14:34:00Z">
              <w:r w:rsidRPr="006B6063" w:rsidDel="00DE71B1">
                <w:rPr>
                  <w:spacing w:val="-1"/>
                  <w:sz w:val="20"/>
                  <w:szCs w:val="20"/>
                </w:rPr>
                <w:delText>0..1</w:delText>
              </w:r>
              <w:bookmarkStart w:id="5950" w:name="_Toc384034231"/>
              <w:bookmarkStart w:id="5951" w:name="_Toc384036153"/>
              <w:bookmarkEnd w:id="5950"/>
              <w:bookmarkEnd w:id="5951"/>
            </w:del>
          </w:p>
        </w:tc>
        <w:bookmarkStart w:id="5952" w:name="_Toc384034232"/>
        <w:bookmarkStart w:id="5953" w:name="_Toc384036154"/>
        <w:bookmarkEnd w:id="5952"/>
        <w:bookmarkEnd w:id="5953"/>
      </w:tr>
      <w:tr w:rsidR="00424B6F" w:rsidRPr="006B6063" w:rsidDel="00DE71B1" w14:paraId="38A91FD8" w14:textId="63FC0F7D" w:rsidTr="00DE71B1">
        <w:trPr>
          <w:trHeight w:hRule="exact" w:val="671"/>
          <w:tblHeader/>
          <w:del w:id="5954" w:author="Björn Genfors" w:date="2014-03-28T14:34:00Z"/>
          <w:trPrChange w:id="5955"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5957" w:author="Björn Genfors" w:date="2014-03-28T14:34:00Z"/>
                <w:rFonts w:cs="Times New Roman"/>
                <w:sz w:val="20"/>
                <w:szCs w:val="20"/>
                <w:lang w:val="sv-SE"/>
              </w:rPr>
            </w:pPr>
            <w:del w:id="5958" w:author="Björn Genfors" w:date="2014-03-28T14:34:00Z">
              <w:r w:rsidRPr="006B6063" w:rsidDel="00DE71B1">
                <w:rPr>
                  <w:sz w:val="20"/>
                  <w:szCs w:val="20"/>
                </w:rPr>
                <w:delText>../../../authorTime</w:delText>
              </w:r>
              <w:bookmarkStart w:id="5959" w:name="_Toc384034233"/>
              <w:bookmarkStart w:id="5960" w:name="_Toc384036155"/>
              <w:bookmarkEnd w:id="5959"/>
              <w:bookmarkEnd w:id="5960"/>
            </w:del>
          </w:p>
        </w:tc>
        <w:tc>
          <w:tcPr>
            <w:tcW w:w="1559" w:type="dxa"/>
            <w:tcBorders>
              <w:top w:val="single" w:sz="5" w:space="0" w:color="000000"/>
              <w:left w:val="single" w:sz="5" w:space="0" w:color="000000"/>
              <w:bottom w:val="single" w:sz="5" w:space="0" w:color="000000"/>
              <w:right w:val="single" w:sz="5" w:space="0" w:color="000000"/>
            </w:tcBorders>
            <w:tcPrChange w:id="59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5962" w:author="Björn Genfors" w:date="2014-03-28T14:34:00Z"/>
                <w:rFonts w:cs="Times New Roman"/>
                <w:sz w:val="20"/>
                <w:szCs w:val="20"/>
                <w:lang w:val="sv-SE"/>
              </w:rPr>
            </w:pPr>
            <w:del w:id="5963" w:author="Björn Genfors" w:date="2014-03-28T14:34:00Z">
              <w:r w:rsidRPr="006B6063" w:rsidDel="00DE71B1">
                <w:rPr>
                  <w:sz w:val="20"/>
                  <w:szCs w:val="20"/>
                </w:rPr>
                <w:delText>TimeStampType</w:delText>
              </w:r>
              <w:bookmarkStart w:id="5964" w:name="_Toc384034234"/>
              <w:bookmarkStart w:id="5965" w:name="_Toc384036156"/>
              <w:bookmarkEnd w:id="5964"/>
              <w:bookmarkEnd w:id="5965"/>
            </w:del>
          </w:p>
        </w:tc>
        <w:tc>
          <w:tcPr>
            <w:tcW w:w="3969" w:type="dxa"/>
            <w:tcBorders>
              <w:top w:val="single" w:sz="5" w:space="0" w:color="000000"/>
              <w:left w:val="single" w:sz="5" w:space="0" w:color="000000"/>
              <w:bottom w:val="single" w:sz="5" w:space="0" w:color="000000"/>
              <w:right w:val="single" w:sz="5" w:space="0" w:color="000000"/>
            </w:tcBorders>
            <w:tcPrChange w:id="59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5967" w:author="Björn Genfors" w:date="2014-03-28T14:34:00Z"/>
                <w:rFonts w:cs="Times New Roman"/>
                <w:spacing w:val="-1"/>
                <w:sz w:val="20"/>
                <w:szCs w:val="20"/>
                <w:lang w:val="sv-SE"/>
              </w:rPr>
            </w:pPr>
            <w:del w:id="5968" w:author="Björn Genfors" w:date="2014-03-28T14:34:00Z">
              <w:r w:rsidRPr="000B0F50" w:rsidDel="00DE71B1">
                <w:rPr>
                  <w:spacing w:val="-1"/>
                  <w:szCs w:val="20"/>
                </w:rPr>
                <w:delText>Tidpunkt då svaret skickas från laboratoriesystemet.</w:delText>
              </w:r>
              <w:bookmarkStart w:id="5969" w:name="_Toc384034235"/>
              <w:bookmarkStart w:id="5970" w:name="_Toc384036157"/>
              <w:bookmarkEnd w:id="5969"/>
              <w:bookmarkEnd w:id="5970"/>
            </w:del>
          </w:p>
        </w:tc>
        <w:tc>
          <w:tcPr>
            <w:tcW w:w="1195" w:type="dxa"/>
            <w:tcBorders>
              <w:top w:val="single" w:sz="5" w:space="0" w:color="000000"/>
              <w:left w:val="single" w:sz="5" w:space="0" w:color="000000"/>
              <w:bottom w:val="single" w:sz="5" w:space="0" w:color="000000"/>
              <w:right w:val="single" w:sz="5" w:space="0" w:color="000000"/>
            </w:tcBorders>
            <w:tcPrChange w:id="59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5972" w:author="Björn Genfors" w:date="2014-03-28T14:34:00Z"/>
                <w:rFonts w:cs="Times New Roman"/>
                <w:spacing w:val="-1"/>
                <w:sz w:val="20"/>
                <w:szCs w:val="20"/>
                <w:lang w:val="sv-SE"/>
              </w:rPr>
            </w:pPr>
            <w:del w:id="5973" w:author="Björn Genfors" w:date="2014-03-28T14:34:00Z">
              <w:r w:rsidRPr="006B6063" w:rsidDel="00DE71B1">
                <w:rPr>
                  <w:spacing w:val="-1"/>
                  <w:sz w:val="20"/>
                  <w:szCs w:val="20"/>
                </w:rPr>
                <w:delText>1..1</w:delText>
              </w:r>
              <w:bookmarkStart w:id="5974" w:name="_Toc384034236"/>
              <w:bookmarkStart w:id="5975" w:name="_Toc384036158"/>
              <w:bookmarkEnd w:id="5974"/>
              <w:bookmarkEnd w:id="5975"/>
            </w:del>
          </w:p>
        </w:tc>
        <w:bookmarkStart w:id="5976" w:name="_Toc384034237"/>
        <w:bookmarkStart w:id="5977" w:name="_Toc384036159"/>
        <w:bookmarkEnd w:id="5976"/>
        <w:bookmarkEnd w:id="5977"/>
      </w:tr>
      <w:tr w:rsidR="00424B6F" w:rsidRPr="006B6063" w:rsidDel="00DE71B1" w14:paraId="6A224F4F" w14:textId="11517D09" w:rsidTr="00DE71B1">
        <w:trPr>
          <w:trHeight w:hRule="exact" w:val="668"/>
          <w:tblHeader/>
          <w:del w:id="5978" w:author="Björn Genfors" w:date="2014-03-28T14:34:00Z"/>
          <w:trPrChange w:id="5979"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5981" w:author="Björn Genfors" w:date="2014-03-28T14:34:00Z"/>
                <w:rFonts w:cs="Times New Roman"/>
                <w:sz w:val="20"/>
                <w:szCs w:val="20"/>
                <w:lang w:val="sv-SE"/>
              </w:rPr>
            </w:pPr>
            <w:del w:id="5982" w:author="Björn Genfors" w:date="2014-03-28T14:34:00Z">
              <w:r w:rsidRPr="006B6063" w:rsidDel="00DE71B1">
                <w:rPr>
                  <w:sz w:val="20"/>
                  <w:szCs w:val="20"/>
                </w:rPr>
                <w:delText>../../../healthcareProfessionalHSAId</w:delText>
              </w:r>
              <w:bookmarkStart w:id="5983" w:name="_Toc384034238"/>
              <w:bookmarkStart w:id="5984" w:name="_Toc384036160"/>
              <w:bookmarkEnd w:id="5983"/>
              <w:bookmarkEnd w:id="5984"/>
            </w:del>
          </w:p>
        </w:tc>
        <w:tc>
          <w:tcPr>
            <w:tcW w:w="1559" w:type="dxa"/>
            <w:tcBorders>
              <w:top w:val="single" w:sz="5" w:space="0" w:color="000000"/>
              <w:left w:val="single" w:sz="5" w:space="0" w:color="000000"/>
              <w:bottom w:val="single" w:sz="5" w:space="0" w:color="000000"/>
              <w:right w:val="single" w:sz="5" w:space="0" w:color="000000"/>
            </w:tcBorders>
            <w:tcPrChange w:id="59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5986" w:author="Björn Genfors" w:date="2014-03-28T14:34:00Z"/>
                <w:rFonts w:cs="Times New Roman"/>
                <w:sz w:val="20"/>
                <w:szCs w:val="20"/>
                <w:lang w:val="sv-SE"/>
              </w:rPr>
            </w:pPr>
            <w:del w:id="5987" w:author="Björn Genfors" w:date="2014-03-28T14:34:00Z">
              <w:r w:rsidRPr="006B6063" w:rsidDel="00DE71B1">
                <w:rPr>
                  <w:sz w:val="20"/>
                  <w:szCs w:val="20"/>
                </w:rPr>
                <w:delText>HSAIdType</w:delText>
              </w:r>
              <w:bookmarkStart w:id="5988" w:name="_Toc384034239"/>
              <w:bookmarkStart w:id="5989" w:name="_Toc384036161"/>
              <w:bookmarkEnd w:id="5988"/>
              <w:bookmarkEnd w:id="5989"/>
            </w:del>
          </w:p>
        </w:tc>
        <w:tc>
          <w:tcPr>
            <w:tcW w:w="3969" w:type="dxa"/>
            <w:tcBorders>
              <w:top w:val="single" w:sz="5" w:space="0" w:color="000000"/>
              <w:left w:val="single" w:sz="5" w:space="0" w:color="000000"/>
              <w:bottom w:val="single" w:sz="5" w:space="0" w:color="000000"/>
              <w:right w:val="single" w:sz="5" w:space="0" w:color="000000"/>
            </w:tcBorders>
            <w:tcPrChange w:id="59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5991" w:author="Björn Genfors" w:date="2014-03-28T14:34:00Z"/>
                <w:rFonts w:cs="Times New Roman"/>
                <w:spacing w:val="-1"/>
                <w:sz w:val="20"/>
                <w:szCs w:val="20"/>
                <w:lang w:val="sv-SE"/>
              </w:rPr>
            </w:pPr>
            <w:del w:id="5992" w:author="Björn Genfors" w:date="2014-03-28T14:34:00Z">
              <w:r w:rsidRPr="000B0F50" w:rsidDel="00DE71B1">
                <w:rPr>
                  <w:spacing w:val="-1"/>
                  <w:szCs w:val="20"/>
                </w:rPr>
                <w:delText>Vård- och omsorgspersonens HSA-id</w:delText>
              </w:r>
              <w:bookmarkStart w:id="5993" w:name="_Toc384034240"/>
              <w:bookmarkStart w:id="5994" w:name="_Toc384036162"/>
              <w:bookmarkEnd w:id="5993"/>
              <w:bookmarkEnd w:id="5994"/>
            </w:del>
          </w:p>
        </w:tc>
        <w:tc>
          <w:tcPr>
            <w:tcW w:w="1195" w:type="dxa"/>
            <w:tcBorders>
              <w:top w:val="single" w:sz="5" w:space="0" w:color="000000"/>
              <w:left w:val="single" w:sz="5" w:space="0" w:color="000000"/>
              <w:bottom w:val="single" w:sz="5" w:space="0" w:color="000000"/>
              <w:right w:val="single" w:sz="5" w:space="0" w:color="000000"/>
            </w:tcBorders>
            <w:tcPrChange w:id="59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5996" w:author="Björn Genfors" w:date="2014-03-28T14:34:00Z"/>
                <w:rFonts w:cs="Times New Roman"/>
                <w:spacing w:val="-1"/>
                <w:sz w:val="20"/>
                <w:szCs w:val="20"/>
                <w:lang w:val="sv-SE"/>
              </w:rPr>
            </w:pPr>
            <w:del w:id="5997" w:author="Björn Genfors" w:date="2014-03-28T14:34:00Z">
              <w:r w:rsidRPr="006B6063" w:rsidDel="00DE71B1">
                <w:rPr>
                  <w:spacing w:val="-1"/>
                  <w:sz w:val="20"/>
                  <w:szCs w:val="20"/>
                </w:rPr>
                <w:delText>1..1</w:delText>
              </w:r>
              <w:bookmarkStart w:id="5998" w:name="_Toc384034241"/>
              <w:bookmarkStart w:id="5999" w:name="_Toc384036163"/>
              <w:bookmarkEnd w:id="5998"/>
              <w:bookmarkEnd w:id="5999"/>
            </w:del>
          </w:p>
          <w:p w14:paraId="3D0B0096" w14:textId="10471085" w:rsidR="00424B6F" w:rsidRPr="006B6063" w:rsidDel="00DE71B1" w:rsidRDefault="00424B6F" w:rsidP="00DE71B1">
            <w:pPr>
              <w:widowControl/>
              <w:spacing w:line="226" w:lineRule="exact"/>
              <w:ind w:left="102"/>
              <w:jc w:val="center"/>
              <w:rPr>
                <w:del w:id="6000" w:author="Björn Genfors" w:date="2014-03-28T14:34:00Z"/>
                <w:rFonts w:cs="Times New Roman"/>
                <w:spacing w:val="-1"/>
                <w:sz w:val="20"/>
                <w:szCs w:val="20"/>
                <w:lang w:val="sv-SE"/>
              </w:rPr>
            </w:pPr>
            <w:bookmarkStart w:id="6001" w:name="_Toc384034242"/>
            <w:bookmarkStart w:id="6002" w:name="_Toc384036164"/>
            <w:bookmarkEnd w:id="6001"/>
            <w:bookmarkEnd w:id="6002"/>
          </w:p>
        </w:tc>
        <w:bookmarkStart w:id="6003" w:name="_Toc384034243"/>
        <w:bookmarkStart w:id="6004" w:name="_Toc384036165"/>
        <w:bookmarkEnd w:id="6003"/>
        <w:bookmarkEnd w:id="6004"/>
      </w:tr>
      <w:tr w:rsidR="00424B6F" w:rsidRPr="006B6063" w:rsidDel="00DE71B1" w14:paraId="436D0A33" w14:textId="77EBB213" w:rsidTr="00DE71B1">
        <w:trPr>
          <w:trHeight w:hRule="exact" w:val="777"/>
          <w:tblHeader/>
          <w:del w:id="6005" w:author="Björn Genfors" w:date="2014-03-28T14:34:00Z"/>
          <w:trPrChange w:id="6006"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6008" w:author="Björn Genfors" w:date="2014-03-28T14:34:00Z"/>
                <w:rFonts w:cs="Times New Roman"/>
                <w:sz w:val="20"/>
                <w:szCs w:val="20"/>
                <w:lang w:val="sv-SE"/>
              </w:rPr>
            </w:pPr>
            <w:del w:id="6009" w:author="Björn Genfors" w:date="2014-03-28T14:34:00Z">
              <w:r w:rsidRPr="006B6063" w:rsidDel="00DE71B1">
                <w:rPr>
                  <w:sz w:val="20"/>
                  <w:szCs w:val="20"/>
                </w:rPr>
                <w:delText>../../../healthcareProfessionalName</w:delText>
              </w:r>
              <w:bookmarkStart w:id="6010" w:name="_Toc384034244"/>
              <w:bookmarkStart w:id="6011" w:name="_Toc384036166"/>
              <w:bookmarkEnd w:id="6010"/>
              <w:bookmarkEnd w:id="6011"/>
            </w:del>
          </w:p>
        </w:tc>
        <w:tc>
          <w:tcPr>
            <w:tcW w:w="1559" w:type="dxa"/>
            <w:tcBorders>
              <w:top w:val="single" w:sz="5" w:space="0" w:color="000000"/>
              <w:left w:val="single" w:sz="5" w:space="0" w:color="000000"/>
              <w:bottom w:val="single" w:sz="5" w:space="0" w:color="000000"/>
              <w:right w:val="single" w:sz="5" w:space="0" w:color="000000"/>
            </w:tcBorders>
            <w:tcPrChange w:id="60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6013" w:author="Björn Genfors" w:date="2014-03-28T14:34:00Z"/>
                <w:rFonts w:cs="Times New Roman"/>
                <w:sz w:val="20"/>
                <w:szCs w:val="20"/>
                <w:lang w:val="sv-SE"/>
              </w:rPr>
            </w:pPr>
            <w:del w:id="6014" w:author="Björn Genfors" w:date="2014-03-28T14:34:00Z">
              <w:r w:rsidRPr="006B6063" w:rsidDel="00DE71B1">
                <w:rPr>
                  <w:sz w:val="20"/>
                  <w:szCs w:val="20"/>
                </w:rPr>
                <w:delText>string</w:delText>
              </w:r>
              <w:bookmarkStart w:id="6015" w:name="_Toc384034245"/>
              <w:bookmarkStart w:id="6016" w:name="_Toc384036167"/>
              <w:bookmarkEnd w:id="6015"/>
              <w:bookmarkEnd w:id="6016"/>
            </w:del>
          </w:p>
        </w:tc>
        <w:tc>
          <w:tcPr>
            <w:tcW w:w="3969" w:type="dxa"/>
            <w:tcBorders>
              <w:top w:val="single" w:sz="5" w:space="0" w:color="000000"/>
              <w:left w:val="single" w:sz="5" w:space="0" w:color="000000"/>
              <w:bottom w:val="single" w:sz="5" w:space="0" w:color="000000"/>
              <w:right w:val="single" w:sz="5" w:space="0" w:color="000000"/>
            </w:tcBorders>
            <w:tcPrChange w:id="60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6018" w:author="Björn Genfors" w:date="2014-03-28T14:34:00Z"/>
                <w:rFonts w:cs="Times New Roman"/>
                <w:spacing w:val="-1"/>
                <w:sz w:val="20"/>
                <w:szCs w:val="20"/>
                <w:lang w:val="sv-SE"/>
              </w:rPr>
            </w:pPr>
            <w:del w:id="6019" w:author="Björn Genfors" w:date="2014-03-28T14:34:00Z">
              <w:r w:rsidRPr="000B0F50" w:rsidDel="00DE71B1">
                <w:rPr>
                  <w:spacing w:val="-1"/>
                  <w:szCs w:val="20"/>
                </w:rPr>
                <w:delText>Namn på ansvarig vård- och omsorgsperson. Om tillgängligt skall detta anges.</w:delText>
              </w:r>
              <w:bookmarkStart w:id="6020" w:name="_Toc384034246"/>
              <w:bookmarkStart w:id="6021" w:name="_Toc384036168"/>
              <w:bookmarkEnd w:id="6020"/>
              <w:bookmarkEnd w:id="6021"/>
            </w:del>
          </w:p>
        </w:tc>
        <w:tc>
          <w:tcPr>
            <w:tcW w:w="1195" w:type="dxa"/>
            <w:tcBorders>
              <w:top w:val="single" w:sz="5" w:space="0" w:color="000000"/>
              <w:left w:val="single" w:sz="5" w:space="0" w:color="000000"/>
              <w:bottom w:val="single" w:sz="5" w:space="0" w:color="000000"/>
              <w:right w:val="single" w:sz="5" w:space="0" w:color="000000"/>
            </w:tcBorders>
            <w:tcPrChange w:id="60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6023" w:author="Björn Genfors" w:date="2014-03-28T14:34:00Z"/>
                <w:rFonts w:cs="Times New Roman"/>
                <w:spacing w:val="-1"/>
                <w:sz w:val="20"/>
                <w:szCs w:val="20"/>
                <w:lang w:val="sv-SE"/>
              </w:rPr>
            </w:pPr>
            <w:del w:id="6024" w:author="Björn Genfors" w:date="2014-03-28T14:34:00Z">
              <w:r w:rsidRPr="006B6063" w:rsidDel="00DE71B1">
                <w:rPr>
                  <w:spacing w:val="-1"/>
                  <w:sz w:val="20"/>
                  <w:szCs w:val="20"/>
                </w:rPr>
                <w:delText>0..1</w:delText>
              </w:r>
              <w:bookmarkStart w:id="6025" w:name="_Toc384034247"/>
              <w:bookmarkStart w:id="6026" w:name="_Toc384036169"/>
              <w:bookmarkEnd w:id="6025"/>
              <w:bookmarkEnd w:id="6026"/>
            </w:del>
          </w:p>
          <w:p w14:paraId="4914F0F7" w14:textId="36BC7BF2" w:rsidR="00424B6F" w:rsidRPr="006B6063" w:rsidDel="00DE71B1" w:rsidRDefault="00424B6F" w:rsidP="00DE71B1">
            <w:pPr>
              <w:widowControl/>
              <w:spacing w:line="226" w:lineRule="exact"/>
              <w:ind w:left="102"/>
              <w:jc w:val="center"/>
              <w:rPr>
                <w:del w:id="6027" w:author="Björn Genfors" w:date="2014-03-28T14:34:00Z"/>
                <w:rFonts w:cs="Times New Roman"/>
                <w:spacing w:val="-1"/>
                <w:sz w:val="20"/>
                <w:szCs w:val="20"/>
                <w:lang w:val="sv-SE"/>
              </w:rPr>
            </w:pPr>
            <w:bookmarkStart w:id="6028" w:name="_Toc384034248"/>
            <w:bookmarkStart w:id="6029" w:name="_Toc384036170"/>
            <w:bookmarkEnd w:id="6028"/>
            <w:bookmarkEnd w:id="6029"/>
          </w:p>
        </w:tc>
        <w:bookmarkStart w:id="6030" w:name="_Toc384034249"/>
        <w:bookmarkStart w:id="6031" w:name="_Toc384036171"/>
        <w:bookmarkEnd w:id="6030"/>
        <w:bookmarkEnd w:id="6031"/>
      </w:tr>
      <w:tr w:rsidR="00424B6F" w:rsidRPr="006B6063" w:rsidDel="00DE71B1" w14:paraId="0250F2D9" w14:textId="278460BB" w:rsidTr="00DE71B1">
        <w:trPr>
          <w:trHeight w:hRule="exact" w:val="1513"/>
          <w:tblHeader/>
          <w:del w:id="6032" w:author="Björn Genfors" w:date="2014-03-28T14:34:00Z"/>
          <w:trPrChange w:id="6033"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6035" w:author="Björn Genfors" w:date="2014-03-28T14:34:00Z"/>
                <w:rFonts w:cs="Times New Roman"/>
                <w:sz w:val="20"/>
                <w:szCs w:val="20"/>
                <w:lang w:val="sv-SE"/>
              </w:rPr>
            </w:pPr>
            <w:del w:id="6036" w:author="Björn Genfors" w:date="2014-03-28T14:34:00Z">
              <w:r w:rsidRPr="006B6063" w:rsidDel="00DE71B1">
                <w:rPr>
                  <w:sz w:val="20"/>
                  <w:szCs w:val="20"/>
                </w:rPr>
                <w:delText>../../../healthcareProfessionalRoleCode</w:delText>
              </w:r>
              <w:bookmarkStart w:id="6037" w:name="_Toc384034250"/>
              <w:bookmarkStart w:id="6038" w:name="_Toc384036172"/>
              <w:bookmarkEnd w:id="6037"/>
              <w:bookmarkEnd w:id="6038"/>
            </w:del>
          </w:p>
        </w:tc>
        <w:tc>
          <w:tcPr>
            <w:tcW w:w="1559" w:type="dxa"/>
            <w:tcBorders>
              <w:top w:val="single" w:sz="5" w:space="0" w:color="000000"/>
              <w:left w:val="single" w:sz="5" w:space="0" w:color="000000"/>
              <w:bottom w:val="single" w:sz="5" w:space="0" w:color="000000"/>
              <w:right w:val="single" w:sz="5" w:space="0" w:color="000000"/>
            </w:tcBorders>
            <w:tcPrChange w:id="60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6040" w:author="Björn Genfors" w:date="2014-03-28T14:34:00Z"/>
                <w:rFonts w:cs="Times New Roman"/>
                <w:sz w:val="20"/>
                <w:szCs w:val="20"/>
                <w:lang w:val="sv-SE"/>
              </w:rPr>
            </w:pPr>
            <w:del w:id="6041" w:author="Björn Genfors" w:date="2014-03-28T14:34:00Z">
              <w:r w:rsidRPr="006B6063" w:rsidDel="00DE71B1">
                <w:rPr>
                  <w:sz w:val="20"/>
                  <w:szCs w:val="20"/>
                </w:rPr>
                <w:delText>CVType</w:delText>
              </w:r>
              <w:bookmarkStart w:id="6042" w:name="_Toc384034251"/>
              <w:bookmarkStart w:id="6043" w:name="_Toc384036173"/>
              <w:bookmarkEnd w:id="6042"/>
              <w:bookmarkEnd w:id="6043"/>
            </w:del>
          </w:p>
        </w:tc>
        <w:tc>
          <w:tcPr>
            <w:tcW w:w="3969" w:type="dxa"/>
            <w:tcBorders>
              <w:top w:val="single" w:sz="5" w:space="0" w:color="000000"/>
              <w:left w:val="single" w:sz="5" w:space="0" w:color="000000"/>
              <w:bottom w:val="single" w:sz="5" w:space="0" w:color="000000"/>
              <w:right w:val="single" w:sz="5" w:space="0" w:color="000000"/>
            </w:tcBorders>
            <w:tcPrChange w:id="60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6045" w:author="Björn Genfors" w:date="2014-03-28T14:34:00Z"/>
                <w:rFonts w:cs="Times New Roman"/>
                <w:spacing w:val="-1"/>
                <w:sz w:val="20"/>
                <w:szCs w:val="20"/>
                <w:lang w:val="sv-SE"/>
              </w:rPr>
            </w:pPr>
            <w:del w:id="6046" w:author="Björn Genfors" w:date="2014-03-28T14:34:00Z">
              <w:r w:rsidRPr="000B0F50" w:rsidDel="00DE71B1">
                <w:rPr>
                  <w:spacing w:val="-1"/>
                  <w:szCs w:val="20"/>
                </w:rPr>
                <w:delText xml:space="preserve">Information om personens befattning. Om möjligt skall KV Befattning (OID 1.2.752.129.2.2.1.4), se </w:delText>
              </w:r>
              <w:bookmarkStart w:id="6047" w:name="_Toc384034252"/>
              <w:bookmarkStart w:id="6048" w:name="_Toc384036174"/>
              <w:bookmarkEnd w:id="6047"/>
              <w:bookmarkEnd w:id="6048"/>
            </w:del>
          </w:p>
          <w:p w14:paraId="0DCC454B" w14:textId="16A25E5B" w:rsidR="00424B6F" w:rsidRPr="006B6063" w:rsidDel="00DE71B1" w:rsidRDefault="00424B6F" w:rsidP="00DE71B1">
            <w:pPr>
              <w:widowControl/>
              <w:spacing w:line="226" w:lineRule="exact"/>
              <w:ind w:left="102"/>
              <w:rPr>
                <w:del w:id="6049" w:author="Björn Genfors" w:date="2014-03-28T14:34:00Z"/>
                <w:rFonts w:cs="Times New Roman"/>
                <w:spacing w:val="-1"/>
                <w:sz w:val="20"/>
                <w:szCs w:val="20"/>
                <w:lang w:val="sv-SE"/>
              </w:rPr>
            </w:pPr>
            <w:del w:id="6050" w:author="Björn Genfors" w:date="2014-03-28T14:34:00Z">
              <w:r w:rsidRPr="000B0F50" w:rsidDel="00DE71B1">
                <w:rPr>
                  <w:spacing w:val="-1"/>
                  <w:szCs w:val="20"/>
                </w:rPr>
                <w:delText>http://www.inera.se/Documents/TJANSTER_PROJEKT/Katalogtjanst_HSA/Innehall/hsa_innehall_befattning.pdf</w:delText>
              </w:r>
              <w:bookmarkStart w:id="6051" w:name="_Toc384034253"/>
              <w:bookmarkStart w:id="6052" w:name="_Toc384036175"/>
              <w:bookmarkEnd w:id="6051"/>
              <w:bookmarkEnd w:id="6052"/>
            </w:del>
          </w:p>
          <w:p w14:paraId="708AFA60" w14:textId="6E0A7C02" w:rsidR="00424B6F" w:rsidRPr="006B6063" w:rsidDel="00DE71B1" w:rsidRDefault="00424B6F" w:rsidP="00DE71B1">
            <w:pPr>
              <w:widowControl/>
              <w:spacing w:line="226" w:lineRule="exact"/>
              <w:ind w:left="102"/>
              <w:rPr>
                <w:del w:id="6053" w:author="Björn Genfors" w:date="2014-03-28T14:34:00Z"/>
                <w:rFonts w:cs="Times New Roman"/>
                <w:spacing w:val="-1"/>
                <w:sz w:val="20"/>
                <w:szCs w:val="20"/>
                <w:lang w:val="sv-SE"/>
              </w:rPr>
            </w:pPr>
            <w:bookmarkStart w:id="6054" w:name="_Toc384034254"/>
            <w:bookmarkStart w:id="6055" w:name="_Toc384036176"/>
            <w:bookmarkEnd w:id="6054"/>
            <w:bookmarkEnd w:id="6055"/>
          </w:p>
        </w:tc>
        <w:tc>
          <w:tcPr>
            <w:tcW w:w="1195" w:type="dxa"/>
            <w:tcBorders>
              <w:top w:val="single" w:sz="5" w:space="0" w:color="000000"/>
              <w:left w:val="single" w:sz="5" w:space="0" w:color="000000"/>
              <w:bottom w:val="single" w:sz="5" w:space="0" w:color="000000"/>
              <w:right w:val="single" w:sz="5" w:space="0" w:color="000000"/>
            </w:tcBorders>
            <w:tcPrChange w:id="60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6057" w:author="Björn Genfors" w:date="2014-03-28T14:34:00Z"/>
                <w:rFonts w:cs="Times New Roman"/>
                <w:spacing w:val="-1"/>
                <w:sz w:val="20"/>
                <w:szCs w:val="20"/>
                <w:lang w:val="sv-SE"/>
              </w:rPr>
            </w:pPr>
            <w:del w:id="6058" w:author="Björn Genfors" w:date="2014-03-28T14:34:00Z">
              <w:r w:rsidRPr="006B6063" w:rsidDel="00DE71B1">
                <w:rPr>
                  <w:spacing w:val="-1"/>
                  <w:sz w:val="20"/>
                  <w:szCs w:val="20"/>
                </w:rPr>
                <w:delText>0..1</w:delText>
              </w:r>
              <w:bookmarkStart w:id="6059" w:name="_Toc384034255"/>
              <w:bookmarkStart w:id="6060" w:name="_Toc384036177"/>
              <w:bookmarkEnd w:id="6059"/>
              <w:bookmarkEnd w:id="6060"/>
            </w:del>
          </w:p>
        </w:tc>
        <w:bookmarkStart w:id="6061" w:name="_Toc384034256"/>
        <w:bookmarkStart w:id="6062" w:name="_Toc384036178"/>
        <w:bookmarkEnd w:id="6061"/>
        <w:bookmarkEnd w:id="6062"/>
      </w:tr>
      <w:tr w:rsidR="00424B6F" w:rsidRPr="006B6063" w:rsidDel="00DE71B1" w14:paraId="7AD0328C" w14:textId="725948BD" w:rsidTr="00DE71B1">
        <w:trPr>
          <w:trHeight w:hRule="exact" w:val="692"/>
          <w:tblHeader/>
          <w:del w:id="6063" w:author="Björn Genfors" w:date="2014-03-28T14:34:00Z"/>
          <w:trPrChange w:id="6064"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6066" w:author="Björn Genfors" w:date="2014-03-28T14:34:00Z"/>
                <w:rFonts w:cs="Times New Roman"/>
                <w:sz w:val="20"/>
                <w:szCs w:val="20"/>
                <w:lang w:val="sv-SE"/>
              </w:rPr>
            </w:pPr>
            <w:del w:id="6067" w:author="Björn Genfors" w:date="2014-03-28T14:34:00Z">
              <w:r w:rsidRPr="006B6063" w:rsidDel="00DE71B1">
                <w:rPr>
                  <w:sz w:val="20"/>
                  <w:szCs w:val="20"/>
                </w:rPr>
                <w:delText>../../../../code</w:delText>
              </w:r>
              <w:bookmarkStart w:id="6068" w:name="_Toc384034257"/>
              <w:bookmarkStart w:id="6069" w:name="_Toc384036179"/>
              <w:bookmarkEnd w:id="6068"/>
              <w:bookmarkEnd w:id="6069"/>
            </w:del>
          </w:p>
        </w:tc>
        <w:tc>
          <w:tcPr>
            <w:tcW w:w="1559" w:type="dxa"/>
            <w:tcBorders>
              <w:top w:val="single" w:sz="5" w:space="0" w:color="000000"/>
              <w:left w:val="single" w:sz="5" w:space="0" w:color="000000"/>
              <w:bottom w:val="single" w:sz="5" w:space="0" w:color="000000"/>
              <w:right w:val="single" w:sz="5" w:space="0" w:color="000000"/>
            </w:tcBorders>
            <w:tcPrChange w:id="60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6071" w:author="Björn Genfors" w:date="2014-03-28T14:34:00Z"/>
                <w:rFonts w:cs="Times New Roman"/>
                <w:sz w:val="20"/>
                <w:szCs w:val="20"/>
                <w:lang w:val="sv-SE"/>
              </w:rPr>
            </w:pPr>
            <w:del w:id="6072" w:author="Björn Genfors" w:date="2014-03-28T14:34:00Z">
              <w:r w:rsidRPr="006B6063" w:rsidDel="00DE71B1">
                <w:rPr>
                  <w:spacing w:val="-1"/>
                  <w:sz w:val="20"/>
                  <w:szCs w:val="20"/>
                </w:rPr>
                <w:delText>string</w:delText>
              </w:r>
              <w:bookmarkStart w:id="6073" w:name="_Toc384034258"/>
              <w:bookmarkStart w:id="6074" w:name="_Toc384036180"/>
              <w:bookmarkEnd w:id="6073"/>
              <w:bookmarkEnd w:id="6074"/>
            </w:del>
          </w:p>
        </w:tc>
        <w:tc>
          <w:tcPr>
            <w:tcW w:w="3969" w:type="dxa"/>
            <w:tcBorders>
              <w:top w:val="single" w:sz="5" w:space="0" w:color="000000"/>
              <w:left w:val="single" w:sz="5" w:space="0" w:color="000000"/>
              <w:bottom w:val="single" w:sz="5" w:space="0" w:color="000000"/>
              <w:right w:val="single" w:sz="5" w:space="0" w:color="000000"/>
            </w:tcBorders>
            <w:tcPrChange w:id="60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6076" w:author="Björn Genfors" w:date="2014-03-28T14:34:00Z"/>
                <w:rFonts w:cs="Times New Roman"/>
                <w:spacing w:val="-1"/>
                <w:sz w:val="20"/>
                <w:szCs w:val="20"/>
                <w:lang w:val="sv-SE"/>
              </w:rPr>
            </w:pPr>
            <w:del w:id="6077"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6078" w:name="_Toc384034259"/>
              <w:bookmarkStart w:id="6079" w:name="_Toc384036181"/>
              <w:bookmarkEnd w:id="6078"/>
              <w:bookmarkEnd w:id="6079"/>
            </w:del>
          </w:p>
        </w:tc>
        <w:tc>
          <w:tcPr>
            <w:tcW w:w="1195" w:type="dxa"/>
            <w:tcBorders>
              <w:top w:val="single" w:sz="5" w:space="0" w:color="000000"/>
              <w:left w:val="single" w:sz="5" w:space="0" w:color="000000"/>
              <w:bottom w:val="single" w:sz="5" w:space="0" w:color="000000"/>
              <w:right w:val="single" w:sz="5" w:space="0" w:color="000000"/>
            </w:tcBorders>
            <w:tcPrChange w:id="60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6081" w:author="Björn Genfors" w:date="2014-03-28T14:34:00Z"/>
                <w:rFonts w:cs="Times New Roman"/>
                <w:spacing w:val="-1"/>
                <w:sz w:val="20"/>
                <w:szCs w:val="20"/>
                <w:lang w:val="sv-SE"/>
              </w:rPr>
            </w:pPr>
            <w:del w:id="6082" w:author="Björn Genfors" w:date="2014-03-28T14:34:00Z">
              <w:r w:rsidRPr="006B6063" w:rsidDel="00DE71B1">
                <w:rPr>
                  <w:spacing w:val="-1"/>
                  <w:sz w:val="20"/>
                  <w:szCs w:val="20"/>
                </w:rPr>
                <w:delText>0..1</w:delText>
              </w:r>
              <w:bookmarkStart w:id="6083" w:name="_Toc384034260"/>
              <w:bookmarkStart w:id="6084" w:name="_Toc384036182"/>
              <w:bookmarkEnd w:id="6083"/>
              <w:bookmarkEnd w:id="6084"/>
            </w:del>
          </w:p>
        </w:tc>
        <w:bookmarkStart w:id="6085" w:name="_Toc384034261"/>
        <w:bookmarkStart w:id="6086" w:name="_Toc384036183"/>
        <w:bookmarkEnd w:id="6085"/>
        <w:bookmarkEnd w:id="6086"/>
      </w:tr>
      <w:tr w:rsidR="00424B6F" w:rsidRPr="006B6063" w:rsidDel="00DE71B1" w14:paraId="65D0E127" w14:textId="4E2ECA00" w:rsidTr="00DE71B1">
        <w:trPr>
          <w:trHeight w:hRule="exact" w:val="762"/>
          <w:tblHeader/>
          <w:del w:id="6087" w:author="Björn Genfors" w:date="2014-03-28T14:34:00Z"/>
          <w:trPrChange w:id="6088"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6090" w:author="Björn Genfors" w:date="2014-03-28T14:34:00Z"/>
                <w:rFonts w:cs="Times New Roman"/>
                <w:sz w:val="20"/>
                <w:szCs w:val="20"/>
                <w:lang w:val="sv-SE"/>
              </w:rPr>
            </w:pPr>
            <w:del w:id="6091" w:author="Björn Genfors" w:date="2014-03-28T14:34:00Z">
              <w:r w:rsidRPr="006B6063" w:rsidDel="00DE71B1">
                <w:rPr>
                  <w:sz w:val="20"/>
                  <w:szCs w:val="20"/>
                </w:rPr>
                <w:delText>../../../../codeSystem</w:delText>
              </w:r>
              <w:bookmarkStart w:id="6092" w:name="_Toc384034262"/>
              <w:bookmarkStart w:id="6093" w:name="_Toc384036184"/>
              <w:bookmarkEnd w:id="6092"/>
              <w:bookmarkEnd w:id="6093"/>
            </w:del>
          </w:p>
        </w:tc>
        <w:tc>
          <w:tcPr>
            <w:tcW w:w="1559" w:type="dxa"/>
            <w:tcBorders>
              <w:top w:val="single" w:sz="5" w:space="0" w:color="000000"/>
              <w:left w:val="single" w:sz="5" w:space="0" w:color="000000"/>
              <w:bottom w:val="single" w:sz="5" w:space="0" w:color="000000"/>
              <w:right w:val="single" w:sz="5" w:space="0" w:color="000000"/>
            </w:tcBorders>
            <w:tcPrChange w:id="60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6095" w:author="Björn Genfors" w:date="2014-03-28T14:34:00Z"/>
                <w:rFonts w:cs="Times New Roman"/>
                <w:sz w:val="20"/>
                <w:szCs w:val="20"/>
                <w:lang w:val="sv-SE"/>
              </w:rPr>
            </w:pPr>
            <w:del w:id="6096" w:author="Björn Genfors" w:date="2014-03-28T14:34:00Z">
              <w:r w:rsidRPr="006B6063" w:rsidDel="00DE71B1">
                <w:rPr>
                  <w:spacing w:val="-1"/>
                  <w:sz w:val="20"/>
                  <w:szCs w:val="20"/>
                </w:rPr>
                <w:delText>string</w:delText>
              </w:r>
              <w:bookmarkStart w:id="6097" w:name="_Toc384034263"/>
              <w:bookmarkStart w:id="6098" w:name="_Toc384036185"/>
              <w:bookmarkEnd w:id="6097"/>
              <w:bookmarkEnd w:id="6098"/>
            </w:del>
          </w:p>
        </w:tc>
        <w:tc>
          <w:tcPr>
            <w:tcW w:w="3969" w:type="dxa"/>
            <w:tcBorders>
              <w:top w:val="single" w:sz="5" w:space="0" w:color="000000"/>
              <w:left w:val="single" w:sz="5" w:space="0" w:color="000000"/>
              <w:bottom w:val="single" w:sz="5" w:space="0" w:color="000000"/>
              <w:right w:val="single" w:sz="5" w:space="0" w:color="000000"/>
            </w:tcBorders>
            <w:tcPrChange w:id="60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6100" w:author="Björn Genfors" w:date="2014-03-28T14:34:00Z"/>
                <w:rFonts w:cs="Times New Roman"/>
                <w:spacing w:val="-1"/>
                <w:sz w:val="20"/>
                <w:szCs w:val="20"/>
                <w:lang w:val="sv-SE"/>
              </w:rPr>
            </w:pPr>
            <w:del w:id="6101" w:author="Björn Genfors" w:date="2014-03-28T14:34:00Z">
              <w:r w:rsidRPr="000B0F50" w:rsidDel="00DE71B1">
                <w:rPr>
                  <w:szCs w:val="20"/>
                </w:rPr>
                <w:delText>Kodsystem för befattningskod. Om codeSystem anges skall också code samt displayName anges.</w:delText>
              </w:r>
              <w:bookmarkStart w:id="6102" w:name="_Toc384034264"/>
              <w:bookmarkStart w:id="6103" w:name="_Toc384036186"/>
              <w:bookmarkEnd w:id="6102"/>
              <w:bookmarkEnd w:id="6103"/>
            </w:del>
          </w:p>
        </w:tc>
        <w:tc>
          <w:tcPr>
            <w:tcW w:w="1195" w:type="dxa"/>
            <w:tcBorders>
              <w:top w:val="single" w:sz="5" w:space="0" w:color="000000"/>
              <w:left w:val="single" w:sz="5" w:space="0" w:color="000000"/>
              <w:bottom w:val="single" w:sz="5" w:space="0" w:color="000000"/>
              <w:right w:val="single" w:sz="5" w:space="0" w:color="000000"/>
            </w:tcBorders>
            <w:tcPrChange w:id="61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6105" w:author="Björn Genfors" w:date="2014-03-28T14:34:00Z"/>
                <w:rFonts w:cs="Times New Roman"/>
                <w:spacing w:val="-1"/>
                <w:sz w:val="20"/>
                <w:szCs w:val="20"/>
                <w:lang w:val="sv-SE"/>
              </w:rPr>
            </w:pPr>
            <w:del w:id="6106" w:author="Björn Genfors" w:date="2014-03-28T14:34:00Z">
              <w:r w:rsidRPr="006B6063" w:rsidDel="00DE71B1">
                <w:rPr>
                  <w:spacing w:val="-1"/>
                  <w:sz w:val="20"/>
                  <w:szCs w:val="20"/>
                </w:rPr>
                <w:delText>0..1</w:delText>
              </w:r>
              <w:bookmarkStart w:id="6107" w:name="_Toc384034265"/>
              <w:bookmarkStart w:id="6108" w:name="_Toc384036187"/>
              <w:bookmarkEnd w:id="6107"/>
              <w:bookmarkEnd w:id="6108"/>
            </w:del>
          </w:p>
        </w:tc>
        <w:bookmarkStart w:id="6109" w:name="_Toc384034266"/>
        <w:bookmarkStart w:id="6110" w:name="_Toc384036188"/>
        <w:bookmarkEnd w:id="6109"/>
        <w:bookmarkEnd w:id="6110"/>
      </w:tr>
      <w:tr w:rsidR="00424B6F" w:rsidRPr="006B6063" w:rsidDel="00DE71B1" w14:paraId="759BE578" w14:textId="234B2022" w:rsidTr="00DE71B1">
        <w:trPr>
          <w:trHeight w:hRule="exact" w:val="597"/>
          <w:tblHeader/>
          <w:del w:id="6111" w:author="Björn Genfors" w:date="2014-03-28T14:34:00Z"/>
          <w:trPrChange w:id="6112"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6114" w:author="Björn Genfors" w:date="2014-03-28T14:34:00Z"/>
                <w:rFonts w:cs="Times New Roman"/>
                <w:sz w:val="20"/>
                <w:szCs w:val="20"/>
                <w:lang w:val="sv-SE"/>
              </w:rPr>
            </w:pPr>
            <w:del w:id="6115" w:author="Björn Genfors" w:date="2014-03-28T14:34:00Z">
              <w:r w:rsidRPr="006B6063" w:rsidDel="00DE71B1">
                <w:rPr>
                  <w:sz w:val="20"/>
                  <w:szCs w:val="20"/>
                </w:rPr>
                <w:delText>../../../../codeSystemName</w:delText>
              </w:r>
              <w:bookmarkStart w:id="6116" w:name="_Toc384034267"/>
              <w:bookmarkStart w:id="6117" w:name="_Toc384036189"/>
              <w:bookmarkEnd w:id="6116"/>
              <w:bookmarkEnd w:id="6117"/>
            </w:del>
          </w:p>
        </w:tc>
        <w:tc>
          <w:tcPr>
            <w:tcW w:w="1559" w:type="dxa"/>
            <w:tcBorders>
              <w:top w:val="single" w:sz="5" w:space="0" w:color="000000"/>
              <w:left w:val="single" w:sz="5" w:space="0" w:color="000000"/>
              <w:bottom w:val="single" w:sz="5" w:space="0" w:color="000000"/>
              <w:right w:val="single" w:sz="5" w:space="0" w:color="000000"/>
            </w:tcBorders>
            <w:tcPrChange w:id="61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6119" w:author="Björn Genfors" w:date="2014-03-28T14:34:00Z"/>
                <w:rFonts w:cs="Times New Roman"/>
                <w:sz w:val="20"/>
                <w:szCs w:val="20"/>
                <w:lang w:val="sv-SE"/>
              </w:rPr>
            </w:pPr>
            <w:del w:id="6120" w:author="Björn Genfors" w:date="2014-03-28T14:34:00Z">
              <w:r w:rsidRPr="006B6063" w:rsidDel="00DE71B1">
                <w:rPr>
                  <w:spacing w:val="-1"/>
                  <w:sz w:val="20"/>
                  <w:szCs w:val="20"/>
                </w:rPr>
                <w:delText>string</w:delText>
              </w:r>
              <w:bookmarkStart w:id="6121" w:name="_Toc384034268"/>
              <w:bookmarkStart w:id="6122" w:name="_Toc384036190"/>
              <w:bookmarkEnd w:id="6121"/>
              <w:bookmarkEnd w:id="6122"/>
            </w:del>
          </w:p>
        </w:tc>
        <w:tc>
          <w:tcPr>
            <w:tcW w:w="3969" w:type="dxa"/>
            <w:tcBorders>
              <w:top w:val="single" w:sz="5" w:space="0" w:color="000000"/>
              <w:left w:val="single" w:sz="5" w:space="0" w:color="000000"/>
              <w:bottom w:val="single" w:sz="5" w:space="0" w:color="000000"/>
              <w:right w:val="single" w:sz="5" w:space="0" w:color="000000"/>
            </w:tcBorders>
            <w:tcPrChange w:id="61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6124" w:author="Björn Genfors" w:date="2014-03-28T14:34:00Z"/>
                <w:rFonts w:cs="Times New Roman"/>
                <w:spacing w:val="-1"/>
                <w:sz w:val="20"/>
                <w:szCs w:val="20"/>
                <w:lang w:val="sv-SE"/>
              </w:rPr>
            </w:pPr>
            <w:del w:id="6125" w:author="Björn Genfors" w:date="2014-03-28T14:34:00Z">
              <w:r w:rsidRPr="000B0F50" w:rsidDel="00DE71B1">
                <w:rPr>
                  <w:szCs w:val="20"/>
                </w:rPr>
                <w:delText>Namn på kodsystem för befattningskod.</w:delText>
              </w:r>
              <w:bookmarkStart w:id="6126" w:name="_Toc384034269"/>
              <w:bookmarkStart w:id="6127" w:name="_Toc384036191"/>
              <w:bookmarkEnd w:id="6126"/>
              <w:bookmarkEnd w:id="6127"/>
            </w:del>
          </w:p>
        </w:tc>
        <w:tc>
          <w:tcPr>
            <w:tcW w:w="1195" w:type="dxa"/>
            <w:tcBorders>
              <w:top w:val="single" w:sz="5" w:space="0" w:color="000000"/>
              <w:left w:val="single" w:sz="5" w:space="0" w:color="000000"/>
              <w:bottom w:val="single" w:sz="5" w:space="0" w:color="000000"/>
              <w:right w:val="single" w:sz="5" w:space="0" w:color="000000"/>
            </w:tcBorders>
            <w:tcPrChange w:id="61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6129" w:author="Björn Genfors" w:date="2014-03-28T14:34:00Z"/>
                <w:rFonts w:cs="Times New Roman"/>
                <w:spacing w:val="-1"/>
                <w:sz w:val="20"/>
                <w:szCs w:val="20"/>
                <w:lang w:val="sv-SE"/>
              </w:rPr>
            </w:pPr>
            <w:del w:id="6130" w:author="Björn Genfors" w:date="2014-03-28T14:34:00Z">
              <w:r w:rsidRPr="006B6063" w:rsidDel="00DE71B1">
                <w:rPr>
                  <w:spacing w:val="-1"/>
                  <w:sz w:val="20"/>
                  <w:szCs w:val="20"/>
                </w:rPr>
                <w:delText>0..1</w:delText>
              </w:r>
              <w:bookmarkStart w:id="6131" w:name="_Toc384034270"/>
              <w:bookmarkStart w:id="6132" w:name="_Toc384036192"/>
              <w:bookmarkEnd w:id="6131"/>
              <w:bookmarkEnd w:id="6132"/>
            </w:del>
          </w:p>
          <w:p w14:paraId="143FFB64" w14:textId="42467033" w:rsidR="00424B6F" w:rsidRPr="006B6063" w:rsidDel="00DE71B1" w:rsidRDefault="00424B6F" w:rsidP="00DE71B1">
            <w:pPr>
              <w:widowControl/>
              <w:spacing w:line="226" w:lineRule="exact"/>
              <w:ind w:left="102"/>
              <w:jc w:val="center"/>
              <w:rPr>
                <w:del w:id="6133" w:author="Björn Genfors" w:date="2014-03-28T14:34:00Z"/>
                <w:rFonts w:cs="Times New Roman"/>
                <w:spacing w:val="-1"/>
                <w:sz w:val="20"/>
                <w:szCs w:val="20"/>
                <w:lang w:val="sv-SE"/>
              </w:rPr>
            </w:pPr>
            <w:bookmarkStart w:id="6134" w:name="_Toc384034271"/>
            <w:bookmarkStart w:id="6135" w:name="_Toc384036193"/>
            <w:bookmarkEnd w:id="6134"/>
            <w:bookmarkEnd w:id="6135"/>
          </w:p>
        </w:tc>
        <w:bookmarkStart w:id="6136" w:name="_Toc384034272"/>
        <w:bookmarkStart w:id="6137" w:name="_Toc384036194"/>
        <w:bookmarkEnd w:id="6136"/>
        <w:bookmarkEnd w:id="6137"/>
      </w:tr>
      <w:tr w:rsidR="00424B6F" w:rsidRPr="006B6063" w:rsidDel="00DE71B1" w14:paraId="116C7E7C" w14:textId="2964DD9E" w:rsidTr="00DE71B1">
        <w:trPr>
          <w:trHeight w:hRule="exact" w:val="593"/>
          <w:tblHeader/>
          <w:del w:id="6138" w:author="Björn Genfors" w:date="2014-03-28T14:34:00Z"/>
          <w:trPrChange w:id="6139"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6141" w:author="Björn Genfors" w:date="2014-03-28T14:34:00Z"/>
                <w:rFonts w:cs="Times New Roman"/>
                <w:sz w:val="20"/>
                <w:szCs w:val="20"/>
                <w:lang w:val="sv-SE"/>
              </w:rPr>
            </w:pPr>
            <w:del w:id="6142" w:author="Björn Genfors" w:date="2014-03-28T14:34:00Z">
              <w:r w:rsidRPr="006B6063" w:rsidDel="00DE71B1">
                <w:rPr>
                  <w:sz w:val="20"/>
                  <w:szCs w:val="20"/>
                </w:rPr>
                <w:delText>../../../../codeSystemVersion</w:delText>
              </w:r>
              <w:bookmarkStart w:id="6143" w:name="_Toc384034273"/>
              <w:bookmarkStart w:id="6144" w:name="_Toc384036195"/>
              <w:bookmarkEnd w:id="6143"/>
              <w:bookmarkEnd w:id="6144"/>
            </w:del>
          </w:p>
        </w:tc>
        <w:tc>
          <w:tcPr>
            <w:tcW w:w="1559" w:type="dxa"/>
            <w:tcBorders>
              <w:top w:val="single" w:sz="5" w:space="0" w:color="000000"/>
              <w:left w:val="single" w:sz="5" w:space="0" w:color="000000"/>
              <w:bottom w:val="single" w:sz="5" w:space="0" w:color="000000"/>
              <w:right w:val="single" w:sz="5" w:space="0" w:color="000000"/>
            </w:tcBorders>
            <w:tcPrChange w:id="61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6146" w:author="Björn Genfors" w:date="2014-03-28T14:34:00Z"/>
                <w:rFonts w:cs="Times New Roman"/>
                <w:sz w:val="20"/>
                <w:szCs w:val="20"/>
                <w:lang w:val="sv-SE"/>
              </w:rPr>
            </w:pPr>
            <w:del w:id="6147" w:author="Björn Genfors" w:date="2014-03-28T14:34:00Z">
              <w:r w:rsidRPr="006B6063" w:rsidDel="00DE71B1">
                <w:rPr>
                  <w:spacing w:val="-1"/>
                  <w:sz w:val="20"/>
                  <w:szCs w:val="20"/>
                </w:rPr>
                <w:delText>string</w:delText>
              </w:r>
              <w:bookmarkStart w:id="6148" w:name="_Toc384034274"/>
              <w:bookmarkStart w:id="6149" w:name="_Toc384036196"/>
              <w:bookmarkEnd w:id="6148"/>
              <w:bookmarkEnd w:id="6149"/>
            </w:del>
          </w:p>
        </w:tc>
        <w:tc>
          <w:tcPr>
            <w:tcW w:w="3969" w:type="dxa"/>
            <w:tcBorders>
              <w:top w:val="single" w:sz="5" w:space="0" w:color="000000"/>
              <w:left w:val="single" w:sz="5" w:space="0" w:color="000000"/>
              <w:bottom w:val="single" w:sz="5" w:space="0" w:color="000000"/>
              <w:right w:val="single" w:sz="5" w:space="0" w:color="000000"/>
            </w:tcBorders>
            <w:tcPrChange w:id="61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6151" w:author="Björn Genfors" w:date="2014-03-28T14:34:00Z"/>
                <w:rFonts w:cs="Times New Roman"/>
                <w:spacing w:val="-1"/>
                <w:sz w:val="20"/>
                <w:szCs w:val="20"/>
                <w:lang w:val="sv-SE"/>
              </w:rPr>
            </w:pPr>
            <w:del w:id="6152" w:author="Björn Genfors" w:date="2014-03-28T14:34:00Z">
              <w:r w:rsidRPr="000B0F50" w:rsidDel="00DE71B1">
                <w:rPr>
                  <w:szCs w:val="20"/>
                </w:rPr>
                <w:delText>Version på kodsystem för befattningskod.</w:delText>
              </w:r>
              <w:bookmarkStart w:id="6153" w:name="_Toc384034275"/>
              <w:bookmarkStart w:id="6154" w:name="_Toc384036197"/>
              <w:bookmarkEnd w:id="6153"/>
              <w:bookmarkEnd w:id="6154"/>
            </w:del>
          </w:p>
        </w:tc>
        <w:tc>
          <w:tcPr>
            <w:tcW w:w="1195" w:type="dxa"/>
            <w:tcBorders>
              <w:top w:val="single" w:sz="5" w:space="0" w:color="000000"/>
              <w:left w:val="single" w:sz="5" w:space="0" w:color="000000"/>
              <w:bottom w:val="single" w:sz="5" w:space="0" w:color="000000"/>
              <w:right w:val="single" w:sz="5" w:space="0" w:color="000000"/>
            </w:tcBorders>
            <w:tcPrChange w:id="61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6156" w:author="Björn Genfors" w:date="2014-03-28T14:34:00Z"/>
                <w:rFonts w:cs="Times New Roman"/>
                <w:spacing w:val="-1"/>
                <w:sz w:val="20"/>
                <w:szCs w:val="20"/>
                <w:lang w:val="sv-SE"/>
              </w:rPr>
            </w:pPr>
            <w:del w:id="6157" w:author="Björn Genfors" w:date="2014-03-28T14:34:00Z">
              <w:r w:rsidRPr="006B6063" w:rsidDel="00DE71B1">
                <w:rPr>
                  <w:spacing w:val="-1"/>
                  <w:sz w:val="20"/>
                  <w:szCs w:val="20"/>
                </w:rPr>
                <w:delText>0..1</w:delText>
              </w:r>
              <w:bookmarkStart w:id="6158" w:name="_Toc384034276"/>
              <w:bookmarkStart w:id="6159" w:name="_Toc384036198"/>
              <w:bookmarkEnd w:id="6158"/>
              <w:bookmarkEnd w:id="6159"/>
            </w:del>
          </w:p>
        </w:tc>
        <w:bookmarkStart w:id="6160" w:name="_Toc384034277"/>
        <w:bookmarkStart w:id="6161" w:name="_Toc384036199"/>
        <w:bookmarkEnd w:id="6160"/>
        <w:bookmarkEnd w:id="6161"/>
      </w:tr>
      <w:tr w:rsidR="00424B6F" w:rsidRPr="006B6063" w:rsidDel="00DE71B1" w14:paraId="571AA8A2" w14:textId="49D48E34" w:rsidTr="00DE71B1">
        <w:trPr>
          <w:trHeight w:hRule="exact" w:val="996"/>
          <w:tblHeader/>
          <w:del w:id="6162" w:author="Björn Genfors" w:date="2014-03-28T14:34:00Z"/>
          <w:trPrChange w:id="6163"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6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6165" w:author="Björn Genfors" w:date="2014-03-28T14:34:00Z"/>
                <w:rFonts w:cs="Times New Roman"/>
                <w:sz w:val="20"/>
                <w:szCs w:val="20"/>
                <w:lang w:val="sv-SE"/>
              </w:rPr>
            </w:pPr>
            <w:del w:id="6166" w:author="Björn Genfors" w:date="2014-03-28T14:34:00Z">
              <w:r w:rsidRPr="006B6063" w:rsidDel="00DE71B1">
                <w:rPr>
                  <w:sz w:val="20"/>
                  <w:szCs w:val="20"/>
                </w:rPr>
                <w:lastRenderedPageBreak/>
                <w:delText>../../../../displayName</w:delText>
              </w:r>
              <w:bookmarkStart w:id="6167" w:name="_Toc384034278"/>
              <w:bookmarkStart w:id="6168" w:name="_Toc384036200"/>
              <w:bookmarkEnd w:id="6167"/>
              <w:bookmarkEnd w:id="6168"/>
            </w:del>
          </w:p>
        </w:tc>
        <w:tc>
          <w:tcPr>
            <w:tcW w:w="1559" w:type="dxa"/>
            <w:tcBorders>
              <w:top w:val="single" w:sz="5" w:space="0" w:color="000000"/>
              <w:left w:val="single" w:sz="5" w:space="0" w:color="000000"/>
              <w:bottom w:val="single" w:sz="5" w:space="0" w:color="000000"/>
              <w:right w:val="single" w:sz="5" w:space="0" w:color="000000"/>
            </w:tcBorders>
            <w:tcPrChange w:id="61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6170" w:author="Björn Genfors" w:date="2014-03-28T14:34:00Z"/>
                <w:rFonts w:cs="Times New Roman"/>
                <w:spacing w:val="-1"/>
                <w:sz w:val="20"/>
                <w:szCs w:val="20"/>
                <w:lang w:val="sv-SE"/>
              </w:rPr>
            </w:pPr>
            <w:del w:id="6171" w:author="Björn Genfors" w:date="2014-03-28T14:34:00Z">
              <w:r w:rsidRPr="006B6063" w:rsidDel="00DE71B1">
                <w:rPr>
                  <w:spacing w:val="-1"/>
                  <w:sz w:val="20"/>
                  <w:szCs w:val="20"/>
                </w:rPr>
                <w:delText>string</w:delText>
              </w:r>
              <w:bookmarkStart w:id="6172" w:name="_Toc384034279"/>
              <w:bookmarkStart w:id="6173" w:name="_Toc384036201"/>
              <w:bookmarkEnd w:id="6172"/>
              <w:bookmarkEnd w:id="6173"/>
            </w:del>
          </w:p>
          <w:p w14:paraId="0C749B0D" w14:textId="40C72BC6" w:rsidR="00424B6F" w:rsidRPr="006B6063" w:rsidDel="00DE71B1" w:rsidRDefault="00424B6F" w:rsidP="00DE71B1">
            <w:pPr>
              <w:widowControl/>
              <w:spacing w:line="226" w:lineRule="exact"/>
              <w:ind w:left="102"/>
              <w:rPr>
                <w:del w:id="6174" w:author="Björn Genfors" w:date="2014-03-28T14:34:00Z"/>
                <w:rFonts w:cs="Times New Roman"/>
                <w:sz w:val="20"/>
                <w:szCs w:val="20"/>
                <w:lang w:val="sv-SE"/>
              </w:rPr>
            </w:pPr>
            <w:bookmarkStart w:id="6175" w:name="_Toc384034280"/>
            <w:bookmarkStart w:id="6176" w:name="_Toc384036202"/>
            <w:bookmarkEnd w:id="6175"/>
            <w:bookmarkEnd w:id="6176"/>
          </w:p>
        </w:tc>
        <w:tc>
          <w:tcPr>
            <w:tcW w:w="3969" w:type="dxa"/>
            <w:tcBorders>
              <w:top w:val="single" w:sz="5" w:space="0" w:color="000000"/>
              <w:left w:val="single" w:sz="5" w:space="0" w:color="000000"/>
              <w:bottom w:val="single" w:sz="5" w:space="0" w:color="000000"/>
              <w:right w:val="single" w:sz="5" w:space="0" w:color="000000"/>
            </w:tcBorders>
            <w:tcPrChange w:id="61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6178" w:author="Björn Genfors" w:date="2014-03-28T14:34:00Z"/>
                <w:rFonts w:cs="Times New Roman"/>
                <w:spacing w:val="-1"/>
                <w:sz w:val="20"/>
                <w:szCs w:val="20"/>
                <w:lang w:val="sv-SE"/>
              </w:rPr>
            </w:pPr>
            <w:del w:id="6179" w:author="Björn Genfors" w:date="2014-03-28T14:34:00Z">
              <w:r w:rsidRPr="000B0F50" w:rsidDel="00DE71B1">
                <w:rPr>
                  <w:szCs w:val="20"/>
                </w:rPr>
                <w:delText>Befattningskoden i klartext. Om separat displayName inte finns i producerande system skall samma värde som i code anges.</w:delText>
              </w:r>
              <w:bookmarkStart w:id="6180" w:name="_Toc384034281"/>
              <w:bookmarkStart w:id="6181" w:name="_Toc384036203"/>
              <w:bookmarkEnd w:id="6180"/>
              <w:bookmarkEnd w:id="6181"/>
            </w:del>
          </w:p>
        </w:tc>
        <w:tc>
          <w:tcPr>
            <w:tcW w:w="1195" w:type="dxa"/>
            <w:tcBorders>
              <w:top w:val="single" w:sz="5" w:space="0" w:color="000000"/>
              <w:left w:val="single" w:sz="5" w:space="0" w:color="000000"/>
              <w:bottom w:val="single" w:sz="5" w:space="0" w:color="000000"/>
              <w:right w:val="single" w:sz="5" w:space="0" w:color="000000"/>
            </w:tcBorders>
            <w:tcPrChange w:id="61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6183" w:author="Björn Genfors" w:date="2014-03-28T14:34:00Z"/>
                <w:rFonts w:cs="Times New Roman"/>
                <w:spacing w:val="-1"/>
                <w:sz w:val="20"/>
                <w:szCs w:val="20"/>
                <w:lang w:val="sv-SE"/>
              </w:rPr>
            </w:pPr>
            <w:del w:id="6184" w:author="Björn Genfors" w:date="2014-03-28T14:34:00Z">
              <w:r w:rsidRPr="006B6063" w:rsidDel="00DE71B1">
                <w:rPr>
                  <w:spacing w:val="-1"/>
                  <w:sz w:val="20"/>
                  <w:szCs w:val="20"/>
                </w:rPr>
                <w:delText>0..1</w:delText>
              </w:r>
              <w:bookmarkStart w:id="6185" w:name="_Toc384034282"/>
              <w:bookmarkStart w:id="6186" w:name="_Toc384036204"/>
              <w:bookmarkEnd w:id="6185"/>
              <w:bookmarkEnd w:id="6186"/>
            </w:del>
          </w:p>
        </w:tc>
        <w:bookmarkStart w:id="6187" w:name="_Toc384034283"/>
        <w:bookmarkStart w:id="6188" w:name="_Toc384036205"/>
        <w:bookmarkEnd w:id="6187"/>
        <w:bookmarkEnd w:id="6188"/>
      </w:tr>
      <w:tr w:rsidR="00424B6F" w:rsidRPr="006B6063" w:rsidDel="00DE71B1" w14:paraId="3A6E9875" w14:textId="6FB1ED94" w:rsidTr="00DE71B1">
        <w:trPr>
          <w:trHeight w:hRule="exact" w:val="1409"/>
          <w:tblHeader/>
          <w:del w:id="6189" w:author="Björn Genfors" w:date="2014-03-28T14:34:00Z"/>
          <w:trPrChange w:id="619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6192" w:author="Björn Genfors" w:date="2014-03-28T14:34:00Z"/>
                <w:rFonts w:cs="Times New Roman"/>
                <w:spacing w:val="-1"/>
                <w:sz w:val="20"/>
                <w:szCs w:val="20"/>
                <w:lang w:val="sv-SE"/>
              </w:rPr>
            </w:pPr>
            <w:del w:id="6193" w:author="Björn Genfors" w:date="2014-03-28T14:34:00Z">
              <w:r w:rsidRPr="006B6063" w:rsidDel="00DE71B1">
                <w:rPr>
                  <w:sz w:val="20"/>
                  <w:szCs w:val="20"/>
                </w:rPr>
                <w:delText>../../../</w:delText>
              </w:r>
              <w:r w:rsidRPr="006B6063" w:rsidDel="00DE71B1">
                <w:rPr>
                  <w:spacing w:val="-1"/>
                  <w:sz w:val="20"/>
                  <w:szCs w:val="20"/>
                </w:rPr>
                <w:delText>../originalText</w:delText>
              </w:r>
              <w:bookmarkStart w:id="6194" w:name="_Toc384034284"/>
              <w:bookmarkStart w:id="6195" w:name="_Toc384036206"/>
              <w:bookmarkEnd w:id="6194"/>
              <w:bookmarkEnd w:id="6195"/>
            </w:del>
          </w:p>
          <w:p w14:paraId="667367C9" w14:textId="0C3E28C7" w:rsidR="00424B6F" w:rsidRPr="006B6063" w:rsidDel="00DE71B1" w:rsidRDefault="00424B6F" w:rsidP="00DE71B1">
            <w:pPr>
              <w:widowControl/>
              <w:spacing w:line="229" w:lineRule="exact"/>
              <w:ind w:left="102"/>
              <w:rPr>
                <w:del w:id="6196" w:author="Björn Genfors" w:date="2014-03-28T14:34:00Z"/>
                <w:rFonts w:cs="Times New Roman"/>
                <w:sz w:val="20"/>
                <w:szCs w:val="20"/>
                <w:lang w:val="sv-SE"/>
              </w:rPr>
            </w:pPr>
            <w:bookmarkStart w:id="6197" w:name="_Toc384034285"/>
            <w:bookmarkStart w:id="6198" w:name="_Toc384036207"/>
            <w:bookmarkEnd w:id="6197"/>
            <w:bookmarkEnd w:id="6198"/>
          </w:p>
        </w:tc>
        <w:tc>
          <w:tcPr>
            <w:tcW w:w="1559" w:type="dxa"/>
            <w:tcBorders>
              <w:top w:val="single" w:sz="5" w:space="0" w:color="000000"/>
              <w:left w:val="single" w:sz="5" w:space="0" w:color="000000"/>
              <w:bottom w:val="single" w:sz="5" w:space="0" w:color="000000"/>
              <w:right w:val="single" w:sz="5" w:space="0" w:color="000000"/>
            </w:tcBorders>
            <w:tcPrChange w:id="61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6200" w:author="Björn Genfors" w:date="2014-03-28T14:34:00Z"/>
                <w:rFonts w:cs="Times New Roman"/>
                <w:spacing w:val="-1"/>
                <w:sz w:val="20"/>
                <w:szCs w:val="20"/>
                <w:lang w:val="sv-SE"/>
              </w:rPr>
            </w:pPr>
            <w:del w:id="6201" w:author="Björn Genfors" w:date="2014-03-28T14:34:00Z">
              <w:r w:rsidRPr="006B6063" w:rsidDel="00DE71B1">
                <w:rPr>
                  <w:spacing w:val="-1"/>
                  <w:sz w:val="20"/>
                  <w:szCs w:val="20"/>
                </w:rPr>
                <w:delText>string</w:delText>
              </w:r>
              <w:bookmarkStart w:id="6202" w:name="_Toc384034286"/>
              <w:bookmarkStart w:id="6203" w:name="_Toc384036208"/>
              <w:bookmarkEnd w:id="6202"/>
              <w:bookmarkEnd w:id="6203"/>
            </w:del>
          </w:p>
          <w:p w14:paraId="5C6DE4F9" w14:textId="496A2AAB" w:rsidR="00424B6F" w:rsidRPr="006B6063" w:rsidDel="00DE71B1" w:rsidRDefault="00424B6F" w:rsidP="00DE71B1">
            <w:pPr>
              <w:widowControl/>
              <w:spacing w:line="226" w:lineRule="exact"/>
              <w:ind w:left="102"/>
              <w:rPr>
                <w:del w:id="6204" w:author="Björn Genfors" w:date="2014-03-28T14:34:00Z"/>
                <w:rFonts w:cs="Times New Roman"/>
                <w:sz w:val="20"/>
                <w:szCs w:val="20"/>
                <w:lang w:val="sv-SE"/>
              </w:rPr>
            </w:pPr>
            <w:bookmarkStart w:id="6205" w:name="_Toc384034287"/>
            <w:bookmarkStart w:id="6206" w:name="_Toc384036209"/>
            <w:bookmarkEnd w:id="6205"/>
            <w:bookmarkEnd w:id="6206"/>
          </w:p>
        </w:tc>
        <w:tc>
          <w:tcPr>
            <w:tcW w:w="3969" w:type="dxa"/>
            <w:tcBorders>
              <w:top w:val="single" w:sz="5" w:space="0" w:color="000000"/>
              <w:left w:val="single" w:sz="5" w:space="0" w:color="000000"/>
              <w:bottom w:val="single" w:sz="5" w:space="0" w:color="000000"/>
              <w:right w:val="single" w:sz="5" w:space="0" w:color="000000"/>
            </w:tcBorders>
            <w:tcPrChange w:id="62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6208" w:author="Björn Genfors" w:date="2014-03-28T14:34:00Z"/>
                <w:rFonts w:cs="Times New Roman"/>
                <w:spacing w:val="-1"/>
                <w:sz w:val="20"/>
                <w:szCs w:val="20"/>
                <w:lang w:val="sv-SE"/>
              </w:rPr>
            </w:pPr>
            <w:del w:id="6209"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6210" w:name="_Toc384034288"/>
              <w:bookmarkStart w:id="6211" w:name="_Toc384036210"/>
              <w:bookmarkEnd w:id="6210"/>
              <w:bookmarkEnd w:id="6211"/>
            </w:del>
          </w:p>
        </w:tc>
        <w:tc>
          <w:tcPr>
            <w:tcW w:w="1195" w:type="dxa"/>
            <w:tcBorders>
              <w:top w:val="single" w:sz="5" w:space="0" w:color="000000"/>
              <w:left w:val="single" w:sz="5" w:space="0" w:color="000000"/>
              <w:bottom w:val="single" w:sz="5" w:space="0" w:color="000000"/>
              <w:right w:val="single" w:sz="5" w:space="0" w:color="000000"/>
            </w:tcBorders>
            <w:tcPrChange w:id="62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6213" w:author="Björn Genfors" w:date="2014-03-28T14:34:00Z"/>
                <w:rFonts w:cs="Times New Roman"/>
                <w:spacing w:val="-1"/>
                <w:sz w:val="20"/>
                <w:szCs w:val="20"/>
                <w:lang w:val="sv-SE"/>
              </w:rPr>
            </w:pPr>
            <w:del w:id="6214" w:author="Björn Genfors" w:date="2014-03-28T14:34:00Z">
              <w:r w:rsidRPr="006B6063" w:rsidDel="00DE71B1">
                <w:rPr>
                  <w:spacing w:val="-1"/>
                  <w:sz w:val="20"/>
                  <w:szCs w:val="20"/>
                </w:rPr>
                <w:delText>0..1</w:delText>
              </w:r>
              <w:bookmarkStart w:id="6215" w:name="_Toc384034289"/>
              <w:bookmarkStart w:id="6216" w:name="_Toc384036211"/>
              <w:bookmarkEnd w:id="6215"/>
              <w:bookmarkEnd w:id="6216"/>
            </w:del>
          </w:p>
        </w:tc>
        <w:bookmarkStart w:id="6217" w:name="_Toc384034290"/>
        <w:bookmarkStart w:id="6218" w:name="_Toc384036212"/>
        <w:bookmarkEnd w:id="6217"/>
        <w:bookmarkEnd w:id="6218"/>
      </w:tr>
      <w:tr w:rsidR="00424B6F" w:rsidRPr="006B6063" w:rsidDel="00DE71B1" w14:paraId="6F1620FF" w14:textId="46311C59" w:rsidTr="00DE71B1">
        <w:trPr>
          <w:trHeight w:hRule="exact" w:val="766"/>
          <w:tblHeader/>
          <w:del w:id="6219" w:author="Björn Genfors" w:date="2014-03-28T14:34:00Z"/>
          <w:trPrChange w:id="6220"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6222" w:author="Björn Genfors" w:date="2014-03-28T14:34:00Z"/>
                <w:rFonts w:cs="Times New Roman"/>
                <w:sz w:val="20"/>
                <w:szCs w:val="20"/>
                <w:lang w:val="sv-SE"/>
              </w:rPr>
            </w:pPr>
            <w:del w:id="6223" w:author="Björn Genfors" w:date="2014-03-28T14:34:00Z">
              <w:r w:rsidRPr="006B6063" w:rsidDel="00DE71B1">
                <w:rPr>
                  <w:sz w:val="20"/>
                  <w:szCs w:val="20"/>
                </w:rPr>
                <w:delText>../../../healthcareProfessionalOrgUnit</w:delText>
              </w:r>
              <w:bookmarkStart w:id="6224" w:name="_Toc384034291"/>
              <w:bookmarkStart w:id="6225" w:name="_Toc384036213"/>
              <w:bookmarkEnd w:id="6224"/>
              <w:bookmarkEnd w:id="6225"/>
            </w:del>
          </w:p>
        </w:tc>
        <w:tc>
          <w:tcPr>
            <w:tcW w:w="1559" w:type="dxa"/>
            <w:tcBorders>
              <w:top w:val="single" w:sz="5" w:space="0" w:color="000000"/>
              <w:left w:val="single" w:sz="5" w:space="0" w:color="000000"/>
              <w:bottom w:val="single" w:sz="5" w:space="0" w:color="000000"/>
              <w:right w:val="single" w:sz="5" w:space="0" w:color="000000"/>
            </w:tcBorders>
            <w:tcPrChange w:id="622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6227" w:author="Björn Genfors" w:date="2014-03-28T14:34:00Z"/>
                <w:rFonts w:cs="Times New Roman"/>
                <w:sz w:val="20"/>
                <w:szCs w:val="20"/>
                <w:lang w:val="sv-SE"/>
              </w:rPr>
            </w:pPr>
            <w:del w:id="6228" w:author="Björn Genfors" w:date="2014-03-28T14:34:00Z">
              <w:r w:rsidRPr="006B6063" w:rsidDel="00DE71B1">
                <w:rPr>
                  <w:sz w:val="20"/>
                  <w:szCs w:val="20"/>
                </w:rPr>
                <w:delText>OrgUnitType</w:delText>
              </w:r>
              <w:bookmarkStart w:id="6229" w:name="_Toc384034292"/>
              <w:bookmarkStart w:id="6230" w:name="_Toc384036214"/>
              <w:bookmarkEnd w:id="6229"/>
              <w:bookmarkEnd w:id="6230"/>
            </w:del>
          </w:p>
        </w:tc>
        <w:tc>
          <w:tcPr>
            <w:tcW w:w="3969" w:type="dxa"/>
            <w:tcBorders>
              <w:top w:val="single" w:sz="5" w:space="0" w:color="000000"/>
              <w:left w:val="single" w:sz="5" w:space="0" w:color="000000"/>
              <w:bottom w:val="single" w:sz="5" w:space="0" w:color="000000"/>
              <w:right w:val="single" w:sz="5" w:space="0" w:color="000000"/>
            </w:tcBorders>
            <w:tcPrChange w:id="62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6232" w:author="Björn Genfors" w:date="2014-03-28T14:34:00Z"/>
                <w:rFonts w:cs="Times New Roman"/>
                <w:spacing w:val="-1"/>
                <w:sz w:val="20"/>
                <w:szCs w:val="20"/>
                <w:lang w:val="sv-SE"/>
              </w:rPr>
            </w:pPr>
            <w:del w:id="6233" w:author="Björn Genfors" w:date="2014-03-28T14:34:00Z">
              <w:r w:rsidRPr="000B0F50" w:rsidDel="00DE71B1">
                <w:rPr>
                  <w:spacing w:val="-1"/>
                  <w:szCs w:val="20"/>
                </w:rPr>
                <w:delText>Den enhet som vård- och omsorgspersonen är uppdragstagare på</w:delText>
              </w:r>
              <w:bookmarkStart w:id="6234" w:name="_Toc384034293"/>
              <w:bookmarkStart w:id="6235" w:name="_Toc384036215"/>
              <w:bookmarkEnd w:id="6234"/>
              <w:bookmarkEnd w:id="6235"/>
            </w:del>
          </w:p>
        </w:tc>
        <w:tc>
          <w:tcPr>
            <w:tcW w:w="1195" w:type="dxa"/>
            <w:tcBorders>
              <w:top w:val="single" w:sz="5" w:space="0" w:color="000000"/>
              <w:left w:val="single" w:sz="5" w:space="0" w:color="000000"/>
              <w:bottom w:val="single" w:sz="5" w:space="0" w:color="000000"/>
              <w:right w:val="single" w:sz="5" w:space="0" w:color="000000"/>
            </w:tcBorders>
            <w:tcPrChange w:id="62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6237" w:author="Björn Genfors" w:date="2014-03-28T14:34:00Z"/>
                <w:rFonts w:cs="Times New Roman"/>
                <w:spacing w:val="-1"/>
                <w:sz w:val="20"/>
                <w:szCs w:val="20"/>
                <w:lang w:val="sv-SE"/>
              </w:rPr>
            </w:pPr>
            <w:del w:id="6238" w:author="Björn Genfors" w:date="2014-03-28T14:34:00Z">
              <w:r w:rsidRPr="006B6063" w:rsidDel="00DE71B1">
                <w:rPr>
                  <w:spacing w:val="-1"/>
                  <w:sz w:val="20"/>
                  <w:szCs w:val="20"/>
                </w:rPr>
                <w:delText>1..1</w:delText>
              </w:r>
              <w:bookmarkStart w:id="6239" w:name="_Toc384034294"/>
              <w:bookmarkStart w:id="6240" w:name="_Toc384036216"/>
              <w:bookmarkEnd w:id="6239"/>
              <w:bookmarkEnd w:id="6240"/>
            </w:del>
          </w:p>
        </w:tc>
        <w:bookmarkStart w:id="6241" w:name="_Toc384034295"/>
        <w:bookmarkStart w:id="6242" w:name="_Toc384036217"/>
        <w:bookmarkEnd w:id="6241"/>
        <w:bookmarkEnd w:id="6242"/>
      </w:tr>
      <w:tr w:rsidR="00424B6F" w:rsidRPr="006B6063" w:rsidDel="00DE71B1" w14:paraId="0632BBDB" w14:textId="1EEB247D" w:rsidTr="00DE71B1">
        <w:trPr>
          <w:trHeight w:hRule="exact" w:val="535"/>
          <w:tblHeader/>
          <w:del w:id="6243" w:author="Björn Genfors" w:date="2014-03-28T14:34:00Z"/>
          <w:trPrChange w:id="624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6246" w:author="Björn Genfors" w:date="2014-03-28T14:34:00Z"/>
                <w:rFonts w:cs="Times New Roman"/>
                <w:sz w:val="20"/>
                <w:szCs w:val="20"/>
                <w:lang w:val="sv-SE"/>
              </w:rPr>
            </w:pPr>
            <w:del w:id="6247" w:author="Björn Genfors" w:date="2014-03-28T14:34:00Z">
              <w:r w:rsidRPr="006B6063" w:rsidDel="00DE71B1">
                <w:rPr>
                  <w:sz w:val="20"/>
                  <w:szCs w:val="20"/>
                </w:rPr>
                <w:delText>../../../../orgUnitHSAId</w:delText>
              </w:r>
              <w:bookmarkStart w:id="6248" w:name="_Toc384034296"/>
              <w:bookmarkStart w:id="6249" w:name="_Toc384036218"/>
              <w:bookmarkEnd w:id="6248"/>
              <w:bookmarkEnd w:id="6249"/>
            </w:del>
          </w:p>
        </w:tc>
        <w:tc>
          <w:tcPr>
            <w:tcW w:w="1559" w:type="dxa"/>
            <w:tcBorders>
              <w:top w:val="single" w:sz="5" w:space="0" w:color="000000"/>
              <w:left w:val="single" w:sz="5" w:space="0" w:color="000000"/>
              <w:bottom w:val="single" w:sz="5" w:space="0" w:color="000000"/>
              <w:right w:val="single" w:sz="5" w:space="0" w:color="000000"/>
            </w:tcBorders>
            <w:tcPrChange w:id="62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6251" w:author="Björn Genfors" w:date="2014-03-28T14:34:00Z"/>
                <w:rFonts w:cs="Times New Roman"/>
                <w:sz w:val="20"/>
                <w:szCs w:val="20"/>
                <w:lang w:val="sv-SE"/>
              </w:rPr>
            </w:pPr>
            <w:del w:id="6252" w:author="Björn Genfors" w:date="2014-03-28T14:34:00Z">
              <w:r w:rsidRPr="006B6063" w:rsidDel="00DE71B1">
                <w:rPr>
                  <w:sz w:val="20"/>
                  <w:szCs w:val="20"/>
                </w:rPr>
                <w:delText>HDAIdType</w:delText>
              </w:r>
              <w:bookmarkStart w:id="6253" w:name="_Toc384034297"/>
              <w:bookmarkStart w:id="6254" w:name="_Toc384036219"/>
              <w:bookmarkEnd w:id="6253"/>
              <w:bookmarkEnd w:id="6254"/>
            </w:del>
          </w:p>
        </w:tc>
        <w:tc>
          <w:tcPr>
            <w:tcW w:w="3969" w:type="dxa"/>
            <w:tcBorders>
              <w:top w:val="single" w:sz="5" w:space="0" w:color="000000"/>
              <w:left w:val="single" w:sz="5" w:space="0" w:color="000000"/>
              <w:bottom w:val="single" w:sz="5" w:space="0" w:color="000000"/>
              <w:right w:val="single" w:sz="5" w:space="0" w:color="000000"/>
            </w:tcBorders>
            <w:tcPrChange w:id="62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6256" w:author="Björn Genfors" w:date="2014-03-28T14:34:00Z"/>
                <w:rFonts w:cs="Times New Roman"/>
                <w:spacing w:val="-1"/>
                <w:sz w:val="20"/>
                <w:szCs w:val="20"/>
                <w:lang w:val="sv-SE"/>
              </w:rPr>
            </w:pPr>
            <w:del w:id="6257" w:author="Björn Genfors" w:date="2014-03-28T14:34:00Z">
              <w:r w:rsidRPr="006B6063" w:rsidDel="00DE71B1">
                <w:rPr>
                  <w:spacing w:val="-1"/>
                  <w:sz w:val="20"/>
                  <w:szCs w:val="20"/>
                </w:rPr>
                <w:delText>HSA-id för organisationsenhet.</w:delText>
              </w:r>
              <w:bookmarkStart w:id="6258" w:name="_Toc384034298"/>
              <w:bookmarkStart w:id="6259" w:name="_Toc384036220"/>
              <w:bookmarkEnd w:id="6258"/>
              <w:bookmarkEnd w:id="6259"/>
            </w:del>
          </w:p>
        </w:tc>
        <w:tc>
          <w:tcPr>
            <w:tcW w:w="1195" w:type="dxa"/>
            <w:tcBorders>
              <w:top w:val="single" w:sz="5" w:space="0" w:color="000000"/>
              <w:left w:val="single" w:sz="5" w:space="0" w:color="000000"/>
              <w:bottom w:val="single" w:sz="5" w:space="0" w:color="000000"/>
              <w:right w:val="single" w:sz="5" w:space="0" w:color="000000"/>
            </w:tcBorders>
            <w:tcPrChange w:id="62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6261" w:author="Björn Genfors" w:date="2014-03-28T14:34:00Z"/>
                <w:rFonts w:cs="Times New Roman"/>
                <w:spacing w:val="-1"/>
                <w:sz w:val="20"/>
                <w:szCs w:val="20"/>
                <w:lang w:val="sv-SE"/>
              </w:rPr>
            </w:pPr>
            <w:del w:id="6262" w:author="Björn Genfors" w:date="2014-03-28T14:34:00Z">
              <w:r w:rsidRPr="006B6063" w:rsidDel="00DE71B1">
                <w:rPr>
                  <w:spacing w:val="-1"/>
                  <w:sz w:val="20"/>
                  <w:szCs w:val="20"/>
                </w:rPr>
                <w:delText>1..1</w:delText>
              </w:r>
              <w:bookmarkStart w:id="6263" w:name="_Toc384034299"/>
              <w:bookmarkStart w:id="6264" w:name="_Toc384036221"/>
              <w:bookmarkEnd w:id="6263"/>
              <w:bookmarkEnd w:id="6264"/>
            </w:del>
          </w:p>
        </w:tc>
        <w:bookmarkStart w:id="6265" w:name="_Toc384034300"/>
        <w:bookmarkStart w:id="6266" w:name="_Toc384036222"/>
        <w:bookmarkEnd w:id="6265"/>
        <w:bookmarkEnd w:id="6266"/>
      </w:tr>
      <w:tr w:rsidR="00424B6F" w:rsidRPr="006B6063" w:rsidDel="00DE71B1" w14:paraId="44EEF991" w14:textId="0866BADD" w:rsidTr="00DE71B1">
        <w:trPr>
          <w:trHeight w:hRule="exact" w:val="540"/>
          <w:tblHeader/>
          <w:del w:id="6267" w:author="Björn Genfors" w:date="2014-03-28T14:34:00Z"/>
          <w:trPrChange w:id="626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6270" w:author="Björn Genfors" w:date="2014-03-28T14:34:00Z"/>
                <w:rFonts w:cs="Times New Roman"/>
                <w:sz w:val="20"/>
                <w:szCs w:val="20"/>
                <w:lang w:val="sv-SE"/>
              </w:rPr>
            </w:pPr>
            <w:del w:id="6271" w:author="Björn Genfors" w:date="2014-03-28T14:34:00Z">
              <w:r w:rsidRPr="006B6063" w:rsidDel="00DE71B1">
                <w:rPr>
                  <w:sz w:val="20"/>
                  <w:szCs w:val="20"/>
                </w:rPr>
                <w:delText>../../../../orgUnitName</w:delText>
              </w:r>
              <w:bookmarkStart w:id="6272" w:name="_Toc384034301"/>
              <w:bookmarkStart w:id="6273" w:name="_Toc384036223"/>
              <w:bookmarkEnd w:id="6272"/>
              <w:bookmarkEnd w:id="6273"/>
            </w:del>
          </w:p>
        </w:tc>
        <w:tc>
          <w:tcPr>
            <w:tcW w:w="1559" w:type="dxa"/>
            <w:tcBorders>
              <w:top w:val="single" w:sz="5" w:space="0" w:color="000000"/>
              <w:left w:val="single" w:sz="5" w:space="0" w:color="000000"/>
              <w:bottom w:val="single" w:sz="5" w:space="0" w:color="000000"/>
              <w:right w:val="single" w:sz="5" w:space="0" w:color="000000"/>
            </w:tcBorders>
            <w:tcPrChange w:id="62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6275" w:author="Björn Genfors" w:date="2014-03-28T14:34:00Z"/>
                <w:rFonts w:cs="Times New Roman"/>
                <w:sz w:val="20"/>
                <w:szCs w:val="20"/>
                <w:lang w:val="sv-SE"/>
              </w:rPr>
            </w:pPr>
            <w:del w:id="6276" w:author="Björn Genfors" w:date="2014-03-28T14:34:00Z">
              <w:r w:rsidRPr="006B6063" w:rsidDel="00DE71B1">
                <w:rPr>
                  <w:sz w:val="20"/>
                  <w:szCs w:val="20"/>
                </w:rPr>
                <w:delText>string</w:delText>
              </w:r>
              <w:bookmarkStart w:id="6277" w:name="_Toc384034302"/>
              <w:bookmarkStart w:id="6278" w:name="_Toc384036224"/>
              <w:bookmarkEnd w:id="6277"/>
              <w:bookmarkEnd w:id="6278"/>
            </w:del>
          </w:p>
        </w:tc>
        <w:tc>
          <w:tcPr>
            <w:tcW w:w="3969" w:type="dxa"/>
            <w:tcBorders>
              <w:top w:val="single" w:sz="5" w:space="0" w:color="000000"/>
              <w:left w:val="single" w:sz="5" w:space="0" w:color="000000"/>
              <w:bottom w:val="single" w:sz="5" w:space="0" w:color="000000"/>
              <w:right w:val="single" w:sz="5" w:space="0" w:color="000000"/>
            </w:tcBorders>
            <w:tcPrChange w:id="62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6280" w:author="Björn Genfors" w:date="2014-03-28T14:34:00Z"/>
                <w:rFonts w:cs="Times New Roman"/>
                <w:spacing w:val="-1"/>
                <w:sz w:val="20"/>
                <w:szCs w:val="20"/>
                <w:lang w:val="sv-SE"/>
              </w:rPr>
            </w:pPr>
            <w:del w:id="6281" w:author="Björn Genfors" w:date="2014-03-28T14:34:00Z">
              <w:r w:rsidRPr="000B0F50" w:rsidDel="00DE71B1">
                <w:rPr>
                  <w:spacing w:val="-1"/>
                  <w:szCs w:val="20"/>
                </w:rPr>
                <w:delText>Namnet på den organisation som författaren är uppdragstagare på</w:delText>
              </w:r>
              <w:bookmarkStart w:id="6282" w:name="_Toc384034303"/>
              <w:bookmarkStart w:id="6283" w:name="_Toc384036225"/>
              <w:bookmarkEnd w:id="6282"/>
              <w:bookmarkEnd w:id="6283"/>
            </w:del>
          </w:p>
        </w:tc>
        <w:tc>
          <w:tcPr>
            <w:tcW w:w="1195" w:type="dxa"/>
            <w:tcBorders>
              <w:top w:val="single" w:sz="5" w:space="0" w:color="000000"/>
              <w:left w:val="single" w:sz="5" w:space="0" w:color="000000"/>
              <w:bottom w:val="single" w:sz="5" w:space="0" w:color="000000"/>
              <w:right w:val="single" w:sz="5" w:space="0" w:color="000000"/>
            </w:tcBorders>
            <w:tcPrChange w:id="62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6285" w:author="Björn Genfors" w:date="2014-03-28T14:34:00Z"/>
                <w:rFonts w:cs="Times New Roman"/>
                <w:spacing w:val="-1"/>
                <w:sz w:val="20"/>
                <w:szCs w:val="20"/>
                <w:lang w:val="sv-SE"/>
              </w:rPr>
            </w:pPr>
            <w:del w:id="6286" w:author="Björn Genfors" w:date="2014-03-28T14:34:00Z">
              <w:r w:rsidRPr="006B6063" w:rsidDel="00DE71B1">
                <w:rPr>
                  <w:spacing w:val="-1"/>
                  <w:sz w:val="20"/>
                  <w:szCs w:val="20"/>
                </w:rPr>
                <w:delText>1..1</w:delText>
              </w:r>
              <w:bookmarkStart w:id="6287" w:name="_Toc384034304"/>
              <w:bookmarkStart w:id="6288" w:name="_Toc384036226"/>
              <w:bookmarkEnd w:id="6287"/>
              <w:bookmarkEnd w:id="6288"/>
            </w:del>
          </w:p>
        </w:tc>
        <w:bookmarkStart w:id="6289" w:name="_Toc384034305"/>
        <w:bookmarkStart w:id="6290" w:name="_Toc384036227"/>
        <w:bookmarkEnd w:id="6289"/>
        <w:bookmarkEnd w:id="6290"/>
      </w:tr>
      <w:tr w:rsidR="00424B6F" w:rsidRPr="006B6063" w:rsidDel="00DE71B1" w14:paraId="72CDA623" w14:textId="7E35026A" w:rsidTr="00DE71B1">
        <w:trPr>
          <w:trHeight w:hRule="exact" w:val="535"/>
          <w:tblHeader/>
          <w:del w:id="6291" w:author="Björn Genfors" w:date="2014-03-28T14:34:00Z"/>
          <w:trPrChange w:id="629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6294" w:author="Björn Genfors" w:date="2014-03-28T14:34:00Z"/>
                <w:rFonts w:cs="Times New Roman"/>
                <w:sz w:val="20"/>
                <w:szCs w:val="20"/>
                <w:lang w:val="sv-SE"/>
              </w:rPr>
            </w:pPr>
            <w:del w:id="6295" w:author="Björn Genfors" w:date="2014-03-28T14:34:00Z">
              <w:r w:rsidRPr="006B6063" w:rsidDel="00DE71B1">
                <w:rPr>
                  <w:sz w:val="20"/>
                  <w:szCs w:val="20"/>
                </w:rPr>
                <w:delText>../../../../orgUnitTelecom</w:delText>
              </w:r>
              <w:bookmarkStart w:id="6296" w:name="_Toc384034306"/>
              <w:bookmarkStart w:id="6297" w:name="_Toc384036228"/>
              <w:bookmarkEnd w:id="6296"/>
              <w:bookmarkEnd w:id="6297"/>
            </w:del>
          </w:p>
        </w:tc>
        <w:tc>
          <w:tcPr>
            <w:tcW w:w="1559" w:type="dxa"/>
            <w:tcBorders>
              <w:top w:val="single" w:sz="5" w:space="0" w:color="000000"/>
              <w:left w:val="single" w:sz="5" w:space="0" w:color="000000"/>
              <w:bottom w:val="single" w:sz="5" w:space="0" w:color="000000"/>
              <w:right w:val="single" w:sz="5" w:space="0" w:color="000000"/>
            </w:tcBorders>
            <w:tcPrChange w:id="62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6299" w:author="Björn Genfors" w:date="2014-03-28T14:34:00Z"/>
                <w:rFonts w:cs="Times New Roman"/>
                <w:sz w:val="20"/>
                <w:szCs w:val="20"/>
                <w:lang w:val="sv-SE"/>
              </w:rPr>
            </w:pPr>
            <w:del w:id="6300" w:author="Björn Genfors" w:date="2014-03-28T14:34:00Z">
              <w:r w:rsidRPr="006B6063" w:rsidDel="00DE71B1">
                <w:rPr>
                  <w:sz w:val="20"/>
                  <w:szCs w:val="20"/>
                </w:rPr>
                <w:delText>string</w:delText>
              </w:r>
              <w:bookmarkStart w:id="6301" w:name="_Toc384034307"/>
              <w:bookmarkStart w:id="6302" w:name="_Toc384036229"/>
              <w:bookmarkEnd w:id="6301"/>
              <w:bookmarkEnd w:id="6302"/>
            </w:del>
          </w:p>
        </w:tc>
        <w:tc>
          <w:tcPr>
            <w:tcW w:w="3969" w:type="dxa"/>
            <w:tcBorders>
              <w:top w:val="single" w:sz="5" w:space="0" w:color="000000"/>
              <w:left w:val="single" w:sz="5" w:space="0" w:color="000000"/>
              <w:bottom w:val="single" w:sz="5" w:space="0" w:color="000000"/>
              <w:right w:val="single" w:sz="5" w:space="0" w:color="000000"/>
            </w:tcBorders>
            <w:tcPrChange w:id="63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6304" w:author="Björn Genfors" w:date="2014-03-28T14:34:00Z"/>
                <w:rFonts w:cs="Times New Roman"/>
                <w:spacing w:val="-1"/>
                <w:sz w:val="20"/>
                <w:szCs w:val="20"/>
                <w:lang w:val="sv-SE"/>
              </w:rPr>
            </w:pPr>
            <w:del w:id="6305" w:author="Björn Genfors" w:date="2014-03-28T14:34:00Z">
              <w:r w:rsidRPr="006B6063" w:rsidDel="00DE71B1">
                <w:rPr>
                  <w:spacing w:val="-1"/>
                  <w:sz w:val="20"/>
                  <w:szCs w:val="20"/>
                </w:rPr>
                <w:delText>Telefon till organisationsenhet</w:delText>
              </w:r>
              <w:bookmarkStart w:id="6306" w:name="_Toc384034308"/>
              <w:bookmarkStart w:id="6307" w:name="_Toc384036230"/>
              <w:bookmarkEnd w:id="6306"/>
              <w:bookmarkEnd w:id="6307"/>
            </w:del>
          </w:p>
        </w:tc>
        <w:tc>
          <w:tcPr>
            <w:tcW w:w="1195" w:type="dxa"/>
            <w:tcBorders>
              <w:top w:val="single" w:sz="5" w:space="0" w:color="000000"/>
              <w:left w:val="single" w:sz="5" w:space="0" w:color="000000"/>
              <w:bottom w:val="single" w:sz="5" w:space="0" w:color="000000"/>
              <w:right w:val="single" w:sz="5" w:space="0" w:color="000000"/>
            </w:tcBorders>
            <w:tcPrChange w:id="63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6309" w:author="Björn Genfors" w:date="2014-03-28T14:34:00Z"/>
                <w:rFonts w:cs="Times New Roman"/>
                <w:spacing w:val="-1"/>
                <w:sz w:val="20"/>
                <w:szCs w:val="20"/>
                <w:lang w:val="sv-SE"/>
              </w:rPr>
            </w:pPr>
            <w:del w:id="6310" w:author="Björn Genfors" w:date="2014-03-28T14:34:00Z">
              <w:r w:rsidRPr="006B6063" w:rsidDel="00DE71B1">
                <w:rPr>
                  <w:spacing w:val="-1"/>
                  <w:sz w:val="20"/>
                  <w:szCs w:val="20"/>
                </w:rPr>
                <w:delText>0..1</w:delText>
              </w:r>
              <w:bookmarkStart w:id="6311" w:name="_Toc384034309"/>
              <w:bookmarkStart w:id="6312" w:name="_Toc384036231"/>
              <w:bookmarkEnd w:id="6311"/>
              <w:bookmarkEnd w:id="6312"/>
            </w:del>
          </w:p>
        </w:tc>
        <w:bookmarkStart w:id="6313" w:name="_Toc384034310"/>
        <w:bookmarkStart w:id="6314" w:name="_Toc384036232"/>
        <w:bookmarkEnd w:id="6313"/>
        <w:bookmarkEnd w:id="6314"/>
      </w:tr>
      <w:tr w:rsidR="00424B6F" w:rsidRPr="006B6063" w:rsidDel="00DE71B1" w14:paraId="5139D160" w14:textId="03BA8F3D" w:rsidTr="00DE71B1">
        <w:trPr>
          <w:trHeight w:hRule="exact" w:val="535"/>
          <w:tblHeader/>
          <w:del w:id="6315" w:author="Björn Genfors" w:date="2014-03-28T14:34:00Z"/>
          <w:trPrChange w:id="6316"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6318" w:author="Björn Genfors" w:date="2014-03-28T14:34:00Z"/>
                <w:rFonts w:cs="Times New Roman"/>
                <w:sz w:val="20"/>
                <w:szCs w:val="20"/>
                <w:lang w:val="sv-SE"/>
              </w:rPr>
            </w:pPr>
            <w:del w:id="6319" w:author="Björn Genfors" w:date="2014-03-28T14:34:00Z">
              <w:r w:rsidRPr="006B6063" w:rsidDel="00DE71B1">
                <w:rPr>
                  <w:sz w:val="20"/>
                  <w:szCs w:val="20"/>
                </w:rPr>
                <w:delText>../../../../orgUnitEmail</w:delText>
              </w:r>
              <w:bookmarkStart w:id="6320" w:name="_Toc384034311"/>
              <w:bookmarkStart w:id="6321" w:name="_Toc384036233"/>
              <w:bookmarkEnd w:id="6320"/>
              <w:bookmarkEnd w:id="6321"/>
            </w:del>
          </w:p>
        </w:tc>
        <w:tc>
          <w:tcPr>
            <w:tcW w:w="1559" w:type="dxa"/>
            <w:tcBorders>
              <w:top w:val="single" w:sz="5" w:space="0" w:color="000000"/>
              <w:left w:val="single" w:sz="5" w:space="0" w:color="000000"/>
              <w:bottom w:val="single" w:sz="5" w:space="0" w:color="000000"/>
              <w:right w:val="single" w:sz="5" w:space="0" w:color="000000"/>
            </w:tcBorders>
            <w:tcPrChange w:id="63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6323" w:author="Björn Genfors" w:date="2014-03-28T14:34:00Z"/>
                <w:rFonts w:cs="Times New Roman"/>
                <w:sz w:val="20"/>
                <w:szCs w:val="20"/>
                <w:lang w:val="sv-SE"/>
              </w:rPr>
            </w:pPr>
            <w:del w:id="6324" w:author="Björn Genfors" w:date="2014-03-28T14:34:00Z">
              <w:r w:rsidRPr="006B6063" w:rsidDel="00DE71B1">
                <w:rPr>
                  <w:sz w:val="20"/>
                  <w:szCs w:val="20"/>
                </w:rPr>
                <w:delText>string</w:delText>
              </w:r>
              <w:bookmarkStart w:id="6325" w:name="_Toc384034312"/>
              <w:bookmarkStart w:id="6326" w:name="_Toc384036234"/>
              <w:bookmarkEnd w:id="6325"/>
              <w:bookmarkEnd w:id="6326"/>
            </w:del>
          </w:p>
        </w:tc>
        <w:tc>
          <w:tcPr>
            <w:tcW w:w="3969" w:type="dxa"/>
            <w:tcBorders>
              <w:top w:val="single" w:sz="5" w:space="0" w:color="000000"/>
              <w:left w:val="single" w:sz="5" w:space="0" w:color="000000"/>
              <w:bottom w:val="single" w:sz="5" w:space="0" w:color="000000"/>
              <w:right w:val="single" w:sz="5" w:space="0" w:color="000000"/>
            </w:tcBorders>
            <w:tcPrChange w:id="63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6328" w:author="Björn Genfors" w:date="2014-03-28T14:34:00Z"/>
                <w:rFonts w:cs="Times New Roman"/>
                <w:spacing w:val="-1"/>
                <w:sz w:val="20"/>
                <w:szCs w:val="20"/>
                <w:lang w:val="sv-SE"/>
              </w:rPr>
            </w:pPr>
            <w:del w:id="6329" w:author="Björn Genfors" w:date="2014-03-28T14:34:00Z">
              <w:r w:rsidRPr="006B6063" w:rsidDel="00DE71B1">
                <w:rPr>
                  <w:spacing w:val="-1"/>
                  <w:sz w:val="20"/>
                  <w:szCs w:val="20"/>
                </w:rPr>
                <w:delText>Epost till enhet</w:delText>
              </w:r>
              <w:bookmarkStart w:id="6330" w:name="_Toc384034313"/>
              <w:bookmarkStart w:id="6331" w:name="_Toc384036235"/>
              <w:bookmarkEnd w:id="6330"/>
              <w:bookmarkEnd w:id="6331"/>
            </w:del>
          </w:p>
        </w:tc>
        <w:tc>
          <w:tcPr>
            <w:tcW w:w="1195" w:type="dxa"/>
            <w:tcBorders>
              <w:top w:val="single" w:sz="5" w:space="0" w:color="000000"/>
              <w:left w:val="single" w:sz="5" w:space="0" w:color="000000"/>
              <w:bottom w:val="single" w:sz="5" w:space="0" w:color="000000"/>
              <w:right w:val="single" w:sz="5" w:space="0" w:color="000000"/>
            </w:tcBorders>
            <w:tcPrChange w:id="63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6333" w:author="Björn Genfors" w:date="2014-03-28T14:34:00Z"/>
                <w:rFonts w:cs="Times New Roman"/>
                <w:spacing w:val="-1"/>
                <w:sz w:val="20"/>
                <w:szCs w:val="20"/>
                <w:lang w:val="sv-SE"/>
              </w:rPr>
            </w:pPr>
            <w:del w:id="6334" w:author="Björn Genfors" w:date="2014-03-28T14:34:00Z">
              <w:r w:rsidRPr="006B6063" w:rsidDel="00DE71B1">
                <w:rPr>
                  <w:spacing w:val="-1"/>
                  <w:sz w:val="20"/>
                  <w:szCs w:val="20"/>
                </w:rPr>
                <w:delText>0..1</w:delText>
              </w:r>
              <w:bookmarkStart w:id="6335" w:name="_Toc384034314"/>
              <w:bookmarkStart w:id="6336" w:name="_Toc384036236"/>
              <w:bookmarkEnd w:id="6335"/>
              <w:bookmarkEnd w:id="6336"/>
            </w:del>
          </w:p>
        </w:tc>
        <w:bookmarkStart w:id="6337" w:name="_Toc384034315"/>
        <w:bookmarkStart w:id="6338" w:name="_Toc384036237"/>
        <w:bookmarkEnd w:id="6337"/>
        <w:bookmarkEnd w:id="6338"/>
      </w:tr>
      <w:tr w:rsidR="00424B6F" w:rsidRPr="006B6063" w:rsidDel="00DE71B1" w14:paraId="642CC544" w14:textId="79D2AC32" w:rsidTr="00DE71B1">
        <w:trPr>
          <w:trHeight w:hRule="exact" w:val="540"/>
          <w:tblHeader/>
          <w:del w:id="6339" w:author="Björn Genfors" w:date="2014-03-28T14:34:00Z"/>
          <w:trPrChange w:id="6340"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6342" w:author="Björn Genfors" w:date="2014-03-28T14:34:00Z"/>
                <w:rFonts w:cs="Times New Roman"/>
                <w:sz w:val="20"/>
                <w:szCs w:val="20"/>
                <w:lang w:val="sv-SE"/>
              </w:rPr>
            </w:pPr>
            <w:del w:id="6343" w:author="Björn Genfors" w:date="2014-03-28T14:34:00Z">
              <w:r w:rsidRPr="006B6063" w:rsidDel="00DE71B1">
                <w:rPr>
                  <w:sz w:val="20"/>
                  <w:szCs w:val="20"/>
                </w:rPr>
                <w:delText>../../../../orgUnitAddress</w:delText>
              </w:r>
              <w:bookmarkStart w:id="6344" w:name="_Toc384034316"/>
              <w:bookmarkStart w:id="6345" w:name="_Toc384036238"/>
              <w:bookmarkEnd w:id="6344"/>
              <w:bookmarkEnd w:id="6345"/>
            </w:del>
          </w:p>
        </w:tc>
        <w:tc>
          <w:tcPr>
            <w:tcW w:w="1559" w:type="dxa"/>
            <w:tcBorders>
              <w:top w:val="single" w:sz="5" w:space="0" w:color="000000"/>
              <w:left w:val="single" w:sz="5" w:space="0" w:color="000000"/>
              <w:bottom w:val="single" w:sz="5" w:space="0" w:color="000000"/>
              <w:right w:val="single" w:sz="5" w:space="0" w:color="000000"/>
            </w:tcBorders>
            <w:tcPrChange w:id="63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6347" w:author="Björn Genfors" w:date="2014-03-28T14:34:00Z"/>
                <w:rFonts w:cs="Times New Roman"/>
                <w:sz w:val="20"/>
                <w:szCs w:val="20"/>
                <w:lang w:val="sv-SE"/>
              </w:rPr>
            </w:pPr>
            <w:del w:id="6348" w:author="Björn Genfors" w:date="2014-03-28T14:34:00Z">
              <w:r w:rsidRPr="006B6063" w:rsidDel="00DE71B1">
                <w:rPr>
                  <w:sz w:val="20"/>
                  <w:szCs w:val="20"/>
                </w:rPr>
                <w:delText>string</w:delText>
              </w:r>
              <w:bookmarkStart w:id="6349" w:name="_Toc384034317"/>
              <w:bookmarkStart w:id="6350" w:name="_Toc384036239"/>
              <w:bookmarkEnd w:id="6349"/>
              <w:bookmarkEnd w:id="6350"/>
            </w:del>
          </w:p>
        </w:tc>
        <w:tc>
          <w:tcPr>
            <w:tcW w:w="3969" w:type="dxa"/>
            <w:tcBorders>
              <w:top w:val="single" w:sz="5" w:space="0" w:color="000000"/>
              <w:left w:val="single" w:sz="5" w:space="0" w:color="000000"/>
              <w:bottom w:val="single" w:sz="5" w:space="0" w:color="000000"/>
              <w:right w:val="single" w:sz="5" w:space="0" w:color="000000"/>
            </w:tcBorders>
            <w:tcPrChange w:id="63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6352" w:author="Björn Genfors" w:date="2014-03-28T14:34:00Z"/>
                <w:rFonts w:cs="Times New Roman"/>
                <w:spacing w:val="-1"/>
                <w:sz w:val="20"/>
                <w:szCs w:val="20"/>
                <w:lang w:val="sv-SE"/>
              </w:rPr>
            </w:pPr>
            <w:del w:id="6353" w:author="Björn Genfors" w:date="2014-03-28T14:34:00Z">
              <w:r w:rsidRPr="000B0F50" w:rsidDel="00DE71B1">
                <w:rPr>
                  <w:spacing w:val="-1"/>
                  <w:szCs w:val="20"/>
                </w:rPr>
                <w:delText>Postadress för den organisation som författaren är uppdragstagare på</w:delText>
              </w:r>
              <w:bookmarkStart w:id="6354" w:name="_Toc384034318"/>
              <w:bookmarkStart w:id="6355" w:name="_Toc384036240"/>
              <w:bookmarkEnd w:id="6354"/>
              <w:bookmarkEnd w:id="6355"/>
            </w:del>
          </w:p>
        </w:tc>
        <w:tc>
          <w:tcPr>
            <w:tcW w:w="1195" w:type="dxa"/>
            <w:tcBorders>
              <w:top w:val="single" w:sz="5" w:space="0" w:color="000000"/>
              <w:left w:val="single" w:sz="5" w:space="0" w:color="000000"/>
              <w:bottom w:val="single" w:sz="5" w:space="0" w:color="000000"/>
              <w:right w:val="single" w:sz="5" w:space="0" w:color="000000"/>
            </w:tcBorders>
            <w:tcPrChange w:id="63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6357" w:author="Björn Genfors" w:date="2014-03-28T14:34:00Z"/>
                <w:rFonts w:cs="Times New Roman"/>
                <w:spacing w:val="-1"/>
                <w:sz w:val="20"/>
                <w:szCs w:val="20"/>
                <w:lang w:val="sv-SE"/>
              </w:rPr>
            </w:pPr>
            <w:del w:id="6358" w:author="Björn Genfors" w:date="2014-03-28T14:34:00Z">
              <w:r w:rsidRPr="006B6063" w:rsidDel="00DE71B1">
                <w:rPr>
                  <w:spacing w:val="-1"/>
                  <w:sz w:val="20"/>
                  <w:szCs w:val="20"/>
                </w:rPr>
                <w:delText>0..1</w:delText>
              </w:r>
              <w:bookmarkStart w:id="6359" w:name="_Toc384034319"/>
              <w:bookmarkStart w:id="6360" w:name="_Toc384036241"/>
              <w:bookmarkEnd w:id="6359"/>
              <w:bookmarkEnd w:id="6360"/>
            </w:del>
          </w:p>
        </w:tc>
        <w:bookmarkStart w:id="6361" w:name="_Toc384034320"/>
        <w:bookmarkStart w:id="6362" w:name="_Toc384036242"/>
        <w:bookmarkEnd w:id="6361"/>
        <w:bookmarkEnd w:id="6362"/>
      </w:tr>
      <w:tr w:rsidR="00424B6F" w:rsidRPr="006B6063" w:rsidDel="00DE71B1" w14:paraId="3AB389B0" w14:textId="0A53675A" w:rsidTr="00DE71B1">
        <w:trPr>
          <w:trHeight w:hRule="exact" w:val="680"/>
          <w:tblHeader/>
          <w:del w:id="6363" w:author="Björn Genfors" w:date="2014-03-28T14:34:00Z"/>
          <w:trPrChange w:id="6364"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6366" w:author="Björn Genfors" w:date="2014-03-28T14:34:00Z"/>
                <w:rFonts w:cs="Times New Roman"/>
                <w:b/>
                <w:sz w:val="20"/>
                <w:szCs w:val="20"/>
                <w:lang w:val="sv-SE"/>
              </w:rPr>
            </w:pPr>
            <w:del w:id="6367" w:author="Björn Genfors" w:date="2014-03-28T14:34:00Z">
              <w:r w:rsidRPr="006B6063" w:rsidDel="00DE71B1">
                <w:rPr>
                  <w:sz w:val="20"/>
                  <w:szCs w:val="20"/>
                </w:rPr>
                <w:delText>../../../../orgUnitLocation</w:delText>
              </w:r>
              <w:bookmarkStart w:id="6368" w:name="_Toc384034321"/>
              <w:bookmarkStart w:id="6369" w:name="_Toc384036243"/>
              <w:bookmarkEnd w:id="6368"/>
              <w:bookmarkEnd w:id="6369"/>
            </w:del>
          </w:p>
        </w:tc>
        <w:tc>
          <w:tcPr>
            <w:tcW w:w="1559" w:type="dxa"/>
            <w:tcBorders>
              <w:top w:val="single" w:sz="5" w:space="0" w:color="000000"/>
              <w:left w:val="single" w:sz="5" w:space="0" w:color="000000"/>
              <w:bottom w:val="single" w:sz="5" w:space="0" w:color="000000"/>
              <w:right w:val="single" w:sz="5" w:space="0" w:color="000000"/>
            </w:tcBorders>
            <w:tcPrChange w:id="63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6371" w:author="Björn Genfors" w:date="2014-03-28T14:34:00Z"/>
                <w:rFonts w:cs="Times New Roman"/>
                <w:sz w:val="20"/>
                <w:szCs w:val="20"/>
                <w:lang w:val="sv-SE"/>
              </w:rPr>
            </w:pPr>
            <w:del w:id="6372" w:author="Björn Genfors" w:date="2014-03-28T14:34:00Z">
              <w:r w:rsidRPr="006B6063" w:rsidDel="00DE71B1">
                <w:rPr>
                  <w:sz w:val="20"/>
                  <w:szCs w:val="20"/>
                </w:rPr>
                <w:delText>string</w:delText>
              </w:r>
              <w:bookmarkStart w:id="6373" w:name="_Toc384034322"/>
              <w:bookmarkStart w:id="6374" w:name="_Toc384036244"/>
              <w:bookmarkEnd w:id="6373"/>
              <w:bookmarkEnd w:id="6374"/>
            </w:del>
          </w:p>
        </w:tc>
        <w:tc>
          <w:tcPr>
            <w:tcW w:w="3969" w:type="dxa"/>
            <w:tcBorders>
              <w:top w:val="single" w:sz="5" w:space="0" w:color="000000"/>
              <w:left w:val="single" w:sz="5" w:space="0" w:color="000000"/>
              <w:bottom w:val="single" w:sz="5" w:space="0" w:color="000000"/>
              <w:right w:val="single" w:sz="5" w:space="0" w:color="000000"/>
            </w:tcBorders>
            <w:tcPrChange w:id="63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6376" w:author="Björn Genfors" w:date="2014-03-28T14:34:00Z"/>
                <w:rFonts w:cs="Times New Roman"/>
                <w:spacing w:val="-1"/>
                <w:sz w:val="20"/>
                <w:szCs w:val="20"/>
                <w:lang w:val="sv-SE"/>
              </w:rPr>
            </w:pPr>
            <w:del w:id="6377"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6378" w:name="_Toc384034323"/>
              <w:bookmarkStart w:id="6379" w:name="_Toc384036245"/>
              <w:bookmarkEnd w:id="6378"/>
              <w:bookmarkEnd w:id="6379"/>
            </w:del>
          </w:p>
        </w:tc>
        <w:tc>
          <w:tcPr>
            <w:tcW w:w="1195" w:type="dxa"/>
            <w:tcBorders>
              <w:top w:val="single" w:sz="5" w:space="0" w:color="000000"/>
              <w:left w:val="single" w:sz="5" w:space="0" w:color="000000"/>
              <w:bottom w:val="single" w:sz="5" w:space="0" w:color="000000"/>
              <w:right w:val="single" w:sz="5" w:space="0" w:color="000000"/>
            </w:tcBorders>
            <w:tcPrChange w:id="63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6381" w:author="Björn Genfors" w:date="2014-03-28T14:34:00Z"/>
                <w:rFonts w:cs="Times New Roman"/>
                <w:sz w:val="20"/>
                <w:szCs w:val="20"/>
                <w:lang w:val="sv-SE"/>
              </w:rPr>
            </w:pPr>
            <w:del w:id="6382" w:author="Björn Genfors" w:date="2014-03-28T14:34:00Z">
              <w:r w:rsidRPr="006B6063" w:rsidDel="00DE71B1">
                <w:rPr>
                  <w:sz w:val="20"/>
                  <w:szCs w:val="20"/>
                </w:rPr>
                <w:delText>0..1</w:delText>
              </w:r>
              <w:bookmarkStart w:id="6383" w:name="_Toc384034324"/>
              <w:bookmarkStart w:id="6384" w:name="_Toc384036246"/>
              <w:bookmarkEnd w:id="6383"/>
              <w:bookmarkEnd w:id="6384"/>
            </w:del>
          </w:p>
        </w:tc>
        <w:bookmarkStart w:id="6385" w:name="_Toc384034325"/>
        <w:bookmarkStart w:id="6386" w:name="_Toc384036247"/>
        <w:bookmarkEnd w:id="6385"/>
        <w:bookmarkEnd w:id="6386"/>
      </w:tr>
      <w:tr w:rsidR="00424B6F" w:rsidRPr="006B6063" w:rsidDel="00DE71B1" w14:paraId="7E95888B" w14:textId="130C425E" w:rsidTr="00DE71B1">
        <w:trPr>
          <w:trHeight w:hRule="exact" w:val="562"/>
          <w:tblHeader/>
          <w:del w:id="6387" w:author="Björn Genfors" w:date="2014-03-28T14:34:00Z"/>
          <w:trPrChange w:id="6388"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6390" w:author="Björn Genfors" w:date="2014-03-28T14:34:00Z"/>
                <w:rFonts w:cs="Times New Roman"/>
                <w:sz w:val="20"/>
                <w:szCs w:val="20"/>
                <w:lang w:val="sv-SE"/>
              </w:rPr>
            </w:pPr>
            <w:del w:id="6391" w:author="Björn Genfors" w:date="2014-03-28T14:34:00Z">
              <w:r w:rsidRPr="006B6063" w:rsidDel="00DE71B1">
                <w:rPr>
                  <w:sz w:val="20"/>
                  <w:szCs w:val="20"/>
                </w:rPr>
                <w:delText>../../analysis</w:delText>
              </w:r>
              <w:bookmarkStart w:id="6392" w:name="_Toc384034326"/>
              <w:bookmarkStart w:id="6393" w:name="_Toc384036248"/>
              <w:bookmarkEnd w:id="6392"/>
              <w:bookmarkEnd w:id="6393"/>
            </w:del>
          </w:p>
        </w:tc>
        <w:tc>
          <w:tcPr>
            <w:tcW w:w="1559" w:type="dxa"/>
            <w:tcBorders>
              <w:top w:val="single" w:sz="5" w:space="0" w:color="000000"/>
              <w:left w:val="single" w:sz="5" w:space="0" w:color="000000"/>
              <w:bottom w:val="single" w:sz="5" w:space="0" w:color="000000"/>
              <w:right w:val="single" w:sz="5" w:space="0" w:color="000000"/>
            </w:tcBorders>
            <w:tcPrChange w:id="63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6395" w:author="Björn Genfors" w:date="2014-03-28T14:34:00Z"/>
                <w:rFonts w:cs="Times New Roman"/>
                <w:sz w:val="20"/>
                <w:szCs w:val="20"/>
                <w:lang w:val="sv-SE"/>
              </w:rPr>
            </w:pPr>
            <w:del w:id="6396" w:author="Björn Genfors" w:date="2014-03-28T14:34:00Z">
              <w:r w:rsidRPr="006B6063" w:rsidDel="00DE71B1">
                <w:rPr>
                  <w:sz w:val="20"/>
                  <w:szCs w:val="20"/>
                </w:rPr>
                <w:delText>AnalysisType</w:delText>
              </w:r>
              <w:bookmarkStart w:id="6397" w:name="_Toc384034327"/>
              <w:bookmarkStart w:id="6398" w:name="_Toc384036249"/>
              <w:bookmarkEnd w:id="6397"/>
              <w:bookmarkEnd w:id="6398"/>
            </w:del>
          </w:p>
        </w:tc>
        <w:tc>
          <w:tcPr>
            <w:tcW w:w="3969" w:type="dxa"/>
            <w:tcBorders>
              <w:top w:val="single" w:sz="5" w:space="0" w:color="000000"/>
              <w:left w:val="single" w:sz="5" w:space="0" w:color="000000"/>
              <w:bottom w:val="single" w:sz="5" w:space="0" w:color="000000"/>
              <w:right w:val="single" w:sz="5" w:space="0" w:color="000000"/>
            </w:tcBorders>
            <w:tcPrChange w:id="63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6400" w:author="Björn Genfors" w:date="2014-03-28T14:34:00Z"/>
                <w:rFonts w:cs="Times New Roman"/>
                <w:spacing w:val="-1"/>
                <w:sz w:val="20"/>
                <w:szCs w:val="20"/>
                <w:lang w:val="sv-SE"/>
              </w:rPr>
            </w:pPr>
            <w:del w:id="6401" w:author="Björn Genfors" w:date="2014-03-28T14:34:00Z">
              <w:r w:rsidRPr="000B0F50" w:rsidDel="00DE71B1">
                <w:rPr>
                  <w:spacing w:val="-1"/>
                  <w:szCs w:val="20"/>
                </w:rPr>
                <w:delText>Information om analystjänster som ligger till grund för ett undersökningsresultat</w:delText>
              </w:r>
              <w:bookmarkStart w:id="6402" w:name="_Toc384034328"/>
              <w:bookmarkStart w:id="6403" w:name="_Toc384036250"/>
              <w:bookmarkEnd w:id="6402"/>
              <w:bookmarkEnd w:id="6403"/>
            </w:del>
          </w:p>
        </w:tc>
        <w:tc>
          <w:tcPr>
            <w:tcW w:w="1195" w:type="dxa"/>
            <w:tcBorders>
              <w:top w:val="single" w:sz="5" w:space="0" w:color="000000"/>
              <w:left w:val="single" w:sz="5" w:space="0" w:color="000000"/>
              <w:bottom w:val="single" w:sz="5" w:space="0" w:color="000000"/>
              <w:right w:val="single" w:sz="5" w:space="0" w:color="000000"/>
            </w:tcBorders>
            <w:tcPrChange w:id="64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6405" w:author="Björn Genfors" w:date="2014-03-28T14:34:00Z"/>
                <w:rFonts w:cs="Times New Roman"/>
                <w:sz w:val="20"/>
                <w:szCs w:val="20"/>
                <w:lang w:val="sv-SE"/>
              </w:rPr>
            </w:pPr>
            <w:del w:id="6406" w:author="Björn Genfors" w:date="2014-03-28T14:34:00Z">
              <w:r w:rsidRPr="006B6063" w:rsidDel="00DE71B1">
                <w:rPr>
                  <w:sz w:val="20"/>
                  <w:szCs w:val="20"/>
                </w:rPr>
                <w:delText>0..*</w:delText>
              </w:r>
              <w:bookmarkStart w:id="6407" w:name="_Toc384034329"/>
              <w:bookmarkStart w:id="6408" w:name="_Toc384036251"/>
              <w:bookmarkEnd w:id="6407"/>
              <w:bookmarkEnd w:id="6408"/>
            </w:del>
          </w:p>
        </w:tc>
        <w:bookmarkStart w:id="6409" w:name="_Toc384034330"/>
        <w:bookmarkStart w:id="6410" w:name="_Toc384036252"/>
        <w:bookmarkEnd w:id="6409"/>
        <w:bookmarkEnd w:id="6410"/>
      </w:tr>
      <w:tr w:rsidR="00424B6F" w:rsidRPr="006B6063" w:rsidDel="00DE71B1" w14:paraId="4408ECFD" w14:textId="2BBD5C82" w:rsidTr="00DE71B1">
        <w:trPr>
          <w:trHeight w:hRule="exact" w:val="429"/>
          <w:tblHeader/>
          <w:del w:id="6411" w:author="Björn Genfors" w:date="2014-03-28T14:34:00Z"/>
          <w:trPrChange w:id="6412"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6414" w:author="Björn Genfors" w:date="2014-03-28T14:34:00Z"/>
                <w:rFonts w:cs="Times New Roman"/>
                <w:sz w:val="20"/>
                <w:szCs w:val="20"/>
                <w:lang w:val="sv-SE"/>
              </w:rPr>
            </w:pPr>
            <w:del w:id="6415" w:author="Björn Genfors" w:date="2014-03-28T14:34:00Z">
              <w:r w:rsidRPr="006B6063" w:rsidDel="00DE71B1">
                <w:rPr>
                  <w:sz w:val="20"/>
                  <w:szCs w:val="20"/>
                </w:rPr>
                <w:delText>../../../analysisId</w:delText>
              </w:r>
              <w:bookmarkStart w:id="6416" w:name="_Toc384034331"/>
              <w:bookmarkStart w:id="6417" w:name="_Toc384036253"/>
              <w:bookmarkEnd w:id="6416"/>
              <w:bookmarkEnd w:id="6417"/>
            </w:del>
          </w:p>
        </w:tc>
        <w:tc>
          <w:tcPr>
            <w:tcW w:w="1559" w:type="dxa"/>
            <w:tcBorders>
              <w:top w:val="single" w:sz="5" w:space="0" w:color="000000"/>
              <w:left w:val="single" w:sz="5" w:space="0" w:color="000000"/>
              <w:bottom w:val="single" w:sz="5" w:space="0" w:color="000000"/>
              <w:right w:val="single" w:sz="5" w:space="0" w:color="000000"/>
            </w:tcBorders>
            <w:tcPrChange w:id="64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6419" w:author="Björn Genfors" w:date="2014-03-28T14:34:00Z"/>
                <w:rFonts w:cs="Times New Roman"/>
                <w:sz w:val="20"/>
                <w:szCs w:val="20"/>
                <w:lang w:val="sv-SE"/>
              </w:rPr>
            </w:pPr>
            <w:del w:id="6420" w:author="Björn Genfors" w:date="2014-03-28T14:34:00Z">
              <w:r w:rsidRPr="006B6063" w:rsidDel="00DE71B1">
                <w:rPr>
                  <w:sz w:val="20"/>
                  <w:szCs w:val="20"/>
                </w:rPr>
                <w:delText>IIType</w:delText>
              </w:r>
              <w:bookmarkStart w:id="6421" w:name="_Toc384034332"/>
              <w:bookmarkStart w:id="6422" w:name="_Toc384036254"/>
              <w:bookmarkEnd w:id="6421"/>
              <w:bookmarkEnd w:id="6422"/>
            </w:del>
          </w:p>
        </w:tc>
        <w:tc>
          <w:tcPr>
            <w:tcW w:w="3969" w:type="dxa"/>
            <w:tcBorders>
              <w:top w:val="single" w:sz="5" w:space="0" w:color="000000"/>
              <w:left w:val="single" w:sz="5" w:space="0" w:color="000000"/>
              <w:bottom w:val="single" w:sz="5" w:space="0" w:color="000000"/>
              <w:right w:val="single" w:sz="5" w:space="0" w:color="000000"/>
            </w:tcBorders>
            <w:tcPrChange w:id="64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6424" w:author="Björn Genfors" w:date="2014-03-28T14:34:00Z"/>
                <w:rFonts w:cs="Times New Roman"/>
                <w:sz w:val="20"/>
                <w:szCs w:val="20"/>
                <w:lang w:val="sv-SE"/>
              </w:rPr>
            </w:pPr>
            <w:del w:id="6425" w:author="Björn Genfors" w:date="2014-03-28T14:34:00Z">
              <w:r w:rsidRPr="006B6063" w:rsidDel="00DE71B1">
                <w:rPr>
                  <w:sz w:val="20"/>
                  <w:szCs w:val="20"/>
                </w:rPr>
                <w:delText>Unik identifierare för analystjänsten</w:delText>
              </w:r>
              <w:bookmarkStart w:id="6426" w:name="_Toc384034333"/>
              <w:bookmarkStart w:id="6427" w:name="_Toc384036255"/>
              <w:bookmarkEnd w:id="6426"/>
              <w:bookmarkEnd w:id="6427"/>
            </w:del>
          </w:p>
        </w:tc>
        <w:tc>
          <w:tcPr>
            <w:tcW w:w="1195" w:type="dxa"/>
            <w:tcBorders>
              <w:top w:val="single" w:sz="5" w:space="0" w:color="000000"/>
              <w:left w:val="single" w:sz="5" w:space="0" w:color="000000"/>
              <w:bottom w:val="single" w:sz="5" w:space="0" w:color="000000"/>
              <w:right w:val="single" w:sz="5" w:space="0" w:color="000000"/>
            </w:tcBorders>
            <w:tcPrChange w:id="64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6429" w:author="Björn Genfors" w:date="2014-03-28T14:34:00Z"/>
                <w:rFonts w:cs="Times New Roman"/>
                <w:sz w:val="20"/>
                <w:szCs w:val="20"/>
                <w:lang w:val="sv-SE"/>
              </w:rPr>
            </w:pPr>
            <w:del w:id="6430" w:author="Björn Genfors" w:date="2014-03-28T14:34:00Z">
              <w:r w:rsidRPr="006B6063" w:rsidDel="00DE71B1">
                <w:rPr>
                  <w:sz w:val="20"/>
                  <w:szCs w:val="20"/>
                </w:rPr>
                <w:delText>1..1</w:delText>
              </w:r>
              <w:bookmarkStart w:id="6431" w:name="_Toc384034334"/>
              <w:bookmarkStart w:id="6432" w:name="_Toc384036256"/>
              <w:bookmarkEnd w:id="6431"/>
              <w:bookmarkEnd w:id="6432"/>
            </w:del>
          </w:p>
        </w:tc>
        <w:bookmarkStart w:id="6433" w:name="_Toc384034335"/>
        <w:bookmarkStart w:id="6434" w:name="_Toc384036257"/>
        <w:bookmarkEnd w:id="6433"/>
        <w:bookmarkEnd w:id="6434"/>
      </w:tr>
      <w:tr w:rsidR="00424B6F" w:rsidRPr="006B6063" w:rsidDel="00DE71B1" w14:paraId="5B8689AE" w14:textId="7B9FC0B7" w:rsidTr="00DE71B1">
        <w:trPr>
          <w:trHeight w:hRule="exact" w:val="1096"/>
          <w:tblHeader/>
          <w:del w:id="6435" w:author="Björn Genfors" w:date="2014-03-28T14:34:00Z"/>
          <w:trPrChange w:id="6436"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6438" w:author="Björn Genfors" w:date="2014-03-28T14:34:00Z"/>
                <w:rFonts w:cs="Times New Roman"/>
                <w:sz w:val="20"/>
                <w:szCs w:val="20"/>
                <w:lang w:val="sv-SE"/>
              </w:rPr>
            </w:pPr>
            <w:del w:id="6439" w:author="Björn Genfors" w:date="2014-03-28T14:34:00Z">
              <w:r w:rsidRPr="006B6063" w:rsidDel="00DE71B1">
                <w:rPr>
                  <w:sz w:val="20"/>
                  <w:szCs w:val="20"/>
                </w:rPr>
                <w:delText>../../../../root</w:delText>
              </w:r>
              <w:bookmarkStart w:id="6440" w:name="_Toc384034336"/>
              <w:bookmarkStart w:id="6441" w:name="_Toc384036258"/>
              <w:bookmarkEnd w:id="6440"/>
              <w:bookmarkEnd w:id="6441"/>
            </w:del>
          </w:p>
        </w:tc>
        <w:tc>
          <w:tcPr>
            <w:tcW w:w="1559" w:type="dxa"/>
            <w:tcBorders>
              <w:top w:val="single" w:sz="5" w:space="0" w:color="000000"/>
              <w:left w:val="single" w:sz="5" w:space="0" w:color="000000"/>
              <w:bottom w:val="single" w:sz="5" w:space="0" w:color="000000"/>
              <w:right w:val="single" w:sz="5" w:space="0" w:color="000000"/>
            </w:tcBorders>
            <w:tcPrChange w:id="64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6443" w:author="Björn Genfors" w:date="2014-03-28T14:34:00Z"/>
                <w:rFonts w:cs="Times New Roman"/>
                <w:sz w:val="20"/>
                <w:szCs w:val="20"/>
                <w:lang w:val="sv-SE"/>
              </w:rPr>
            </w:pPr>
            <w:del w:id="6444" w:author="Björn Genfors" w:date="2014-03-28T14:34:00Z">
              <w:r w:rsidRPr="006B6063" w:rsidDel="00DE71B1">
                <w:rPr>
                  <w:sz w:val="20"/>
                  <w:szCs w:val="20"/>
                </w:rPr>
                <w:delText>string</w:delText>
              </w:r>
              <w:bookmarkStart w:id="6445" w:name="_Toc384034337"/>
              <w:bookmarkStart w:id="6446" w:name="_Toc384036259"/>
              <w:bookmarkEnd w:id="6445"/>
              <w:bookmarkEnd w:id="6446"/>
            </w:del>
          </w:p>
        </w:tc>
        <w:tc>
          <w:tcPr>
            <w:tcW w:w="3969" w:type="dxa"/>
            <w:tcBorders>
              <w:top w:val="single" w:sz="5" w:space="0" w:color="000000"/>
              <w:left w:val="single" w:sz="5" w:space="0" w:color="000000"/>
              <w:bottom w:val="single" w:sz="5" w:space="0" w:color="000000"/>
              <w:right w:val="single" w:sz="5" w:space="0" w:color="000000"/>
            </w:tcBorders>
            <w:tcPrChange w:id="64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6448" w:author="Björn Genfors" w:date="2014-03-28T14:34:00Z"/>
                <w:rFonts w:cs="Times New Roman"/>
                <w:sz w:val="20"/>
                <w:szCs w:val="20"/>
                <w:lang w:val="sv-SE"/>
              </w:rPr>
            </w:pPr>
            <w:del w:id="6449"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450" w:name="_Toc384034338"/>
              <w:bookmarkStart w:id="6451" w:name="_Toc384036260"/>
              <w:bookmarkEnd w:id="6450"/>
              <w:bookmarkEnd w:id="6451"/>
            </w:del>
          </w:p>
        </w:tc>
        <w:tc>
          <w:tcPr>
            <w:tcW w:w="1195" w:type="dxa"/>
            <w:tcBorders>
              <w:top w:val="single" w:sz="5" w:space="0" w:color="000000"/>
              <w:left w:val="single" w:sz="5" w:space="0" w:color="000000"/>
              <w:bottom w:val="single" w:sz="5" w:space="0" w:color="000000"/>
              <w:right w:val="single" w:sz="5" w:space="0" w:color="000000"/>
            </w:tcBorders>
            <w:tcPrChange w:id="64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6453" w:author="Björn Genfors" w:date="2014-03-28T14:34:00Z"/>
                <w:rFonts w:cs="Times New Roman"/>
                <w:sz w:val="20"/>
                <w:szCs w:val="20"/>
                <w:lang w:val="sv-SE"/>
              </w:rPr>
            </w:pPr>
            <w:del w:id="6454" w:author="Björn Genfors" w:date="2014-03-28T14:34:00Z">
              <w:r w:rsidRPr="006B6063" w:rsidDel="00DE71B1">
                <w:rPr>
                  <w:sz w:val="20"/>
                  <w:szCs w:val="20"/>
                </w:rPr>
                <w:delText>1..1</w:delText>
              </w:r>
              <w:bookmarkStart w:id="6455" w:name="_Toc384034339"/>
              <w:bookmarkStart w:id="6456" w:name="_Toc384036261"/>
              <w:bookmarkEnd w:id="6455"/>
              <w:bookmarkEnd w:id="6456"/>
            </w:del>
          </w:p>
        </w:tc>
        <w:bookmarkStart w:id="6457" w:name="_Toc384034340"/>
        <w:bookmarkStart w:id="6458" w:name="_Toc384036262"/>
        <w:bookmarkEnd w:id="6457"/>
        <w:bookmarkEnd w:id="6458"/>
      </w:tr>
      <w:tr w:rsidR="00424B6F" w:rsidRPr="006B6063" w:rsidDel="00DE71B1" w14:paraId="4FFF7160" w14:textId="5369BF98" w:rsidTr="00DE71B1">
        <w:trPr>
          <w:trHeight w:hRule="exact" w:val="648"/>
          <w:tblHeader/>
          <w:del w:id="6459" w:author="Björn Genfors" w:date="2014-03-28T14:34:00Z"/>
          <w:trPrChange w:id="6460"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6462" w:author="Björn Genfors" w:date="2014-03-28T14:34:00Z"/>
                <w:rFonts w:cs="Times New Roman"/>
                <w:sz w:val="20"/>
                <w:szCs w:val="20"/>
                <w:lang w:val="sv-SE"/>
              </w:rPr>
            </w:pPr>
            <w:del w:id="6463" w:author="Björn Genfors" w:date="2014-03-28T14:34:00Z">
              <w:r w:rsidRPr="006B6063" w:rsidDel="00DE71B1">
                <w:rPr>
                  <w:sz w:val="20"/>
                  <w:szCs w:val="20"/>
                </w:rPr>
                <w:delText>../../../../extension</w:delText>
              </w:r>
              <w:bookmarkStart w:id="6464" w:name="_Toc384034341"/>
              <w:bookmarkStart w:id="6465" w:name="_Toc384036263"/>
              <w:bookmarkEnd w:id="6464"/>
              <w:bookmarkEnd w:id="6465"/>
            </w:del>
          </w:p>
        </w:tc>
        <w:tc>
          <w:tcPr>
            <w:tcW w:w="1559" w:type="dxa"/>
            <w:tcBorders>
              <w:top w:val="single" w:sz="5" w:space="0" w:color="000000"/>
              <w:left w:val="single" w:sz="5" w:space="0" w:color="000000"/>
              <w:bottom w:val="single" w:sz="5" w:space="0" w:color="000000"/>
              <w:right w:val="single" w:sz="5" w:space="0" w:color="000000"/>
            </w:tcBorders>
            <w:tcPrChange w:id="64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6467" w:author="Björn Genfors" w:date="2014-03-28T14:34:00Z"/>
                <w:rFonts w:cs="Times New Roman"/>
                <w:sz w:val="20"/>
                <w:szCs w:val="20"/>
                <w:lang w:val="sv-SE"/>
              </w:rPr>
            </w:pPr>
            <w:del w:id="6468" w:author="Björn Genfors" w:date="2014-03-28T14:34:00Z">
              <w:r w:rsidRPr="006B6063" w:rsidDel="00DE71B1">
                <w:rPr>
                  <w:sz w:val="20"/>
                  <w:szCs w:val="20"/>
                </w:rPr>
                <w:delText>string</w:delText>
              </w:r>
              <w:bookmarkStart w:id="6469" w:name="_Toc384034342"/>
              <w:bookmarkStart w:id="6470" w:name="_Toc384036264"/>
              <w:bookmarkEnd w:id="6469"/>
              <w:bookmarkEnd w:id="6470"/>
            </w:del>
          </w:p>
          <w:p w14:paraId="44155E50" w14:textId="189A07A6" w:rsidR="00424B6F" w:rsidRPr="006B6063" w:rsidDel="00DE71B1" w:rsidRDefault="00424B6F" w:rsidP="00DE71B1">
            <w:pPr>
              <w:widowControl/>
              <w:spacing w:line="226" w:lineRule="exact"/>
              <w:ind w:left="102"/>
              <w:rPr>
                <w:del w:id="6471" w:author="Björn Genfors" w:date="2014-03-28T14:34:00Z"/>
                <w:rFonts w:cs="Times New Roman"/>
                <w:sz w:val="20"/>
                <w:szCs w:val="20"/>
                <w:lang w:val="sv-SE"/>
              </w:rPr>
            </w:pPr>
            <w:bookmarkStart w:id="6472" w:name="_Toc384034343"/>
            <w:bookmarkStart w:id="6473" w:name="_Toc384036265"/>
            <w:bookmarkEnd w:id="6472"/>
            <w:bookmarkEnd w:id="6473"/>
          </w:p>
        </w:tc>
        <w:tc>
          <w:tcPr>
            <w:tcW w:w="3969" w:type="dxa"/>
            <w:tcBorders>
              <w:top w:val="single" w:sz="5" w:space="0" w:color="000000"/>
              <w:left w:val="single" w:sz="5" w:space="0" w:color="000000"/>
              <w:bottom w:val="single" w:sz="5" w:space="0" w:color="000000"/>
              <w:right w:val="single" w:sz="5" w:space="0" w:color="000000"/>
            </w:tcBorders>
            <w:tcPrChange w:id="647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6475" w:author="Björn Genfors" w:date="2014-03-28T14:34:00Z"/>
                <w:rFonts w:cs="Times New Roman"/>
                <w:sz w:val="20"/>
                <w:szCs w:val="20"/>
                <w:lang w:val="sv-SE"/>
              </w:rPr>
            </w:pPr>
            <w:del w:id="6476" w:author="Björn Genfors" w:date="2014-03-28T14:34:00Z">
              <w:r w:rsidRPr="000B0F50" w:rsidDel="00DE71B1">
                <w:rPr>
                  <w:szCs w:val="20"/>
                </w:rPr>
                <w:delText>En textsträng som tillsammans med root bildar en unik identifierare.</w:delText>
              </w:r>
              <w:bookmarkStart w:id="6477" w:name="_Toc384034344"/>
              <w:bookmarkStart w:id="6478" w:name="_Toc384036266"/>
              <w:bookmarkEnd w:id="6477"/>
              <w:bookmarkEnd w:id="6478"/>
            </w:del>
          </w:p>
        </w:tc>
        <w:tc>
          <w:tcPr>
            <w:tcW w:w="1195" w:type="dxa"/>
            <w:tcBorders>
              <w:top w:val="single" w:sz="5" w:space="0" w:color="000000"/>
              <w:left w:val="single" w:sz="5" w:space="0" w:color="000000"/>
              <w:bottom w:val="single" w:sz="5" w:space="0" w:color="000000"/>
              <w:right w:val="single" w:sz="5" w:space="0" w:color="000000"/>
            </w:tcBorders>
            <w:tcPrChange w:id="64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6480" w:author="Björn Genfors" w:date="2014-03-28T14:34:00Z"/>
                <w:rFonts w:cs="Times New Roman"/>
                <w:sz w:val="20"/>
                <w:szCs w:val="20"/>
                <w:lang w:val="sv-SE"/>
              </w:rPr>
            </w:pPr>
            <w:del w:id="6481" w:author="Björn Genfors" w:date="2014-03-28T14:34:00Z">
              <w:r w:rsidRPr="006B6063" w:rsidDel="00DE71B1">
                <w:rPr>
                  <w:sz w:val="20"/>
                  <w:szCs w:val="20"/>
                </w:rPr>
                <w:delText>0..1</w:delText>
              </w:r>
              <w:bookmarkStart w:id="6482" w:name="_Toc384034345"/>
              <w:bookmarkStart w:id="6483" w:name="_Toc384036267"/>
              <w:bookmarkEnd w:id="6482"/>
              <w:bookmarkEnd w:id="6483"/>
            </w:del>
          </w:p>
        </w:tc>
        <w:bookmarkStart w:id="6484" w:name="_Toc384034346"/>
        <w:bookmarkStart w:id="6485" w:name="_Toc384036268"/>
        <w:bookmarkEnd w:id="6484"/>
        <w:bookmarkEnd w:id="6485"/>
      </w:tr>
      <w:tr w:rsidR="00424B6F" w:rsidRPr="006B6063" w:rsidDel="00DE71B1" w14:paraId="6431D294" w14:textId="0B9F0C2F" w:rsidTr="00DE71B1">
        <w:trPr>
          <w:trHeight w:hRule="exact" w:val="551"/>
          <w:tblHeader/>
          <w:del w:id="6486" w:author="Björn Genfors" w:date="2014-03-28T14:34:00Z"/>
          <w:trPrChange w:id="6487"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6489" w:author="Björn Genfors" w:date="2014-03-28T14:34:00Z"/>
                <w:rFonts w:cs="Times New Roman"/>
                <w:sz w:val="20"/>
                <w:szCs w:val="20"/>
                <w:lang w:val="sv-SE"/>
              </w:rPr>
            </w:pPr>
            <w:del w:id="6490" w:author="Björn Genfors" w:date="2014-03-28T14:34:00Z">
              <w:r w:rsidRPr="006B6063" w:rsidDel="00DE71B1">
                <w:rPr>
                  <w:sz w:val="20"/>
                  <w:szCs w:val="20"/>
                </w:rPr>
                <w:delText>../../../analysisTime</w:delText>
              </w:r>
              <w:bookmarkStart w:id="6491" w:name="_Toc384034347"/>
              <w:bookmarkStart w:id="6492" w:name="_Toc384036269"/>
              <w:bookmarkEnd w:id="6491"/>
              <w:bookmarkEnd w:id="6492"/>
            </w:del>
          </w:p>
        </w:tc>
        <w:tc>
          <w:tcPr>
            <w:tcW w:w="1559" w:type="dxa"/>
            <w:tcBorders>
              <w:top w:val="single" w:sz="5" w:space="0" w:color="000000"/>
              <w:left w:val="single" w:sz="5" w:space="0" w:color="000000"/>
              <w:bottom w:val="single" w:sz="5" w:space="0" w:color="000000"/>
              <w:right w:val="single" w:sz="5" w:space="0" w:color="000000"/>
            </w:tcBorders>
            <w:tcPrChange w:id="64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6494" w:author="Björn Genfors" w:date="2014-03-28T14:34:00Z"/>
                <w:rFonts w:cs="Times New Roman"/>
                <w:sz w:val="20"/>
                <w:szCs w:val="20"/>
                <w:lang w:val="sv-SE"/>
              </w:rPr>
            </w:pPr>
            <w:del w:id="6495" w:author="Björn Genfors" w:date="2014-03-28T14:34:00Z">
              <w:r w:rsidRPr="006B6063" w:rsidDel="00DE71B1">
                <w:rPr>
                  <w:sz w:val="20"/>
                  <w:szCs w:val="20"/>
                </w:rPr>
                <w:delText>TimePeriodType</w:delText>
              </w:r>
              <w:bookmarkStart w:id="6496" w:name="_Toc384034348"/>
              <w:bookmarkStart w:id="6497" w:name="_Toc384036270"/>
              <w:bookmarkEnd w:id="6496"/>
              <w:bookmarkEnd w:id="6497"/>
            </w:del>
          </w:p>
        </w:tc>
        <w:tc>
          <w:tcPr>
            <w:tcW w:w="3969" w:type="dxa"/>
            <w:tcBorders>
              <w:top w:val="single" w:sz="5" w:space="0" w:color="000000"/>
              <w:left w:val="single" w:sz="5" w:space="0" w:color="000000"/>
              <w:bottom w:val="single" w:sz="5" w:space="0" w:color="000000"/>
              <w:right w:val="single" w:sz="5" w:space="0" w:color="000000"/>
            </w:tcBorders>
            <w:tcPrChange w:id="64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6499" w:author="Björn Genfors" w:date="2014-03-28T14:34:00Z"/>
                <w:rFonts w:cs="Times New Roman"/>
                <w:sz w:val="20"/>
                <w:szCs w:val="20"/>
                <w:lang w:val="sv-SE"/>
              </w:rPr>
            </w:pPr>
            <w:del w:id="6500" w:author="Björn Genfors" w:date="2014-03-28T14:34:00Z">
              <w:r w:rsidRPr="000B0F50" w:rsidDel="00DE71B1">
                <w:rPr>
                  <w:szCs w:val="20"/>
                </w:rPr>
                <w:delText>Tidsangivelse för åtgärdens utförande. Här anges tiden för provtagningen.</w:delText>
              </w:r>
              <w:bookmarkStart w:id="6501" w:name="_Toc384034349"/>
              <w:bookmarkStart w:id="6502" w:name="_Toc384036271"/>
              <w:bookmarkEnd w:id="6501"/>
              <w:bookmarkEnd w:id="6502"/>
            </w:del>
          </w:p>
        </w:tc>
        <w:tc>
          <w:tcPr>
            <w:tcW w:w="1195" w:type="dxa"/>
            <w:tcBorders>
              <w:top w:val="single" w:sz="5" w:space="0" w:color="000000"/>
              <w:left w:val="single" w:sz="5" w:space="0" w:color="000000"/>
              <w:bottom w:val="single" w:sz="5" w:space="0" w:color="000000"/>
              <w:right w:val="single" w:sz="5" w:space="0" w:color="000000"/>
            </w:tcBorders>
            <w:tcPrChange w:id="65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6504" w:author="Björn Genfors" w:date="2014-03-28T14:34:00Z"/>
                <w:rFonts w:cs="Times New Roman"/>
                <w:sz w:val="20"/>
                <w:szCs w:val="20"/>
                <w:lang w:val="sv-SE"/>
              </w:rPr>
            </w:pPr>
            <w:del w:id="6505" w:author="Björn Genfors" w:date="2014-03-28T14:34:00Z">
              <w:r w:rsidRPr="006B6063" w:rsidDel="00DE71B1">
                <w:rPr>
                  <w:sz w:val="20"/>
                  <w:szCs w:val="20"/>
                </w:rPr>
                <w:delText>0..1</w:delText>
              </w:r>
              <w:bookmarkStart w:id="6506" w:name="_Toc384034350"/>
              <w:bookmarkStart w:id="6507" w:name="_Toc384036272"/>
              <w:bookmarkEnd w:id="6506"/>
              <w:bookmarkEnd w:id="6507"/>
            </w:del>
          </w:p>
        </w:tc>
        <w:bookmarkStart w:id="6508" w:name="_Toc384034351"/>
        <w:bookmarkStart w:id="6509" w:name="_Toc384036273"/>
        <w:bookmarkEnd w:id="6508"/>
        <w:bookmarkEnd w:id="6509"/>
      </w:tr>
      <w:tr w:rsidR="00424B6F" w:rsidRPr="006B6063" w:rsidDel="00DE71B1" w14:paraId="5C487C19" w14:textId="465241A5" w:rsidTr="00DE71B1">
        <w:trPr>
          <w:trHeight w:hRule="exact" w:val="722"/>
          <w:tblHeader/>
          <w:del w:id="6510" w:author="Björn Genfors" w:date="2014-03-28T14:34:00Z"/>
          <w:trPrChange w:id="6511"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6513" w:author="Björn Genfors" w:date="2014-03-28T14:34:00Z"/>
                <w:rFonts w:cs="Times New Roman"/>
                <w:sz w:val="20"/>
                <w:szCs w:val="20"/>
                <w:lang w:val="sv-SE"/>
              </w:rPr>
            </w:pPr>
            <w:del w:id="6514" w:author="Björn Genfors" w:date="2014-03-28T14:34:00Z">
              <w:r w:rsidRPr="006B6063" w:rsidDel="00DE71B1">
                <w:rPr>
                  <w:sz w:val="20"/>
                  <w:szCs w:val="20"/>
                </w:rPr>
                <w:delText>../../../../start</w:delText>
              </w:r>
              <w:bookmarkStart w:id="6515" w:name="_Toc384034352"/>
              <w:bookmarkStart w:id="6516" w:name="_Toc384036274"/>
              <w:bookmarkEnd w:id="6515"/>
              <w:bookmarkEnd w:id="6516"/>
            </w:del>
          </w:p>
        </w:tc>
        <w:tc>
          <w:tcPr>
            <w:tcW w:w="1559" w:type="dxa"/>
            <w:tcBorders>
              <w:top w:val="single" w:sz="5" w:space="0" w:color="000000"/>
              <w:left w:val="single" w:sz="5" w:space="0" w:color="000000"/>
              <w:bottom w:val="single" w:sz="5" w:space="0" w:color="000000"/>
              <w:right w:val="single" w:sz="5" w:space="0" w:color="000000"/>
            </w:tcBorders>
            <w:tcPrChange w:id="65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6518" w:author="Björn Genfors" w:date="2014-03-28T14:34:00Z"/>
                <w:rFonts w:cs="Times New Roman"/>
                <w:sz w:val="20"/>
                <w:szCs w:val="20"/>
                <w:lang w:val="sv-SE"/>
              </w:rPr>
            </w:pPr>
            <w:del w:id="6519" w:author="Björn Genfors" w:date="2014-03-28T14:34:00Z">
              <w:r w:rsidRPr="006B6063" w:rsidDel="00DE71B1">
                <w:rPr>
                  <w:sz w:val="20"/>
                  <w:szCs w:val="20"/>
                </w:rPr>
                <w:delText>TimeStampType</w:delText>
              </w:r>
              <w:bookmarkStart w:id="6520" w:name="_Toc384034353"/>
              <w:bookmarkStart w:id="6521" w:name="_Toc384036275"/>
              <w:bookmarkEnd w:id="6520"/>
              <w:bookmarkEnd w:id="6521"/>
            </w:del>
          </w:p>
        </w:tc>
        <w:tc>
          <w:tcPr>
            <w:tcW w:w="3969" w:type="dxa"/>
            <w:tcBorders>
              <w:top w:val="single" w:sz="5" w:space="0" w:color="000000"/>
              <w:left w:val="single" w:sz="5" w:space="0" w:color="000000"/>
              <w:bottom w:val="single" w:sz="5" w:space="0" w:color="000000"/>
              <w:right w:val="single" w:sz="5" w:space="0" w:color="000000"/>
            </w:tcBorders>
            <w:tcPrChange w:id="65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6523" w:author="Björn Genfors" w:date="2014-03-28T14:34:00Z"/>
                <w:rFonts w:cs="Times New Roman"/>
                <w:sz w:val="20"/>
                <w:szCs w:val="20"/>
                <w:lang w:val="sv-SE"/>
              </w:rPr>
            </w:pPr>
            <w:del w:id="6524" w:author="Björn Genfors" w:date="2014-03-28T14:34:00Z">
              <w:r w:rsidRPr="000B0F50" w:rsidDel="00DE71B1">
                <w:rPr>
                  <w:szCs w:val="20"/>
                </w:rPr>
                <w:delText>Periodens starttid. Minst ett av start och end skall anges.</w:delText>
              </w:r>
              <w:bookmarkStart w:id="6525" w:name="_Toc384034354"/>
              <w:bookmarkStart w:id="6526" w:name="_Toc384036276"/>
              <w:bookmarkEnd w:id="6525"/>
              <w:bookmarkEnd w:id="6526"/>
            </w:del>
          </w:p>
        </w:tc>
        <w:tc>
          <w:tcPr>
            <w:tcW w:w="1195" w:type="dxa"/>
            <w:tcBorders>
              <w:top w:val="single" w:sz="5" w:space="0" w:color="000000"/>
              <w:left w:val="single" w:sz="5" w:space="0" w:color="000000"/>
              <w:bottom w:val="single" w:sz="5" w:space="0" w:color="000000"/>
              <w:right w:val="single" w:sz="5" w:space="0" w:color="000000"/>
            </w:tcBorders>
            <w:tcPrChange w:id="65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6528" w:author="Björn Genfors" w:date="2014-03-28T14:34:00Z"/>
                <w:rFonts w:cs="Times New Roman"/>
                <w:sz w:val="20"/>
                <w:szCs w:val="20"/>
                <w:lang w:val="sv-SE"/>
              </w:rPr>
            </w:pPr>
            <w:del w:id="6529" w:author="Björn Genfors" w:date="2014-03-28T14:34:00Z">
              <w:r w:rsidRPr="006B6063" w:rsidDel="00DE71B1">
                <w:rPr>
                  <w:sz w:val="20"/>
                  <w:szCs w:val="20"/>
                </w:rPr>
                <w:delText>0..1</w:delText>
              </w:r>
              <w:bookmarkStart w:id="6530" w:name="_Toc384034355"/>
              <w:bookmarkStart w:id="6531" w:name="_Toc384036277"/>
              <w:bookmarkEnd w:id="6530"/>
              <w:bookmarkEnd w:id="6531"/>
            </w:del>
          </w:p>
        </w:tc>
        <w:bookmarkStart w:id="6532" w:name="_Toc384034356"/>
        <w:bookmarkStart w:id="6533" w:name="_Toc384036278"/>
        <w:bookmarkEnd w:id="6532"/>
        <w:bookmarkEnd w:id="6533"/>
      </w:tr>
      <w:tr w:rsidR="00424B6F" w:rsidRPr="006B6063" w:rsidDel="00DE71B1" w14:paraId="27E8A70D" w14:textId="0A390144" w:rsidTr="00DE71B1">
        <w:trPr>
          <w:trHeight w:hRule="exact" w:val="704"/>
          <w:tblHeader/>
          <w:del w:id="6534" w:author="Björn Genfors" w:date="2014-03-28T14:34:00Z"/>
          <w:trPrChange w:id="6535"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6537" w:author="Björn Genfors" w:date="2014-03-28T14:34:00Z"/>
                <w:rFonts w:cs="Times New Roman"/>
                <w:sz w:val="20"/>
                <w:szCs w:val="20"/>
                <w:lang w:val="sv-SE"/>
              </w:rPr>
            </w:pPr>
            <w:del w:id="6538" w:author="Björn Genfors" w:date="2014-03-28T14:34:00Z">
              <w:r w:rsidRPr="006B6063" w:rsidDel="00DE71B1">
                <w:rPr>
                  <w:sz w:val="20"/>
                  <w:szCs w:val="20"/>
                </w:rPr>
                <w:delText>../../../../end</w:delText>
              </w:r>
              <w:bookmarkStart w:id="6539" w:name="_Toc384034357"/>
              <w:bookmarkStart w:id="6540" w:name="_Toc384036279"/>
              <w:bookmarkEnd w:id="6539"/>
              <w:bookmarkEnd w:id="6540"/>
            </w:del>
          </w:p>
        </w:tc>
        <w:tc>
          <w:tcPr>
            <w:tcW w:w="1559" w:type="dxa"/>
            <w:tcBorders>
              <w:top w:val="single" w:sz="5" w:space="0" w:color="000000"/>
              <w:left w:val="single" w:sz="5" w:space="0" w:color="000000"/>
              <w:bottom w:val="single" w:sz="5" w:space="0" w:color="000000"/>
              <w:right w:val="single" w:sz="5" w:space="0" w:color="000000"/>
            </w:tcBorders>
            <w:tcPrChange w:id="65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6542" w:author="Björn Genfors" w:date="2014-03-28T14:34:00Z"/>
                <w:rFonts w:cs="Times New Roman"/>
                <w:sz w:val="20"/>
                <w:szCs w:val="20"/>
                <w:lang w:val="sv-SE"/>
              </w:rPr>
            </w:pPr>
            <w:del w:id="6543" w:author="Björn Genfors" w:date="2014-03-28T14:34:00Z">
              <w:r w:rsidRPr="006B6063" w:rsidDel="00DE71B1">
                <w:rPr>
                  <w:sz w:val="20"/>
                  <w:szCs w:val="20"/>
                </w:rPr>
                <w:delText>TimeStampType</w:delText>
              </w:r>
              <w:bookmarkStart w:id="6544" w:name="_Toc384034358"/>
              <w:bookmarkStart w:id="6545" w:name="_Toc384036280"/>
              <w:bookmarkEnd w:id="6544"/>
              <w:bookmarkEnd w:id="6545"/>
            </w:del>
          </w:p>
        </w:tc>
        <w:tc>
          <w:tcPr>
            <w:tcW w:w="3969" w:type="dxa"/>
            <w:tcBorders>
              <w:top w:val="single" w:sz="5" w:space="0" w:color="000000"/>
              <w:left w:val="single" w:sz="5" w:space="0" w:color="000000"/>
              <w:bottom w:val="single" w:sz="5" w:space="0" w:color="000000"/>
              <w:right w:val="single" w:sz="5" w:space="0" w:color="000000"/>
            </w:tcBorders>
            <w:tcPrChange w:id="65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6547" w:author="Björn Genfors" w:date="2014-03-28T14:34:00Z"/>
                <w:rFonts w:cs="Times New Roman"/>
                <w:sz w:val="20"/>
                <w:szCs w:val="20"/>
                <w:lang w:val="sv-SE"/>
              </w:rPr>
            </w:pPr>
            <w:del w:id="6548" w:author="Björn Genfors" w:date="2014-03-28T14:34:00Z">
              <w:r w:rsidRPr="000B0F50" w:rsidDel="00DE71B1">
                <w:rPr>
                  <w:szCs w:val="20"/>
                </w:rPr>
                <w:delText>Periodens sluttid. Minst ett av start och end skall anges.</w:delText>
              </w:r>
              <w:bookmarkStart w:id="6549" w:name="_Toc384034359"/>
              <w:bookmarkStart w:id="6550" w:name="_Toc384036281"/>
              <w:bookmarkEnd w:id="6549"/>
              <w:bookmarkEnd w:id="6550"/>
            </w:del>
          </w:p>
        </w:tc>
        <w:tc>
          <w:tcPr>
            <w:tcW w:w="1195" w:type="dxa"/>
            <w:tcBorders>
              <w:top w:val="single" w:sz="5" w:space="0" w:color="000000"/>
              <w:left w:val="single" w:sz="5" w:space="0" w:color="000000"/>
              <w:bottom w:val="single" w:sz="5" w:space="0" w:color="000000"/>
              <w:right w:val="single" w:sz="5" w:space="0" w:color="000000"/>
            </w:tcBorders>
            <w:tcPrChange w:id="65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6552" w:author="Björn Genfors" w:date="2014-03-28T14:34:00Z"/>
                <w:rFonts w:cs="Times New Roman"/>
                <w:sz w:val="20"/>
                <w:szCs w:val="20"/>
                <w:lang w:val="sv-SE"/>
              </w:rPr>
            </w:pPr>
            <w:del w:id="6553" w:author="Björn Genfors" w:date="2014-03-28T14:34:00Z">
              <w:r w:rsidRPr="006B6063" w:rsidDel="00DE71B1">
                <w:rPr>
                  <w:sz w:val="20"/>
                  <w:szCs w:val="20"/>
                </w:rPr>
                <w:delText>0..1</w:delText>
              </w:r>
              <w:bookmarkStart w:id="6554" w:name="_Toc384034360"/>
              <w:bookmarkStart w:id="6555" w:name="_Toc384036282"/>
              <w:bookmarkEnd w:id="6554"/>
              <w:bookmarkEnd w:id="6555"/>
            </w:del>
          </w:p>
        </w:tc>
        <w:bookmarkStart w:id="6556" w:name="_Toc384034361"/>
        <w:bookmarkStart w:id="6557" w:name="_Toc384036283"/>
        <w:bookmarkEnd w:id="6556"/>
        <w:bookmarkEnd w:id="6557"/>
      </w:tr>
      <w:tr w:rsidR="00424B6F" w:rsidRPr="006B6063" w:rsidDel="00DE71B1" w14:paraId="456C289C" w14:textId="6A2FBBA8" w:rsidTr="00DE71B1">
        <w:trPr>
          <w:trHeight w:hRule="exact" w:val="922"/>
          <w:tblHeader/>
          <w:del w:id="6558" w:author="Björn Genfors" w:date="2014-03-28T14:34:00Z"/>
          <w:trPrChange w:id="6559"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6561" w:author="Björn Genfors" w:date="2014-03-28T14:34:00Z"/>
                <w:rFonts w:cs="Times New Roman"/>
                <w:sz w:val="20"/>
                <w:szCs w:val="20"/>
                <w:lang w:val="sv-SE"/>
              </w:rPr>
            </w:pPr>
            <w:del w:id="6562" w:author="Björn Genfors" w:date="2014-03-28T14:34:00Z">
              <w:r w:rsidRPr="006B6063" w:rsidDel="00DE71B1">
                <w:rPr>
                  <w:sz w:val="20"/>
                  <w:szCs w:val="20"/>
                </w:rPr>
                <w:delText>../../../analysisCode</w:delText>
              </w:r>
              <w:bookmarkStart w:id="6563" w:name="_Toc384034362"/>
              <w:bookmarkStart w:id="6564" w:name="_Toc384036284"/>
              <w:bookmarkEnd w:id="6563"/>
              <w:bookmarkEnd w:id="6564"/>
            </w:del>
          </w:p>
        </w:tc>
        <w:tc>
          <w:tcPr>
            <w:tcW w:w="1559" w:type="dxa"/>
            <w:tcBorders>
              <w:top w:val="single" w:sz="5" w:space="0" w:color="000000"/>
              <w:left w:val="single" w:sz="5" w:space="0" w:color="000000"/>
              <w:bottom w:val="single" w:sz="5" w:space="0" w:color="000000"/>
              <w:right w:val="single" w:sz="5" w:space="0" w:color="000000"/>
            </w:tcBorders>
            <w:tcPrChange w:id="65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6566" w:author="Björn Genfors" w:date="2014-03-28T14:34:00Z"/>
                <w:rFonts w:cs="Times New Roman"/>
                <w:sz w:val="20"/>
                <w:szCs w:val="20"/>
                <w:lang w:val="sv-SE"/>
              </w:rPr>
            </w:pPr>
            <w:del w:id="6567" w:author="Björn Genfors" w:date="2014-03-28T14:34:00Z">
              <w:r w:rsidRPr="006B6063" w:rsidDel="00DE71B1">
                <w:rPr>
                  <w:sz w:val="20"/>
                  <w:szCs w:val="20"/>
                </w:rPr>
                <w:delText>CVType</w:delText>
              </w:r>
              <w:bookmarkStart w:id="6568" w:name="_Toc384034363"/>
              <w:bookmarkStart w:id="6569" w:name="_Toc384036285"/>
              <w:bookmarkEnd w:id="6568"/>
              <w:bookmarkEnd w:id="6569"/>
            </w:del>
          </w:p>
        </w:tc>
        <w:tc>
          <w:tcPr>
            <w:tcW w:w="3969" w:type="dxa"/>
            <w:tcBorders>
              <w:top w:val="single" w:sz="5" w:space="0" w:color="000000"/>
              <w:left w:val="single" w:sz="5" w:space="0" w:color="000000"/>
              <w:bottom w:val="single" w:sz="5" w:space="0" w:color="000000"/>
              <w:right w:val="single" w:sz="5" w:space="0" w:color="000000"/>
            </w:tcBorders>
            <w:tcPrChange w:id="65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6571" w:author="Björn Genfors" w:date="2014-03-28T14:34:00Z"/>
                <w:rFonts w:cs="Times New Roman"/>
                <w:sz w:val="20"/>
                <w:szCs w:val="20"/>
                <w:lang w:val="sv-SE"/>
              </w:rPr>
            </w:pPr>
            <w:del w:id="6572"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6573" w:name="_Toc384034364"/>
              <w:bookmarkStart w:id="6574" w:name="_Toc384036286"/>
              <w:bookmarkEnd w:id="6573"/>
              <w:bookmarkEnd w:id="6574"/>
            </w:del>
          </w:p>
        </w:tc>
        <w:tc>
          <w:tcPr>
            <w:tcW w:w="1195" w:type="dxa"/>
            <w:tcBorders>
              <w:top w:val="single" w:sz="5" w:space="0" w:color="000000"/>
              <w:left w:val="single" w:sz="5" w:space="0" w:color="000000"/>
              <w:bottom w:val="single" w:sz="5" w:space="0" w:color="000000"/>
              <w:right w:val="single" w:sz="5" w:space="0" w:color="000000"/>
            </w:tcBorders>
            <w:tcPrChange w:id="65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6576" w:author="Björn Genfors" w:date="2014-03-28T14:34:00Z"/>
                <w:rFonts w:cs="Times New Roman"/>
                <w:sz w:val="20"/>
                <w:szCs w:val="20"/>
                <w:lang w:val="sv-SE"/>
              </w:rPr>
            </w:pPr>
            <w:del w:id="6577" w:author="Björn Genfors" w:date="2014-03-28T14:34:00Z">
              <w:r w:rsidRPr="006B6063" w:rsidDel="00DE71B1">
                <w:rPr>
                  <w:sz w:val="20"/>
                  <w:szCs w:val="20"/>
                </w:rPr>
                <w:delText>0..1</w:delText>
              </w:r>
              <w:bookmarkStart w:id="6578" w:name="_Toc384034365"/>
              <w:bookmarkStart w:id="6579" w:name="_Toc384036287"/>
              <w:bookmarkEnd w:id="6578"/>
              <w:bookmarkEnd w:id="6579"/>
            </w:del>
          </w:p>
        </w:tc>
        <w:bookmarkStart w:id="6580" w:name="_Toc384034366"/>
        <w:bookmarkStart w:id="6581" w:name="_Toc384036288"/>
        <w:bookmarkEnd w:id="6580"/>
        <w:bookmarkEnd w:id="6581"/>
      </w:tr>
      <w:tr w:rsidR="00424B6F" w:rsidRPr="006B6063" w:rsidDel="00DE71B1" w14:paraId="7AEE0D0C" w14:textId="550BD135" w:rsidTr="00DE71B1">
        <w:trPr>
          <w:trHeight w:hRule="exact" w:val="421"/>
          <w:tblHeader/>
          <w:del w:id="6582" w:author="Björn Genfors" w:date="2014-03-28T14:34:00Z"/>
          <w:trPrChange w:id="6583"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6585" w:author="Björn Genfors" w:date="2014-03-28T14:34:00Z"/>
                <w:rFonts w:cs="Times New Roman"/>
                <w:sz w:val="20"/>
                <w:szCs w:val="20"/>
                <w:lang w:val="sv-SE"/>
              </w:rPr>
            </w:pPr>
            <w:del w:id="6586" w:author="Björn Genfors" w:date="2014-03-28T14:34:00Z">
              <w:r w:rsidRPr="006B6063" w:rsidDel="00DE71B1">
                <w:rPr>
                  <w:sz w:val="20"/>
                  <w:szCs w:val="20"/>
                </w:rPr>
                <w:delText>../../../../code</w:delText>
              </w:r>
              <w:bookmarkStart w:id="6587" w:name="_Toc384034367"/>
              <w:bookmarkStart w:id="6588" w:name="_Toc384036289"/>
              <w:bookmarkEnd w:id="6587"/>
              <w:bookmarkEnd w:id="6588"/>
            </w:del>
          </w:p>
        </w:tc>
        <w:tc>
          <w:tcPr>
            <w:tcW w:w="1559" w:type="dxa"/>
            <w:tcBorders>
              <w:top w:val="single" w:sz="5" w:space="0" w:color="000000"/>
              <w:left w:val="single" w:sz="5" w:space="0" w:color="000000"/>
              <w:bottom w:val="single" w:sz="5" w:space="0" w:color="000000"/>
              <w:right w:val="single" w:sz="5" w:space="0" w:color="000000"/>
            </w:tcBorders>
            <w:tcPrChange w:id="65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6590" w:author="Björn Genfors" w:date="2014-03-28T14:34:00Z"/>
                <w:rFonts w:cs="Times New Roman"/>
                <w:sz w:val="20"/>
                <w:szCs w:val="20"/>
                <w:lang w:val="sv-SE"/>
              </w:rPr>
            </w:pPr>
            <w:del w:id="6591" w:author="Björn Genfors" w:date="2014-03-28T14:34:00Z">
              <w:r w:rsidRPr="006B6063" w:rsidDel="00DE71B1">
                <w:rPr>
                  <w:sz w:val="20"/>
                  <w:szCs w:val="20"/>
                </w:rPr>
                <w:delText>string</w:delText>
              </w:r>
              <w:bookmarkStart w:id="6592" w:name="_Toc384034368"/>
              <w:bookmarkStart w:id="6593" w:name="_Toc384036290"/>
              <w:bookmarkEnd w:id="6592"/>
              <w:bookmarkEnd w:id="6593"/>
            </w:del>
          </w:p>
        </w:tc>
        <w:tc>
          <w:tcPr>
            <w:tcW w:w="3969" w:type="dxa"/>
            <w:tcBorders>
              <w:top w:val="single" w:sz="5" w:space="0" w:color="000000"/>
              <w:left w:val="single" w:sz="5" w:space="0" w:color="000000"/>
              <w:bottom w:val="single" w:sz="5" w:space="0" w:color="000000"/>
              <w:right w:val="single" w:sz="5" w:space="0" w:color="000000"/>
            </w:tcBorders>
            <w:tcPrChange w:id="65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6595" w:author="Björn Genfors" w:date="2014-03-28T14:34:00Z"/>
                <w:rFonts w:cs="Times New Roman"/>
                <w:sz w:val="20"/>
                <w:szCs w:val="20"/>
                <w:lang w:val="sv-SE"/>
              </w:rPr>
            </w:pPr>
            <w:del w:id="6596" w:author="Björn Genfors" w:date="2014-03-28T14:34:00Z">
              <w:r w:rsidRPr="006B6063" w:rsidDel="00DE71B1">
                <w:rPr>
                  <w:sz w:val="20"/>
                  <w:szCs w:val="20"/>
                </w:rPr>
                <w:delText>Kod från kodsystemet NPU.</w:delText>
              </w:r>
              <w:bookmarkStart w:id="6597" w:name="_Toc384034369"/>
              <w:bookmarkStart w:id="6598" w:name="_Toc384036291"/>
              <w:bookmarkEnd w:id="6597"/>
              <w:bookmarkEnd w:id="6598"/>
            </w:del>
          </w:p>
        </w:tc>
        <w:tc>
          <w:tcPr>
            <w:tcW w:w="1195" w:type="dxa"/>
            <w:tcBorders>
              <w:top w:val="single" w:sz="5" w:space="0" w:color="000000"/>
              <w:left w:val="single" w:sz="5" w:space="0" w:color="000000"/>
              <w:bottom w:val="single" w:sz="5" w:space="0" w:color="000000"/>
              <w:right w:val="single" w:sz="5" w:space="0" w:color="000000"/>
            </w:tcBorders>
            <w:tcPrChange w:id="65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6600" w:author="Björn Genfors" w:date="2014-03-28T14:34:00Z"/>
                <w:rFonts w:cs="Times New Roman"/>
                <w:sz w:val="20"/>
                <w:szCs w:val="20"/>
                <w:lang w:val="sv-SE"/>
              </w:rPr>
            </w:pPr>
            <w:del w:id="6601" w:author="Björn Genfors" w:date="2014-03-28T14:34:00Z">
              <w:r w:rsidRPr="006B6063" w:rsidDel="00DE71B1">
                <w:rPr>
                  <w:sz w:val="20"/>
                  <w:szCs w:val="20"/>
                </w:rPr>
                <w:delText>1..1</w:delText>
              </w:r>
              <w:bookmarkStart w:id="6602" w:name="_Toc384034370"/>
              <w:bookmarkStart w:id="6603" w:name="_Toc384036292"/>
              <w:bookmarkEnd w:id="6602"/>
              <w:bookmarkEnd w:id="6603"/>
            </w:del>
          </w:p>
        </w:tc>
        <w:bookmarkStart w:id="6604" w:name="_Toc384034371"/>
        <w:bookmarkStart w:id="6605" w:name="_Toc384036293"/>
        <w:bookmarkEnd w:id="6604"/>
        <w:bookmarkEnd w:id="6605"/>
      </w:tr>
      <w:tr w:rsidR="00424B6F" w:rsidRPr="006B6063" w:rsidDel="00DE71B1" w14:paraId="68A459F4" w14:textId="09A5AA36" w:rsidTr="00DE71B1">
        <w:trPr>
          <w:trHeight w:hRule="exact" w:val="427"/>
          <w:tblHeader/>
          <w:del w:id="6606" w:author="Björn Genfors" w:date="2014-03-28T14:34:00Z"/>
          <w:trPrChange w:id="6607"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6609" w:author="Björn Genfors" w:date="2014-03-28T14:34:00Z"/>
                <w:rFonts w:cs="Times New Roman"/>
                <w:sz w:val="20"/>
                <w:szCs w:val="20"/>
                <w:lang w:val="sv-SE"/>
              </w:rPr>
            </w:pPr>
            <w:del w:id="6610" w:author="Björn Genfors" w:date="2014-03-28T14:34:00Z">
              <w:r w:rsidRPr="006B6063" w:rsidDel="00DE71B1">
                <w:rPr>
                  <w:sz w:val="20"/>
                  <w:szCs w:val="20"/>
                </w:rPr>
                <w:lastRenderedPageBreak/>
                <w:delText>../../../../codeSystem</w:delText>
              </w:r>
              <w:bookmarkStart w:id="6611" w:name="_Toc384034372"/>
              <w:bookmarkStart w:id="6612" w:name="_Toc384036294"/>
              <w:bookmarkEnd w:id="6611"/>
              <w:bookmarkEnd w:id="6612"/>
            </w:del>
          </w:p>
        </w:tc>
        <w:tc>
          <w:tcPr>
            <w:tcW w:w="1559" w:type="dxa"/>
            <w:tcBorders>
              <w:top w:val="single" w:sz="5" w:space="0" w:color="000000"/>
              <w:left w:val="single" w:sz="5" w:space="0" w:color="000000"/>
              <w:bottom w:val="single" w:sz="5" w:space="0" w:color="000000"/>
              <w:right w:val="single" w:sz="5" w:space="0" w:color="000000"/>
            </w:tcBorders>
            <w:tcPrChange w:id="66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6614" w:author="Björn Genfors" w:date="2014-03-28T14:34:00Z"/>
                <w:rFonts w:cs="Times New Roman"/>
                <w:sz w:val="20"/>
                <w:szCs w:val="20"/>
                <w:lang w:val="sv-SE"/>
              </w:rPr>
            </w:pPr>
            <w:del w:id="6615" w:author="Björn Genfors" w:date="2014-03-28T14:34:00Z">
              <w:r w:rsidRPr="006B6063" w:rsidDel="00DE71B1">
                <w:rPr>
                  <w:sz w:val="20"/>
                  <w:szCs w:val="20"/>
                </w:rPr>
                <w:delText>string</w:delText>
              </w:r>
              <w:bookmarkStart w:id="6616" w:name="_Toc384034373"/>
              <w:bookmarkStart w:id="6617" w:name="_Toc384036295"/>
              <w:bookmarkEnd w:id="6616"/>
              <w:bookmarkEnd w:id="6617"/>
            </w:del>
          </w:p>
        </w:tc>
        <w:tc>
          <w:tcPr>
            <w:tcW w:w="3969" w:type="dxa"/>
            <w:tcBorders>
              <w:top w:val="single" w:sz="5" w:space="0" w:color="000000"/>
              <w:left w:val="single" w:sz="5" w:space="0" w:color="000000"/>
              <w:bottom w:val="single" w:sz="5" w:space="0" w:color="000000"/>
              <w:right w:val="single" w:sz="5" w:space="0" w:color="000000"/>
            </w:tcBorders>
            <w:tcPrChange w:id="66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6619" w:author="Björn Genfors" w:date="2014-03-28T14:34:00Z"/>
                <w:rFonts w:cs="Times New Roman"/>
                <w:sz w:val="20"/>
                <w:szCs w:val="20"/>
                <w:lang w:val="sv-SE"/>
              </w:rPr>
            </w:pPr>
            <w:del w:id="6620" w:author="Björn Genfors" w:date="2014-03-28T14:34:00Z">
              <w:r w:rsidRPr="006B6063" w:rsidDel="00DE71B1">
                <w:rPr>
                  <w:sz w:val="20"/>
                  <w:szCs w:val="20"/>
                </w:rPr>
                <w:delText>OID för NPU-kodsystemet (1.2.752.108.1)</w:delText>
              </w:r>
              <w:bookmarkStart w:id="6621" w:name="_Toc384034374"/>
              <w:bookmarkStart w:id="6622" w:name="_Toc384036296"/>
              <w:bookmarkEnd w:id="6621"/>
              <w:bookmarkEnd w:id="6622"/>
            </w:del>
          </w:p>
        </w:tc>
        <w:tc>
          <w:tcPr>
            <w:tcW w:w="1195" w:type="dxa"/>
            <w:tcBorders>
              <w:top w:val="single" w:sz="5" w:space="0" w:color="000000"/>
              <w:left w:val="single" w:sz="5" w:space="0" w:color="000000"/>
              <w:bottom w:val="single" w:sz="5" w:space="0" w:color="000000"/>
              <w:right w:val="single" w:sz="5" w:space="0" w:color="000000"/>
            </w:tcBorders>
            <w:tcPrChange w:id="66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6624" w:author="Björn Genfors" w:date="2014-03-28T14:34:00Z"/>
                <w:rFonts w:cs="Times New Roman"/>
                <w:sz w:val="20"/>
                <w:szCs w:val="20"/>
                <w:lang w:val="sv-SE"/>
              </w:rPr>
            </w:pPr>
            <w:del w:id="6625" w:author="Björn Genfors" w:date="2014-03-28T14:34:00Z">
              <w:r w:rsidRPr="006B6063" w:rsidDel="00DE71B1">
                <w:rPr>
                  <w:sz w:val="20"/>
                  <w:szCs w:val="20"/>
                </w:rPr>
                <w:delText>1..1</w:delText>
              </w:r>
              <w:bookmarkStart w:id="6626" w:name="_Toc384034375"/>
              <w:bookmarkStart w:id="6627" w:name="_Toc384036297"/>
              <w:bookmarkEnd w:id="6626"/>
              <w:bookmarkEnd w:id="6627"/>
            </w:del>
          </w:p>
        </w:tc>
        <w:bookmarkStart w:id="6628" w:name="_Toc384034376"/>
        <w:bookmarkStart w:id="6629" w:name="_Toc384036298"/>
        <w:bookmarkEnd w:id="6628"/>
        <w:bookmarkEnd w:id="6629"/>
      </w:tr>
      <w:tr w:rsidR="00424B6F" w:rsidRPr="006B6063" w:rsidDel="00DE71B1" w14:paraId="5B3974A4" w14:textId="7C13D5FD" w:rsidTr="00DE71B1">
        <w:trPr>
          <w:trHeight w:hRule="exact" w:val="564"/>
          <w:tblHeader/>
          <w:del w:id="6630" w:author="Björn Genfors" w:date="2014-03-28T14:34:00Z"/>
          <w:trPrChange w:id="6631"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6633" w:author="Björn Genfors" w:date="2014-03-28T14:34:00Z"/>
                <w:rFonts w:cs="Times New Roman"/>
                <w:sz w:val="20"/>
                <w:szCs w:val="20"/>
                <w:lang w:val="sv-SE"/>
              </w:rPr>
            </w:pPr>
            <w:del w:id="6634" w:author="Björn Genfors" w:date="2014-03-28T14:34:00Z">
              <w:r w:rsidRPr="006B6063" w:rsidDel="00DE71B1">
                <w:rPr>
                  <w:sz w:val="20"/>
                  <w:szCs w:val="20"/>
                </w:rPr>
                <w:delText>../../../../displayName</w:delText>
              </w:r>
              <w:bookmarkStart w:id="6635" w:name="_Toc384034377"/>
              <w:bookmarkStart w:id="6636" w:name="_Toc384036299"/>
              <w:bookmarkEnd w:id="6635"/>
              <w:bookmarkEnd w:id="6636"/>
            </w:del>
          </w:p>
        </w:tc>
        <w:tc>
          <w:tcPr>
            <w:tcW w:w="1559" w:type="dxa"/>
            <w:tcBorders>
              <w:top w:val="single" w:sz="5" w:space="0" w:color="000000"/>
              <w:left w:val="single" w:sz="5" w:space="0" w:color="000000"/>
              <w:bottom w:val="single" w:sz="5" w:space="0" w:color="000000"/>
              <w:right w:val="single" w:sz="5" w:space="0" w:color="000000"/>
            </w:tcBorders>
            <w:tcPrChange w:id="66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6638" w:author="Björn Genfors" w:date="2014-03-28T14:34:00Z"/>
                <w:rFonts w:cs="Times New Roman"/>
                <w:sz w:val="20"/>
                <w:szCs w:val="20"/>
                <w:lang w:val="sv-SE"/>
              </w:rPr>
            </w:pPr>
            <w:del w:id="6639" w:author="Björn Genfors" w:date="2014-03-28T14:34:00Z">
              <w:r w:rsidRPr="006B6063" w:rsidDel="00DE71B1">
                <w:rPr>
                  <w:sz w:val="20"/>
                  <w:szCs w:val="20"/>
                </w:rPr>
                <w:delText>string</w:delText>
              </w:r>
              <w:bookmarkStart w:id="6640" w:name="_Toc384034378"/>
              <w:bookmarkStart w:id="6641" w:name="_Toc384036300"/>
              <w:bookmarkEnd w:id="6640"/>
              <w:bookmarkEnd w:id="6641"/>
            </w:del>
          </w:p>
        </w:tc>
        <w:tc>
          <w:tcPr>
            <w:tcW w:w="3969" w:type="dxa"/>
            <w:tcBorders>
              <w:top w:val="single" w:sz="5" w:space="0" w:color="000000"/>
              <w:left w:val="single" w:sz="5" w:space="0" w:color="000000"/>
              <w:bottom w:val="single" w:sz="5" w:space="0" w:color="000000"/>
              <w:right w:val="single" w:sz="5" w:space="0" w:color="000000"/>
            </w:tcBorders>
            <w:tcPrChange w:id="66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6643" w:author="Björn Genfors" w:date="2014-03-28T14:34:00Z"/>
                <w:rFonts w:cs="Times New Roman"/>
                <w:sz w:val="20"/>
                <w:szCs w:val="20"/>
                <w:lang w:val="sv-SE"/>
              </w:rPr>
            </w:pPr>
            <w:del w:id="6644" w:author="Björn Genfors" w:date="2014-03-28T14:34:00Z">
              <w:r w:rsidRPr="006B6063" w:rsidDel="00DE71B1">
                <w:rPr>
                  <w:sz w:val="20"/>
                  <w:szCs w:val="20"/>
                </w:rPr>
                <w:delText>Kodens klartext</w:delText>
              </w:r>
              <w:bookmarkStart w:id="6645" w:name="_Toc384034379"/>
              <w:bookmarkStart w:id="6646" w:name="_Toc384036301"/>
              <w:bookmarkEnd w:id="6645"/>
              <w:bookmarkEnd w:id="6646"/>
            </w:del>
          </w:p>
        </w:tc>
        <w:tc>
          <w:tcPr>
            <w:tcW w:w="1195" w:type="dxa"/>
            <w:tcBorders>
              <w:top w:val="single" w:sz="5" w:space="0" w:color="000000"/>
              <w:left w:val="single" w:sz="5" w:space="0" w:color="000000"/>
              <w:bottom w:val="single" w:sz="5" w:space="0" w:color="000000"/>
              <w:right w:val="single" w:sz="5" w:space="0" w:color="000000"/>
            </w:tcBorders>
            <w:tcPrChange w:id="66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6648" w:author="Björn Genfors" w:date="2014-03-28T14:34:00Z"/>
                <w:rFonts w:cs="Times New Roman"/>
                <w:sz w:val="20"/>
                <w:szCs w:val="20"/>
                <w:lang w:val="sv-SE"/>
              </w:rPr>
            </w:pPr>
            <w:del w:id="6649" w:author="Björn Genfors" w:date="2014-03-28T14:34:00Z">
              <w:r w:rsidRPr="006B6063" w:rsidDel="00DE71B1">
                <w:rPr>
                  <w:sz w:val="20"/>
                  <w:szCs w:val="20"/>
                </w:rPr>
                <w:delText>1..1</w:delText>
              </w:r>
              <w:bookmarkStart w:id="6650" w:name="_Toc384034380"/>
              <w:bookmarkStart w:id="6651" w:name="_Toc384036302"/>
              <w:bookmarkEnd w:id="6650"/>
              <w:bookmarkEnd w:id="6651"/>
            </w:del>
          </w:p>
        </w:tc>
        <w:bookmarkStart w:id="6652" w:name="_Toc384034381"/>
        <w:bookmarkStart w:id="6653" w:name="_Toc384036303"/>
        <w:bookmarkEnd w:id="6652"/>
        <w:bookmarkEnd w:id="6653"/>
      </w:tr>
      <w:tr w:rsidR="00424B6F" w:rsidRPr="006B6063" w:rsidDel="00DE71B1" w14:paraId="741FCB03" w14:textId="5DBF1172" w:rsidTr="00DE71B1">
        <w:trPr>
          <w:trHeight w:hRule="exact" w:val="1839"/>
          <w:tblHeader/>
          <w:del w:id="6654" w:author="Björn Genfors" w:date="2014-03-28T14:34:00Z"/>
          <w:trPrChange w:id="6655"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6657" w:author="Björn Genfors" w:date="2014-03-28T14:34:00Z"/>
                <w:rFonts w:cs="Times New Roman"/>
                <w:sz w:val="20"/>
                <w:szCs w:val="20"/>
                <w:lang w:val="sv-SE"/>
              </w:rPr>
            </w:pPr>
            <w:del w:id="6658" w:author="Björn Genfors" w:date="2014-03-28T14:34:00Z">
              <w:r w:rsidRPr="006B6063" w:rsidDel="00DE71B1">
                <w:rPr>
                  <w:sz w:val="20"/>
                  <w:szCs w:val="20"/>
                </w:rPr>
                <w:delText>../../../analysisText</w:delText>
              </w:r>
              <w:bookmarkStart w:id="6659" w:name="_Toc384034382"/>
              <w:bookmarkStart w:id="6660" w:name="_Toc384036304"/>
              <w:bookmarkEnd w:id="6659"/>
              <w:bookmarkEnd w:id="6660"/>
            </w:del>
          </w:p>
        </w:tc>
        <w:tc>
          <w:tcPr>
            <w:tcW w:w="1559" w:type="dxa"/>
            <w:tcBorders>
              <w:top w:val="single" w:sz="5" w:space="0" w:color="000000"/>
              <w:left w:val="single" w:sz="5" w:space="0" w:color="000000"/>
              <w:bottom w:val="single" w:sz="5" w:space="0" w:color="000000"/>
              <w:right w:val="single" w:sz="5" w:space="0" w:color="000000"/>
            </w:tcBorders>
            <w:tcPrChange w:id="66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6662" w:author="Björn Genfors" w:date="2014-03-28T14:34:00Z"/>
                <w:rFonts w:cs="Times New Roman"/>
                <w:sz w:val="20"/>
                <w:szCs w:val="20"/>
                <w:lang w:val="sv-SE"/>
              </w:rPr>
            </w:pPr>
            <w:del w:id="6663" w:author="Björn Genfors" w:date="2014-03-28T14:34:00Z">
              <w:r w:rsidRPr="006B6063" w:rsidDel="00DE71B1">
                <w:rPr>
                  <w:sz w:val="20"/>
                  <w:szCs w:val="20"/>
                </w:rPr>
                <w:delText>string</w:delText>
              </w:r>
              <w:bookmarkStart w:id="6664" w:name="_Toc384034383"/>
              <w:bookmarkStart w:id="6665" w:name="_Toc384036305"/>
              <w:bookmarkEnd w:id="6664"/>
              <w:bookmarkEnd w:id="6665"/>
            </w:del>
          </w:p>
        </w:tc>
        <w:tc>
          <w:tcPr>
            <w:tcW w:w="3969" w:type="dxa"/>
            <w:tcBorders>
              <w:top w:val="single" w:sz="5" w:space="0" w:color="000000"/>
              <w:left w:val="single" w:sz="5" w:space="0" w:color="000000"/>
              <w:bottom w:val="single" w:sz="5" w:space="0" w:color="000000"/>
              <w:right w:val="single" w:sz="5" w:space="0" w:color="000000"/>
            </w:tcBorders>
            <w:tcPrChange w:id="66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6667" w:author="Björn Genfors" w:date="2014-03-28T14:34:00Z"/>
                <w:rFonts w:cs="Times New Roman"/>
                <w:sz w:val="20"/>
                <w:szCs w:val="20"/>
                <w:lang w:val="sv-SE"/>
              </w:rPr>
            </w:pPr>
            <w:del w:id="6668"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6669" w:name="_Toc384034384"/>
              <w:bookmarkStart w:id="6670" w:name="_Toc384036306"/>
              <w:bookmarkEnd w:id="6669"/>
              <w:bookmarkEnd w:id="6670"/>
            </w:del>
          </w:p>
        </w:tc>
        <w:tc>
          <w:tcPr>
            <w:tcW w:w="1195" w:type="dxa"/>
            <w:tcBorders>
              <w:top w:val="single" w:sz="5" w:space="0" w:color="000000"/>
              <w:left w:val="single" w:sz="5" w:space="0" w:color="000000"/>
              <w:bottom w:val="single" w:sz="5" w:space="0" w:color="000000"/>
              <w:right w:val="single" w:sz="5" w:space="0" w:color="000000"/>
            </w:tcBorders>
            <w:tcPrChange w:id="66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6672" w:author="Björn Genfors" w:date="2014-03-28T14:34:00Z"/>
                <w:rFonts w:cs="Times New Roman"/>
                <w:sz w:val="20"/>
                <w:szCs w:val="20"/>
                <w:lang w:val="sv-SE"/>
              </w:rPr>
            </w:pPr>
            <w:del w:id="6673" w:author="Björn Genfors" w:date="2014-03-28T14:34:00Z">
              <w:r w:rsidRPr="006B6063" w:rsidDel="00DE71B1">
                <w:rPr>
                  <w:sz w:val="20"/>
                  <w:szCs w:val="20"/>
                </w:rPr>
                <w:delText>0..1</w:delText>
              </w:r>
              <w:bookmarkStart w:id="6674" w:name="_Toc384034385"/>
              <w:bookmarkStart w:id="6675" w:name="_Toc384036307"/>
              <w:bookmarkEnd w:id="6674"/>
              <w:bookmarkEnd w:id="6675"/>
            </w:del>
          </w:p>
        </w:tc>
        <w:bookmarkStart w:id="6676" w:name="_Toc384034386"/>
        <w:bookmarkStart w:id="6677" w:name="_Toc384036308"/>
        <w:bookmarkEnd w:id="6676"/>
        <w:bookmarkEnd w:id="6677"/>
      </w:tr>
      <w:tr w:rsidR="00424B6F" w:rsidRPr="006B6063" w:rsidDel="00DE71B1" w14:paraId="57BF4667" w14:textId="3EC2CCC4" w:rsidTr="00DE71B1">
        <w:trPr>
          <w:trHeight w:hRule="exact" w:val="1121"/>
          <w:tblHeader/>
          <w:del w:id="6678" w:author="Björn Genfors" w:date="2014-03-28T14:34:00Z"/>
          <w:trPrChange w:id="6679"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6681" w:author="Björn Genfors" w:date="2014-03-28T14:34:00Z"/>
                <w:rFonts w:cs="Times New Roman"/>
                <w:sz w:val="20"/>
                <w:szCs w:val="20"/>
                <w:lang w:val="sv-SE"/>
              </w:rPr>
            </w:pPr>
            <w:del w:id="6682" w:author="Björn Genfors" w:date="2014-03-28T14:34:00Z">
              <w:r w:rsidRPr="006B6063" w:rsidDel="00DE71B1">
                <w:rPr>
                  <w:sz w:val="20"/>
                  <w:szCs w:val="20"/>
                </w:rPr>
                <w:delText>../../../analysisStatus</w:delText>
              </w:r>
              <w:bookmarkStart w:id="6683" w:name="_Toc384034387"/>
              <w:bookmarkStart w:id="6684" w:name="_Toc384036309"/>
              <w:bookmarkEnd w:id="6683"/>
              <w:bookmarkEnd w:id="6684"/>
            </w:del>
          </w:p>
        </w:tc>
        <w:tc>
          <w:tcPr>
            <w:tcW w:w="1559" w:type="dxa"/>
            <w:tcBorders>
              <w:top w:val="single" w:sz="5" w:space="0" w:color="000000"/>
              <w:left w:val="single" w:sz="5" w:space="0" w:color="000000"/>
              <w:bottom w:val="single" w:sz="5" w:space="0" w:color="000000"/>
              <w:right w:val="single" w:sz="5" w:space="0" w:color="000000"/>
            </w:tcBorders>
            <w:tcPrChange w:id="66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6686" w:author="Björn Genfors" w:date="2014-03-28T14:34:00Z"/>
                <w:rFonts w:cs="Times New Roman"/>
                <w:sz w:val="20"/>
                <w:szCs w:val="20"/>
                <w:lang w:val="sv-SE"/>
              </w:rPr>
            </w:pPr>
            <w:del w:id="6687" w:author="Björn Genfors" w:date="2014-03-28T14:34:00Z">
              <w:r w:rsidRPr="006B6063" w:rsidDel="00DE71B1">
                <w:rPr>
                  <w:sz w:val="20"/>
                  <w:szCs w:val="20"/>
                </w:rPr>
                <w:delText>string</w:delText>
              </w:r>
              <w:bookmarkStart w:id="6688" w:name="_Toc384034388"/>
              <w:bookmarkStart w:id="6689" w:name="_Toc384036310"/>
              <w:bookmarkEnd w:id="6688"/>
              <w:bookmarkEnd w:id="6689"/>
            </w:del>
          </w:p>
        </w:tc>
        <w:tc>
          <w:tcPr>
            <w:tcW w:w="3969" w:type="dxa"/>
            <w:tcBorders>
              <w:top w:val="single" w:sz="5" w:space="0" w:color="000000"/>
              <w:left w:val="single" w:sz="5" w:space="0" w:color="000000"/>
              <w:bottom w:val="single" w:sz="5" w:space="0" w:color="000000"/>
              <w:right w:val="single" w:sz="5" w:space="0" w:color="000000"/>
            </w:tcBorders>
            <w:tcPrChange w:id="66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6691" w:author="Björn Genfors" w:date="2014-03-28T14:34:00Z"/>
                <w:rFonts w:cs="Times New Roman"/>
                <w:sz w:val="20"/>
                <w:szCs w:val="20"/>
                <w:lang w:val="sv-SE"/>
              </w:rPr>
            </w:pPr>
            <w:del w:id="6692"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6693" w:name="_Toc384034389"/>
              <w:bookmarkStart w:id="6694" w:name="_Toc384036311"/>
              <w:bookmarkEnd w:id="6693"/>
              <w:bookmarkEnd w:id="6694"/>
            </w:del>
          </w:p>
          <w:p w14:paraId="381A3E25" w14:textId="33856C03" w:rsidR="00424B6F" w:rsidRPr="006B6063" w:rsidDel="00DE71B1" w:rsidRDefault="00424B6F" w:rsidP="00DE71B1">
            <w:pPr>
              <w:widowControl/>
              <w:spacing w:line="226" w:lineRule="exact"/>
              <w:ind w:left="102"/>
              <w:rPr>
                <w:del w:id="6695" w:author="Björn Genfors" w:date="2014-03-28T14:34:00Z"/>
                <w:rFonts w:cs="Times New Roman"/>
                <w:sz w:val="20"/>
                <w:szCs w:val="20"/>
                <w:lang w:val="sv-SE"/>
              </w:rPr>
            </w:pPr>
            <w:del w:id="6696" w:author="Björn Genfors" w:date="2014-03-28T14:34:00Z">
              <w:r w:rsidRPr="006B6063" w:rsidDel="00DE71B1">
                <w:rPr>
                  <w:sz w:val="20"/>
                  <w:szCs w:val="20"/>
                </w:rPr>
                <w:delText>Planerad, Pågående, Avklarad</w:delText>
              </w:r>
              <w:bookmarkStart w:id="6697" w:name="_Toc384034390"/>
              <w:bookmarkStart w:id="6698" w:name="_Toc384036312"/>
              <w:bookmarkEnd w:id="6697"/>
              <w:bookmarkEnd w:id="6698"/>
            </w:del>
          </w:p>
        </w:tc>
        <w:tc>
          <w:tcPr>
            <w:tcW w:w="1195" w:type="dxa"/>
            <w:tcBorders>
              <w:top w:val="single" w:sz="5" w:space="0" w:color="000000"/>
              <w:left w:val="single" w:sz="5" w:space="0" w:color="000000"/>
              <w:bottom w:val="single" w:sz="5" w:space="0" w:color="000000"/>
              <w:right w:val="single" w:sz="5" w:space="0" w:color="000000"/>
            </w:tcBorders>
            <w:tcPrChange w:id="66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6700" w:author="Björn Genfors" w:date="2014-03-28T14:34:00Z"/>
                <w:rFonts w:cs="Times New Roman"/>
                <w:sz w:val="20"/>
                <w:szCs w:val="20"/>
                <w:lang w:val="sv-SE"/>
              </w:rPr>
            </w:pPr>
            <w:del w:id="6701" w:author="Björn Genfors" w:date="2014-03-28T14:34:00Z">
              <w:r w:rsidRPr="006B6063" w:rsidDel="00DE71B1">
                <w:rPr>
                  <w:sz w:val="20"/>
                  <w:szCs w:val="20"/>
                </w:rPr>
                <w:delText>0..1</w:delText>
              </w:r>
              <w:bookmarkStart w:id="6702" w:name="_Toc384034391"/>
              <w:bookmarkStart w:id="6703" w:name="_Toc384036313"/>
              <w:bookmarkEnd w:id="6702"/>
              <w:bookmarkEnd w:id="6703"/>
            </w:del>
          </w:p>
        </w:tc>
        <w:bookmarkStart w:id="6704" w:name="_Toc384034392"/>
        <w:bookmarkStart w:id="6705" w:name="_Toc384036314"/>
        <w:bookmarkEnd w:id="6704"/>
        <w:bookmarkEnd w:id="6705"/>
      </w:tr>
      <w:tr w:rsidR="00424B6F" w:rsidRPr="006B6063" w:rsidDel="00DE71B1" w14:paraId="2A9BFFB8" w14:textId="631C9849" w:rsidTr="00DE71B1">
        <w:trPr>
          <w:trHeight w:hRule="exact" w:val="730"/>
          <w:tblHeader/>
          <w:del w:id="6706" w:author="Björn Genfors" w:date="2014-03-28T14:34:00Z"/>
          <w:trPrChange w:id="670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6709" w:author="Björn Genfors" w:date="2014-03-28T14:34:00Z"/>
                <w:rFonts w:cs="Times New Roman"/>
                <w:sz w:val="20"/>
                <w:szCs w:val="20"/>
                <w:lang w:val="sv-SE"/>
              </w:rPr>
            </w:pPr>
            <w:del w:id="6710" w:author="Björn Genfors" w:date="2014-03-28T14:34:00Z">
              <w:r w:rsidRPr="006B6063" w:rsidDel="00DE71B1">
                <w:rPr>
                  <w:sz w:val="20"/>
                  <w:szCs w:val="20"/>
                </w:rPr>
                <w:delText>../../../analysisComment</w:delText>
              </w:r>
              <w:bookmarkStart w:id="6711" w:name="_Toc384034393"/>
              <w:bookmarkStart w:id="6712" w:name="_Toc384036315"/>
              <w:bookmarkEnd w:id="6711"/>
              <w:bookmarkEnd w:id="6712"/>
            </w:del>
          </w:p>
        </w:tc>
        <w:tc>
          <w:tcPr>
            <w:tcW w:w="1559" w:type="dxa"/>
            <w:tcBorders>
              <w:top w:val="single" w:sz="5" w:space="0" w:color="000000"/>
              <w:left w:val="single" w:sz="5" w:space="0" w:color="000000"/>
              <w:bottom w:val="single" w:sz="5" w:space="0" w:color="000000"/>
              <w:right w:val="single" w:sz="5" w:space="0" w:color="000000"/>
            </w:tcBorders>
            <w:tcPrChange w:id="67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6714" w:author="Björn Genfors" w:date="2014-03-28T14:34:00Z"/>
                <w:rFonts w:cs="Times New Roman"/>
                <w:sz w:val="20"/>
                <w:szCs w:val="20"/>
                <w:lang w:val="sv-SE"/>
              </w:rPr>
            </w:pPr>
            <w:del w:id="6715" w:author="Björn Genfors" w:date="2014-03-28T14:34:00Z">
              <w:r w:rsidRPr="006B6063" w:rsidDel="00DE71B1">
                <w:rPr>
                  <w:sz w:val="20"/>
                  <w:szCs w:val="20"/>
                </w:rPr>
                <w:delText>string</w:delText>
              </w:r>
              <w:bookmarkStart w:id="6716" w:name="_Toc384034394"/>
              <w:bookmarkStart w:id="6717" w:name="_Toc384036316"/>
              <w:bookmarkEnd w:id="6716"/>
              <w:bookmarkEnd w:id="6717"/>
            </w:del>
          </w:p>
        </w:tc>
        <w:tc>
          <w:tcPr>
            <w:tcW w:w="3969" w:type="dxa"/>
            <w:tcBorders>
              <w:top w:val="single" w:sz="5" w:space="0" w:color="000000"/>
              <w:left w:val="single" w:sz="5" w:space="0" w:color="000000"/>
              <w:bottom w:val="single" w:sz="5" w:space="0" w:color="000000"/>
              <w:right w:val="single" w:sz="5" w:space="0" w:color="000000"/>
            </w:tcBorders>
            <w:tcPrChange w:id="67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6719" w:author="Björn Genfors" w:date="2014-03-28T14:34:00Z"/>
                <w:rFonts w:cs="Times New Roman"/>
                <w:sz w:val="20"/>
                <w:szCs w:val="20"/>
                <w:lang w:val="sv-SE"/>
              </w:rPr>
            </w:pPr>
            <w:del w:id="6720" w:author="Björn Genfors" w:date="2014-03-28T14:34:00Z">
              <w:r w:rsidRPr="000B0F50" w:rsidDel="00DE71B1">
                <w:rPr>
                  <w:szCs w:val="20"/>
                </w:rPr>
                <w:delText>Text som innehåller en kommentar som avser den utförda analysen</w:delText>
              </w:r>
              <w:bookmarkStart w:id="6721" w:name="_Toc384034395"/>
              <w:bookmarkStart w:id="6722" w:name="_Toc384036317"/>
              <w:bookmarkEnd w:id="6721"/>
              <w:bookmarkEnd w:id="6722"/>
            </w:del>
          </w:p>
        </w:tc>
        <w:tc>
          <w:tcPr>
            <w:tcW w:w="1195" w:type="dxa"/>
            <w:tcBorders>
              <w:top w:val="single" w:sz="5" w:space="0" w:color="000000"/>
              <w:left w:val="single" w:sz="5" w:space="0" w:color="000000"/>
              <w:bottom w:val="single" w:sz="5" w:space="0" w:color="000000"/>
              <w:right w:val="single" w:sz="5" w:space="0" w:color="000000"/>
            </w:tcBorders>
            <w:tcPrChange w:id="67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6724" w:author="Björn Genfors" w:date="2014-03-28T14:34:00Z"/>
                <w:rFonts w:cs="Times New Roman"/>
                <w:sz w:val="20"/>
                <w:szCs w:val="20"/>
                <w:lang w:val="sv-SE"/>
              </w:rPr>
            </w:pPr>
            <w:del w:id="6725" w:author="Björn Genfors" w:date="2014-03-28T14:34:00Z">
              <w:r w:rsidRPr="006B6063" w:rsidDel="00DE71B1">
                <w:rPr>
                  <w:sz w:val="20"/>
                  <w:szCs w:val="20"/>
                </w:rPr>
                <w:delText>0..1</w:delText>
              </w:r>
              <w:bookmarkStart w:id="6726" w:name="_Toc384034396"/>
              <w:bookmarkStart w:id="6727" w:name="_Toc384036318"/>
              <w:bookmarkEnd w:id="6726"/>
              <w:bookmarkEnd w:id="6727"/>
            </w:del>
          </w:p>
        </w:tc>
        <w:bookmarkStart w:id="6728" w:name="_Toc384034397"/>
        <w:bookmarkStart w:id="6729" w:name="_Toc384036319"/>
        <w:bookmarkEnd w:id="6728"/>
        <w:bookmarkEnd w:id="6729"/>
      </w:tr>
      <w:tr w:rsidR="00424B6F" w:rsidRPr="006B6063" w:rsidDel="00DE71B1" w14:paraId="3A3DE14D" w14:textId="2D180271" w:rsidTr="00DE71B1">
        <w:trPr>
          <w:trHeight w:hRule="exact" w:val="1615"/>
          <w:tblHeader/>
          <w:del w:id="6730" w:author="Björn Genfors" w:date="2014-03-28T14:34:00Z"/>
          <w:trPrChange w:id="6731"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6733" w:author="Björn Genfors" w:date="2014-03-28T14:34:00Z"/>
                <w:rFonts w:cs="Times New Roman"/>
                <w:sz w:val="20"/>
                <w:szCs w:val="20"/>
                <w:lang w:val="sv-SE"/>
              </w:rPr>
            </w:pPr>
            <w:del w:id="6734" w:author="Björn Genfors" w:date="2014-03-28T14:34:00Z">
              <w:r w:rsidRPr="006B6063" w:rsidDel="00DE71B1">
                <w:rPr>
                  <w:sz w:val="20"/>
                  <w:szCs w:val="20"/>
                </w:rPr>
                <w:delText>../../../specimen</w:delText>
              </w:r>
              <w:bookmarkStart w:id="6735" w:name="_Toc384034398"/>
              <w:bookmarkStart w:id="6736" w:name="_Toc384036320"/>
              <w:bookmarkEnd w:id="6735"/>
              <w:bookmarkEnd w:id="6736"/>
            </w:del>
          </w:p>
        </w:tc>
        <w:tc>
          <w:tcPr>
            <w:tcW w:w="1559" w:type="dxa"/>
            <w:tcBorders>
              <w:top w:val="single" w:sz="5" w:space="0" w:color="000000"/>
              <w:left w:val="single" w:sz="5" w:space="0" w:color="000000"/>
              <w:bottom w:val="single" w:sz="5" w:space="0" w:color="000000"/>
              <w:right w:val="single" w:sz="5" w:space="0" w:color="000000"/>
            </w:tcBorders>
            <w:tcPrChange w:id="67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6738" w:author="Björn Genfors" w:date="2014-03-28T14:34:00Z"/>
                <w:rFonts w:cs="Times New Roman"/>
                <w:sz w:val="20"/>
                <w:szCs w:val="20"/>
                <w:lang w:val="sv-SE"/>
              </w:rPr>
            </w:pPr>
            <w:del w:id="6739" w:author="Björn Genfors" w:date="2014-03-28T14:34:00Z">
              <w:r w:rsidRPr="006B6063" w:rsidDel="00DE71B1">
                <w:rPr>
                  <w:sz w:val="20"/>
                  <w:szCs w:val="20"/>
                </w:rPr>
                <w:delText>string</w:delText>
              </w:r>
              <w:bookmarkStart w:id="6740" w:name="_Toc384034399"/>
              <w:bookmarkStart w:id="6741" w:name="_Toc384036321"/>
              <w:bookmarkEnd w:id="6740"/>
              <w:bookmarkEnd w:id="6741"/>
            </w:del>
          </w:p>
        </w:tc>
        <w:tc>
          <w:tcPr>
            <w:tcW w:w="3969" w:type="dxa"/>
            <w:tcBorders>
              <w:top w:val="single" w:sz="5" w:space="0" w:color="000000"/>
              <w:left w:val="single" w:sz="5" w:space="0" w:color="000000"/>
              <w:bottom w:val="single" w:sz="5" w:space="0" w:color="000000"/>
              <w:right w:val="single" w:sz="5" w:space="0" w:color="000000"/>
            </w:tcBorders>
            <w:tcPrChange w:id="67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6743" w:author="Björn Genfors" w:date="2014-03-28T14:34:00Z"/>
                <w:rFonts w:cs="Times New Roman"/>
                <w:sz w:val="20"/>
                <w:szCs w:val="20"/>
                <w:lang w:val="sv-SE"/>
              </w:rPr>
            </w:pPr>
            <w:del w:id="6744" w:author="Björn Genfors" w:date="2014-03-28T14:34:00Z">
              <w:r w:rsidRPr="000B0F50" w:rsidDel="00DE71B1">
                <w:rPr>
                  <w:szCs w:val="20"/>
                </w:rPr>
                <w:delText>Text som beskriver vilket typ av material som användes vid analysen. Ange provmaterial i klartext. Exempel: Plasma</w:delText>
              </w:r>
              <w:bookmarkStart w:id="6745" w:name="_Toc384034400"/>
              <w:bookmarkStart w:id="6746" w:name="_Toc384036322"/>
              <w:bookmarkEnd w:id="6745"/>
              <w:bookmarkEnd w:id="6746"/>
            </w:del>
          </w:p>
          <w:p w14:paraId="53BCC539" w14:textId="1D05940B" w:rsidR="00424B6F" w:rsidRPr="006B6063" w:rsidDel="00DE71B1" w:rsidRDefault="00424B6F" w:rsidP="00DE71B1">
            <w:pPr>
              <w:widowControl/>
              <w:spacing w:line="229" w:lineRule="exact"/>
              <w:ind w:left="102"/>
              <w:rPr>
                <w:del w:id="6747" w:author="Björn Genfors" w:date="2014-03-28T14:34:00Z"/>
                <w:rFonts w:cs="Times New Roman"/>
                <w:sz w:val="20"/>
                <w:szCs w:val="20"/>
                <w:lang w:val="sv-SE"/>
              </w:rPr>
            </w:pPr>
            <w:del w:id="6748"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6749" w:name="_Toc384034401"/>
              <w:bookmarkStart w:id="6750" w:name="_Toc384036323"/>
              <w:bookmarkEnd w:id="6749"/>
              <w:bookmarkEnd w:id="6750"/>
            </w:del>
          </w:p>
        </w:tc>
        <w:tc>
          <w:tcPr>
            <w:tcW w:w="1195" w:type="dxa"/>
            <w:tcBorders>
              <w:top w:val="single" w:sz="5" w:space="0" w:color="000000"/>
              <w:left w:val="single" w:sz="5" w:space="0" w:color="000000"/>
              <w:bottom w:val="single" w:sz="5" w:space="0" w:color="000000"/>
              <w:right w:val="single" w:sz="5" w:space="0" w:color="000000"/>
            </w:tcBorders>
            <w:tcPrChange w:id="67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6752" w:author="Björn Genfors" w:date="2014-03-28T14:34:00Z"/>
                <w:rFonts w:cs="Times New Roman"/>
                <w:sz w:val="20"/>
                <w:szCs w:val="20"/>
                <w:lang w:val="sv-SE"/>
              </w:rPr>
            </w:pPr>
            <w:del w:id="6753" w:author="Björn Genfors" w:date="2014-03-28T14:34:00Z">
              <w:r w:rsidRPr="006B6063" w:rsidDel="00DE71B1">
                <w:rPr>
                  <w:sz w:val="20"/>
                  <w:szCs w:val="20"/>
                </w:rPr>
                <w:delText>0..1</w:delText>
              </w:r>
              <w:bookmarkStart w:id="6754" w:name="_Toc384034402"/>
              <w:bookmarkStart w:id="6755" w:name="_Toc384036324"/>
              <w:bookmarkEnd w:id="6754"/>
              <w:bookmarkEnd w:id="6755"/>
            </w:del>
          </w:p>
        </w:tc>
        <w:bookmarkStart w:id="6756" w:name="_Toc384034403"/>
        <w:bookmarkStart w:id="6757" w:name="_Toc384036325"/>
        <w:bookmarkEnd w:id="6756"/>
        <w:bookmarkEnd w:id="6757"/>
      </w:tr>
      <w:tr w:rsidR="00424B6F" w:rsidRPr="006B6063" w:rsidDel="00DE71B1" w14:paraId="68E44B85" w14:textId="42CF35BB" w:rsidTr="00DE71B1">
        <w:trPr>
          <w:trHeight w:hRule="exact" w:val="730"/>
          <w:tblHeader/>
          <w:del w:id="6758" w:author="Björn Genfors" w:date="2014-03-28T14:34:00Z"/>
          <w:trPrChange w:id="675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6761" w:author="Björn Genfors" w:date="2014-03-28T14:34:00Z"/>
                <w:rFonts w:cs="Times New Roman"/>
                <w:sz w:val="20"/>
                <w:szCs w:val="20"/>
                <w:lang w:val="sv-SE"/>
              </w:rPr>
            </w:pPr>
            <w:del w:id="6762" w:author="Björn Genfors" w:date="2014-03-28T14:34:00Z">
              <w:r w:rsidRPr="006B6063" w:rsidDel="00DE71B1">
                <w:rPr>
                  <w:sz w:val="20"/>
                  <w:szCs w:val="20"/>
                </w:rPr>
                <w:delText>../../../method</w:delText>
              </w:r>
              <w:bookmarkStart w:id="6763" w:name="_Toc384034404"/>
              <w:bookmarkStart w:id="6764" w:name="_Toc384036326"/>
              <w:bookmarkEnd w:id="6763"/>
              <w:bookmarkEnd w:id="6764"/>
            </w:del>
          </w:p>
        </w:tc>
        <w:tc>
          <w:tcPr>
            <w:tcW w:w="1559" w:type="dxa"/>
            <w:tcBorders>
              <w:top w:val="single" w:sz="5" w:space="0" w:color="000000"/>
              <w:left w:val="single" w:sz="5" w:space="0" w:color="000000"/>
              <w:bottom w:val="single" w:sz="5" w:space="0" w:color="000000"/>
              <w:right w:val="single" w:sz="5" w:space="0" w:color="000000"/>
            </w:tcBorders>
            <w:tcPrChange w:id="67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6766" w:author="Björn Genfors" w:date="2014-03-28T14:34:00Z"/>
                <w:rFonts w:cs="Times New Roman"/>
                <w:sz w:val="20"/>
                <w:szCs w:val="20"/>
                <w:lang w:val="sv-SE"/>
              </w:rPr>
            </w:pPr>
            <w:del w:id="6767" w:author="Björn Genfors" w:date="2014-03-28T14:34:00Z">
              <w:r w:rsidRPr="006B6063" w:rsidDel="00DE71B1">
                <w:rPr>
                  <w:sz w:val="20"/>
                  <w:szCs w:val="20"/>
                </w:rPr>
                <w:delText>string</w:delText>
              </w:r>
              <w:bookmarkStart w:id="6768" w:name="_Toc384034405"/>
              <w:bookmarkStart w:id="6769" w:name="_Toc384036327"/>
              <w:bookmarkEnd w:id="6768"/>
              <w:bookmarkEnd w:id="6769"/>
            </w:del>
          </w:p>
        </w:tc>
        <w:tc>
          <w:tcPr>
            <w:tcW w:w="3969" w:type="dxa"/>
            <w:tcBorders>
              <w:top w:val="single" w:sz="5" w:space="0" w:color="000000"/>
              <w:left w:val="single" w:sz="5" w:space="0" w:color="000000"/>
              <w:bottom w:val="single" w:sz="5" w:space="0" w:color="000000"/>
              <w:right w:val="single" w:sz="5" w:space="0" w:color="000000"/>
            </w:tcBorders>
            <w:tcPrChange w:id="67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6771" w:author="Björn Genfors" w:date="2014-03-28T14:34:00Z"/>
                <w:rFonts w:cs="Times New Roman"/>
                <w:sz w:val="20"/>
                <w:szCs w:val="20"/>
                <w:lang w:val="sv-SE"/>
              </w:rPr>
            </w:pPr>
            <w:del w:id="6772" w:author="Björn Genfors" w:date="2014-03-28T14:34:00Z">
              <w:r w:rsidRPr="000B0F50" w:rsidDel="00DE71B1">
                <w:rPr>
                  <w:szCs w:val="20"/>
                </w:rPr>
                <w:delText>Text som beskriver den metod som använts i analystjänsten</w:delText>
              </w:r>
              <w:bookmarkStart w:id="6773" w:name="_Toc384034406"/>
              <w:bookmarkStart w:id="6774" w:name="_Toc384036328"/>
              <w:bookmarkEnd w:id="6773"/>
              <w:bookmarkEnd w:id="6774"/>
            </w:del>
          </w:p>
        </w:tc>
        <w:tc>
          <w:tcPr>
            <w:tcW w:w="1195" w:type="dxa"/>
            <w:tcBorders>
              <w:top w:val="single" w:sz="5" w:space="0" w:color="000000"/>
              <w:left w:val="single" w:sz="5" w:space="0" w:color="000000"/>
              <w:bottom w:val="single" w:sz="5" w:space="0" w:color="000000"/>
              <w:right w:val="single" w:sz="5" w:space="0" w:color="000000"/>
            </w:tcBorders>
            <w:tcPrChange w:id="67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6776" w:author="Björn Genfors" w:date="2014-03-28T14:34:00Z"/>
                <w:rFonts w:cs="Times New Roman"/>
                <w:sz w:val="20"/>
                <w:szCs w:val="20"/>
                <w:lang w:val="sv-SE"/>
              </w:rPr>
            </w:pPr>
            <w:del w:id="6777" w:author="Björn Genfors" w:date="2014-03-28T14:34:00Z">
              <w:r w:rsidRPr="006B6063" w:rsidDel="00DE71B1">
                <w:rPr>
                  <w:sz w:val="20"/>
                  <w:szCs w:val="20"/>
                </w:rPr>
                <w:delText>0..1</w:delText>
              </w:r>
              <w:bookmarkStart w:id="6778" w:name="_Toc384034407"/>
              <w:bookmarkStart w:id="6779" w:name="_Toc384036329"/>
              <w:bookmarkEnd w:id="6778"/>
              <w:bookmarkEnd w:id="6779"/>
            </w:del>
          </w:p>
        </w:tc>
        <w:bookmarkStart w:id="6780" w:name="_Toc384034408"/>
        <w:bookmarkStart w:id="6781" w:name="_Toc384036330"/>
        <w:bookmarkEnd w:id="6780"/>
        <w:bookmarkEnd w:id="6781"/>
      </w:tr>
      <w:tr w:rsidR="00424B6F" w:rsidRPr="006B6063" w:rsidDel="00DE71B1" w14:paraId="16347104" w14:textId="132E39A6" w:rsidTr="00DE71B1">
        <w:trPr>
          <w:trHeight w:hRule="exact" w:val="730"/>
          <w:tblHeader/>
          <w:del w:id="6782" w:author="Björn Genfors" w:date="2014-03-28T14:34:00Z"/>
          <w:trPrChange w:id="678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6785" w:author="Björn Genfors" w:date="2014-03-28T14:34:00Z"/>
                <w:rFonts w:cs="Times New Roman"/>
                <w:sz w:val="20"/>
                <w:szCs w:val="20"/>
                <w:lang w:val="sv-SE"/>
              </w:rPr>
            </w:pPr>
            <w:del w:id="6786" w:author="Björn Genfors" w:date="2014-03-28T14:34:00Z">
              <w:r w:rsidRPr="006B6063" w:rsidDel="00DE71B1">
                <w:rPr>
                  <w:sz w:val="20"/>
                  <w:szCs w:val="20"/>
                </w:rPr>
                <w:delText>../../../relationToAnalysis</w:delText>
              </w:r>
              <w:bookmarkStart w:id="6787" w:name="_Toc384034409"/>
              <w:bookmarkStart w:id="6788" w:name="_Toc384036331"/>
              <w:bookmarkEnd w:id="6787"/>
              <w:bookmarkEnd w:id="6788"/>
            </w:del>
          </w:p>
        </w:tc>
        <w:tc>
          <w:tcPr>
            <w:tcW w:w="1559" w:type="dxa"/>
            <w:tcBorders>
              <w:top w:val="single" w:sz="5" w:space="0" w:color="000000"/>
              <w:left w:val="single" w:sz="5" w:space="0" w:color="000000"/>
              <w:bottom w:val="single" w:sz="5" w:space="0" w:color="000000"/>
              <w:right w:val="single" w:sz="5" w:space="0" w:color="000000"/>
            </w:tcBorders>
            <w:tcPrChange w:id="67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6790" w:author="Björn Genfors" w:date="2014-03-28T14:34:00Z"/>
                <w:rFonts w:cs="Times New Roman"/>
                <w:sz w:val="20"/>
                <w:szCs w:val="20"/>
                <w:lang w:val="sv-SE"/>
              </w:rPr>
            </w:pPr>
            <w:del w:id="6791" w:author="Björn Genfors" w:date="2014-03-28T14:34:00Z">
              <w:r w:rsidRPr="006B6063" w:rsidDel="00DE71B1">
                <w:rPr>
                  <w:sz w:val="20"/>
                  <w:szCs w:val="20"/>
                </w:rPr>
                <w:delText>RelationToAnalysisType</w:delText>
              </w:r>
              <w:bookmarkStart w:id="6792" w:name="_Toc384034410"/>
              <w:bookmarkStart w:id="6793" w:name="_Toc384036332"/>
              <w:bookmarkEnd w:id="6792"/>
              <w:bookmarkEnd w:id="6793"/>
            </w:del>
          </w:p>
        </w:tc>
        <w:tc>
          <w:tcPr>
            <w:tcW w:w="3969" w:type="dxa"/>
            <w:tcBorders>
              <w:top w:val="single" w:sz="5" w:space="0" w:color="000000"/>
              <w:left w:val="single" w:sz="5" w:space="0" w:color="000000"/>
              <w:bottom w:val="single" w:sz="5" w:space="0" w:color="000000"/>
              <w:right w:val="single" w:sz="5" w:space="0" w:color="000000"/>
            </w:tcBorders>
            <w:tcPrChange w:id="67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6795" w:author="Björn Genfors" w:date="2014-03-28T14:34:00Z"/>
                <w:rFonts w:cs="Times New Roman"/>
                <w:sz w:val="20"/>
                <w:szCs w:val="20"/>
                <w:lang w:val="sv-SE"/>
              </w:rPr>
            </w:pPr>
            <w:del w:id="6796" w:author="Björn Genfors" w:date="2014-03-28T14:34:00Z">
              <w:r w:rsidRPr="000B0F50" w:rsidDel="00DE71B1">
                <w:rPr>
                  <w:szCs w:val="20"/>
                </w:rPr>
                <w:delText>Anger samband med annan utförd analystjänst</w:delText>
              </w:r>
              <w:bookmarkStart w:id="6797" w:name="_Toc384034411"/>
              <w:bookmarkStart w:id="6798" w:name="_Toc384036333"/>
              <w:bookmarkEnd w:id="6797"/>
              <w:bookmarkEnd w:id="6798"/>
            </w:del>
          </w:p>
        </w:tc>
        <w:tc>
          <w:tcPr>
            <w:tcW w:w="1195" w:type="dxa"/>
            <w:tcBorders>
              <w:top w:val="single" w:sz="5" w:space="0" w:color="000000"/>
              <w:left w:val="single" w:sz="5" w:space="0" w:color="000000"/>
              <w:bottom w:val="single" w:sz="5" w:space="0" w:color="000000"/>
              <w:right w:val="single" w:sz="5" w:space="0" w:color="000000"/>
            </w:tcBorders>
            <w:tcPrChange w:id="67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6800" w:author="Björn Genfors" w:date="2014-03-28T14:34:00Z"/>
                <w:rFonts w:cs="Times New Roman"/>
                <w:sz w:val="20"/>
                <w:szCs w:val="20"/>
                <w:lang w:val="sv-SE"/>
              </w:rPr>
            </w:pPr>
            <w:del w:id="6801" w:author="Björn Genfors" w:date="2014-03-28T14:34:00Z">
              <w:r w:rsidRPr="006B6063" w:rsidDel="00DE71B1">
                <w:rPr>
                  <w:sz w:val="20"/>
                  <w:szCs w:val="20"/>
                </w:rPr>
                <w:delText>0..*</w:delText>
              </w:r>
              <w:bookmarkStart w:id="6802" w:name="_Toc384034412"/>
              <w:bookmarkStart w:id="6803" w:name="_Toc384036334"/>
              <w:bookmarkEnd w:id="6802"/>
              <w:bookmarkEnd w:id="6803"/>
            </w:del>
          </w:p>
        </w:tc>
        <w:bookmarkStart w:id="6804" w:name="_Toc384034413"/>
        <w:bookmarkStart w:id="6805" w:name="_Toc384036335"/>
        <w:bookmarkEnd w:id="6804"/>
        <w:bookmarkEnd w:id="6805"/>
      </w:tr>
      <w:tr w:rsidR="00424B6F" w:rsidRPr="006B6063" w:rsidDel="00DE71B1" w14:paraId="1D6EA913" w14:textId="12543282" w:rsidTr="00DE71B1">
        <w:trPr>
          <w:trHeight w:hRule="exact" w:val="730"/>
          <w:tblHeader/>
          <w:del w:id="6806" w:author="Björn Genfors" w:date="2014-03-28T14:34:00Z"/>
          <w:trPrChange w:id="680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6809" w:author="Björn Genfors" w:date="2014-03-28T14:34:00Z"/>
                <w:rFonts w:cs="Times New Roman"/>
                <w:sz w:val="20"/>
                <w:szCs w:val="20"/>
                <w:lang w:val="sv-SE"/>
              </w:rPr>
            </w:pPr>
            <w:del w:id="6810" w:author="Björn Genfors" w:date="2014-03-28T14:34:00Z">
              <w:r w:rsidRPr="006B6063" w:rsidDel="00DE71B1">
                <w:rPr>
                  <w:sz w:val="20"/>
                  <w:szCs w:val="20"/>
                </w:rPr>
                <w:delText>../../../../analysisId</w:delText>
              </w:r>
              <w:bookmarkStart w:id="6811" w:name="_Toc384034414"/>
              <w:bookmarkStart w:id="6812" w:name="_Toc384036336"/>
              <w:bookmarkEnd w:id="6811"/>
              <w:bookmarkEnd w:id="6812"/>
            </w:del>
          </w:p>
        </w:tc>
        <w:tc>
          <w:tcPr>
            <w:tcW w:w="1559" w:type="dxa"/>
            <w:tcBorders>
              <w:top w:val="single" w:sz="5" w:space="0" w:color="000000"/>
              <w:left w:val="single" w:sz="5" w:space="0" w:color="000000"/>
              <w:bottom w:val="single" w:sz="5" w:space="0" w:color="000000"/>
              <w:right w:val="single" w:sz="5" w:space="0" w:color="000000"/>
            </w:tcBorders>
            <w:tcPrChange w:id="68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6814" w:author="Björn Genfors" w:date="2014-03-28T14:34:00Z"/>
                <w:rFonts w:cs="Times New Roman"/>
                <w:sz w:val="20"/>
                <w:szCs w:val="20"/>
                <w:lang w:val="sv-SE"/>
              </w:rPr>
            </w:pPr>
            <w:del w:id="6815" w:author="Björn Genfors" w:date="2014-03-28T14:34:00Z">
              <w:r w:rsidRPr="006B6063" w:rsidDel="00DE71B1">
                <w:rPr>
                  <w:sz w:val="20"/>
                  <w:szCs w:val="20"/>
                </w:rPr>
                <w:delText>IIType</w:delText>
              </w:r>
              <w:bookmarkStart w:id="6816" w:name="_Toc384034415"/>
              <w:bookmarkStart w:id="6817" w:name="_Toc384036337"/>
              <w:bookmarkEnd w:id="6816"/>
              <w:bookmarkEnd w:id="6817"/>
            </w:del>
          </w:p>
        </w:tc>
        <w:tc>
          <w:tcPr>
            <w:tcW w:w="3969" w:type="dxa"/>
            <w:tcBorders>
              <w:top w:val="single" w:sz="5" w:space="0" w:color="000000"/>
              <w:left w:val="single" w:sz="5" w:space="0" w:color="000000"/>
              <w:bottom w:val="single" w:sz="5" w:space="0" w:color="000000"/>
              <w:right w:val="single" w:sz="5" w:space="0" w:color="000000"/>
            </w:tcBorders>
            <w:tcPrChange w:id="68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6819" w:author="Björn Genfors" w:date="2014-03-28T14:34:00Z"/>
                <w:rFonts w:cs="Times New Roman"/>
                <w:sz w:val="20"/>
                <w:szCs w:val="20"/>
                <w:lang w:val="sv-SE"/>
              </w:rPr>
            </w:pPr>
            <w:del w:id="6820" w:author="Björn Genfors" w:date="2014-03-28T14:34:00Z">
              <w:r w:rsidRPr="006B6063" w:rsidDel="00DE71B1">
                <w:rPr>
                  <w:sz w:val="20"/>
                  <w:szCs w:val="20"/>
                </w:rPr>
                <w:delText>Unik identifierare för analystjänsten</w:delText>
              </w:r>
              <w:bookmarkStart w:id="6821" w:name="_Toc384034416"/>
              <w:bookmarkStart w:id="6822" w:name="_Toc384036338"/>
              <w:bookmarkEnd w:id="6821"/>
              <w:bookmarkEnd w:id="6822"/>
            </w:del>
          </w:p>
        </w:tc>
        <w:tc>
          <w:tcPr>
            <w:tcW w:w="1195" w:type="dxa"/>
            <w:tcBorders>
              <w:top w:val="single" w:sz="5" w:space="0" w:color="000000"/>
              <w:left w:val="single" w:sz="5" w:space="0" w:color="000000"/>
              <w:bottom w:val="single" w:sz="5" w:space="0" w:color="000000"/>
              <w:right w:val="single" w:sz="5" w:space="0" w:color="000000"/>
            </w:tcBorders>
            <w:tcPrChange w:id="68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6824" w:author="Björn Genfors" w:date="2014-03-28T14:34:00Z"/>
                <w:rFonts w:cs="Times New Roman"/>
                <w:sz w:val="20"/>
                <w:szCs w:val="20"/>
                <w:lang w:val="sv-SE"/>
              </w:rPr>
            </w:pPr>
            <w:del w:id="6825" w:author="Björn Genfors" w:date="2014-03-28T14:34:00Z">
              <w:r w:rsidRPr="006B6063" w:rsidDel="00DE71B1">
                <w:rPr>
                  <w:sz w:val="20"/>
                  <w:szCs w:val="20"/>
                </w:rPr>
                <w:delText>1..1</w:delText>
              </w:r>
              <w:bookmarkStart w:id="6826" w:name="_Toc384034417"/>
              <w:bookmarkStart w:id="6827" w:name="_Toc384036339"/>
              <w:bookmarkEnd w:id="6826"/>
              <w:bookmarkEnd w:id="6827"/>
            </w:del>
          </w:p>
        </w:tc>
        <w:bookmarkStart w:id="6828" w:name="_Toc384034418"/>
        <w:bookmarkStart w:id="6829" w:name="_Toc384036340"/>
        <w:bookmarkEnd w:id="6828"/>
        <w:bookmarkEnd w:id="6829"/>
      </w:tr>
      <w:tr w:rsidR="00424B6F" w:rsidRPr="006B6063" w:rsidDel="00DE71B1" w14:paraId="2D2E9680" w14:textId="1AC29CAD" w:rsidTr="00DE71B1">
        <w:trPr>
          <w:trHeight w:hRule="exact" w:val="1051"/>
          <w:tblHeader/>
          <w:del w:id="6830" w:author="Björn Genfors" w:date="2014-03-28T14:34:00Z"/>
          <w:trPrChange w:id="6831"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6833" w:author="Björn Genfors" w:date="2014-03-28T14:34:00Z"/>
                <w:rFonts w:cs="Times New Roman"/>
                <w:sz w:val="20"/>
                <w:szCs w:val="20"/>
                <w:lang w:val="sv-SE"/>
              </w:rPr>
            </w:pPr>
            <w:del w:id="6834" w:author="Björn Genfors" w:date="2014-03-28T14:34:00Z">
              <w:r w:rsidRPr="006B6063" w:rsidDel="00DE71B1">
                <w:rPr>
                  <w:sz w:val="20"/>
                  <w:szCs w:val="20"/>
                </w:rPr>
                <w:delText>../../../../../root</w:delText>
              </w:r>
              <w:bookmarkStart w:id="6835" w:name="_Toc384034419"/>
              <w:bookmarkStart w:id="6836" w:name="_Toc384036341"/>
              <w:bookmarkEnd w:id="6835"/>
              <w:bookmarkEnd w:id="6836"/>
            </w:del>
          </w:p>
        </w:tc>
        <w:tc>
          <w:tcPr>
            <w:tcW w:w="1559" w:type="dxa"/>
            <w:tcBorders>
              <w:top w:val="single" w:sz="5" w:space="0" w:color="000000"/>
              <w:left w:val="single" w:sz="5" w:space="0" w:color="000000"/>
              <w:bottom w:val="single" w:sz="5" w:space="0" w:color="000000"/>
              <w:right w:val="single" w:sz="5" w:space="0" w:color="000000"/>
            </w:tcBorders>
            <w:tcPrChange w:id="68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6838" w:author="Björn Genfors" w:date="2014-03-28T14:34:00Z"/>
                <w:rFonts w:cs="Times New Roman"/>
                <w:sz w:val="20"/>
                <w:szCs w:val="20"/>
                <w:lang w:val="sv-SE"/>
              </w:rPr>
            </w:pPr>
            <w:del w:id="6839" w:author="Björn Genfors" w:date="2014-03-28T14:34:00Z">
              <w:r w:rsidRPr="006B6063" w:rsidDel="00DE71B1">
                <w:rPr>
                  <w:sz w:val="20"/>
                  <w:szCs w:val="20"/>
                </w:rPr>
                <w:delText>string</w:delText>
              </w:r>
              <w:bookmarkStart w:id="6840" w:name="_Toc384034420"/>
              <w:bookmarkStart w:id="6841" w:name="_Toc384036342"/>
              <w:bookmarkEnd w:id="6840"/>
              <w:bookmarkEnd w:id="6841"/>
            </w:del>
          </w:p>
        </w:tc>
        <w:tc>
          <w:tcPr>
            <w:tcW w:w="3969" w:type="dxa"/>
            <w:tcBorders>
              <w:top w:val="single" w:sz="5" w:space="0" w:color="000000"/>
              <w:left w:val="single" w:sz="5" w:space="0" w:color="000000"/>
              <w:bottom w:val="single" w:sz="5" w:space="0" w:color="000000"/>
              <w:right w:val="single" w:sz="5" w:space="0" w:color="000000"/>
            </w:tcBorders>
            <w:tcPrChange w:id="68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6843" w:author="Björn Genfors" w:date="2014-03-28T14:34:00Z"/>
                <w:rFonts w:cs="Times New Roman"/>
                <w:sz w:val="20"/>
                <w:szCs w:val="20"/>
                <w:lang w:val="sv-SE"/>
              </w:rPr>
            </w:pPr>
            <w:del w:id="6844"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845" w:name="_Toc384034421"/>
              <w:bookmarkStart w:id="6846" w:name="_Toc384036343"/>
              <w:bookmarkEnd w:id="6845"/>
              <w:bookmarkEnd w:id="6846"/>
            </w:del>
          </w:p>
        </w:tc>
        <w:tc>
          <w:tcPr>
            <w:tcW w:w="1195" w:type="dxa"/>
            <w:tcBorders>
              <w:top w:val="single" w:sz="5" w:space="0" w:color="000000"/>
              <w:left w:val="single" w:sz="5" w:space="0" w:color="000000"/>
              <w:bottom w:val="single" w:sz="5" w:space="0" w:color="000000"/>
              <w:right w:val="single" w:sz="5" w:space="0" w:color="000000"/>
            </w:tcBorders>
            <w:tcPrChange w:id="68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6848" w:author="Björn Genfors" w:date="2014-03-28T14:34:00Z"/>
                <w:rFonts w:cs="Times New Roman"/>
                <w:sz w:val="20"/>
                <w:szCs w:val="20"/>
                <w:lang w:val="sv-SE"/>
              </w:rPr>
            </w:pPr>
            <w:del w:id="6849" w:author="Björn Genfors" w:date="2014-03-28T14:34:00Z">
              <w:r w:rsidRPr="006B6063" w:rsidDel="00DE71B1">
                <w:rPr>
                  <w:sz w:val="20"/>
                  <w:szCs w:val="20"/>
                </w:rPr>
                <w:delText>1..1</w:delText>
              </w:r>
              <w:bookmarkStart w:id="6850" w:name="_Toc384034422"/>
              <w:bookmarkStart w:id="6851" w:name="_Toc384036344"/>
              <w:bookmarkEnd w:id="6850"/>
              <w:bookmarkEnd w:id="6851"/>
            </w:del>
          </w:p>
        </w:tc>
        <w:bookmarkStart w:id="6852" w:name="_Toc384034423"/>
        <w:bookmarkStart w:id="6853" w:name="_Toc384036345"/>
        <w:bookmarkEnd w:id="6852"/>
        <w:bookmarkEnd w:id="6853"/>
      </w:tr>
      <w:tr w:rsidR="00424B6F" w:rsidRPr="006B6063" w:rsidDel="00DE71B1" w14:paraId="64DC5626" w14:textId="38056A29" w:rsidTr="00DE71B1">
        <w:trPr>
          <w:trHeight w:hRule="exact" w:val="730"/>
          <w:tblHeader/>
          <w:del w:id="6854" w:author="Björn Genfors" w:date="2014-03-28T14:34:00Z"/>
          <w:trPrChange w:id="685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6857" w:author="Björn Genfors" w:date="2014-03-28T14:34:00Z"/>
                <w:rFonts w:cs="Times New Roman"/>
                <w:sz w:val="20"/>
                <w:szCs w:val="20"/>
                <w:lang w:val="sv-SE"/>
              </w:rPr>
            </w:pPr>
            <w:del w:id="6858" w:author="Björn Genfors" w:date="2014-03-28T14:34:00Z">
              <w:r w:rsidRPr="006B6063" w:rsidDel="00DE71B1">
                <w:rPr>
                  <w:sz w:val="20"/>
                  <w:szCs w:val="20"/>
                </w:rPr>
                <w:delText>../../../../../extension</w:delText>
              </w:r>
              <w:bookmarkStart w:id="6859" w:name="_Toc384034424"/>
              <w:bookmarkStart w:id="6860" w:name="_Toc384036346"/>
              <w:bookmarkEnd w:id="6859"/>
              <w:bookmarkEnd w:id="6860"/>
            </w:del>
          </w:p>
        </w:tc>
        <w:tc>
          <w:tcPr>
            <w:tcW w:w="1559" w:type="dxa"/>
            <w:tcBorders>
              <w:top w:val="single" w:sz="5" w:space="0" w:color="000000"/>
              <w:left w:val="single" w:sz="5" w:space="0" w:color="000000"/>
              <w:bottom w:val="single" w:sz="5" w:space="0" w:color="000000"/>
              <w:right w:val="single" w:sz="5" w:space="0" w:color="000000"/>
            </w:tcBorders>
            <w:tcPrChange w:id="68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6862" w:author="Björn Genfors" w:date="2014-03-28T14:34:00Z"/>
                <w:rFonts w:cs="Times New Roman"/>
                <w:sz w:val="20"/>
                <w:szCs w:val="20"/>
                <w:lang w:val="sv-SE"/>
              </w:rPr>
            </w:pPr>
            <w:del w:id="6863" w:author="Björn Genfors" w:date="2014-03-28T14:34:00Z">
              <w:r w:rsidRPr="006B6063" w:rsidDel="00DE71B1">
                <w:rPr>
                  <w:sz w:val="20"/>
                  <w:szCs w:val="20"/>
                </w:rPr>
                <w:delText>string</w:delText>
              </w:r>
              <w:bookmarkStart w:id="6864" w:name="_Toc384034425"/>
              <w:bookmarkStart w:id="6865" w:name="_Toc384036347"/>
              <w:bookmarkEnd w:id="6864"/>
              <w:bookmarkEnd w:id="6865"/>
            </w:del>
          </w:p>
        </w:tc>
        <w:tc>
          <w:tcPr>
            <w:tcW w:w="3969" w:type="dxa"/>
            <w:tcBorders>
              <w:top w:val="single" w:sz="5" w:space="0" w:color="000000"/>
              <w:left w:val="single" w:sz="5" w:space="0" w:color="000000"/>
              <w:bottom w:val="single" w:sz="5" w:space="0" w:color="000000"/>
              <w:right w:val="single" w:sz="5" w:space="0" w:color="000000"/>
            </w:tcBorders>
            <w:tcPrChange w:id="68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6867" w:author="Björn Genfors" w:date="2014-03-28T14:34:00Z"/>
                <w:rFonts w:cs="Times New Roman"/>
                <w:sz w:val="20"/>
                <w:szCs w:val="20"/>
                <w:lang w:val="sv-SE"/>
              </w:rPr>
            </w:pPr>
            <w:del w:id="6868" w:author="Björn Genfors" w:date="2014-03-28T14:34:00Z">
              <w:r w:rsidRPr="000B0F50" w:rsidDel="00DE71B1">
                <w:rPr>
                  <w:szCs w:val="20"/>
                </w:rPr>
                <w:delText>En textsträng som tillsammans med root bildar en unik identifierare.</w:delText>
              </w:r>
              <w:bookmarkStart w:id="6869" w:name="_Toc384034426"/>
              <w:bookmarkStart w:id="6870" w:name="_Toc384036348"/>
              <w:bookmarkEnd w:id="6869"/>
              <w:bookmarkEnd w:id="6870"/>
            </w:del>
          </w:p>
        </w:tc>
        <w:tc>
          <w:tcPr>
            <w:tcW w:w="1195" w:type="dxa"/>
            <w:tcBorders>
              <w:top w:val="single" w:sz="5" w:space="0" w:color="000000"/>
              <w:left w:val="single" w:sz="5" w:space="0" w:color="000000"/>
              <w:bottom w:val="single" w:sz="5" w:space="0" w:color="000000"/>
              <w:right w:val="single" w:sz="5" w:space="0" w:color="000000"/>
            </w:tcBorders>
            <w:tcPrChange w:id="68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6872" w:author="Björn Genfors" w:date="2014-03-28T14:34:00Z"/>
                <w:rFonts w:cs="Times New Roman"/>
                <w:sz w:val="20"/>
                <w:szCs w:val="20"/>
                <w:lang w:val="sv-SE"/>
              </w:rPr>
            </w:pPr>
            <w:del w:id="6873" w:author="Björn Genfors" w:date="2014-03-28T14:34:00Z">
              <w:r w:rsidRPr="006B6063" w:rsidDel="00DE71B1">
                <w:rPr>
                  <w:sz w:val="20"/>
                  <w:szCs w:val="20"/>
                </w:rPr>
                <w:delText>0..1</w:delText>
              </w:r>
              <w:bookmarkStart w:id="6874" w:name="_Toc384034427"/>
              <w:bookmarkStart w:id="6875" w:name="_Toc384036349"/>
              <w:bookmarkEnd w:id="6874"/>
              <w:bookmarkEnd w:id="6875"/>
            </w:del>
          </w:p>
        </w:tc>
        <w:bookmarkStart w:id="6876" w:name="_Toc384034428"/>
        <w:bookmarkStart w:id="6877" w:name="_Toc384036350"/>
        <w:bookmarkEnd w:id="6876"/>
        <w:bookmarkEnd w:id="6877"/>
      </w:tr>
      <w:tr w:rsidR="00424B6F" w:rsidRPr="006B6063" w:rsidDel="00DE71B1" w14:paraId="072DDCE5" w14:textId="4B3EB681" w:rsidTr="00DE71B1">
        <w:trPr>
          <w:trHeight w:hRule="exact" w:val="730"/>
          <w:tblHeader/>
          <w:del w:id="6878" w:author="Björn Genfors" w:date="2014-03-28T14:34:00Z"/>
          <w:trPrChange w:id="687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6881" w:author="Björn Genfors" w:date="2014-03-28T14:34:00Z"/>
                <w:rFonts w:cs="Times New Roman"/>
                <w:sz w:val="20"/>
                <w:szCs w:val="20"/>
                <w:lang w:val="sv-SE"/>
              </w:rPr>
            </w:pPr>
            <w:del w:id="6882" w:author="Björn Genfors" w:date="2014-03-28T14:34:00Z">
              <w:r w:rsidRPr="006B6063" w:rsidDel="00DE71B1">
                <w:rPr>
                  <w:sz w:val="20"/>
                  <w:szCs w:val="20"/>
                </w:rPr>
                <w:delText>../../../analysisOutcome</w:delText>
              </w:r>
              <w:bookmarkStart w:id="6883" w:name="_Toc384034429"/>
              <w:bookmarkStart w:id="6884" w:name="_Toc384036351"/>
              <w:bookmarkEnd w:id="6883"/>
              <w:bookmarkEnd w:id="6884"/>
            </w:del>
          </w:p>
        </w:tc>
        <w:tc>
          <w:tcPr>
            <w:tcW w:w="1559" w:type="dxa"/>
            <w:tcBorders>
              <w:top w:val="single" w:sz="5" w:space="0" w:color="000000"/>
              <w:left w:val="single" w:sz="5" w:space="0" w:color="000000"/>
              <w:bottom w:val="single" w:sz="5" w:space="0" w:color="000000"/>
              <w:right w:val="single" w:sz="5" w:space="0" w:color="000000"/>
            </w:tcBorders>
            <w:tcPrChange w:id="68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6886" w:author="Björn Genfors" w:date="2014-03-28T14:34:00Z"/>
                <w:rFonts w:cs="Times New Roman"/>
                <w:sz w:val="20"/>
                <w:szCs w:val="20"/>
                <w:lang w:val="sv-SE"/>
              </w:rPr>
            </w:pPr>
            <w:del w:id="6887" w:author="Björn Genfors" w:date="2014-03-28T14:34:00Z">
              <w:r w:rsidRPr="006B6063" w:rsidDel="00DE71B1">
                <w:rPr>
                  <w:sz w:val="20"/>
                  <w:szCs w:val="20"/>
                </w:rPr>
                <w:delText>AnalysisOutcomeType</w:delText>
              </w:r>
              <w:bookmarkStart w:id="6888" w:name="_Toc384034430"/>
              <w:bookmarkStart w:id="6889" w:name="_Toc384036352"/>
              <w:bookmarkEnd w:id="6888"/>
              <w:bookmarkEnd w:id="6889"/>
            </w:del>
          </w:p>
        </w:tc>
        <w:tc>
          <w:tcPr>
            <w:tcW w:w="3969" w:type="dxa"/>
            <w:tcBorders>
              <w:top w:val="single" w:sz="5" w:space="0" w:color="000000"/>
              <w:left w:val="single" w:sz="5" w:space="0" w:color="000000"/>
              <w:bottom w:val="single" w:sz="5" w:space="0" w:color="000000"/>
              <w:right w:val="single" w:sz="5" w:space="0" w:color="000000"/>
            </w:tcBorders>
            <w:tcPrChange w:id="68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6891" w:author="Björn Genfors" w:date="2014-03-28T14:34:00Z"/>
                <w:rFonts w:cs="Times New Roman"/>
                <w:sz w:val="20"/>
                <w:szCs w:val="20"/>
                <w:lang w:val="sv-SE"/>
              </w:rPr>
            </w:pPr>
            <w:del w:id="6892" w:author="Björn Genfors" w:date="2014-03-28T14:34:00Z">
              <w:r w:rsidRPr="000B0F50" w:rsidDel="00DE71B1">
                <w:rPr>
                  <w:szCs w:val="20"/>
                </w:rPr>
                <w:delText>Information om ett resultatet/Utfallet av en analystjänst</w:delText>
              </w:r>
              <w:bookmarkStart w:id="6893" w:name="_Toc384034431"/>
              <w:bookmarkStart w:id="6894" w:name="_Toc384036353"/>
              <w:bookmarkEnd w:id="6893"/>
              <w:bookmarkEnd w:id="6894"/>
            </w:del>
          </w:p>
        </w:tc>
        <w:tc>
          <w:tcPr>
            <w:tcW w:w="1195" w:type="dxa"/>
            <w:tcBorders>
              <w:top w:val="single" w:sz="5" w:space="0" w:color="000000"/>
              <w:left w:val="single" w:sz="5" w:space="0" w:color="000000"/>
              <w:bottom w:val="single" w:sz="5" w:space="0" w:color="000000"/>
              <w:right w:val="single" w:sz="5" w:space="0" w:color="000000"/>
            </w:tcBorders>
            <w:tcPrChange w:id="68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6896" w:author="Björn Genfors" w:date="2014-03-28T14:34:00Z"/>
                <w:rFonts w:cs="Times New Roman"/>
                <w:sz w:val="20"/>
                <w:szCs w:val="20"/>
                <w:lang w:val="sv-SE"/>
              </w:rPr>
            </w:pPr>
            <w:del w:id="6897" w:author="Björn Genfors" w:date="2014-03-28T14:34:00Z">
              <w:r w:rsidRPr="006B6063" w:rsidDel="00DE71B1">
                <w:rPr>
                  <w:sz w:val="20"/>
                  <w:szCs w:val="20"/>
                </w:rPr>
                <w:delText>0..1</w:delText>
              </w:r>
              <w:bookmarkStart w:id="6898" w:name="_Toc384034432"/>
              <w:bookmarkStart w:id="6899" w:name="_Toc384036354"/>
              <w:bookmarkEnd w:id="6898"/>
              <w:bookmarkEnd w:id="6899"/>
            </w:del>
          </w:p>
        </w:tc>
        <w:bookmarkStart w:id="6900" w:name="_Toc384034433"/>
        <w:bookmarkStart w:id="6901" w:name="_Toc384036355"/>
        <w:bookmarkEnd w:id="6900"/>
        <w:bookmarkEnd w:id="6901"/>
      </w:tr>
      <w:tr w:rsidR="00424B6F" w:rsidRPr="006B6063" w:rsidDel="00DE71B1" w14:paraId="4D82A2C7" w14:textId="7527632B" w:rsidTr="00DE71B1">
        <w:trPr>
          <w:trHeight w:hRule="exact" w:val="730"/>
          <w:tblHeader/>
          <w:del w:id="6902" w:author="Björn Genfors" w:date="2014-03-28T14:34:00Z"/>
          <w:trPrChange w:id="690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6905" w:author="Björn Genfors" w:date="2014-03-28T14:34:00Z"/>
                <w:rFonts w:cs="Times New Roman"/>
                <w:sz w:val="20"/>
                <w:szCs w:val="20"/>
                <w:lang w:val="sv-SE"/>
              </w:rPr>
            </w:pPr>
            <w:del w:id="6906" w:author="Björn Genfors" w:date="2014-03-28T14:34:00Z">
              <w:r w:rsidRPr="006B6063" w:rsidDel="00DE71B1">
                <w:rPr>
                  <w:sz w:val="20"/>
                  <w:szCs w:val="20"/>
                </w:rPr>
                <w:delText>../../../../outcomeValue</w:delText>
              </w:r>
              <w:bookmarkStart w:id="6907" w:name="_Toc384034434"/>
              <w:bookmarkStart w:id="6908" w:name="_Toc384036356"/>
              <w:bookmarkEnd w:id="6907"/>
              <w:bookmarkEnd w:id="6908"/>
            </w:del>
          </w:p>
        </w:tc>
        <w:tc>
          <w:tcPr>
            <w:tcW w:w="1559" w:type="dxa"/>
            <w:tcBorders>
              <w:top w:val="single" w:sz="5" w:space="0" w:color="000000"/>
              <w:left w:val="single" w:sz="5" w:space="0" w:color="000000"/>
              <w:bottom w:val="single" w:sz="5" w:space="0" w:color="000000"/>
              <w:right w:val="single" w:sz="5" w:space="0" w:color="000000"/>
            </w:tcBorders>
            <w:tcPrChange w:id="69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6910" w:author="Björn Genfors" w:date="2014-03-28T14:34:00Z"/>
                <w:rFonts w:cs="Times New Roman"/>
                <w:sz w:val="20"/>
                <w:szCs w:val="20"/>
                <w:lang w:val="sv-SE"/>
              </w:rPr>
            </w:pPr>
            <w:del w:id="6911" w:author="Björn Genfors" w:date="2014-03-28T14:34:00Z">
              <w:r w:rsidRPr="006B6063" w:rsidDel="00DE71B1">
                <w:rPr>
                  <w:sz w:val="20"/>
                  <w:szCs w:val="20"/>
                </w:rPr>
                <w:delText>string</w:delText>
              </w:r>
              <w:bookmarkStart w:id="6912" w:name="_Toc384034435"/>
              <w:bookmarkStart w:id="6913" w:name="_Toc384036357"/>
              <w:bookmarkEnd w:id="6912"/>
              <w:bookmarkEnd w:id="6913"/>
            </w:del>
          </w:p>
        </w:tc>
        <w:tc>
          <w:tcPr>
            <w:tcW w:w="3969" w:type="dxa"/>
            <w:tcBorders>
              <w:top w:val="single" w:sz="5" w:space="0" w:color="000000"/>
              <w:left w:val="single" w:sz="5" w:space="0" w:color="000000"/>
              <w:bottom w:val="single" w:sz="5" w:space="0" w:color="000000"/>
              <w:right w:val="single" w:sz="5" w:space="0" w:color="000000"/>
            </w:tcBorders>
            <w:tcPrChange w:id="69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6915" w:author="Björn Genfors" w:date="2014-03-28T14:34:00Z"/>
                <w:rFonts w:cs="Times New Roman"/>
                <w:sz w:val="20"/>
                <w:szCs w:val="20"/>
                <w:lang w:val="sv-SE"/>
              </w:rPr>
            </w:pPr>
            <w:del w:id="6916" w:author="Björn Genfors" w:date="2014-03-28T14:34:00Z">
              <w:r w:rsidRPr="000B0F50" w:rsidDel="00DE71B1">
                <w:rPr>
                  <w:szCs w:val="20"/>
                </w:rPr>
                <w:delText>Det specifika värdet för resultatet/utfallet</w:delText>
              </w:r>
              <w:bookmarkStart w:id="6917" w:name="_Toc384034436"/>
              <w:bookmarkStart w:id="6918" w:name="_Toc384036358"/>
              <w:bookmarkEnd w:id="6917"/>
              <w:bookmarkEnd w:id="6918"/>
            </w:del>
          </w:p>
        </w:tc>
        <w:tc>
          <w:tcPr>
            <w:tcW w:w="1195" w:type="dxa"/>
            <w:tcBorders>
              <w:top w:val="single" w:sz="5" w:space="0" w:color="000000"/>
              <w:left w:val="single" w:sz="5" w:space="0" w:color="000000"/>
              <w:bottom w:val="single" w:sz="5" w:space="0" w:color="000000"/>
              <w:right w:val="single" w:sz="5" w:space="0" w:color="000000"/>
            </w:tcBorders>
            <w:tcPrChange w:id="69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6920" w:author="Björn Genfors" w:date="2014-03-28T14:34:00Z"/>
                <w:rFonts w:cs="Times New Roman"/>
                <w:sz w:val="20"/>
                <w:szCs w:val="20"/>
                <w:lang w:val="sv-SE"/>
              </w:rPr>
            </w:pPr>
            <w:del w:id="6921" w:author="Björn Genfors" w:date="2014-03-28T14:34:00Z">
              <w:r w:rsidRPr="006B6063" w:rsidDel="00DE71B1">
                <w:rPr>
                  <w:sz w:val="20"/>
                  <w:szCs w:val="20"/>
                </w:rPr>
                <w:delText>1..1</w:delText>
              </w:r>
              <w:bookmarkStart w:id="6922" w:name="_Toc384034437"/>
              <w:bookmarkStart w:id="6923" w:name="_Toc384036359"/>
              <w:bookmarkEnd w:id="6922"/>
              <w:bookmarkEnd w:id="6923"/>
            </w:del>
          </w:p>
        </w:tc>
        <w:bookmarkStart w:id="6924" w:name="_Toc384034438"/>
        <w:bookmarkStart w:id="6925" w:name="_Toc384036360"/>
        <w:bookmarkEnd w:id="6924"/>
        <w:bookmarkEnd w:id="6925"/>
      </w:tr>
      <w:tr w:rsidR="00424B6F" w:rsidRPr="006B6063" w:rsidDel="00DE71B1" w14:paraId="1CF9150C" w14:textId="49E6FF54" w:rsidTr="00DE71B1">
        <w:trPr>
          <w:trHeight w:hRule="exact" w:val="730"/>
          <w:tblHeader/>
          <w:del w:id="6926" w:author="Björn Genfors" w:date="2014-03-28T14:34:00Z"/>
          <w:trPrChange w:id="692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6929" w:author="Björn Genfors" w:date="2014-03-28T14:34:00Z"/>
                <w:rFonts w:cs="Times New Roman"/>
                <w:sz w:val="20"/>
                <w:szCs w:val="20"/>
                <w:lang w:val="sv-SE"/>
              </w:rPr>
            </w:pPr>
            <w:del w:id="6930" w:author="Björn Genfors" w:date="2014-03-28T14:34:00Z">
              <w:r w:rsidRPr="006B6063" w:rsidDel="00DE71B1">
                <w:rPr>
                  <w:sz w:val="20"/>
                  <w:szCs w:val="20"/>
                </w:rPr>
                <w:delText>../../../../outcomeUnit</w:delText>
              </w:r>
              <w:bookmarkStart w:id="6931" w:name="_Toc384034439"/>
              <w:bookmarkStart w:id="6932" w:name="_Toc384036361"/>
              <w:bookmarkEnd w:id="6931"/>
              <w:bookmarkEnd w:id="6932"/>
            </w:del>
          </w:p>
        </w:tc>
        <w:tc>
          <w:tcPr>
            <w:tcW w:w="1559" w:type="dxa"/>
            <w:tcBorders>
              <w:top w:val="single" w:sz="5" w:space="0" w:color="000000"/>
              <w:left w:val="single" w:sz="5" w:space="0" w:color="000000"/>
              <w:bottom w:val="single" w:sz="5" w:space="0" w:color="000000"/>
              <w:right w:val="single" w:sz="5" w:space="0" w:color="000000"/>
            </w:tcBorders>
            <w:tcPrChange w:id="69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6934" w:author="Björn Genfors" w:date="2014-03-28T14:34:00Z"/>
                <w:rFonts w:cs="Times New Roman"/>
                <w:sz w:val="20"/>
                <w:szCs w:val="20"/>
                <w:lang w:val="sv-SE"/>
              </w:rPr>
            </w:pPr>
            <w:del w:id="6935" w:author="Björn Genfors" w:date="2014-03-28T14:34:00Z">
              <w:r w:rsidRPr="006B6063" w:rsidDel="00DE71B1">
                <w:rPr>
                  <w:sz w:val="20"/>
                  <w:szCs w:val="20"/>
                </w:rPr>
                <w:delText>string</w:delText>
              </w:r>
              <w:bookmarkStart w:id="6936" w:name="_Toc384034440"/>
              <w:bookmarkStart w:id="6937" w:name="_Toc384036362"/>
              <w:bookmarkEnd w:id="6936"/>
              <w:bookmarkEnd w:id="6937"/>
            </w:del>
          </w:p>
        </w:tc>
        <w:tc>
          <w:tcPr>
            <w:tcW w:w="3969" w:type="dxa"/>
            <w:tcBorders>
              <w:top w:val="single" w:sz="5" w:space="0" w:color="000000"/>
              <w:left w:val="single" w:sz="5" w:space="0" w:color="000000"/>
              <w:bottom w:val="single" w:sz="5" w:space="0" w:color="000000"/>
              <w:right w:val="single" w:sz="5" w:space="0" w:color="000000"/>
            </w:tcBorders>
            <w:tcPrChange w:id="69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6939" w:author="Björn Genfors" w:date="2014-03-28T14:34:00Z"/>
                <w:rFonts w:cs="Times New Roman"/>
                <w:sz w:val="20"/>
                <w:szCs w:val="20"/>
                <w:lang w:val="sv-SE"/>
              </w:rPr>
            </w:pPr>
            <w:del w:id="6940" w:author="Björn Genfors" w:date="2014-03-28T14:34:00Z">
              <w:r w:rsidRPr="000B0F50" w:rsidDel="00DE71B1">
                <w:rPr>
                  <w:szCs w:val="20"/>
                </w:rPr>
                <w:delText>Text som anger i förekommande fall enheten för det angivna värdet</w:delText>
              </w:r>
              <w:bookmarkStart w:id="6941" w:name="_Toc384034441"/>
              <w:bookmarkStart w:id="6942" w:name="_Toc384036363"/>
              <w:bookmarkEnd w:id="6941"/>
              <w:bookmarkEnd w:id="6942"/>
            </w:del>
          </w:p>
        </w:tc>
        <w:tc>
          <w:tcPr>
            <w:tcW w:w="1195" w:type="dxa"/>
            <w:tcBorders>
              <w:top w:val="single" w:sz="5" w:space="0" w:color="000000"/>
              <w:left w:val="single" w:sz="5" w:space="0" w:color="000000"/>
              <w:bottom w:val="single" w:sz="5" w:space="0" w:color="000000"/>
              <w:right w:val="single" w:sz="5" w:space="0" w:color="000000"/>
            </w:tcBorders>
            <w:tcPrChange w:id="69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6944" w:author="Björn Genfors" w:date="2014-03-28T14:34:00Z"/>
                <w:rFonts w:cs="Times New Roman"/>
                <w:sz w:val="20"/>
                <w:szCs w:val="20"/>
                <w:lang w:val="sv-SE"/>
              </w:rPr>
            </w:pPr>
            <w:del w:id="6945" w:author="Björn Genfors" w:date="2014-03-28T14:34:00Z">
              <w:r w:rsidRPr="006B6063" w:rsidDel="00DE71B1">
                <w:rPr>
                  <w:sz w:val="20"/>
                  <w:szCs w:val="20"/>
                </w:rPr>
                <w:delText>0..1</w:delText>
              </w:r>
              <w:bookmarkStart w:id="6946" w:name="_Toc384034442"/>
              <w:bookmarkStart w:id="6947" w:name="_Toc384036364"/>
              <w:bookmarkEnd w:id="6946"/>
              <w:bookmarkEnd w:id="6947"/>
            </w:del>
          </w:p>
        </w:tc>
        <w:bookmarkStart w:id="6948" w:name="_Toc384034443"/>
        <w:bookmarkStart w:id="6949" w:name="_Toc384036365"/>
        <w:bookmarkEnd w:id="6948"/>
        <w:bookmarkEnd w:id="6949"/>
      </w:tr>
      <w:tr w:rsidR="00424B6F" w:rsidRPr="006B6063" w:rsidDel="00DE71B1" w14:paraId="2C56BD7C" w14:textId="54E10BD1" w:rsidTr="00DE71B1">
        <w:trPr>
          <w:trHeight w:hRule="exact" w:val="528"/>
          <w:tblHeader/>
          <w:del w:id="6950" w:author="Björn Genfors" w:date="2014-03-28T14:34:00Z"/>
          <w:trPrChange w:id="6951"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6953" w:author="Björn Genfors" w:date="2014-03-28T14:34:00Z"/>
                <w:rFonts w:cs="Times New Roman"/>
                <w:sz w:val="20"/>
                <w:szCs w:val="20"/>
                <w:lang w:val="sv-SE"/>
              </w:rPr>
            </w:pPr>
            <w:del w:id="6954" w:author="Björn Genfors" w:date="2014-03-28T14:34:00Z">
              <w:r w:rsidRPr="006B6063" w:rsidDel="00DE71B1">
                <w:rPr>
                  <w:sz w:val="20"/>
                  <w:szCs w:val="20"/>
                </w:rPr>
                <w:lastRenderedPageBreak/>
                <w:delText>../../../../observationTime</w:delText>
              </w:r>
              <w:bookmarkStart w:id="6955" w:name="_Toc384034444"/>
              <w:bookmarkStart w:id="6956" w:name="_Toc384036366"/>
              <w:bookmarkEnd w:id="6955"/>
              <w:bookmarkEnd w:id="6956"/>
            </w:del>
          </w:p>
        </w:tc>
        <w:tc>
          <w:tcPr>
            <w:tcW w:w="1559" w:type="dxa"/>
            <w:tcBorders>
              <w:top w:val="single" w:sz="5" w:space="0" w:color="000000"/>
              <w:left w:val="single" w:sz="5" w:space="0" w:color="000000"/>
              <w:bottom w:val="single" w:sz="5" w:space="0" w:color="000000"/>
              <w:right w:val="single" w:sz="5" w:space="0" w:color="000000"/>
            </w:tcBorders>
            <w:tcPrChange w:id="69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6958" w:author="Björn Genfors" w:date="2014-03-28T14:34:00Z"/>
                <w:rFonts w:cs="Times New Roman"/>
                <w:sz w:val="20"/>
                <w:szCs w:val="20"/>
                <w:lang w:val="sv-SE"/>
              </w:rPr>
            </w:pPr>
            <w:del w:id="6959" w:author="Björn Genfors" w:date="2014-03-28T14:34:00Z">
              <w:r w:rsidRPr="006B6063" w:rsidDel="00DE71B1">
                <w:rPr>
                  <w:sz w:val="20"/>
                  <w:szCs w:val="20"/>
                </w:rPr>
                <w:delText>TimeStampType</w:delText>
              </w:r>
              <w:bookmarkStart w:id="6960" w:name="_Toc384034445"/>
              <w:bookmarkStart w:id="6961" w:name="_Toc384036367"/>
              <w:bookmarkEnd w:id="6960"/>
              <w:bookmarkEnd w:id="6961"/>
            </w:del>
          </w:p>
          <w:p w14:paraId="04D33256" w14:textId="1E2C7F7D" w:rsidR="00424B6F" w:rsidRPr="006B6063" w:rsidDel="00DE71B1" w:rsidRDefault="00424B6F" w:rsidP="00DE71B1">
            <w:pPr>
              <w:widowControl/>
              <w:spacing w:line="229" w:lineRule="exact"/>
              <w:ind w:left="102"/>
              <w:rPr>
                <w:del w:id="6962" w:author="Björn Genfors" w:date="2014-03-28T14:34:00Z"/>
                <w:rFonts w:cs="Times New Roman"/>
                <w:sz w:val="20"/>
                <w:szCs w:val="20"/>
                <w:lang w:val="sv-SE"/>
              </w:rPr>
            </w:pPr>
            <w:bookmarkStart w:id="6963" w:name="_Toc384034446"/>
            <w:bookmarkStart w:id="6964" w:name="_Toc384036368"/>
            <w:bookmarkEnd w:id="6963"/>
            <w:bookmarkEnd w:id="6964"/>
          </w:p>
        </w:tc>
        <w:tc>
          <w:tcPr>
            <w:tcW w:w="3969" w:type="dxa"/>
            <w:tcBorders>
              <w:top w:val="single" w:sz="5" w:space="0" w:color="000000"/>
              <w:left w:val="single" w:sz="5" w:space="0" w:color="000000"/>
              <w:bottom w:val="single" w:sz="5" w:space="0" w:color="000000"/>
              <w:right w:val="single" w:sz="5" w:space="0" w:color="000000"/>
            </w:tcBorders>
            <w:tcPrChange w:id="69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6966" w:author="Björn Genfors" w:date="2014-03-28T14:34:00Z"/>
                <w:rFonts w:cs="Times New Roman"/>
                <w:sz w:val="20"/>
                <w:szCs w:val="20"/>
                <w:lang w:val="sv-SE"/>
              </w:rPr>
            </w:pPr>
            <w:del w:id="6967" w:author="Björn Genfors" w:date="2014-03-28T14:34:00Z">
              <w:r w:rsidRPr="000B0F50" w:rsidDel="00DE71B1">
                <w:rPr>
                  <w:szCs w:val="20"/>
                </w:rPr>
                <w:delText>Tidpunkt då iakttagelsen av resultatet gjordes</w:delText>
              </w:r>
              <w:bookmarkStart w:id="6968" w:name="_Toc384034447"/>
              <w:bookmarkStart w:id="6969" w:name="_Toc384036369"/>
              <w:bookmarkEnd w:id="6968"/>
              <w:bookmarkEnd w:id="6969"/>
            </w:del>
          </w:p>
        </w:tc>
        <w:tc>
          <w:tcPr>
            <w:tcW w:w="1195" w:type="dxa"/>
            <w:tcBorders>
              <w:top w:val="single" w:sz="5" w:space="0" w:color="000000"/>
              <w:left w:val="single" w:sz="5" w:space="0" w:color="000000"/>
              <w:bottom w:val="single" w:sz="5" w:space="0" w:color="000000"/>
              <w:right w:val="single" w:sz="5" w:space="0" w:color="000000"/>
            </w:tcBorders>
            <w:tcPrChange w:id="69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6971" w:author="Björn Genfors" w:date="2014-03-28T14:34:00Z"/>
                <w:rFonts w:cs="Times New Roman"/>
                <w:sz w:val="20"/>
                <w:szCs w:val="20"/>
                <w:lang w:val="sv-SE"/>
              </w:rPr>
            </w:pPr>
            <w:del w:id="6972" w:author="Björn Genfors" w:date="2014-03-28T14:34:00Z">
              <w:r w:rsidRPr="006B6063" w:rsidDel="00DE71B1">
                <w:rPr>
                  <w:sz w:val="20"/>
                  <w:szCs w:val="20"/>
                </w:rPr>
                <w:delText>0..1</w:delText>
              </w:r>
              <w:bookmarkStart w:id="6973" w:name="_Toc384034448"/>
              <w:bookmarkStart w:id="6974" w:name="_Toc384036370"/>
              <w:bookmarkEnd w:id="6973"/>
              <w:bookmarkEnd w:id="6974"/>
            </w:del>
          </w:p>
        </w:tc>
        <w:bookmarkStart w:id="6975" w:name="_Toc384034449"/>
        <w:bookmarkStart w:id="6976" w:name="_Toc384036371"/>
        <w:bookmarkEnd w:id="6975"/>
        <w:bookmarkEnd w:id="6976"/>
      </w:tr>
      <w:tr w:rsidR="00424B6F" w:rsidRPr="006B6063" w:rsidDel="00DE71B1" w14:paraId="3186E499" w14:textId="3FA39157" w:rsidTr="00DE71B1">
        <w:trPr>
          <w:trHeight w:hRule="exact" w:val="1202"/>
          <w:tblHeader/>
          <w:del w:id="6977" w:author="Björn Genfors" w:date="2014-03-28T14:34:00Z"/>
          <w:trPrChange w:id="6978"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6980" w:author="Björn Genfors" w:date="2014-03-28T14:34:00Z"/>
                <w:rFonts w:cs="Times New Roman"/>
                <w:sz w:val="20"/>
                <w:szCs w:val="20"/>
                <w:lang w:val="sv-SE"/>
              </w:rPr>
            </w:pPr>
            <w:del w:id="6981" w:author="Björn Genfors" w:date="2014-03-28T14:34:00Z">
              <w:r w:rsidRPr="006B6063" w:rsidDel="00DE71B1">
                <w:rPr>
                  <w:sz w:val="20"/>
                  <w:szCs w:val="20"/>
                </w:rPr>
                <w:delText>../../../../pathologicalFlag</w:delText>
              </w:r>
              <w:bookmarkStart w:id="6982" w:name="_Toc384034450"/>
              <w:bookmarkStart w:id="6983" w:name="_Toc384036372"/>
              <w:bookmarkEnd w:id="6982"/>
              <w:bookmarkEnd w:id="6983"/>
            </w:del>
          </w:p>
        </w:tc>
        <w:tc>
          <w:tcPr>
            <w:tcW w:w="1559" w:type="dxa"/>
            <w:tcBorders>
              <w:top w:val="single" w:sz="5" w:space="0" w:color="000000"/>
              <w:left w:val="single" w:sz="5" w:space="0" w:color="000000"/>
              <w:bottom w:val="single" w:sz="5" w:space="0" w:color="000000"/>
              <w:right w:val="single" w:sz="5" w:space="0" w:color="000000"/>
            </w:tcBorders>
            <w:tcPrChange w:id="69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6985" w:author="Björn Genfors" w:date="2014-03-28T14:34:00Z"/>
                <w:rFonts w:cs="Times New Roman"/>
                <w:sz w:val="20"/>
                <w:szCs w:val="20"/>
                <w:lang w:val="sv-SE"/>
              </w:rPr>
            </w:pPr>
            <w:del w:id="6986" w:author="Björn Genfors" w:date="2014-03-28T14:34:00Z">
              <w:r w:rsidRPr="006B6063" w:rsidDel="00DE71B1">
                <w:rPr>
                  <w:sz w:val="20"/>
                  <w:szCs w:val="20"/>
                </w:rPr>
                <w:delText>boolean</w:delText>
              </w:r>
              <w:bookmarkStart w:id="6987" w:name="_Toc384034451"/>
              <w:bookmarkStart w:id="6988" w:name="_Toc384036373"/>
              <w:bookmarkEnd w:id="6987"/>
              <w:bookmarkEnd w:id="6988"/>
            </w:del>
          </w:p>
        </w:tc>
        <w:tc>
          <w:tcPr>
            <w:tcW w:w="3969" w:type="dxa"/>
            <w:tcBorders>
              <w:top w:val="single" w:sz="5" w:space="0" w:color="000000"/>
              <w:left w:val="single" w:sz="5" w:space="0" w:color="000000"/>
              <w:bottom w:val="single" w:sz="5" w:space="0" w:color="000000"/>
              <w:right w:val="single" w:sz="5" w:space="0" w:color="000000"/>
            </w:tcBorders>
            <w:tcPrChange w:id="69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6990" w:author="Björn Genfors" w:date="2014-03-28T14:34:00Z"/>
                <w:rFonts w:cs="Times New Roman"/>
                <w:sz w:val="20"/>
                <w:szCs w:val="20"/>
                <w:lang w:val="sv-SE"/>
              </w:rPr>
            </w:pPr>
            <w:del w:id="6991" w:author="Björn Genfors" w:date="2014-03-28T14:34:00Z">
              <w:r w:rsidRPr="000B0F50" w:rsidDel="00DE71B1">
                <w:rPr>
                  <w:szCs w:val="20"/>
                </w:rPr>
                <w:delText>Kod som anger om resultatet ligger utanför referensintervall. Sant = Ja, resultatet ligger utanför referens-intervall</w:delText>
              </w:r>
              <w:bookmarkStart w:id="6992" w:name="_Toc384034452"/>
              <w:bookmarkStart w:id="6993" w:name="_Toc384036374"/>
              <w:bookmarkEnd w:id="6992"/>
              <w:bookmarkEnd w:id="6993"/>
            </w:del>
          </w:p>
          <w:p w14:paraId="47821CEA" w14:textId="3848671B" w:rsidR="00424B6F" w:rsidRPr="006B6063" w:rsidDel="00DE71B1" w:rsidRDefault="00424B6F" w:rsidP="00DE71B1">
            <w:pPr>
              <w:widowControl/>
              <w:spacing w:line="229" w:lineRule="exact"/>
              <w:ind w:left="102"/>
              <w:rPr>
                <w:del w:id="6994" w:author="Björn Genfors" w:date="2014-03-28T14:34:00Z"/>
                <w:rFonts w:cs="Times New Roman"/>
                <w:sz w:val="20"/>
                <w:szCs w:val="20"/>
                <w:lang w:val="sv-SE"/>
              </w:rPr>
            </w:pPr>
            <w:del w:id="6995" w:author="Björn Genfors" w:date="2014-03-28T14:34:00Z">
              <w:r w:rsidRPr="000B0F50" w:rsidDel="00DE71B1">
                <w:rPr>
                  <w:szCs w:val="20"/>
                </w:rPr>
                <w:delText>Falskt = Nej, resultatet ligger inte utanför referens-intervall</w:delText>
              </w:r>
              <w:bookmarkStart w:id="6996" w:name="_Toc384034453"/>
              <w:bookmarkStart w:id="6997" w:name="_Toc384036375"/>
              <w:bookmarkEnd w:id="6996"/>
              <w:bookmarkEnd w:id="6997"/>
            </w:del>
          </w:p>
        </w:tc>
        <w:tc>
          <w:tcPr>
            <w:tcW w:w="1195" w:type="dxa"/>
            <w:tcBorders>
              <w:top w:val="single" w:sz="5" w:space="0" w:color="000000"/>
              <w:left w:val="single" w:sz="5" w:space="0" w:color="000000"/>
              <w:bottom w:val="single" w:sz="5" w:space="0" w:color="000000"/>
              <w:right w:val="single" w:sz="5" w:space="0" w:color="000000"/>
            </w:tcBorders>
            <w:tcPrChange w:id="69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6999" w:author="Björn Genfors" w:date="2014-03-28T14:34:00Z"/>
                <w:rFonts w:cs="Times New Roman"/>
                <w:sz w:val="20"/>
                <w:szCs w:val="20"/>
                <w:lang w:val="sv-SE"/>
              </w:rPr>
            </w:pPr>
            <w:del w:id="7000" w:author="Björn Genfors" w:date="2014-03-28T14:34:00Z">
              <w:r w:rsidRPr="006B6063" w:rsidDel="00DE71B1">
                <w:rPr>
                  <w:sz w:val="20"/>
                  <w:szCs w:val="20"/>
                </w:rPr>
                <w:delText>1..1</w:delText>
              </w:r>
              <w:bookmarkStart w:id="7001" w:name="_Toc384034454"/>
              <w:bookmarkStart w:id="7002" w:name="_Toc384036376"/>
              <w:bookmarkEnd w:id="7001"/>
              <w:bookmarkEnd w:id="7002"/>
            </w:del>
          </w:p>
        </w:tc>
        <w:bookmarkStart w:id="7003" w:name="_Toc384034455"/>
        <w:bookmarkStart w:id="7004" w:name="_Toc384036377"/>
        <w:bookmarkEnd w:id="7003"/>
        <w:bookmarkEnd w:id="7004"/>
      </w:tr>
      <w:tr w:rsidR="00424B6F" w:rsidRPr="006B6063" w:rsidDel="00DE71B1" w14:paraId="5856E66F" w14:textId="756FF4AF" w:rsidTr="00DE71B1">
        <w:trPr>
          <w:trHeight w:hRule="exact" w:val="652"/>
          <w:tblHeader/>
          <w:del w:id="7005" w:author="Björn Genfors" w:date="2014-03-28T14:34:00Z"/>
          <w:trPrChange w:id="7006"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7008" w:author="Björn Genfors" w:date="2014-03-28T14:34:00Z"/>
                <w:rFonts w:cs="Times New Roman"/>
                <w:sz w:val="20"/>
                <w:szCs w:val="20"/>
                <w:lang w:val="sv-SE"/>
              </w:rPr>
            </w:pPr>
            <w:del w:id="7009" w:author="Björn Genfors" w:date="2014-03-28T14:34:00Z">
              <w:r w:rsidRPr="006B6063" w:rsidDel="00DE71B1">
                <w:rPr>
                  <w:sz w:val="20"/>
                  <w:szCs w:val="20"/>
                </w:rPr>
                <w:delText>../../../../outcomeDescription</w:delText>
              </w:r>
              <w:bookmarkStart w:id="7010" w:name="_Toc384034456"/>
              <w:bookmarkStart w:id="7011" w:name="_Toc384036378"/>
              <w:bookmarkEnd w:id="7010"/>
              <w:bookmarkEnd w:id="7011"/>
            </w:del>
          </w:p>
        </w:tc>
        <w:tc>
          <w:tcPr>
            <w:tcW w:w="1559" w:type="dxa"/>
            <w:tcBorders>
              <w:top w:val="single" w:sz="5" w:space="0" w:color="000000"/>
              <w:left w:val="single" w:sz="5" w:space="0" w:color="000000"/>
              <w:bottom w:val="single" w:sz="5" w:space="0" w:color="000000"/>
              <w:right w:val="single" w:sz="5" w:space="0" w:color="000000"/>
            </w:tcBorders>
            <w:tcPrChange w:id="70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7013" w:author="Björn Genfors" w:date="2014-03-28T14:34:00Z"/>
                <w:rFonts w:cs="Times New Roman"/>
                <w:sz w:val="20"/>
                <w:szCs w:val="20"/>
                <w:lang w:val="sv-SE"/>
              </w:rPr>
            </w:pPr>
            <w:del w:id="7014" w:author="Björn Genfors" w:date="2014-03-28T14:34:00Z">
              <w:r w:rsidRPr="006B6063" w:rsidDel="00DE71B1">
                <w:rPr>
                  <w:sz w:val="20"/>
                  <w:szCs w:val="20"/>
                </w:rPr>
                <w:delText>string</w:delText>
              </w:r>
              <w:bookmarkStart w:id="7015" w:name="_Toc384034457"/>
              <w:bookmarkStart w:id="7016" w:name="_Toc384036379"/>
              <w:bookmarkEnd w:id="7015"/>
              <w:bookmarkEnd w:id="7016"/>
            </w:del>
          </w:p>
        </w:tc>
        <w:tc>
          <w:tcPr>
            <w:tcW w:w="3969" w:type="dxa"/>
            <w:tcBorders>
              <w:top w:val="single" w:sz="5" w:space="0" w:color="000000"/>
              <w:left w:val="single" w:sz="5" w:space="0" w:color="000000"/>
              <w:bottom w:val="single" w:sz="5" w:space="0" w:color="000000"/>
              <w:right w:val="single" w:sz="5" w:space="0" w:color="000000"/>
            </w:tcBorders>
            <w:tcPrChange w:id="70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7018" w:author="Björn Genfors" w:date="2014-03-28T14:34:00Z"/>
                <w:rFonts w:cs="Times New Roman"/>
                <w:sz w:val="20"/>
                <w:szCs w:val="20"/>
                <w:lang w:val="sv-SE"/>
              </w:rPr>
            </w:pPr>
            <w:del w:id="7019" w:author="Björn Genfors" w:date="2014-03-28T14:34:00Z">
              <w:r w:rsidRPr="000B0F50" w:rsidDel="00DE71B1">
                <w:rPr>
                  <w:szCs w:val="20"/>
                </w:rPr>
                <w:delText>Text som innehåller en kommentar avseende resultatet/utfallet</w:delText>
              </w:r>
              <w:bookmarkStart w:id="7020" w:name="_Toc384034458"/>
              <w:bookmarkStart w:id="7021" w:name="_Toc384036380"/>
              <w:bookmarkEnd w:id="7020"/>
              <w:bookmarkEnd w:id="7021"/>
            </w:del>
          </w:p>
        </w:tc>
        <w:tc>
          <w:tcPr>
            <w:tcW w:w="1195" w:type="dxa"/>
            <w:tcBorders>
              <w:top w:val="single" w:sz="5" w:space="0" w:color="000000"/>
              <w:left w:val="single" w:sz="5" w:space="0" w:color="000000"/>
              <w:bottom w:val="single" w:sz="5" w:space="0" w:color="000000"/>
              <w:right w:val="single" w:sz="5" w:space="0" w:color="000000"/>
            </w:tcBorders>
            <w:tcPrChange w:id="70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7023" w:author="Björn Genfors" w:date="2014-03-28T14:34:00Z"/>
                <w:rFonts w:cs="Times New Roman"/>
                <w:sz w:val="20"/>
                <w:szCs w:val="20"/>
                <w:lang w:val="sv-SE"/>
              </w:rPr>
            </w:pPr>
            <w:del w:id="7024" w:author="Björn Genfors" w:date="2014-03-28T14:34:00Z">
              <w:r w:rsidRPr="006B6063" w:rsidDel="00DE71B1">
                <w:rPr>
                  <w:sz w:val="20"/>
                  <w:szCs w:val="20"/>
                </w:rPr>
                <w:delText>0..1</w:delText>
              </w:r>
              <w:bookmarkStart w:id="7025" w:name="_Toc384034459"/>
              <w:bookmarkStart w:id="7026" w:name="_Toc384036381"/>
              <w:bookmarkEnd w:id="7025"/>
              <w:bookmarkEnd w:id="7026"/>
            </w:del>
          </w:p>
        </w:tc>
        <w:bookmarkStart w:id="7027" w:name="_Toc384034460"/>
        <w:bookmarkStart w:id="7028" w:name="_Toc384036382"/>
        <w:bookmarkEnd w:id="7027"/>
        <w:bookmarkEnd w:id="7028"/>
      </w:tr>
      <w:tr w:rsidR="00424B6F" w:rsidRPr="006B6063" w:rsidDel="00DE71B1" w14:paraId="7AA85D9B" w14:textId="1AE13534" w:rsidTr="00DE71B1">
        <w:trPr>
          <w:trHeight w:hRule="exact" w:val="704"/>
          <w:tblHeader/>
          <w:del w:id="7029" w:author="Björn Genfors" w:date="2014-03-28T14:34:00Z"/>
          <w:trPrChange w:id="7030"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7032" w:author="Björn Genfors" w:date="2014-03-28T14:34:00Z"/>
                <w:rFonts w:cs="Times New Roman"/>
                <w:sz w:val="20"/>
                <w:szCs w:val="20"/>
                <w:lang w:val="sv-SE"/>
              </w:rPr>
            </w:pPr>
            <w:del w:id="7033" w:author="Björn Genfors" w:date="2014-03-28T14:34:00Z">
              <w:r w:rsidRPr="006B6063" w:rsidDel="00DE71B1">
                <w:rPr>
                  <w:sz w:val="20"/>
                  <w:szCs w:val="20"/>
                </w:rPr>
                <w:delText>../../../../referenceInterval</w:delText>
              </w:r>
              <w:bookmarkStart w:id="7034" w:name="_Toc384034461"/>
              <w:bookmarkStart w:id="7035" w:name="_Toc384036383"/>
              <w:bookmarkEnd w:id="7034"/>
              <w:bookmarkEnd w:id="7035"/>
            </w:del>
          </w:p>
        </w:tc>
        <w:tc>
          <w:tcPr>
            <w:tcW w:w="1559" w:type="dxa"/>
            <w:tcBorders>
              <w:top w:val="single" w:sz="5" w:space="0" w:color="000000"/>
              <w:left w:val="single" w:sz="5" w:space="0" w:color="000000"/>
              <w:bottom w:val="single" w:sz="5" w:space="0" w:color="000000"/>
              <w:right w:val="single" w:sz="5" w:space="0" w:color="000000"/>
            </w:tcBorders>
            <w:tcPrChange w:id="70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7037" w:author="Björn Genfors" w:date="2014-03-28T14:34:00Z"/>
                <w:rFonts w:cs="Times New Roman"/>
                <w:sz w:val="20"/>
                <w:szCs w:val="20"/>
                <w:lang w:val="sv-SE"/>
              </w:rPr>
            </w:pPr>
            <w:del w:id="7038" w:author="Björn Genfors" w:date="2014-03-28T14:34:00Z">
              <w:r w:rsidRPr="006B6063" w:rsidDel="00DE71B1">
                <w:rPr>
                  <w:sz w:val="20"/>
                  <w:szCs w:val="20"/>
                </w:rPr>
                <w:delText>string</w:delText>
              </w:r>
              <w:bookmarkStart w:id="7039" w:name="_Toc384034462"/>
              <w:bookmarkStart w:id="7040" w:name="_Toc384036384"/>
              <w:bookmarkEnd w:id="7039"/>
              <w:bookmarkEnd w:id="7040"/>
            </w:del>
          </w:p>
        </w:tc>
        <w:tc>
          <w:tcPr>
            <w:tcW w:w="3969" w:type="dxa"/>
            <w:tcBorders>
              <w:top w:val="single" w:sz="5" w:space="0" w:color="000000"/>
              <w:left w:val="single" w:sz="5" w:space="0" w:color="000000"/>
              <w:bottom w:val="single" w:sz="5" w:space="0" w:color="000000"/>
              <w:right w:val="single" w:sz="5" w:space="0" w:color="000000"/>
            </w:tcBorders>
            <w:tcPrChange w:id="70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7042" w:author="Björn Genfors" w:date="2014-03-28T14:34:00Z"/>
                <w:rFonts w:cs="Times New Roman"/>
                <w:sz w:val="20"/>
                <w:szCs w:val="20"/>
                <w:lang w:val="sv-SE"/>
              </w:rPr>
            </w:pPr>
            <w:del w:id="7043" w:author="Björn Genfors" w:date="2014-03-28T14:34:00Z">
              <w:r w:rsidRPr="000B0F50" w:rsidDel="00DE71B1">
                <w:rPr>
                  <w:szCs w:val="20"/>
                </w:rPr>
                <w:delText>Text som innehåller det referensintervall som använts i analysen</w:delText>
              </w:r>
              <w:bookmarkStart w:id="7044" w:name="_Toc384034463"/>
              <w:bookmarkStart w:id="7045" w:name="_Toc384036385"/>
              <w:bookmarkEnd w:id="7044"/>
              <w:bookmarkEnd w:id="7045"/>
            </w:del>
          </w:p>
        </w:tc>
        <w:tc>
          <w:tcPr>
            <w:tcW w:w="1195" w:type="dxa"/>
            <w:tcBorders>
              <w:top w:val="single" w:sz="5" w:space="0" w:color="000000"/>
              <w:left w:val="single" w:sz="5" w:space="0" w:color="000000"/>
              <w:bottom w:val="single" w:sz="5" w:space="0" w:color="000000"/>
              <w:right w:val="single" w:sz="5" w:space="0" w:color="000000"/>
            </w:tcBorders>
            <w:tcPrChange w:id="70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7047" w:author="Björn Genfors" w:date="2014-03-28T14:34:00Z"/>
                <w:rFonts w:cs="Times New Roman"/>
                <w:sz w:val="20"/>
                <w:szCs w:val="20"/>
                <w:lang w:val="sv-SE"/>
              </w:rPr>
            </w:pPr>
            <w:del w:id="7048" w:author="Björn Genfors" w:date="2014-03-28T14:34:00Z">
              <w:r w:rsidRPr="006B6063" w:rsidDel="00DE71B1">
                <w:rPr>
                  <w:sz w:val="20"/>
                  <w:szCs w:val="20"/>
                </w:rPr>
                <w:delText>0..1</w:delText>
              </w:r>
              <w:bookmarkStart w:id="7049" w:name="_Toc384034464"/>
              <w:bookmarkStart w:id="7050" w:name="_Toc384036386"/>
              <w:bookmarkEnd w:id="7049"/>
              <w:bookmarkEnd w:id="7050"/>
            </w:del>
          </w:p>
        </w:tc>
        <w:bookmarkStart w:id="7051" w:name="_Toc384034465"/>
        <w:bookmarkStart w:id="7052" w:name="_Toc384036387"/>
        <w:bookmarkEnd w:id="7051"/>
        <w:bookmarkEnd w:id="7052"/>
      </w:tr>
      <w:tr w:rsidR="00424B6F" w:rsidRPr="006B6063" w:rsidDel="00DE71B1" w14:paraId="25786E6E" w14:textId="350D3A7A" w:rsidTr="00DE71B1">
        <w:trPr>
          <w:trHeight w:hRule="exact" w:val="659"/>
          <w:tblHeader/>
          <w:del w:id="7053" w:author="Björn Genfors" w:date="2014-03-28T14:34:00Z"/>
          <w:trPrChange w:id="7054"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7056" w:author="Björn Genfors" w:date="2014-03-28T14:34:00Z"/>
                <w:rFonts w:cs="Times New Roman"/>
                <w:sz w:val="20"/>
                <w:szCs w:val="20"/>
                <w:lang w:val="sv-SE"/>
              </w:rPr>
            </w:pPr>
            <w:del w:id="7057" w:author="Björn Genfors" w:date="2014-03-28T14:34:00Z">
              <w:r w:rsidRPr="006B6063" w:rsidDel="00DE71B1">
                <w:rPr>
                  <w:sz w:val="20"/>
                  <w:szCs w:val="20"/>
                </w:rPr>
                <w:delText>../../../../referencePopulation</w:delText>
              </w:r>
              <w:bookmarkStart w:id="7058" w:name="_Toc384034466"/>
              <w:bookmarkStart w:id="7059" w:name="_Toc384036388"/>
              <w:bookmarkEnd w:id="7058"/>
              <w:bookmarkEnd w:id="7059"/>
            </w:del>
          </w:p>
        </w:tc>
        <w:tc>
          <w:tcPr>
            <w:tcW w:w="1559" w:type="dxa"/>
            <w:tcBorders>
              <w:top w:val="single" w:sz="5" w:space="0" w:color="000000"/>
              <w:left w:val="single" w:sz="5" w:space="0" w:color="000000"/>
              <w:bottom w:val="single" w:sz="5" w:space="0" w:color="000000"/>
              <w:right w:val="single" w:sz="5" w:space="0" w:color="000000"/>
            </w:tcBorders>
            <w:tcPrChange w:id="70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7061" w:author="Björn Genfors" w:date="2014-03-28T14:34:00Z"/>
                <w:rFonts w:cs="Times New Roman"/>
                <w:sz w:val="20"/>
                <w:szCs w:val="20"/>
                <w:lang w:val="sv-SE"/>
              </w:rPr>
            </w:pPr>
            <w:del w:id="7062" w:author="Björn Genfors" w:date="2014-03-28T14:34:00Z">
              <w:r w:rsidRPr="006B6063" w:rsidDel="00DE71B1">
                <w:rPr>
                  <w:sz w:val="20"/>
                  <w:szCs w:val="20"/>
                </w:rPr>
                <w:delText>string</w:delText>
              </w:r>
              <w:bookmarkStart w:id="7063" w:name="_Toc384034467"/>
              <w:bookmarkStart w:id="7064" w:name="_Toc384036389"/>
              <w:bookmarkEnd w:id="7063"/>
              <w:bookmarkEnd w:id="7064"/>
            </w:del>
          </w:p>
        </w:tc>
        <w:tc>
          <w:tcPr>
            <w:tcW w:w="3969" w:type="dxa"/>
            <w:tcBorders>
              <w:top w:val="single" w:sz="5" w:space="0" w:color="000000"/>
              <w:left w:val="single" w:sz="5" w:space="0" w:color="000000"/>
              <w:bottom w:val="single" w:sz="5" w:space="0" w:color="000000"/>
              <w:right w:val="single" w:sz="5" w:space="0" w:color="000000"/>
            </w:tcBorders>
            <w:tcPrChange w:id="70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7066" w:author="Björn Genfors" w:date="2014-03-28T14:34:00Z"/>
                <w:rFonts w:cs="Times New Roman"/>
                <w:sz w:val="20"/>
                <w:szCs w:val="20"/>
                <w:lang w:val="sv-SE"/>
              </w:rPr>
            </w:pPr>
            <w:del w:id="7067" w:author="Björn Genfors" w:date="2014-03-28T14:34:00Z">
              <w:r w:rsidRPr="000B0F50" w:rsidDel="00DE71B1">
                <w:rPr>
                  <w:szCs w:val="20"/>
                </w:rPr>
                <w:delText>Text som beskriver den population som referensintervallet gäller för</w:delText>
              </w:r>
              <w:bookmarkStart w:id="7068" w:name="_Toc384034468"/>
              <w:bookmarkStart w:id="7069" w:name="_Toc384036390"/>
              <w:bookmarkEnd w:id="7068"/>
              <w:bookmarkEnd w:id="7069"/>
            </w:del>
          </w:p>
        </w:tc>
        <w:tc>
          <w:tcPr>
            <w:tcW w:w="1195" w:type="dxa"/>
            <w:tcBorders>
              <w:top w:val="single" w:sz="5" w:space="0" w:color="000000"/>
              <w:left w:val="single" w:sz="5" w:space="0" w:color="000000"/>
              <w:bottom w:val="single" w:sz="5" w:space="0" w:color="000000"/>
              <w:right w:val="single" w:sz="5" w:space="0" w:color="000000"/>
            </w:tcBorders>
            <w:tcPrChange w:id="70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7071" w:author="Björn Genfors" w:date="2014-03-28T14:34:00Z"/>
                <w:rFonts w:cs="Times New Roman"/>
                <w:sz w:val="20"/>
                <w:szCs w:val="20"/>
                <w:lang w:val="sv-SE"/>
              </w:rPr>
            </w:pPr>
            <w:del w:id="7072" w:author="Björn Genfors" w:date="2014-03-28T14:34:00Z">
              <w:r w:rsidRPr="006B6063" w:rsidDel="00DE71B1">
                <w:rPr>
                  <w:sz w:val="20"/>
                  <w:szCs w:val="20"/>
                </w:rPr>
                <w:delText>0..1</w:delText>
              </w:r>
              <w:bookmarkStart w:id="7073" w:name="_Toc384034469"/>
              <w:bookmarkStart w:id="7074" w:name="_Toc384036391"/>
              <w:bookmarkEnd w:id="7073"/>
              <w:bookmarkEnd w:id="7074"/>
            </w:del>
          </w:p>
        </w:tc>
        <w:bookmarkStart w:id="7075" w:name="_Toc384034470"/>
        <w:bookmarkStart w:id="7076" w:name="_Toc384036392"/>
        <w:bookmarkEnd w:id="7075"/>
        <w:bookmarkEnd w:id="7076"/>
      </w:tr>
      <w:tr w:rsidR="00424B6F" w:rsidRPr="006B6063" w:rsidDel="00DE71B1" w14:paraId="7FB30BCC" w14:textId="1A5BE5DC" w:rsidTr="00DE71B1">
        <w:trPr>
          <w:trHeight w:hRule="exact" w:val="718"/>
          <w:tblHeader/>
          <w:del w:id="7077" w:author="Björn Genfors" w:date="2014-03-28T14:34:00Z"/>
          <w:trPrChange w:id="7078"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7080" w:author="Björn Genfors" w:date="2014-03-28T14:34:00Z"/>
                <w:rFonts w:cs="Times New Roman"/>
                <w:sz w:val="20"/>
                <w:szCs w:val="20"/>
                <w:lang w:val="sv-SE"/>
              </w:rPr>
            </w:pPr>
            <w:del w:id="7081" w:author="Björn Genfors" w:date="2014-03-28T14:34:00Z">
              <w:r w:rsidRPr="006B6063" w:rsidDel="00DE71B1">
                <w:rPr>
                  <w:sz w:val="20"/>
                  <w:szCs w:val="20"/>
                </w:rPr>
                <w:delText>../../order</w:delText>
              </w:r>
              <w:bookmarkStart w:id="7082" w:name="_Toc384034471"/>
              <w:bookmarkStart w:id="7083" w:name="_Toc384036393"/>
              <w:bookmarkEnd w:id="7082"/>
              <w:bookmarkEnd w:id="7083"/>
            </w:del>
          </w:p>
        </w:tc>
        <w:tc>
          <w:tcPr>
            <w:tcW w:w="1559" w:type="dxa"/>
            <w:tcBorders>
              <w:top w:val="single" w:sz="5" w:space="0" w:color="000000"/>
              <w:left w:val="single" w:sz="5" w:space="0" w:color="000000"/>
              <w:bottom w:val="single" w:sz="5" w:space="0" w:color="000000"/>
              <w:right w:val="single" w:sz="5" w:space="0" w:color="000000"/>
            </w:tcBorders>
            <w:tcPrChange w:id="70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7085" w:author="Björn Genfors" w:date="2014-03-28T14:34:00Z"/>
                <w:rFonts w:cs="Times New Roman"/>
                <w:sz w:val="20"/>
                <w:szCs w:val="20"/>
                <w:lang w:val="sv-SE"/>
              </w:rPr>
            </w:pPr>
            <w:del w:id="7086" w:author="Björn Genfors" w:date="2014-03-28T14:34:00Z">
              <w:r w:rsidRPr="006B6063" w:rsidDel="00DE71B1">
                <w:rPr>
                  <w:sz w:val="20"/>
                  <w:szCs w:val="20"/>
                </w:rPr>
                <w:delText>OrderType</w:delText>
              </w:r>
              <w:bookmarkStart w:id="7087" w:name="_Toc384034472"/>
              <w:bookmarkStart w:id="7088" w:name="_Toc384036394"/>
              <w:bookmarkEnd w:id="7087"/>
              <w:bookmarkEnd w:id="7088"/>
            </w:del>
          </w:p>
        </w:tc>
        <w:tc>
          <w:tcPr>
            <w:tcW w:w="3969" w:type="dxa"/>
            <w:tcBorders>
              <w:top w:val="single" w:sz="5" w:space="0" w:color="000000"/>
              <w:left w:val="single" w:sz="5" w:space="0" w:color="000000"/>
              <w:bottom w:val="single" w:sz="5" w:space="0" w:color="000000"/>
              <w:right w:val="single" w:sz="5" w:space="0" w:color="000000"/>
            </w:tcBorders>
            <w:tcPrChange w:id="70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7090" w:author="Björn Genfors" w:date="2014-03-28T14:34:00Z"/>
                <w:rFonts w:cs="Times New Roman"/>
                <w:sz w:val="20"/>
                <w:szCs w:val="20"/>
                <w:lang w:val="sv-SE"/>
              </w:rPr>
            </w:pPr>
            <w:del w:id="7091" w:author="Björn Genfors" w:date="2014-03-28T14:34:00Z">
              <w:r w:rsidRPr="000B0F50" w:rsidDel="00DE71B1">
                <w:rPr>
                  <w:szCs w:val="20"/>
                </w:rPr>
                <w:delText>Information om en vårdbegäran som ligger till grund för svaret</w:delText>
              </w:r>
              <w:bookmarkStart w:id="7092" w:name="_Toc384034473"/>
              <w:bookmarkStart w:id="7093" w:name="_Toc384036395"/>
              <w:bookmarkEnd w:id="7092"/>
              <w:bookmarkEnd w:id="7093"/>
            </w:del>
          </w:p>
        </w:tc>
        <w:tc>
          <w:tcPr>
            <w:tcW w:w="1195" w:type="dxa"/>
            <w:tcBorders>
              <w:top w:val="single" w:sz="5" w:space="0" w:color="000000"/>
              <w:left w:val="single" w:sz="5" w:space="0" w:color="000000"/>
              <w:bottom w:val="single" w:sz="5" w:space="0" w:color="000000"/>
              <w:right w:val="single" w:sz="5" w:space="0" w:color="000000"/>
            </w:tcBorders>
            <w:tcPrChange w:id="70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7095" w:author="Björn Genfors" w:date="2014-03-28T14:34:00Z"/>
                <w:rFonts w:cs="Times New Roman"/>
                <w:sz w:val="20"/>
                <w:szCs w:val="20"/>
                <w:lang w:val="sv-SE"/>
              </w:rPr>
            </w:pPr>
            <w:del w:id="7096" w:author="Björn Genfors" w:date="2014-03-28T14:34:00Z">
              <w:r w:rsidRPr="006B6063" w:rsidDel="00DE71B1">
                <w:rPr>
                  <w:sz w:val="20"/>
                  <w:szCs w:val="20"/>
                </w:rPr>
                <w:delText>1..1</w:delText>
              </w:r>
              <w:bookmarkStart w:id="7097" w:name="_Toc384034474"/>
              <w:bookmarkStart w:id="7098" w:name="_Toc384036396"/>
              <w:bookmarkEnd w:id="7097"/>
              <w:bookmarkEnd w:id="7098"/>
            </w:del>
          </w:p>
        </w:tc>
        <w:bookmarkStart w:id="7099" w:name="_Toc384034475"/>
        <w:bookmarkStart w:id="7100" w:name="_Toc384036397"/>
        <w:bookmarkEnd w:id="7099"/>
        <w:bookmarkEnd w:id="7100"/>
      </w:tr>
      <w:tr w:rsidR="00424B6F" w:rsidRPr="006B6063" w:rsidDel="00DE71B1" w14:paraId="2AD57765" w14:textId="0ECEBE20" w:rsidTr="00DE71B1">
        <w:trPr>
          <w:trHeight w:hRule="exact" w:val="551"/>
          <w:tblHeader/>
          <w:del w:id="7101" w:author="Björn Genfors" w:date="2014-03-28T14:34:00Z"/>
          <w:trPrChange w:id="7102"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7104" w:author="Björn Genfors" w:date="2014-03-28T14:34:00Z"/>
                <w:rFonts w:cs="Times New Roman"/>
                <w:sz w:val="20"/>
                <w:szCs w:val="20"/>
                <w:lang w:val="sv-SE"/>
              </w:rPr>
            </w:pPr>
            <w:del w:id="7105" w:author="Björn Genfors" w:date="2014-03-28T14:34:00Z">
              <w:r w:rsidRPr="006B6063" w:rsidDel="00DE71B1">
                <w:rPr>
                  <w:sz w:val="20"/>
                  <w:szCs w:val="20"/>
                </w:rPr>
                <w:delText>../../../orderId</w:delText>
              </w:r>
              <w:bookmarkStart w:id="7106" w:name="_Toc384034476"/>
              <w:bookmarkStart w:id="7107" w:name="_Toc384036398"/>
              <w:bookmarkEnd w:id="7106"/>
              <w:bookmarkEnd w:id="7107"/>
            </w:del>
          </w:p>
        </w:tc>
        <w:tc>
          <w:tcPr>
            <w:tcW w:w="1559" w:type="dxa"/>
            <w:tcBorders>
              <w:top w:val="single" w:sz="5" w:space="0" w:color="000000"/>
              <w:left w:val="single" w:sz="5" w:space="0" w:color="000000"/>
              <w:bottom w:val="single" w:sz="5" w:space="0" w:color="000000"/>
              <w:right w:val="single" w:sz="5" w:space="0" w:color="000000"/>
            </w:tcBorders>
            <w:tcPrChange w:id="71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7109" w:author="Björn Genfors" w:date="2014-03-28T14:34:00Z"/>
                <w:rFonts w:cs="Times New Roman"/>
                <w:sz w:val="20"/>
                <w:szCs w:val="20"/>
                <w:lang w:val="sv-SE"/>
              </w:rPr>
            </w:pPr>
            <w:del w:id="7110" w:author="Björn Genfors" w:date="2014-03-28T14:34:00Z">
              <w:r w:rsidRPr="006B6063" w:rsidDel="00DE71B1">
                <w:rPr>
                  <w:sz w:val="20"/>
                  <w:szCs w:val="20"/>
                </w:rPr>
                <w:delText>string</w:delText>
              </w:r>
              <w:bookmarkStart w:id="7111" w:name="_Toc384034477"/>
              <w:bookmarkStart w:id="7112" w:name="_Toc384036399"/>
              <w:bookmarkEnd w:id="7111"/>
              <w:bookmarkEnd w:id="7112"/>
            </w:del>
          </w:p>
        </w:tc>
        <w:tc>
          <w:tcPr>
            <w:tcW w:w="3969" w:type="dxa"/>
            <w:tcBorders>
              <w:top w:val="single" w:sz="5" w:space="0" w:color="000000"/>
              <w:left w:val="single" w:sz="5" w:space="0" w:color="000000"/>
              <w:bottom w:val="single" w:sz="5" w:space="0" w:color="000000"/>
              <w:right w:val="single" w:sz="5" w:space="0" w:color="000000"/>
            </w:tcBorders>
            <w:tcPrChange w:id="71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7114" w:author="Björn Genfors" w:date="2014-03-28T14:34:00Z"/>
                <w:rFonts w:cs="Times New Roman"/>
                <w:sz w:val="20"/>
                <w:szCs w:val="20"/>
                <w:lang w:val="sv-SE"/>
              </w:rPr>
            </w:pPr>
            <w:del w:id="7115" w:author="Björn Genfors" w:date="2014-03-28T14:34:00Z">
              <w:r w:rsidRPr="006B6063" w:rsidDel="00DE71B1">
                <w:rPr>
                  <w:sz w:val="20"/>
                  <w:szCs w:val="20"/>
                </w:rPr>
                <w:delText>Unik identifierare för vårdbegäran</w:delText>
              </w:r>
              <w:bookmarkStart w:id="7116" w:name="_Toc384034478"/>
              <w:bookmarkStart w:id="7117" w:name="_Toc384036400"/>
              <w:bookmarkEnd w:id="7116"/>
              <w:bookmarkEnd w:id="7117"/>
            </w:del>
          </w:p>
        </w:tc>
        <w:tc>
          <w:tcPr>
            <w:tcW w:w="1195" w:type="dxa"/>
            <w:tcBorders>
              <w:top w:val="single" w:sz="5" w:space="0" w:color="000000"/>
              <w:left w:val="single" w:sz="5" w:space="0" w:color="000000"/>
              <w:bottom w:val="single" w:sz="5" w:space="0" w:color="000000"/>
              <w:right w:val="single" w:sz="5" w:space="0" w:color="000000"/>
            </w:tcBorders>
            <w:tcPrChange w:id="71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7119" w:author="Björn Genfors" w:date="2014-03-28T14:34:00Z"/>
                <w:rFonts w:cs="Times New Roman"/>
                <w:sz w:val="20"/>
                <w:szCs w:val="20"/>
                <w:lang w:val="sv-SE"/>
              </w:rPr>
            </w:pPr>
            <w:del w:id="7120" w:author="Björn Genfors" w:date="2014-03-28T14:34:00Z">
              <w:r w:rsidRPr="006B6063" w:rsidDel="00DE71B1">
                <w:rPr>
                  <w:sz w:val="20"/>
                  <w:szCs w:val="20"/>
                </w:rPr>
                <w:delText>1..1</w:delText>
              </w:r>
              <w:bookmarkStart w:id="7121" w:name="_Toc384034479"/>
              <w:bookmarkStart w:id="7122" w:name="_Toc384036401"/>
              <w:bookmarkEnd w:id="7121"/>
              <w:bookmarkEnd w:id="7122"/>
            </w:del>
          </w:p>
        </w:tc>
        <w:bookmarkStart w:id="7123" w:name="_Toc384034480"/>
        <w:bookmarkStart w:id="7124" w:name="_Toc384036402"/>
        <w:bookmarkEnd w:id="7123"/>
        <w:bookmarkEnd w:id="7124"/>
      </w:tr>
      <w:tr w:rsidR="00424B6F" w:rsidRPr="006B6063" w:rsidDel="00DE71B1" w14:paraId="2F1FDD5E" w14:textId="12AC6F86" w:rsidTr="00DE71B1">
        <w:trPr>
          <w:trHeight w:hRule="exact" w:val="573"/>
          <w:tblHeader/>
          <w:del w:id="7125" w:author="Björn Genfors" w:date="2014-03-28T14:34:00Z"/>
          <w:trPrChange w:id="7126"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7128" w:author="Björn Genfors" w:date="2014-03-28T14:34:00Z"/>
                <w:rFonts w:cs="Times New Roman"/>
                <w:sz w:val="20"/>
                <w:szCs w:val="20"/>
                <w:lang w:val="sv-SE"/>
              </w:rPr>
            </w:pPr>
            <w:del w:id="7129" w:author="Björn Genfors" w:date="2014-03-28T14:34:00Z">
              <w:r w:rsidRPr="006B6063" w:rsidDel="00DE71B1">
                <w:rPr>
                  <w:sz w:val="20"/>
                  <w:szCs w:val="20"/>
                </w:rPr>
                <w:delText>../../../orderReason</w:delText>
              </w:r>
              <w:bookmarkStart w:id="7130" w:name="_Toc384034481"/>
              <w:bookmarkStart w:id="7131" w:name="_Toc384036403"/>
              <w:bookmarkEnd w:id="7130"/>
              <w:bookmarkEnd w:id="7131"/>
            </w:del>
          </w:p>
        </w:tc>
        <w:tc>
          <w:tcPr>
            <w:tcW w:w="1559" w:type="dxa"/>
            <w:tcBorders>
              <w:top w:val="single" w:sz="5" w:space="0" w:color="000000"/>
              <w:left w:val="single" w:sz="5" w:space="0" w:color="000000"/>
              <w:bottom w:val="single" w:sz="5" w:space="0" w:color="000000"/>
              <w:right w:val="single" w:sz="5" w:space="0" w:color="000000"/>
            </w:tcBorders>
            <w:tcPrChange w:id="71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7133" w:author="Björn Genfors" w:date="2014-03-28T14:34:00Z"/>
                <w:rFonts w:cs="Times New Roman"/>
                <w:sz w:val="20"/>
                <w:szCs w:val="20"/>
                <w:lang w:val="sv-SE"/>
              </w:rPr>
            </w:pPr>
            <w:del w:id="7134" w:author="Björn Genfors" w:date="2014-03-28T14:34:00Z">
              <w:r w:rsidRPr="006B6063" w:rsidDel="00DE71B1">
                <w:rPr>
                  <w:sz w:val="20"/>
                  <w:szCs w:val="20"/>
                </w:rPr>
                <w:delText>string</w:delText>
              </w:r>
              <w:bookmarkStart w:id="7135" w:name="_Toc384034482"/>
              <w:bookmarkStart w:id="7136" w:name="_Toc384036404"/>
              <w:bookmarkEnd w:id="7135"/>
              <w:bookmarkEnd w:id="7136"/>
            </w:del>
          </w:p>
        </w:tc>
        <w:tc>
          <w:tcPr>
            <w:tcW w:w="3969" w:type="dxa"/>
            <w:tcBorders>
              <w:top w:val="single" w:sz="5" w:space="0" w:color="000000"/>
              <w:left w:val="single" w:sz="5" w:space="0" w:color="000000"/>
              <w:bottom w:val="single" w:sz="5" w:space="0" w:color="000000"/>
              <w:right w:val="single" w:sz="5" w:space="0" w:color="000000"/>
            </w:tcBorders>
            <w:tcPrChange w:id="71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7138" w:author="Björn Genfors" w:date="2014-03-28T14:34:00Z"/>
                <w:rFonts w:cs="Times New Roman"/>
                <w:sz w:val="20"/>
                <w:szCs w:val="20"/>
                <w:lang w:val="sv-SE"/>
              </w:rPr>
            </w:pPr>
            <w:del w:id="7139" w:author="Björn Genfors" w:date="2014-03-28T14:34:00Z">
              <w:r w:rsidRPr="000B0F50" w:rsidDel="00DE71B1">
                <w:rPr>
                  <w:szCs w:val="20"/>
                </w:rPr>
                <w:delText>Text som anger aktuell frågeställning</w:delText>
              </w:r>
              <w:bookmarkStart w:id="7140" w:name="_Toc384034483"/>
              <w:bookmarkStart w:id="7141" w:name="_Toc384036405"/>
              <w:bookmarkEnd w:id="7140"/>
              <w:bookmarkEnd w:id="7141"/>
            </w:del>
          </w:p>
        </w:tc>
        <w:tc>
          <w:tcPr>
            <w:tcW w:w="1195" w:type="dxa"/>
            <w:tcBorders>
              <w:top w:val="single" w:sz="5" w:space="0" w:color="000000"/>
              <w:left w:val="single" w:sz="5" w:space="0" w:color="000000"/>
              <w:bottom w:val="single" w:sz="5" w:space="0" w:color="000000"/>
              <w:right w:val="single" w:sz="5" w:space="0" w:color="000000"/>
            </w:tcBorders>
            <w:tcPrChange w:id="71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7143" w:author="Björn Genfors" w:date="2014-03-28T14:34:00Z"/>
                <w:rFonts w:cs="Times New Roman"/>
                <w:sz w:val="20"/>
                <w:szCs w:val="20"/>
                <w:lang w:val="sv-SE"/>
              </w:rPr>
            </w:pPr>
            <w:del w:id="7144" w:author="Björn Genfors" w:date="2014-03-28T14:34:00Z">
              <w:r w:rsidRPr="006B6063" w:rsidDel="00DE71B1">
                <w:rPr>
                  <w:sz w:val="20"/>
                  <w:szCs w:val="20"/>
                </w:rPr>
                <w:delText>0..1</w:delText>
              </w:r>
              <w:bookmarkStart w:id="7145" w:name="_Toc384034484"/>
              <w:bookmarkStart w:id="7146" w:name="_Toc384036406"/>
              <w:bookmarkEnd w:id="7145"/>
              <w:bookmarkEnd w:id="7146"/>
            </w:del>
          </w:p>
        </w:tc>
        <w:bookmarkStart w:id="7147" w:name="_Toc384034485"/>
        <w:bookmarkStart w:id="7148" w:name="_Toc384036407"/>
        <w:bookmarkEnd w:id="7147"/>
        <w:bookmarkEnd w:id="7148"/>
      </w:tr>
    </w:tbl>
    <w:p w14:paraId="65ED89DE" w14:textId="5CFC7C37" w:rsidR="00793064" w:rsidRPr="00CC412F" w:rsidDel="00E73D71" w:rsidRDefault="00793064">
      <w:pPr>
        <w:spacing w:line="240" w:lineRule="auto"/>
        <w:rPr>
          <w:del w:id="7149" w:author="Björn Genfors" w:date="2014-03-28T15:34:00Z"/>
          <w:rFonts w:eastAsia="Times New Roman"/>
          <w:bCs/>
          <w:sz w:val="30"/>
          <w:szCs w:val="28"/>
        </w:rPr>
      </w:pPr>
      <w:bookmarkStart w:id="7150" w:name="_Toc384034486"/>
      <w:bookmarkStart w:id="7151" w:name="_Toc384036408"/>
      <w:bookmarkEnd w:id="1"/>
      <w:bookmarkEnd w:id="7150"/>
      <w:bookmarkEnd w:id="7151"/>
    </w:p>
    <w:p w14:paraId="478AAC42" w14:textId="77777777" w:rsidR="00E13C32" w:rsidRPr="00CC412F" w:rsidRDefault="00E13C32" w:rsidP="00E13C32">
      <w:pPr>
        <w:pStyle w:val="Rubrik3"/>
      </w:pPr>
      <w:bookmarkStart w:id="7152" w:name="_Toc384036409"/>
      <w:r w:rsidRPr="00CC412F">
        <w:t>Övriga regler</w:t>
      </w:r>
      <w:bookmarkEnd w:id="7152"/>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7153" w:name="_Toc381706864"/>
      <w:r>
        <w:br w:type="page"/>
      </w:r>
    </w:p>
    <w:p w14:paraId="18DE7A5C" w14:textId="29FC87BA" w:rsidR="00CC412F" w:rsidRPr="00CC412F" w:rsidRDefault="00CC412F" w:rsidP="00CC412F">
      <w:pPr>
        <w:pStyle w:val="Rubrik2"/>
      </w:pPr>
      <w:bookmarkStart w:id="7154" w:name="_Toc384036410"/>
      <w:r w:rsidRPr="00CC412F">
        <w:lastRenderedPageBreak/>
        <w:t>GetECGOutcome</w:t>
      </w:r>
      <w:bookmarkEnd w:id="7153"/>
      <w:bookmarkEnd w:id="7154"/>
    </w:p>
    <w:p w14:paraId="62131C16" w14:textId="07C5E0E9" w:rsidR="002B3273" w:rsidRDefault="002B3273" w:rsidP="002B3273">
      <w:r>
        <w:t xml:space="preserve">Tjänstekontraktet GetECGOutcome returnerar EKG-resultat för patienter, lagrade i journalsystem. </w:t>
      </w:r>
      <w:del w:id="7155"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7156" w:author="Björn Genfors" w:date="2014-03-31T13:22:00Z">
        <w:r w:rsidR="00D16728">
          <w:t xml:space="preserve"> informationsmodell</w:t>
        </w:r>
      </w:ins>
      <w:r>
        <w:t xml:space="preserve"> </w:t>
      </w:r>
      <w:del w:id="7157" w:author="Björn Genfors" w:date="2014-03-31T13:22:00Z">
        <w:r w:rsidDel="00D16728">
          <w:delText xml:space="preserve">RIV-specifikations informationsmodell </w:delText>
        </w:r>
      </w:del>
      <w:r>
        <w:t xml:space="preserve">från NPÖ </w:t>
      </w:r>
      <w:ins w:id="7158"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7159" w:author="Björn Genfors" w:date="2014-03-31T13:22:00Z"/>
        </w:rPr>
      </w:pPr>
    </w:p>
    <w:p w14:paraId="2DD1082C" w14:textId="62A625FF" w:rsidR="002B3273" w:rsidDel="00D16728" w:rsidRDefault="002B3273" w:rsidP="002B3273">
      <w:pPr>
        <w:rPr>
          <w:del w:id="7160" w:author="Björn Genfors" w:date="2014-03-31T13:22:00Z"/>
        </w:rPr>
      </w:pPr>
      <w:del w:id="7161"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7162" w:author="Björn Genfors" w:date="2014-03-31T13:22:00Z">
        <w:r w:rsidDel="00D16728">
          <w:delText>:s</w:delText>
        </w:r>
      </w:del>
      <w:r>
        <w:t xml:space="preserve"> RIV</w:t>
      </w:r>
      <w:ins w:id="7163" w:author="Björn Genfors" w:date="2014-03-31T13:22:00Z">
        <w:r w:rsidR="00D16728">
          <w:t xml:space="preserve"> </w:t>
        </w:r>
      </w:ins>
      <w:del w:id="7164" w:author="Björn Genfors" w:date="2014-03-31T13:22:00Z">
        <w:r w:rsidDel="00D16728">
          <w:delText xml:space="preserve">-specifikation </w:delText>
        </w:r>
      </w:del>
      <w:ins w:id="7165" w:author="Björn Genfors" w:date="2014-03-31T13:22:00Z">
        <w:r w:rsidR="00D16728">
          <w:t xml:space="preserve">2.2.0 </w:t>
        </w:r>
      </w:ins>
      <w:r>
        <w:t>att mätvärden, bild eller motsvarande som representerar själva EKG-kurvans värden kan anges i fälten för ecg</w:t>
      </w:r>
      <w:del w:id="7166" w:author="Björn Genfors" w:date="2014-03-31T13:23:00Z">
        <w:r w:rsidDel="00D16728">
          <w:delText>&lt;*&gt;</w:delText>
        </w:r>
      </w:del>
      <w:ins w:id="7167" w:author="Björn Genfors" w:date="2014-03-31T13:23:00Z">
        <w:r w:rsidR="00D16728">
          <w:t>Dicom</w:t>
        </w:r>
      </w:ins>
      <w:r>
        <w:t>Data</w:t>
      </w:r>
      <w:ins w:id="7168"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7169" w:author="Björn Genfors" w:date="2014-03-31T13:24:00Z">
        <w:r w:rsidR="00D16728">
          <w:t>er</w:t>
        </w:r>
      </w:ins>
      <w:del w:id="7170" w:author="Björn Genfors" w:date="2014-03-31T13:24:00Z">
        <w:r w:rsidDel="00D16728">
          <w:delText>s</w:delText>
        </w:r>
      </w:del>
      <w:r>
        <w:t xml:space="preserve"> och en genomgång av de format och datainnehåll (XML) som ledande tillverkares EKG-utrustning kan </w:t>
      </w:r>
      <w:del w:id="7171" w:author="Björn Genfors" w:date="2014-03-31T13:24:00Z">
        <w:r w:rsidDel="00D16728">
          <w:delText>ge</w:delText>
        </w:r>
      </w:del>
      <w:ins w:id="7172"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7173" w:author="Björn Genfors" w:date="2014-03-31T13:24:00Z">
        <w:r w:rsidDel="00D16728">
          <w:delText>ti</w:delText>
        </w:r>
      </w:del>
      <w:r>
        <w:t xml:space="preserve">k bild i något av de tillåtna formaten enligt HL7 </w:t>
      </w:r>
      <w:del w:id="7174" w:author="Björn Genfors" w:date="2014-03-31T14:27:00Z">
        <w:r w:rsidDel="00A415C6">
          <w:delText>multimediatyper</w:delText>
        </w:r>
      </w:del>
      <w:ins w:id="7175" w:author="Björn Genfors" w:date="2014-03-31T14:27:00Z">
        <w:r w:rsidR="00A415C6">
          <w:t>MediaType</w:t>
        </w:r>
      </w:ins>
      <w:ins w:id="7176" w:author="Björn Genfors" w:date="2014-03-31T13:24:00Z">
        <w:r w:rsidR="00D16728">
          <w:t>.</w:t>
        </w:r>
      </w:ins>
      <w:del w:id="7177"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7178" w:author="Björn Genfors" w:date="2014-03-28T14:47:00Z"/>
        </w:rPr>
      </w:pPr>
      <w:r>
        <w:t>Det finns ett flertal gratisprodukter för att visa EKG-information. De är dock sällan godkända för kliniskt bruk och många är tillverkarspecifika. Generellt stödjer de även standard</w:t>
      </w:r>
      <w:ins w:id="7179" w:author="Björn Genfors" w:date="2014-03-31T13:25:00Z">
        <w:r w:rsidR="00D16728">
          <w:t>erna</w:t>
        </w:r>
      </w:ins>
      <w:r>
        <w:t xml:space="preserve"> DICOM</w:t>
      </w:r>
      <w:ins w:id="7180" w:author="Björn Genfors" w:date="2014-03-31T13:25:00Z">
        <w:r w:rsidR="00D16728">
          <w:t xml:space="preserve"> och/eller</w:t>
        </w:r>
      </w:ins>
      <w:del w:id="7181" w:author="Björn Genfors" w:date="2014-03-31T13:25:00Z">
        <w:r w:rsidDel="00D16728">
          <w:delText>,</w:delText>
        </w:r>
      </w:del>
      <w:r>
        <w:t xml:space="preserve"> HL7</w:t>
      </w:r>
      <w:del w:id="7182" w:author="Björn Genfors" w:date="2014-03-31T13:25:00Z">
        <w:r w:rsidDel="00D16728">
          <w:delText xml:space="preserve"> eller båda</w:delText>
        </w:r>
      </w:del>
      <w:r>
        <w:t xml:space="preserve">. </w:t>
      </w:r>
      <w:del w:id="7183" w:author="Björn Genfors" w:date="2014-03-31T13:26:00Z">
        <w:r w:rsidDel="00D16728">
          <w:delText>Vi har även varit i kontakt med</w:delText>
        </w:r>
      </w:del>
      <w:ins w:id="7184" w:author="Björn Genfors" w:date="2014-03-31T13:26:00Z">
        <w:r w:rsidR="00D16728">
          <w:t>Ytterligare</w:t>
        </w:r>
      </w:ins>
      <w:r>
        <w:t xml:space="preserve"> </w:t>
      </w:r>
      <w:r w:rsidR="00785DA6">
        <w:t>en leverantör av EKG-h</w:t>
      </w:r>
      <w:del w:id="7185" w:author="Björn Genfors" w:date="2014-03-31T13:25:00Z">
        <w:r w:rsidR="00785DA6" w:rsidDel="00D16728">
          <w:delText>e</w:delText>
        </w:r>
      </w:del>
      <w:ins w:id="7186" w:author="Björn Genfors" w:date="2014-03-31T13:25:00Z">
        <w:r w:rsidR="00D16728">
          <w:t>a</w:t>
        </w:r>
      </w:ins>
      <w:r w:rsidR="00785DA6">
        <w:t>nteringssystem</w:t>
      </w:r>
      <w:r>
        <w:t xml:space="preserve"> </w:t>
      </w:r>
      <w:del w:id="7187" w:author="Björn Genfors" w:date="2014-03-31T13:26:00Z">
        <w:r w:rsidDel="00D16728">
          <w:delText xml:space="preserve">som </w:delText>
        </w:r>
      </w:del>
      <w:r>
        <w:t xml:space="preserve">uppger att de i dagsläget inte har export till DICOM men de rekommenderar ändå att det är det formatet </w:t>
      </w:r>
      <w:del w:id="7188" w:author="Björn Genfors" w:date="2014-03-31T13:26:00Z">
        <w:r w:rsidDel="00D16728">
          <w:delText xml:space="preserve">man </w:delText>
        </w:r>
      </w:del>
      <w:ins w:id="7189"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7190" w:author="Björn Genfors" w:date="2014-03-28T14:47:00Z"/>
        </w:rPr>
      </w:pPr>
    </w:p>
    <w:p w14:paraId="2E88CDE6" w14:textId="77777777" w:rsidR="0046387E" w:rsidRPr="00CC412F" w:rsidRDefault="0046387E" w:rsidP="0046387E">
      <w:pPr>
        <w:pStyle w:val="Rubrik3"/>
        <w:rPr>
          <w:ins w:id="7191" w:author="Björn Genfors" w:date="2014-03-28T14:47:00Z"/>
        </w:rPr>
      </w:pPr>
      <w:bookmarkStart w:id="7192" w:name="_Toc384036411"/>
      <w:ins w:id="7193" w:author="Björn Genfors" w:date="2014-03-28T14:47:00Z">
        <w:r w:rsidRPr="00CC412F">
          <w:t>Gemensamma informationskomponenter</w:t>
        </w:r>
        <w:bookmarkEnd w:id="7192"/>
      </w:ins>
    </w:p>
    <w:p w14:paraId="1AA7B2F3" w14:textId="12B6B36E" w:rsidR="0046387E" w:rsidRDefault="0046387E" w:rsidP="002B3273">
      <w:ins w:id="7194"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Rubrik3"/>
      </w:pPr>
      <w:bookmarkStart w:id="7195" w:name="_Toc369180398"/>
      <w:bookmarkStart w:id="7196" w:name="_Toc371334461"/>
      <w:bookmarkStart w:id="7197" w:name="_Toc381706865"/>
      <w:bookmarkStart w:id="7198" w:name="_Toc384036412"/>
      <w:r w:rsidRPr="00CC412F">
        <w:lastRenderedPageBreak/>
        <w:t>Version</w:t>
      </w:r>
      <w:bookmarkEnd w:id="7195"/>
      <w:bookmarkEnd w:id="7196"/>
      <w:bookmarkEnd w:id="7197"/>
      <w:bookmarkEnd w:id="7198"/>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7199" w:name="_Toc369180404"/>
      <w:bookmarkStart w:id="7200" w:name="_Toc371334462"/>
      <w:bookmarkStart w:id="7201" w:name="_Toc381706866"/>
      <w:bookmarkStart w:id="7202" w:name="_Toc384036413"/>
      <w:r w:rsidRPr="00CC412F">
        <w:t>Fältregler</w:t>
      </w:r>
      <w:bookmarkEnd w:id="7199"/>
      <w:bookmarkEnd w:id="7200"/>
      <w:bookmarkEnd w:id="7201"/>
      <w:bookmarkEnd w:id="7202"/>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7203">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7204"/>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7205"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7206"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7204"/>
            <w:r w:rsidR="00CF75D8">
              <w:rPr>
                <w:rStyle w:val="Kommentarsreferens"/>
                <w:rFonts w:ascii="Arial" w:eastAsia="ヒラギノ角ゴ Pro W3" w:hAnsi="Arial"/>
                <w:i/>
                <w:color w:val="000000"/>
                <w:lang w:val="en-GB"/>
              </w:rPr>
              <w:commentReference w:id="7204"/>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7207"/>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7207"/>
            <w:r w:rsidR="00A27DA6" w:rsidRPr="00D02AB9">
              <w:rPr>
                <w:rStyle w:val="Kommentarsreferens"/>
                <w:rFonts w:eastAsia="ヒラギノ角ゴ Pro W3"/>
                <w:i/>
                <w:color w:val="000000"/>
                <w:sz w:val="20"/>
                <w:szCs w:val="20"/>
                <w:lang w:val="en-GB"/>
              </w:rPr>
              <w:commentReference w:id="7207"/>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7208" w:author="Khaled Daham" w:date="2014-03-29T11:34:00Z">
              <w:r w:rsidR="00CF75D8">
                <w:rPr>
                  <w:szCs w:val="20"/>
                </w:rPr>
                <w:t>ecg</w:t>
              </w:r>
            </w:ins>
            <w:del w:id="7209"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7210" w:author="Khaled Daham" w:date="2014-03-29T11:34:00Z">
              <w:r w:rsidR="00CF75D8">
                <w:rPr>
                  <w:i/>
                  <w:szCs w:val="20"/>
                </w:rPr>
                <w:t>ecg</w:t>
              </w:r>
            </w:ins>
            <w:del w:id="7211"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lastRenderedPageBreak/>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7212" w:author="Andreas Bjärkmar" w:date="2014-03-28T10:50:00Z">
              <w:r w:rsidRPr="002F51F9" w:rsidDel="002F51F9">
                <w:rPr>
                  <w:i/>
                  <w:szCs w:val="20"/>
                  <w:highlight w:val="yellow"/>
                  <w:rPrChange w:id="7213" w:author="Andreas Bjärkmar" w:date="2014-03-28T10:50:00Z">
                    <w:rPr>
                      <w:i/>
                      <w:szCs w:val="20"/>
                    </w:rPr>
                  </w:rPrChange>
                </w:rPr>
                <w:delText>undersökningsresultatet</w:delText>
              </w:r>
            </w:del>
            <w:ins w:id="7214" w:author="Andreas Bjärkmar" w:date="2014-03-28T10:50:00Z">
              <w:r w:rsidR="002F51F9" w:rsidRPr="002F51F9">
                <w:rPr>
                  <w:i/>
                  <w:szCs w:val="20"/>
                  <w:highlight w:val="yellow"/>
                  <w:rPrChange w:id="7215" w:author="Andreas Bjärkmar" w:date="2014-03-28T10:50:00Z">
                    <w:rPr>
                      <w:i/>
                      <w:szCs w:val="20"/>
                    </w:rPr>
                  </w:rPrChange>
                </w:rPr>
                <w:t>det samlade dokumentet</w:t>
              </w:r>
            </w:ins>
            <w:r w:rsidRPr="002F51F9">
              <w:rPr>
                <w:i/>
                <w:szCs w:val="20"/>
                <w:highlight w:val="yellow"/>
                <w:rPrChange w:id="7216"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7217" w:author="Björn Genfors" w:date="2014-03-28T14:48:00Z">
              <w:r w:rsidR="002016C1">
                <w:rPr>
                  <w:spacing w:val="-1"/>
                  <w:szCs w:val="20"/>
                </w:rPr>
                <w:t>.</w:t>
              </w:r>
            </w:ins>
            <w:del w:id="7218"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7219"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7220"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7221" w:author="Björn Genfors" w:date="2014-03-28T14:48:00Z"/>
                <w:i/>
                <w:szCs w:val="20"/>
              </w:rPr>
            </w:pPr>
            <w:r w:rsidRPr="00D02AB9">
              <w:rPr>
                <w:i/>
                <w:szCs w:val="20"/>
              </w:rPr>
              <w:t xml:space="preserve">Information om ansvarige personens befattning. Om möjligt skall KV Befattning (OID 1.2.752.129.2.2.1.4), se </w:t>
            </w:r>
            <w:ins w:id="7222"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223" w:author="Björn Genfors" w:date="2014-03-31T13:27:00Z">
              <w:r w:rsidR="002F320B">
                <w:t xml:space="preserve">R </w:t>
              </w:r>
              <w:r w:rsidR="002F320B">
                <w:rPr>
                  <w:noProof/>
                </w:rPr>
                <w:t>5</w:t>
              </w:r>
            </w:ins>
            <w:ins w:id="7224"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7225" w:author="Björn Genfors" w:date="2014-03-28T14:48:00Z"/>
                <w:rStyle w:val="Hyperlnk"/>
                <w:i/>
                <w:szCs w:val="20"/>
              </w:rPr>
            </w:pPr>
            <w:del w:id="7226"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pPr>
              <w:spacing w:line="226" w:lineRule="exact"/>
              <w:rPr>
                <w:ins w:id="7227" w:author="Björn Genfors" w:date="2014-03-28T16:14:00Z"/>
                <w:i/>
                <w:spacing w:val="-1"/>
                <w:szCs w:val="20"/>
              </w:rPr>
              <w:pPrChange w:id="7228" w:author="Björn Genfors" w:date="2014-03-28T16:14:00Z">
                <w:pPr/>
              </w:pPrChange>
            </w:pPr>
          </w:p>
          <w:p w14:paraId="59397D72" w14:textId="33AE7AA7" w:rsidR="00136240" w:rsidRPr="00D02AB9" w:rsidDel="00027A53" w:rsidRDefault="00027A53" w:rsidP="003A6D72">
            <w:pPr>
              <w:spacing w:line="226" w:lineRule="exact"/>
              <w:rPr>
                <w:del w:id="7229" w:author="Björn Genfors" w:date="2014-03-28T16:10:00Z"/>
                <w:i/>
                <w:spacing w:val="-1"/>
                <w:szCs w:val="20"/>
              </w:rPr>
            </w:pPr>
            <w:ins w:id="7230" w:author="Björn Genfors" w:date="2014-03-28T16:14:00Z">
              <w:r w:rsidRPr="007621F2">
                <w:rPr>
                  <w:i/>
                  <w:spacing w:val="-1"/>
                  <w:szCs w:val="20"/>
                </w:rPr>
                <w:t>Om kodverk saknas anges befattning i originalText.</w:t>
              </w:r>
            </w:ins>
            <w:del w:id="7231" w:author="Björn Genfors" w:date="2014-03-28T16:14:00Z">
              <w:r w:rsidR="00136240" w:rsidRPr="00D02AB9" w:rsidDel="00027A53">
                <w:rPr>
                  <w:i/>
                  <w:spacing w:val="-1"/>
                  <w:szCs w:val="20"/>
                </w:rPr>
                <w:delText xml:space="preserve">Om befattningskod enligt detta kodverk saknas, skall befattning anges </w:delText>
              </w:r>
            </w:del>
            <w:del w:id="7232"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7233"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7234"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lastRenderedPageBreak/>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235"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7236"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7237"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7238"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7239"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lastRenderedPageBreak/>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7240"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7241" w:author="Björn Genfors" w:date="2014-03-28T14:49:00Z"/>
        </w:trPr>
        <w:tc>
          <w:tcPr>
            <w:tcW w:w="2802" w:type="dxa"/>
          </w:tcPr>
          <w:p w14:paraId="629345C2" w14:textId="17762347" w:rsidR="002016C1" w:rsidRPr="002016C1" w:rsidRDefault="002016C1" w:rsidP="003A6D72">
            <w:pPr>
              <w:spacing w:line="229" w:lineRule="exact"/>
              <w:rPr>
                <w:ins w:id="7242" w:author="Björn Genfors" w:date="2014-03-28T14:49:00Z"/>
                <w:color w:val="FF0000"/>
                <w:szCs w:val="20"/>
                <w:highlight w:val="yellow"/>
                <w:rPrChange w:id="7243" w:author="Björn Genfors" w:date="2014-03-28T14:49:00Z">
                  <w:rPr>
                    <w:ins w:id="7244" w:author="Björn Genfors" w:date="2014-03-28T14:49:00Z"/>
                    <w:szCs w:val="20"/>
                  </w:rPr>
                </w:rPrChange>
              </w:rPr>
            </w:pPr>
            <w:commentRangeStart w:id="7245"/>
            <w:ins w:id="7246" w:author="Björn Genfors" w:date="2014-03-28T14:49:00Z">
              <w:r w:rsidRPr="002016C1">
                <w:rPr>
                  <w:color w:val="FF0000"/>
                  <w:szCs w:val="20"/>
                  <w:highlight w:val="yellow"/>
                  <w:rPrChange w:id="7247" w:author="Björn Genfors" w:date="2014-03-28T14:49:00Z">
                    <w:rPr>
                      <w:szCs w:val="20"/>
                    </w:rPr>
                  </w:rPrChange>
                </w:rPr>
                <w:t>../../../legalAuthenticatorRoleCode</w:t>
              </w:r>
            </w:ins>
          </w:p>
        </w:tc>
        <w:tc>
          <w:tcPr>
            <w:tcW w:w="1701" w:type="dxa"/>
          </w:tcPr>
          <w:p w14:paraId="46E81285" w14:textId="77777777" w:rsidR="002016C1" w:rsidRPr="002016C1" w:rsidRDefault="002016C1">
            <w:pPr>
              <w:rPr>
                <w:ins w:id="7248" w:author="Björn Genfors" w:date="2014-03-28T14:49:00Z"/>
                <w:color w:val="FF0000"/>
                <w:szCs w:val="20"/>
                <w:highlight w:val="yellow"/>
                <w:rPrChange w:id="7249" w:author="Björn Genfors" w:date="2014-03-28T14:49:00Z">
                  <w:rPr>
                    <w:ins w:id="7250" w:author="Björn Genfors" w:date="2014-03-28T14:49:00Z"/>
                    <w:szCs w:val="20"/>
                  </w:rPr>
                </w:rPrChange>
              </w:rPr>
            </w:pPr>
          </w:p>
        </w:tc>
        <w:tc>
          <w:tcPr>
            <w:tcW w:w="3827" w:type="dxa"/>
          </w:tcPr>
          <w:p w14:paraId="501B597F" w14:textId="2A342067" w:rsidR="002016C1" w:rsidRPr="002016C1" w:rsidRDefault="002016C1">
            <w:pPr>
              <w:rPr>
                <w:ins w:id="7251" w:author="Björn Genfors" w:date="2014-03-28T14:49:00Z"/>
                <w:color w:val="FF0000"/>
                <w:szCs w:val="20"/>
                <w:highlight w:val="yellow"/>
                <w:rPrChange w:id="7252" w:author="Björn Genfors" w:date="2014-03-28T14:49:00Z">
                  <w:rPr>
                    <w:ins w:id="7253" w:author="Björn Genfors" w:date="2014-03-28T14:49:00Z"/>
                    <w:szCs w:val="20"/>
                  </w:rPr>
                </w:rPrChange>
              </w:rPr>
            </w:pPr>
            <w:ins w:id="7254" w:author="Björn Genfors" w:date="2014-03-28T14:49:00Z">
              <w:r w:rsidRPr="002016C1">
                <w:rPr>
                  <w:color w:val="FF0000"/>
                  <w:szCs w:val="20"/>
                  <w:highlight w:val="yellow"/>
                  <w:rPrChange w:id="7255"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7256" w:author="Björn Genfors" w:date="2014-03-28T14:49:00Z"/>
                <w:color w:val="FF0000"/>
                <w:szCs w:val="20"/>
                <w:rPrChange w:id="7257" w:author="Björn Genfors" w:date="2014-03-28T14:49:00Z">
                  <w:rPr>
                    <w:ins w:id="7258" w:author="Björn Genfors" w:date="2014-03-28T14:49:00Z"/>
                    <w:szCs w:val="20"/>
                  </w:rPr>
                </w:rPrChange>
              </w:rPr>
            </w:pPr>
            <w:ins w:id="7259" w:author="Björn Genfors" w:date="2014-03-28T14:49:00Z">
              <w:r w:rsidRPr="002016C1">
                <w:rPr>
                  <w:color w:val="FF0000"/>
                  <w:szCs w:val="20"/>
                  <w:highlight w:val="yellow"/>
                  <w:rPrChange w:id="7260" w:author="Björn Genfors" w:date="2014-03-28T14:49:00Z">
                    <w:rPr>
                      <w:szCs w:val="20"/>
                    </w:rPr>
                  </w:rPrChange>
                </w:rPr>
                <w:t>0..0</w:t>
              </w:r>
            </w:ins>
            <w:commentRangeEnd w:id="7245"/>
            <w:r w:rsidR="00CF75D8">
              <w:rPr>
                <w:rStyle w:val="Kommentarsreferens"/>
                <w:rFonts w:ascii="Arial" w:eastAsia="ヒラギノ角ゴ Pro W3" w:hAnsi="Arial"/>
                <w:i/>
                <w:color w:val="000000"/>
                <w:lang w:val="en-GB"/>
              </w:rPr>
              <w:commentReference w:id="7245"/>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7261"/>
            <w:r w:rsidR="00297366" w:rsidRPr="00D02AB9">
              <w:rPr>
                <w:spacing w:val="-1"/>
                <w:szCs w:val="20"/>
                <w:highlight w:val="yellow"/>
              </w:rPr>
              <w:t>spec</w:t>
            </w:r>
            <w:commentRangeEnd w:id="7261"/>
            <w:r w:rsidR="00297366" w:rsidRPr="00D02AB9">
              <w:rPr>
                <w:rStyle w:val="Kommentarsreferens"/>
                <w:rFonts w:eastAsia="ヒラギノ角ゴ Pro W3"/>
                <w:i/>
                <w:color w:val="000000"/>
                <w:sz w:val="20"/>
                <w:szCs w:val="20"/>
                <w:lang w:val="en-GB"/>
              </w:rPr>
              <w:commentReference w:id="7261"/>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7262" w:author="Khaled Daham" w:date="2014-03-29T11:35:00Z">
              <w:r w:rsidRPr="00D02AB9" w:rsidDel="00CF75D8">
                <w:rPr>
                  <w:szCs w:val="20"/>
                  <w:highlight w:val="yellow"/>
                </w:rPr>
                <w:delText>string</w:delText>
              </w:r>
            </w:del>
            <w:ins w:id="7263"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 xml:space="preserve">Svarstidpunkt. Tidpunkt då svar skickas till framställaren av vårdbegäran och ev kopiemottagare. För EKG anges här tidpunkten då EKG-undersökningen </w:t>
            </w:r>
            <w:r w:rsidRPr="00D02AB9">
              <w:rPr>
                <w:spacing w:val="-1"/>
                <w:szCs w:val="20"/>
              </w:rPr>
              <w:lastRenderedPageBreak/>
              <w:t>utfördes</w:t>
            </w:r>
          </w:p>
        </w:tc>
        <w:tc>
          <w:tcPr>
            <w:tcW w:w="1192" w:type="dxa"/>
          </w:tcPr>
          <w:p w14:paraId="5D7C2BCB" w14:textId="674FE2C3" w:rsidR="00136240" w:rsidRPr="00D02AB9" w:rsidRDefault="00136240">
            <w:pPr>
              <w:jc w:val="center"/>
              <w:rPr>
                <w:szCs w:val="20"/>
              </w:rPr>
            </w:pPr>
            <w:r w:rsidRPr="00D02AB9">
              <w:rPr>
                <w:spacing w:val="-1"/>
                <w:szCs w:val="20"/>
              </w:rPr>
              <w:lastRenderedPageBreak/>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lastRenderedPageBreak/>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7264" w:author="Khaled Daham" w:date="2014-03-29T11:35:00Z">
              <w:r>
                <w:rPr>
                  <w:spacing w:val="-1"/>
                  <w:szCs w:val="20"/>
                </w:rPr>
                <w:t>s</w:t>
              </w:r>
            </w:ins>
            <w:del w:id="7265"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7266" w:author="Björn Genfors" w:date="2014-03-28T14:50:00Z">
              <w:r w:rsidR="00FA52CF" w:rsidDel="002016C1">
                <w:rPr>
                  <w:szCs w:val="20"/>
                  <w:highlight w:val="yellow"/>
                </w:rPr>
                <w:delText>patientData</w:delText>
              </w:r>
            </w:del>
            <w:ins w:id="7267"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7268"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lastRenderedPageBreak/>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lastRenderedPageBreak/>
              <w:t>Ansv</w:t>
            </w:r>
            <w:r w:rsidR="00771FE5" w:rsidRPr="00D02AB9">
              <w:rPr>
                <w:i/>
                <w:szCs w:val="20"/>
              </w:rPr>
              <w:t>arig hälso- och sjukvårdsperson</w:t>
            </w:r>
            <w:r w:rsidRPr="00D02AB9">
              <w:rPr>
                <w:i/>
                <w:szCs w:val="20"/>
              </w:rPr>
              <w:t xml:space="preserve"> för </w:t>
            </w:r>
            <w:del w:id="7269" w:author="Andreas Bjärkmar" w:date="2014-03-28T10:54:00Z">
              <w:r w:rsidRPr="00F01C22" w:rsidDel="002F51F9">
                <w:rPr>
                  <w:i/>
                  <w:szCs w:val="20"/>
                  <w:highlight w:val="yellow"/>
                  <w:rPrChange w:id="7270" w:author="Andreas Bjärkmar" w:date="2014-03-28T10:57:00Z">
                    <w:rPr>
                      <w:i/>
                      <w:szCs w:val="20"/>
                    </w:rPr>
                  </w:rPrChange>
                </w:rPr>
                <w:lastRenderedPageBreak/>
                <w:delText>undersökningsresultatet.</w:delText>
              </w:r>
            </w:del>
            <w:ins w:id="7271" w:author="Andreas Bjärkmar" w:date="2014-03-28T10:54:00Z">
              <w:r w:rsidR="002F51F9" w:rsidRPr="00F01C22">
                <w:rPr>
                  <w:i/>
                  <w:szCs w:val="20"/>
                  <w:highlight w:val="yellow"/>
                  <w:rPrChange w:id="7272" w:author="Andreas Bjärkmar" w:date="2014-03-28T10:57:00Z">
                    <w:rPr>
                      <w:i/>
                      <w:szCs w:val="20"/>
                    </w:rPr>
                  </w:rPrChange>
                </w:rPr>
                <w:t xml:space="preserve">undersökningsunderlaget. </w:t>
              </w:r>
            </w:ins>
            <w:ins w:id="7273" w:author="Andreas Bjärkmar" w:date="2014-03-28T10:55:00Z">
              <w:r w:rsidR="002F51F9" w:rsidRPr="00F01C22">
                <w:rPr>
                  <w:i/>
                  <w:szCs w:val="20"/>
                  <w:highlight w:val="yellow"/>
                  <w:rPrChange w:id="7274"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lastRenderedPageBreak/>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275"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7276" w:author="Andreas Bjärkmar" w:date="2014-03-28T10:57:00Z">
            <w:trPr>
              <w:trHeight w:val="1613"/>
            </w:trPr>
          </w:trPrChange>
        </w:trPr>
        <w:tc>
          <w:tcPr>
            <w:tcW w:w="2802" w:type="dxa"/>
            <w:tcPrChange w:id="7277"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7278" w:author="Björn Genfors" w:date="2014-03-28T16:05:00Z">
              <w:r>
                <w:rPr>
                  <w:szCs w:val="20"/>
                </w:rPr>
                <w:lastRenderedPageBreak/>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7279"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7280"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7281" w:author="Andreas Bjärkmar" w:date="2014-03-28T10:58:00Z">
                  <w:rPr>
                    <w:spacing w:val="-1"/>
                    <w:szCs w:val="20"/>
                  </w:rPr>
                </w:rPrChange>
              </w:rPr>
              <w:t xml:space="preserve">Tidpunkt då </w:t>
            </w:r>
            <w:del w:id="7282" w:author="Andreas Bjärkmar" w:date="2014-03-28T10:56:00Z">
              <w:r w:rsidRPr="00F01C22" w:rsidDel="002F51F9">
                <w:rPr>
                  <w:spacing w:val="-1"/>
                  <w:szCs w:val="20"/>
                  <w:highlight w:val="yellow"/>
                  <w:rPrChange w:id="7283" w:author="Andreas Bjärkmar" w:date="2014-03-28T10:58:00Z">
                    <w:rPr>
                      <w:spacing w:val="-1"/>
                      <w:szCs w:val="20"/>
                    </w:rPr>
                  </w:rPrChange>
                </w:rPr>
                <w:delText xml:space="preserve">dokumentet </w:delText>
              </w:r>
            </w:del>
            <w:ins w:id="7284" w:author="Andreas Bjärkmar" w:date="2014-03-28T10:56:00Z">
              <w:r w:rsidR="002F51F9" w:rsidRPr="00F01C22">
                <w:rPr>
                  <w:spacing w:val="-1"/>
                  <w:szCs w:val="20"/>
                  <w:highlight w:val="yellow"/>
                  <w:rPrChange w:id="7285" w:author="Andreas Bjärkmar" w:date="2014-03-28T10:58:00Z">
                    <w:rPr>
                      <w:spacing w:val="-1"/>
                      <w:szCs w:val="20"/>
                    </w:rPr>
                  </w:rPrChange>
                </w:rPr>
                <w:t xml:space="preserve">innehållet i </w:t>
              </w:r>
            </w:ins>
            <w:ins w:id="7286" w:author="Andreas Bjärkmar" w:date="2014-03-28T10:57:00Z">
              <w:r w:rsidR="00F01C22" w:rsidRPr="00F01C22">
                <w:rPr>
                  <w:spacing w:val="-1"/>
                  <w:szCs w:val="20"/>
                  <w:highlight w:val="yellow"/>
                  <w:rPrChange w:id="7287" w:author="Andreas Bjärkmar" w:date="2014-03-28T10:58:00Z">
                    <w:rPr>
                      <w:spacing w:val="-1"/>
                      <w:szCs w:val="20"/>
                    </w:rPr>
                  </w:rPrChange>
                </w:rPr>
                <w:t>ecgRecording</w:t>
              </w:r>
            </w:ins>
            <w:ins w:id="7288" w:author="Andreas Bjärkmar" w:date="2014-03-28T10:56:00Z">
              <w:r w:rsidR="002F51F9" w:rsidRPr="00F01C22">
                <w:rPr>
                  <w:spacing w:val="-1"/>
                  <w:szCs w:val="20"/>
                  <w:highlight w:val="yellow"/>
                  <w:rPrChange w:id="7289" w:author="Andreas Bjärkmar" w:date="2014-03-28T10:58:00Z">
                    <w:rPr>
                      <w:spacing w:val="-1"/>
                      <w:szCs w:val="20"/>
                    </w:rPr>
                  </w:rPrChange>
                </w:rPr>
                <w:t xml:space="preserve"> </w:t>
              </w:r>
            </w:ins>
            <w:r w:rsidRPr="00F01C22">
              <w:rPr>
                <w:spacing w:val="-1"/>
                <w:szCs w:val="20"/>
                <w:highlight w:val="yellow"/>
                <w:rPrChange w:id="7290" w:author="Andreas Bjärkmar" w:date="2014-03-28T10:58:00Z">
                  <w:rPr>
                    <w:spacing w:val="-1"/>
                    <w:szCs w:val="20"/>
                  </w:rPr>
                </w:rPrChange>
              </w:rPr>
              <w:t>skapades.</w:t>
            </w:r>
            <w:ins w:id="7291" w:author="Andreas Bjärkmar" w:date="2014-03-28T10:57:00Z">
              <w:r w:rsidR="00F01C22" w:rsidRPr="00F01C22">
                <w:rPr>
                  <w:spacing w:val="-1"/>
                  <w:szCs w:val="20"/>
                  <w:highlight w:val="yellow"/>
                  <w:rPrChange w:id="7292" w:author="Andreas Bjärkmar" w:date="2014-03-28T10:58:00Z">
                    <w:rPr>
                      <w:spacing w:val="-1"/>
                      <w:szCs w:val="20"/>
                    </w:rPr>
                  </w:rPrChange>
                </w:rPr>
                <w:t xml:space="preserve"> </w:t>
              </w:r>
            </w:ins>
            <w:del w:id="7293" w:author="Andreas Bjärkmar" w:date="2014-03-28T10:57:00Z">
              <w:r w:rsidRPr="00F01C22" w:rsidDel="00F01C22">
                <w:rPr>
                  <w:szCs w:val="20"/>
                  <w:highlight w:val="yellow"/>
                  <w:rPrChange w:id="7294" w:author="Andreas Bjärkmar" w:date="2014-03-28T10:58:00Z">
                    <w:rPr>
                      <w:szCs w:val="20"/>
                    </w:rPr>
                  </w:rPrChange>
                </w:rPr>
                <w:delText xml:space="preserve"> </w:delText>
              </w:r>
              <w:r w:rsidRPr="00F01C22" w:rsidDel="00F01C22">
                <w:rPr>
                  <w:spacing w:val="-1"/>
                  <w:szCs w:val="20"/>
                  <w:highlight w:val="yellow"/>
                  <w:rPrChange w:id="7295"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7296" w:author="Andreas Bjärkmar" w:date="2014-03-28T10:58:00Z">
                  <w:rPr>
                    <w:spacing w:val="-1"/>
                    <w:szCs w:val="20"/>
                  </w:rPr>
                </w:rPrChange>
              </w:rPr>
              <w:t>Registreringstidpunkt i NPÖ riv-spec 2.2.0 avsnitt 5.2</w:t>
            </w:r>
          </w:p>
        </w:tc>
        <w:tc>
          <w:tcPr>
            <w:tcW w:w="1192" w:type="dxa"/>
            <w:tcPrChange w:id="7297"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7298"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7299"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7300"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7301" w:author="Björn Genfors" w:date="2014-03-28T16:05:00Z">
              <w:r w:rsidRPr="009D2C89">
                <w:rPr>
                  <w:i/>
                  <w:szCs w:val="20"/>
                  <w:rPrChange w:id="7302"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7303" w:author="Björn Genfors" w:date="2014-03-28T14:50:00Z"/>
                <w:i/>
                <w:szCs w:val="20"/>
              </w:rPr>
            </w:pPr>
            <w:r w:rsidRPr="00D02AB9">
              <w:rPr>
                <w:i/>
                <w:szCs w:val="20"/>
              </w:rPr>
              <w:t xml:space="preserve">Information om ansvarige personens befattning. Om möjligt skall KV Befattning (OID 1.2.752.129.2.2.1.4), </w:t>
            </w:r>
            <w:del w:id="7304"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7305"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7306" w:author="Björn Genfors" w:date="2014-03-28T14:50:00Z">
              <w:r w:rsidR="002016C1">
                <w:rPr>
                  <w:i/>
                  <w:szCs w:val="20"/>
                </w:rPr>
                <w:t>se referens [</w:t>
              </w:r>
            </w:ins>
            <w:ins w:id="7307"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308" w:author="Björn Genfors" w:date="2014-03-31T13:27:00Z">
              <w:r w:rsidR="002F320B">
                <w:t xml:space="preserve">R </w:t>
              </w:r>
              <w:r w:rsidR="002F320B">
                <w:rPr>
                  <w:noProof/>
                </w:rPr>
                <w:t>5</w:t>
              </w:r>
            </w:ins>
            <w:ins w:id="7309" w:author="Björn Genfors" w:date="2014-03-28T14:51:00Z">
              <w:r w:rsidR="002016C1">
                <w:rPr>
                  <w:i/>
                  <w:szCs w:val="20"/>
                </w:rPr>
                <w:fldChar w:fldCharType="end"/>
              </w:r>
            </w:ins>
            <w:ins w:id="7310"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7311" w:author="Björn Genfors" w:date="2014-03-28T16:12:00Z"/>
                <w:i/>
                <w:spacing w:val="-1"/>
                <w:szCs w:val="20"/>
              </w:rPr>
            </w:pPr>
            <w:ins w:id="7312" w:author="Björn Genfors" w:date="2014-03-28T16:14:00Z">
              <w:r w:rsidRPr="007621F2">
                <w:rPr>
                  <w:i/>
                  <w:spacing w:val="-1"/>
                  <w:szCs w:val="20"/>
                </w:rPr>
                <w:t>Om kodverk saknas anges befattning i originalText.</w:t>
              </w:r>
            </w:ins>
            <w:del w:id="7313"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7314"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7315"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7316"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7317"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7318"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7319"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7320"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 xml:space="preserve">Om befattning är beskriven i ett lokalt </w:t>
            </w:r>
            <w:r w:rsidRPr="00D02AB9">
              <w:rPr>
                <w:szCs w:val="20"/>
              </w:rPr>
              <w:lastRenderedPageBreak/>
              <w:t>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lastRenderedPageBreak/>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7321" w:author="Björn Genfors" w:date="2014-03-28T16:06:00Z">
              <w:r w:rsidRPr="009D2C89">
                <w:rPr>
                  <w:i/>
                  <w:szCs w:val="20"/>
                  <w:rPrChange w:id="7322" w:author="Björn Genfors" w:date="2014-03-28T16:06:00Z">
                    <w:rPr>
                      <w:szCs w:val="20"/>
                    </w:rPr>
                  </w:rPrChange>
                </w:rPr>
                <w:lastRenderedPageBreak/>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7323"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7324"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7325"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7326"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7327"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7328"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7329"/>
            <w:ins w:id="7330" w:author="Björn Genfors" w:date="2014-03-28T16:06:00Z">
              <w:r w:rsidRPr="009D2C89">
                <w:rPr>
                  <w:color w:val="FF0000"/>
                  <w:szCs w:val="20"/>
                  <w:rPrChange w:id="7331"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7329"/>
            <w:r w:rsidR="004C47F1">
              <w:rPr>
                <w:rStyle w:val="Kommentarsreferens"/>
                <w:rFonts w:ascii="Arial" w:eastAsia="ヒラギノ角ゴ Pro W3" w:hAnsi="Arial"/>
                <w:i/>
                <w:color w:val="000000"/>
                <w:lang w:val="en-GB"/>
              </w:rPr>
              <w:commentReference w:id="7329"/>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7332"/>
            <w:ins w:id="7333" w:author="Björn Genfors" w:date="2014-03-28T16:06:00Z">
              <w:r w:rsidRPr="009D2C89">
                <w:rPr>
                  <w:color w:val="FF0000"/>
                  <w:szCs w:val="20"/>
                  <w:rPrChange w:id="7334"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7332"/>
            <w:r w:rsidR="004C47F1">
              <w:rPr>
                <w:rStyle w:val="Kommentarsreferens"/>
                <w:rFonts w:ascii="Arial" w:eastAsia="ヒラギノ角ゴ Pro W3" w:hAnsi="Arial"/>
                <w:i/>
                <w:color w:val="000000"/>
                <w:lang w:val="en-GB"/>
              </w:rPr>
              <w:commentReference w:id="7332"/>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7335"/>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7335"/>
            <w:r w:rsidR="004C47F1">
              <w:rPr>
                <w:rStyle w:val="Kommentarsreferens"/>
                <w:rFonts w:ascii="Arial" w:eastAsia="ヒラギノ角ゴ Pro W3" w:hAnsi="Arial"/>
                <w:i/>
                <w:color w:val="000000"/>
                <w:lang w:val="en-GB"/>
              </w:rPr>
              <w:commentReference w:id="7335"/>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lastRenderedPageBreak/>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7336" w:author="Khaled Daham" w:date="2014-03-29T11:47:00Z">
              <w:r>
                <w:rPr>
                  <w:i/>
                  <w:spacing w:val="-1"/>
                  <w:szCs w:val="20"/>
                </w:rPr>
                <w:t>ECG</w:t>
              </w:r>
            </w:ins>
            <w:del w:id="7337"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7338"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7339" w:author="Andreas Bjärkmar" w:date="2014-03-28T11:00:00Z">
              <w:r w:rsidR="00F01C22">
                <w:rPr>
                  <w:spacing w:val="-1"/>
                  <w:szCs w:val="20"/>
                </w:rPr>
                <w:t xml:space="preserve"> </w:t>
              </w:r>
              <w:r w:rsidR="00F01C22" w:rsidRPr="00F01C22">
                <w:rPr>
                  <w:spacing w:val="-1"/>
                  <w:szCs w:val="20"/>
                  <w:highlight w:val="yellow"/>
                  <w:rPrChange w:id="7340"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7341"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7342" w:author="Andreas Bjärkmar" w:date="2014-03-28T11:00:00Z">
              <w:r w:rsidR="00F01C22">
                <w:rPr>
                  <w:szCs w:val="20"/>
                </w:rPr>
                <w:t xml:space="preserve"> </w:t>
              </w:r>
              <w:r w:rsidR="00F01C22" w:rsidRPr="00F01C22">
                <w:rPr>
                  <w:szCs w:val="20"/>
                  <w:highlight w:val="yellow"/>
                  <w:rPrChange w:id="7343" w:author="Andreas Bjärkmar" w:date="2014-03-28T11:02:00Z">
                    <w:rPr>
                      <w:szCs w:val="20"/>
                    </w:rPr>
                  </w:rPrChange>
                </w:rPr>
                <w:t>(bpm)</w:t>
              </w:r>
            </w:ins>
            <w:r w:rsidRPr="00F01C22">
              <w:rPr>
                <w:szCs w:val="20"/>
                <w:highlight w:val="yellow"/>
                <w:rPrChange w:id="7344"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7345" w:author="Andreas Bjärkmar" w:date="2014-03-28T11:06:00Z">
              <w:r w:rsidR="00F01C22">
                <w:rPr>
                  <w:szCs w:val="20"/>
                </w:rPr>
                <w:t xml:space="preserve"> </w:t>
              </w:r>
              <w:r w:rsidR="00F01C22" w:rsidRPr="00F01C22">
                <w:rPr>
                  <w:szCs w:val="20"/>
                  <w:highlight w:val="yellow"/>
                  <w:rPrChange w:id="7346" w:author="Andreas Bjärkmar" w:date="2014-03-28T11:07:00Z">
                    <w:rPr>
                      <w:szCs w:val="20"/>
                    </w:rPr>
                  </w:rPrChange>
                </w:rPr>
                <w:t xml:space="preserve">i sekunder (även om detta egentligen är en </w:t>
              </w:r>
            </w:ins>
            <w:ins w:id="7347" w:author="Andreas Bjärkmar" w:date="2014-03-28T11:07:00Z">
              <w:r w:rsidR="00F01C22" w:rsidRPr="00F01C22">
                <w:rPr>
                  <w:szCs w:val="20"/>
                  <w:highlight w:val="yellow"/>
                  <w:rPrChange w:id="7348" w:author="Andreas Bjärkmar" w:date="2014-03-28T11:07:00Z">
                    <w:rPr>
                      <w:szCs w:val="20"/>
                    </w:rPr>
                  </w:rPrChange>
                </w:rPr>
                <w:t>anomali).</w:t>
              </w:r>
            </w:ins>
            <w:del w:id="7349"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7350"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 xml:space="preserve">“Upprepade ventrikulära extraslag”, “ Drift i baslinjen”, och kan vara flera för varje tagning. Vid strukturerad data så </w:t>
            </w:r>
            <w:r w:rsidRPr="00D02AB9">
              <w:rPr>
                <w:spacing w:val="-1"/>
                <w:szCs w:val="20"/>
                <w:highlight w:val="yellow"/>
              </w:rPr>
              <w:lastRenderedPageBreak/>
              <w:t>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7351"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7352"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7353" w:author="Khaled Daham" w:date="2014-03-29T11:16:00Z">
              <w:r>
                <w:rPr>
                  <w:i/>
                  <w:spacing w:val="-1"/>
                  <w:szCs w:val="20"/>
                </w:rPr>
                <w:t>I</w:t>
              </w:r>
            </w:ins>
            <w:del w:id="7354"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7355" w:author="Khaled Daham" w:date="2014-03-29T11:56:00Z">
              <w:r>
                <w:rPr>
                  <w:spacing w:val="-1"/>
                  <w:szCs w:val="20"/>
                </w:rPr>
                <w:t>b</w:t>
              </w:r>
            </w:ins>
            <w:del w:id="7356"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7357" w:author="Khaled Daham" w:date="2014-03-29T11:56:00Z">
              <w:r>
                <w:rPr>
                  <w:szCs w:val="20"/>
                </w:rPr>
                <w:t>b</w:t>
              </w:r>
            </w:ins>
            <w:del w:id="7358"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7359"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7360"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7361" w:author="Björn Genfors" w:date="2014-03-28T16:14:00Z">
              <w:r w:rsidRPr="007621F2">
                <w:rPr>
                  <w:i/>
                  <w:spacing w:val="-1"/>
                  <w:szCs w:val="20"/>
                </w:rPr>
                <w:t>Om kodverk saknas anges befattning i originalText.</w:t>
              </w:r>
            </w:ins>
            <w:del w:id="7362"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7363"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 xml:space="preserve">Befattningskoden i klartext. Om separat displayName inte finns i producerande </w:t>
            </w:r>
            <w:r w:rsidRPr="00D02AB9">
              <w:rPr>
                <w:spacing w:val="-1"/>
                <w:szCs w:val="20"/>
              </w:rPr>
              <w:lastRenderedPageBreak/>
              <w:t>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lastRenderedPageBreak/>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lastRenderedPageBreak/>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7364" w:author="Björn Genfors" w:date="2014-03-28T14:57:00Z">
                  <w:rPr>
                    <w:szCs w:val="20"/>
                  </w:rPr>
                </w:rPrChange>
              </w:rPr>
            </w:pPr>
            <w:r w:rsidRPr="008420F6">
              <w:rPr>
                <w:color w:val="FF0000"/>
                <w:szCs w:val="20"/>
                <w:highlight w:val="yellow"/>
                <w:rPrChange w:id="7365" w:author="Björn Genfors" w:date="2014-03-28T14:57:00Z">
                  <w:rPr>
                    <w:szCs w:val="20"/>
                  </w:rPr>
                </w:rPrChange>
              </w:rPr>
              <w:t>../../../../healthcareProfessional</w:t>
            </w:r>
            <w:r w:rsidRPr="008420F6">
              <w:rPr>
                <w:color w:val="FF0000"/>
                <w:spacing w:val="-1"/>
                <w:szCs w:val="20"/>
                <w:highlight w:val="yellow"/>
                <w:rPrChange w:id="7366"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7367"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7368" w:author="Björn Genfors" w:date="2014-03-28T14:56:00Z"/>
                <w:rFonts w:cs="Arial"/>
                <w:color w:val="FF0000"/>
                <w:szCs w:val="20"/>
                <w:highlight w:val="yellow"/>
                <w:rPrChange w:id="7369" w:author="Björn Genfors" w:date="2014-03-28T14:57:00Z">
                  <w:rPr>
                    <w:del w:id="7370" w:author="Björn Genfors" w:date="2014-03-28T14:56:00Z"/>
                    <w:rFonts w:cs="Arial"/>
                    <w:szCs w:val="20"/>
                  </w:rPr>
                </w:rPrChange>
              </w:rPr>
            </w:pPr>
            <w:del w:id="7371" w:author="Björn Genfors" w:date="2014-03-28T14:56:00Z">
              <w:r w:rsidRPr="008420F6" w:rsidDel="008420F6">
                <w:rPr>
                  <w:color w:val="FF0000"/>
                  <w:spacing w:val="-1"/>
                  <w:szCs w:val="20"/>
                  <w:highlight w:val="yellow"/>
                  <w:rPrChange w:id="7372"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7373" w:author="Björn Genfors" w:date="2014-03-28T14:56:00Z"/>
                <w:color w:val="FF0000"/>
                <w:spacing w:val="-1"/>
                <w:szCs w:val="20"/>
                <w:highlight w:val="yellow"/>
                <w:rPrChange w:id="7374" w:author="Björn Genfors" w:date="2014-03-28T14:57:00Z">
                  <w:rPr>
                    <w:del w:id="7375" w:author="Björn Genfors" w:date="2014-03-28T14:56:00Z"/>
                    <w:spacing w:val="-1"/>
                    <w:szCs w:val="20"/>
                  </w:rPr>
                </w:rPrChange>
              </w:rPr>
            </w:pPr>
          </w:p>
          <w:p w14:paraId="00E3DB6C" w14:textId="3F9AE3A7" w:rsidR="00136240" w:rsidRPr="008420F6" w:rsidRDefault="00136240">
            <w:pPr>
              <w:rPr>
                <w:color w:val="FF0000"/>
                <w:szCs w:val="20"/>
                <w:highlight w:val="yellow"/>
                <w:rPrChange w:id="7376"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7377" w:author="Björn Genfors" w:date="2014-03-28T14:56:00Z"/>
                <w:color w:val="FF0000"/>
                <w:szCs w:val="20"/>
                <w:highlight w:val="yellow"/>
                <w:rPrChange w:id="7378" w:author="Björn Genfors" w:date="2014-03-28T14:57:00Z">
                  <w:rPr>
                    <w:del w:id="7379" w:author="Björn Genfors" w:date="2014-03-28T14:56:00Z"/>
                    <w:szCs w:val="20"/>
                  </w:rPr>
                </w:rPrChange>
              </w:rPr>
            </w:pPr>
            <w:del w:id="7380" w:author="Björn Genfors" w:date="2014-03-28T14:56:00Z">
              <w:r w:rsidRPr="008420F6" w:rsidDel="008420F6">
                <w:rPr>
                  <w:color w:val="FF0000"/>
                  <w:szCs w:val="20"/>
                  <w:highlight w:val="yellow"/>
                  <w:rPrChange w:id="7381" w:author="Björn Genfors" w:date="2014-03-28T14:57:00Z">
                    <w:rPr>
                      <w:szCs w:val="20"/>
                    </w:rPr>
                  </w:rPrChange>
                </w:rPr>
                <w:delText xml:space="preserve">HSA-id för vårdenhet (pdl-ansvar) som vård- och omsorgspersonen är uppdragstagare för. Skall anges om tillgänglig. </w:delText>
              </w:r>
            </w:del>
            <w:ins w:id="7382" w:author="Björn Genfors" w:date="2014-03-28T14:56:00Z">
              <w:r w:rsidR="008420F6" w:rsidRPr="008420F6">
                <w:rPr>
                  <w:color w:val="FF0000"/>
                  <w:szCs w:val="20"/>
                  <w:highlight w:val="yellow"/>
                  <w:rPrChange w:id="7383"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7384"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7385" w:author="Björn Genfors" w:date="2014-03-28T14:57:00Z">
                  <w:rPr>
                    <w:szCs w:val="20"/>
                  </w:rPr>
                </w:rPrChange>
              </w:rPr>
            </w:pPr>
            <w:r w:rsidRPr="008420F6">
              <w:rPr>
                <w:color w:val="FF0000"/>
                <w:spacing w:val="-1"/>
                <w:szCs w:val="20"/>
                <w:highlight w:val="yellow"/>
                <w:rPrChange w:id="7386" w:author="Björn Genfors" w:date="2014-03-28T14:57:00Z">
                  <w:rPr>
                    <w:spacing w:val="-1"/>
                    <w:szCs w:val="20"/>
                  </w:rPr>
                </w:rPrChange>
              </w:rPr>
              <w:t>0..</w:t>
            </w:r>
            <w:ins w:id="7387" w:author="Björn Genfors" w:date="2014-03-28T14:56:00Z">
              <w:r w:rsidR="008420F6" w:rsidRPr="008420F6">
                <w:rPr>
                  <w:color w:val="FF0000"/>
                  <w:spacing w:val="-1"/>
                  <w:szCs w:val="20"/>
                  <w:highlight w:val="yellow"/>
                  <w:rPrChange w:id="7388" w:author="Björn Genfors" w:date="2014-03-28T14:57:00Z">
                    <w:rPr>
                      <w:spacing w:val="-1"/>
                      <w:szCs w:val="20"/>
                    </w:rPr>
                  </w:rPrChange>
                </w:rPr>
                <w:t>0</w:t>
              </w:r>
            </w:ins>
            <w:del w:id="7389" w:author="Björn Genfors" w:date="2014-03-28T14:56:00Z">
              <w:r w:rsidRPr="008420F6" w:rsidDel="008420F6">
                <w:rPr>
                  <w:color w:val="FF0000"/>
                  <w:spacing w:val="-1"/>
                  <w:szCs w:val="20"/>
                  <w:highlight w:val="yellow"/>
                  <w:rPrChange w:id="7390"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7391" w:author="Björn Genfors" w:date="2014-03-28T14:57:00Z">
                  <w:rPr>
                    <w:szCs w:val="20"/>
                  </w:rPr>
                </w:rPrChange>
              </w:rPr>
            </w:pPr>
            <w:r w:rsidRPr="008420F6">
              <w:rPr>
                <w:color w:val="FF0000"/>
                <w:szCs w:val="20"/>
                <w:highlight w:val="yellow"/>
                <w:rPrChange w:id="7392" w:author="Björn Genfors" w:date="2014-03-28T14:57:00Z">
                  <w:rPr>
                    <w:szCs w:val="20"/>
                  </w:rPr>
                </w:rPrChange>
              </w:rPr>
              <w:t>../../../../healthcareProfessional</w:t>
            </w:r>
            <w:r w:rsidRPr="008420F6">
              <w:rPr>
                <w:color w:val="FF0000"/>
                <w:spacing w:val="-1"/>
                <w:szCs w:val="20"/>
                <w:highlight w:val="yellow"/>
                <w:rPrChange w:id="7393"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7394" w:author="Björn Genfors" w:date="2014-03-28T14:56:00Z"/>
                <w:color w:val="FF0000"/>
                <w:spacing w:val="-1"/>
                <w:szCs w:val="20"/>
                <w:highlight w:val="yellow"/>
                <w:rPrChange w:id="7395" w:author="Björn Genfors" w:date="2014-03-28T14:57:00Z">
                  <w:rPr>
                    <w:del w:id="7396" w:author="Björn Genfors" w:date="2014-03-28T14:56:00Z"/>
                    <w:spacing w:val="-1"/>
                    <w:szCs w:val="20"/>
                  </w:rPr>
                </w:rPrChange>
              </w:rPr>
            </w:pPr>
            <w:del w:id="7397" w:author="Björn Genfors" w:date="2014-03-28T14:56:00Z">
              <w:r w:rsidRPr="008420F6" w:rsidDel="008420F6">
                <w:rPr>
                  <w:color w:val="FF0000"/>
                  <w:spacing w:val="-1"/>
                  <w:szCs w:val="20"/>
                  <w:highlight w:val="yellow"/>
                  <w:rPrChange w:id="7398"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7399"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7400" w:author="Björn Genfors" w:date="2014-03-28T14:57:00Z">
                  <w:rPr>
                    <w:szCs w:val="20"/>
                  </w:rPr>
                </w:rPrChange>
              </w:rPr>
            </w:pPr>
            <w:del w:id="7401" w:author="Björn Genfors" w:date="2014-03-28T14:56:00Z">
              <w:r w:rsidRPr="008420F6" w:rsidDel="008420F6">
                <w:rPr>
                  <w:color w:val="FF0000"/>
                  <w:szCs w:val="20"/>
                  <w:highlight w:val="yellow"/>
                  <w:rPrChange w:id="7402" w:author="Björn Genfors" w:date="2014-03-28T14:57:00Z">
                    <w:rPr>
                      <w:szCs w:val="20"/>
                    </w:rPr>
                  </w:rPrChange>
                </w:rPr>
                <w:delText>HSA-id för vårdgivaren, som är vårdgivare för den enhet som författaren är uppdragstagare för. Skall anges om tillgänglig.</w:delText>
              </w:r>
            </w:del>
            <w:ins w:id="7403" w:author="Björn Genfors" w:date="2014-03-28T14:56:00Z">
              <w:r w:rsidR="008420F6" w:rsidRPr="008420F6">
                <w:rPr>
                  <w:color w:val="FF0000"/>
                  <w:szCs w:val="20"/>
                  <w:highlight w:val="yellow"/>
                  <w:rPrChange w:id="7404"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7405" w:author="Björn Genfors" w:date="2014-03-28T14:57:00Z">
                  <w:rPr>
                    <w:szCs w:val="20"/>
                  </w:rPr>
                </w:rPrChange>
              </w:rPr>
            </w:pPr>
            <w:r w:rsidRPr="008420F6">
              <w:rPr>
                <w:color w:val="FF0000"/>
                <w:spacing w:val="-1"/>
                <w:szCs w:val="20"/>
                <w:highlight w:val="yellow"/>
                <w:rPrChange w:id="7406" w:author="Björn Genfors" w:date="2014-03-28T14:57:00Z">
                  <w:rPr>
                    <w:spacing w:val="-1"/>
                    <w:szCs w:val="20"/>
                  </w:rPr>
                </w:rPrChange>
              </w:rPr>
              <w:t>0..</w:t>
            </w:r>
            <w:ins w:id="7407" w:author="Björn Genfors" w:date="2014-03-28T14:56:00Z">
              <w:r w:rsidR="008420F6" w:rsidRPr="008420F6">
                <w:rPr>
                  <w:color w:val="FF0000"/>
                  <w:spacing w:val="-1"/>
                  <w:szCs w:val="20"/>
                  <w:highlight w:val="yellow"/>
                  <w:rPrChange w:id="7408" w:author="Björn Genfors" w:date="2014-03-28T14:57:00Z">
                    <w:rPr>
                      <w:spacing w:val="-1"/>
                      <w:szCs w:val="20"/>
                    </w:rPr>
                  </w:rPrChange>
                </w:rPr>
                <w:t>0</w:t>
              </w:r>
            </w:ins>
            <w:del w:id="7409" w:author="Björn Genfors" w:date="2014-03-28T14:56:00Z">
              <w:r w:rsidRPr="008420F6" w:rsidDel="008420F6">
                <w:rPr>
                  <w:color w:val="FF0000"/>
                  <w:spacing w:val="-1"/>
                  <w:szCs w:val="20"/>
                  <w:highlight w:val="yellow"/>
                  <w:rPrChange w:id="7410"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7411" w:author="Björn Genfors" w:date="2014-03-28T15:33:00Z">
                  <w:rPr>
                    <w:b/>
                    <w:szCs w:val="20"/>
                  </w:rPr>
                </w:rPrChange>
              </w:rPr>
            </w:pPr>
            <w:r w:rsidRPr="00174516">
              <w:rPr>
                <w:szCs w:val="20"/>
                <w:rPrChange w:id="7412"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7413" w:author="Björn Genfors" w:date="2014-03-28T15:37:00Z">
              <w:r w:rsidRPr="00D02AB9" w:rsidDel="00E73D71">
                <w:rPr>
                  <w:szCs w:val="20"/>
                </w:rPr>
                <w:delText xml:space="preserve">signerat </w:delText>
              </w:r>
            </w:del>
            <w:ins w:id="7414"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7415"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w:t>
            </w:r>
            <w:r w:rsidRPr="00D02AB9">
              <w:rPr>
                <w:szCs w:val="20"/>
              </w:rPr>
              <w:lastRenderedPageBreak/>
              <w:t>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7416" w:author="Khaled Daham" w:date="2014-03-29T11:56:00Z">
              <w:r>
                <w:rPr>
                  <w:szCs w:val="20"/>
                </w:rPr>
                <w:lastRenderedPageBreak/>
                <w:t>s</w:t>
              </w:r>
            </w:ins>
            <w:del w:id="7417"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7418" w:author="Björn Genfors" w:date="2014-03-28T15:37:00Z"/>
                <w:szCs w:val="20"/>
              </w:rPr>
            </w:pPr>
            <w:r w:rsidRPr="00D02AB9">
              <w:rPr>
                <w:szCs w:val="20"/>
              </w:rPr>
              <w:t xml:space="preserve">Namnen i klartext för </w:t>
            </w:r>
            <w:del w:id="7419" w:author="Björn Genfors" w:date="2014-03-28T15:37:00Z">
              <w:r w:rsidRPr="00D02AB9" w:rsidDel="00E73D71">
                <w:rPr>
                  <w:szCs w:val="20"/>
                </w:rPr>
                <w:delText xml:space="preserve">signerande </w:delText>
              </w:r>
            </w:del>
            <w:ins w:id="7420" w:author="Björn Genfors" w:date="2014-03-28T15:37:00Z">
              <w:r w:rsidR="00E73D71">
                <w:rPr>
                  <w:szCs w:val="20"/>
                </w:rPr>
                <w:lastRenderedPageBreak/>
                <w:t>vidimerande</w:t>
              </w:r>
            </w:ins>
          </w:p>
          <w:p w14:paraId="7DC9B623" w14:textId="3A113115" w:rsidR="00981610" w:rsidRPr="00D02AB9" w:rsidRDefault="00E73D71">
            <w:pPr>
              <w:rPr>
                <w:szCs w:val="20"/>
              </w:rPr>
            </w:pPr>
            <w:ins w:id="7421"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lastRenderedPageBreak/>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7422" w:author="Björn Genfors" w:date="2014-03-28T15:56:00Z"/>
                <w:color w:val="FF0000"/>
                <w:szCs w:val="20"/>
                <w:highlight w:val="yellow"/>
              </w:rPr>
            </w:pPr>
            <w:r w:rsidRPr="00D02AB9">
              <w:rPr>
                <w:color w:val="FF0000"/>
                <w:szCs w:val="20"/>
                <w:highlight w:val="yellow"/>
              </w:rPr>
              <w:lastRenderedPageBreak/>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7423"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7424" w:name="_Toc384036414"/>
      <w:r w:rsidRPr="00CC412F">
        <w:t>Övriga regler</w:t>
      </w:r>
      <w:bookmarkEnd w:id="7424"/>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7425" w:name="_Toc381706860"/>
      <w:r>
        <w:br w:type="page"/>
      </w:r>
    </w:p>
    <w:p w14:paraId="23073F65" w14:textId="104AD751" w:rsidR="00CC412F" w:rsidRPr="00CC412F" w:rsidRDefault="00CC412F" w:rsidP="00CC412F">
      <w:pPr>
        <w:pStyle w:val="Rubrik2"/>
      </w:pPr>
      <w:bookmarkStart w:id="7426" w:name="_Toc384036415"/>
      <w:r w:rsidRPr="00CC412F">
        <w:lastRenderedPageBreak/>
        <w:t>GetImagingOutcome</w:t>
      </w:r>
      <w:bookmarkEnd w:id="7425"/>
      <w:bookmarkEnd w:id="7426"/>
    </w:p>
    <w:p w14:paraId="73AF183B" w14:textId="62BA115B" w:rsidR="002B3273" w:rsidRDefault="002B3273" w:rsidP="002B3273">
      <w:r>
        <w:t>Tjänstekontraktet GetImagingOutcome returnerar bilddiagnostiska</w:t>
      </w:r>
      <w:ins w:id="7427" w:author="Björn Genfors" w:date="2014-03-31T13:19:00Z">
        <w:r w:rsidR="00B72356">
          <w:t xml:space="preserve"> </w:t>
        </w:r>
      </w:ins>
      <w:del w:id="7428" w:author="Björn Genfors" w:date="2014-03-31T13:19:00Z">
        <w:r w:rsidDel="00B72356">
          <w:delText>-</w:delText>
        </w:r>
      </w:del>
      <w:r>
        <w:t>resultat för patienter, lagrade i journalsystem.</w:t>
      </w:r>
      <w:del w:id="7429" w:author="Björn Genfors" w:date="2014-03-31T13:20:00Z">
        <w:r w:rsidDel="00B72356">
          <w:delText xml:space="preserve"> </w:delText>
        </w:r>
      </w:del>
      <w:del w:id="7430"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7431" w:author="Björn Genfors" w:date="2014-03-31T13:20:00Z">
        <w:r w:rsidR="00B72356">
          <w:t xml:space="preserve">informationsmodell från NPÖ </w:t>
        </w:r>
      </w:ins>
      <w:r>
        <w:t>RIV</w:t>
      </w:r>
      <w:ins w:id="7432" w:author="Björn Genfors" w:date="2014-03-31T13:20:00Z">
        <w:r w:rsidR="00B72356">
          <w:t xml:space="preserve"> 2.2.0</w:t>
        </w:r>
      </w:ins>
      <w:r>
        <w:t>-specifikation</w:t>
      </w:r>
      <w:del w:id="7433" w:author="Björn Genfors" w:date="2014-03-31T13:20:00Z">
        <w:r w:rsidDel="00B72356">
          <w:delText>s</w:delText>
        </w:r>
      </w:del>
      <w:r>
        <w:t xml:space="preserve"> </w:t>
      </w:r>
      <w:del w:id="7434"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7435" w:author="Björn Genfors" w:date="2014-03-31T13:21:00Z"/>
        </w:rPr>
      </w:pPr>
    </w:p>
    <w:p w14:paraId="5D405077" w14:textId="5168758E" w:rsidR="002B3273" w:rsidDel="00D16728" w:rsidRDefault="002B3273" w:rsidP="002B3273">
      <w:pPr>
        <w:rPr>
          <w:del w:id="7436" w:author="Björn Genfors" w:date="2014-03-31T13:21:00Z"/>
        </w:rPr>
      </w:pPr>
      <w:del w:id="7437"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7438" w:author="Björn Genfors" w:date="2014-03-31T14:27:00Z">
        <w:r w:rsidDel="00A415C6">
          <w:delText>multimediatyper</w:delText>
        </w:r>
      </w:del>
      <w:ins w:id="7439" w:author="Björn Genfors" w:date="2014-03-31T14:27:00Z">
        <w:r w:rsidR="00A415C6">
          <w:t>MediaType</w:t>
        </w:r>
      </w:ins>
      <w:r>
        <w:t>) ihop med viss strukturerad data som komplement.</w:t>
      </w:r>
    </w:p>
    <w:p w14:paraId="665894F7" w14:textId="77777777" w:rsidR="002B3273" w:rsidRDefault="002B3273" w:rsidP="002B3273"/>
    <w:p w14:paraId="00F7BBC8" w14:textId="6F57C562" w:rsidR="002B3273" w:rsidRDefault="002B3273" w:rsidP="002B3273">
      <w:pPr>
        <w:rPr>
          <w:ins w:id="7440"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7441" w:author="Björn Genfors" w:date="2014-03-28T14:47:00Z"/>
        </w:rPr>
      </w:pPr>
    </w:p>
    <w:p w14:paraId="368306AC" w14:textId="77777777" w:rsidR="0046387E" w:rsidRPr="00CC412F" w:rsidRDefault="0046387E" w:rsidP="0046387E">
      <w:pPr>
        <w:pStyle w:val="Rubrik3"/>
        <w:rPr>
          <w:ins w:id="7442" w:author="Björn Genfors" w:date="2014-03-28T14:47:00Z"/>
        </w:rPr>
      </w:pPr>
      <w:bookmarkStart w:id="7443" w:name="_Toc384036416"/>
      <w:ins w:id="7444" w:author="Björn Genfors" w:date="2014-03-28T14:47:00Z">
        <w:r w:rsidRPr="00CC412F">
          <w:t>Gemensamma informationskomponenter</w:t>
        </w:r>
        <w:bookmarkEnd w:id="7443"/>
      </w:ins>
    </w:p>
    <w:p w14:paraId="596C9AFF" w14:textId="35F2BA8A" w:rsidR="0046387E" w:rsidRDefault="0046387E" w:rsidP="002B3273">
      <w:ins w:id="7445"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7446" w:name="_Toc381706861"/>
      <w:bookmarkStart w:id="7447" w:name="_Toc384036417"/>
      <w:r w:rsidRPr="00CC412F">
        <w:t>Version</w:t>
      </w:r>
      <w:bookmarkEnd w:id="7446"/>
      <w:bookmarkEnd w:id="7447"/>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7448" w:name="_Ref370222427"/>
      <w:bookmarkStart w:id="7449" w:name="_Toc381706862"/>
      <w:bookmarkStart w:id="7450" w:name="_Toc384036418"/>
      <w:r w:rsidRPr="00CC412F">
        <w:t>Fältregler</w:t>
      </w:r>
      <w:bookmarkEnd w:id="7448"/>
      <w:bookmarkEnd w:id="7449"/>
      <w:bookmarkEnd w:id="7450"/>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451"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7452">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7453"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7454"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7455"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7456"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7457"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7458"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7459"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7460"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 xml:space="preserve">Filtrering på PDL-enhet vilket motsvarar </w:t>
            </w:r>
            <w:r w:rsidRPr="007621F2">
              <w:rPr>
                <w:spacing w:val="-1"/>
                <w:szCs w:val="20"/>
              </w:rPr>
              <w:lastRenderedPageBreak/>
              <w:t>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lastRenderedPageBreak/>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lastRenderedPageBreak/>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7461" w:author="Björn Genfors" w:date="2014-03-28T13:32:00Z">
              <w:r w:rsidRPr="007621F2" w:rsidDel="00F57CA0">
                <w:rPr>
                  <w:i/>
                  <w:szCs w:val="20"/>
                  <w:highlight w:val="yellow"/>
                </w:rPr>
                <w:delText>timePeriod</w:delText>
              </w:r>
            </w:del>
            <w:ins w:id="7462"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7463" w:author="Björn Genfors" w:date="2014-03-28T13:32:00Z">
              <w:r w:rsidRPr="007621F2" w:rsidDel="00F57CA0">
                <w:rPr>
                  <w:i/>
                  <w:spacing w:val="-1"/>
                  <w:szCs w:val="20"/>
                </w:rPr>
                <w:delText>TimePeriodType</w:delText>
              </w:r>
            </w:del>
            <w:ins w:id="7464"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7465"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lastRenderedPageBreak/>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lastRenderedPageBreak/>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lastRenderedPageBreak/>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7466"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7467"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7468"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7469"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7470" w:author="Khaled Daham" w:date="2014-03-29T11:04:00Z">
              <w:r w:rsidR="00285EA4">
                <w:rPr>
                  <w:szCs w:val="20"/>
                  <w:highlight w:val="yellow"/>
                </w:rPr>
                <w:t>i</w:t>
              </w:r>
            </w:ins>
            <w:del w:id="7471"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7472"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7473"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7474" w:author="Björn Genfors" w:date="2014-03-28T14:53:00Z">
              <w:tcPr>
                <w:tcW w:w="3827" w:type="dxa"/>
              </w:tcPr>
            </w:tcPrChange>
          </w:tcPr>
          <w:p w14:paraId="54C1B3E8" w14:textId="77777777" w:rsidR="00517C89" w:rsidRPr="007621F2" w:rsidDel="00890E68" w:rsidRDefault="00517C89">
            <w:pPr>
              <w:pStyle w:val="TableParagraph"/>
              <w:rPr>
                <w:del w:id="7475"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7476" w:author="Björn Genfors" w:date="2014-03-28T16:18:00Z">
                <w:pPr/>
              </w:pPrChange>
            </w:pPr>
          </w:p>
        </w:tc>
        <w:tc>
          <w:tcPr>
            <w:tcW w:w="1192" w:type="dxa"/>
            <w:tcPrChange w:id="7477"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7478"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7479"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7480"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 xml:space="preserve">Det är den senaste tidpunkten då informationen uppdaterats i systemet </w:t>
            </w:r>
            <w:r w:rsidRPr="007621F2">
              <w:rPr>
                <w:spacing w:val="-1"/>
                <w:szCs w:val="20"/>
              </w:rPr>
              <w:lastRenderedPageBreak/>
              <w:t>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7481"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lastRenderedPageBreak/>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7482" w:author="Björn Genfors" w:date="2014-03-28T16:18:00Z"/>
                <w:szCs w:val="20"/>
              </w:rPr>
            </w:pPr>
            <w:r w:rsidRPr="007621F2">
              <w:rPr>
                <w:szCs w:val="20"/>
              </w:rPr>
              <w:lastRenderedPageBreak/>
              <w:t>../../../</w:t>
            </w:r>
            <w:r w:rsidRPr="007621F2">
              <w:rPr>
                <w:spacing w:val="-1"/>
                <w:szCs w:val="20"/>
              </w:rPr>
              <w:t>healthcareProfessionalHSAId</w:t>
            </w:r>
          </w:p>
          <w:p w14:paraId="75380CDC" w14:textId="77777777" w:rsidR="00517C89" w:rsidRPr="007621F2" w:rsidRDefault="00517C89">
            <w:pPr>
              <w:spacing w:line="229" w:lineRule="exact"/>
              <w:rPr>
                <w:szCs w:val="20"/>
              </w:rPr>
              <w:pPrChange w:id="7483"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7484"/>
            <w:commentRangeStart w:id="7485"/>
            <w:commentRangeStart w:id="7486"/>
            <w:r w:rsidRPr="007621F2">
              <w:rPr>
                <w:spacing w:val="-1"/>
                <w:szCs w:val="20"/>
              </w:rPr>
              <w:t>0</w:t>
            </w:r>
            <w:commentRangeEnd w:id="7484"/>
            <w:r w:rsidR="00627F1E">
              <w:rPr>
                <w:rStyle w:val="Kommentarsreferens"/>
                <w:rFonts w:ascii="Arial" w:eastAsia="ヒラギノ角ゴ Pro W3" w:hAnsi="Arial"/>
                <w:i/>
                <w:color w:val="000000"/>
                <w:lang w:val="en-GB"/>
              </w:rPr>
              <w:commentReference w:id="7484"/>
            </w:r>
            <w:r w:rsidRPr="007621F2">
              <w:rPr>
                <w:spacing w:val="-1"/>
                <w:szCs w:val="20"/>
              </w:rPr>
              <w:t>..1</w:t>
            </w:r>
            <w:commentRangeEnd w:id="7485"/>
            <w:r w:rsidRPr="007621F2">
              <w:rPr>
                <w:rStyle w:val="Kommentarsreferens"/>
                <w:sz w:val="20"/>
                <w:szCs w:val="20"/>
              </w:rPr>
              <w:commentReference w:id="7485"/>
            </w:r>
            <w:commentRangeEnd w:id="7486"/>
            <w:r w:rsidR="002E59FA">
              <w:rPr>
                <w:rStyle w:val="Kommentarsreferens"/>
                <w:rFonts w:ascii="Arial" w:eastAsia="ヒラギノ角ゴ Pro W3" w:hAnsi="Arial"/>
                <w:i/>
                <w:color w:val="000000"/>
                <w:lang w:val="en-GB"/>
              </w:rPr>
              <w:commentReference w:id="7486"/>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7487"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7488" w:author="Björn Genfors" w:date="2014-03-28T13:54:00Z">
              <w:r w:rsidR="00A35CE4" w:rsidRPr="00027A53">
                <w:rPr>
                  <w:i/>
                  <w:rPrChange w:id="7489" w:author="Björn Genfors" w:date="2014-03-28T16:15:00Z">
                    <w:rPr/>
                  </w:rPrChange>
                </w:rPr>
                <w:t xml:space="preserve"> referens [</w:t>
              </w:r>
            </w:ins>
            <w:ins w:id="7490" w:author="Björn Genfors" w:date="2014-03-28T13:55:00Z">
              <w:r w:rsidR="00A35CE4" w:rsidRPr="00027A53">
                <w:rPr>
                  <w:i/>
                  <w:rPrChange w:id="7491" w:author="Björn Genfors" w:date="2014-03-28T16:15:00Z">
                    <w:rPr/>
                  </w:rPrChange>
                </w:rPr>
                <w:fldChar w:fldCharType="begin"/>
              </w:r>
              <w:r w:rsidR="00A35CE4" w:rsidRPr="00027A53">
                <w:rPr>
                  <w:i/>
                  <w:rPrChange w:id="7492" w:author="Björn Genfors" w:date="2014-03-28T16:15:00Z">
                    <w:rPr/>
                  </w:rPrChange>
                </w:rPr>
                <w:instrText xml:space="preserve"> REF _Ref383778264 \h </w:instrText>
              </w:r>
            </w:ins>
            <w:r w:rsidR="00027A53" w:rsidRPr="00027A53">
              <w:rPr>
                <w:i/>
                <w:rPrChange w:id="7493" w:author="Björn Genfors" w:date="2014-03-28T16:15:00Z">
                  <w:rPr/>
                </w:rPrChange>
              </w:rPr>
              <w:instrText xml:space="preserve"> \* MERGEFORMAT </w:instrText>
            </w:r>
            <w:r w:rsidR="00A35CE4" w:rsidRPr="00027A53">
              <w:rPr>
                <w:i/>
                <w:rPrChange w:id="7494" w:author="Björn Genfors" w:date="2014-03-28T16:15:00Z">
                  <w:rPr>
                    <w:i/>
                  </w:rPr>
                </w:rPrChange>
              </w:rPr>
            </w:r>
            <w:r w:rsidR="00A35CE4" w:rsidRPr="00027A53">
              <w:rPr>
                <w:i/>
                <w:rPrChange w:id="7495" w:author="Björn Genfors" w:date="2014-03-28T16:15:00Z">
                  <w:rPr/>
                </w:rPrChange>
              </w:rPr>
              <w:fldChar w:fldCharType="separate"/>
            </w:r>
            <w:ins w:id="7496" w:author="Björn Genfors" w:date="2014-03-31T13:27:00Z">
              <w:r w:rsidR="002F320B" w:rsidRPr="002F320B">
                <w:rPr>
                  <w:i/>
                  <w:rPrChange w:id="7497" w:author="Björn Genfors" w:date="2014-03-31T13:27:00Z">
                    <w:rPr/>
                  </w:rPrChange>
                </w:rPr>
                <w:t xml:space="preserve">R </w:t>
              </w:r>
              <w:r w:rsidR="002F320B" w:rsidRPr="002F320B">
                <w:rPr>
                  <w:i/>
                  <w:noProof/>
                  <w:rPrChange w:id="7498" w:author="Björn Genfors" w:date="2014-03-31T13:27:00Z">
                    <w:rPr>
                      <w:noProof/>
                    </w:rPr>
                  </w:rPrChange>
                </w:rPr>
                <w:t>5</w:t>
              </w:r>
            </w:ins>
            <w:ins w:id="7499" w:author="Björn Genfors" w:date="2014-03-28T13:55:00Z">
              <w:r w:rsidR="00A35CE4" w:rsidRPr="00027A53">
                <w:rPr>
                  <w:i/>
                  <w:rPrChange w:id="7500" w:author="Björn Genfors" w:date="2014-03-28T16:15:00Z">
                    <w:rPr/>
                  </w:rPrChange>
                </w:rPr>
                <w:fldChar w:fldCharType="end"/>
              </w:r>
              <w:r w:rsidR="00A35CE4" w:rsidRPr="00027A53">
                <w:rPr>
                  <w:i/>
                  <w:rPrChange w:id="7501" w:author="Björn Genfors" w:date="2014-03-28T16:15:00Z">
                    <w:rPr/>
                  </w:rPrChange>
                </w:rPr>
                <w:t>]</w:t>
              </w:r>
            </w:ins>
            <w:del w:id="7502"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7503" w:author="Björn Genfors" w:date="2014-03-28T13:54:00Z"/>
                <w:rStyle w:val="Hyperlnk"/>
                <w:i/>
                <w:szCs w:val="20"/>
              </w:rPr>
            </w:pPr>
            <w:del w:id="7504" w:author="Björn Genfors" w:date="2014-03-28T13:54:00Z">
              <w:r w:rsidRPr="00BB79F8" w:rsidDel="00A35CE4">
                <w:rPr>
                  <w:rPrChange w:id="7505" w:author="Björn Genfors" w:date="2014-03-28T16:15:00Z">
                    <w:rPr>
                      <w:rStyle w:val="Hyperlnk"/>
                      <w:i/>
                      <w:szCs w:val="20"/>
                    </w:rPr>
                  </w:rPrChange>
                </w:rPr>
                <w:fldChar w:fldCharType="begin"/>
              </w:r>
              <w:r w:rsidRPr="00027A53" w:rsidDel="00A35CE4">
                <w:rPr>
                  <w:i/>
                  <w:rPrChange w:id="7506" w:author="Björn Genfors" w:date="2014-03-28T16:15:00Z">
                    <w:rPr/>
                  </w:rPrChange>
                </w:rPr>
                <w:delInstrText xml:space="preserve"> HYPERLINK "http://www.inera.se/Documents/TJANSTER_PROJEKT/Katalogtjanst_HSA/Innehall/hsa_innehall_befattning.pdf" </w:delInstrText>
              </w:r>
              <w:r w:rsidRPr="00BB79F8" w:rsidDel="00A35CE4">
                <w:rPr>
                  <w:rPrChange w:id="7507" w:author="Björn Genfors" w:date="2014-03-28T16:15:00Z">
                    <w:rPr>
                      <w:rStyle w:val="Hyperlnk"/>
                      <w:i/>
                      <w:szCs w:val="20"/>
                    </w:rPr>
                  </w:rPrChange>
                </w:rPr>
                <w:fldChar w:fldCharType="separate"/>
              </w:r>
              <w:r w:rsidR="00517C89" w:rsidRPr="00027A53" w:rsidDel="00A35CE4">
                <w:rPr>
                  <w:rStyle w:val="Hyperlnk"/>
                  <w:i/>
                  <w:szCs w:val="20"/>
                </w:rPr>
                <w:delText>http://www.inera.se/Documents/TJANSTER_PROJEKT/Katalogtjanst_HSA/Innehall/hsa_innehall_befattning.pdf</w:delText>
              </w:r>
              <w:r w:rsidRPr="00BB79F8" w:rsidDel="00A35CE4">
                <w:rPr>
                  <w:rStyle w:val="Hyperlnk"/>
                  <w:i/>
                  <w:szCs w:val="20"/>
                </w:rPr>
                <w:fldChar w:fldCharType="end"/>
              </w:r>
              <w:r w:rsidR="00517C89" w:rsidRPr="00027A53" w:rsidDel="00A35CE4">
                <w:rPr>
                  <w:rStyle w:val="Hyperlnk"/>
                  <w:i/>
                  <w:szCs w:val="20"/>
                </w:rPr>
                <w:delText xml:space="preserve">. </w:delText>
              </w:r>
            </w:del>
          </w:p>
          <w:p w14:paraId="106A0E8B" w14:textId="78C73EF3" w:rsidR="00517C89" w:rsidRPr="00027A53" w:rsidDel="00027A53" w:rsidRDefault="00517C89">
            <w:pPr>
              <w:spacing w:line="226" w:lineRule="exact"/>
              <w:rPr>
                <w:del w:id="7508" w:author="Björn Genfors" w:date="2014-03-28T16:12:00Z"/>
                <w:i/>
                <w:spacing w:val="-1"/>
                <w:szCs w:val="20"/>
              </w:rPr>
            </w:pPr>
            <w:del w:id="7509"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7510" w:author="Björn Genfors" w:date="2014-03-28T16:12:00Z">
                <w:pPr/>
              </w:pPrChange>
            </w:pPr>
            <w:ins w:id="7511" w:author="Björn Genfors" w:date="2014-03-28T16:12:00Z">
              <w:r w:rsidRPr="00027A53">
                <w:rPr>
                  <w:i/>
                  <w:szCs w:val="20"/>
                  <w:rPrChange w:id="7512" w:author="Björn Genfors" w:date="2014-03-28T16:15:00Z">
                    <w:rPr>
                      <w:szCs w:val="20"/>
                    </w:rPr>
                  </w:rPrChange>
                </w:rPr>
                <w:t>.</w:t>
              </w:r>
              <w:r>
                <w:rPr>
                  <w:szCs w:val="20"/>
                </w:rPr>
                <w:t xml:space="preserve"> </w:t>
              </w:r>
            </w:ins>
            <w:ins w:id="7513"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 xml:space="preserve">HSA-id för organisationsenhet. Om tillgängligt skall detta anges. (Enligt NPÖ riv-spec 2.2.0 avsnitt 4.1.6 beslutsregel: I de fall då HSA-id inte finns tillgängligt i </w:t>
            </w:r>
            <w:r w:rsidRPr="007621F2">
              <w:rPr>
                <w:spacing w:val="-1"/>
                <w:szCs w:val="20"/>
              </w:rPr>
              <w:lastRenderedPageBreak/>
              <w:t>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lastRenderedPageBreak/>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lastRenderedPageBreak/>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7514"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7515"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7516"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7517"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7518"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7519"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7520"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7521"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7522"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7523"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7524"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7525" w:author="Björn Genfors" w:date="2014-03-28T16:18:00Z">
                <w:pPr/>
              </w:pPrChange>
            </w:pPr>
          </w:p>
        </w:tc>
        <w:tc>
          <w:tcPr>
            <w:tcW w:w="1701" w:type="dxa"/>
          </w:tcPr>
          <w:p w14:paraId="12E8CEC0" w14:textId="2EEDC8F9" w:rsidR="00517C89" w:rsidRPr="007621F2" w:rsidRDefault="00414E5E">
            <w:pPr>
              <w:rPr>
                <w:szCs w:val="20"/>
              </w:rPr>
            </w:pPr>
            <w:ins w:id="7526" w:author="Khaled Daham" w:date="2014-03-29T12:01:00Z">
              <w:r>
                <w:rPr>
                  <w:szCs w:val="20"/>
                </w:rPr>
                <w:t>s</w:t>
              </w:r>
            </w:ins>
            <w:del w:id="7527"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7528" w:author="Björn Genfors" w:date="2014-03-28T13:35:00Z"/>
        </w:trPr>
        <w:tc>
          <w:tcPr>
            <w:tcW w:w="2802" w:type="dxa"/>
          </w:tcPr>
          <w:p w14:paraId="04FAFC39" w14:textId="6D901B52" w:rsidR="002E59FA" w:rsidRPr="002E59FA" w:rsidRDefault="002E59FA" w:rsidP="00F66D4E">
            <w:pPr>
              <w:spacing w:line="229" w:lineRule="exact"/>
              <w:rPr>
                <w:ins w:id="7529" w:author="Björn Genfors" w:date="2014-03-28T13:35:00Z"/>
                <w:szCs w:val="20"/>
                <w:highlight w:val="yellow"/>
                <w:rPrChange w:id="7530" w:author="Björn Genfors" w:date="2014-03-28T13:35:00Z">
                  <w:rPr>
                    <w:ins w:id="7531" w:author="Björn Genfors" w:date="2014-03-28T13:35:00Z"/>
                    <w:szCs w:val="20"/>
                  </w:rPr>
                </w:rPrChange>
              </w:rPr>
            </w:pPr>
            <w:ins w:id="7532" w:author="Björn Genfors" w:date="2014-03-28T13:35:00Z">
              <w:r w:rsidRPr="002E59FA">
                <w:rPr>
                  <w:szCs w:val="20"/>
                  <w:highlight w:val="yellow"/>
                  <w:rPrChange w:id="7533"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7534" w:author="Björn Genfors" w:date="2014-03-28T13:35:00Z"/>
                <w:szCs w:val="20"/>
                <w:highlight w:val="yellow"/>
                <w:rPrChange w:id="7535" w:author="Björn Genfors" w:date="2014-03-28T13:35:00Z">
                  <w:rPr>
                    <w:ins w:id="7536"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7537" w:author="Björn Genfors" w:date="2014-03-28T13:35:00Z"/>
                <w:spacing w:val="-1"/>
                <w:szCs w:val="20"/>
                <w:highlight w:val="yellow"/>
                <w:rPrChange w:id="7538" w:author="Björn Genfors" w:date="2014-03-28T13:35:00Z">
                  <w:rPr>
                    <w:ins w:id="7539" w:author="Björn Genfors" w:date="2014-03-28T13:35:00Z"/>
                    <w:spacing w:val="-1"/>
                    <w:szCs w:val="20"/>
                  </w:rPr>
                </w:rPrChange>
              </w:rPr>
            </w:pPr>
            <w:ins w:id="7540" w:author="Björn Genfors" w:date="2014-03-28T13:35:00Z">
              <w:r w:rsidRPr="002E59FA">
                <w:rPr>
                  <w:spacing w:val="-1"/>
                  <w:szCs w:val="20"/>
                  <w:highlight w:val="yellow"/>
                  <w:rPrChange w:id="7541"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7542" w:author="Björn Genfors" w:date="2014-03-28T13:35:00Z"/>
                <w:color w:val="FF0000"/>
                <w:spacing w:val="-1"/>
                <w:szCs w:val="20"/>
                <w:rPrChange w:id="7543" w:author="Björn Genfors" w:date="2014-03-28T13:35:00Z">
                  <w:rPr>
                    <w:ins w:id="7544" w:author="Björn Genfors" w:date="2014-03-28T13:35:00Z"/>
                    <w:spacing w:val="-1"/>
                    <w:szCs w:val="20"/>
                  </w:rPr>
                </w:rPrChange>
              </w:rPr>
            </w:pPr>
            <w:ins w:id="7545" w:author="Björn Genfors" w:date="2014-03-28T13:35:00Z">
              <w:r w:rsidRPr="002E59FA">
                <w:rPr>
                  <w:spacing w:val="-1"/>
                  <w:szCs w:val="20"/>
                  <w:highlight w:val="yellow"/>
                  <w:rPrChange w:id="7546"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7547"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7548"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w:t>
            </w:r>
            <w:r w:rsidRPr="007621F2">
              <w:rPr>
                <w:spacing w:val="-1"/>
                <w:szCs w:val="20"/>
              </w:rPr>
              <w:lastRenderedPageBreak/>
              <w:t>/rapportuttag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lastRenderedPageBreak/>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lastRenderedPageBreak/>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7549"/>
            <w:commentRangeStart w:id="7550"/>
            <w:r w:rsidRPr="007621F2">
              <w:rPr>
                <w:szCs w:val="20"/>
              </w:rPr>
              <w:t>../../</w:t>
            </w:r>
            <w:r w:rsidR="00111C73" w:rsidRPr="007621F2">
              <w:rPr>
                <w:szCs w:val="20"/>
              </w:rPr>
              <w:t>typeOfR</w:t>
            </w:r>
            <w:r w:rsidRPr="007621F2">
              <w:rPr>
                <w:szCs w:val="20"/>
              </w:rPr>
              <w:t>esult</w:t>
            </w:r>
            <w:commentRangeEnd w:id="7549"/>
            <w:r w:rsidRPr="007621F2">
              <w:rPr>
                <w:rStyle w:val="Kommentarsreferens"/>
                <w:sz w:val="20"/>
                <w:szCs w:val="20"/>
              </w:rPr>
              <w:commentReference w:id="7549"/>
            </w:r>
          </w:p>
        </w:tc>
        <w:tc>
          <w:tcPr>
            <w:tcW w:w="1701" w:type="dxa"/>
          </w:tcPr>
          <w:p w14:paraId="7F11C829" w14:textId="3EE7581D" w:rsidR="00517C89" w:rsidRPr="007621F2" w:rsidRDefault="00517C89">
            <w:pPr>
              <w:rPr>
                <w:szCs w:val="20"/>
              </w:rPr>
            </w:pPr>
            <w:del w:id="7551" w:author="Khaled Daham" w:date="2014-03-28T12:31:00Z">
              <w:r w:rsidRPr="007621F2" w:rsidDel="00627F1E">
                <w:rPr>
                  <w:szCs w:val="20"/>
                </w:rPr>
                <w:delText>CVType</w:delText>
              </w:r>
            </w:del>
            <w:ins w:id="7552" w:author="Khaled Daham" w:date="2014-03-28T12:31:00Z">
              <w:r w:rsidR="00627F1E">
                <w:rPr>
                  <w:szCs w:val="20"/>
                </w:rPr>
                <w:t>TypeOfResult</w:t>
              </w:r>
            </w:ins>
            <w:ins w:id="7553" w:author="Khaled Daham" w:date="2014-03-28T12:32:00Z">
              <w:r w:rsidR="00627F1E">
                <w:rPr>
                  <w:szCs w:val="20"/>
                </w:rPr>
                <w:t>Code</w:t>
              </w:r>
            </w:ins>
            <w:ins w:id="7554"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7550"/>
            <w:r w:rsidR="00627F1E">
              <w:rPr>
                <w:rStyle w:val="Kommentarsreferens"/>
                <w:rFonts w:ascii="Arial" w:eastAsia="ヒラギノ角ゴ Pro W3" w:hAnsi="Arial"/>
                <w:i/>
                <w:color w:val="000000"/>
                <w:lang w:val="en-GB"/>
              </w:rPr>
              <w:commentReference w:id="7550"/>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7555"/>
            <w:r w:rsidRPr="007621F2">
              <w:rPr>
                <w:szCs w:val="20"/>
              </w:rPr>
              <w:t>resultTime</w:t>
            </w:r>
            <w:commentRangeEnd w:id="7555"/>
            <w:r w:rsidRPr="007621F2">
              <w:rPr>
                <w:rStyle w:val="Kommentarsreferens"/>
                <w:sz w:val="20"/>
                <w:szCs w:val="20"/>
              </w:rPr>
              <w:commentReference w:id="7555"/>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7556" w:author="Khaled Daham" w:date="2014-03-29T12:00:00Z">
              <w:r>
                <w:rPr>
                  <w:spacing w:val="-1"/>
                  <w:szCs w:val="20"/>
                </w:rPr>
                <w:t>s</w:t>
              </w:r>
            </w:ins>
            <w:del w:id="7557"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7558" w:author="Andreas Bjärkmar" w:date="2014-03-28T11:16:00Z">
              <w:r w:rsidR="008977CF">
                <w:rPr>
                  <w:i/>
                  <w:spacing w:val="-1"/>
                  <w:szCs w:val="20"/>
                </w:rPr>
                <w:t xml:space="preserve"> </w:t>
              </w:r>
              <w:r w:rsidR="008977CF" w:rsidRPr="008977CF">
                <w:rPr>
                  <w:i/>
                  <w:spacing w:val="-1"/>
                  <w:szCs w:val="20"/>
                  <w:highlight w:val="yellow"/>
                  <w:rPrChange w:id="7559"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7560" w:author="Andreas Bjärkmar" w:date="2014-03-28T11:18:00Z">
              <w:r w:rsidR="008977CF">
                <w:rPr>
                  <w:i/>
                  <w:spacing w:val="-1"/>
                  <w:szCs w:val="20"/>
                </w:rPr>
                <w:t xml:space="preserve"> </w:t>
              </w:r>
              <w:r w:rsidR="008977CF" w:rsidRPr="00A711E9">
                <w:rPr>
                  <w:i/>
                  <w:spacing w:val="-1"/>
                  <w:szCs w:val="20"/>
                  <w:highlight w:val="yellow"/>
                  <w:rPrChange w:id="7561" w:author="Andreas Bjärkmar" w:date="2014-03-28T11:20:00Z">
                    <w:rPr>
                      <w:i/>
                      <w:spacing w:val="-1"/>
                      <w:szCs w:val="20"/>
                    </w:rPr>
                  </w:rPrChange>
                </w:rPr>
                <w:t>Enheten ska vara SI-enhet</w:t>
              </w:r>
            </w:ins>
            <w:ins w:id="7562" w:author="Andreas Bjärkmar" w:date="2014-03-28T11:22:00Z">
              <w:r w:rsidR="00A711E9">
                <w:rPr>
                  <w:i/>
                  <w:spacing w:val="-1"/>
                  <w:szCs w:val="20"/>
                  <w:highlight w:val="yellow"/>
                </w:rPr>
                <w:t xml:space="preserve"> </w:t>
              </w:r>
            </w:ins>
            <w:ins w:id="7563" w:author="Andreas Bjärkmar" w:date="2014-03-28T11:21:00Z">
              <w:r w:rsidR="00A711E9">
                <w:rPr>
                  <w:i/>
                  <w:spacing w:val="-1"/>
                  <w:szCs w:val="20"/>
                  <w:highlight w:val="yellow"/>
                </w:rPr>
                <w:t>(eller kombination av sådana)</w:t>
              </w:r>
            </w:ins>
            <w:ins w:id="7564" w:author="Andreas Bjärkmar" w:date="2014-03-28T11:19:00Z">
              <w:r w:rsidR="008977CF" w:rsidRPr="00A711E9">
                <w:rPr>
                  <w:i/>
                  <w:spacing w:val="-1"/>
                  <w:szCs w:val="20"/>
                  <w:highlight w:val="yellow"/>
                  <w:rPrChange w:id="7565" w:author="Andreas Bjärkmar" w:date="2014-03-28T11:20:00Z">
                    <w:rPr>
                      <w:i/>
                      <w:spacing w:val="-1"/>
                      <w:szCs w:val="20"/>
                    </w:rPr>
                  </w:rPrChange>
                </w:rPr>
                <w:t>.</w:t>
              </w:r>
            </w:ins>
            <w:ins w:id="7566" w:author="Andreas Bjärkmar" w:date="2014-03-28T11:18:00Z">
              <w:r w:rsidR="008977CF" w:rsidRPr="00A711E9">
                <w:rPr>
                  <w:i/>
                  <w:spacing w:val="-1"/>
                  <w:szCs w:val="20"/>
                  <w:highlight w:val="yellow"/>
                  <w:rPrChange w:id="7567" w:author="Andreas Bjärkmar" w:date="2014-03-28T11:20:00Z">
                    <w:rPr>
                      <w:i/>
                      <w:spacing w:val="-1"/>
                      <w:szCs w:val="20"/>
                    </w:rPr>
                  </w:rPrChange>
                </w:rPr>
                <w:t xml:space="preserve"> </w:t>
              </w:r>
            </w:ins>
            <w:ins w:id="7568" w:author="Andreas Bjärkmar" w:date="2014-03-28T11:20:00Z">
              <w:r w:rsidR="00A711E9">
                <w:rPr>
                  <w:i/>
                  <w:spacing w:val="-1"/>
                  <w:szCs w:val="20"/>
                  <w:highlight w:val="yellow"/>
                </w:rPr>
                <w:t>(</w:t>
              </w:r>
            </w:ins>
            <w:ins w:id="7569" w:author="Andreas Bjärkmar" w:date="2014-03-28T11:19:00Z">
              <w:r w:rsidR="008977CF" w:rsidRPr="00A711E9">
                <w:rPr>
                  <w:i/>
                  <w:spacing w:val="-1"/>
                  <w:szCs w:val="20"/>
                  <w:highlight w:val="yellow"/>
                  <w:rPrChange w:id="7570" w:author="Andreas Bjärkmar" w:date="2014-03-28T11:20:00Z">
                    <w:rPr>
                      <w:i/>
                      <w:spacing w:val="-1"/>
                      <w:szCs w:val="20"/>
                    </w:rPr>
                  </w:rPrChange>
                </w:rPr>
                <w:t>F</w:t>
              </w:r>
            </w:ins>
            <w:ins w:id="7571" w:author="Andreas Bjärkmar" w:date="2014-03-28T11:18:00Z">
              <w:r w:rsidR="008977CF" w:rsidRPr="00A711E9">
                <w:rPr>
                  <w:i/>
                  <w:spacing w:val="-1"/>
                  <w:szCs w:val="20"/>
                  <w:highlight w:val="yellow"/>
                  <w:rPrChange w:id="7572" w:author="Andreas Bjärkmar" w:date="2014-03-28T11:20:00Z">
                    <w:rPr>
                      <w:i/>
                      <w:spacing w:val="-1"/>
                      <w:szCs w:val="20"/>
                    </w:rPr>
                  </w:rPrChange>
                </w:rPr>
                <w:t xml:space="preserve">ör KAP </w:t>
              </w:r>
            </w:ins>
            <w:ins w:id="7573" w:author="Andreas Bjärkmar" w:date="2014-03-28T11:19:00Z">
              <w:del w:id="7574" w:author="Björn Genfors" w:date="2014-03-28T14:58:00Z">
                <w:r w:rsidR="008977CF" w:rsidRPr="00A711E9" w:rsidDel="008420F6">
                  <w:rPr>
                    <w:i/>
                    <w:spacing w:val="-1"/>
                    <w:szCs w:val="20"/>
                    <w:highlight w:val="yellow"/>
                    <w:rPrChange w:id="7575" w:author="Andreas Bjärkmar" w:date="2014-03-28T11:20:00Z">
                      <w:rPr>
                        <w:i/>
                        <w:spacing w:val="-1"/>
                        <w:szCs w:val="20"/>
                      </w:rPr>
                    </w:rPrChange>
                  </w:rPr>
                  <w:delText>får</w:delText>
                </w:r>
              </w:del>
            </w:ins>
            <w:ins w:id="7576" w:author="Björn Genfors" w:date="2014-03-28T14:58:00Z">
              <w:r w:rsidR="008420F6">
                <w:rPr>
                  <w:i/>
                  <w:spacing w:val="-1"/>
                  <w:szCs w:val="20"/>
                  <w:highlight w:val="yellow"/>
                </w:rPr>
                <w:t>ska</w:t>
              </w:r>
            </w:ins>
            <w:ins w:id="7577" w:author="Andreas Bjärkmar" w:date="2014-03-28T11:19:00Z">
              <w:r w:rsidR="008977CF" w:rsidRPr="00A711E9">
                <w:rPr>
                  <w:i/>
                  <w:spacing w:val="-1"/>
                  <w:szCs w:val="20"/>
                  <w:highlight w:val="yellow"/>
                  <w:rPrChange w:id="7578" w:author="Andreas Bjärkmar" w:date="2014-03-28T11:20:00Z">
                    <w:rPr>
                      <w:i/>
                      <w:spacing w:val="-1"/>
                      <w:szCs w:val="20"/>
                    </w:rPr>
                  </w:rPrChange>
                </w:rPr>
                <w:t xml:space="preserve"> värdet räknas om till</w:t>
              </w:r>
            </w:ins>
            <w:ins w:id="7579" w:author="Andreas Bjärkmar" w:date="2014-03-28T11:18:00Z">
              <w:r w:rsidR="008977CF" w:rsidRPr="00A711E9">
                <w:rPr>
                  <w:i/>
                  <w:spacing w:val="-1"/>
                  <w:szCs w:val="20"/>
                  <w:highlight w:val="yellow"/>
                  <w:rPrChange w:id="7580" w:author="Andreas Bjärkmar" w:date="2014-03-28T11:20:00Z">
                    <w:rPr>
                      <w:i/>
                      <w:spacing w:val="-1"/>
                      <w:szCs w:val="20"/>
                    </w:rPr>
                  </w:rPrChange>
                </w:rPr>
                <w:t xml:space="preserve"> </w:t>
              </w:r>
            </w:ins>
            <w:ins w:id="7581" w:author="Andreas Bjärkmar" w:date="2014-03-28T11:19:00Z">
              <w:r w:rsidR="008977CF" w:rsidRPr="00A711E9">
                <w:rPr>
                  <w:i/>
                  <w:spacing w:val="-1"/>
                  <w:szCs w:val="20"/>
                  <w:highlight w:val="yellow"/>
                  <w:rPrChange w:id="7582"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7583" w:author="Andreas Bjärkmar" w:date="2014-03-28T11:20:00Z">
                    <w:rPr>
                      <w:rFonts w:cs="Arial"/>
                      <w:i/>
                      <w:color w:val="000000"/>
                      <w:szCs w:val="20"/>
                      <w:shd w:val="clear" w:color="auto" w:fill="FFFFFF"/>
                    </w:rPr>
                  </w:rPrChange>
                </w:rPr>
                <w:t>² istället för</w:t>
              </w:r>
            </w:ins>
            <w:ins w:id="7584" w:author="Andreas Bjärkmar" w:date="2014-03-28T11:18:00Z">
              <w:r w:rsidR="008977CF" w:rsidRPr="00A711E9">
                <w:rPr>
                  <w:rFonts w:cs="Arial"/>
                  <w:i/>
                  <w:color w:val="000000"/>
                  <w:szCs w:val="20"/>
                  <w:highlight w:val="yellow"/>
                  <w:shd w:val="clear" w:color="auto" w:fill="FFFFFF"/>
                  <w:rPrChange w:id="7585" w:author="Andreas Bjärkmar" w:date="2014-03-28T11:20:00Z">
                    <w:rPr>
                      <w:rFonts w:ascii="Arial" w:hAnsi="Arial" w:cs="Arial"/>
                      <w:color w:val="000000"/>
                      <w:szCs w:val="20"/>
                      <w:shd w:val="clear" w:color="auto" w:fill="FFFFFF"/>
                    </w:rPr>
                  </w:rPrChange>
                </w:rPr>
                <w:t>Gy*cm²</w:t>
              </w:r>
            </w:ins>
            <w:ins w:id="7586" w:author="Andreas Bjärkmar" w:date="2014-03-28T11:20:00Z">
              <w:r w:rsidR="00A711E9" w:rsidRPr="00A711E9">
                <w:rPr>
                  <w:rFonts w:cs="Arial"/>
                  <w:i/>
                  <w:color w:val="000000"/>
                  <w:szCs w:val="20"/>
                  <w:highlight w:val="yellow"/>
                  <w:shd w:val="clear" w:color="auto" w:fill="FFFFFF"/>
                  <w:rPrChange w:id="7587"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7588" w:author="Andreas Bjärkmar" w:date="2014-03-28T11:20:00Z">
              <w:r w:rsidR="00A711E9" w:rsidRPr="00A711E9">
                <w:rPr>
                  <w:spacing w:val="-1"/>
                  <w:szCs w:val="20"/>
                  <w:highlight w:val="yellow"/>
                  <w:rPrChange w:id="7589"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7590"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w:t>
            </w:r>
            <w:r w:rsidRPr="007621F2">
              <w:rPr>
                <w:i/>
                <w:spacing w:val="-1"/>
                <w:szCs w:val="20"/>
              </w:rPr>
              <w:lastRenderedPageBreak/>
              <w:t>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lastRenderedPageBreak/>
              <w:t xml:space="preserve">Beskrivning av bild-tagning(ar). </w:t>
            </w:r>
            <w:r w:rsidRPr="007621F2">
              <w:rPr>
                <w:i/>
                <w:spacing w:val="-1"/>
                <w:szCs w:val="20"/>
              </w:rPr>
              <w:lastRenderedPageBreak/>
              <w:t>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7591"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7592"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lastRenderedPageBreak/>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lastRenderedPageBreak/>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7593" w:author="Björn Genfors" w:date="2014-03-31T09:11:00Z">
              <w:r w:rsidRPr="00740909" w:rsidDel="00740909">
                <w:rPr>
                  <w:spacing w:val="-1"/>
                  <w:szCs w:val="20"/>
                  <w:highlight w:val="yellow"/>
                  <w:rPrChange w:id="7594" w:author="Björn Genfors" w:date="2014-03-31T09:11:00Z">
                    <w:rPr>
                      <w:spacing w:val="-1"/>
                      <w:szCs w:val="20"/>
                    </w:rPr>
                  </w:rPrChange>
                </w:rPr>
                <w:delText>CVType</w:delText>
              </w:r>
            </w:del>
            <w:ins w:id="7595" w:author="Björn Genfors" w:date="2014-03-31T09:11:00Z">
              <w:r w:rsidR="00740909" w:rsidRPr="00740909">
                <w:rPr>
                  <w:spacing w:val="-1"/>
                  <w:szCs w:val="20"/>
                  <w:highlight w:val="yellow"/>
                  <w:rPrChange w:id="7596" w:author="Björn Genfors" w:date="2014-03-31T09:11:00Z">
                    <w:rPr>
                      <w:spacing w:val="-1"/>
                      <w:szCs w:val="20"/>
                    </w:rPr>
                  </w:rPrChange>
                </w:rPr>
                <w:t>ExaminationStatus</w:t>
              </w:r>
            </w:ins>
            <w:ins w:id="7597" w:author="Björn Genfors" w:date="2014-03-31T09:15:00Z">
              <w:r w:rsidR="00740909">
                <w:rPr>
                  <w:spacing w:val="-1"/>
                  <w:szCs w:val="20"/>
                  <w:highlight w:val="yellow"/>
                </w:rPr>
                <w:t>Code</w:t>
              </w:r>
            </w:ins>
            <w:ins w:id="7598" w:author="Björn Genfors" w:date="2014-03-31T09:11:00Z">
              <w:r w:rsidR="00740909" w:rsidRPr="00740909">
                <w:rPr>
                  <w:spacing w:val="-1"/>
                  <w:szCs w:val="20"/>
                  <w:highlight w:val="yellow"/>
                  <w:rPrChange w:id="7599"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7600" w:author="Björn Genfors" w:date="2014-03-31T09:01:00Z"/>
                <w:spacing w:val="-1"/>
                <w:szCs w:val="20"/>
              </w:rPr>
            </w:pPr>
            <w:r w:rsidRPr="007621F2">
              <w:rPr>
                <w:spacing w:val="-1"/>
                <w:szCs w:val="20"/>
              </w:rPr>
              <w:t xml:space="preserve">Text som anger åtgärdens status. </w:t>
            </w:r>
            <w:del w:id="7601"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7602" w:author="Björn Genfors" w:date="2014-03-31T09:12:00Z"/>
                <w:spacing w:val="-1"/>
                <w:szCs w:val="20"/>
              </w:rPr>
            </w:pPr>
            <w:del w:id="7603" w:author="Björn Genfors" w:date="2014-03-31T09:11:00Z">
              <w:r w:rsidRPr="007621F2" w:rsidDel="00740909">
                <w:rPr>
                  <w:spacing w:val="-1"/>
                  <w:szCs w:val="20"/>
                </w:rPr>
                <w:delText xml:space="preserve">möjligt ska </w:delText>
              </w:r>
            </w:del>
            <w:ins w:id="7604" w:author="Björn Genfors" w:date="2014-03-31T09:11:00Z">
              <w:r w:rsidR="00740909">
                <w:rPr>
                  <w:spacing w:val="-1"/>
                  <w:szCs w:val="20"/>
                </w:rPr>
                <w:t xml:space="preserve">Kommer från </w:t>
              </w:r>
            </w:ins>
            <w:r w:rsidRPr="007621F2">
              <w:rPr>
                <w:spacing w:val="-1"/>
                <w:szCs w:val="20"/>
              </w:rPr>
              <w:t xml:space="preserve">KV åtgärdsstatus </w:t>
            </w:r>
            <w:del w:id="7605" w:author="Björn Genfors" w:date="2014-03-31T09:12:00Z">
              <w:r w:rsidRPr="007621F2" w:rsidDel="00740909">
                <w:rPr>
                  <w:spacing w:val="-1"/>
                  <w:szCs w:val="20"/>
                </w:rPr>
                <w:delText>följas</w:delText>
              </w:r>
            </w:del>
            <w:ins w:id="7606" w:author="Björn Genfors" w:date="2014-03-31T09:12:00Z">
              <w:r w:rsidR="00740909">
                <w:rPr>
                  <w:spacing w:val="-1"/>
                  <w:szCs w:val="20"/>
                </w:rPr>
                <w:t>i V-TIM 1.0</w:t>
              </w:r>
            </w:ins>
            <w:r w:rsidRPr="007621F2">
              <w:rPr>
                <w:spacing w:val="-1"/>
                <w:szCs w:val="20"/>
              </w:rPr>
              <w:t xml:space="preserve">. </w:t>
            </w:r>
            <w:ins w:id="7607" w:author="Björn Genfors" w:date="2014-03-31T09:12:00Z">
              <w:r w:rsidR="00740909">
                <w:rPr>
                  <w:spacing w:val="-1"/>
                  <w:szCs w:val="20"/>
                </w:rPr>
                <w:t xml:space="preserve">Tillåtna värden är: </w:t>
              </w:r>
              <w:r w:rsidR="00740909" w:rsidRPr="00740909">
                <w:rPr>
                  <w:spacing w:val="-1"/>
                  <w:szCs w:val="20"/>
                </w:rPr>
                <w:t>Initierad, Planerad (bevakad), Tidbokad, Uppskjuten, Annullerad, Pågående, Avvakta, Avbruten, Avklarad, Inaktuell, Makulerad.</w:t>
              </w:r>
            </w:ins>
            <w:del w:id="7608"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7609" w:author="Björn Genfors" w:date="2014-03-31T09:12:00Z">
                <w:pPr/>
              </w:pPrChange>
            </w:pPr>
            <w:del w:id="7610"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7611" w:author="Björn Genfors" w:date="2014-03-28T13:53:00Z">
              <w:r w:rsidR="00FA52CF" w:rsidDel="00A35CE4">
                <w:rPr>
                  <w:szCs w:val="20"/>
                </w:rPr>
                <w:delText>patientData</w:delText>
              </w:r>
            </w:del>
            <w:ins w:id="7612"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7613"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7614" w:author="Björn Genfors" w:date="2014-03-28T16:02:00Z">
              <w:r w:rsidRPr="007621F2" w:rsidDel="009D2C89">
                <w:rPr>
                  <w:i/>
                  <w:szCs w:val="20"/>
                  <w:highlight w:val="yellow"/>
                </w:rPr>
                <w:delText>Ansvarig h</w:delText>
              </w:r>
            </w:del>
            <w:ins w:id="7615" w:author="Björn Genfors" w:date="2014-03-28T16:02:00Z">
              <w:r w:rsidR="009D2C89">
                <w:rPr>
                  <w:i/>
                  <w:szCs w:val="20"/>
                  <w:highlight w:val="yellow"/>
                </w:rPr>
                <w:t>H</w:t>
              </w:r>
            </w:ins>
            <w:r w:rsidRPr="007621F2">
              <w:rPr>
                <w:i/>
                <w:szCs w:val="20"/>
                <w:highlight w:val="yellow"/>
              </w:rPr>
              <w:t>älso- och sjukvårdsperson</w:t>
            </w:r>
            <w:ins w:id="7616" w:author="Björn Genfors" w:date="2014-03-28T16:03:00Z">
              <w:r w:rsidR="009D2C89">
                <w:rPr>
                  <w:i/>
                  <w:szCs w:val="20"/>
                  <w:highlight w:val="yellow"/>
                </w:rPr>
                <w:t xml:space="preserve"> som är</w:t>
              </w:r>
            </w:ins>
            <w:del w:id="7617" w:author="Björn Genfors" w:date="2014-03-28T16:03:00Z">
              <w:r w:rsidRPr="007621F2" w:rsidDel="009D2C89">
                <w:rPr>
                  <w:i/>
                  <w:szCs w:val="20"/>
                  <w:highlight w:val="yellow"/>
                </w:rPr>
                <w:delText>.</w:delText>
              </w:r>
            </w:del>
            <w:r w:rsidRPr="007621F2">
              <w:rPr>
                <w:i/>
                <w:szCs w:val="20"/>
                <w:highlight w:val="yellow"/>
              </w:rPr>
              <w:t xml:space="preserve"> </w:t>
            </w:r>
            <w:del w:id="7618" w:author="Björn Genfors" w:date="2014-03-28T16:03:00Z">
              <w:r w:rsidRPr="007621F2" w:rsidDel="009D2C89">
                <w:rPr>
                  <w:i/>
                  <w:szCs w:val="20"/>
                  <w:highlight w:val="yellow"/>
                </w:rPr>
                <w:delText>A</w:delText>
              </w:r>
            </w:del>
            <w:ins w:id="7619" w:author="Björn Genfors" w:date="2014-03-28T16:03:00Z">
              <w:r w:rsidR="009D2C89">
                <w:rPr>
                  <w:i/>
                  <w:szCs w:val="20"/>
                  <w:highlight w:val="yellow"/>
                </w:rPr>
                <w:t>a</w:t>
              </w:r>
            </w:ins>
            <w:r w:rsidRPr="007621F2">
              <w:rPr>
                <w:i/>
                <w:szCs w:val="20"/>
                <w:highlight w:val="yellow"/>
              </w:rPr>
              <w:t xml:space="preserve">nsvarig för </w:t>
            </w:r>
            <w:del w:id="7620" w:author="Björn Genfors" w:date="2014-03-28T16:03:00Z">
              <w:r w:rsidRPr="007621F2" w:rsidDel="009D2C89">
                <w:rPr>
                  <w:i/>
                  <w:szCs w:val="20"/>
                  <w:highlight w:val="yellow"/>
                </w:rPr>
                <w:delText>undersökningsresultatet. Avser person som är ansvarig för det samlade dokumentet.</w:delText>
              </w:r>
            </w:del>
            <w:ins w:id="7621"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7622"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7623"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 xml:space="preserve">Det är den senaste tidpunkten då informationen uppdaterats i systemet som ska finnas här i de fall informationen har ändrats efter det att den skapades. Registreringstidpunkt i </w:t>
            </w:r>
            <w:r w:rsidRPr="007621F2">
              <w:rPr>
                <w:spacing w:val="-1"/>
                <w:szCs w:val="20"/>
                <w:highlight w:val="yellow"/>
              </w:rPr>
              <w:lastRenderedPageBreak/>
              <w:t>NPÖ riv-spec 2.2.0 avsnitt 5.3</w:t>
            </w:r>
          </w:p>
          <w:p w14:paraId="32CCE63A" w14:textId="77777777" w:rsidR="00517C89" w:rsidRPr="007621F2" w:rsidRDefault="00517C89">
            <w:pPr>
              <w:spacing w:line="226" w:lineRule="exact"/>
              <w:rPr>
                <w:szCs w:val="20"/>
              </w:rPr>
              <w:pPrChange w:id="7624"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lastRenderedPageBreak/>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7625" w:author="Björn Genfors" w:date="2014-03-28T16:17:00Z"/>
                <w:szCs w:val="20"/>
                <w:highlight w:val="yellow"/>
              </w:rPr>
            </w:pPr>
            <w:ins w:id="7626" w:author="Björn Genfors" w:date="2014-03-28T16:01:00Z">
              <w:r>
                <w:rPr>
                  <w:szCs w:val="20"/>
                  <w:highlight w:val="yellow"/>
                </w:rPr>
                <w:lastRenderedPageBreak/>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7627"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7628"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7629"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7630"/>
            <w:r w:rsidRPr="007621F2">
              <w:rPr>
                <w:spacing w:val="-1"/>
                <w:szCs w:val="20"/>
                <w:highlight w:val="yellow"/>
              </w:rPr>
              <w:t>0</w:t>
            </w:r>
            <w:commentRangeStart w:id="7631"/>
            <w:r w:rsidRPr="007621F2">
              <w:rPr>
                <w:spacing w:val="-1"/>
                <w:szCs w:val="20"/>
                <w:highlight w:val="yellow"/>
              </w:rPr>
              <w:t>..1</w:t>
            </w:r>
            <w:commentRangeEnd w:id="7631"/>
            <w:r w:rsidRPr="007621F2">
              <w:rPr>
                <w:rStyle w:val="Kommentarsreferens"/>
                <w:sz w:val="20"/>
                <w:szCs w:val="20"/>
                <w:highlight w:val="yellow"/>
              </w:rPr>
              <w:commentReference w:id="7631"/>
            </w:r>
            <w:commentRangeEnd w:id="7630"/>
            <w:r w:rsidR="00A35CE4">
              <w:rPr>
                <w:rStyle w:val="Kommentarsreferens"/>
                <w:rFonts w:ascii="Arial" w:eastAsia="ヒラギノ角ゴ Pro W3" w:hAnsi="Arial"/>
                <w:i/>
                <w:color w:val="000000"/>
                <w:lang w:val="en-GB"/>
              </w:rPr>
              <w:commentReference w:id="7630"/>
            </w:r>
          </w:p>
        </w:tc>
      </w:tr>
      <w:tr w:rsidR="00517C89" w:rsidRPr="007621F2" w14:paraId="6CEFE039" w14:textId="77777777" w:rsidTr="003A6D72">
        <w:tc>
          <w:tcPr>
            <w:tcW w:w="2802" w:type="dxa"/>
          </w:tcPr>
          <w:p w14:paraId="75D7E930" w14:textId="5A8F3A89" w:rsidR="00517C89" w:rsidRPr="007621F2" w:rsidRDefault="009D2C89">
            <w:pPr>
              <w:rPr>
                <w:szCs w:val="20"/>
              </w:rPr>
            </w:pPr>
            <w:ins w:id="7632"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7633" w:author="Björn Genfors" w:date="2014-03-28T16:01:00Z">
              <w:r w:rsidRPr="009D2C89">
                <w:rPr>
                  <w:i/>
                  <w:szCs w:val="20"/>
                  <w:highlight w:val="yellow"/>
                  <w:rPrChange w:id="7634"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7635"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7636"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7637"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7638"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nk"/>
                <w:i/>
                <w:szCs w:val="20"/>
                <w:highlight w:val="yellow"/>
              </w:rPr>
            </w:pPr>
            <w:del w:id="7639" w:author="Björn Genfors" w:date="2014-03-28T14:59:00Z">
              <w:r w:rsidRPr="00BB79F8" w:rsidDel="008420F6">
                <w:rPr>
                  <w:rPrChange w:id="7640" w:author="Björn Genfors" w:date="2014-03-28T16:01:00Z">
                    <w:rPr>
                      <w:rStyle w:val="Hyperlnk"/>
                      <w:i/>
                      <w:szCs w:val="20"/>
                      <w:highlight w:val="yellow"/>
                    </w:rPr>
                  </w:rPrChange>
                </w:rPr>
                <w:fldChar w:fldCharType="begin"/>
              </w:r>
              <w:r w:rsidRPr="009D2C89" w:rsidDel="008420F6">
                <w:rPr>
                  <w:i/>
                  <w:rPrChange w:id="7641" w:author="Björn Genfors" w:date="2014-03-28T16:01:00Z">
                    <w:rPr/>
                  </w:rPrChange>
                </w:rPr>
                <w:delInstrText xml:space="preserve"> HYPERLINK "http://www.inera.se/Documents/TJANSTER_PROJEKT/Katalogtjanst_HSA/Innehall/hsa_innehall_befattning.pdf" </w:delInstrText>
              </w:r>
              <w:r w:rsidRPr="00BB79F8" w:rsidDel="008420F6">
                <w:rPr>
                  <w:rPrChange w:id="7642" w:author="Björn Genfors" w:date="2014-03-28T16:01:00Z">
                    <w:rPr>
                      <w:rStyle w:val="Hyperlnk"/>
                      <w:i/>
                      <w:szCs w:val="20"/>
                      <w:highlight w:val="yellow"/>
                    </w:rPr>
                  </w:rPrChange>
                </w:rPr>
                <w:fldChar w:fldCharType="separate"/>
              </w:r>
              <w:r w:rsidR="00517C89" w:rsidRPr="009D2C89" w:rsidDel="008420F6">
                <w:rPr>
                  <w:rStyle w:val="Hyperlnk"/>
                  <w:i/>
                  <w:szCs w:val="20"/>
                  <w:highlight w:val="yellow"/>
                </w:rPr>
                <w:delText>http://www.inera.se/Documents/TJANSTER_PROJEKT/Katalogtjanst_HSA/Innehall/hsa_innehall_befattning.pdf</w:delText>
              </w:r>
              <w:r w:rsidRPr="00BB79F8" w:rsidDel="008420F6">
                <w:rPr>
                  <w:rStyle w:val="Hyperlnk"/>
                  <w:i/>
                  <w:szCs w:val="20"/>
                  <w:highlight w:val="yellow"/>
                </w:rPr>
                <w:fldChar w:fldCharType="end"/>
              </w:r>
              <w:r w:rsidR="00517C89" w:rsidRPr="009D2C89" w:rsidDel="008420F6">
                <w:rPr>
                  <w:rStyle w:val="Hyperlnk"/>
                  <w:i/>
                  <w:szCs w:val="20"/>
                  <w:highlight w:val="yellow"/>
                </w:rPr>
                <w:delText xml:space="preserve">. </w:delText>
              </w:r>
            </w:del>
            <w:ins w:id="7643"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7644" w:author="Björn Genfors" w:date="2014-03-31T13:27:00Z">
              <w:r w:rsidR="002F320B" w:rsidRPr="002F320B">
                <w:rPr>
                  <w:i/>
                  <w:rPrChange w:id="7645" w:author="Björn Genfors" w:date="2014-03-31T13:27:00Z">
                    <w:rPr/>
                  </w:rPrChange>
                </w:rPr>
                <w:t xml:space="preserve">R </w:t>
              </w:r>
              <w:r w:rsidR="002F320B" w:rsidRPr="002F320B">
                <w:rPr>
                  <w:i/>
                  <w:noProof/>
                  <w:rPrChange w:id="7646" w:author="Björn Genfors" w:date="2014-03-31T13:27:00Z">
                    <w:rPr>
                      <w:noProof/>
                    </w:rPr>
                  </w:rPrChange>
                </w:rPr>
                <w:t>5</w:t>
              </w:r>
            </w:ins>
            <w:ins w:id="7647"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7648" w:author="Björn Genfors" w:date="2014-03-28T16:12:00Z"/>
                <w:i/>
                <w:spacing w:val="-1"/>
                <w:szCs w:val="20"/>
                <w:highlight w:val="yellow"/>
              </w:rPr>
            </w:pPr>
            <w:ins w:id="7649" w:author="Björn Genfors" w:date="2014-03-28T16:16:00Z">
              <w:r w:rsidRPr="007621F2">
                <w:rPr>
                  <w:i/>
                  <w:spacing w:val="-1"/>
                  <w:szCs w:val="20"/>
                </w:rPr>
                <w:t>Om kodverk saknas anges befattning i originalText.</w:t>
              </w:r>
            </w:ins>
            <w:del w:id="7650"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7651"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7652"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765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765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765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765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765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765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7659" w:author="Björn Genfors" w:date="2014-03-28T16:01:00Z">
              <w:r w:rsidRPr="009D2C89">
                <w:rPr>
                  <w:i/>
                  <w:szCs w:val="20"/>
                  <w:highlight w:val="yellow"/>
                  <w:rPrChange w:id="7660"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7661"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7662" w:author="Björn Genfors" w:date="2014-03-28T16:02:00Z">
              <w:r>
                <w:rPr>
                  <w:szCs w:val="20"/>
                  <w:highlight w:val="yellow"/>
                </w:rPr>
                <w:lastRenderedPageBreak/>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7663"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7664"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7665"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7666"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7667" w:author="Björn Genfors" w:date="2014-03-28T16:02:00Z">
              <w:r w:rsidRPr="009D2C89">
                <w:rPr>
                  <w:color w:val="FF0000"/>
                  <w:szCs w:val="20"/>
                  <w:highlight w:val="yellow"/>
                  <w:rPrChange w:id="7668"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7669" w:author="Björn Genfors" w:date="2014-03-28T16:02:00Z">
              <w:r w:rsidRPr="009D2C89">
                <w:rPr>
                  <w:color w:val="FF0000"/>
                  <w:szCs w:val="20"/>
                  <w:highlight w:val="yellow"/>
                  <w:rPrChange w:id="7670"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7671"/>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7671"/>
            <w:r w:rsidR="006F6609">
              <w:rPr>
                <w:rStyle w:val="Kommentarsreferens"/>
                <w:rFonts w:ascii="Arial" w:eastAsia="ヒラギノ角ゴ Pro W3" w:hAnsi="Arial"/>
                <w:i/>
                <w:color w:val="000000"/>
                <w:lang w:val="en-GB"/>
              </w:rPr>
              <w:commentReference w:id="7671"/>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lastRenderedPageBreak/>
              <w:t>../../../../</w:t>
            </w:r>
            <w:r w:rsidRPr="007621F2">
              <w:rPr>
                <w:szCs w:val="20"/>
                <w:highlight w:val="yellow"/>
              </w:rPr>
              <w:t>dicomValue</w:t>
            </w:r>
          </w:p>
        </w:tc>
        <w:tc>
          <w:tcPr>
            <w:tcW w:w="1701" w:type="dxa"/>
          </w:tcPr>
          <w:p w14:paraId="2DDDAE9B" w14:textId="6130DF59" w:rsidR="00517C89" w:rsidRPr="007621F2" w:rsidRDefault="001D4F3F">
            <w:pPr>
              <w:rPr>
                <w:szCs w:val="20"/>
              </w:rPr>
            </w:pPr>
            <w:ins w:id="7672" w:author="Khaled Daham" w:date="2014-03-29T12:00:00Z">
              <w:r>
                <w:rPr>
                  <w:spacing w:val="-1"/>
                  <w:szCs w:val="20"/>
                </w:rPr>
                <w:t>b</w:t>
              </w:r>
            </w:ins>
            <w:del w:id="7673"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7674"/>
            <w:r w:rsidR="00517C89" w:rsidRPr="007621F2">
              <w:rPr>
                <w:i/>
                <w:szCs w:val="20"/>
              </w:rPr>
              <w:t>mageSt</w:t>
            </w:r>
            <w:ins w:id="7675" w:author="Khaled Daham" w:date="2014-03-29T11:56:00Z">
              <w:r w:rsidR="002150A6">
                <w:rPr>
                  <w:i/>
                  <w:szCs w:val="20"/>
                </w:rPr>
                <w:t>ructured</w:t>
              </w:r>
            </w:ins>
            <w:del w:id="7676" w:author="Khaled Daham" w:date="2014-03-29T11:56:00Z">
              <w:r w:rsidR="00517C89" w:rsidRPr="007621F2" w:rsidDel="002150A6">
                <w:rPr>
                  <w:i/>
                  <w:szCs w:val="20"/>
                </w:rPr>
                <w:delText>atic</w:delText>
              </w:r>
            </w:del>
            <w:r w:rsidR="00517C89" w:rsidRPr="007621F2">
              <w:rPr>
                <w:i/>
                <w:szCs w:val="20"/>
              </w:rPr>
              <w:t>Data</w:t>
            </w:r>
            <w:commentRangeEnd w:id="7674"/>
            <w:r w:rsidR="00517C89" w:rsidRPr="007621F2">
              <w:rPr>
                <w:rStyle w:val="Kommentarsreferens"/>
                <w:sz w:val="20"/>
                <w:szCs w:val="20"/>
              </w:rPr>
              <w:commentReference w:id="7674"/>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7677"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7678"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7679" w:author="Björn Genfors" w:date="2014-03-28T14:59:00Z">
              <w:r w:rsidR="008420F6">
                <w:rPr>
                  <w:i/>
                  <w:spacing w:val="-1"/>
                  <w:szCs w:val="20"/>
                </w:rPr>
                <w:t xml:space="preserve">. Bör anges med kod ur SNOMED CT (OID: </w:t>
              </w:r>
            </w:ins>
            <w:ins w:id="7680" w:author="Björn Genfors" w:date="2014-03-28T15:00:00Z">
              <w:r w:rsidR="008420F6" w:rsidRPr="008420F6">
                <w:rPr>
                  <w:i/>
                  <w:spacing w:val="-1"/>
                  <w:szCs w:val="20"/>
                </w:rPr>
                <w:t>1.2.752.116.2.1</w:t>
              </w:r>
              <w:r w:rsidR="008420F6">
                <w:rPr>
                  <w:i/>
                  <w:spacing w:val="-1"/>
                  <w:szCs w:val="20"/>
                </w:rPr>
                <w:t>)</w:t>
              </w:r>
            </w:ins>
            <w:ins w:id="7681"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7682" w:author="Khaled Daham" w:date="2014-03-29T12:00:00Z">
              <w:r>
                <w:rPr>
                  <w:i/>
                  <w:spacing w:val="-1"/>
                  <w:szCs w:val="20"/>
                </w:rPr>
                <w:t>s</w:t>
              </w:r>
            </w:ins>
            <w:del w:id="7683"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7684" w:author="Andreas Bjärkmar" w:date="2014-03-28T11:32:00Z">
              <w:r w:rsidRPr="00E12796" w:rsidDel="00E12796">
                <w:rPr>
                  <w:i/>
                  <w:spacing w:val="-1"/>
                  <w:szCs w:val="20"/>
                  <w:highlight w:val="yellow"/>
                  <w:rPrChange w:id="7685" w:author="Andreas Bjärkmar" w:date="2014-03-28T11:32:00Z">
                    <w:rPr>
                      <w:i/>
                      <w:spacing w:val="-1"/>
                      <w:szCs w:val="20"/>
                    </w:rPr>
                  </w:rPrChange>
                </w:rPr>
                <w:delText>Magnetic field strength if image is MRI</w:delText>
              </w:r>
            </w:del>
            <w:ins w:id="7686" w:author="Andreas Bjärkmar" w:date="2014-03-28T11:32:00Z">
              <w:r w:rsidR="00E12796" w:rsidRPr="00E12796">
                <w:rPr>
                  <w:i/>
                  <w:spacing w:val="-1"/>
                  <w:szCs w:val="20"/>
                  <w:highlight w:val="yellow"/>
                  <w:rPrChange w:id="7687"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7688" w:author="Khaled Daham" w:date="2014-03-28T12:41:00Z">
              <w:r w:rsidR="006F6609">
                <w:rPr>
                  <w:i/>
                  <w:spacing w:val="-1"/>
                  <w:szCs w:val="20"/>
                </w:rPr>
                <w:t>r</w:t>
              </w:r>
            </w:ins>
            <w:del w:id="7689"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7690" w:author="Khaled Daham" w:date="2014-03-29T12:00:00Z">
              <w:r>
                <w:rPr>
                  <w:i/>
                  <w:spacing w:val="-1"/>
                  <w:szCs w:val="20"/>
                </w:rPr>
                <w:t>s</w:t>
              </w:r>
            </w:ins>
            <w:del w:id="7691"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7692"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7693" w:author="Björn Genfors" w:date="2014-03-28T15:01:00Z">
              <w:tcPr>
                <w:tcW w:w="1701" w:type="dxa"/>
              </w:tcPr>
            </w:tcPrChange>
          </w:tcPr>
          <w:p w14:paraId="4BB6495E" w14:textId="30EC2370" w:rsidR="00517C89" w:rsidRPr="007621F2" w:rsidRDefault="00D9492B">
            <w:pPr>
              <w:rPr>
                <w:szCs w:val="20"/>
              </w:rPr>
            </w:pPr>
            <w:ins w:id="7694" w:author="Khaled Daham" w:date="2014-03-29T12:00:00Z">
              <w:r>
                <w:rPr>
                  <w:i/>
                  <w:spacing w:val="-1"/>
                  <w:szCs w:val="20"/>
                </w:rPr>
                <w:t>I</w:t>
              </w:r>
            </w:ins>
            <w:del w:id="7695"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7696" w:author="Björn Genfors" w:date="2014-03-28T15:01:00Z">
              <w:tcPr>
                <w:tcW w:w="3827" w:type="dxa"/>
              </w:tcPr>
            </w:tcPrChange>
          </w:tcPr>
          <w:p w14:paraId="45BA47CE" w14:textId="77777777" w:rsidR="00517C89" w:rsidRPr="007621F2" w:rsidDel="008420F6" w:rsidRDefault="00517C89" w:rsidP="003A6D72">
            <w:pPr>
              <w:spacing w:line="226" w:lineRule="exact"/>
              <w:rPr>
                <w:del w:id="7697"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7698" w:author="Björn Genfors" w:date="2014-03-28T15:00:00Z">
                <w:pPr/>
              </w:pPrChange>
            </w:pPr>
          </w:p>
        </w:tc>
        <w:tc>
          <w:tcPr>
            <w:tcW w:w="1192" w:type="dxa"/>
            <w:tcPrChange w:id="7699"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7700" w:author="Khaled Daham" w:date="2014-03-29T12:01:00Z">
              <w:r>
                <w:rPr>
                  <w:spacing w:val="-1"/>
                  <w:szCs w:val="20"/>
                </w:rPr>
                <w:t>b</w:t>
              </w:r>
            </w:ins>
            <w:del w:id="7701"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7702" w:author="Khaled Daham" w:date="2014-03-29T12:01:00Z">
              <w:r>
                <w:rPr>
                  <w:szCs w:val="20"/>
                </w:rPr>
                <w:t>b</w:t>
              </w:r>
            </w:ins>
            <w:del w:id="7703"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lastRenderedPageBreak/>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7704" w:author="Khaled Daham" w:date="2014-03-29T11:18:00Z">
              <w:r w:rsidR="00645F17">
                <w:rPr>
                  <w:szCs w:val="20"/>
                </w:rPr>
                <w:t>a</w:t>
              </w:r>
            </w:ins>
            <w:del w:id="7705"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7706"/>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7706"/>
            <w:r w:rsidR="00500D34">
              <w:rPr>
                <w:rStyle w:val="Kommentarsreferens"/>
                <w:rFonts w:ascii="Arial" w:eastAsia="ヒラギノ角ゴ Pro W3" w:hAnsi="Arial"/>
                <w:i/>
                <w:color w:val="000000"/>
                <w:lang w:val="en-GB"/>
              </w:rPr>
              <w:commentReference w:id="7706"/>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7707"/>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7707"/>
            <w:r w:rsidR="00500D34">
              <w:rPr>
                <w:rStyle w:val="Kommentarsreferens"/>
                <w:rFonts w:ascii="Arial" w:eastAsia="ヒラギノ角ゴ Pro W3" w:hAnsi="Arial"/>
                <w:i/>
                <w:color w:val="000000"/>
                <w:lang w:val="en-GB"/>
              </w:rPr>
              <w:commentReference w:id="7707"/>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7708"/>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7708"/>
            <w:r w:rsidR="00500D34">
              <w:rPr>
                <w:rStyle w:val="Kommentarsreferens"/>
                <w:rFonts w:ascii="Arial" w:eastAsia="ヒラギノ角ゴ Pro W3" w:hAnsi="Arial"/>
                <w:i/>
                <w:color w:val="000000"/>
                <w:lang w:val="en-GB"/>
              </w:rPr>
              <w:commentReference w:id="7708"/>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7709"/>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 xml:space="preserve">HSA-id för organisationsenhet. (Enligt </w:t>
            </w:r>
            <w:r w:rsidRPr="007621F2">
              <w:rPr>
                <w:spacing w:val="-1"/>
                <w:szCs w:val="20"/>
              </w:rPr>
              <w:lastRenderedPageBreak/>
              <w:t>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lastRenderedPageBreak/>
              <w:t>1..1</w:t>
            </w:r>
            <w:commentRangeEnd w:id="7709"/>
            <w:r w:rsidR="00500D34">
              <w:rPr>
                <w:rStyle w:val="Kommentarsreferens"/>
                <w:rFonts w:ascii="Arial" w:eastAsia="ヒラギノ角ゴ Pro W3" w:hAnsi="Arial"/>
                <w:i/>
                <w:color w:val="000000"/>
                <w:lang w:val="en-GB"/>
              </w:rPr>
              <w:commentReference w:id="7709"/>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7710"/>
            <w:r w:rsidRPr="007621F2">
              <w:rPr>
                <w:szCs w:val="20"/>
              </w:rPr>
              <w:lastRenderedPageBreak/>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7710"/>
            <w:r w:rsidR="00500D34">
              <w:rPr>
                <w:rStyle w:val="Kommentarsreferens"/>
                <w:rFonts w:ascii="Arial" w:eastAsia="ヒラギノ角ゴ Pro W3" w:hAnsi="Arial"/>
                <w:i/>
                <w:color w:val="000000"/>
                <w:lang w:val="en-GB"/>
              </w:rPr>
              <w:commentReference w:id="7710"/>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7711" w:author="Björn Genfors" w:date="2014-03-28T16:17:00Z">
                  <w:rPr>
                    <w:szCs w:val="20"/>
                  </w:rPr>
                </w:rPrChange>
              </w:rPr>
            </w:pPr>
            <w:commentRangeStart w:id="7712"/>
            <w:r w:rsidRPr="00890E68">
              <w:rPr>
                <w:color w:val="FF0000"/>
                <w:szCs w:val="20"/>
                <w:highlight w:val="yellow"/>
                <w:rPrChange w:id="7713" w:author="Björn Genfors" w:date="2014-03-28T16:17:00Z">
                  <w:rPr>
                    <w:szCs w:val="20"/>
                  </w:rPr>
                </w:rPrChange>
              </w:rPr>
              <w:t>../../../../healthcareProfessional</w:t>
            </w:r>
            <w:r w:rsidRPr="00890E68">
              <w:rPr>
                <w:color w:val="FF0000"/>
                <w:spacing w:val="-1"/>
                <w:szCs w:val="20"/>
                <w:highlight w:val="yellow"/>
                <w:rPrChange w:id="7714"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7715"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7716" w:author="Björn Genfors" w:date="2014-03-28T15:01:00Z"/>
                <w:rFonts w:cs="Arial"/>
                <w:color w:val="FF0000"/>
                <w:szCs w:val="20"/>
                <w:highlight w:val="yellow"/>
                <w:rPrChange w:id="7717" w:author="Björn Genfors" w:date="2014-03-28T16:17:00Z">
                  <w:rPr>
                    <w:del w:id="7718" w:author="Björn Genfors" w:date="2014-03-28T15:01:00Z"/>
                    <w:rFonts w:cs="Arial"/>
                    <w:szCs w:val="20"/>
                  </w:rPr>
                </w:rPrChange>
              </w:rPr>
            </w:pPr>
            <w:del w:id="7719" w:author="Björn Genfors" w:date="2014-03-28T15:01:00Z">
              <w:r w:rsidRPr="00890E68" w:rsidDel="003C3717">
                <w:rPr>
                  <w:color w:val="FF0000"/>
                  <w:spacing w:val="-1"/>
                  <w:szCs w:val="20"/>
                  <w:highlight w:val="yellow"/>
                  <w:rPrChange w:id="7720"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7721" w:author="Björn Genfors" w:date="2014-03-28T15:01:00Z"/>
                <w:color w:val="FF0000"/>
                <w:spacing w:val="-1"/>
                <w:szCs w:val="20"/>
                <w:highlight w:val="yellow"/>
                <w:rPrChange w:id="7722" w:author="Björn Genfors" w:date="2014-03-28T16:17:00Z">
                  <w:rPr>
                    <w:del w:id="7723" w:author="Björn Genfors" w:date="2014-03-28T15:01:00Z"/>
                    <w:spacing w:val="-1"/>
                    <w:szCs w:val="20"/>
                  </w:rPr>
                </w:rPrChange>
              </w:rPr>
            </w:pPr>
          </w:p>
          <w:p w14:paraId="595542D3" w14:textId="77777777" w:rsidR="00517C89" w:rsidRPr="00890E68" w:rsidRDefault="00517C89">
            <w:pPr>
              <w:rPr>
                <w:color w:val="FF0000"/>
                <w:szCs w:val="20"/>
                <w:highlight w:val="yellow"/>
                <w:rPrChange w:id="7724"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7725" w:author="Björn Genfors" w:date="2014-03-28T15:01:00Z"/>
                <w:color w:val="FF0000"/>
                <w:szCs w:val="20"/>
                <w:highlight w:val="yellow"/>
                <w:rPrChange w:id="7726" w:author="Björn Genfors" w:date="2014-03-28T16:17:00Z">
                  <w:rPr>
                    <w:del w:id="7727" w:author="Björn Genfors" w:date="2014-03-28T15:01:00Z"/>
                    <w:szCs w:val="20"/>
                  </w:rPr>
                </w:rPrChange>
              </w:rPr>
            </w:pPr>
            <w:del w:id="7728" w:author="Björn Genfors" w:date="2014-03-28T15:01:00Z">
              <w:r w:rsidRPr="00890E68" w:rsidDel="003C3717">
                <w:rPr>
                  <w:color w:val="FF0000"/>
                  <w:szCs w:val="20"/>
                  <w:highlight w:val="yellow"/>
                  <w:rPrChange w:id="7729" w:author="Björn Genfors" w:date="2014-03-28T16:17:00Z">
                    <w:rPr>
                      <w:szCs w:val="20"/>
                    </w:rPr>
                  </w:rPrChange>
                </w:rPr>
                <w:delText xml:space="preserve">HSA-id för vårdenhet (pdl-ansvar) som vård- och omsorgspersonen är uppdragstagare för. Skall anges om tillgänglig. </w:delText>
              </w:r>
            </w:del>
            <w:ins w:id="7730" w:author="Björn Genfors" w:date="2014-03-28T15:01:00Z">
              <w:r w:rsidR="003C3717" w:rsidRPr="00890E68">
                <w:rPr>
                  <w:color w:val="FF0000"/>
                  <w:szCs w:val="20"/>
                  <w:highlight w:val="yellow"/>
                  <w:rPrChange w:id="7731"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7732"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7733" w:author="Björn Genfors" w:date="2014-03-28T16:17:00Z">
                  <w:rPr>
                    <w:szCs w:val="20"/>
                  </w:rPr>
                </w:rPrChange>
              </w:rPr>
            </w:pPr>
            <w:r w:rsidRPr="00890E68">
              <w:rPr>
                <w:color w:val="FF0000"/>
                <w:spacing w:val="-1"/>
                <w:szCs w:val="20"/>
                <w:highlight w:val="yellow"/>
                <w:rPrChange w:id="7734" w:author="Björn Genfors" w:date="2014-03-28T16:17:00Z">
                  <w:rPr>
                    <w:spacing w:val="-1"/>
                    <w:szCs w:val="20"/>
                  </w:rPr>
                </w:rPrChange>
              </w:rPr>
              <w:t>0..</w:t>
            </w:r>
            <w:ins w:id="7735" w:author="Björn Genfors" w:date="2014-03-28T15:01:00Z">
              <w:r w:rsidR="003C3717" w:rsidRPr="00890E68">
                <w:rPr>
                  <w:color w:val="FF0000"/>
                  <w:spacing w:val="-1"/>
                  <w:szCs w:val="20"/>
                  <w:highlight w:val="yellow"/>
                  <w:rPrChange w:id="7736" w:author="Björn Genfors" w:date="2014-03-28T16:17:00Z">
                    <w:rPr>
                      <w:spacing w:val="-1"/>
                      <w:szCs w:val="20"/>
                    </w:rPr>
                  </w:rPrChange>
                </w:rPr>
                <w:t>0</w:t>
              </w:r>
            </w:ins>
            <w:del w:id="7737" w:author="Björn Genfors" w:date="2014-03-28T15:01:00Z">
              <w:r w:rsidRPr="00890E68" w:rsidDel="003C3717">
                <w:rPr>
                  <w:color w:val="FF0000"/>
                  <w:spacing w:val="-1"/>
                  <w:szCs w:val="20"/>
                  <w:highlight w:val="yellow"/>
                  <w:rPrChange w:id="7738" w:author="Björn Genfors" w:date="2014-03-28T16:17:00Z">
                    <w:rPr>
                      <w:spacing w:val="-1"/>
                      <w:szCs w:val="20"/>
                    </w:rPr>
                  </w:rPrChange>
                </w:rPr>
                <w:delText>1</w:delText>
              </w:r>
            </w:del>
            <w:commentRangeEnd w:id="7712"/>
            <w:r w:rsidR="00500D34">
              <w:rPr>
                <w:rStyle w:val="Kommentarsreferens"/>
                <w:rFonts w:ascii="Arial" w:eastAsia="ヒラギノ角ゴ Pro W3" w:hAnsi="Arial"/>
                <w:i/>
                <w:color w:val="000000"/>
                <w:lang w:val="en-GB"/>
              </w:rPr>
              <w:commentReference w:id="7712"/>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7739" w:author="Björn Genfors" w:date="2014-03-28T16:17:00Z">
                  <w:rPr>
                    <w:szCs w:val="20"/>
                  </w:rPr>
                </w:rPrChange>
              </w:rPr>
            </w:pPr>
            <w:commentRangeStart w:id="7740"/>
            <w:r w:rsidRPr="00890E68">
              <w:rPr>
                <w:color w:val="FF0000"/>
                <w:szCs w:val="20"/>
                <w:highlight w:val="yellow"/>
                <w:rPrChange w:id="7741" w:author="Björn Genfors" w:date="2014-03-28T16:17:00Z">
                  <w:rPr>
                    <w:szCs w:val="20"/>
                  </w:rPr>
                </w:rPrChange>
              </w:rPr>
              <w:t>../../../../healthcareProfessional</w:t>
            </w:r>
            <w:r w:rsidRPr="00890E68">
              <w:rPr>
                <w:color w:val="FF0000"/>
                <w:spacing w:val="-1"/>
                <w:szCs w:val="20"/>
                <w:highlight w:val="yellow"/>
                <w:rPrChange w:id="7742"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7743" w:author="Björn Genfors" w:date="2014-03-28T15:01:00Z"/>
                <w:color w:val="FF0000"/>
                <w:spacing w:val="-1"/>
                <w:szCs w:val="20"/>
                <w:highlight w:val="yellow"/>
                <w:rPrChange w:id="7744" w:author="Björn Genfors" w:date="2014-03-28T16:17:00Z">
                  <w:rPr>
                    <w:del w:id="7745" w:author="Björn Genfors" w:date="2014-03-28T15:01:00Z"/>
                    <w:spacing w:val="-1"/>
                    <w:szCs w:val="20"/>
                  </w:rPr>
                </w:rPrChange>
              </w:rPr>
            </w:pPr>
            <w:del w:id="7746" w:author="Björn Genfors" w:date="2014-03-28T15:01:00Z">
              <w:r w:rsidRPr="00890E68" w:rsidDel="003C3717">
                <w:rPr>
                  <w:color w:val="FF0000"/>
                  <w:spacing w:val="-1"/>
                  <w:szCs w:val="20"/>
                  <w:highlight w:val="yellow"/>
                  <w:rPrChange w:id="7747"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7748"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7749" w:author="Björn Genfors" w:date="2014-03-28T16:17:00Z">
                  <w:rPr>
                    <w:szCs w:val="20"/>
                  </w:rPr>
                </w:rPrChange>
              </w:rPr>
            </w:pPr>
            <w:del w:id="7750" w:author="Björn Genfors" w:date="2014-03-28T15:01:00Z">
              <w:r w:rsidRPr="00890E68" w:rsidDel="003C3717">
                <w:rPr>
                  <w:color w:val="FF0000"/>
                  <w:szCs w:val="20"/>
                  <w:highlight w:val="yellow"/>
                  <w:rPrChange w:id="7751" w:author="Björn Genfors" w:date="2014-03-28T16:17:00Z">
                    <w:rPr>
                      <w:szCs w:val="20"/>
                    </w:rPr>
                  </w:rPrChange>
                </w:rPr>
                <w:delText>HSA-id för vårdgivaren, som är vårdgivare för den enhet som författaren är uppdragstagare för. Skall anges om tillgänglig.</w:delText>
              </w:r>
            </w:del>
            <w:ins w:id="7752" w:author="Björn Genfors" w:date="2014-03-28T15:01:00Z">
              <w:r w:rsidR="003C3717" w:rsidRPr="00890E68">
                <w:rPr>
                  <w:color w:val="FF0000"/>
                  <w:szCs w:val="20"/>
                  <w:highlight w:val="yellow"/>
                  <w:rPrChange w:id="7753"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7754" w:author="Björn Genfors" w:date="2014-03-28T16:17:00Z">
                  <w:rPr>
                    <w:szCs w:val="20"/>
                  </w:rPr>
                </w:rPrChange>
              </w:rPr>
            </w:pPr>
            <w:r w:rsidRPr="00890E68">
              <w:rPr>
                <w:color w:val="FF0000"/>
                <w:spacing w:val="-1"/>
                <w:szCs w:val="20"/>
                <w:highlight w:val="yellow"/>
                <w:rPrChange w:id="7755" w:author="Björn Genfors" w:date="2014-03-28T16:17:00Z">
                  <w:rPr>
                    <w:spacing w:val="-1"/>
                    <w:szCs w:val="20"/>
                  </w:rPr>
                </w:rPrChange>
              </w:rPr>
              <w:t>0..</w:t>
            </w:r>
            <w:ins w:id="7756" w:author="Björn Genfors" w:date="2014-03-28T15:01:00Z">
              <w:r w:rsidR="003C3717" w:rsidRPr="00890E68">
                <w:rPr>
                  <w:color w:val="FF0000"/>
                  <w:spacing w:val="-1"/>
                  <w:szCs w:val="20"/>
                  <w:highlight w:val="yellow"/>
                  <w:rPrChange w:id="7757" w:author="Björn Genfors" w:date="2014-03-28T16:17:00Z">
                    <w:rPr>
                      <w:spacing w:val="-1"/>
                      <w:szCs w:val="20"/>
                    </w:rPr>
                  </w:rPrChange>
                </w:rPr>
                <w:t>0</w:t>
              </w:r>
            </w:ins>
            <w:del w:id="7758" w:author="Björn Genfors" w:date="2014-03-28T15:01:00Z">
              <w:r w:rsidRPr="00890E68" w:rsidDel="003C3717">
                <w:rPr>
                  <w:color w:val="FF0000"/>
                  <w:spacing w:val="-1"/>
                  <w:szCs w:val="20"/>
                  <w:highlight w:val="yellow"/>
                  <w:rPrChange w:id="7759" w:author="Björn Genfors" w:date="2014-03-28T16:17:00Z">
                    <w:rPr>
                      <w:spacing w:val="-1"/>
                      <w:szCs w:val="20"/>
                    </w:rPr>
                  </w:rPrChange>
                </w:rPr>
                <w:delText>1</w:delText>
              </w:r>
            </w:del>
            <w:commentRangeEnd w:id="7740"/>
            <w:r w:rsidR="00500D34">
              <w:rPr>
                <w:rStyle w:val="Kommentarsreferens"/>
                <w:rFonts w:ascii="Arial" w:eastAsia="ヒラギノ角ゴ Pro W3" w:hAnsi="Arial"/>
                <w:i/>
                <w:color w:val="000000"/>
                <w:lang w:val="en-GB"/>
              </w:rPr>
              <w:commentReference w:id="7740"/>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7760" w:author="Björn Genfors" w:date="2014-03-28T15:33:00Z"/>
        </w:trPr>
        <w:tc>
          <w:tcPr>
            <w:tcW w:w="2802" w:type="dxa"/>
          </w:tcPr>
          <w:p w14:paraId="14EE1A7A" w14:textId="01AB06B2" w:rsidR="00174516" w:rsidRPr="007621F2" w:rsidRDefault="0046663B">
            <w:pPr>
              <w:spacing w:line="229" w:lineRule="exact"/>
              <w:rPr>
                <w:ins w:id="7761" w:author="Björn Genfors" w:date="2014-03-28T15:33:00Z"/>
                <w:szCs w:val="20"/>
              </w:rPr>
              <w:pPrChange w:id="7762" w:author="Björn Genfors" w:date="2014-03-28T15:56:00Z">
                <w:pPr/>
              </w:pPrChange>
            </w:pPr>
            <w:ins w:id="7763"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7764" w:author="Björn Genfors" w:date="2014-03-28T15:33:00Z"/>
                <w:rFonts w:cs="Arial"/>
                <w:color w:val="FF0000"/>
                <w:szCs w:val="20"/>
                <w:lang w:val="en-US"/>
                <w:rPrChange w:id="7765" w:author="Björn Genfors" w:date="2014-03-28T15:56:00Z">
                  <w:rPr>
                    <w:ins w:id="7766" w:author="Björn Genfors" w:date="2014-03-28T15:33:00Z"/>
                    <w:i/>
                    <w:spacing w:val="-1"/>
                    <w:szCs w:val="20"/>
                  </w:rPr>
                </w:rPrChange>
              </w:rPr>
              <w:pPrChange w:id="7767" w:author="Björn Genfors" w:date="2014-03-28T15:56:00Z">
                <w:pPr/>
              </w:pPrChange>
            </w:pPr>
            <w:ins w:id="7768"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7769" w:author="Björn Genfors" w:date="2014-03-28T15:33:00Z"/>
                <w:szCs w:val="20"/>
                <w:rPrChange w:id="7770" w:author="Björn Genfors" w:date="2014-03-28T15:56:00Z">
                  <w:rPr>
                    <w:ins w:id="7771" w:author="Björn Genfors" w:date="2014-03-28T15:33:00Z"/>
                    <w:i/>
                    <w:szCs w:val="20"/>
                  </w:rPr>
                </w:rPrChange>
              </w:rPr>
              <w:pPrChange w:id="7772" w:author="Björn Genfors" w:date="2014-03-28T15:56:00Z">
                <w:pPr/>
              </w:pPrChange>
            </w:pPr>
            <w:ins w:id="7773"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7774" w:author="Björn Genfors" w:date="2014-03-28T15:33:00Z"/>
                <w:spacing w:val="-1"/>
                <w:szCs w:val="20"/>
              </w:rPr>
            </w:pPr>
            <w:ins w:id="7775" w:author="Björn Genfors" w:date="2014-03-28T15:34:00Z">
              <w:r w:rsidRPr="00D02AB9">
                <w:rPr>
                  <w:szCs w:val="20"/>
                </w:rPr>
                <w:t>1..1</w:t>
              </w:r>
            </w:ins>
          </w:p>
        </w:tc>
      </w:tr>
      <w:tr w:rsidR="00174516" w:rsidRPr="007621F2" w14:paraId="29A71CE4" w14:textId="77777777" w:rsidTr="003A6D72">
        <w:trPr>
          <w:ins w:id="7776" w:author="Björn Genfors" w:date="2014-03-28T15:33:00Z"/>
        </w:trPr>
        <w:tc>
          <w:tcPr>
            <w:tcW w:w="2802" w:type="dxa"/>
          </w:tcPr>
          <w:p w14:paraId="6DA174E8" w14:textId="24BCFFB8" w:rsidR="00174516" w:rsidRPr="007621F2" w:rsidRDefault="00174516">
            <w:pPr>
              <w:spacing w:line="229" w:lineRule="exact"/>
              <w:rPr>
                <w:ins w:id="7777" w:author="Björn Genfors" w:date="2014-03-28T15:33:00Z"/>
                <w:szCs w:val="20"/>
              </w:rPr>
              <w:pPrChange w:id="7778" w:author="Björn Genfors" w:date="2014-03-28T15:56:00Z">
                <w:pPr/>
              </w:pPrChange>
            </w:pPr>
            <w:ins w:id="7779"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7780" w:author="Björn Genfors" w:date="2014-03-28T15:34:00Z"/>
                <w:szCs w:val="20"/>
              </w:rPr>
            </w:pPr>
            <w:ins w:id="7781" w:author="Björn Genfors" w:date="2014-03-28T15:34:00Z">
              <w:r w:rsidRPr="007B193A">
                <w:rPr>
                  <w:szCs w:val="20"/>
                </w:rPr>
                <w:t>HSAIdType</w:t>
              </w:r>
            </w:ins>
          </w:p>
          <w:p w14:paraId="660EED47" w14:textId="77777777" w:rsidR="00174516" w:rsidRPr="007621F2" w:rsidRDefault="00174516">
            <w:pPr>
              <w:rPr>
                <w:ins w:id="7782" w:author="Björn Genfors" w:date="2014-03-28T15:33:00Z"/>
                <w:i/>
                <w:spacing w:val="-1"/>
                <w:szCs w:val="20"/>
              </w:rPr>
            </w:pPr>
          </w:p>
        </w:tc>
        <w:tc>
          <w:tcPr>
            <w:tcW w:w="3827" w:type="dxa"/>
          </w:tcPr>
          <w:p w14:paraId="65B1A684" w14:textId="6204DB35" w:rsidR="00174516" w:rsidRPr="007621F2" w:rsidRDefault="00174516">
            <w:pPr>
              <w:rPr>
                <w:ins w:id="7783" w:author="Björn Genfors" w:date="2014-03-28T15:33:00Z"/>
                <w:i/>
                <w:szCs w:val="20"/>
              </w:rPr>
            </w:pPr>
            <w:ins w:id="7784" w:author="Björn Genfors" w:date="2014-03-28T15:34:00Z">
              <w:r w:rsidRPr="00D02AB9">
                <w:rPr>
                  <w:szCs w:val="20"/>
                </w:rPr>
                <w:t xml:space="preserve">HSA-id för person som </w:t>
              </w:r>
            </w:ins>
            <w:ins w:id="7785" w:author="Björn Genfors" w:date="2014-03-28T15:37:00Z">
              <w:r w:rsidR="00E73D71">
                <w:rPr>
                  <w:szCs w:val="20"/>
                </w:rPr>
                <w:t>vidimerat</w:t>
              </w:r>
            </w:ins>
            <w:ins w:id="7786"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7787" w:author="Björn Genfors" w:date="2014-03-28T15:33:00Z"/>
                <w:spacing w:val="-1"/>
                <w:szCs w:val="20"/>
              </w:rPr>
            </w:pPr>
            <w:ins w:id="7788" w:author="Björn Genfors" w:date="2014-03-28T15:34:00Z">
              <w:r w:rsidRPr="00D02AB9">
                <w:rPr>
                  <w:szCs w:val="20"/>
                </w:rPr>
                <w:t>0..1</w:t>
              </w:r>
            </w:ins>
          </w:p>
        </w:tc>
      </w:tr>
      <w:tr w:rsidR="00174516" w:rsidRPr="007621F2" w14:paraId="719C71A1" w14:textId="77777777" w:rsidTr="003A6D72">
        <w:trPr>
          <w:ins w:id="7789" w:author="Björn Genfors" w:date="2014-03-28T15:33:00Z"/>
        </w:trPr>
        <w:tc>
          <w:tcPr>
            <w:tcW w:w="2802" w:type="dxa"/>
          </w:tcPr>
          <w:p w14:paraId="0B0C27D4" w14:textId="64E631CB" w:rsidR="00174516" w:rsidRPr="007621F2" w:rsidRDefault="00174516">
            <w:pPr>
              <w:spacing w:line="229" w:lineRule="exact"/>
              <w:rPr>
                <w:ins w:id="7790" w:author="Björn Genfors" w:date="2014-03-28T15:33:00Z"/>
                <w:szCs w:val="20"/>
              </w:rPr>
              <w:pPrChange w:id="7791" w:author="Björn Genfors" w:date="2014-03-28T15:56:00Z">
                <w:pPr/>
              </w:pPrChange>
            </w:pPr>
            <w:ins w:id="7792"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7793" w:author="Björn Genfors" w:date="2014-03-28T15:33:00Z"/>
                <w:i/>
                <w:spacing w:val="-1"/>
                <w:szCs w:val="20"/>
              </w:rPr>
            </w:pPr>
            <w:ins w:id="7794" w:author="Khaled Daham" w:date="2014-03-29T12:02:00Z">
              <w:r>
                <w:rPr>
                  <w:szCs w:val="20"/>
                </w:rPr>
                <w:t>s</w:t>
              </w:r>
            </w:ins>
            <w:ins w:id="7795" w:author="Björn Genfors" w:date="2014-03-28T15:34:00Z">
              <w:del w:id="7796"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7797" w:author="Björn Genfors" w:date="2014-03-28T15:33:00Z"/>
                <w:i/>
                <w:szCs w:val="20"/>
              </w:rPr>
            </w:pPr>
            <w:ins w:id="7798" w:author="Björn Genfors" w:date="2014-03-28T15:34:00Z">
              <w:r w:rsidRPr="00D02AB9">
                <w:rPr>
                  <w:szCs w:val="20"/>
                </w:rPr>
                <w:t xml:space="preserve">Namnen i klartext för </w:t>
              </w:r>
            </w:ins>
            <w:ins w:id="7799" w:author="Björn Genfors" w:date="2014-03-28T15:37:00Z">
              <w:r w:rsidR="00E73D71">
                <w:rPr>
                  <w:szCs w:val="20"/>
                </w:rPr>
                <w:t>vidimerande</w:t>
              </w:r>
            </w:ins>
            <w:ins w:id="7800"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7801" w:author="Björn Genfors" w:date="2014-03-28T15:33:00Z"/>
                <w:spacing w:val="-1"/>
                <w:szCs w:val="20"/>
              </w:rPr>
            </w:pPr>
            <w:ins w:id="7802" w:author="Björn Genfors" w:date="2014-03-28T15:34:00Z">
              <w:r w:rsidRPr="00D02AB9">
                <w:rPr>
                  <w:szCs w:val="20"/>
                </w:rPr>
                <w:t>0..1</w:t>
              </w:r>
            </w:ins>
          </w:p>
        </w:tc>
      </w:tr>
      <w:tr w:rsidR="00174516" w:rsidRPr="007621F2" w14:paraId="39DB1223" w14:textId="77777777" w:rsidTr="003A6D72">
        <w:trPr>
          <w:ins w:id="7803" w:author="Björn Genfors" w:date="2014-03-28T15:34:00Z"/>
        </w:trPr>
        <w:tc>
          <w:tcPr>
            <w:tcW w:w="2802" w:type="dxa"/>
          </w:tcPr>
          <w:p w14:paraId="586248A4" w14:textId="303BE11B" w:rsidR="00174516" w:rsidRPr="0046663B" w:rsidRDefault="00174516" w:rsidP="00E73D71">
            <w:pPr>
              <w:spacing w:line="229" w:lineRule="exact"/>
              <w:rPr>
                <w:ins w:id="7804" w:author="Björn Genfors" w:date="2014-03-28T15:34:00Z"/>
                <w:color w:val="FF0000"/>
                <w:szCs w:val="20"/>
                <w:highlight w:val="yellow"/>
                <w:rPrChange w:id="7805" w:author="Björn Genfors" w:date="2014-03-28T15:56:00Z">
                  <w:rPr>
                    <w:ins w:id="7806" w:author="Björn Genfors" w:date="2014-03-28T15:34:00Z"/>
                    <w:szCs w:val="20"/>
                  </w:rPr>
                </w:rPrChange>
              </w:rPr>
            </w:pPr>
            <w:commentRangeStart w:id="7807"/>
            <w:ins w:id="7808"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7809" w:author="Björn Genfors" w:date="2014-03-28T15:34:00Z"/>
                <w:szCs w:val="20"/>
              </w:rPr>
            </w:pPr>
          </w:p>
        </w:tc>
        <w:tc>
          <w:tcPr>
            <w:tcW w:w="3827" w:type="dxa"/>
          </w:tcPr>
          <w:p w14:paraId="3266D958" w14:textId="37FA4E79" w:rsidR="00174516" w:rsidRPr="00D02AB9" w:rsidRDefault="00174516">
            <w:pPr>
              <w:rPr>
                <w:ins w:id="7810" w:author="Björn Genfors" w:date="2014-03-28T15:34:00Z"/>
                <w:szCs w:val="20"/>
              </w:rPr>
            </w:pPr>
            <w:ins w:id="7811"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7812" w:author="Björn Genfors" w:date="2014-03-28T15:34:00Z"/>
                <w:szCs w:val="20"/>
              </w:rPr>
            </w:pPr>
            <w:ins w:id="7813" w:author="Björn Genfors" w:date="2014-03-28T15:34:00Z">
              <w:r w:rsidRPr="00D02AB9">
                <w:rPr>
                  <w:color w:val="FF0000"/>
                  <w:szCs w:val="20"/>
                  <w:highlight w:val="yellow"/>
                </w:rPr>
                <w:t>0..0</w:t>
              </w:r>
            </w:ins>
            <w:commentRangeEnd w:id="7807"/>
            <w:r w:rsidR="00500D34">
              <w:rPr>
                <w:rStyle w:val="Kommentarsreferens"/>
                <w:rFonts w:ascii="Arial" w:eastAsia="ヒラギノ角ゴ Pro W3" w:hAnsi="Arial"/>
                <w:i/>
                <w:color w:val="000000"/>
                <w:lang w:val="en-GB"/>
              </w:rPr>
              <w:commentReference w:id="7807"/>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7814" w:name="_Toc384036419"/>
      <w:r w:rsidRPr="00CC412F">
        <w:t>Övriga regler</w:t>
      </w:r>
      <w:bookmarkEnd w:id="7814"/>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12" w:author="Björn Genfors" w:date="2014-03-31T12:58:00Z" w:initials="BG">
    <w:p w14:paraId="28C477A6" w14:textId="7CF23204" w:rsidR="00C45FE7" w:rsidRPr="00BB79F8" w:rsidRDefault="00C45FE7">
      <w:pPr>
        <w:pStyle w:val="Kommentarer"/>
        <w:rPr>
          <w:lang w:val="sv-SE"/>
        </w:rPr>
      </w:pPr>
      <w:r>
        <w:rPr>
          <w:rStyle w:val="Kommentarsreferens"/>
        </w:rPr>
        <w:annotationRef/>
      </w:r>
      <w:r w:rsidRPr="00BB79F8">
        <w:rPr>
          <w:lang w:val="sv-SE"/>
        </w:rPr>
        <w:t>Har Björn Strihagen varit med i detta jobb (se tabellen ovan)?</w:t>
      </w:r>
    </w:p>
  </w:comment>
  <w:comment w:id="613" w:author="Björn Genfors" w:date="2014-03-31T13:02:00Z" w:initials="BG">
    <w:p w14:paraId="195358B9" w14:textId="1A2156EF" w:rsidR="00C45FE7" w:rsidRPr="00C345A7" w:rsidRDefault="00C45FE7">
      <w:pPr>
        <w:pStyle w:val="Kommentarer"/>
        <w:rPr>
          <w:lang w:val="sv-SE"/>
        </w:rPr>
      </w:pPr>
      <w:r>
        <w:rPr>
          <w:rStyle w:val="Kommentarsreferens"/>
        </w:rPr>
        <w:annotationRef/>
      </w:r>
      <w:r w:rsidRPr="00C345A7">
        <w:rPr>
          <w:lang w:val="sv-SE"/>
        </w:rPr>
        <w:t>Slutkorri</w:t>
      </w:r>
      <w:r>
        <w:rPr>
          <w:lang w:val="sv-SE"/>
        </w:rPr>
        <w:t>gera versionsnumret här och på ett gäng ställen nedan innan inlämning.</w:t>
      </w:r>
    </w:p>
  </w:comment>
  <w:comment w:id="624" w:author="Björn Genfors" w:date="2014-03-31T14:06:00Z" w:initials="BG">
    <w:p w14:paraId="71104B7A" w14:textId="6298D1DB" w:rsidR="00C45FE7" w:rsidRPr="00653CA6" w:rsidRDefault="00C45FE7">
      <w:pPr>
        <w:pStyle w:val="Kommentarer"/>
        <w:rPr>
          <w:lang w:val="sv-SE"/>
        </w:rPr>
      </w:pPr>
      <w:r>
        <w:rPr>
          <w:rStyle w:val="Kommentarsreferens"/>
        </w:rPr>
        <w:annotationRef/>
      </w:r>
      <w:r w:rsidRPr="00653CA6">
        <w:rPr>
          <w:lang w:val="sv-SE"/>
        </w:rPr>
        <w:t>Är det här rätt kontraktsversion (samma fråga gäller även labbsvar och mödravård)</w:t>
      </w:r>
      <w:r w:rsidR="0097353F">
        <w:rPr>
          <w:lang w:val="sv-SE"/>
        </w:rPr>
        <w:t>, eller borde det vara major-uppdatering?</w:t>
      </w:r>
    </w:p>
  </w:comment>
  <w:comment w:id="2039" w:author="Stefan Asanin" w:date="2014-03-28T14:31:00Z" w:initials="ASN">
    <w:p w14:paraId="12FD437B" w14:textId="0B878888" w:rsidR="00C45FE7" w:rsidRPr="000B0F50" w:rsidRDefault="00C45FE7">
      <w:pPr>
        <w:pStyle w:val="Kommentarer"/>
        <w:rPr>
          <w:lang w:val="sv-SE"/>
        </w:rPr>
      </w:pPr>
      <w:r>
        <w:rPr>
          <w:rStyle w:val="Kommentarsreferens"/>
        </w:rPr>
        <w:annotationRef/>
      </w:r>
      <w:r w:rsidRPr="000B0F50">
        <w:rPr>
          <w:lang w:val="sv-SE"/>
        </w:rPr>
        <w:t>Uppdatera schematron regel (testsuite)</w:t>
      </w:r>
    </w:p>
  </w:comment>
  <w:comment w:id="2048" w:author="Stefan Asanin" w:date="2014-03-27T13:54:00Z" w:initials="ASN">
    <w:p w14:paraId="75B6713D" w14:textId="0D46B7AB" w:rsidR="00C45FE7" w:rsidRPr="000B0F50" w:rsidRDefault="00C45FE7">
      <w:pPr>
        <w:pStyle w:val="Kommentarer"/>
        <w:rPr>
          <w:lang w:val="sv-SE"/>
        </w:rPr>
      </w:pPr>
      <w:r>
        <w:rPr>
          <w:rStyle w:val="Kommentarsreferens"/>
        </w:rPr>
        <w:annotationRef/>
      </w:r>
      <w:r w:rsidRPr="000B0F50">
        <w:rPr>
          <w:lang w:val="sv-SE"/>
        </w:rPr>
        <w:t>Logiska fel – flyttas?</w:t>
      </w:r>
    </w:p>
  </w:comment>
  <w:comment w:id="2159" w:author="Stefan Asanin" w:date="2014-03-28T14:31:00Z" w:initials="ASN">
    <w:p w14:paraId="5B51B0C3" w14:textId="43C2757D" w:rsidR="00C45FE7" w:rsidRPr="000B0F50" w:rsidRDefault="00C45FE7">
      <w:pPr>
        <w:pStyle w:val="Kommentarer"/>
        <w:rPr>
          <w:lang w:val="sv-SE"/>
        </w:rPr>
      </w:pPr>
      <w:r>
        <w:rPr>
          <w:rStyle w:val="Kommentarsreferens"/>
        </w:rPr>
        <w:annotationRef/>
      </w:r>
      <w:r>
        <w:rPr>
          <w:lang w:val="sv-SE"/>
        </w:rPr>
        <w:t>Uppdatera schematron</w:t>
      </w:r>
    </w:p>
  </w:comment>
  <w:comment w:id="2179" w:author="Stefan Asanin" w:date="2014-03-27T14:07:00Z" w:initials="ASN">
    <w:p w14:paraId="0B8476FF" w14:textId="3F88E9D8" w:rsidR="00C45FE7" w:rsidRPr="000B0F50" w:rsidRDefault="00C45FE7">
      <w:pPr>
        <w:pStyle w:val="Kommentarer"/>
        <w:rPr>
          <w:lang w:val="sv-SE"/>
        </w:rPr>
      </w:pPr>
      <w:r>
        <w:rPr>
          <w:rStyle w:val="Kommentarsreferens"/>
        </w:rPr>
        <w:annotationRef/>
      </w:r>
      <w:r w:rsidRPr="000B0F50">
        <w:rPr>
          <w:lang w:val="sv-SE"/>
        </w:rPr>
        <w:t>Logiska fel – flyttas?</w:t>
      </w:r>
    </w:p>
  </w:comment>
  <w:comment w:id="3040" w:author="Stefan Asanin" w:date="2014-03-28T14:37:00Z" w:initials="ASN">
    <w:p w14:paraId="366872E9" w14:textId="367ECF56" w:rsidR="00C45FE7" w:rsidRPr="000B0F50" w:rsidRDefault="00C45FE7"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3089" w:author="Stefan Asanin" w:date="2014-03-28T14:34:00Z" w:initials="ASN">
    <w:p w14:paraId="600D1B4D" w14:textId="77777777" w:rsidR="00C45FE7" w:rsidRPr="000B0F50" w:rsidRDefault="00C45FE7" w:rsidP="00DE71B1">
      <w:pPr>
        <w:pStyle w:val="Kommentarer"/>
        <w:rPr>
          <w:lang w:val="sv-SE"/>
        </w:rPr>
      </w:pPr>
      <w:r>
        <w:rPr>
          <w:rStyle w:val="Kommentarsreferens"/>
        </w:rPr>
        <w:annotationRef/>
      </w:r>
      <w:r w:rsidRPr="000B0F50">
        <w:rPr>
          <w:lang w:val="sv-SE"/>
        </w:rPr>
        <w:t>Logiska fel – flyttas.</w:t>
      </w:r>
    </w:p>
  </w:comment>
  <w:comment w:id="4567" w:author="Björn Genfors" w:date="2014-03-28T14:43:00Z" w:initials="BG">
    <w:p w14:paraId="727EA201" w14:textId="52F86D99" w:rsidR="00C45FE7" w:rsidRPr="0046387E" w:rsidRDefault="00C45FE7">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7204" w:author="Khaled Daham" w:date="2014-03-29T11:31:00Z" w:initials="KD">
    <w:p w14:paraId="23EB60BA" w14:textId="188022B5" w:rsidR="00C45FE7" w:rsidRPr="00F81D11" w:rsidRDefault="00C45FE7">
      <w:pPr>
        <w:pStyle w:val="Kommentarer"/>
        <w:rPr>
          <w:lang w:val="sv-SE"/>
        </w:rPr>
      </w:pPr>
      <w:r>
        <w:rPr>
          <w:rStyle w:val="Kommentarsreferens"/>
        </w:rPr>
        <w:annotationRef/>
      </w:r>
      <w:r w:rsidRPr="00F81D11">
        <w:rPr>
          <w:lang w:val="sv-SE"/>
        </w:rPr>
        <w:t>Kolla att test-sviten tar hänsyn till den uppdaterade regeln.</w:t>
      </w:r>
    </w:p>
  </w:comment>
  <w:comment w:id="7207" w:author="Stefan Asanin" w:date="2014-03-27T14:30:00Z" w:initials="ASN">
    <w:p w14:paraId="22B15E4A" w14:textId="20809665" w:rsidR="00C45FE7" w:rsidRPr="000B0F50" w:rsidRDefault="00C45FE7">
      <w:pPr>
        <w:pStyle w:val="Kommentarer"/>
        <w:rPr>
          <w:lang w:val="sv-SE"/>
        </w:rPr>
      </w:pPr>
      <w:r>
        <w:rPr>
          <w:rStyle w:val="Kommentarsreferens"/>
        </w:rPr>
        <w:annotationRef/>
      </w:r>
      <w:r w:rsidRPr="000B0F50">
        <w:rPr>
          <w:lang w:val="sv-SE"/>
        </w:rPr>
        <w:t>Logiska fel - fixa</w:t>
      </w:r>
    </w:p>
  </w:comment>
  <w:comment w:id="7245" w:author="Khaled Daham" w:date="2014-03-29T11:35:00Z" w:initials="KD">
    <w:p w14:paraId="79D53422" w14:textId="08748732" w:rsidR="00C45FE7" w:rsidRPr="00F81D11" w:rsidRDefault="00C45FE7">
      <w:pPr>
        <w:pStyle w:val="Kommentarer"/>
        <w:rPr>
          <w:lang w:val="sv-SE"/>
        </w:rPr>
      </w:pPr>
      <w:r>
        <w:rPr>
          <w:rStyle w:val="Kommentarsreferens"/>
        </w:rPr>
        <w:annotationRef/>
      </w:r>
      <w:r w:rsidRPr="00F81D11">
        <w:rPr>
          <w:lang w:val="sv-SE"/>
        </w:rPr>
        <w:t>Schematron-regel</w:t>
      </w:r>
    </w:p>
    <w:p w14:paraId="7F555A42" w14:textId="77777777" w:rsidR="00C45FE7" w:rsidRPr="00F81D11" w:rsidRDefault="00C45FE7" w:rsidP="00CF75D8">
      <w:pPr>
        <w:pStyle w:val="Kommentarer"/>
        <w:ind w:left="0"/>
        <w:rPr>
          <w:lang w:val="sv-SE"/>
        </w:rPr>
      </w:pPr>
    </w:p>
  </w:comment>
  <w:comment w:id="7261" w:author="Stefan Asanin" w:date="2014-03-28T14:56:00Z" w:initials="ASN">
    <w:p w14:paraId="6E365684" w14:textId="47CB9EDB" w:rsidR="00C45FE7" w:rsidRPr="002016C1" w:rsidRDefault="00C45FE7">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7329" w:author="Khaled Daham" w:date="2014-03-29T11:40:00Z" w:initials="KD">
    <w:p w14:paraId="1E693CBC" w14:textId="3D24C3ED" w:rsidR="00C45FE7" w:rsidRPr="00F81D11" w:rsidRDefault="00C45FE7">
      <w:pPr>
        <w:pStyle w:val="Kommentarer"/>
        <w:rPr>
          <w:lang w:val="sv-SE"/>
        </w:rPr>
      </w:pPr>
      <w:r>
        <w:rPr>
          <w:rStyle w:val="Kommentarsreferens"/>
        </w:rPr>
        <w:annotationRef/>
      </w:r>
      <w:r w:rsidRPr="00F81D11">
        <w:rPr>
          <w:lang w:val="sv-SE"/>
        </w:rPr>
        <w:t>Schematron-regel</w:t>
      </w:r>
    </w:p>
  </w:comment>
  <w:comment w:id="7332" w:author="Khaled Daham" w:date="2014-03-29T11:40:00Z" w:initials="KD">
    <w:p w14:paraId="7C8A549A" w14:textId="68132C8C" w:rsidR="00C45FE7" w:rsidRPr="00F81D11" w:rsidRDefault="00C45FE7" w:rsidP="004C47F1">
      <w:pPr>
        <w:pStyle w:val="Kommentarer"/>
        <w:rPr>
          <w:lang w:val="sv-SE"/>
        </w:rPr>
      </w:pPr>
      <w:r>
        <w:rPr>
          <w:rStyle w:val="Kommentarsreferens"/>
        </w:rPr>
        <w:annotationRef/>
      </w:r>
      <w:r w:rsidRPr="00F81D11">
        <w:rPr>
          <w:lang w:val="sv-SE"/>
        </w:rPr>
        <w:t>Schematron-regel</w:t>
      </w:r>
    </w:p>
  </w:comment>
  <w:comment w:id="7335" w:author="Khaled Daham" w:date="2014-03-29T11:44:00Z" w:initials="KD">
    <w:p w14:paraId="42A0EBE6" w14:textId="1B2E5DA1" w:rsidR="00C45FE7" w:rsidRPr="00F81D11" w:rsidRDefault="00C45FE7">
      <w:pPr>
        <w:pStyle w:val="Kommentarer"/>
        <w:rPr>
          <w:lang w:val="sv-SE"/>
        </w:rPr>
      </w:pPr>
      <w:r>
        <w:rPr>
          <w:rStyle w:val="Kommentarsreferens"/>
        </w:rPr>
        <w:annotationRef/>
      </w:r>
      <w:r w:rsidRPr="00F81D11">
        <w:rPr>
          <w:lang w:val="sv-SE"/>
        </w:rPr>
        <w:t>Schematron-regel</w:t>
      </w:r>
    </w:p>
  </w:comment>
  <w:comment w:id="7484" w:author="Khaled Daham" w:date="2014-03-28T12:28:00Z" w:initials="KD">
    <w:p w14:paraId="5FDCC88A" w14:textId="4823DC2C" w:rsidR="00C45FE7" w:rsidRPr="000B0F50" w:rsidRDefault="00C45FE7">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7485" w:author="Andreas Bjärkmar" w:date="2014-03-28T12:27:00Z" w:initials="AB">
    <w:p w14:paraId="36C181DA" w14:textId="77777777" w:rsidR="00C45FE7" w:rsidRPr="000B0F50" w:rsidRDefault="00C45FE7" w:rsidP="005D7DF6">
      <w:pPr>
        <w:pStyle w:val="Kommentarer"/>
        <w:rPr>
          <w:lang w:val="sv-SE"/>
        </w:rPr>
      </w:pPr>
      <w:r>
        <w:rPr>
          <w:rStyle w:val="Kommentarsreferens"/>
        </w:rPr>
        <w:annotationRef/>
      </w:r>
      <w:r w:rsidRPr="000B0F50">
        <w:rPr>
          <w:lang w:val="sv-SE"/>
        </w:rPr>
        <w:t>1..1</w:t>
      </w:r>
    </w:p>
    <w:p w14:paraId="2E2D9320" w14:textId="77777777" w:rsidR="00C45FE7" w:rsidRPr="000B0F50" w:rsidRDefault="00C45FE7" w:rsidP="00627F1E">
      <w:pPr>
        <w:pStyle w:val="Kommentarer"/>
        <w:ind w:left="0"/>
        <w:rPr>
          <w:lang w:val="sv-SE"/>
        </w:rPr>
      </w:pPr>
    </w:p>
  </w:comment>
  <w:comment w:id="7486" w:author="Björn Genfors" w:date="2014-03-28T13:34:00Z" w:initials="BG">
    <w:p w14:paraId="5D9D9C3D" w14:textId="6D4E234B" w:rsidR="00C45FE7" w:rsidRPr="002E59FA" w:rsidRDefault="00C45FE7"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7549" w:author="Andreas Bjärkmar" w:date="2014-03-20T13:39:00Z" w:initials="AB">
    <w:p w14:paraId="4A59F368" w14:textId="77777777" w:rsidR="00C45FE7" w:rsidRPr="000B0F50" w:rsidRDefault="00C45FE7"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7550" w:author="Khaled Daham" w:date="2014-03-28T12:31:00Z" w:initials="KD">
    <w:p w14:paraId="183AC91C" w14:textId="59DBA58C" w:rsidR="00C45FE7" w:rsidRPr="000B0F50" w:rsidRDefault="00C45FE7">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7555" w:author="Andreas Bjärkmar" w:date="2014-03-20T13:39:00Z" w:initials="AB">
    <w:p w14:paraId="40EDD806" w14:textId="77777777" w:rsidR="00C45FE7" w:rsidRPr="000B0F50" w:rsidRDefault="00C45FE7"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7631" w:author="Andreas Bjärkmar" w:date="2014-03-20T13:39:00Z" w:initials="AB">
    <w:p w14:paraId="096EAFB0" w14:textId="77777777" w:rsidR="00C45FE7" w:rsidRPr="000B0F50" w:rsidRDefault="00C45FE7" w:rsidP="005D7DF6">
      <w:pPr>
        <w:pStyle w:val="Kommentarer"/>
        <w:rPr>
          <w:lang w:val="sv-SE"/>
        </w:rPr>
      </w:pPr>
      <w:r>
        <w:rPr>
          <w:rStyle w:val="Kommentarsreferens"/>
        </w:rPr>
        <w:annotationRef/>
      </w:r>
      <w:r w:rsidRPr="000B0F50">
        <w:rPr>
          <w:lang w:val="sv-SE"/>
        </w:rPr>
        <w:t>1..1</w:t>
      </w:r>
    </w:p>
  </w:comment>
  <w:comment w:id="7630" w:author="Björn Genfors" w:date="2014-03-28T13:53:00Z" w:initials="BG">
    <w:p w14:paraId="7882E23C" w14:textId="6DA6F58E" w:rsidR="00C45FE7" w:rsidRPr="00A35CE4" w:rsidRDefault="00C45FE7" w:rsidP="00A35CE4">
      <w:pPr>
        <w:pStyle w:val="Kommentarer"/>
        <w:rPr>
          <w:lang w:val="sv-SE"/>
        </w:rPr>
      </w:pPr>
      <w:r>
        <w:rPr>
          <w:rStyle w:val="Kommentarsreferens"/>
        </w:rPr>
        <w:annotationRef/>
      </w:r>
      <w:r w:rsidRPr="00A35CE4">
        <w:rPr>
          <w:lang w:val="sv-SE"/>
        </w:rPr>
        <w:t>Samma kommentar som I förra kontraktet, jag förordar 0..1.</w:t>
      </w:r>
    </w:p>
  </w:comment>
  <w:comment w:id="7671" w:author="Khaled Daham" w:date="2014-03-28T12:39:00Z" w:initials="KD">
    <w:p w14:paraId="0F6C0029" w14:textId="58EDA3E6" w:rsidR="00C45FE7" w:rsidRPr="000B0F50" w:rsidRDefault="00C45FE7">
      <w:pPr>
        <w:pStyle w:val="Kommentarer"/>
        <w:rPr>
          <w:lang w:val="sv-SE"/>
        </w:rPr>
      </w:pPr>
      <w:r>
        <w:rPr>
          <w:rStyle w:val="Kommentarsreferens"/>
        </w:rPr>
        <w:annotationRef/>
      </w:r>
      <w:r w:rsidRPr="000B0F50">
        <w:rPr>
          <w:lang w:val="sv-SE"/>
        </w:rPr>
        <w:t>Schematron-regel</w:t>
      </w:r>
    </w:p>
  </w:comment>
  <w:comment w:id="7674" w:author="Andreas Bjärkmar" w:date="2014-03-20T13:39:00Z" w:initials="AB">
    <w:p w14:paraId="74B59126" w14:textId="77777777" w:rsidR="00C45FE7" w:rsidRPr="000B0F50" w:rsidRDefault="00C45FE7"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C45FE7" w:rsidRPr="000B0F50" w:rsidRDefault="00C45FE7" w:rsidP="005D7DF6">
      <w:pPr>
        <w:pStyle w:val="Kommentarer"/>
        <w:rPr>
          <w:lang w:val="sv-SE"/>
        </w:rPr>
      </w:pPr>
    </w:p>
    <w:p w14:paraId="126CFDAB" w14:textId="77777777" w:rsidR="00C45FE7" w:rsidRPr="000B0F50" w:rsidRDefault="00C45FE7" w:rsidP="005D7DF6">
      <w:pPr>
        <w:pStyle w:val="Kommentarer"/>
        <w:rPr>
          <w:lang w:val="sv-SE"/>
        </w:rPr>
      </w:pPr>
      <w:r w:rsidRPr="000B0F50">
        <w:rPr>
          <w:lang w:val="sv-SE"/>
        </w:rPr>
        <w:t>Ska man inte kunna överföra film i icke-DICOM-format?</w:t>
      </w:r>
    </w:p>
    <w:p w14:paraId="7A4C5339" w14:textId="77777777" w:rsidR="00C45FE7" w:rsidRPr="000B0F50" w:rsidRDefault="00C45FE7" w:rsidP="005D7DF6">
      <w:pPr>
        <w:pStyle w:val="Kommentarer"/>
        <w:rPr>
          <w:lang w:val="sv-SE"/>
        </w:rPr>
      </w:pPr>
    </w:p>
  </w:comment>
  <w:comment w:id="7706" w:author="Khaled Daham" w:date="2014-03-29T11:19:00Z" w:initials="KD">
    <w:p w14:paraId="792FFFCE" w14:textId="1A07299D" w:rsidR="00C45FE7" w:rsidRDefault="00C45FE7">
      <w:pPr>
        <w:pStyle w:val="Kommentarer"/>
      </w:pPr>
      <w:r>
        <w:rPr>
          <w:rStyle w:val="Kommentarsreferens"/>
        </w:rPr>
        <w:annotationRef/>
      </w:r>
      <w:r>
        <w:t>Schematron-regel</w:t>
      </w:r>
    </w:p>
  </w:comment>
  <w:comment w:id="7707" w:author="Khaled Daham" w:date="2014-03-29T11:19:00Z" w:initials="KD">
    <w:p w14:paraId="2DD0A8FA" w14:textId="11AEC7B4" w:rsidR="00C45FE7" w:rsidRDefault="00C45FE7">
      <w:pPr>
        <w:pStyle w:val="Kommentarer"/>
      </w:pPr>
      <w:r>
        <w:rPr>
          <w:rStyle w:val="Kommentarsreferens"/>
        </w:rPr>
        <w:annotationRef/>
      </w:r>
      <w:r>
        <w:t>Schematron-regel</w:t>
      </w:r>
    </w:p>
  </w:comment>
  <w:comment w:id="7708" w:author="Khaled Daham" w:date="2014-03-29T11:19:00Z" w:initials="KD">
    <w:p w14:paraId="1FD42D4D" w14:textId="536B6C11" w:rsidR="00C45FE7" w:rsidRDefault="00C45FE7">
      <w:pPr>
        <w:pStyle w:val="Kommentarer"/>
      </w:pPr>
      <w:r>
        <w:rPr>
          <w:rStyle w:val="Kommentarsreferens"/>
        </w:rPr>
        <w:annotationRef/>
      </w:r>
      <w:r>
        <w:t>Schematron-regel</w:t>
      </w:r>
    </w:p>
  </w:comment>
  <w:comment w:id="7709" w:author="Khaled Daham" w:date="2014-03-29T11:20:00Z" w:initials="KD">
    <w:p w14:paraId="5B1DA875" w14:textId="6FD85CA9" w:rsidR="00C45FE7" w:rsidRDefault="00C45FE7">
      <w:pPr>
        <w:pStyle w:val="Kommentarer"/>
      </w:pPr>
      <w:r>
        <w:rPr>
          <w:rStyle w:val="Kommentarsreferens"/>
        </w:rPr>
        <w:annotationRef/>
      </w:r>
      <w:r>
        <w:t>Schematron-regel</w:t>
      </w:r>
    </w:p>
  </w:comment>
  <w:comment w:id="7710" w:author="Khaled Daham" w:date="2014-03-29T11:20:00Z" w:initials="KD">
    <w:p w14:paraId="5A67A7EB" w14:textId="7B80F294" w:rsidR="00C45FE7" w:rsidRDefault="00C45FE7">
      <w:pPr>
        <w:pStyle w:val="Kommentarer"/>
      </w:pPr>
      <w:r>
        <w:rPr>
          <w:rStyle w:val="Kommentarsreferens"/>
        </w:rPr>
        <w:annotationRef/>
      </w:r>
      <w:r>
        <w:t>Schematron-regel</w:t>
      </w:r>
    </w:p>
  </w:comment>
  <w:comment w:id="7712" w:author="Khaled Daham" w:date="2014-03-29T11:20:00Z" w:initials="KD">
    <w:p w14:paraId="1CE7204A" w14:textId="090FF6F4" w:rsidR="00C45FE7" w:rsidRDefault="00C45FE7">
      <w:pPr>
        <w:pStyle w:val="Kommentarer"/>
      </w:pPr>
      <w:r>
        <w:rPr>
          <w:rStyle w:val="Kommentarsreferens"/>
        </w:rPr>
        <w:annotationRef/>
      </w:r>
      <w:r>
        <w:t>Schematron-regel</w:t>
      </w:r>
    </w:p>
  </w:comment>
  <w:comment w:id="7740" w:author="Khaled Daham" w:date="2014-03-29T11:20:00Z" w:initials="KD">
    <w:p w14:paraId="4481B66C" w14:textId="1B3914CD" w:rsidR="00C45FE7" w:rsidRDefault="00C45FE7">
      <w:pPr>
        <w:pStyle w:val="Kommentarer"/>
      </w:pPr>
      <w:r>
        <w:rPr>
          <w:rStyle w:val="Kommentarsreferens"/>
        </w:rPr>
        <w:annotationRef/>
      </w:r>
      <w:r>
        <w:t>Schematron-regel</w:t>
      </w:r>
    </w:p>
  </w:comment>
  <w:comment w:id="7807" w:author="Khaled Daham" w:date="2014-03-29T11:21:00Z" w:initials="KD">
    <w:p w14:paraId="77DFBD22" w14:textId="6F11E692" w:rsidR="00C45FE7" w:rsidRDefault="00C45FE7">
      <w:pPr>
        <w:pStyle w:val="Kommentarer"/>
      </w:pPr>
      <w:r>
        <w:rPr>
          <w:rStyle w:val="Kommentarsreferens"/>
        </w:rPr>
        <w:annotationRef/>
      </w:r>
      <w:r>
        <w:t>Schematron-regel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D49716" w14:textId="77777777" w:rsidR="00F91FDC" w:rsidRDefault="00F91FDC" w:rsidP="00C72B17">
      <w:pPr>
        <w:spacing w:line="240" w:lineRule="auto"/>
      </w:pPr>
      <w:r>
        <w:separator/>
      </w:r>
    </w:p>
  </w:endnote>
  <w:endnote w:type="continuationSeparator" w:id="0">
    <w:p w14:paraId="4833EA84" w14:textId="77777777" w:rsidR="00F91FDC" w:rsidRDefault="00F91FDC"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C45FE7" w:rsidRDefault="00C45FE7">
    <w:pPr>
      <w:pStyle w:val="Sidfot"/>
    </w:pPr>
  </w:p>
  <w:p w14:paraId="12C113D0" w14:textId="77777777" w:rsidR="00C45FE7" w:rsidRDefault="00C45FE7">
    <w:pPr>
      <w:pStyle w:val="Sidfot"/>
    </w:pPr>
  </w:p>
  <w:p w14:paraId="1421CB49" w14:textId="77777777" w:rsidR="00C45FE7" w:rsidRDefault="00C45FE7">
    <w:pPr>
      <w:pStyle w:val="Sidfot"/>
    </w:pPr>
  </w:p>
  <w:p w14:paraId="6F807640" w14:textId="77777777" w:rsidR="00C45FE7" w:rsidRDefault="00C45FE7">
    <w:pPr>
      <w:pStyle w:val="Sidfot"/>
    </w:pPr>
  </w:p>
  <w:p w14:paraId="2E456113" w14:textId="77777777" w:rsidR="00C45FE7" w:rsidRDefault="00C45FE7">
    <w:pPr>
      <w:pStyle w:val="Sidfot"/>
    </w:pPr>
  </w:p>
  <w:p w14:paraId="36A9D811" w14:textId="77777777" w:rsidR="00C45FE7" w:rsidRDefault="00C45FE7">
    <w:pPr>
      <w:pStyle w:val="Sidfot"/>
    </w:pPr>
  </w:p>
  <w:p w14:paraId="2CD2C690" w14:textId="77777777" w:rsidR="00C45FE7" w:rsidRDefault="00C45FE7" w:rsidP="00956547">
    <w:pPr>
      <w:pStyle w:val="Sidfot"/>
    </w:pPr>
    <w:bookmarkStart w:id="7858"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7858"/>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CC7F4B" w14:textId="77777777" w:rsidR="00F91FDC" w:rsidRDefault="00F91FDC" w:rsidP="00C72B17">
      <w:pPr>
        <w:spacing w:line="240" w:lineRule="auto"/>
      </w:pPr>
      <w:r>
        <w:separator/>
      </w:r>
    </w:p>
  </w:footnote>
  <w:footnote w:type="continuationSeparator" w:id="0">
    <w:p w14:paraId="69414274" w14:textId="77777777" w:rsidR="00F91FDC" w:rsidRDefault="00F91FDC"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C45FE7" w:rsidRDefault="00227B13" w:rsidP="008303EF">
    <w:pPr>
      <w:tabs>
        <w:tab w:val="left" w:pos="6237"/>
      </w:tabs>
    </w:pPr>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3722C">
                            <w:rPr>
                              <w:noProof/>
                              <w:sz w:val="16"/>
                              <w:szCs w:val="16"/>
                            </w:rPr>
                            <w:t>83</w:t>
                          </w:r>
                          <w:r w:rsidRPr="00E12C4A">
                            <w:rPr>
                              <w:sz w:val="16"/>
                              <w:szCs w:val="16"/>
                            </w:rPr>
                            <w:fldChar w:fldCharType="end"/>
                          </w:r>
                          <w:r w:rsidRPr="00E12C4A">
                            <w:rPr>
                              <w:sz w:val="16"/>
                              <w:szCs w:val="16"/>
                            </w:rPr>
                            <w:t xml:space="preserve"> (</w:t>
                          </w:r>
                          <w:fldSimple w:instr=" SECTIONPAGES   \* MERGEFORMAT ">
                            <w:ins w:id="7815" w:author="Björn Genfors" w:date="2014-04-01T21:55:00Z">
                              <w:r w:rsidR="0023722C" w:rsidRPr="0023722C">
                                <w:rPr>
                                  <w:noProof/>
                                  <w:sz w:val="16"/>
                                  <w:szCs w:val="16"/>
                                  <w:rPrChange w:id="7816" w:author="Björn Genfors" w:date="2014-04-01T21:55:00Z">
                                    <w:rPr/>
                                  </w:rPrChange>
                                </w:rPr>
                                <w:t>137</w:t>
                              </w:r>
                            </w:ins>
                            <w:ins w:id="7817" w:author="Khaled Daham" w:date="2014-03-29T12:02:00Z">
                              <w:del w:id="7818" w:author="Björn Genfors" w:date="2014-03-31T08:58:00Z">
                                <w:r w:rsidRPr="0075372F" w:rsidDel="00F81D11">
                                  <w:rPr>
                                    <w:noProof/>
                                    <w:sz w:val="16"/>
                                    <w:szCs w:val="16"/>
                                    <w:rPrChange w:id="7819" w:author="Khaled Daham" w:date="2014-03-29T12:02:00Z">
                                      <w:rPr/>
                                    </w:rPrChange>
                                  </w:rPr>
                                  <w:delText>113</w:delText>
                                </w:r>
                              </w:del>
                            </w:ins>
                            <w:del w:id="7820" w:author="Björn Genfors" w:date="2014-03-31T08:58:00Z">
                              <w:r w:rsidRPr="00DE71B1" w:rsidDel="00F81D11">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" fillcolor="white [3212]" stroked="f">
              <v:textbox>
                <w:txbxContent>
                  <w:p w14:paraId="72D7D166" w14:textId="3C2A1CCC" w:rsidR="00C45FE7" w:rsidRPr="00C05223" w:rsidRDefault="00C45FE7"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3722C">
                      <w:rPr>
                        <w:noProof/>
                        <w:sz w:val="16"/>
                        <w:szCs w:val="16"/>
                      </w:rPr>
                      <w:t>83</w:t>
                    </w:r>
                    <w:r w:rsidRPr="00E12C4A">
                      <w:rPr>
                        <w:sz w:val="16"/>
                        <w:szCs w:val="16"/>
                      </w:rPr>
                      <w:fldChar w:fldCharType="end"/>
                    </w:r>
                    <w:r w:rsidRPr="00E12C4A">
                      <w:rPr>
                        <w:sz w:val="16"/>
                        <w:szCs w:val="16"/>
                      </w:rPr>
                      <w:t xml:space="preserve"> (</w:t>
                    </w:r>
                    <w:fldSimple w:instr=" SECTIONPAGES   \* MERGEFORMAT ">
                      <w:ins w:id="7821" w:author="Björn Genfors" w:date="2014-04-01T21:55:00Z">
                        <w:r w:rsidR="0023722C" w:rsidRPr="0023722C">
                          <w:rPr>
                            <w:noProof/>
                            <w:sz w:val="16"/>
                            <w:szCs w:val="16"/>
                            <w:rPrChange w:id="7822" w:author="Björn Genfors" w:date="2014-04-01T21:55:00Z">
                              <w:rPr/>
                            </w:rPrChange>
                          </w:rPr>
                          <w:t>137</w:t>
                        </w:r>
                      </w:ins>
                      <w:ins w:id="7823" w:author="Khaled Daham" w:date="2014-03-29T12:02:00Z">
                        <w:del w:id="7824" w:author="Björn Genfors" w:date="2014-03-31T08:58:00Z">
                          <w:r w:rsidRPr="0075372F" w:rsidDel="00F81D11">
                            <w:rPr>
                              <w:noProof/>
                              <w:sz w:val="16"/>
                              <w:szCs w:val="16"/>
                              <w:rPrChange w:id="7825" w:author="Khaled Daham" w:date="2014-03-29T12:02:00Z">
                                <w:rPr/>
                              </w:rPrChange>
                            </w:rPr>
                            <w:delText>113</w:delText>
                          </w:r>
                        </w:del>
                      </w:ins>
                      <w:del w:id="7826" w:author="Björn Genfors" w:date="2014-03-31T08:58:00Z">
                        <w:r w:rsidRPr="00DE71B1" w:rsidDel="00F81D11">
                          <w:rPr>
                            <w:noProof/>
                            <w:sz w:val="16"/>
                            <w:szCs w:val="16"/>
                          </w:rPr>
                          <w:delText>111</w:delText>
                        </w:r>
                      </w:del>
                    </w:fldSimple>
                    <w:r w:rsidRPr="00E12C4A">
                      <w:rPr>
                        <w:sz w:val="16"/>
                        <w:szCs w:val="16"/>
                      </w:rPr>
                      <w:t>)</w:t>
                    </w:r>
                  </w:p>
                </w:txbxContent>
              </v:textbox>
              <w10:wrap anchorx="page" anchory="page"/>
            </v:shape>
          </w:pict>
        </mc:Fallback>
      </mc:AlternateContent>
    </w:r>
    <w:r w:rsidR="00C45FE7">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rsidR="00C45FE7">
      <w:tab/>
    </w:r>
    <w:bookmarkStart w:id="7827" w:name="Date1"/>
    <w:r w:rsidR="00C45FE7">
      <w:t>20 mars 2014</w:t>
    </w:r>
    <w:bookmarkEnd w:id="7827"/>
  </w:p>
  <w:p w14:paraId="005707D8" w14:textId="25C8409B" w:rsidR="00C45FE7" w:rsidRDefault="00C45FE7" w:rsidP="008303EF">
    <w:pPr>
      <w:tabs>
        <w:tab w:val="left" w:pos="6237"/>
      </w:tabs>
    </w:pPr>
    <w:r>
      <w:tab/>
    </w:r>
    <w:bookmarkStart w:id="7828" w:name="LDnr1"/>
    <w:bookmarkEnd w:id="7828"/>
    <w:r>
      <w:t xml:space="preserve"> </w:t>
    </w:r>
    <w:bookmarkStart w:id="7829" w:name="Dnr1"/>
    <w:bookmarkEnd w:id="7829"/>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C45FE7" w:rsidRDefault="00C45FE7"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7830" w:name="Date"/>
    <w:r>
      <w:t>20 Mars 2014</w:t>
    </w:r>
    <w:bookmarkEnd w:id="7830"/>
  </w:p>
  <w:p w14:paraId="587ABBD2" w14:textId="77777777" w:rsidR="00C45FE7" w:rsidRDefault="00C45FE7" w:rsidP="00D774BC">
    <w:pPr>
      <w:tabs>
        <w:tab w:val="left" w:pos="6237"/>
      </w:tabs>
    </w:pPr>
    <w:r>
      <w:tab/>
    </w:r>
    <w:bookmarkStart w:id="7831" w:name="LDnr"/>
    <w:bookmarkEnd w:id="7831"/>
    <w:r>
      <w:t xml:space="preserve"> </w:t>
    </w:r>
    <w:bookmarkStart w:id="7832" w:name="Dnr"/>
    <w:bookmarkEnd w:id="7832"/>
  </w:p>
  <w:p w14:paraId="77845D5F" w14:textId="77777777" w:rsidR="00C45FE7" w:rsidRDefault="00C45FE7"/>
  <w:tbl>
    <w:tblPr>
      <w:tblW w:w="9180" w:type="dxa"/>
      <w:tblLayout w:type="fixed"/>
      <w:tblLook w:val="04A0" w:firstRow="1" w:lastRow="0" w:firstColumn="1" w:lastColumn="0" w:noHBand="0" w:noVBand="1"/>
    </w:tblPr>
    <w:tblGrid>
      <w:gridCol w:w="956"/>
      <w:gridCol w:w="1199"/>
      <w:gridCol w:w="4049"/>
      <w:gridCol w:w="2976"/>
    </w:tblGrid>
    <w:tr w:rsidR="00C45FE7" w:rsidRPr="0024387D" w14:paraId="7770CDCA" w14:textId="77777777" w:rsidTr="00364AE6">
      <w:tc>
        <w:tcPr>
          <w:tcW w:w="2155" w:type="dxa"/>
          <w:gridSpan w:val="2"/>
        </w:tcPr>
        <w:p w14:paraId="2BFF0FE8" w14:textId="77777777" w:rsidR="00C45FE7" w:rsidRPr="0024387D" w:rsidRDefault="00C45FE7" w:rsidP="00514BAB">
          <w:pPr>
            <w:pStyle w:val="Sidhuvud"/>
            <w:rPr>
              <w:rFonts w:cs="Georgia"/>
              <w:sz w:val="14"/>
              <w:szCs w:val="14"/>
            </w:rPr>
          </w:pPr>
          <w:r w:rsidRPr="0024387D">
            <w:rPr>
              <w:rFonts w:cs="Georgia"/>
              <w:sz w:val="14"/>
              <w:szCs w:val="14"/>
            </w:rPr>
            <w:t>Center för eHälsa i samverkan</w:t>
          </w:r>
        </w:p>
        <w:p w14:paraId="7311FDA3" w14:textId="77777777" w:rsidR="00C45FE7" w:rsidRPr="0024387D" w:rsidRDefault="00C45FE7" w:rsidP="00514BAB">
          <w:pPr>
            <w:pStyle w:val="Sidhuvud"/>
            <w:rPr>
              <w:rFonts w:cs="Georgia"/>
              <w:sz w:val="12"/>
              <w:szCs w:val="12"/>
            </w:rPr>
          </w:pPr>
          <w:r w:rsidRPr="0024387D">
            <w:rPr>
              <w:rFonts w:cs="Georgia"/>
              <w:sz w:val="12"/>
              <w:szCs w:val="12"/>
            </w:rPr>
            <w:t>Hornsgatan 20, 118 82 Stockholm</w:t>
          </w:r>
        </w:p>
        <w:p w14:paraId="143C4590" w14:textId="77777777" w:rsidR="00C45FE7" w:rsidRPr="0024387D" w:rsidRDefault="00C45FE7" w:rsidP="00514BAB">
          <w:pPr>
            <w:pStyle w:val="Sidhuvud"/>
            <w:rPr>
              <w:rFonts w:cs="Georgia"/>
              <w:sz w:val="12"/>
              <w:szCs w:val="12"/>
            </w:rPr>
          </w:pPr>
          <w:r>
            <w:rPr>
              <w:rFonts w:cs="Georgia"/>
              <w:sz w:val="12"/>
              <w:szCs w:val="12"/>
            </w:rPr>
            <w:t>Vxl: 08-452 70 00</w:t>
          </w:r>
          <w:bookmarkStart w:id="7833" w:name="PhoneDirect"/>
          <w:bookmarkStart w:id="7834" w:name="LMobile"/>
          <w:bookmarkEnd w:id="7833"/>
          <w:bookmarkEnd w:id="7834"/>
          <w:r w:rsidRPr="0024387D">
            <w:rPr>
              <w:rFonts w:cs="Georgia"/>
              <w:sz w:val="12"/>
              <w:szCs w:val="12"/>
            </w:rPr>
            <w:t xml:space="preserve"> </w:t>
          </w:r>
          <w:bookmarkStart w:id="7835" w:name="Mobile"/>
          <w:bookmarkEnd w:id="7835"/>
        </w:p>
        <w:p w14:paraId="674555CA" w14:textId="77777777" w:rsidR="00C45FE7" w:rsidRDefault="00C45FE7" w:rsidP="00514BAB">
          <w:pPr>
            <w:pStyle w:val="Sidhuvud"/>
            <w:rPr>
              <w:rFonts w:cs="Georgia"/>
              <w:sz w:val="12"/>
              <w:szCs w:val="12"/>
            </w:rPr>
          </w:pPr>
        </w:p>
        <w:bookmarkStart w:id="7836" w:name="Email"/>
        <w:bookmarkEnd w:id="7836"/>
        <w:p w14:paraId="1389D9DA" w14:textId="77777777" w:rsidR="00C45FE7" w:rsidRDefault="00C45FE7"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C45FE7" w:rsidRPr="0024387D" w:rsidRDefault="00C45FE7" w:rsidP="00514BAB">
          <w:pPr>
            <w:pStyle w:val="Sidhuvud"/>
            <w:rPr>
              <w:rFonts w:cs="Georgia"/>
              <w:sz w:val="12"/>
              <w:szCs w:val="12"/>
            </w:rPr>
          </w:pPr>
        </w:p>
      </w:tc>
      <w:tc>
        <w:tcPr>
          <w:tcW w:w="4049" w:type="dxa"/>
        </w:tcPr>
        <w:p w14:paraId="3BC96ADA" w14:textId="77777777" w:rsidR="00C45FE7" w:rsidRPr="0024387D" w:rsidRDefault="00C45FE7" w:rsidP="00514BAB">
          <w:pPr>
            <w:pStyle w:val="Sidhuvud"/>
            <w:rPr>
              <w:rFonts w:cs="Georgia"/>
              <w:sz w:val="14"/>
              <w:szCs w:val="14"/>
            </w:rPr>
          </w:pPr>
        </w:p>
      </w:tc>
      <w:tc>
        <w:tcPr>
          <w:tcW w:w="2976" w:type="dxa"/>
        </w:tcPr>
        <w:p w14:paraId="39150BC1" w14:textId="77777777" w:rsidR="00C45FE7" w:rsidRDefault="00C45FE7" w:rsidP="00514BAB">
          <w:r>
            <w:t xml:space="preserve"> </w:t>
          </w:r>
          <w:bookmarkStart w:id="7837" w:name="slask"/>
          <w:bookmarkStart w:id="7838" w:name="Addressee"/>
          <w:bookmarkEnd w:id="7837"/>
          <w:bookmarkEnd w:id="7838"/>
        </w:p>
      </w:tc>
    </w:tr>
    <w:tr w:rsidR="00C45FE7" w:rsidRPr="00F456CC" w14:paraId="726051DA" w14:textId="77777777" w:rsidTr="00364AE6">
      <w:tc>
        <w:tcPr>
          <w:tcW w:w="956" w:type="dxa"/>
          <w:tcBorders>
            <w:right w:val="single" w:sz="4" w:space="0" w:color="auto"/>
          </w:tcBorders>
        </w:tcPr>
        <w:p w14:paraId="3D93C70D" w14:textId="77777777" w:rsidR="00C45FE7" w:rsidRPr="00F456CC" w:rsidRDefault="00C45FE7"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C45FE7" w:rsidRPr="00F456CC" w:rsidRDefault="00C45FE7"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C45FE7" w:rsidRPr="002C11AF" w:rsidRDefault="00C45FE7" w:rsidP="00514BAB">
          <w:pPr>
            <w:pStyle w:val="Sidhuvud"/>
            <w:rPr>
              <w:rFonts w:cs="Georgia"/>
              <w:sz w:val="12"/>
              <w:szCs w:val="12"/>
            </w:rPr>
          </w:pPr>
        </w:p>
      </w:tc>
      <w:tc>
        <w:tcPr>
          <w:tcW w:w="2976" w:type="dxa"/>
        </w:tcPr>
        <w:p w14:paraId="09468B72" w14:textId="77777777" w:rsidR="00C45FE7" w:rsidRPr="002C11AF" w:rsidRDefault="00C45FE7" w:rsidP="00514BAB">
          <w:pPr>
            <w:pStyle w:val="Sidhuvud"/>
            <w:rPr>
              <w:rFonts w:cs="Georgia"/>
              <w:sz w:val="12"/>
              <w:szCs w:val="12"/>
            </w:rPr>
          </w:pPr>
        </w:p>
      </w:tc>
    </w:tr>
  </w:tbl>
  <w:p w14:paraId="7431164C" w14:textId="77777777" w:rsidR="00C45FE7" w:rsidRDefault="00C45FE7" w:rsidP="003755FD">
    <w:pPr>
      <w:pStyle w:val="Sidhuvud"/>
    </w:pPr>
    <w:bookmarkStart w:id="7839" w:name="Radera2"/>
    <w:bookmarkEnd w:id="7839"/>
  </w:p>
  <w:p w14:paraId="1A31566D" w14:textId="77777777" w:rsidR="00C45FE7" w:rsidRDefault="00C45FE7" w:rsidP="003755FD">
    <w:pPr>
      <w:pStyle w:val="Sidhuvud"/>
    </w:pPr>
  </w:p>
  <w:p w14:paraId="71CD4DF7" w14:textId="77777777" w:rsidR="00C45FE7" w:rsidRDefault="00C45FE7" w:rsidP="003755FD">
    <w:pPr>
      <w:pStyle w:val="Sidhuvud"/>
    </w:pPr>
  </w:p>
  <w:p w14:paraId="6C34E9AD" w14:textId="7ABCC737" w:rsidR="00C45FE7" w:rsidRPr="003755FD" w:rsidRDefault="00C45FE7"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3722C">
                            <w:rPr>
                              <w:noProof/>
                              <w:sz w:val="16"/>
                              <w:szCs w:val="16"/>
                            </w:rPr>
                            <w:t>1</w:t>
                          </w:r>
                          <w:r w:rsidRPr="00E12C4A">
                            <w:rPr>
                              <w:sz w:val="16"/>
                              <w:szCs w:val="16"/>
                            </w:rPr>
                            <w:fldChar w:fldCharType="end"/>
                          </w:r>
                          <w:r w:rsidRPr="00E12C4A">
                            <w:rPr>
                              <w:sz w:val="16"/>
                              <w:szCs w:val="16"/>
                            </w:rPr>
                            <w:t xml:space="preserve"> (</w:t>
                          </w:r>
                          <w:fldSimple w:instr=" SECTIONPAGES   \* MERGEFORMAT ">
                            <w:ins w:id="7840" w:author="Björn Genfors" w:date="2014-04-01T21:54:00Z">
                              <w:r w:rsidR="0023722C" w:rsidRPr="0023722C">
                                <w:rPr>
                                  <w:noProof/>
                                  <w:sz w:val="16"/>
                                  <w:szCs w:val="16"/>
                                  <w:rPrChange w:id="7841" w:author="Björn Genfors" w:date="2014-04-01T21:54:00Z">
                                    <w:rPr/>
                                  </w:rPrChange>
                                </w:rPr>
                                <w:t>86</w:t>
                              </w:r>
                            </w:ins>
                            <w:ins w:id="7842" w:author="Khaled Daham" w:date="2014-03-29T12:01:00Z">
                              <w:del w:id="7843" w:author="Björn Genfors" w:date="2014-03-31T08:58:00Z">
                                <w:r w:rsidRPr="0075372F" w:rsidDel="00F81D11">
                                  <w:rPr>
                                    <w:noProof/>
                                    <w:sz w:val="16"/>
                                    <w:szCs w:val="16"/>
                                    <w:rPrChange w:id="7844" w:author="Khaled Daham" w:date="2014-03-29T12:01:00Z">
                                      <w:rPr/>
                                    </w:rPrChange>
                                  </w:rPr>
                                  <w:delText>113</w:delText>
                                </w:r>
                              </w:del>
                            </w:ins>
                            <w:ins w:id="7845" w:author="Andreas Bjärkmar" w:date="2014-03-28T10:56:00Z">
                              <w:del w:id="7846" w:author="Björn Genfors" w:date="2014-03-31T08:58:00Z">
                                <w:r w:rsidRPr="00F01C22" w:rsidDel="00F81D11">
                                  <w:rPr>
                                    <w:noProof/>
                                    <w:sz w:val="16"/>
                                    <w:szCs w:val="16"/>
                                    <w:rPrChange w:id="7847" w:author="Andreas Bjärkmar" w:date="2014-03-28T10:56:00Z">
                                      <w:rPr/>
                                    </w:rPrChange>
                                  </w:rPr>
                                  <w:delText>108</w:delText>
                                </w:r>
                              </w:del>
                            </w:ins>
                            <w:del w:id="7848" w:author="Björn Genfors" w:date="2014-03-31T08:58:00Z">
                              <w:r w:rsidRPr="004F120A" w:rsidDel="00F81D11">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C45FE7" w:rsidRPr="00C05223" w:rsidRDefault="00C45FE7"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23722C">
                      <w:rPr>
                        <w:noProof/>
                        <w:sz w:val="16"/>
                        <w:szCs w:val="16"/>
                      </w:rPr>
                      <w:t>1</w:t>
                    </w:r>
                    <w:r w:rsidRPr="00E12C4A">
                      <w:rPr>
                        <w:sz w:val="16"/>
                        <w:szCs w:val="16"/>
                      </w:rPr>
                      <w:fldChar w:fldCharType="end"/>
                    </w:r>
                    <w:r w:rsidRPr="00E12C4A">
                      <w:rPr>
                        <w:sz w:val="16"/>
                        <w:szCs w:val="16"/>
                      </w:rPr>
                      <w:t xml:space="preserve"> (</w:t>
                    </w:r>
                    <w:fldSimple w:instr=" SECTIONPAGES   \* MERGEFORMAT ">
                      <w:ins w:id="7849" w:author="Björn Genfors" w:date="2014-04-01T21:54:00Z">
                        <w:r w:rsidR="0023722C" w:rsidRPr="0023722C">
                          <w:rPr>
                            <w:noProof/>
                            <w:sz w:val="16"/>
                            <w:szCs w:val="16"/>
                            <w:rPrChange w:id="7850" w:author="Björn Genfors" w:date="2014-04-01T21:54:00Z">
                              <w:rPr/>
                            </w:rPrChange>
                          </w:rPr>
                          <w:t>86</w:t>
                        </w:r>
                      </w:ins>
                      <w:ins w:id="7851" w:author="Khaled Daham" w:date="2014-03-29T12:01:00Z">
                        <w:del w:id="7852" w:author="Björn Genfors" w:date="2014-03-31T08:58:00Z">
                          <w:r w:rsidRPr="0075372F" w:rsidDel="00F81D11">
                            <w:rPr>
                              <w:noProof/>
                              <w:sz w:val="16"/>
                              <w:szCs w:val="16"/>
                              <w:rPrChange w:id="7853" w:author="Khaled Daham" w:date="2014-03-29T12:01:00Z">
                                <w:rPr/>
                              </w:rPrChange>
                            </w:rPr>
                            <w:delText>113</w:delText>
                          </w:r>
                        </w:del>
                      </w:ins>
                      <w:ins w:id="7854" w:author="Andreas Bjärkmar" w:date="2014-03-28T10:56:00Z">
                        <w:del w:id="7855" w:author="Björn Genfors" w:date="2014-03-31T08:58:00Z">
                          <w:r w:rsidRPr="00F01C22" w:rsidDel="00F81D11">
                            <w:rPr>
                              <w:noProof/>
                              <w:sz w:val="16"/>
                              <w:szCs w:val="16"/>
                              <w:rPrChange w:id="7856" w:author="Andreas Bjärkmar" w:date="2014-03-28T10:56:00Z">
                                <w:rPr/>
                              </w:rPrChange>
                            </w:rPr>
                            <w:delText>108</w:delText>
                          </w:r>
                        </w:del>
                      </w:ins>
                      <w:del w:id="7857" w:author="Björn Genfors" w:date="2014-03-31T08:58:00Z">
                        <w:r w:rsidRPr="004F120A" w:rsidDel="00F81D11">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rPr>
        <w:b w: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3722C"/>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57B33"/>
    <w:rsid w:val="00962AAB"/>
    <w:rsid w:val="0097353F"/>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1FDC"/>
    <w:rsid w:val="00F94286"/>
    <w:rsid w:val="00F94BE2"/>
    <w:rsid w:val="00FA39CF"/>
    <w:rsid w:val="00FA52CF"/>
    <w:rsid w:val="00FA6B24"/>
    <w:rsid w:val="00FB06E9"/>
    <w:rsid w:val="00FB1144"/>
    <w:rsid w:val="00FB173C"/>
    <w:rsid w:val="00FB20B9"/>
    <w:rsid w:val="00FB3539"/>
    <w:rsid w:val="00FB69B3"/>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44BD98-4C8A-49D4-84E2-54E54E9AD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140</TotalTime>
  <Pages>137</Pages>
  <Words>35049</Words>
  <Characters>185765</Characters>
  <Application>Microsoft Office Word</Application>
  <DocSecurity>0</DocSecurity>
  <Lines>1548</Lines>
  <Paragraphs>440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220374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42</cp:revision>
  <dcterms:created xsi:type="dcterms:W3CDTF">2014-03-28T15:07:00Z</dcterms:created>
  <dcterms:modified xsi:type="dcterms:W3CDTF">2014-04-01T19:55:00Z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