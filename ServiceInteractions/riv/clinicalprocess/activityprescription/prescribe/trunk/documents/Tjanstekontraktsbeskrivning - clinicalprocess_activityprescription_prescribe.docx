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9D4AA6" w14:textId="77777777" w:rsidR="00F405F7" w:rsidRPr="00F201BB" w:rsidRDefault="00F405F7" w:rsidP="00B91AA5">
      <w:bookmarkStart w:id="2" w:name="_GoBack"/>
      <w:bookmarkEnd w:id="2"/>
    </w:p>
    <w:p w14:paraId="5145ABBA" w14:textId="77777777" w:rsidR="00F405F7" w:rsidRPr="00F201BB" w:rsidRDefault="00F405F7" w:rsidP="00B91AA5"/>
    <w:p w14:paraId="78D9EE49" w14:textId="77777777" w:rsidR="00F405F7" w:rsidRPr="00F201BB" w:rsidRDefault="00F405F7" w:rsidP="00B91AA5"/>
    <w:p w14:paraId="5B97600D" w14:textId="77777777" w:rsidR="00F405F7" w:rsidRPr="00F201BB" w:rsidRDefault="00F405F7" w:rsidP="00B91AA5"/>
    <w:p w14:paraId="594CC48A" w14:textId="77777777" w:rsidR="00F405F7" w:rsidRPr="00F201BB" w:rsidRDefault="00F405F7" w:rsidP="00B91AA5">
      <w:pPr>
        <w:pStyle w:val="Rubrik"/>
        <w:rPr>
          <w:lang w:val="sv-SE"/>
        </w:rPr>
      </w:pPr>
    </w:p>
    <w:p w14:paraId="711CB899" w14:textId="77777777" w:rsidR="00F405F7" w:rsidRPr="00F201BB" w:rsidRDefault="00F405F7" w:rsidP="00B91AA5"/>
    <w:p w14:paraId="75E2B6F2" w14:textId="77777777" w:rsidR="00F405F7" w:rsidRPr="00F201BB" w:rsidRDefault="00F405F7" w:rsidP="00B91AA5"/>
    <w:p w14:paraId="15915B60" w14:textId="77777777" w:rsidR="00F405F7" w:rsidRPr="00F201BB" w:rsidRDefault="00F405F7" w:rsidP="00B91AA5"/>
    <w:p w14:paraId="046B364A" w14:textId="77777777" w:rsidR="00F405F7" w:rsidRPr="00F201BB" w:rsidRDefault="00F405F7" w:rsidP="00B91AA5"/>
    <w:p w14:paraId="62A8E734" w14:textId="6738C05E" w:rsidR="0039584C" w:rsidRPr="00F201BB" w:rsidRDefault="0039584C" w:rsidP="00B91AA5">
      <w:pPr>
        <w:pStyle w:val="Friform"/>
        <w:rPr>
          <w:rFonts w:ascii="Arial" w:hAnsi="Arial"/>
          <w:b/>
          <w:color w:val="auto"/>
          <w:sz w:val="52"/>
        </w:rPr>
      </w:pPr>
      <w:r w:rsidRPr="00F201BB">
        <w:rPr>
          <w:rFonts w:ascii="Arial" w:hAnsi="Arial"/>
          <w:b/>
          <w:sz w:val="56"/>
        </w:rPr>
        <w:t>Nationella Tjänstekontrakt inom</w:t>
      </w:r>
      <w:r w:rsidR="002365BE" w:rsidRPr="00F201BB">
        <w:rPr>
          <w:rFonts w:ascii="Arial" w:hAnsi="Arial"/>
          <w:b/>
          <w:sz w:val="56"/>
        </w:rPr>
        <w:t xml:space="preserve"> </w:t>
      </w:r>
      <w:r w:rsidR="00D43B18" w:rsidRPr="00F201BB">
        <w:rPr>
          <w:rFonts w:ascii="Arial" w:hAnsi="Arial"/>
          <w:b/>
          <w:bCs/>
          <w:i/>
          <w:color w:val="auto"/>
          <w:sz w:val="52"/>
        </w:rPr>
        <w:fldChar w:fldCharType="begin"/>
      </w:r>
      <w:r w:rsidR="00D43B18" w:rsidRPr="00F201BB">
        <w:rPr>
          <w:rFonts w:ascii="Arial" w:hAnsi="Arial"/>
          <w:b/>
          <w:bCs/>
          <w:i/>
          <w:color w:val="auto"/>
          <w:sz w:val="52"/>
        </w:rPr>
        <w:instrText xml:space="preserve"> DOCPROPERTY "Tjänstedomän_sv"  \* MERGEFORMAT </w:instrText>
      </w:r>
      <w:r w:rsidR="00D43B18" w:rsidRPr="00F201BB">
        <w:rPr>
          <w:rFonts w:ascii="Arial" w:hAnsi="Arial"/>
          <w:b/>
          <w:bCs/>
          <w:i/>
          <w:color w:val="auto"/>
          <w:sz w:val="52"/>
        </w:rPr>
        <w:fldChar w:fldCharType="separate"/>
      </w:r>
      <w:r w:rsidR="00464100" w:rsidRPr="00F201BB">
        <w:rPr>
          <w:rFonts w:ascii="Arial" w:hAnsi="Arial"/>
          <w:b/>
          <w:bCs/>
          <w:i/>
          <w:color w:val="auto"/>
          <w:sz w:val="52"/>
        </w:rPr>
        <w:t>Hantera aktiviteter, ordination</w:t>
      </w:r>
      <w:r w:rsidR="00D43B18" w:rsidRPr="00F201BB">
        <w:rPr>
          <w:rFonts w:ascii="Arial" w:hAnsi="Arial"/>
          <w:b/>
          <w:i/>
          <w:color w:val="auto"/>
          <w:sz w:val="52"/>
        </w:rPr>
        <w:fldChar w:fldCharType="end"/>
      </w:r>
    </w:p>
    <w:p w14:paraId="200E6224" w14:textId="07EBBF49" w:rsidR="00F405F7" w:rsidRPr="00F201BB" w:rsidRDefault="00014301" w:rsidP="00B91AA5">
      <w:pPr>
        <w:pStyle w:val="Friform"/>
        <w:rPr>
          <w:rFonts w:ascii="Arial" w:hAnsi="Arial"/>
          <w:sz w:val="44"/>
        </w:rPr>
      </w:pPr>
      <w:r w:rsidRPr="00F201BB">
        <w:rPr>
          <w:rFonts w:ascii="Arial" w:hAnsi="Arial"/>
          <w:sz w:val="44"/>
        </w:rPr>
        <w:t>Tjänstekontrakt</w:t>
      </w:r>
      <w:r w:rsidR="00C3111E" w:rsidRPr="00F201BB">
        <w:rPr>
          <w:rFonts w:ascii="Arial" w:hAnsi="Arial"/>
          <w:sz w:val="44"/>
        </w:rPr>
        <w:t>sbeskrivning</w:t>
      </w:r>
    </w:p>
    <w:p w14:paraId="62D7CDD3" w14:textId="77777777" w:rsidR="00F405F7" w:rsidRPr="00F201BB" w:rsidRDefault="00F405F7" w:rsidP="00B91AA5">
      <w:pPr>
        <w:pStyle w:val="Friform"/>
        <w:rPr>
          <w:rFonts w:ascii="Arial" w:hAnsi="Arial"/>
          <w:sz w:val="36"/>
        </w:rPr>
      </w:pPr>
    </w:p>
    <w:p w14:paraId="0C001430" w14:textId="7270CAAC" w:rsidR="00F405F7" w:rsidRPr="00F201BB" w:rsidRDefault="003F3023" w:rsidP="00B91AA5">
      <w:pPr>
        <w:pStyle w:val="Friform"/>
        <w:rPr>
          <w:rFonts w:ascii="Arial" w:hAnsi="Arial"/>
          <w:sz w:val="36"/>
        </w:rPr>
      </w:pPr>
      <w:r w:rsidRPr="00F201BB">
        <w:rPr>
          <w:rFonts w:ascii="Arial" w:hAnsi="Arial"/>
          <w:sz w:val="36"/>
        </w:rPr>
        <w:t xml:space="preserve">Version </w:t>
      </w:r>
      <w:r w:rsidR="005560A5" w:rsidRPr="00F201BB">
        <w:rPr>
          <w:rFonts w:ascii="Arial" w:hAnsi="Arial"/>
          <w:b/>
          <w:bCs/>
          <w:sz w:val="36"/>
        </w:rPr>
        <w:fldChar w:fldCharType="begin"/>
      </w:r>
      <w:r w:rsidR="005560A5" w:rsidRPr="00F201BB">
        <w:rPr>
          <w:rFonts w:ascii="Arial" w:hAnsi="Arial"/>
          <w:b/>
          <w:bCs/>
          <w:sz w:val="36"/>
        </w:rPr>
        <w:instrText xml:space="preserve"> DOCPROPERTY "</w:instrText>
      </w:r>
      <w:r w:rsidR="00D207AA" w:rsidRPr="00F201BB">
        <w:rPr>
          <w:rFonts w:ascii="Arial" w:hAnsi="Arial"/>
          <w:b/>
          <w:bCs/>
          <w:sz w:val="36"/>
        </w:rPr>
        <w:instrText>Tjänstekontrakt</w:instrText>
      </w:r>
      <w:r w:rsidR="005560A5" w:rsidRPr="00F201BB">
        <w:rPr>
          <w:rFonts w:ascii="Arial" w:hAnsi="Arial"/>
          <w:b/>
          <w:bCs/>
          <w:sz w:val="36"/>
        </w:rPr>
        <w:instrText xml:space="preserve">Version"  \* MERGEFORMAT </w:instrText>
      </w:r>
      <w:r w:rsidR="005560A5" w:rsidRPr="00F201BB">
        <w:rPr>
          <w:rFonts w:ascii="Arial" w:hAnsi="Arial"/>
          <w:b/>
          <w:bCs/>
          <w:sz w:val="36"/>
        </w:rPr>
        <w:fldChar w:fldCharType="separate"/>
      </w:r>
      <w:r w:rsidR="00D207AA" w:rsidRPr="00F201BB">
        <w:rPr>
          <w:rFonts w:ascii="Arial" w:hAnsi="Arial"/>
          <w:b/>
          <w:bCs/>
          <w:sz w:val="36"/>
        </w:rPr>
        <w:t>1.0.0</w:t>
      </w:r>
      <w:r w:rsidR="005560A5" w:rsidRPr="00F201BB">
        <w:rPr>
          <w:rFonts w:ascii="Arial" w:hAnsi="Arial"/>
          <w:sz w:val="36"/>
        </w:rPr>
        <w:fldChar w:fldCharType="end"/>
      </w:r>
    </w:p>
    <w:p w14:paraId="7A132490" w14:textId="7B9328E6" w:rsidR="001F0E99" w:rsidRPr="00F201BB" w:rsidRDefault="005560A5" w:rsidP="00B91AA5">
      <w:pPr>
        <w:pStyle w:val="Friform"/>
        <w:rPr>
          <w:rFonts w:ascii="Arial" w:hAnsi="Arial"/>
          <w:sz w:val="36"/>
        </w:rPr>
      </w:pPr>
      <w:r w:rsidRPr="00F201BB">
        <w:rPr>
          <w:rFonts w:ascii="Arial" w:hAnsi="Arial"/>
          <w:sz w:val="36"/>
        </w:rPr>
        <w:fldChar w:fldCharType="begin"/>
      </w:r>
      <w:r w:rsidRPr="00F201BB">
        <w:rPr>
          <w:rFonts w:ascii="Arial" w:hAnsi="Arial"/>
          <w:sz w:val="36"/>
        </w:rPr>
        <w:instrText xml:space="preserve"> TIME \@ "yyyy-MM-dd" </w:instrText>
      </w:r>
      <w:r w:rsidRPr="00F201BB">
        <w:rPr>
          <w:rFonts w:ascii="Arial" w:hAnsi="Arial"/>
          <w:sz w:val="36"/>
        </w:rPr>
        <w:fldChar w:fldCharType="separate"/>
      </w:r>
      <w:ins w:id="3" w:author="Krister Andersson" w:date="2013-06-05T12:32:00Z">
        <w:r w:rsidR="002E6183">
          <w:rPr>
            <w:rFonts w:ascii="Arial" w:hAnsi="Arial"/>
            <w:noProof/>
            <w:sz w:val="36"/>
          </w:rPr>
          <w:t>2013-06-05</w:t>
        </w:r>
      </w:ins>
      <w:ins w:id="4" w:author="Per Mützell" w:date="2013-06-04T23:06:00Z">
        <w:del w:id="5" w:author="Krister Andersson" w:date="2013-06-05T12:32:00Z">
          <w:r w:rsidR="00ED5872" w:rsidDel="002E6183">
            <w:rPr>
              <w:rFonts w:ascii="Arial" w:hAnsi="Arial"/>
              <w:noProof/>
              <w:sz w:val="36"/>
            </w:rPr>
            <w:delText>2013-06-04</w:delText>
          </w:r>
        </w:del>
      </w:ins>
      <w:del w:id="6" w:author="Krister Andersson" w:date="2013-06-05T12:32:00Z">
        <w:r w:rsidR="00877FB9" w:rsidDel="002E6183">
          <w:rPr>
            <w:rFonts w:ascii="Arial" w:hAnsi="Arial"/>
            <w:noProof/>
            <w:sz w:val="36"/>
          </w:rPr>
          <w:delText>2013-06-03</w:delText>
        </w:r>
      </w:del>
      <w:r w:rsidRPr="00F201BB">
        <w:rPr>
          <w:rFonts w:ascii="Arial" w:hAnsi="Arial"/>
          <w:sz w:val="36"/>
        </w:rPr>
        <w:fldChar w:fldCharType="end"/>
      </w:r>
    </w:p>
    <w:p w14:paraId="682CEF94" w14:textId="30367ED8" w:rsidR="00210991" w:rsidRPr="00F201BB" w:rsidRDefault="00F405F7" w:rsidP="00210991">
      <w:pPr>
        <w:spacing w:after="0"/>
      </w:pPr>
      <w:r w:rsidRPr="00F201BB">
        <w:br w:type="page"/>
      </w:r>
    </w:p>
    <w:p w14:paraId="6BBEBCF6" w14:textId="77777777" w:rsidR="00210991" w:rsidRPr="00F201BB" w:rsidRDefault="00210991" w:rsidP="00210991">
      <w:pPr>
        <w:spacing w:after="0"/>
        <w:rPr>
          <w:b/>
        </w:rPr>
      </w:pPr>
    </w:p>
    <w:p w14:paraId="2217AC6A" w14:textId="1EEFDEF4" w:rsidR="00F405F7" w:rsidRPr="00F201BB" w:rsidRDefault="00C3111E" w:rsidP="00210991">
      <w:pPr>
        <w:spacing w:after="0"/>
        <w:rPr>
          <w:rStyle w:val="BodyTextChar"/>
          <w:rFonts w:ascii="Times New Roman" w:hAnsi="Times New Roman"/>
          <w:noProof w:val="0"/>
          <w:sz w:val="20"/>
          <w:szCs w:val="20"/>
        </w:rPr>
      </w:pPr>
      <w:r w:rsidRPr="00F201BB">
        <w:rPr>
          <w:b/>
        </w:rPr>
        <w:t>Revisions</w:t>
      </w:r>
      <w:r w:rsidR="00533A31" w:rsidRPr="00F201BB">
        <w:rPr>
          <w:b/>
        </w:rPr>
        <w:t>historik</w:t>
      </w:r>
    </w:p>
    <w:p w14:paraId="450B44CE" w14:textId="77777777" w:rsidR="00533A31" w:rsidRPr="00F201BB" w:rsidRDefault="00533A31" w:rsidP="00B91AA5"/>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533A31" w:rsidRPr="00F201BB" w14:paraId="0E7E7FF2" w14:textId="77777777" w:rsidTr="00D46F4C">
        <w:tc>
          <w:tcPr>
            <w:tcW w:w="964" w:type="dxa"/>
          </w:tcPr>
          <w:p w14:paraId="5C5B71EB" w14:textId="77777777" w:rsidR="00533A31" w:rsidRPr="00F201BB" w:rsidRDefault="00533A31" w:rsidP="00B91AA5">
            <w:pPr>
              <w:pStyle w:val="TableText"/>
              <w:ind w:right="0"/>
              <w:rPr>
                <w:b/>
              </w:rPr>
            </w:pPr>
            <w:r w:rsidRPr="00F201BB">
              <w:rPr>
                <w:b/>
              </w:rPr>
              <w:t>Revision Nr</w:t>
            </w:r>
          </w:p>
        </w:tc>
        <w:tc>
          <w:tcPr>
            <w:tcW w:w="1224" w:type="dxa"/>
          </w:tcPr>
          <w:p w14:paraId="3B2E3CEE" w14:textId="77777777" w:rsidR="00533A31" w:rsidRPr="00F201BB" w:rsidRDefault="00533A31" w:rsidP="00B91AA5">
            <w:pPr>
              <w:pStyle w:val="TableText"/>
              <w:ind w:right="0"/>
              <w:rPr>
                <w:b/>
              </w:rPr>
            </w:pPr>
            <w:r w:rsidRPr="00F201BB">
              <w:rPr>
                <w:b/>
              </w:rPr>
              <w:t>Revision Datum</w:t>
            </w:r>
          </w:p>
        </w:tc>
        <w:tc>
          <w:tcPr>
            <w:tcW w:w="4140" w:type="dxa"/>
          </w:tcPr>
          <w:p w14:paraId="77E45A43" w14:textId="77777777" w:rsidR="00533A31" w:rsidRPr="00F201BB" w:rsidRDefault="00D23023" w:rsidP="00B91AA5">
            <w:pPr>
              <w:pStyle w:val="TableText"/>
              <w:ind w:left="0" w:right="0"/>
              <w:rPr>
                <w:b/>
              </w:rPr>
            </w:pPr>
            <w:r w:rsidRPr="00F201BB">
              <w:rPr>
                <w:b/>
              </w:rPr>
              <w:t>B</w:t>
            </w:r>
            <w:r w:rsidR="00533A31" w:rsidRPr="00F201BB">
              <w:rPr>
                <w:b/>
              </w:rPr>
              <w:t>eskrivning av ändring</w:t>
            </w:r>
            <w:r w:rsidRPr="00F201BB">
              <w:rPr>
                <w:b/>
              </w:rPr>
              <w:t>ar</w:t>
            </w:r>
          </w:p>
        </w:tc>
        <w:tc>
          <w:tcPr>
            <w:tcW w:w="1980" w:type="dxa"/>
          </w:tcPr>
          <w:p w14:paraId="0E67BA73" w14:textId="77777777" w:rsidR="00533A31" w:rsidRPr="00F201BB" w:rsidRDefault="00D23023" w:rsidP="00B91AA5">
            <w:pPr>
              <w:pStyle w:val="TableText"/>
              <w:ind w:right="0"/>
              <w:rPr>
                <w:b/>
              </w:rPr>
            </w:pPr>
            <w:r w:rsidRPr="00F201BB">
              <w:rPr>
                <w:b/>
              </w:rPr>
              <w:t>Ändringar</w:t>
            </w:r>
            <w:r w:rsidR="00533A31" w:rsidRPr="00F201BB">
              <w:rPr>
                <w:b/>
              </w:rPr>
              <w:t xml:space="preserve"> gjorda av</w:t>
            </w:r>
          </w:p>
        </w:tc>
        <w:tc>
          <w:tcPr>
            <w:tcW w:w="1440" w:type="dxa"/>
          </w:tcPr>
          <w:p w14:paraId="3C6875DD" w14:textId="77777777" w:rsidR="00533A31" w:rsidRPr="00F201BB" w:rsidRDefault="00533A31" w:rsidP="00B91AA5">
            <w:pPr>
              <w:pStyle w:val="TableText"/>
              <w:ind w:right="0"/>
              <w:rPr>
                <w:b/>
              </w:rPr>
            </w:pPr>
            <w:r w:rsidRPr="00F201BB">
              <w:rPr>
                <w:b/>
              </w:rPr>
              <w:t>Granskad av</w:t>
            </w:r>
          </w:p>
        </w:tc>
      </w:tr>
      <w:tr w:rsidR="002F6E8F" w:rsidRPr="00F201BB" w14:paraId="009FBB55" w14:textId="77777777" w:rsidTr="00D46F4C">
        <w:tc>
          <w:tcPr>
            <w:tcW w:w="964" w:type="dxa"/>
          </w:tcPr>
          <w:p w14:paraId="67864BA4" w14:textId="533D0941" w:rsidR="002F6E8F" w:rsidRPr="00F201BB" w:rsidRDefault="002F6E8F" w:rsidP="00B91AA5">
            <w:pPr>
              <w:pStyle w:val="TableText"/>
              <w:ind w:right="0"/>
              <w:jc w:val="center"/>
              <w:rPr>
                <w:highlight w:val="yellow"/>
              </w:rPr>
            </w:pPr>
            <w:r w:rsidRPr="00F201BB">
              <w:t>0.2</w:t>
            </w:r>
          </w:p>
        </w:tc>
        <w:tc>
          <w:tcPr>
            <w:tcW w:w="1224" w:type="dxa"/>
          </w:tcPr>
          <w:p w14:paraId="2610D003" w14:textId="6798DFE6" w:rsidR="002F6E8F" w:rsidRPr="00F201BB" w:rsidRDefault="002F6E8F" w:rsidP="00B91AA5">
            <w:pPr>
              <w:pStyle w:val="TableText"/>
              <w:ind w:right="0"/>
              <w:jc w:val="center"/>
            </w:pPr>
            <w:r w:rsidRPr="00F201BB">
              <w:t>2012-09-17</w:t>
            </w:r>
          </w:p>
        </w:tc>
        <w:tc>
          <w:tcPr>
            <w:tcW w:w="4140" w:type="dxa"/>
          </w:tcPr>
          <w:p w14:paraId="6E08B91C" w14:textId="6ED259DC" w:rsidR="002F6E8F" w:rsidRPr="00F201BB" w:rsidRDefault="002F6E8F" w:rsidP="00D207AA">
            <w:pPr>
              <w:pStyle w:val="TableText"/>
              <w:ind w:left="0" w:right="0"/>
            </w:pPr>
            <w:r w:rsidRPr="00F201BB">
              <w:t>Uppdateringar av dokument för tjänster och allmänna egenskaper för dokumentet. Fältmappningar lämnas till dess API är låst för release.</w:t>
            </w:r>
          </w:p>
        </w:tc>
        <w:tc>
          <w:tcPr>
            <w:tcW w:w="1980" w:type="dxa"/>
          </w:tcPr>
          <w:p w14:paraId="5FB265F3" w14:textId="16CE4EED" w:rsidR="002F6E8F" w:rsidRPr="00F201BB" w:rsidRDefault="002F6E8F" w:rsidP="00673809">
            <w:pPr>
              <w:pStyle w:val="TableText"/>
              <w:ind w:right="0"/>
            </w:pPr>
            <w:r w:rsidRPr="00F201BB">
              <w:t>Daniel Sundberg</w:t>
            </w:r>
          </w:p>
        </w:tc>
        <w:tc>
          <w:tcPr>
            <w:tcW w:w="1440" w:type="dxa"/>
          </w:tcPr>
          <w:p w14:paraId="59FE0201" w14:textId="77777777" w:rsidR="002F6E8F" w:rsidRPr="00F201BB" w:rsidRDefault="002F6E8F" w:rsidP="00B91AA5">
            <w:pPr>
              <w:pStyle w:val="TableText"/>
              <w:ind w:right="0"/>
              <w:jc w:val="center"/>
            </w:pPr>
          </w:p>
        </w:tc>
      </w:tr>
      <w:tr w:rsidR="002F6E8F" w:rsidRPr="00F201BB" w14:paraId="203260D5" w14:textId="77777777" w:rsidTr="00D46F4C">
        <w:tc>
          <w:tcPr>
            <w:tcW w:w="964" w:type="dxa"/>
          </w:tcPr>
          <w:p w14:paraId="0AE24CA0" w14:textId="03B69346" w:rsidR="002F6E8F" w:rsidRPr="00F201BB" w:rsidRDefault="002F6E8F" w:rsidP="00B91AA5">
            <w:pPr>
              <w:pStyle w:val="TableText"/>
              <w:ind w:right="0"/>
              <w:jc w:val="center"/>
              <w:rPr>
                <w:highlight w:val="yellow"/>
              </w:rPr>
            </w:pPr>
            <w:r w:rsidRPr="00F201BB">
              <w:t>0.3</w:t>
            </w:r>
          </w:p>
        </w:tc>
        <w:tc>
          <w:tcPr>
            <w:tcW w:w="1224" w:type="dxa"/>
          </w:tcPr>
          <w:p w14:paraId="26A25811" w14:textId="0E3C8840" w:rsidR="002F6E8F" w:rsidRPr="00F201BB" w:rsidRDefault="002F6E8F" w:rsidP="00B91AA5">
            <w:pPr>
              <w:pStyle w:val="TableText"/>
              <w:ind w:right="0"/>
              <w:jc w:val="center"/>
            </w:pPr>
            <w:r w:rsidRPr="00F201BB">
              <w:t>2012-09-27</w:t>
            </w:r>
          </w:p>
        </w:tc>
        <w:tc>
          <w:tcPr>
            <w:tcW w:w="4140" w:type="dxa"/>
          </w:tcPr>
          <w:p w14:paraId="3D193D29" w14:textId="4343ABFB" w:rsidR="002F6E8F" w:rsidRPr="00F201BB" w:rsidRDefault="002F6E8F" w:rsidP="00D207AA">
            <w:pPr>
              <w:pStyle w:val="TableText"/>
              <w:ind w:left="0" w:right="0"/>
            </w:pPr>
            <w:r w:rsidRPr="00F201BB">
              <w:t>Uppdaterade fältspecifikationer hämta aktuella ordinationer.</w:t>
            </w:r>
          </w:p>
        </w:tc>
        <w:tc>
          <w:tcPr>
            <w:tcW w:w="1980" w:type="dxa"/>
          </w:tcPr>
          <w:p w14:paraId="0C4C19D6" w14:textId="1629A6E2" w:rsidR="002F6E8F" w:rsidRPr="00F201BB" w:rsidRDefault="002F6E8F" w:rsidP="00673809">
            <w:pPr>
              <w:pStyle w:val="TableText"/>
              <w:ind w:right="0"/>
            </w:pPr>
            <w:r w:rsidRPr="00F201BB">
              <w:t>Daniel Sundberg</w:t>
            </w:r>
          </w:p>
        </w:tc>
        <w:tc>
          <w:tcPr>
            <w:tcW w:w="1440" w:type="dxa"/>
          </w:tcPr>
          <w:p w14:paraId="5E87F0EB" w14:textId="77777777" w:rsidR="002F6E8F" w:rsidRPr="00F201BB" w:rsidRDefault="002F6E8F" w:rsidP="00B91AA5">
            <w:pPr>
              <w:pStyle w:val="TableText"/>
              <w:ind w:right="0"/>
              <w:jc w:val="center"/>
            </w:pPr>
          </w:p>
        </w:tc>
      </w:tr>
      <w:tr w:rsidR="002F6E8F" w:rsidRPr="00F201BB" w14:paraId="72FCE791" w14:textId="77777777" w:rsidTr="00D46F4C">
        <w:tc>
          <w:tcPr>
            <w:tcW w:w="964" w:type="dxa"/>
          </w:tcPr>
          <w:p w14:paraId="47B98FB7" w14:textId="56F3F8C1" w:rsidR="002F6E8F" w:rsidRPr="00F201BB" w:rsidRDefault="002F6E8F" w:rsidP="00B91AA5">
            <w:pPr>
              <w:pStyle w:val="TableText"/>
              <w:ind w:right="0"/>
              <w:jc w:val="center"/>
              <w:rPr>
                <w:highlight w:val="yellow"/>
              </w:rPr>
            </w:pPr>
            <w:r w:rsidRPr="00F201BB">
              <w:t>0.4</w:t>
            </w:r>
          </w:p>
        </w:tc>
        <w:tc>
          <w:tcPr>
            <w:tcW w:w="1224" w:type="dxa"/>
          </w:tcPr>
          <w:p w14:paraId="34CB2C22" w14:textId="689AD6FB" w:rsidR="002F6E8F" w:rsidRPr="00F201BB" w:rsidRDefault="002F6E8F" w:rsidP="00B91AA5">
            <w:pPr>
              <w:pStyle w:val="TableText"/>
              <w:ind w:right="0"/>
              <w:jc w:val="center"/>
            </w:pPr>
            <w:r w:rsidRPr="00F201BB">
              <w:t>2012-09-28</w:t>
            </w:r>
          </w:p>
        </w:tc>
        <w:tc>
          <w:tcPr>
            <w:tcW w:w="4140" w:type="dxa"/>
          </w:tcPr>
          <w:p w14:paraId="7168E738" w14:textId="17365758" w:rsidR="002F6E8F" w:rsidRPr="00F201BB" w:rsidRDefault="002F6E8F" w:rsidP="00D207AA">
            <w:pPr>
              <w:pStyle w:val="TableText"/>
              <w:ind w:left="0" w:right="0"/>
            </w:pPr>
            <w:r w:rsidRPr="00F201BB">
              <w:t>Uppdaterade fältspecifikationer för alla tjänster samt generaliserat delade objekt.</w:t>
            </w:r>
          </w:p>
        </w:tc>
        <w:tc>
          <w:tcPr>
            <w:tcW w:w="1980" w:type="dxa"/>
          </w:tcPr>
          <w:p w14:paraId="607B4B80" w14:textId="1AC17D9F" w:rsidR="002F6E8F" w:rsidRPr="00F201BB" w:rsidRDefault="002F6E8F" w:rsidP="00673809">
            <w:pPr>
              <w:pStyle w:val="TableText"/>
              <w:ind w:right="0"/>
            </w:pPr>
            <w:r w:rsidRPr="00F201BB">
              <w:t>Daniel Sundberg</w:t>
            </w:r>
          </w:p>
        </w:tc>
        <w:tc>
          <w:tcPr>
            <w:tcW w:w="1440" w:type="dxa"/>
          </w:tcPr>
          <w:p w14:paraId="750C4696" w14:textId="77777777" w:rsidR="002F6E8F" w:rsidRPr="00F201BB" w:rsidRDefault="002F6E8F" w:rsidP="00B91AA5">
            <w:pPr>
              <w:pStyle w:val="TableText"/>
              <w:ind w:right="0"/>
              <w:jc w:val="center"/>
            </w:pPr>
          </w:p>
        </w:tc>
      </w:tr>
      <w:tr w:rsidR="002F6E8F" w:rsidRPr="00F201BB" w14:paraId="620CB0EC" w14:textId="77777777" w:rsidTr="00D46F4C">
        <w:tc>
          <w:tcPr>
            <w:tcW w:w="964" w:type="dxa"/>
          </w:tcPr>
          <w:p w14:paraId="6B4CA846" w14:textId="0BFD0E83" w:rsidR="002F6E8F" w:rsidRPr="00F201BB" w:rsidRDefault="002F6E8F" w:rsidP="00B91AA5">
            <w:pPr>
              <w:pStyle w:val="TableText"/>
              <w:ind w:right="0"/>
              <w:jc w:val="center"/>
              <w:rPr>
                <w:highlight w:val="yellow"/>
              </w:rPr>
            </w:pPr>
            <w:r w:rsidRPr="00F201BB">
              <w:t>0.5</w:t>
            </w:r>
          </w:p>
        </w:tc>
        <w:tc>
          <w:tcPr>
            <w:tcW w:w="1224" w:type="dxa"/>
          </w:tcPr>
          <w:p w14:paraId="76E07658" w14:textId="06227197" w:rsidR="002F6E8F" w:rsidRPr="00F201BB" w:rsidRDefault="002F6E8F" w:rsidP="00B91AA5">
            <w:pPr>
              <w:pStyle w:val="TableText"/>
              <w:ind w:right="0"/>
              <w:jc w:val="center"/>
            </w:pPr>
            <w:r w:rsidRPr="00F201BB">
              <w:t>2012-11-25</w:t>
            </w:r>
          </w:p>
        </w:tc>
        <w:tc>
          <w:tcPr>
            <w:tcW w:w="4140" w:type="dxa"/>
          </w:tcPr>
          <w:p w14:paraId="726C5198" w14:textId="77777777" w:rsidR="002F6E8F" w:rsidRPr="00F201BB" w:rsidRDefault="002F6E8F" w:rsidP="006C2F0D">
            <w:pPr>
              <w:pStyle w:val="TableText"/>
            </w:pPr>
            <w:r w:rsidRPr="00F201BB">
              <w:t>Uppdaterade fältspecifikationer.</w:t>
            </w:r>
          </w:p>
          <w:p w14:paraId="1C2903FC" w14:textId="408326B6" w:rsidR="002F6E8F" w:rsidRPr="00F201BB" w:rsidRDefault="002F6E8F" w:rsidP="00D207AA">
            <w:pPr>
              <w:pStyle w:val="TableText"/>
              <w:ind w:left="0" w:right="0"/>
            </w:pPr>
            <w:r w:rsidRPr="00F201BB">
              <w:t>Lagt till referenser till informationsmodell RIV NOD</w:t>
            </w:r>
          </w:p>
        </w:tc>
        <w:tc>
          <w:tcPr>
            <w:tcW w:w="1980" w:type="dxa"/>
          </w:tcPr>
          <w:p w14:paraId="6C8A9151" w14:textId="0270DC94" w:rsidR="002F6E8F" w:rsidRPr="00F201BB" w:rsidRDefault="002F6E8F" w:rsidP="00673809">
            <w:pPr>
              <w:pStyle w:val="TableText"/>
              <w:ind w:right="0"/>
            </w:pPr>
            <w:r w:rsidRPr="00F201BB">
              <w:t>Jonas Sedin</w:t>
            </w:r>
          </w:p>
        </w:tc>
        <w:tc>
          <w:tcPr>
            <w:tcW w:w="1440" w:type="dxa"/>
          </w:tcPr>
          <w:p w14:paraId="1AF5C82A" w14:textId="77777777" w:rsidR="002F6E8F" w:rsidRPr="00F201BB" w:rsidRDefault="002F6E8F" w:rsidP="00B91AA5">
            <w:pPr>
              <w:pStyle w:val="TableText"/>
              <w:ind w:right="0"/>
              <w:jc w:val="center"/>
            </w:pPr>
          </w:p>
        </w:tc>
      </w:tr>
      <w:tr w:rsidR="002F6E8F" w:rsidRPr="00F201BB" w14:paraId="593A259C" w14:textId="77777777" w:rsidTr="00D46F4C">
        <w:tc>
          <w:tcPr>
            <w:tcW w:w="964" w:type="dxa"/>
          </w:tcPr>
          <w:p w14:paraId="1BEC3A62" w14:textId="3ECABFAE" w:rsidR="002F6E8F" w:rsidRPr="00F201BB" w:rsidRDefault="002F6E8F" w:rsidP="00B91AA5">
            <w:pPr>
              <w:pStyle w:val="TableText"/>
              <w:ind w:right="0"/>
              <w:jc w:val="center"/>
              <w:rPr>
                <w:highlight w:val="yellow"/>
              </w:rPr>
            </w:pPr>
            <w:r w:rsidRPr="00F201BB">
              <w:t>0.6</w:t>
            </w:r>
          </w:p>
        </w:tc>
        <w:tc>
          <w:tcPr>
            <w:tcW w:w="1224" w:type="dxa"/>
          </w:tcPr>
          <w:p w14:paraId="5088839D" w14:textId="03284C9C" w:rsidR="002F6E8F" w:rsidRPr="00F201BB" w:rsidRDefault="002F6E8F" w:rsidP="00B91AA5">
            <w:pPr>
              <w:pStyle w:val="TableText"/>
              <w:ind w:right="0"/>
              <w:jc w:val="center"/>
            </w:pPr>
            <w:r w:rsidRPr="00F201BB">
              <w:t>2012-12-07</w:t>
            </w:r>
          </w:p>
        </w:tc>
        <w:tc>
          <w:tcPr>
            <w:tcW w:w="4140" w:type="dxa"/>
          </w:tcPr>
          <w:p w14:paraId="202DF8DA" w14:textId="3C0FB159" w:rsidR="002F6E8F" w:rsidRPr="00F201BB" w:rsidRDefault="002F6E8F" w:rsidP="00D207AA">
            <w:pPr>
              <w:pStyle w:val="TableText"/>
              <w:ind w:left="0" w:right="0"/>
            </w:pPr>
            <w:r w:rsidRPr="00F201BB">
              <w:t>Uppdaterat dokument efter senaste API-version.</w:t>
            </w:r>
          </w:p>
        </w:tc>
        <w:tc>
          <w:tcPr>
            <w:tcW w:w="1980" w:type="dxa"/>
          </w:tcPr>
          <w:p w14:paraId="1EB07C5E" w14:textId="41137169" w:rsidR="002F6E8F" w:rsidRPr="00F201BB" w:rsidRDefault="002F6E8F" w:rsidP="00673809">
            <w:pPr>
              <w:pStyle w:val="TableText"/>
              <w:ind w:right="0"/>
            </w:pPr>
            <w:r w:rsidRPr="00F201BB">
              <w:t>Daniel Sundberg</w:t>
            </w:r>
          </w:p>
        </w:tc>
        <w:tc>
          <w:tcPr>
            <w:tcW w:w="1440" w:type="dxa"/>
          </w:tcPr>
          <w:p w14:paraId="739FEC53" w14:textId="77777777" w:rsidR="002F6E8F" w:rsidRPr="00F201BB" w:rsidRDefault="002F6E8F" w:rsidP="00B91AA5">
            <w:pPr>
              <w:pStyle w:val="TableText"/>
              <w:ind w:right="0"/>
              <w:jc w:val="center"/>
            </w:pPr>
          </w:p>
        </w:tc>
      </w:tr>
      <w:tr w:rsidR="002F6E8F" w:rsidRPr="00F201BB" w14:paraId="27336C08" w14:textId="77777777" w:rsidTr="00D46F4C">
        <w:tc>
          <w:tcPr>
            <w:tcW w:w="964" w:type="dxa"/>
          </w:tcPr>
          <w:p w14:paraId="26C1BC72" w14:textId="21F29DF7" w:rsidR="002F6E8F" w:rsidRPr="00F201BB" w:rsidRDefault="002F6E8F" w:rsidP="00B91AA5">
            <w:pPr>
              <w:pStyle w:val="TableText"/>
              <w:ind w:right="0"/>
              <w:jc w:val="center"/>
              <w:rPr>
                <w:highlight w:val="yellow"/>
              </w:rPr>
            </w:pPr>
            <w:r w:rsidRPr="00F201BB">
              <w:t>0.7</w:t>
            </w:r>
          </w:p>
        </w:tc>
        <w:tc>
          <w:tcPr>
            <w:tcW w:w="1224" w:type="dxa"/>
          </w:tcPr>
          <w:p w14:paraId="71673508" w14:textId="73A2D7E1" w:rsidR="002F6E8F" w:rsidRPr="00F201BB" w:rsidRDefault="002F6E8F" w:rsidP="00B91AA5">
            <w:pPr>
              <w:pStyle w:val="TableText"/>
              <w:ind w:right="0"/>
              <w:jc w:val="center"/>
            </w:pPr>
            <w:r w:rsidRPr="00F201BB">
              <w:t>2012-12-14</w:t>
            </w:r>
          </w:p>
        </w:tc>
        <w:tc>
          <w:tcPr>
            <w:tcW w:w="4140" w:type="dxa"/>
          </w:tcPr>
          <w:p w14:paraId="1F6A6906" w14:textId="4940DA0F" w:rsidR="002F6E8F" w:rsidRPr="00F201BB" w:rsidRDefault="002F6E8F" w:rsidP="00D207AA">
            <w:pPr>
              <w:pStyle w:val="TableText"/>
              <w:ind w:left="0" w:right="0"/>
            </w:pPr>
            <w:r w:rsidRPr="00F201BB">
              <w:t>Uppdaterat dokument med fält och korrigeringar efter genomgång.</w:t>
            </w:r>
          </w:p>
        </w:tc>
        <w:tc>
          <w:tcPr>
            <w:tcW w:w="1980" w:type="dxa"/>
          </w:tcPr>
          <w:p w14:paraId="504BBB0F" w14:textId="57FA4D16" w:rsidR="002F6E8F" w:rsidRPr="00F201BB" w:rsidRDefault="002F6E8F" w:rsidP="00673809">
            <w:pPr>
              <w:pStyle w:val="TableText"/>
              <w:ind w:right="0"/>
            </w:pPr>
            <w:r w:rsidRPr="00F201BB">
              <w:t>Daniel Sundberg</w:t>
            </w:r>
          </w:p>
        </w:tc>
        <w:tc>
          <w:tcPr>
            <w:tcW w:w="1440" w:type="dxa"/>
          </w:tcPr>
          <w:p w14:paraId="04540AEA" w14:textId="77777777" w:rsidR="002F6E8F" w:rsidRPr="00F201BB" w:rsidRDefault="002F6E8F" w:rsidP="00B91AA5">
            <w:pPr>
              <w:pStyle w:val="TableText"/>
              <w:ind w:right="0"/>
              <w:jc w:val="center"/>
            </w:pPr>
          </w:p>
        </w:tc>
      </w:tr>
      <w:tr w:rsidR="002F6E8F" w:rsidRPr="00F201BB" w14:paraId="68DA65BA" w14:textId="77777777" w:rsidTr="00D46F4C">
        <w:tc>
          <w:tcPr>
            <w:tcW w:w="964" w:type="dxa"/>
          </w:tcPr>
          <w:p w14:paraId="7AC42B25" w14:textId="386C2474" w:rsidR="002F6E8F" w:rsidRPr="00F201BB" w:rsidRDefault="002F6E8F" w:rsidP="00B91AA5">
            <w:pPr>
              <w:pStyle w:val="TableText"/>
              <w:ind w:right="0"/>
              <w:jc w:val="center"/>
              <w:rPr>
                <w:highlight w:val="yellow"/>
              </w:rPr>
            </w:pPr>
            <w:r w:rsidRPr="00F201BB">
              <w:t>0.8</w:t>
            </w:r>
          </w:p>
        </w:tc>
        <w:tc>
          <w:tcPr>
            <w:tcW w:w="1224" w:type="dxa"/>
          </w:tcPr>
          <w:p w14:paraId="52B82C24" w14:textId="27BF395A" w:rsidR="002F6E8F" w:rsidRPr="00F201BB" w:rsidRDefault="002F6E8F" w:rsidP="00B91AA5">
            <w:pPr>
              <w:pStyle w:val="TableText"/>
              <w:ind w:right="0"/>
              <w:jc w:val="center"/>
            </w:pPr>
            <w:r w:rsidRPr="00F201BB">
              <w:t>2012-12-20</w:t>
            </w:r>
          </w:p>
        </w:tc>
        <w:tc>
          <w:tcPr>
            <w:tcW w:w="4140" w:type="dxa"/>
          </w:tcPr>
          <w:p w14:paraId="7E824B19" w14:textId="6E0808E9" w:rsidR="002F6E8F" w:rsidRPr="00F201BB" w:rsidRDefault="002F6E8F" w:rsidP="00D207AA">
            <w:pPr>
              <w:pStyle w:val="TableText"/>
              <w:ind w:left="0" w:right="0"/>
            </w:pPr>
            <w:r w:rsidRPr="00F201BB">
              <w:t>Uppdaterat efter granskningsmöte med Inera 2012-12-19</w:t>
            </w:r>
          </w:p>
        </w:tc>
        <w:tc>
          <w:tcPr>
            <w:tcW w:w="1980" w:type="dxa"/>
          </w:tcPr>
          <w:p w14:paraId="6787FF1B" w14:textId="454ABCF8" w:rsidR="002F6E8F" w:rsidRPr="00F201BB" w:rsidRDefault="002F6E8F" w:rsidP="00673809">
            <w:pPr>
              <w:pStyle w:val="TableText"/>
              <w:ind w:right="0"/>
            </w:pPr>
            <w:r w:rsidRPr="00F201BB">
              <w:t>Jonas Sedin</w:t>
            </w:r>
          </w:p>
        </w:tc>
        <w:tc>
          <w:tcPr>
            <w:tcW w:w="1440" w:type="dxa"/>
          </w:tcPr>
          <w:p w14:paraId="6752A6EB" w14:textId="77777777" w:rsidR="002F6E8F" w:rsidRPr="00F201BB" w:rsidRDefault="002F6E8F" w:rsidP="00B91AA5">
            <w:pPr>
              <w:pStyle w:val="TableText"/>
              <w:ind w:right="0"/>
              <w:jc w:val="center"/>
            </w:pPr>
          </w:p>
        </w:tc>
      </w:tr>
      <w:tr w:rsidR="002F6E8F" w:rsidRPr="00F201BB" w14:paraId="17E3EBDA" w14:textId="77777777" w:rsidTr="00D46F4C">
        <w:tc>
          <w:tcPr>
            <w:tcW w:w="964" w:type="dxa"/>
          </w:tcPr>
          <w:p w14:paraId="1D7D810A" w14:textId="5F404657" w:rsidR="002F6E8F" w:rsidRPr="00F201BB" w:rsidRDefault="002F6E8F" w:rsidP="00B91AA5">
            <w:pPr>
              <w:pStyle w:val="TableText"/>
              <w:ind w:right="0"/>
              <w:jc w:val="center"/>
              <w:rPr>
                <w:highlight w:val="yellow"/>
              </w:rPr>
            </w:pPr>
            <w:r w:rsidRPr="00F201BB">
              <w:t>0.9</w:t>
            </w:r>
          </w:p>
        </w:tc>
        <w:tc>
          <w:tcPr>
            <w:tcW w:w="1224" w:type="dxa"/>
          </w:tcPr>
          <w:p w14:paraId="72CC28C2" w14:textId="3FD7660D" w:rsidR="002F6E8F" w:rsidRPr="00F201BB" w:rsidRDefault="002F6E8F" w:rsidP="00B91AA5">
            <w:pPr>
              <w:pStyle w:val="TableText"/>
              <w:ind w:right="0"/>
              <w:jc w:val="center"/>
            </w:pPr>
            <w:r w:rsidRPr="00F201BB">
              <w:t>2013-02-13</w:t>
            </w:r>
          </w:p>
        </w:tc>
        <w:tc>
          <w:tcPr>
            <w:tcW w:w="4140" w:type="dxa"/>
          </w:tcPr>
          <w:p w14:paraId="1D44894C" w14:textId="4572D085" w:rsidR="002F6E8F" w:rsidRPr="00F201BB" w:rsidRDefault="002F6E8F" w:rsidP="00D207AA">
            <w:pPr>
              <w:pStyle w:val="TableText"/>
              <w:ind w:left="0" w:right="0"/>
            </w:pPr>
            <w:r w:rsidRPr="00F201BB">
              <w:t>Förtydligat fältbeskrivningar enligt granskningsmöte med Inera 2012-12-19</w:t>
            </w:r>
          </w:p>
        </w:tc>
        <w:tc>
          <w:tcPr>
            <w:tcW w:w="1980" w:type="dxa"/>
          </w:tcPr>
          <w:p w14:paraId="6953F4F6" w14:textId="60B66950" w:rsidR="002F6E8F" w:rsidRPr="00F201BB" w:rsidRDefault="002F6E8F" w:rsidP="00673809">
            <w:pPr>
              <w:pStyle w:val="TableText"/>
              <w:ind w:right="0"/>
            </w:pPr>
            <w:r w:rsidRPr="00F201BB">
              <w:t>Jonas Sedin</w:t>
            </w:r>
          </w:p>
        </w:tc>
        <w:tc>
          <w:tcPr>
            <w:tcW w:w="1440" w:type="dxa"/>
          </w:tcPr>
          <w:p w14:paraId="54E95EBA" w14:textId="77777777" w:rsidR="002F6E8F" w:rsidRPr="00F201BB" w:rsidRDefault="002F6E8F" w:rsidP="00B91AA5">
            <w:pPr>
              <w:pStyle w:val="TableText"/>
              <w:ind w:right="0"/>
              <w:jc w:val="center"/>
            </w:pPr>
          </w:p>
        </w:tc>
      </w:tr>
      <w:tr w:rsidR="002F6E8F" w:rsidRPr="00F201BB" w14:paraId="1A1B74F3" w14:textId="77777777" w:rsidTr="00D46F4C">
        <w:tc>
          <w:tcPr>
            <w:tcW w:w="964" w:type="dxa"/>
          </w:tcPr>
          <w:p w14:paraId="6E234DF7" w14:textId="741B4C15" w:rsidR="002F6E8F" w:rsidRPr="00F201BB" w:rsidRDefault="00A91DA3" w:rsidP="00B91AA5">
            <w:pPr>
              <w:pStyle w:val="TableText"/>
              <w:ind w:right="0"/>
              <w:jc w:val="center"/>
              <w:rPr>
                <w:highlight w:val="yellow"/>
              </w:rPr>
            </w:pPr>
            <w:r>
              <w:t>0.1</w:t>
            </w:r>
            <w:r w:rsidR="002F6E8F" w:rsidRPr="00F201BB">
              <w:t>0</w:t>
            </w:r>
          </w:p>
        </w:tc>
        <w:tc>
          <w:tcPr>
            <w:tcW w:w="1224" w:type="dxa"/>
          </w:tcPr>
          <w:p w14:paraId="5B730001" w14:textId="16EA053F" w:rsidR="002F6E8F" w:rsidRPr="00F201BB" w:rsidRDefault="002F6E8F" w:rsidP="00B91AA5">
            <w:pPr>
              <w:pStyle w:val="TableText"/>
              <w:ind w:right="0"/>
              <w:jc w:val="center"/>
            </w:pPr>
            <w:r w:rsidRPr="00F201BB">
              <w:t>2013-02-18</w:t>
            </w:r>
          </w:p>
        </w:tc>
        <w:tc>
          <w:tcPr>
            <w:tcW w:w="4140" w:type="dxa"/>
          </w:tcPr>
          <w:p w14:paraId="65D40931" w14:textId="2AD7F2D1" w:rsidR="002F6E8F" w:rsidRPr="00F201BB" w:rsidRDefault="002F6E8F" w:rsidP="00D207AA">
            <w:pPr>
              <w:pStyle w:val="TableText"/>
              <w:ind w:left="0" w:right="0"/>
            </w:pPr>
            <w:r w:rsidRPr="00F201BB">
              <w:t>Uppdaterat namespaces och konsoliderat alla endpoints samt uppdaterat gränssnitt.</w:t>
            </w:r>
          </w:p>
        </w:tc>
        <w:tc>
          <w:tcPr>
            <w:tcW w:w="1980" w:type="dxa"/>
          </w:tcPr>
          <w:p w14:paraId="12718D0C" w14:textId="398B06DB" w:rsidR="002F6E8F" w:rsidRPr="00F201BB" w:rsidRDefault="002F6E8F" w:rsidP="00673809">
            <w:pPr>
              <w:pStyle w:val="TableText"/>
              <w:ind w:right="0"/>
            </w:pPr>
            <w:r w:rsidRPr="00F201BB">
              <w:t>Daniel Sundberg</w:t>
            </w:r>
          </w:p>
        </w:tc>
        <w:tc>
          <w:tcPr>
            <w:tcW w:w="1440" w:type="dxa"/>
          </w:tcPr>
          <w:p w14:paraId="293CBC95" w14:textId="77777777" w:rsidR="002F6E8F" w:rsidRPr="00F201BB" w:rsidRDefault="002F6E8F" w:rsidP="00B91AA5">
            <w:pPr>
              <w:pStyle w:val="TableText"/>
              <w:ind w:right="0"/>
              <w:jc w:val="center"/>
            </w:pPr>
          </w:p>
        </w:tc>
      </w:tr>
      <w:tr w:rsidR="002F6E8F" w:rsidRPr="00F201BB" w14:paraId="5305271D" w14:textId="77777777" w:rsidTr="00D46F4C">
        <w:tc>
          <w:tcPr>
            <w:tcW w:w="964" w:type="dxa"/>
          </w:tcPr>
          <w:p w14:paraId="2A62596F" w14:textId="484280F8" w:rsidR="002F6E8F" w:rsidRPr="00F201BB" w:rsidRDefault="00A91DA3" w:rsidP="00B91AA5">
            <w:pPr>
              <w:pStyle w:val="TableText"/>
              <w:ind w:right="0"/>
              <w:jc w:val="center"/>
              <w:rPr>
                <w:highlight w:val="yellow"/>
              </w:rPr>
            </w:pPr>
            <w:r>
              <w:t>0.1</w:t>
            </w:r>
            <w:r w:rsidR="002F6E8F" w:rsidRPr="00F201BB">
              <w:t>1</w:t>
            </w:r>
          </w:p>
        </w:tc>
        <w:tc>
          <w:tcPr>
            <w:tcW w:w="1224" w:type="dxa"/>
          </w:tcPr>
          <w:p w14:paraId="1A0DB1EC" w14:textId="0B9A0787" w:rsidR="002F6E8F" w:rsidRPr="00F201BB" w:rsidRDefault="002F6E8F" w:rsidP="00B91AA5">
            <w:pPr>
              <w:pStyle w:val="TableText"/>
              <w:ind w:right="0"/>
              <w:jc w:val="center"/>
            </w:pPr>
            <w:r w:rsidRPr="00F201BB">
              <w:t>2013-04-23</w:t>
            </w:r>
          </w:p>
        </w:tc>
        <w:tc>
          <w:tcPr>
            <w:tcW w:w="4140" w:type="dxa"/>
          </w:tcPr>
          <w:p w14:paraId="1A6F5FDC" w14:textId="2F1F7014" w:rsidR="002F6E8F" w:rsidRPr="00F201BB" w:rsidRDefault="002F6E8F" w:rsidP="00D207AA">
            <w:pPr>
              <w:pStyle w:val="TableText"/>
              <w:ind w:left="0" w:right="0"/>
            </w:pPr>
            <w:r w:rsidRPr="00F201BB">
              <w:t>Uppdatera namespaces, tjänstenamn på engelska och synkronisera mot senaste versioner av tjänster.</w:t>
            </w:r>
          </w:p>
        </w:tc>
        <w:tc>
          <w:tcPr>
            <w:tcW w:w="1980" w:type="dxa"/>
          </w:tcPr>
          <w:p w14:paraId="3DBD4C72" w14:textId="641B8548" w:rsidR="002F6E8F" w:rsidRPr="00F201BB" w:rsidRDefault="002F6E8F" w:rsidP="00673809">
            <w:pPr>
              <w:pStyle w:val="TableText"/>
              <w:ind w:right="0"/>
            </w:pPr>
            <w:r w:rsidRPr="00F201BB">
              <w:t>Daniel Sundberg</w:t>
            </w:r>
          </w:p>
        </w:tc>
        <w:tc>
          <w:tcPr>
            <w:tcW w:w="1440" w:type="dxa"/>
          </w:tcPr>
          <w:p w14:paraId="222A7CDE" w14:textId="77777777" w:rsidR="002F6E8F" w:rsidRPr="00F201BB" w:rsidRDefault="002F6E8F" w:rsidP="00B91AA5">
            <w:pPr>
              <w:pStyle w:val="TableText"/>
              <w:ind w:right="0"/>
              <w:jc w:val="center"/>
            </w:pPr>
          </w:p>
        </w:tc>
      </w:tr>
      <w:tr w:rsidR="002F6E8F" w:rsidRPr="00F201BB" w14:paraId="0624F782" w14:textId="77777777" w:rsidTr="00D46F4C">
        <w:tc>
          <w:tcPr>
            <w:tcW w:w="964" w:type="dxa"/>
          </w:tcPr>
          <w:p w14:paraId="07BA74E8" w14:textId="1A150882" w:rsidR="002F6E8F" w:rsidRPr="00F201BB" w:rsidRDefault="00A91DA3" w:rsidP="00B91AA5">
            <w:pPr>
              <w:pStyle w:val="TableText"/>
              <w:ind w:right="0"/>
              <w:jc w:val="center"/>
              <w:rPr>
                <w:highlight w:val="yellow"/>
              </w:rPr>
            </w:pPr>
            <w:r>
              <w:t>0.1</w:t>
            </w:r>
            <w:r w:rsidR="002F6E8F" w:rsidRPr="00F201BB">
              <w:t>2</w:t>
            </w:r>
          </w:p>
        </w:tc>
        <w:tc>
          <w:tcPr>
            <w:tcW w:w="1224" w:type="dxa"/>
          </w:tcPr>
          <w:p w14:paraId="172394F1" w14:textId="1DCA09A7" w:rsidR="002F6E8F" w:rsidRPr="00F201BB" w:rsidRDefault="002F6E8F" w:rsidP="00B91AA5">
            <w:pPr>
              <w:pStyle w:val="TableText"/>
              <w:ind w:right="0"/>
              <w:jc w:val="center"/>
            </w:pPr>
            <w:r w:rsidRPr="00F201BB">
              <w:t>2013-05-03</w:t>
            </w:r>
          </w:p>
        </w:tc>
        <w:tc>
          <w:tcPr>
            <w:tcW w:w="4140" w:type="dxa"/>
          </w:tcPr>
          <w:p w14:paraId="4B159EEB" w14:textId="6AE106C9" w:rsidR="002F6E8F" w:rsidRPr="00F201BB" w:rsidRDefault="002F6E8F" w:rsidP="00D207AA">
            <w:pPr>
              <w:pStyle w:val="TableText"/>
              <w:ind w:left="0" w:right="0"/>
            </w:pPr>
            <w:r w:rsidRPr="00F201BB">
              <w:t>Tagit bort duplicerade element från orginalgenerering, separerat subdomän logistics från dokument.</w:t>
            </w:r>
          </w:p>
        </w:tc>
        <w:tc>
          <w:tcPr>
            <w:tcW w:w="1980" w:type="dxa"/>
          </w:tcPr>
          <w:p w14:paraId="177E6E26" w14:textId="55CE32EC" w:rsidR="002F6E8F" w:rsidRPr="00F201BB" w:rsidRDefault="002F6E8F" w:rsidP="00673809">
            <w:pPr>
              <w:pStyle w:val="TableText"/>
              <w:ind w:right="0"/>
            </w:pPr>
            <w:r w:rsidRPr="00F201BB">
              <w:t>Daniel Sundberg</w:t>
            </w:r>
          </w:p>
        </w:tc>
        <w:tc>
          <w:tcPr>
            <w:tcW w:w="1440" w:type="dxa"/>
          </w:tcPr>
          <w:p w14:paraId="685453EF" w14:textId="77777777" w:rsidR="002F6E8F" w:rsidRPr="00F201BB" w:rsidRDefault="002F6E8F" w:rsidP="00B91AA5">
            <w:pPr>
              <w:pStyle w:val="TableText"/>
              <w:ind w:right="0"/>
              <w:jc w:val="center"/>
            </w:pPr>
          </w:p>
        </w:tc>
      </w:tr>
      <w:tr w:rsidR="002F6E8F" w:rsidRPr="00F201BB" w14:paraId="6106BB58" w14:textId="77777777" w:rsidTr="00D46F4C">
        <w:tc>
          <w:tcPr>
            <w:tcW w:w="964" w:type="dxa"/>
          </w:tcPr>
          <w:p w14:paraId="5337D71F" w14:textId="068FD101" w:rsidR="002F6E8F" w:rsidRPr="00F201BB" w:rsidRDefault="00A91DA3" w:rsidP="00B91AA5">
            <w:pPr>
              <w:pStyle w:val="TableText"/>
              <w:ind w:right="0"/>
              <w:jc w:val="center"/>
              <w:rPr>
                <w:highlight w:val="yellow"/>
              </w:rPr>
            </w:pPr>
            <w:r>
              <w:t>0.1</w:t>
            </w:r>
            <w:r w:rsidR="002F6E8F" w:rsidRPr="00F201BB">
              <w:t>3</w:t>
            </w:r>
          </w:p>
        </w:tc>
        <w:tc>
          <w:tcPr>
            <w:tcW w:w="1224" w:type="dxa"/>
          </w:tcPr>
          <w:p w14:paraId="20449023" w14:textId="0BCE1402" w:rsidR="002F6E8F" w:rsidRPr="00F201BB" w:rsidRDefault="002F6E8F" w:rsidP="00B91AA5">
            <w:pPr>
              <w:pStyle w:val="TableText"/>
              <w:ind w:right="0"/>
              <w:jc w:val="center"/>
            </w:pPr>
            <w:r w:rsidRPr="00F201BB">
              <w:t>2013-05-16</w:t>
            </w:r>
          </w:p>
        </w:tc>
        <w:tc>
          <w:tcPr>
            <w:tcW w:w="4140" w:type="dxa"/>
          </w:tcPr>
          <w:p w14:paraId="015A5A52" w14:textId="7BE24E8A" w:rsidR="002F6E8F" w:rsidRPr="00F201BB" w:rsidRDefault="002F6E8F" w:rsidP="00D207AA">
            <w:pPr>
              <w:pStyle w:val="TableText"/>
              <w:ind w:left="0" w:right="0"/>
            </w:pPr>
            <w:r w:rsidRPr="00F201BB">
              <w:t>Uppdaterat simpletypes med restrictions.</w:t>
            </w:r>
          </w:p>
        </w:tc>
        <w:tc>
          <w:tcPr>
            <w:tcW w:w="1980" w:type="dxa"/>
          </w:tcPr>
          <w:p w14:paraId="0247B9D5" w14:textId="33EBFEB7" w:rsidR="002F6E8F" w:rsidRPr="00F201BB" w:rsidRDefault="002F6E8F" w:rsidP="00673809">
            <w:pPr>
              <w:pStyle w:val="TableText"/>
              <w:ind w:right="0"/>
            </w:pPr>
            <w:r w:rsidRPr="00F201BB">
              <w:t>Daniel Sundberg</w:t>
            </w:r>
          </w:p>
        </w:tc>
        <w:tc>
          <w:tcPr>
            <w:tcW w:w="1440" w:type="dxa"/>
          </w:tcPr>
          <w:p w14:paraId="14B0E325" w14:textId="77777777" w:rsidR="002F6E8F" w:rsidRPr="00F201BB" w:rsidRDefault="002F6E8F" w:rsidP="00B91AA5">
            <w:pPr>
              <w:pStyle w:val="TableText"/>
              <w:ind w:right="0"/>
              <w:jc w:val="center"/>
            </w:pPr>
          </w:p>
        </w:tc>
      </w:tr>
      <w:tr w:rsidR="002F6E8F" w:rsidRPr="00F201BB" w14:paraId="7E9351C2" w14:textId="77777777" w:rsidTr="00D46F4C">
        <w:tc>
          <w:tcPr>
            <w:tcW w:w="964" w:type="dxa"/>
          </w:tcPr>
          <w:p w14:paraId="3D3F0181" w14:textId="75BE099D" w:rsidR="002F6E8F" w:rsidRPr="00F201BB" w:rsidRDefault="00A91DA3" w:rsidP="00B91AA5">
            <w:pPr>
              <w:pStyle w:val="TableText"/>
              <w:ind w:right="0"/>
              <w:jc w:val="center"/>
              <w:rPr>
                <w:highlight w:val="yellow"/>
              </w:rPr>
            </w:pPr>
            <w:r>
              <w:t>0.1</w:t>
            </w:r>
            <w:r w:rsidR="002F6E8F" w:rsidRPr="00F201BB">
              <w:t>4</w:t>
            </w:r>
          </w:p>
        </w:tc>
        <w:tc>
          <w:tcPr>
            <w:tcW w:w="1224" w:type="dxa"/>
          </w:tcPr>
          <w:p w14:paraId="3529779F" w14:textId="74E06C98" w:rsidR="002F6E8F" w:rsidRPr="00F201BB" w:rsidRDefault="002F6E8F" w:rsidP="00B91AA5">
            <w:pPr>
              <w:pStyle w:val="TableText"/>
              <w:ind w:right="0"/>
              <w:jc w:val="center"/>
            </w:pPr>
            <w:r w:rsidRPr="00F201BB">
              <w:t>2013-05-17</w:t>
            </w:r>
          </w:p>
        </w:tc>
        <w:tc>
          <w:tcPr>
            <w:tcW w:w="4140" w:type="dxa"/>
          </w:tcPr>
          <w:p w14:paraId="12DEECBA" w14:textId="60B30238" w:rsidR="002F6E8F" w:rsidRPr="00F201BB" w:rsidRDefault="002F6E8F" w:rsidP="00D207AA">
            <w:pPr>
              <w:pStyle w:val="TableText"/>
              <w:ind w:left="0" w:right="0"/>
            </w:pPr>
            <w:r w:rsidRPr="00F201BB">
              <w:t>Uppdaterat tjänsternas namespaces med xsl-transformerad data. Lagt till Change och Confirm prescription.</w:t>
            </w:r>
          </w:p>
        </w:tc>
        <w:tc>
          <w:tcPr>
            <w:tcW w:w="1980" w:type="dxa"/>
          </w:tcPr>
          <w:p w14:paraId="0D2C4682" w14:textId="4E691A0D" w:rsidR="002F6E8F" w:rsidRPr="00F201BB" w:rsidRDefault="002F6E8F" w:rsidP="00673809">
            <w:pPr>
              <w:pStyle w:val="TableText"/>
              <w:ind w:right="0"/>
            </w:pPr>
            <w:r w:rsidRPr="00F201BB">
              <w:t>Daniel Sundberg</w:t>
            </w:r>
          </w:p>
        </w:tc>
        <w:tc>
          <w:tcPr>
            <w:tcW w:w="1440" w:type="dxa"/>
          </w:tcPr>
          <w:p w14:paraId="76999FC5" w14:textId="77777777" w:rsidR="002F6E8F" w:rsidRPr="00F201BB" w:rsidRDefault="002F6E8F" w:rsidP="00B91AA5">
            <w:pPr>
              <w:pStyle w:val="TableText"/>
              <w:ind w:right="0"/>
              <w:jc w:val="center"/>
            </w:pPr>
          </w:p>
        </w:tc>
      </w:tr>
      <w:tr w:rsidR="002F6E8F" w:rsidRPr="00F201BB" w14:paraId="01BBB080" w14:textId="77777777" w:rsidTr="00D46F4C">
        <w:tc>
          <w:tcPr>
            <w:tcW w:w="964" w:type="dxa"/>
          </w:tcPr>
          <w:p w14:paraId="74B46FCB" w14:textId="4A46CB67" w:rsidR="002F6E8F" w:rsidRPr="00F201BB" w:rsidRDefault="00A91DA3" w:rsidP="00B91AA5">
            <w:pPr>
              <w:pStyle w:val="TableText"/>
              <w:ind w:right="0"/>
              <w:jc w:val="center"/>
              <w:rPr>
                <w:highlight w:val="yellow"/>
              </w:rPr>
            </w:pPr>
            <w:r>
              <w:t>0.1</w:t>
            </w:r>
            <w:r w:rsidR="002F6E8F" w:rsidRPr="00F201BB">
              <w:t>5</w:t>
            </w:r>
          </w:p>
        </w:tc>
        <w:tc>
          <w:tcPr>
            <w:tcW w:w="1224" w:type="dxa"/>
          </w:tcPr>
          <w:p w14:paraId="4931A360" w14:textId="2FDE135B" w:rsidR="002F6E8F" w:rsidRPr="00F201BB" w:rsidRDefault="002F6E8F" w:rsidP="00B91AA5">
            <w:pPr>
              <w:pStyle w:val="TableText"/>
              <w:ind w:right="0"/>
              <w:jc w:val="center"/>
            </w:pPr>
            <w:r w:rsidRPr="00F201BB">
              <w:t>2013-05-17</w:t>
            </w:r>
          </w:p>
        </w:tc>
        <w:tc>
          <w:tcPr>
            <w:tcW w:w="4140" w:type="dxa"/>
          </w:tcPr>
          <w:p w14:paraId="1055719F" w14:textId="7599682A" w:rsidR="002F6E8F" w:rsidRPr="00F201BB" w:rsidRDefault="002F6E8F" w:rsidP="00D207AA">
            <w:pPr>
              <w:pStyle w:val="TableText"/>
              <w:ind w:left="0" w:right="0"/>
            </w:pPr>
            <w:r w:rsidRPr="00F201BB">
              <w:t>Lagt till valideringar och verksamhetsregler.</w:t>
            </w:r>
          </w:p>
        </w:tc>
        <w:tc>
          <w:tcPr>
            <w:tcW w:w="1980" w:type="dxa"/>
          </w:tcPr>
          <w:p w14:paraId="38F488C6" w14:textId="193E18DC" w:rsidR="002F6E8F" w:rsidRPr="00F201BB" w:rsidRDefault="002F6E8F" w:rsidP="00673809">
            <w:pPr>
              <w:pStyle w:val="TableText"/>
              <w:ind w:right="0"/>
            </w:pPr>
            <w:r w:rsidRPr="00F201BB">
              <w:t>Jonas Sedin</w:t>
            </w:r>
          </w:p>
        </w:tc>
        <w:tc>
          <w:tcPr>
            <w:tcW w:w="1440" w:type="dxa"/>
          </w:tcPr>
          <w:p w14:paraId="182FED9F" w14:textId="77777777" w:rsidR="002F6E8F" w:rsidRPr="00F201BB" w:rsidRDefault="002F6E8F" w:rsidP="00B91AA5">
            <w:pPr>
              <w:pStyle w:val="TableText"/>
              <w:ind w:right="0"/>
              <w:jc w:val="center"/>
            </w:pPr>
          </w:p>
        </w:tc>
      </w:tr>
      <w:tr w:rsidR="002F6E8F" w:rsidRPr="00F201BB" w14:paraId="069CEA2C" w14:textId="77777777" w:rsidTr="00D46F4C">
        <w:tc>
          <w:tcPr>
            <w:tcW w:w="964" w:type="dxa"/>
          </w:tcPr>
          <w:p w14:paraId="25FF2688" w14:textId="5CB375DB" w:rsidR="002F6E8F" w:rsidRPr="00F201BB" w:rsidRDefault="00A91DA3" w:rsidP="00B91AA5">
            <w:pPr>
              <w:pStyle w:val="TableText"/>
              <w:ind w:right="0"/>
              <w:jc w:val="center"/>
            </w:pPr>
            <w:r>
              <w:t>0.1</w:t>
            </w:r>
            <w:r w:rsidR="002F6E8F" w:rsidRPr="00F201BB">
              <w:t>6</w:t>
            </w:r>
          </w:p>
        </w:tc>
        <w:tc>
          <w:tcPr>
            <w:tcW w:w="1224" w:type="dxa"/>
          </w:tcPr>
          <w:p w14:paraId="4875EB0D" w14:textId="0391319D" w:rsidR="002F6E8F" w:rsidRPr="00F201BB" w:rsidRDefault="002F6E8F" w:rsidP="00B91AA5">
            <w:pPr>
              <w:pStyle w:val="TableText"/>
              <w:ind w:right="0"/>
              <w:jc w:val="center"/>
            </w:pPr>
            <w:r w:rsidRPr="00F201BB">
              <w:t>2013-05-20</w:t>
            </w:r>
          </w:p>
        </w:tc>
        <w:tc>
          <w:tcPr>
            <w:tcW w:w="4140" w:type="dxa"/>
          </w:tcPr>
          <w:p w14:paraId="6EC71BAD" w14:textId="58B9FECC" w:rsidR="002F6E8F" w:rsidRPr="00F201BB" w:rsidRDefault="002F6E8F" w:rsidP="00D207AA">
            <w:pPr>
              <w:pStyle w:val="TableText"/>
              <w:ind w:left="0" w:right="0"/>
            </w:pPr>
            <w:r w:rsidRPr="00F201BB">
              <w:t>Ny struktur på beskrivning</w:t>
            </w:r>
          </w:p>
        </w:tc>
        <w:tc>
          <w:tcPr>
            <w:tcW w:w="1980" w:type="dxa"/>
          </w:tcPr>
          <w:p w14:paraId="677DA066" w14:textId="520A7787" w:rsidR="002F6E8F" w:rsidRPr="00F201BB" w:rsidRDefault="002F6E8F" w:rsidP="00673809">
            <w:pPr>
              <w:pStyle w:val="TableText"/>
              <w:ind w:right="0"/>
            </w:pPr>
            <w:r w:rsidRPr="00F201BB">
              <w:t>Per Mützell, Alcesys</w:t>
            </w:r>
          </w:p>
        </w:tc>
        <w:tc>
          <w:tcPr>
            <w:tcW w:w="1440" w:type="dxa"/>
          </w:tcPr>
          <w:p w14:paraId="597F6044" w14:textId="77777777" w:rsidR="002F6E8F" w:rsidRPr="00F201BB" w:rsidRDefault="002F6E8F" w:rsidP="00B91AA5">
            <w:pPr>
              <w:pStyle w:val="TableText"/>
              <w:ind w:right="0"/>
              <w:jc w:val="center"/>
            </w:pPr>
          </w:p>
        </w:tc>
      </w:tr>
      <w:tr w:rsidR="002F6E8F" w:rsidRPr="00F201BB" w14:paraId="7863AA5D" w14:textId="77777777" w:rsidTr="00D46F4C">
        <w:tc>
          <w:tcPr>
            <w:tcW w:w="964" w:type="dxa"/>
          </w:tcPr>
          <w:p w14:paraId="61317497" w14:textId="139251C7" w:rsidR="002F6E8F" w:rsidRPr="00A91DA3" w:rsidRDefault="00A91DA3" w:rsidP="00B91AA5">
            <w:pPr>
              <w:pStyle w:val="TableText"/>
              <w:ind w:right="0"/>
              <w:jc w:val="center"/>
            </w:pPr>
            <w:r>
              <w:t>0.1</w:t>
            </w:r>
            <w:r w:rsidRPr="00A91DA3">
              <w:t>7</w:t>
            </w:r>
          </w:p>
        </w:tc>
        <w:tc>
          <w:tcPr>
            <w:tcW w:w="1224" w:type="dxa"/>
          </w:tcPr>
          <w:p w14:paraId="4152BE3D" w14:textId="658CBFCF" w:rsidR="002F6E8F" w:rsidRPr="00A91DA3" w:rsidRDefault="00A91DA3" w:rsidP="00B91AA5">
            <w:pPr>
              <w:pStyle w:val="TableText"/>
              <w:ind w:right="0"/>
              <w:jc w:val="center"/>
            </w:pPr>
            <w:r>
              <w:t>2013-05-2</w:t>
            </w:r>
            <w:r w:rsidR="0090291F">
              <w:t>7</w:t>
            </w:r>
          </w:p>
        </w:tc>
        <w:tc>
          <w:tcPr>
            <w:tcW w:w="4140" w:type="dxa"/>
          </w:tcPr>
          <w:p w14:paraId="1E590DE4" w14:textId="616A0985" w:rsidR="002F6E8F" w:rsidRPr="00A91DA3" w:rsidRDefault="00871FA0" w:rsidP="00D207AA">
            <w:pPr>
              <w:pStyle w:val="TableText"/>
              <w:ind w:left="0" w:right="0"/>
            </w:pPr>
            <w:r w:rsidRPr="00A91DA3">
              <w:t xml:space="preserve">Överfört beskrivningar från gamla mallen till denna </w:t>
            </w:r>
            <w:r w:rsidR="005E2A2E">
              <w:t xml:space="preserve">nya </w:t>
            </w:r>
            <w:r w:rsidRPr="00A91DA3">
              <w:t>mall.</w:t>
            </w:r>
            <w:r w:rsidR="0090291F">
              <w:t xml:space="preserve"> Uppdaterad efter granskning från Inera.</w:t>
            </w:r>
          </w:p>
        </w:tc>
        <w:tc>
          <w:tcPr>
            <w:tcW w:w="1980" w:type="dxa"/>
          </w:tcPr>
          <w:p w14:paraId="5976B499" w14:textId="030DB900" w:rsidR="002F6E8F" w:rsidRPr="00F201BB" w:rsidRDefault="002F6E8F" w:rsidP="00673809">
            <w:pPr>
              <w:pStyle w:val="TableText"/>
              <w:ind w:right="0"/>
            </w:pPr>
            <w:r w:rsidRPr="00A91DA3">
              <w:t>Jonas Sedin</w:t>
            </w:r>
          </w:p>
        </w:tc>
        <w:tc>
          <w:tcPr>
            <w:tcW w:w="1440" w:type="dxa"/>
          </w:tcPr>
          <w:p w14:paraId="39FB4A71" w14:textId="77777777" w:rsidR="002F6E8F" w:rsidRPr="00F201BB" w:rsidRDefault="002F6E8F" w:rsidP="00B91AA5">
            <w:pPr>
              <w:pStyle w:val="TableText"/>
              <w:ind w:right="0"/>
              <w:jc w:val="center"/>
            </w:pPr>
          </w:p>
        </w:tc>
      </w:tr>
      <w:tr w:rsidR="00CF0D75" w:rsidRPr="00F201BB" w14:paraId="6B6AF030" w14:textId="77777777" w:rsidTr="00D46F4C">
        <w:tc>
          <w:tcPr>
            <w:tcW w:w="964" w:type="dxa"/>
          </w:tcPr>
          <w:p w14:paraId="73F6A92C" w14:textId="008D4BFD" w:rsidR="00CF0D75" w:rsidRDefault="00CF0D75" w:rsidP="00B91AA5">
            <w:pPr>
              <w:pStyle w:val="TableText"/>
              <w:ind w:right="0"/>
              <w:jc w:val="center"/>
            </w:pPr>
            <w:r>
              <w:t>0.18</w:t>
            </w:r>
          </w:p>
        </w:tc>
        <w:tc>
          <w:tcPr>
            <w:tcW w:w="1224" w:type="dxa"/>
          </w:tcPr>
          <w:p w14:paraId="58C4F9BD" w14:textId="1ACA9874" w:rsidR="00CF0D75" w:rsidRDefault="00CF0D75" w:rsidP="00B91AA5">
            <w:pPr>
              <w:pStyle w:val="TableText"/>
              <w:ind w:right="0"/>
              <w:jc w:val="center"/>
            </w:pPr>
            <w:r>
              <w:t>2013-05-28</w:t>
            </w:r>
          </w:p>
        </w:tc>
        <w:tc>
          <w:tcPr>
            <w:tcW w:w="4140" w:type="dxa"/>
          </w:tcPr>
          <w:p w14:paraId="17ADB223" w14:textId="69474C91" w:rsidR="00CF0D75" w:rsidRPr="00A91DA3" w:rsidRDefault="00CF0D75" w:rsidP="00D207AA">
            <w:pPr>
              <w:pStyle w:val="TableText"/>
              <w:ind w:left="0" w:right="0"/>
            </w:pPr>
            <w:r>
              <w:t>Lagt till kapitel 4 från Per M</w:t>
            </w:r>
          </w:p>
        </w:tc>
        <w:tc>
          <w:tcPr>
            <w:tcW w:w="1980" w:type="dxa"/>
          </w:tcPr>
          <w:p w14:paraId="7D97A075" w14:textId="1A265976" w:rsidR="00CF0D75" w:rsidRPr="00A91DA3" w:rsidRDefault="00CF0D75" w:rsidP="00673809">
            <w:pPr>
              <w:pStyle w:val="TableText"/>
              <w:ind w:right="0"/>
            </w:pPr>
            <w:r w:rsidRPr="00A91DA3">
              <w:t>Jonas Sedin</w:t>
            </w:r>
          </w:p>
        </w:tc>
        <w:tc>
          <w:tcPr>
            <w:tcW w:w="1440" w:type="dxa"/>
          </w:tcPr>
          <w:p w14:paraId="3CF3AE1A" w14:textId="77777777" w:rsidR="00CF0D75" w:rsidRPr="00F201BB" w:rsidRDefault="00CF0D75" w:rsidP="00B91AA5">
            <w:pPr>
              <w:pStyle w:val="TableText"/>
              <w:ind w:right="0"/>
              <w:jc w:val="center"/>
            </w:pPr>
          </w:p>
        </w:tc>
      </w:tr>
      <w:tr w:rsidR="000C6EB0" w:rsidRPr="00F201BB" w14:paraId="195D7DEC" w14:textId="77777777" w:rsidTr="00D46F4C">
        <w:trPr>
          <w:ins w:id="7" w:author="Jonas Sedin" w:date="2013-05-31T12:27:00Z"/>
        </w:trPr>
        <w:tc>
          <w:tcPr>
            <w:tcW w:w="964" w:type="dxa"/>
          </w:tcPr>
          <w:p w14:paraId="7C28E8C1" w14:textId="32B48B38" w:rsidR="000C6EB0" w:rsidRDefault="000C6EB0" w:rsidP="00B91AA5">
            <w:pPr>
              <w:pStyle w:val="TableText"/>
              <w:ind w:right="0"/>
              <w:jc w:val="center"/>
              <w:rPr>
                <w:ins w:id="8" w:author="Jonas Sedin" w:date="2013-05-31T12:27:00Z"/>
              </w:rPr>
            </w:pPr>
            <w:ins w:id="9" w:author="Jonas Sedin" w:date="2013-05-31T12:27:00Z">
              <w:r>
                <w:t>0.19</w:t>
              </w:r>
            </w:ins>
          </w:p>
        </w:tc>
        <w:tc>
          <w:tcPr>
            <w:tcW w:w="1224" w:type="dxa"/>
          </w:tcPr>
          <w:p w14:paraId="4876313E" w14:textId="025AECB0" w:rsidR="000C6EB0" w:rsidRDefault="000C6EB0" w:rsidP="00B91AA5">
            <w:pPr>
              <w:pStyle w:val="TableText"/>
              <w:ind w:right="0"/>
              <w:jc w:val="center"/>
              <w:rPr>
                <w:ins w:id="10" w:author="Jonas Sedin" w:date="2013-05-31T12:27:00Z"/>
              </w:rPr>
            </w:pPr>
            <w:ins w:id="11" w:author="Jonas Sedin" w:date="2013-05-31T12:27:00Z">
              <w:r>
                <w:t>2013-05-31</w:t>
              </w:r>
            </w:ins>
          </w:p>
        </w:tc>
        <w:tc>
          <w:tcPr>
            <w:tcW w:w="4140" w:type="dxa"/>
          </w:tcPr>
          <w:p w14:paraId="794BFE8C" w14:textId="7536C78B" w:rsidR="000C6EB0" w:rsidRDefault="000C6EB0" w:rsidP="00D207AA">
            <w:pPr>
              <w:pStyle w:val="TableText"/>
              <w:ind w:left="0" w:right="0"/>
              <w:rPr>
                <w:ins w:id="12" w:author="Jonas Sedin" w:date="2013-05-31T12:27:00Z"/>
              </w:rPr>
            </w:pPr>
            <w:ins w:id="13" w:author="Jonas Sedin" w:date="2013-05-31T12:27:00Z">
              <w:r>
                <w:t>Uppdateringar</w:t>
              </w:r>
            </w:ins>
          </w:p>
        </w:tc>
        <w:tc>
          <w:tcPr>
            <w:tcW w:w="1980" w:type="dxa"/>
          </w:tcPr>
          <w:p w14:paraId="737137B1" w14:textId="6C335195" w:rsidR="000C6EB0" w:rsidRPr="00A91DA3" w:rsidRDefault="000C6EB0" w:rsidP="00673809">
            <w:pPr>
              <w:pStyle w:val="TableText"/>
              <w:ind w:right="0"/>
              <w:rPr>
                <w:ins w:id="14" w:author="Jonas Sedin" w:date="2013-05-31T12:27:00Z"/>
              </w:rPr>
            </w:pPr>
            <w:ins w:id="15" w:author="Jonas Sedin" w:date="2013-05-31T12:27:00Z">
              <w:r w:rsidRPr="00A91DA3">
                <w:t>Jonas Sedin</w:t>
              </w:r>
            </w:ins>
          </w:p>
        </w:tc>
        <w:tc>
          <w:tcPr>
            <w:tcW w:w="1440" w:type="dxa"/>
          </w:tcPr>
          <w:p w14:paraId="597284CC" w14:textId="77777777" w:rsidR="000C6EB0" w:rsidRPr="00F201BB" w:rsidRDefault="000C6EB0" w:rsidP="00B91AA5">
            <w:pPr>
              <w:pStyle w:val="TableText"/>
              <w:ind w:right="0"/>
              <w:jc w:val="center"/>
              <w:rPr>
                <w:ins w:id="16" w:author="Jonas Sedin" w:date="2013-05-31T12:27:00Z"/>
              </w:rPr>
            </w:pPr>
          </w:p>
        </w:tc>
      </w:tr>
      <w:tr w:rsidR="008A265B" w:rsidRPr="00F201BB" w14:paraId="0F33D414" w14:textId="77777777" w:rsidTr="00D46F4C">
        <w:trPr>
          <w:ins w:id="17" w:author="Jonas Sedin" w:date="2013-06-03T09:09:00Z"/>
        </w:trPr>
        <w:tc>
          <w:tcPr>
            <w:tcW w:w="964" w:type="dxa"/>
          </w:tcPr>
          <w:p w14:paraId="46FDE404" w14:textId="525BCF8B" w:rsidR="008A265B" w:rsidRDefault="008A265B" w:rsidP="00B91AA5">
            <w:pPr>
              <w:pStyle w:val="TableText"/>
              <w:ind w:right="0"/>
              <w:jc w:val="center"/>
              <w:rPr>
                <w:ins w:id="18" w:author="Jonas Sedin" w:date="2013-06-03T09:09:00Z"/>
              </w:rPr>
            </w:pPr>
            <w:ins w:id="19" w:author="Jonas Sedin" w:date="2013-06-03T09:09:00Z">
              <w:r>
                <w:t>0.20</w:t>
              </w:r>
            </w:ins>
          </w:p>
        </w:tc>
        <w:tc>
          <w:tcPr>
            <w:tcW w:w="1224" w:type="dxa"/>
          </w:tcPr>
          <w:p w14:paraId="15213F34" w14:textId="6301F06D" w:rsidR="008A265B" w:rsidRDefault="008A265B" w:rsidP="00B91AA5">
            <w:pPr>
              <w:pStyle w:val="TableText"/>
              <w:ind w:right="0"/>
              <w:jc w:val="center"/>
              <w:rPr>
                <w:ins w:id="20" w:author="Jonas Sedin" w:date="2013-06-03T09:09:00Z"/>
              </w:rPr>
            </w:pPr>
            <w:ins w:id="21" w:author="Jonas Sedin" w:date="2013-06-03T09:09:00Z">
              <w:r>
                <w:t>2013-06-03</w:t>
              </w:r>
            </w:ins>
          </w:p>
        </w:tc>
        <w:tc>
          <w:tcPr>
            <w:tcW w:w="4140" w:type="dxa"/>
          </w:tcPr>
          <w:p w14:paraId="378267E3" w14:textId="77B18225" w:rsidR="008A265B" w:rsidRDefault="008A265B" w:rsidP="00D207AA">
            <w:pPr>
              <w:pStyle w:val="TableText"/>
              <w:ind w:left="0" w:right="0"/>
              <w:rPr>
                <w:ins w:id="22" w:author="Jonas Sedin" w:date="2013-06-03T09:09:00Z"/>
              </w:rPr>
            </w:pPr>
            <w:ins w:id="23" w:author="Jonas Sedin" w:date="2013-06-03T09:09:00Z">
              <w:r>
                <w:t>Uppdateringar</w:t>
              </w:r>
            </w:ins>
          </w:p>
        </w:tc>
        <w:tc>
          <w:tcPr>
            <w:tcW w:w="1980" w:type="dxa"/>
          </w:tcPr>
          <w:p w14:paraId="20D83992" w14:textId="36366431" w:rsidR="008A265B" w:rsidRPr="00A91DA3" w:rsidRDefault="008A265B" w:rsidP="00673809">
            <w:pPr>
              <w:pStyle w:val="TableText"/>
              <w:ind w:right="0"/>
              <w:rPr>
                <w:ins w:id="24" w:author="Jonas Sedin" w:date="2013-06-03T09:09:00Z"/>
              </w:rPr>
            </w:pPr>
            <w:ins w:id="25" w:author="Jonas Sedin" w:date="2013-06-03T09:10:00Z">
              <w:r w:rsidRPr="00A91DA3">
                <w:t>Jonas Sedin</w:t>
              </w:r>
            </w:ins>
          </w:p>
        </w:tc>
        <w:tc>
          <w:tcPr>
            <w:tcW w:w="1440" w:type="dxa"/>
          </w:tcPr>
          <w:p w14:paraId="2225622B" w14:textId="77777777" w:rsidR="008A265B" w:rsidRPr="00F201BB" w:rsidRDefault="008A265B" w:rsidP="00B91AA5">
            <w:pPr>
              <w:pStyle w:val="TableText"/>
              <w:ind w:right="0"/>
              <w:jc w:val="center"/>
              <w:rPr>
                <w:ins w:id="26" w:author="Jonas Sedin" w:date="2013-06-03T09:09:00Z"/>
              </w:rPr>
            </w:pPr>
          </w:p>
        </w:tc>
      </w:tr>
      <w:tr w:rsidR="006A44B1" w:rsidRPr="00F201BB" w14:paraId="26DE43D9" w14:textId="77777777" w:rsidTr="00D46F4C">
        <w:trPr>
          <w:ins w:id="27" w:author="Per Mützell" w:date="2013-06-05T01:28:00Z"/>
        </w:trPr>
        <w:tc>
          <w:tcPr>
            <w:tcW w:w="964" w:type="dxa"/>
          </w:tcPr>
          <w:p w14:paraId="3704286A" w14:textId="37DD9A40" w:rsidR="006A44B1" w:rsidRDefault="006A44B1" w:rsidP="00B91AA5">
            <w:pPr>
              <w:pStyle w:val="TableText"/>
              <w:ind w:right="0"/>
              <w:jc w:val="center"/>
              <w:rPr>
                <w:ins w:id="28" w:author="Per Mützell" w:date="2013-06-05T01:28:00Z"/>
              </w:rPr>
            </w:pPr>
            <w:ins w:id="29" w:author="Per Mützell" w:date="2013-06-05T01:28:00Z">
              <w:r>
                <w:t>0.21</w:t>
              </w:r>
            </w:ins>
          </w:p>
        </w:tc>
        <w:tc>
          <w:tcPr>
            <w:tcW w:w="1224" w:type="dxa"/>
          </w:tcPr>
          <w:p w14:paraId="358F4612" w14:textId="39197DBF" w:rsidR="006A44B1" w:rsidRDefault="006A44B1" w:rsidP="00B91AA5">
            <w:pPr>
              <w:pStyle w:val="TableText"/>
              <w:ind w:right="0"/>
              <w:jc w:val="center"/>
              <w:rPr>
                <w:ins w:id="30" w:author="Per Mützell" w:date="2013-06-05T01:28:00Z"/>
              </w:rPr>
            </w:pPr>
            <w:ins w:id="31" w:author="Per Mützell" w:date="2013-06-05T01:28:00Z">
              <w:r>
                <w:t>2013-06-05</w:t>
              </w:r>
            </w:ins>
          </w:p>
        </w:tc>
        <w:tc>
          <w:tcPr>
            <w:tcW w:w="4140" w:type="dxa"/>
          </w:tcPr>
          <w:p w14:paraId="2EBFC0FB" w14:textId="11F2216C" w:rsidR="006A44B1" w:rsidRDefault="00F90BBB" w:rsidP="00D207AA">
            <w:pPr>
              <w:pStyle w:val="TableText"/>
              <w:ind w:left="0" w:right="0"/>
              <w:rPr>
                <w:ins w:id="32" w:author="Per Mützell" w:date="2013-06-05T01:30:00Z"/>
              </w:rPr>
            </w:pPr>
            <w:ins w:id="33" w:author="Per Mützell" w:date="2013-06-05T01:29:00Z">
              <w:r>
                <w:t xml:space="preserve">Uppdaterat kap 4 </w:t>
              </w:r>
            </w:ins>
            <w:ins w:id="34" w:author="Per Mützell" w:date="2013-06-05T01:30:00Z">
              <w:r>
                <w:t xml:space="preserve">arkitektur </w:t>
              </w:r>
            </w:ins>
            <w:ins w:id="35" w:author="Per Mützell" w:date="2013-06-05T01:29:00Z">
              <w:r>
                <w:t>samt 5 regelverk</w:t>
              </w:r>
            </w:ins>
            <w:ins w:id="36" w:author="Per Mützell" w:date="2013-06-05T01:30:00Z">
              <w:r>
                <w:t>.</w:t>
              </w:r>
            </w:ins>
          </w:p>
          <w:p w14:paraId="547FF907" w14:textId="27016D95" w:rsidR="00F90BBB" w:rsidRDefault="00F90BBB" w:rsidP="00D207AA">
            <w:pPr>
              <w:pStyle w:val="TableText"/>
              <w:ind w:left="0" w:right="0"/>
              <w:rPr>
                <w:ins w:id="37" w:author="Per Mützell" w:date="2013-06-05T01:28:00Z"/>
              </w:rPr>
            </w:pPr>
            <w:ins w:id="38" w:author="Per Mützell" w:date="2013-06-05T01:30:00Z">
              <w:r>
                <w:t>Uppdaterade översikts och flödesbilder</w:t>
              </w:r>
            </w:ins>
          </w:p>
        </w:tc>
        <w:tc>
          <w:tcPr>
            <w:tcW w:w="1980" w:type="dxa"/>
          </w:tcPr>
          <w:p w14:paraId="4C816F3D" w14:textId="3063D3BC" w:rsidR="006A44B1" w:rsidRPr="00A91DA3" w:rsidRDefault="00F90BBB" w:rsidP="00673809">
            <w:pPr>
              <w:pStyle w:val="TableText"/>
              <w:ind w:right="0"/>
              <w:rPr>
                <w:ins w:id="39" w:author="Per Mützell" w:date="2013-06-05T01:28:00Z"/>
              </w:rPr>
            </w:pPr>
            <w:ins w:id="40" w:author="Per Mützell" w:date="2013-06-05T01:29:00Z">
              <w:r w:rsidRPr="00F201BB">
                <w:t>Per Mützell, Alcesys</w:t>
              </w:r>
            </w:ins>
          </w:p>
        </w:tc>
        <w:tc>
          <w:tcPr>
            <w:tcW w:w="1440" w:type="dxa"/>
          </w:tcPr>
          <w:p w14:paraId="1C954E01" w14:textId="77777777" w:rsidR="006A44B1" w:rsidRPr="00F201BB" w:rsidRDefault="006A44B1" w:rsidP="00B91AA5">
            <w:pPr>
              <w:pStyle w:val="TableText"/>
              <w:ind w:right="0"/>
              <w:jc w:val="center"/>
              <w:rPr>
                <w:ins w:id="41" w:author="Per Mützell" w:date="2013-06-05T01:28:00Z"/>
              </w:rPr>
            </w:pPr>
          </w:p>
        </w:tc>
      </w:tr>
    </w:tbl>
    <w:p w14:paraId="546179DC" w14:textId="77777777" w:rsidR="00533A31" w:rsidRPr="00F201BB" w:rsidRDefault="00533A31" w:rsidP="00B91AA5">
      <w:pPr>
        <w:pStyle w:val="Innehll1"/>
        <w:ind w:left="720"/>
      </w:pPr>
    </w:p>
    <w:p w14:paraId="3A8CC93C" w14:textId="77777777" w:rsidR="00533A31" w:rsidRPr="00F201BB" w:rsidRDefault="003D14FC" w:rsidP="00B91AA5">
      <w:pPr>
        <w:rPr>
          <w:sz w:val="36"/>
        </w:rPr>
      </w:pPr>
      <w:r w:rsidRPr="00F201BB">
        <w:rPr>
          <w:sz w:val="36"/>
        </w:rPr>
        <w:br w:type="page"/>
      </w:r>
      <w:r w:rsidR="0005186E" w:rsidRPr="00F201BB">
        <w:rPr>
          <w:sz w:val="36"/>
        </w:rPr>
        <w:lastRenderedPageBreak/>
        <w:t>Innehållsförteckning</w:t>
      </w:r>
    </w:p>
    <w:p w14:paraId="2A1052F7" w14:textId="77777777" w:rsidR="006A44B1" w:rsidRDefault="00725117">
      <w:pPr>
        <w:pStyle w:val="Innehll1"/>
        <w:tabs>
          <w:tab w:val="left" w:pos="382"/>
          <w:tab w:val="right" w:leader="dot" w:pos="9912"/>
        </w:tabs>
        <w:rPr>
          <w:ins w:id="42" w:author="Per Mützell" w:date="2013-06-05T01:28:00Z"/>
          <w:rFonts w:asciiTheme="minorHAnsi" w:eastAsiaTheme="minorEastAsia" w:hAnsiTheme="minorHAnsi" w:cstheme="minorBidi"/>
          <w:b w:val="0"/>
          <w:color w:val="auto"/>
          <w:lang w:eastAsia="ja-JP"/>
        </w:rPr>
      </w:pPr>
      <w:r w:rsidRPr="00F201BB">
        <w:rPr>
          <w:noProof w:val="0"/>
        </w:rPr>
        <w:fldChar w:fldCharType="begin"/>
      </w:r>
      <w:r w:rsidRPr="00F201BB">
        <w:rPr>
          <w:noProof w:val="0"/>
        </w:rPr>
        <w:instrText xml:space="preserve"> TOC \o "1-2" </w:instrText>
      </w:r>
      <w:r w:rsidRPr="00F201BB">
        <w:rPr>
          <w:noProof w:val="0"/>
        </w:rPr>
        <w:fldChar w:fldCharType="separate"/>
      </w:r>
      <w:ins w:id="43" w:author="Per Mützell" w:date="2013-06-05T01:28:00Z">
        <w:r w:rsidR="006A44B1">
          <w:t>1</w:t>
        </w:r>
        <w:r w:rsidR="006A44B1">
          <w:rPr>
            <w:rFonts w:asciiTheme="minorHAnsi" w:eastAsiaTheme="minorEastAsia" w:hAnsiTheme="minorHAnsi" w:cstheme="minorBidi"/>
            <w:b w:val="0"/>
            <w:color w:val="auto"/>
            <w:lang w:eastAsia="ja-JP"/>
          </w:rPr>
          <w:tab/>
        </w:r>
        <w:r w:rsidR="006A44B1">
          <w:t>Inledning</w:t>
        </w:r>
        <w:r w:rsidR="006A44B1">
          <w:tab/>
        </w:r>
        <w:r w:rsidR="006A44B1">
          <w:fldChar w:fldCharType="begin"/>
        </w:r>
        <w:r w:rsidR="006A44B1">
          <w:instrText xml:space="preserve"> PAGEREF _Toc232015040 \h </w:instrText>
        </w:r>
      </w:ins>
      <w:r w:rsidR="006A44B1">
        <w:fldChar w:fldCharType="separate"/>
      </w:r>
      <w:ins w:id="44" w:author="Per Mützell" w:date="2013-06-05T01:28:00Z">
        <w:r w:rsidR="006A44B1">
          <w:t>4</w:t>
        </w:r>
        <w:r w:rsidR="006A44B1">
          <w:fldChar w:fldCharType="end"/>
        </w:r>
      </w:ins>
    </w:p>
    <w:p w14:paraId="4F4BA865" w14:textId="77777777" w:rsidR="006A44B1" w:rsidRDefault="006A44B1">
      <w:pPr>
        <w:pStyle w:val="Innehll1"/>
        <w:tabs>
          <w:tab w:val="left" w:pos="382"/>
          <w:tab w:val="right" w:leader="dot" w:pos="9912"/>
        </w:tabs>
        <w:rPr>
          <w:ins w:id="45" w:author="Per Mützell" w:date="2013-06-05T01:28:00Z"/>
          <w:rFonts w:asciiTheme="minorHAnsi" w:eastAsiaTheme="minorEastAsia" w:hAnsiTheme="minorHAnsi" w:cstheme="minorBidi"/>
          <w:b w:val="0"/>
          <w:color w:val="auto"/>
          <w:lang w:eastAsia="ja-JP"/>
        </w:rPr>
      </w:pPr>
      <w:ins w:id="46" w:author="Per Mützell" w:date="2013-06-05T01:28:00Z">
        <w:r>
          <w:t>2</w:t>
        </w:r>
        <w:r>
          <w:rPr>
            <w:rFonts w:asciiTheme="minorHAnsi" w:eastAsiaTheme="minorEastAsia" w:hAnsiTheme="minorHAnsi" w:cstheme="minorBidi"/>
            <w:b w:val="0"/>
            <w:color w:val="auto"/>
            <w:lang w:eastAsia="ja-JP"/>
          </w:rPr>
          <w:tab/>
        </w:r>
        <w:r>
          <w:t>Versionsinformation</w:t>
        </w:r>
        <w:r>
          <w:tab/>
        </w:r>
        <w:r>
          <w:fldChar w:fldCharType="begin"/>
        </w:r>
        <w:r>
          <w:instrText xml:space="preserve"> PAGEREF _Toc232015041 \h </w:instrText>
        </w:r>
      </w:ins>
      <w:r>
        <w:fldChar w:fldCharType="separate"/>
      </w:r>
      <w:ins w:id="47" w:author="Per Mützell" w:date="2013-06-05T01:28:00Z">
        <w:r>
          <w:t>5</w:t>
        </w:r>
        <w:r>
          <w:fldChar w:fldCharType="end"/>
        </w:r>
      </w:ins>
    </w:p>
    <w:p w14:paraId="2487FC4A" w14:textId="77777777" w:rsidR="006A44B1" w:rsidRDefault="006A44B1">
      <w:pPr>
        <w:pStyle w:val="Innehll2"/>
        <w:tabs>
          <w:tab w:val="left" w:pos="752"/>
          <w:tab w:val="right" w:leader="dot" w:pos="9912"/>
        </w:tabs>
        <w:rPr>
          <w:ins w:id="48" w:author="Per Mützell" w:date="2013-06-05T01:28:00Z"/>
          <w:rFonts w:asciiTheme="minorHAnsi" w:eastAsiaTheme="minorEastAsia" w:hAnsiTheme="minorHAnsi" w:cstheme="minorBidi"/>
          <w:b w:val="0"/>
          <w:color w:val="auto"/>
          <w:sz w:val="24"/>
          <w:szCs w:val="24"/>
          <w:lang w:eastAsia="ja-JP"/>
        </w:rPr>
      </w:pPr>
      <w:ins w:id="49" w:author="Per Mützell" w:date="2013-06-05T01:28:00Z">
        <w:r>
          <w:t>2.1</w:t>
        </w:r>
        <w:r>
          <w:rPr>
            <w:rFonts w:asciiTheme="minorHAnsi" w:eastAsiaTheme="minorEastAsia" w:hAnsiTheme="minorHAnsi" w:cstheme="minorBidi"/>
            <w:b w:val="0"/>
            <w:color w:val="auto"/>
            <w:sz w:val="24"/>
            <w:szCs w:val="24"/>
            <w:lang w:eastAsia="ja-JP"/>
          </w:rPr>
          <w:tab/>
        </w:r>
        <w:r>
          <w:t>Version 1.0.0</w:t>
        </w:r>
        <w:r>
          <w:tab/>
        </w:r>
        <w:r>
          <w:fldChar w:fldCharType="begin"/>
        </w:r>
        <w:r>
          <w:instrText xml:space="preserve"> PAGEREF _Toc232015042 \h </w:instrText>
        </w:r>
      </w:ins>
      <w:r>
        <w:fldChar w:fldCharType="separate"/>
      </w:r>
      <w:ins w:id="50" w:author="Per Mützell" w:date="2013-06-05T01:28:00Z">
        <w:r>
          <w:t>5</w:t>
        </w:r>
        <w:r>
          <w:fldChar w:fldCharType="end"/>
        </w:r>
      </w:ins>
    </w:p>
    <w:p w14:paraId="0FE6754F" w14:textId="77777777" w:rsidR="006A44B1" w:rsidRDefault="006A44B1">
      <w:pPr>
        <w:pStyle w:val="Innehll1"/>
        <w:tabs>
          <w:tab w:val="left" w:pos="382"/>
          <w:tab w:val="right" w:leader="dot" w:pos="9912"/>
        </w:tabs>
        <w:rPr>
          <w:ins w:id="51" w:author="Per Mützell" w:date="2013-06-05T01:28:00Z"/>
          <w:rFonts w:asciiTheme="minorHAnsi" w:eastAsiaTheme="minorEastAsia" w:hAnsiTheme="minorHAnsi" w:cstheme="minorBidi"/>
          <w:b w:val="0"/>
          <w:color w:val="auto"/>
          <w:lang w:eastAsia="ja-JP"/>
        </w:rPr>
      </w:pPr>
      <w:ins w:id="52" w:author="Per Mützell" w:date="2013-06-05T01:28:00Z">
        <w:r>
          <w:t>3</w:t>
        </w:r>
        <w:r>
          <w:rPr>
            <w:rFonts w:asciiTheme="minorHAnsi" w:eastAsiaTheme="minorEastAsia" w:hAnsiTheme="minorHAnsi" w:cstheme="minorBidi"/>
            <w:b w:val="0"/>
            <w:color w:val="auto"/>
            <w:lang w:eastAsia="ja-JP"/>
          </w:rPr>
          <w:tab/>
        </w:r>
        <w:r>
          <w:t>Referenser</w:t>
        </w:r>
        <w:r>
          <w:tab/>
        </w:r>
        <w:r>
          <w:fldChar w:fldCharType="begin"/>
        </w:r>
        <w:r>
          <w:instrText xml:space="preserve"> PAGEREF _Toc232015043 \h </w:instrText>
        </w:r>
      </w:ins>
      <w:r>
        <w:fldChar w:fldCharType="separate"/>
      </w:r>
      <w:ins w:id="53" w:author="Per Mützell" w:date="2013-06-05T01:28:00Z">
        <w:r>
          <w:t>6</w:t>
        </w:r>
        <w:r>
          <w:fldChar w:fldCharType="end"/>
        </w:r>
      </w:ins>
    </w:p>
    <w:p w14:paraId="172F03AF" w14:textId="77777777" w:rsidR="006A44B1" w:rsidRDefault="006A44B1">
      <w:pPr>
        <w:pStyle w:val="Innehll1"/>
        <w:tabs>
          <w:tab w:val="left" w:pos="382"/>
          <w:tab w:val="right" w:leader="dot" w:pos="9912"/>
        </w:tabs>
        <w:rPr>
          <w:ins w:id="54" w:author="Per Mützell" w:date="2013-06-05T01:28:00Z"/>
          <w:rFonts w:asciiTheme="minorHAnsi" w:eastAsiaTheme="minorEastAsia" w:hAnsiTheme="minorHAnsi" w:cstheme="minorBidi"/>
          <w:b w:val="0"/>
          <w:color w:val="auto"/>
          <w:lang w:eastAsia="ja-JP"/>
        </w:rPr>
      </w:pPr>
      <w:ins w:id="55" w:author="Per Mützell" w:date="2013-06-05T01:28:00Z">
        <w:r>
          <w:t>4</w:t>
        </w:r>
        <w:r>
          <w:rPr>
            <w:rFonts w:asciiTheme="minorHAnsi" w:eastAsiaTheme="minorEastAsia" w:hAnsiTheme="minorHAnsi" w:cstheme="minorBidi"/>
            <w:b w:val="0"/>
            <w:color w:val="auto"/>
            <w:lang w:eastAsia="ja-JP"/>
          </w:rPr>
          <w:tab/>
        </w:r>
        <w:r>
          <w:t>Tjänstedomänens arkitektur</w:t>
        </w:r>
        <w:r>
          <w:tab/>
        </w:r>
        <w:r>
          <w:fldChar w:fldCharType="begin"/>
        </w:r>
        <w:r>
          <w:instrText xml:space="preserve"> PAGEREF _Toc232015044 \h </w:instrText>
        </w:r>
      </w:ins>
      <w:r>
        <w:fldChar w:fldCharType="separate"/>
      </w:r>
      <w:ins w:id="56" w:author="Per Mützell" w:date="2013-06-05T01:28:00Z">
        <w:r>
          <w:t>7</w:t>
        </w:r>
        <w:r>
          <w:fldChar w:fldCharType="end"/>
        </w:r>
      </w:ins>
    </w:p>
    <w:p w14:paraId="01AD1BF5" w14:textId="77777777" w:rsidR="006A44B1" w:rsidRDefault="006A44B1">
      <w:pPr>
        <w:pStyle w:val="Innehll2"/>
        <w:tabs>
          <w:tab w:val="left" w:pos="752"/>
          <w:tab w:val="right" w:leader="dot" w:pos="9912"/>
        </w:tabs>
        <w:rPr>
          <w:ins w:id="57" w:author="Per Mützell" w:date="2013-06-05T01:28:00Z"/>
          <w:rFonts w:asciiTheme="minorHAnsi" w:eastAsiaTheme="minorEastAsia" w:hAnsiTheme="minorHAnsi" w:cstheme="minorBidi"/>
          <w:b w:val="0"/>
          <w:color w:val="auto"/>
          <w:sz w:val="24"/>
          <w:szCs w:val="24"/>
          <w:lang w:eastAsia="ja-JP"/>
        </w:rPr>
      </w:pPr>
      <w:ins w:id="58" w:author="Per Mützell" w:date="2013-06-05T01:28:00Z">
        <w:r>
          <w:t>4.1</w:t>
        </w:r>
        <w:r>
          <w:rPr>
            <w:rFonts w:asciiTheme="minorHAnsi" w:eastAsiaTheme="minorEastAsia" w:hAnsiTheme="minorHAnsi" w:cstheme="minorBidi"/>
            <w:b w:val="0"/>
            <w:color w:val="auto"/>
            <w:sz w:val="24"/>
            <w:szCs w:val="24"/>
            <w:lang w:eastAsia="ja-JP"/>
          </w:rPr>
          <w:tab/>
        </w:r>
        <w:r>
          <w:t>Översikt</w:t>
        </w:r>
        <w:r>
          <w:tab/>
        </w:r>
        <w:r>
          <w:fldChar w:fldCharType="begin"/>
        </w:r>
        <w:r>
          <w:instrText xml:space="preserve"> PAGEREF _Toc232015045 \h </w:instrText>
        </w:r>
      </w:ins>
      <w:r>
        <w:fldChar w:fldCharType="separate"/>
      </w:r>
      <w:ins w:id="59" w:author="Per Mützell" w:date="2013-06-05T01:28:00Z">
        <w:r>
          <w:t>7</w:t>
        </w:r>
        <w:r>
          <w:fldChar w:fldCharType="end"/>
        </w:r>
      </w:ins>
    </w:p>
    <w:p w14:paraId="69162F23" w14:textId="77777777" w:rsidR="006A44B1" w:rsidRDefault="006A44B1">
      <w:pPr>
        <w:pStyle w:val="Innehll2"/>
        <w:tabs>
          <w:tab w:val="left" w:pos="752"/>
          <w:tab w:val="right" w:leader="dot" w:pos="9912"/>
        </w:tabs>
        <w:rPr>
          <w:ins w:id="60" w:author="Per Mützell" w:date="2013-06-05T01:28:00Z"/>
          <w:rFonts w:asciiTheme="minorHAnsi" w:eastAsiaTheme="minorEastAsia" w:hAnsiTheme="minorHAnsi" w:cstheme="minorBidi"/>
          <w:b w:val="0"/>
          <w:color w:val="auto"/>
          <w:sz w:val="24"/>
          <w:szCs w:val="24"/>
          <w:lang w:eastAsia="ja-JP"/>
        </w:rPr>
      </w:pPr>
      <w:ins w:id="61" w:author="Per Mützell" w:date="2013-06-05T01:28:00Z">
        <w:r>
          <w:t>4.2</w:t>
        </w:r>
        <w:r>
          <w:rPr>
            <w:rFonts w:asciiTheme="minorHAnsi" w:eastAsiaTheme="minorEastAsia" w:hAnsiTheme="minorHAnsi" w:cstheme="minorBidi"/>
            <w:b w:val="0"/>
            <w:color w:val="auto"/>
            <w:sz w:val="24"/>
            <w:szCs w:val="24"/>
            <w:lang w:eastAsia="ja-JP"/>
          </w:rPr>
          <w:tab/>
        </w:r>
        <w:r>
          <w:t>Ordinera insättning</w:t>
        </w:r>
        <w:r>
          <w:tab/>
        </w:r>
        <w:r>
          <w:fldChar w:fldCharType="begin"/>
        </w:r>
        <w:r>
          <w:instrText xml:space="preserve"> PAGEREF _Toc232015046 \h </w:instrText>
        </w:r>
      </w:ins>
      <w:r>
        <w:fldChar w:fldCharType="separate"/>
      </w:r>
      <w:ins w:id="62" w:author="Per Mützell" w:date="2013-06-05T01:28:00Z">
        <w:r>
          <w:t>9</w:t>
        </w:r>
        <w:r>
          <w:fldChar w:fldCharType="end"/>
        </w:r>
      </w:ins>
    </w:p>
    <w:p w14:paraId="131B4735" w14:textId="77777777" w:rsidR="006A44B1" w:rsidRDefault="006A44B1">
      <w:pPr>
        <w:pStyle w:val="Innehll2"/>
        <w:tabs>
          <w:tab w:val="left" w:pos="752"/>
          <w:tab w:val="right" w:leader="dot" w:pos="9912"/>
        </w:tabs>
        <w:rPr>
          <w:ins w:id="63" w:author="Per Mützell" w:date="2013-06-05T01:28:00Z"/>
          <w:rFonts w:asciiTheme="minorHAnsi" w:eastAsiaTheme="minorEastAsia" w:hAnsiTheme="minorHAnsi" w:cstheme="minorBidi"/>
          <w:b w:val="0"/>
          <w:color w:val="auto"/>
          <w:sz w:val="24"/>
          <w:szCs w:val="24"/>
          <w:lang w:eastAsia="ja-JP"/>
        </w:rPr>
      </w:pPr>
      <w:ins w:id="64" w:author="Per Mützell" w:date="2013-06-05T01:28:00Z">
        <w:r>
          <w:t>4.3</w:t>
        </w:r>
        <w:r>
          <w:rPr>
            <w:rFonts w:asciiTheme="minorHAnsi" w:eastAsiaTheme="minorEastAsia" w:hAnsiTheme="minorHAnsi" w:cstheme="minorBidi"/>
            <w:b w:val="0"/>
            <w:color w:val="auto"/>
            <w:sz w:val="24"/>
            <w:szCs w:val="24"/>
            <w:lang w:eastAsia="ja-JP"/>
          </w:rPr>
          <w:tab/>
        </w:r>
        <w:r>
          <w:t>Läsa den samlade läkemedelslistan</w:t>
        </w:r>
        <w:r>
          <w:tab/>
        </w:r>
        <w:r>
          <w:fldChar w:fldCharType="begin"/>
        </w:r>
        <w:r>
          <w:instrText xml:space="preserve"> PAGEREF _Toc232015047 \h </w:instrText>
        </w:r>
      </w:ins>
      <w:r>
        <w:fldChar w:fldCharType="separate"/>
      </w:r>
      <w:ins w:id="65" w:author="Per Mützell" w:date="2013-06-05T01:28:00Z">
        <w:r>
          <w:t>12</w:t>
        </w:r>
        <w:r>
          <w:fldChar w:fldCharType="end"/>
        </w:r>
      </w:ins>
    </w:p>
    <w:p w14:paraId="18877F8B" w14:textId="77777777" w:rsidR="006A44B1" w:rsidRDefault="006A44B1">
      <w:pPr>
        <w:pStyle w:val="Innehll1"/>
        <w:tabs>
          <w:tab w:val="left" w:pos="382"/>
          <w:tab w:val="right" w:leader="dot" w:pos="9912"/>
        </w:tabs>
        <w:rPr>
          <w:ins w:id="66" w:author="Per Mützell" w:date="2013-06-05T01:28:00Z"/>
          <w:rFonts w:asciiTheme="minorHAnsi" w:eastAsiaTheme="minorEastAsia" w:hAnsiTheme="minorHAnsi" w:cstheme="minorBidi"/>
          <w:b w:val="0"/>
          <w:color w:val="auto"/>
          <w:lang w:eastAsia="ja-JP"/>
        </w:rPr>
      </w:pPr>
      <w:ins w:id="67" w:author="Per Mützell" w:date="2013-06-05T01:28:00Z">
        <w:r>
          <w:t>5</w:t>
        </w:r>
        <w:r>
          <w:rPr>
            <w:rFonts w:asciiTheme="minorHAnsi" w:eastAsiaTheme="minorEastAsia" w:hAnsiTheme="minorHAnsi" w:cstheme="minorBidi"/>
            <w:b w:val="0"/>
            <w:color w:val="auto"/>
            <w:lang w:eastAsia="ja-JP"/>
          </w:rPr>
          <w:tab/>
        </w:r>
        <w:r>
          <w:t>Tjänstedomänens krav och regler</w:t>
        </w:r>
        <w:r>
          <w:tab/>
        </w:r>
        <w:r>
          <w:fldChar w:fldCharType="begin"/>
        </w:r>
        <w:r>
          <w:instrText xml:space="preserve"> PAGEREF _Toc232015048 \h </w:instrText>
        </w:r>
      </w:ins>
      <w:r>
        <w:fldChar w:fldCharType="separate"/>
      </w:r>
      <w:ins w:id="68" w:author="Per Mützell" w:date="2013-06-05T01:28:00Z">
        <w:r>
          <w:t>15</w:t>
        </w:r>
        <w:r>
          <w:fldChar w:fldCharType="end"/>
        </w:r>
      </w:ins>
    </w:p>
    <w:p w14:paraId="2134AF52" w14:textId="77777777" w:rsidR="006A44B1" w:rsidRDefault="006A44B1">
      <w:pPr>
        <w:pStyle w:val="Innehll2"/>
        <w:tabs>
          <w:tab w:val="left" w:pos="752"/>
          <w:tab w:val="right" w:leader="dot" w:pos="9912"/>
        </w:tabs>
        <w:rPr>
          <w:ins w:id="69" w:author="Per Mützell" w:date="2013-06-05T01:28:00Z"/>
          <w:rFonts w:asciiTheme="minorHAnsi" w:eastAsiaTheme="minorEastAsia" w:hAnsiTheme="minorHAnsi" w:cstheme="minorBidi"/>
          <w:b w:val="0"/>
          <w:color w:val="auto"/>
          <w:sz w:val="24"/>
          <w:szCs w:val="24"/>
          <w:lang w:eastAsia="ja-JP"/>
        </w:rPr>
      </w:pPr>
      <w:ins w:id="70" w:author="Per Mützell" w:date="2013-06-05T01:28:00Z">
        <w:r>
          <w:t>5.1</w:t>
        </w:r>
        <w:r>
          <w:rPr>
            <w:rFonts w:asciiTheme="minorHAnsi" w:eastAsiaTheme="minorEastAsia" w:hAnsiTheme="minorHAnsi" w:cstheme="minorBidi"/>
            <w:b w:val="0"/>
            <w:color w:val="auto"/>
            <w:sz w:val="24"/>
            <w:szCs w:val="24"/>
            <w:lang w:eastAsia="ja-JP"/>
          </w:rPr>
          <w:tab/>
        </w:r>
        <w:r>
          <w:t>Felhantering</w:t>
        </w:r>
        <w:r>
          <w:tab/>
        </w:r>
        <w:r>
          <w:fldChar w:fldCharType="begin"/>
        </w:r>
        <w:r>
          <w:instrText xml:space="preserve"> PAGEREF _Toc232015049 \h </w:instrText>
        </w:r>
      </w:ins>
      <w:r>
        <w:fldChar w:fldCharType="separate"/>
      </w:r>
      <w:ins w:id="71" w:author="Per Mützell" w:date="2013-06-05T01:28:00Z">
        <w:r>
          <w:t>15</w:t>
        </w:r>
        <w:r>
          <w:fldChar w:fldCharType="end"/>
        </w:r>
      </w:ins>
    </w:p>
    <w:p w14:paraId="7D369CA0" w14:textId="77777777" w:rsidR="006A44B1" w:rsidRDefault="006A44B1">
      <w:pPr>
        <w:pStyle w:val="Innehll2"/>
        <w:tabs>
          <w:tab w:val="left" w:pos="752"/>
          <w:tab w:val="right" w:leader="dot" w:pos="9912"/>
        </w:tabs>
        <w:rPr>
          <w:ins w:id="72" w:author="Per Mützell" w:date="2013-06-05T01:28:00Z"/>
          <w:rFonts w:asciiTheme="minorHAnsi" w:eastAsiaTheme="minorEastAsia" w:hAnsiTheme="minorHAnsi" w:cstheme="minorBidi"/>
          <w:b w:val="0"/>
          <w:color w:val="auto"/>
          <w:sz w:val="24"/>
          <w:szCs w:val="24"/>
          <w:lang w:eastAsia="ja-JP"/>
        </w:rPr>
      </w:pPr>
      <w:ins w:id="73" w:author="Per Mützell" w:date="2013-06-05T01:28:00Z">
        <w:r>
          <w:t>5.2</w:t>
        </w:r>
        <w:r>
          <w:rPr>
            <w:rFonts w:asciiTheme="minorHAnsi" w:eastAsiaTheme="minorEastAsia" w:hAnsiTheme="minorHAnsi" w:cstheme="minorBidi"/>
            <w:b w:val="0"/>
            <w:color w:val="auto"/>
            <w:sz w:val="24"/>
            <w:szCs w:val="24"/>
            <w:lang w:eastAsia="ja-JP"/>
          </w:rPr>
          <w:tab/>
        </w:r>
        <w:r>
          <w:t>Krav på en tjänstekonsument</w:t>
        </w:r>
        <w:r>
          <w:tab/>
        </w:r>
        <w:r>
          <w:fldChar w:fldCharType="begin"/>
        </w:r>
        <w:r>
          <w:instrText xml:space="preserve"> PAGEREF _Toc232015050 \h </w:instrText>
        </w:r>
      </w:ins>
      <w:r>
        <w:fldChar w:fldCharType="separate"/>
      </w:r>
      <w:ins w:id="74" w:author="Per Mützell" w:date="2013-06-05T01:28:00Z">
        <w:r>
          <w:t>15</w:t>
        </w:r>
        <w:r>
          <w:fldChar w:fldCharType="end"/>
        </w:r>
      </w:ins>
    </w:p>
    <w:p w14:paraId="33239D0A" w14:textId="77777777" w:rsidR="006A44B1" w:rsidRDefault="006A44B1">
      <w:pPr>
        <w:pStyle w:val="Innehll2"/>
        <w:tabs>
          <w:tab w:val="left" w:pos="752"/>
          <w:tab w:val="right" w:leader="dot" w:pos="9912"/>
        </w:tabs>
        <w:rPr>
          <w:ins w:id="75" w:author="Per Mützell" w:date="2013-06-05T01:28:00Z"/>
          <w:rFonts w:asciiTheme="minorHAnsi" w:eastAsiaTheme="minorEastAsia" w:hAnsiTheme="minorHAnsi" w:cstheme="minorBidi"/>
          <w:b w:val="0"/>
          <w:color w:val="auto"/>
          <w:sz w:val="24"/>
          <w:szCs w:val="24"/>
          <w:lang w:eastAsia="ja-JP"/>
        </w:rPr>
      </w:pPr>
      <w:ins w:id="76" w:author="Per Mützell" w:date="2013-06-05T01:28:00Z">
        <w:r>
          <w:t>5.3</w:t>
        </w:r>
        <w:r>
          <w:rPr>
            <w:rFonts w:asciiTheme="minorHAnsi" w:eastAsiaTheme="minorEastAsia" w:hAnsiTheme="minorHAnsi" w:cstheme="minorBidi"/>
            <w:b w:val="0"/>
            <w:color w:val="auto"/>
            <w:sz w:val="24"/>
            <w:szCs w:val="24"/>
            <w:lang w:eastAsia="ja-JP"/>
          </w:rPr>
          <w:tab/>
        </w:r>
        <w:r>
          <w:t>Krav på en tjänsteproducent</w:t>
        </w:r>
        <w:r>
          <w:tab/>
        </w:r>
        <w:r>
          <w:fldChar w:fldCharType="begin"/>
        </w:r>
        <w:r>
          <w:instrText xml:space="preserve"> PAGEREF _Toc232015051 \h </w:instrText>
        </w:r>
      </w:ins>
      <w:r>
        <w:fldChar w:fldCharType="separate"/>
      </w:r>
      <w:ins w:id="77" w:author="Per Mützell" w:date="2013-06-05T01:28:00Z">
        <w:r>
          <w:t>16</w:t>
        </w:r>
        <w:r>
          <w:fldChar w:fldCharType="end"/>
        </w:r>
      </w:ins>
    </w:p>
    <w:p w14:paraId="784C464C" w14:textId="77777777" w:rsidR="006A44B1" w:rsidRDefault="006A44B1">
      <w:pPr>
        <w:pStyle w:val="Innehll1"/>
        <w:tabs>
          <w:tab w:val="left" w:pos="382"/>
          <w:tab w:val="right" w:leader="dot" w:pos="9912"/>
        </w:tabs>
        <w:rPr>
          <w:ins w:id="78" w:author="Per Mützell" w:date="2013-06-05T01:28:00Z"/>
          <w:rFonts w:asciiTheme="minorHAnsi" w:eastAsiaTheme="minorEastAsia" w:hAnsiTheme="minorHAnsi" w:cstheme="minorBidi"/>
          <w:b w:val="0"/>
          <w:color w:val="auto"/>
          <w:lang w:eastAsia="ja-JP"/>
        </w:rPr>
      </w:pPr>
      <w:ins w:id="79" w:author="Per Mützell" w:date="2013-06-05T01:28:00Z">
        <w:r>
          <w:t>6</w:t>
        </w:r>
        <w:r>
          <w:rPr>
            <w:rFonts w:asciiTheme="minorHAnsi" w:eastAsiaTheme="minorEastAsia" w:hAnsiTheme="minorHAnsi" w:cstheme="minorBidi"/>
            <w:b w:val="0"/>
            <w:color w:val="auto"/>
            <w:lang w:eastAsia="ja-JP"/>
          </w:rPr>
          <w:tab/>
        </w:r>
        <w:r>
          <w:t>Tjänstedomänens meddelandemodeller</w:t>
        </w:r>
        <w:r>
          <w:tab/>
        </w:r>
        <w:r>
          <w:fldChar w:fldCharType="begin"/>
        </w:r>
        <w:r>
          <w:instrText xml:space="preserve"> PAGEREF _Toc232015052 \h </w:instrText>
        </w:r>
      </w:ins>
      <w:r>
        <w:fldChar w:fldCharType="separate"/>
      </w:r>
      <w:ins w:id="80" w:author="Per Mützell" w:date="2013-06-05T01:28:00Z">
        <w:r>
          <w:t>18</w:t>
        </w:r>
        <w:r>
          <w:fldChar w:fldCharType="end"/>
        </w:r>
      </w:ins>
    </w:p>
    <w:p w14:paraId="2131BE42" w14:textId="77777777" w:rsidR="006A44B1" w:rsidRDefault="006A44B1">
      <w:pPr>
        <w:pStyle w:val="Innehll2"/>
        <w:tabs>
          <w:tab w:val="left" w:pos="752"/>
          <w:tab w:val="right" w:leader="dot" w:pos="9912"/>
        </w:tabs>
        <w:rPr>
          <w:ins w:id="81" w:author="Per Mützell" w:date="2013-06-05T01:28:00Z"/>
          <w:rFonts w:asciiTheme="minorHAnsi" w:eastAsiaTheme="minorEastAsia" w:hAnsiTheme="minorHAnsi" w:cstheme="minorBidi"/>
          <w:b w:val="0"/>
          <w:color w:val="auto"/>
          <w:sz w:val="24"/>
          <w:szCs w:val="24"/>
          <w:lang w:eastAsia="ja-JP"/>
        </w:rPr>
      </w:pPr>
      <w:ins w:id="82" w:author="Per Mützell" w:date="2013-06-05T01:28:00Z">
        <w:r>
          <w:t>6.1</w:t>
        </w:r>
        <w:r>
          <w:rPr>
            <w:rFonts w:asciiTheme="minorHAnsi" w:eastAsiaTheme="minorEastAsia" w:hAnsiTheme="minorHAnsi" w:cstheme="minorBidi"/>
            <w:b w:val="0"/>
            <w:color w:val="auto"/>
            <w:sz w:val="24"/>
            <w:szCs w:val="24"/>
            <w:lang w:eastAsia="ja-JP"/>
          </w:rPr>
          <w:tab/>
        </w:r>
        <w:r>
          <w:t>Meddelandeinformationsmodeller</w:t>
        </w:r>
        <w:r>
          <w:tab/>
        </w:r>
        <w:r>
          <w:fldChar w:fldCharType="begin"/>
        </w:r>
        <w:r>
          <w:instrText xml:space="preserve"> PAGEREF _Toc232015053 \h </w:instrText>
        </w:r>
      </w:ins>
      <w:r>
        <w:fldChar w:fldCharType="separate"/>
      </w:r>
      <w:ins w:id="83" w:author="Per Mützell" w:date="2013-06-05T01:28:00Z">
        <w:r>
          <w:t>18</w:t>
        </w:r>
        <w:r>
          <w:fldChar w:fldCharType="end"/>
        </w:r>
      </w:ins>
    </w:p>
    <w:p w14:paraId="0C5CAC24" w14:textId="77777777" w:rsidR="006A44B1" w:rsidRDefault="006A44B1">
      <w:pPr>
        <w:pStyle w:val="Innehll2"/>
        <w:tabs>
          <w:tab w:val="left" w:pos="752"/>
          <w:tab w:val="right" w:leader="dot" w:pos="9912"/>
        </w:tabs>
        <w:rPr>
          <w:ins w:id="84" w:author="Per Mützell" w:date="2013-06-05T01:28:00Z"/>
          <w:rFonts w:asciiTheme="minorHAnsi" w:eastAsiaTheme="minorEastAsia" w:hAnsiTheme="minorHAnsi" w:cstheme="minorBidi"/>
          <w:b w:val="0"/>
          <w:color w:val="auto"/>
          <w:sz w:val="24"/>
          <w:szCs w:val="24"/>
          <w:lang w:eastAsia="ja-JP"/>
        </w:rPr>
      </w:pPr>
      <w:ins w:id="85" w:author="Per Mützell" w:date="2013-06-05T01:28:00Z">
        <w:r>
          <w:t>6.2</w:t>
        </w:r>
        <w:r>
          <w:rPr>
            <w:rFonts w:asciiTheme="minorHAnsi" w:eastAsiaTheme="minorEastAsia" w:hAnsiTheme="minorHAnsi" w:cstheme="minorBidi"/>
            <w:b w:val="0"/>
            <w:color w:val="auto"/>
            <w:sz w:val="24"/>
            <w:szCs w:val="24"/>
            <w:lang w:eastAsia="ja-JP"/>
          </w:rPr>
          <w:tab/>
        </w:r>
        <w:r>
          <w:t>Format regler</w:t>
        </w:r>
        <w:r>
          <w:tab/>
        </w:r>
        <w:r>
          <w:fldChar w:fldCharType="begin"/>
        </w:r>
        <w:r>
          <w:instrText xml:space="preserve"> PAGEREF _Toc232015054 \h </w:instrText>
        </w:r>
      </w:ins>
      <w:r>
        <w:fldChar w:fldCharType="separate"/>
      </w:r>
      <w:ins w:id="86" w:author="Per Mützell" w:date="2013-06-05T01:28:00Z">
        <w:r>
          <w:t>28</w:t>
        </w:r>
        <w:r>
          <w:fldChar w:fldCharType="end"/>
        </w:r>
      </w:ins>
    </w:p>
    <w:p w14:paraId="5A44A377" w14:textId="77777777" w:rsidR="006A44B1" w:rsidRDefault="006A44B1">
      <w:pPr>
        <w:pStyle w:val="Innehll1"/>
        <w:tabs>
          <w:tab w:val="left" w:pos="382"/>
          <w:tab w:val="right" w:leader="dot" w:pos="9912"/>
        </w:tabs>
        <w:rPr>
          <w:ins w:id="87" w:author="Per Mützell" w:date="2013-06-05T01:28:00Z"/>
          <w:rFonts w:asciiTheme="minorHAnsi" w:eastAsiaTheme="minorEastAsia" w:hAnsiTheme="minorHAnsi" w:cstheme="minorBidi"/>
          <w:b w:val="0"/>
          <w:color w:val="auto"/>
          <w:lang w:eastAsia="ja-JP"/>
        </w:rPr>
      </w:pPr>
      <w:ins w:id="88" w:author="Per Mützell" w:date="2013-06-05T01:28:00Z">
        <w:r>
          <w:t>7</w:t>
        </w:r>
        <w:r>
          <w:rPr>
            <w:rFonts w:asciiTheme="minorHAnsi" w:eastAsiaTheme="minorEastAsia" w:hAnsiTheme="minorHAnsi" w:cstheme="minorBidi"/>
            <w:b w:val="0"/>
            <w:color w:val="auto"/>
            <w:lang w:eastAsia="ja-JP"/>
          </w:rPr>
          <w:tab/>
        </w:r>
        <w:r>
          <w:t>Tjänstekontrakt</w:t>
        </w:r>
        <w:r>
          <w:tab/>
        </w:r>
        <w:r>
          <w:fldChar w:fldCharType="begin"/>
        </w:r>
        <w:r>
          <w:instrText xml:space="preserve"> PAGEREF _Toc232015055 \h </w:instrText>
        </w:r>
      </w:ins>
      <w:r>
        <w:fldChar w:fldCharType="separate"/>
      </w:r>
      <w:ins w:id="89" w:author="Per Mützell" w:date="2013-06-05T01:28:00Z">
        <w:r>
          <w:t>29</w:t>
        </w:r>
        <w:r>
          <w:fldChar w:fldCharType="end"/>
        </w:r>
      </w:ins>
    </w:p>
    <w:p w14:paraId="163FE386" w14:textId="77777777" w:rsidR="006A44B1" w:rsidRDefault="006A44B1">
      <w:pPr>
        <w:pStyle w:val="Innehll2"/>
        <w:tabs>
          <w:tab w:val="left" w:pos="752"/>
          <w:tab w:val="right" w:leader="dot" w:pos="9912"/>
        </w:tabs>
        <w:rPr>
          <w:ins w:id="90" w:author="Per Mützell" w:date="2013-06-05T01:28:00Z"/>
          <w:rFonts w:asciiTheme="minorHAnsi" w:eastAsiaTheme="minorEastAsia" w:hAnsiTheme="minorHAnsi" w:cstheme="minorBidi"/>
          <w:b w:val="0"/>
          <w:color w:val="auto"/>
          <w:sz w:val="24"/>
          <w:szCs w:val="24"/>
          <w:lang w:eastAsia="ja-JP"/>
        </w:rPr>
      </w:pPr>
      <w:ins w:id="91" w:author="Per Mützell" w:date="2013-06-05T01:28:00Z">
        <w:r>
          <w:t>7.1</w:t>
        </w:r>
        <w:r>
          <w:rPr>
            <w:rFonts w:asciiTheme="minorHAnsi" w:eastAsiaTheme="minorEastAsia" w:hAnsiTheme="minorHAnsi" w:cstheme="minorBidi"/>
            <w:b w:val="0"/>
            <w:color w:val="auto"/>
            <w:sz w:val="24"/>
            <w:szCs w:val="24"/>
            <w:lang w:eastAsia="ja-JP"/>
          </w:rPr>
          <w:tab/>
        </w:r>
        <w:r>
          <w:t>GetActivePrescriptions</w:t>
        </w:r>
        <w:r>
          <w:tab/>
        </w:r>
        <w:r>
          <w:fldChar w:fldCharType="begin"/>
        </w:r>
        <w:r>
          <w:instrText xml:space="preserve"> PAGEREF _Toc232015056 \h </w:instrText>
        </w:r>
      </w:ins>
      <w:r>
        <w:fldChar w:fldCharType="separate"/>
      </w:r>
      <w:ins w:id="92" w:author="Per Mützell" w:date="2013-06-05T01:28:00Z">
        <w:r>
          <w:t>29</w:t>
        </w:r>
        <w:r>
          <w:fldChar w:fldCharType="end"/>
        </w:r>
      </w:ins>
    </w:p>
    <w:p w14:paraId="2C08569C" w14:textId="77777777" w:rsidR="006A44B1" w:rsidRDefault="006A44B1">
      <w:pPr>
        <w:pStyle w:val="Innehll2"/>
        <w:tabs>
          <w:tab w:val="left" w:pos="752"/>
          <w:tab w:val="right" w:leader="dot" w:pos="9912"/>
        </w:tabs>
        <w:rPr>
          <w:ins w:id="93" w:author="Per Mützell" w:date="2013-06-05T01:28:00Z"/>
          <w:rFonts w:asciiTheme="minorHAnsi" w:eastAsiaTheme="minorEastAsia" w:hAnsiTheme="minorHAnsi" w:cstheme="minorBidi"/>
          <w:b w:val="0"/>
          <w:color w:val="auto"/>
          <w:sz w:val="24"/>
          <w:szCs w:val="24"/>
          <w:lang w:eastAsia="ja-JP"/>
        </w:rPr>
      </w:pPr>
      <w:ins w:id="94" w:author="Per Mützell" w:date="2013-06-05T01:28:00Z">
        <w:r>
          <w:t>7.2</w:t>
        </w:r>
        <w:r>
          <w:rPr>
            <w:rFonts w:asciiTheme="minorHAnsi" w:eastAsiaTheme="minorEastAsia" w:hAnsiTheme="minorHAnsi" w:cstheme="minorBidi"/>
            <w:b w:val="0"/>
            <w:color w:val="auto"/>
            <w:sz w:val="24"/>
            <w:szCs w:val="24"/>
            <w:lang w:eastAsia="ja-JP"/>
          </w:rPr>
          <w:tab/>
        </w:r>
        <w:r>
          <w:t>GetInactivePrescriptions</w:t>
        </w:r>
        <w:r>
          <w:tab/>
        </w:r>
        <w:r>
          <w:fldChar w:fldCharType="begin"/>
        </w:r>
        <w:r>
          <w:instrText xml:space="preserve"> PAGEREF _Toc232015057 \h </w:instrText>
        </w:r>
      </w:ins>
      <w:r>
        <w:fldChar w:fldCharType="separate"/>
      </w:r>
      <w:ins w:id="95" w:author="Per Mützell" w:date="2013-06-05T01:28:00Z">
        <w:r>
          <w:t>30</w:t>
        </w:r>
        <w:r>
          <w:fldChar w:fldCharType="end"/>
        </w:r>
      </w:ins>
    </w:p>
    <w:p w14:paraId="56EF6AB9" w14:textId="77777777" w:rsidR="006A44B1" w:rsidRDefault="006A44B1">
      <w:pPr>
        <w:pStyle w:val="Innehll2"/>
        <w:tabs>
          <w:tab w:val="left" w:pos="752"/>
          <w:tab w:val="right" w:leader="dot" w:pos="9912"/>
        </w:tabs>
        <w:rPr>
          <w:ins w:id="96" w:author="Per Mützell" w:date="2013-06-05T01:28:00Z"/>
          <w:rFonts w:asciiTheme="minorHAnsi" w:eastAsiaTheme="minorEastAsia" w:hAnsiTheme="minorHAnsi" w:cstheme="minorBidi"/>
          <w:b w:val="0"/>
          <w:color w:val="auto"/>
          <w:sz w:val="24"/>
          <w:szCs w:val="24"/>
          <w:lang w:eastAsia="ja-JP"/>
        </w:rPr>
      </w:pPr>
      <w:ins w:id="97" w:author="Per Mützell" w:date="2013-06-05T01:28:00Z">
        <w:r>
          <w:t>7.3</w:t>
        </w:r>
        <w:r>
          <w:rPr>
            <w:rFonts w:asciiTheme="minorHAnsi" w:eastAsiaTheme="minorEastAsia" w:hAnsiTheme="minorHAnsi" w:cstheme="minorBidi"/>
            <w:b w:val="0"/>
            <w:color w:val="auto"/>
            <w:sz w:val="24"/>
            <w:szCs w:val="24"/>
            <w:lang w:eastAsia="ja-JP"/>
          </w:rPr>
          <w:tab/>
        </w:r>
        <w:r>
          <w:t>GetPrescriptionHistory</w:t>
        </w:r>
        <w:r>
          <w:tab/>
        </w:r>
        <w:r>
          <w:fldChar w:fldCharType="begin"/>
        </w:r>
        <w:r>
          <w:instrText xml:space="preserve"> PAGEREF _Toc232015058 \h </w:instrText>
        </w:r>
      </w:ins>
      <w:r>
        <w:fldChar w:fldCharType="separate"/>
      </w:r>
      <w:ins w:id="98" w:author="Per Mützell" w:date="2013-06-05T01:28:00Z">
        <w:r>
          <w:t>31</w:t>
        </w:r>
        <w:r>
          <w:fldChar w:fldCharType="end"/>
        </w:r>
      </w:ins>
    </w:p>
    <w:p w14:paraId="39DE230F" w14:textId="77777777" w:rsidR="006A44B1" w:rsidRDefault="006A44B1">
      <w:pPr>
        <w:pStyle w:val="Innehll2"/>
        <w:tabs>
          <w:tab w:val="left" w:pos="752"/>
          <w:tab w:val="right" w:leader="dot" w:pos="9912"/>
        </w:tabs>
        <w:rPr>
          <w:ins w:id="99" w:author="Per Mützell" w:date="2013-06-05T01:28:00Z"/>
          <w:rFonts w:asciiTheme="minorHAnsi" w:eastAsiaTheme="minorEastAsia" w:hAnsiTheme="minorHAnsi" w:cstheme="minorBidi"/>
          <w:b w:val="0"/>
          <w:color w:val="auto"/>
          <w:sz w:val="24"/>
          <w:szCs w:val="24"/>
          <w:lang w:eastAsia="ja-JP"/>
        </w:rPr>
      </w:pPr>
      <w:ins w:id="100" w:author="Per Mützell" w:date="2013-06-05T01:28:00Z">
        <w:r>
          <w:t>7.4</w:t>
        </w:r>
        <w:r>
          <w:rPr>
            <w:rFonts w:asciiTheme="minorHAnsi" w:eastAsiaTheme="minorEastAsia" w:hAnsiTheme="minorHAnsi" w:cstheme="minorBidi"/>
            <w:b w:val="0"/>
            <w:color w:val="auto"/>
            <w:sz w:val="24"/>
            <w:szCs w:val="24"/>
            <w:lang w:eastAsia="ja-JP"/>
          </w:rPr>
          <w:tab/>
        </w:r>
        <w:r>
          <w:t>GetUnconfirmedPrescriptions</w:t>
        </w:r>
        <w:r>
          <w:tab/>
        </w:r>
        <w:r>
          <w:fldChar w:fldCharType="begin"/>
        </w:r>
        <w:r>
          <w:instrText xml:space="preserve"> PAGEREF _Toc232015059 \h </w:instrText>
        </w:r>
      </w:ins>
      <w:r>
        <w:fldChar w:fldCharType="separate"/>
      </w:r>
      <w:ins w:id="101" w:author="Per Mützell" w:date="2013-06-05T01:28:00Z">
        <w:r>
          <w:t>32</w:t>
        </w:r>
        <w:r>
          <w:fldChar w:fldCharType="end"/>
        </w:r>
      </w:ins>
    </w:p>
    <w:p w14:paraId="19F3C6DA" w14:textId="77777777" w:rsidR="006A44B1" w:rsidRDefault="006A44B1">
      <w:pPr>
        <w:pStyle w:val="Innehll2"/>
        <w:tabs>
          <w:tab w:val="left" w:pos="752"/>
          <w:tab w:val="right" w:leader="dot" w:pos="9912"/>
        </w:tabs>
        <w:rPr>
          <w:ins w:id="102" w:author="Per Mützell" w:date="2013-06-05T01:28:00Z"/>
          <w:rFonts w:asciiTheme="minorHAnsi" w:eastAsiaTheme="minorEastAsia" w:hAnsiTheme="minorHAnsi" w:cstheme="minorBidi"/>
          <w:b w:val="0"/>
          <w:color w:val="auto"/>
          <w:sz w:val="24"/>
          <w:szCs w:val="24"/>
          <w:lang w:eastAsia="ja-JP"/>
        </w:rPr>
      </w:pPr>
      <w:ins w:id="103" w:author="Per Mützell" w:date="2013-06-05T01:28:00Z">
        <w:r>
          <w:t>7.5</w:t>
        </w:r>
        <w:r>
          <w:rPr>
            <w:rFonts w:asciiTheme="minorHAnsi" w:eastAsiaTheme="minorEastAsia" w:hAnsiTheme="minorHAnsi" w:cstheme="minorBidi"/>
            <w:b w:val="0"/>
            <w:color w:val="auto"/>
            <w:sz w:val="24"/>
            <w:szCs w:val="24"/>
            <w:lang w:eastAsia="ja-JP"/>
          </w:rPr>
          <w:tab/>
        </w:r>
        <w:r>
          <w:t>RegisterPrescription</w:t>
        </w:r>
        <w:r>
          <w:tab/>
        </w:r>
        <w:r>
          <w:fldChar w:fldCharType="begin"/>
        </w:r>
        <w:r>
          <w:instrText xml:space="preserve"> PAGEREF _Toc232015060 \h </w:instrText>
        </w:r>
      </w:ins>
      <w:r>
        <w:fldChar w:fldCharType="separate"/>
      </w:r>
      <w:ins w:id="104" w:author="Per Mützell" w:date="2013-06-05T01:28:00Z">
        <w:r>
          <w:t>33</w:t>
        </w:r>
        <w:r>
          <w:fldChar w:fldCharType="end"/>
        </w:r>
      </w:ins>
    </w:p>
    <w:p w14:paraId="382048DA" w14:textId="77777777" w:rsidR="006A44B1" w:rsidRDefault="006A44B1">
      <w:pPr>
        <w:pStyle w:val="Innehll2"/>
        <w:tabs>
          <w:tab w:val="left" w:pos="752"/>
          <w:tab w:val="right" w:leader="dot" w:pos="9912"/>
        </w:tabs>
        <w:rPr>
          <w:ins w:id="105" w:author="Per Mützell" w:date="2013-06-05T01:28:00Z"/>
          <w:rFonts w:asciiTheme="minorHAnsi" w:eastAsiaTheme="minorEastAsia" w:hAnsiTheme="minorHAnsi" w:cstheme="minorBidi"/>
          <w:b w:val="0"/>
          <w:color w:val="auto"/>
          <w:sz w:val="24"/>
          <w:szCs w:val="24"/>
          <w:lang w:eastAsia="ja-JP"/>
        </w:rPr>
      </w:pPr>
      <w:ins w:id="106" w:author="Per Mützell" w:date="2013-06-05T01:28:00Z">
        <w:r>
          <w:t>7.6</w:t>
        </w:r>
        <w:r>
          <w:rPr>
            <w:rFonts w:asciiTheme="minorHAnsi" w:eastAsiaTheme="minorEastAsia" w:hAnsiTheme="minorHAnsi" w:cstheme="minorBidi"/>
            <w:b w:val="0"/>
            <w:color w:val="auto"/>
            <w:sz w:val="24"/>
            <w:szCs w:val="24"/>
            <w:lang w:eastAsia="ja-JP"/>
          </w:rPr>
          <w:tab/>
        </w:r>
        <w:r>
          <w:t>DiscontinuePrescription</w:t>
        </w:r>
        <w:r>
          <w:tab/>
        </w:r>
        <w:r>
          <w:fldChar w:fldCharType="begin"/>
        </w:r>
        <w:r>
          <w:instrText xml:space="preserve"> PAGEREF _Toc232015061 \h </w:instrText>
        </w:r>
      </w:ins>
      <w:r>
        <w:fldChar w:fldCharType="separate"/>
      </w:r>
      <w:ins w:id="107" w:author="Per Mützell" w:date="2013-06-05T01:28:00Z">
        <w:r>
          <w:t>35</w:t>
        </w:r>
        <w:r>
          <w:fldChar w:fldCharType="end"/>
        </w:r>
      </w:ins>
    </w:p>
    <w:p w14:paraId="49979AC0" w14:textId="77777777" w:rsidR="006A44B1" w:rsidRDefault="006A44B1">
      <w:pPr>
        <w:pStyle w:val="Innehll2"/>
        <w:tabs>
          <w:tab w:val="left" w:pos="752"/>
          <w:tab w:val="right" w:leader="dot" w:pos="9912"/>
        </w:tabs>
        <w:rPr>
          <w:ins w:id="108" w:author="Per Mützell" w:date="2013-06-05T01:28:00Z"/>
          <w:rFonts w:asciiTheme="minorHAnsi" w:eastAsiaTheme="minorEastAsia" w:hAnsiTheme="minorHAnsi" w:cstheme="minorBidi"/>
          <w:b w:val="0"/>
          <w:color w:val="auto"/>
          <w:sz w:val="24"/>
          <w:szCs w:val="24"/>
          <w:lang w:eastAsia="ja-JP"/>
        </w:rPr>
      </w:pPr>
      <w:ins w:id="109" w:author="Per Mützell" w:date="2013-06-05T01:28:00Z">
        <w:r>
          <w:t>7.7</w:t>
        </w:r>
        <w:r>
          <w:rPr>
            <w:rFonts w:asciiTheme="minorHAnsi" w:eastAsiaTheme="minorEastAsia" w:hAnsiTheme="minorHAnsi" w:cstheme="minorBidi"/>
            <w:b w:val="0"/>
            <w:color w:val="auto"/>
            <w:sz w:val="24"/>
            <w:szCs w:val="24"/>
            <w:lang w:eastAsia="ja-JP"/>
          </w:rPr>
          <w:tab/>
        </w:r>
        <w:r>
          <w:t>ChangePrescription</w:t>
        </w:r>
        <w:r>
          <w:tab/>
        </w:r>
        <w:r>
          <w:fldChar w:fldCharType="begin"/>
        </w:r>
        <w:r>
          <w:instrText xml:space="preserve"> PAGEREF _Toc232015062 \h </w:instrText>
        </w:r>
      </w:ins>
      <w:r>
        <w:fldChar w:fldCharType="separate"/>
      </w:r>
      <w:ins w:id="110" w:author="Per Mützell" w:date="2013-06-05T01:28:00Z">
        <w:r>
          <w:t>37</w:t>
        </w:r>
        <w:r>
          <w:fldChar w:fldCharType="end"/>
        </w:r>
      </w:ins>
    </w:p>
    <w:p w14:paraId="5818A37F" w14:textId="77777777" w:rsidR="006A44B1" w:rsidRDefault="006A44B1">
      <w:pPr>
        <w:pStyle w:val="Innehll2"/>
        <w:tabs>
          <w:tab w:val="left" w:pos="752"/>
          <w:tab w:val="right" w:leader="dot" w:pos="9912"/>
        </w:tabs>
        <w:rPr>
          <w:ins w:id="111" w:author="Per Mützell" w:date="2013-06-05T01:28:00Z"/>
          <w:rFonts w:asciiTheme="minorHAnsi" w:eastAsiaTheme="minorEastAsia" w:hAnsiTheme="minorHAnsi" w:cstheme="minorBidi"/>
          <w:b w:val="0"/>
          <w:color w:val="auto"/>
          <w:sz w:val="24"/>
          <w:szCs w:val="24"/>
          <w:lang w:eastAsia="ja-JP"/>
        </w:rPr>
      </w:pPr>
      <w:ins w:id="112" w:author="Per Mützell" w:date="2013-06-05T01:28:00Z">
        <w:r>
          <w:t>7.8</w:t>
        </w:r>
        <w:r>
          <w:rPr>
            <w:rFonts w:asciiTheme="minorHAnsi" w:eastAsiaTheme="minorEastAsia" w:hAnsiTheme="minorHAnsi" w:cstheme="minorBidi"/>
            <w:b w:val="0"/>
            <w:color w:val="auto"/>
            <w:sz w:val="24"/>
            <w:szCs w:val="24"/>
            <w:lang w:eastAsia="ja-JP"/>
          </w:rPr>
          <w:tab/>
        </w:r>
        <w:r>
          <w:t>ConfirmPrescription</w:t>
        </w:r>
        <w:r>
          <w:tab/>
        </w:r>
        <w:r>
          <w:fldChar w:fldCharType="begin"/>
        </w:r>
        <w:r>
          <w:instrText xml:space="preserve"> PAGEREF _Toc232015063 \h </w:instrText>
        </w:r>
      </w:ins>
      <w:r>
        <w:fldChar w:fldCharType="separate"/>
      </w:r>
      <w:ins w:id="113" w:author="Per Mützell" w:date="2013-06-05T01:28:00Z">
        <w:r>
          <w:t>39</w:t>
        </w:r>
        <w:r>
          <w:fldChar w:fldCharType="end"/>
        </w:r>
      </w:ins>
    </w:p>
    <w:p w14:paraId="4445209E" w14:textId="77777777" w:rsidR="006A44B1" w:rsidRDefault="006A44B1">
      <w:pPr>
        <w:pStyle w:val="Innehll2"/>
        <w:tabs>
          <w:tab w:val="left" w:pos="752"/>
          <w:tab w:val="right" w:leader="dot" w:pos="9912"/>
        </w:tabs>
        <w:rPr>
          <w:ins w:id="114" w:author="Per Mützell" w:date="2013-06-05T01:28:00Z"/>
          <w:rFonts w:asciiTheme="minorHAnsi" w:eastAsiaTheme="minorEastAsia" w:hAnsiTheme="minorHAnsi" w:cstheme="minorBidi"/>
          <w:b w:val="0"/>
          <w:color w:val="auto"/>
          <w:sz w:val="24"/>
          <w:szCs w:val="24"/>
          <w:lang w:eastAsia="ja-JP"/>
        </w:rPr>
      </w:pPr>
      <w:ins w:id="115" w:author="Per Mützell" w:date="2013-06-05T01:28:00Z">
        <w:r>
          <w:t>7.9</w:t>
        </w:r>
        <w:r>
          <w:rPr>
            <w:rFonts w:asciiTheme="minorHAnsi" w:eastAsiaTheme="minorEastAsia" w:hAnsiTheme="minorHAnsi" w:cstheme="minorBidi"/>
            <w:b w:val="0"/>
            <w:color w:val="auto"/>
            <w:sz w:val="24"/>
            <w:szCs w:val="24"/>
            <w:lang w:eastAsia="ja-JP"/>
          </w:rPr>
          <w:tab/>
        </w:r>
        <w:r>
          <w:t>Beskrivning av fält</w:t>
        </w:r>
        <w:r>
          <w:tab/>
        </w:r>
        <w:r>
          <w:fldChar w:fldCharType="begin"/>
        </w:r>
        <w:r>
          <w:instrText xml:space="preserve"> PAGEREF _Toc232015064 \h </w:instrText>
        </w:r>
      </w:ins>
      <w:r>
        <w:fldChar w:fldCharType="separate"/>
      </w:r>
      <w:ins w:id="116" w:author="Per Mützell" w:date="2013-06-05T01:28:00Z">
        <w:r>
          <w:t>41</w:t>
        </w:r>
        <w:r>
          <w:fldChar w:fldCharType="end"/>
        </w:r>
      </w:ins>
    </w:p>
    <w:p w14:paraId="2C8BD99A" w14:textId="77777777" w:rsidR="00F94876" w:rsidDel="006A44B1" w:rsidRDefault="00F94876">
      <w:pPr>
        <w:pStyle w:val="Innehll1"/>
        <w:tabs>
          <w:tab w:val="left" w:pos="382"/>
          <w:tab w:val="right" w:leader="dot" w:pos="9912"/>
        </w:tabs>
        <w:rPr>
          <w:del w:id="117" w:author="Per Mützell" w:date="2013-06-05T01:28:00Z"/>
          <w:rFonts w:asciiTheme="minorHAnsi" w:eastAsiaTheme="minorEastAsia" w:hAnsiTheme="minorHAnsi" w:cstheme="minorBidi"/>
          <w:b w:val="0"/>
          <w:color w:val="auto"/>
          <w:lang w:eastAsia="ja-JP"/>
        </w:rPr>
      </w:pPr>
      <w:del w:id="118" w:author="Per Mützell" w:date="2013-06-05T01:28:00Z">
        <w:r w:rsidDel="006A44B1">
          <w:delText>1</w:delText>
        </w:r>
        <w:r w:rsidDel="006A44B1">
          <w:rPr>
            <w:rFonts w:asciiTheme="minorHAnsi" w:eastAsiaTheme="minorEastAsia" w:hAnsiTheme="minorHAnsi" w:cstheme="minorBidi"/>
            <w:b w:val="0"/>
            <w:color w:val="auto"/>
            <w:lang w:eastAsia="ja-JP"/>
          </w:rPr>
          <w:tab/>
        </w:r>
        <w:r w:rsidDel="006A44B1">
          <w:delText>Inledning</w:delText>
        </w:r>
        <w:r w:rsidDel="006A44B1">
          <w:tab/>
          <w:delText>4</w:delText>
        </w:r>
      </w:del>
    </w:p>
    <w:p w14:paraId="0C27B8F9" w14:textId="77777777" w:rsidR="00F94876" w:rsidDel="006A44B1" w:rsidRDefault="00F94876">
      <w:pPr>
        <w:pStyle w:val="Innehll1"/>
        <w:tabs>
          <w:tab w:val="left" w:pos="382"/>
          <w:tab w:val="right" w:leader="dot" w:pos="9912"/>
        </w:tabs>
        <w:rPr>
          <w:del w:id="119" w:author="Per Mützell" w:date="2013-06-05T01:28:00Z"/>
          <w:rFonts w:asciiTheme="minorHAnsi" w:eastAsiaTheme="minorEastAsia" w:hAnsiTheme="minorHAnsi" w:cstheme="minorBidi"/>
          <w:b w:val="0"/>
          <w:color w:val="auto"/>
          <w:lang w:eastAsia="ja-JP"/>
        </w:rPr>
      </w:pPr>
      <w:del w:id="120" w:author="Per Mützell" w:date="2013-06-05T01:28:00Z">
        <w:r w:rsidDel="006A44B1">
          <w:delText>2</w:delText>
        </w:r>
        <w:r w:rsidDel="006A44B1">
          <w:rPr>
            <w:rFonts w:asciiTheme="minorHAnsi" w:eastAsiaTheme="minorEastAsia" w:hAnsiTheme="minorHAnsi" w:cstheme="minorBidi"/>
            <w:b w:val="0"/>
            <w:color w:val="auto"/>
            <w:lang w:eastAsia="ja-JP"/>
          </w:rPr>
          <w:tab/>
        </w:r>
        <w:r w:rsidDel="006A44B1">
          <w:delText>Versionsinformation</w:delText>
        </w:r>
        <w:r w:rsidDel="006A44B1">
          <w:tab/>
          <w:delText>5</w:delText>
        </w:r>
      </w:del>
    </w:p>
    <w:p w14:paraId="6AEFDBA1" w14:textId="77777777" w:rsidR="00F94876" w:rsidDel="006A44B1" w:rsidRDefault="00F94876">
      <w:pPr>
        <w:pStyle w:val="Innehll2"/>
        <w:tabs>
          <w:tab w:val="left" w:pos="752"/>
          <w:tab w:val="right" w:leader="dot" w:pos="9912"/>
        </w:tabs>
        <w:rPr>
          <w:del w:id="121" w:author="Per Mützell" w:date="2013-06-05T01:28:00Z"/>
          <w:rFonts w:asciiTheme="minorHAnsi" w:eastAsiaTheme="minorEastAsia" w:hAnsiTheme="minorHAnsi" w:cstheme="minorBidi"/>
          <w:b w:val="0"/>
          <w:color w:val="auto"/>
          <w:sz w:val="24"/>
          <w:szCs w:val="24"/>
          <w:lang w:eastAsia="ja-JP"/>
        </w:rPr>
      </w:pPr>
      <w:del w:id="122" w:author="Per Mützell" w:date="2013-06-05T01:28:00Z">
        <w:r w:rsidDel="006A44B1">
          <w:delText>2.1</w:delText>
        </w:r>
        <w:r w:rsidDel="006A44B1">
          <w:rPr>
            <w:rFonts w:asciiTheme="minorHAnsi" w:eastAsiaTheme="minorEastAsia" w:hAnsiTheme="minorHAnsi" w:cstheme="minorBidi"/>
            <w:b w:val="0"/>
            <w:color w:val="auto"/>
            <w:sz w:val="24"/>
            <w:szCs w:val="24"/>
            <w:lang w:eastAsia="ja-JP"/>
          </w:rPr>
          <w:tab/>
        </w:r>
        <w:r w:rsidDel="006A44B1">
          <w:delText>Version 1.0.0</w:delText>
        </w:r>
        <w:r w:rsidDel="006A44B1">
          <w:tab/>
          <w:delText>5</w:delText>
        </w:r>
      </w:del>
    </w:p>
    <w:p w14:paraId="0EC9B204" w14:textId="77777777" w:rsidR="00F94876" w:rsidDel="006A44B1" w:rsidRDefault="00F94876">
      <w:pPr>
        <w:pStyle w:val="Innehll1"/>
        <w:tabs>
          <w:tab w:val="left" w:pos="382"/>
          <w:tab w:val="right" w:leader="dot" w:pos="9912"/>
        </w:tabs>
        <w:rPr>
          <w:del w:id="123" w:author="Per Mützell" w:date="2013-06-05T01:28:00Z"/>
          <w:rFonts w:asciiTheme="minorHAnsi" w:eastAsiaTheme="minorEastAsia" w:hAnsiTheme="minorHAnsi" w:cstheme="minorBidi"/>
          <w:b w:val="0"/>
          <w:color w:val="auto"/>
          <w:lang w:eastAsia="ja-JP"/>
        </w:rPr>
      </w:pPr>
      <w:del w:id="124" w:author="Per Mützell" w:date="2013-06-05T01:28:00Z">
        <w:r w:rsidDel="006A44B1">
          <w:delText>3</w:delText>
        </w:r>
        <w:r w:rsidDel="006A44B1">
          <w:rPr>
            <w:rFonts w:asciiTheme="minorHAnsi" w:eastAsiaTheme="minorEastAsia" w:hAnsiTheme="minorHAnsi" w:cstheme="minorBidi"/>
            <w:b w:val="0"/>
            <w:color w:val="auto"/>
            <w:lang w:eastAsia="ja-JP"/>
          </w:rPr>
          <w:tab/>
        </w:r>
        <w:r w:rsidDel="006A44B1">
          <w:delText>Referenser</w:delText>
        </w:r>
        <w:r w:rsidDel="006A44B1">
          <w:tab/>
          <w:delText>6</w:delText>
        </w:r>
      </w:del>
    </w:p>
    <w:p w14:paraId="6ABF071C" w14:textId="77777777" w:rsidR="00F94876" w:rsidDel="006A44B1" w:rsidRDefault="00F94876">
      <w:pPr>
        <w:pStyle w:val="Innehll1"/>
        <w:tabs>
          <w:tab w:val="left" w:pos="382"/>
          <w:tab w:val="right" w:leader="dot" w:pos="9912"/>
        </w:tabs>
        <w:rPr>
          <w:del w:id="125" w:author="Per Mützell" w:date="2013-06-05T01:28:00Z"/>
          <w:rFonts w:asciiTheme="minorHAnsi" w:eastAsiaTheme="minorEastAsia" w:hAnsiTheme="minorHAnsi" w:cstheme="minorBidi"/>
          <w:b w:val="0"/>
          <w:color w:val="auto"/>
          <w:lang w:eastAsia="ja-JP"/>
        </w:rPr>
      </w:pPr>
      <w:del w:id="126" w:author="Per Mützell" w:date="2013-06-05T01:28:00Z">
        <w:r w:rsidDel="006A44B1">
          <w:delText>4</w:delText>
        </w:r>
        <w:r w:rsidDel="006A44B1">
          <w:rPr>
            <w:rFonts w:asciiTheme="minorHAnsi" w:eastAsiaTheme="minorEastAsia" w:hAnsiTheme="minorHAnsi" w:cstheme="minorBidi"/>
            <w:b w:val="0"/>
            <w:color w:val="auto"/>
            <w:lang w:eastAsia="ja-JP"/>
          </w:rPr>
          <w:tab/>
        </w:r>
        <w:r w:rsidDel="006A44B1">
          <w:delText>Tjänstedomänens arkitektur</w:delText>
        </w:r>
        <w:r w:rsidDel="006A44B1">
          <w:tab/>
          <w:delText>7</w:delText>
        </w:r>
      </w:del>
    </w:p>
    <w:p w14:paraId="3D80BE33" w14:textId="77777777" w:rsidR="00F94876" w:rsidDel="006A44B1" w:rsidRDefault="00F94876">
      <w:pPr>
        <w:pStyle w:val="Innehll2"/>
        <w:tabs>
          <w:tab w:val="left" w:pos="752"/>
          <w:tab w:val="right" w:leader="dot" w:pos="9912"/>
        </w:tabs>
        <w:rPr>
          <w:del w:id="127" w:author="Per Mützell" w:date="2013-06-05T01:28:00Z"/>
          <w:rFonts w:asciiTheme="minorHAnsi" w:eastAsiaTheme="minorEastAsia" w:hAnsiTheme="minorHAnsi" w:cstheme="minorBidi"/>
          <w:b w:val="0"/>
          <w:color w:val="auto"/>
          <w:sz w:val="24"/>
          <w:szCs w:val="24"/>
          <w:lang w:eastAsia="ja-JP"/>
        </w:rPr>
      </w:pPr>
      <w:del w:id="128" w:author="Per Mützell" w:date="2013-06-05T01:28:00Z">
        <w:r w:rsidDel="006A44B1">
          <w:delText>4.1</w:delText>
        </w:r>
        <w:r w:rsidDel="006A44B1">
          <w:rPr>
            <w:rFonts w:asciiTheme="minorHAnsi" w:eastAsiaTheme="minorEastAsia" w:hAnsiTheme="minorHAnsi" w:cstheme="minorBidi"/>
            <w:b w:val="0"/>
            <w:color w:val="auto"/>
            <w:sz w:val="24"/>
            <w:szCs w:val="24"/>
            <w:lang w:eastAsia="ja-JP"/>
          </w:rPr>
          <w:tab/>
        </w:r>
        <w:r w:rsidDel="006A44B1">
          <w:delText>Översikt</w:delText>
        </w:r>
        <w:r w:rsidDel="006A44B1">
          <w:tab/>
          <w:delText>7</w:delText>
        </w:r>
      </w:del>
    </w:p>
    <w:p w14:paraId="0F0D7C21" w14:textId="77777777" w:rsidR="00F94876" w:rsidDel="006A44B1" w:rsidRDefault="00F94876">
      <w:pPr>
        <w:pStyle w:val="Innehll2"/>
        <w:tabs>
          <w:tab w:val="left" w:pos="752"/>
          <w:tab w:val="right" w:leader="dot" w:pos="9912"/>
        </w:tabs>
        <w:rPr>
          <w:del w:id="129" w:author="Per Mützell" w:date="2013-06-05T01:28:00Z"/>
          <w:rFonts w:asciiTheme="minorHAnsi" w:eastAsiaTheme="minorEastAsia" w:hAnsiTheme="minorHAnsi" w:cstheme="minorBidi"/>
          <w:b w:val="0"/>
          <w:color w:val="auto"/>
          <w:sz w:val="24"/>
          <w:szCs w:val="24"/>
          <w:lang w:eastAsia="ja-JP"/>
        </w:rPr>
      </w:pPr>
      <w:del w:id="130" w:author="Per Mützell" w:date="2013-06-05T01:28:00Z">
        <w:r w:rsidDel="006A44B1">
          <w:delText>4.2</w:delText>
        </w:r>
        <w:r w:rsidDel="006A44B1">
          <w:rPr>
            <w:rFonts w:asciiTheme="minorHAnsi" w:eastAsiaTheme="minorEastAsia" w:hAnsiTheme="minorHAnsi" w:cstheme="minorBidi"/>
            <w:b w:val="0"/>
            <w:color w:val="auto"/>
            <w:sz w:val="24"/>
            <w:szCs w:val="24"/>
            <w:lang w:eastAsia="ja-JP"/>
          </w:rPr>
          <w:tab/>
        </w:r>
        <w:r w:rsidDel="006A44B1">
          <w:delText>Ordinera insättning</w:delText>
        </w:r>
        <w:r w:rsidDel="006A44B1">
          <w:tab/>
          <w:delText>9</w:delText>
        </w:r>
      </w:del>
    </w:p>
    <w:p w14:paraId="135FAA0D" w14:textId="77777777" w:rsidR="00F94876" w:rsidDel="006A44B1" w:rsidRDefault="00F94876">
      <w:pPr>
        <w:pStyle w:val="Innehll2"/>
        <w:tabs>
          <w:tab w:val="left" w:pos="752"/>
          <w:tab w:val="right" w:leader="dot" w:pos="9912"/>
        </w:tabs>
        <w:rPr>
          <w:del w:id="131" w:author="Per Mützell" w:date="2013-06-05T01:28:00Z"/>
          <w:rFonts w:asciiTheme="minorHAnsi" w:eastAsiaTheme="minorEastAsia" w:hAnsiTheme="minorHAnsi" w:cstheme="minorBidi"/>
          <w:b w:val="0"/>
          <w:color w:val="auto"/>
          <w:sz w:val="24"/>
          <w:szCs w:val="24"/>
          <w:lang w:eastAsia="ja-JP"/>
        </w:rPr>
      </w:pPr>
      <w:del w:id="132" w:author="Per Mützell" w:date="2013-06-05T01:28:00Z">
        <w:r w:rsidDel="006A44B1">
          <w:delText>4.3</w:delText>
        </w:r>
        <w:r w:rsidDel="006A44B1">
          <w:rPr>
            <w:rFonts w:asciiTheme="minorHAnsi" w:eastAsiaTheme="minorEastAsia" w:hAnsiTheme="minorHAnsi" w:cstheme="minorBidi"/>
            <w:b w:val="0"/>
            <w:color w:val="auto"/>
            <w:sz w:val="24"/>
            <w:szCs w:val="24"/>
            <w:lang w:eastAsia="ja-JP"/>
          </w:rPr>
          <w:tab/>
        </w:r>
        <w:r w:rsidDel="006A44B1">
          <w:delText>Läsa den samlade läkemedelslistan</w:delText>
        </w:r>
        <w:r w:rsidDel="006A44B1">
          <w:tab/>
          <w:delText>12</w:delText>
        </w:r>
      </w:del>
    </w:p>
    <w:p w14:paraId="580B60B4" w14:textId="77777777" w:rsidR="00F94876" w:rsidDel="006A44B1" w:rsidRDefault="00F94876">
      <w:pPr>
        <w:pStyle w:val="Innehll1"/>
        <w:tabs>
          <w:tab w:val="left" w:pos="382"/>
          <w:tab w:val="right" w:leader="dot" w:pos="9912"/>
        </w:tabs>
        <w:rPr>
          <w:del w:id="133" w:author="Per Mützell" w:date="2013-06-05T01:28:00Z"/>
          <w:rFonts w:asciiTheme="minorHAnsi" w:eastAsiaTheme="minorEastAsia" w:hAnsiTheme="minorHAnsi" w:cstheme="minorBidi"/>
          <w:b w:val="0"/>
          <w:color w:val="auto"/>
          <w:lang w:eastAsia="ja-JP"/>
        </w:rPr>
      </w:pPr>
      <w:del w:id="134" w:author="Per Mützell" w:date="2013-06-05T01:28:00Z">
        <w:r w:rsidDel="006A44B1">
          <w:delText>5</w:delText>
        </w:r>
        <w:r w:rsidDel="006A44B1">
          <w:rPr>
            <w:rFonts w:asciiTheme="minorHAnsi" w:eastAsiaTheme="minorEastAsia" w:hAnsiTheme="minorHAnsi" w:cstheme="minorBidi"/>
            <w:b w:val="0"/>
            <w:color w:val="auto"/>
            <w:lang w:eastAsia="ja-JP"/>
          </w:rPr>
          <w:tab/>
        </w:r>
        <w:r w:rsidDel="006A44B1">
          <w:delText>Tjänstedomänens krav och regler</w:delText>
        </w:r>
        <w:r w:rsidDel="006A44B1">
          <w:tab/>
          <w:delText>15</w:delText>
        </w:r>
      </w:del>
    </w:p>
    <w:p w14:paraId="4789CB22" w14:textId="77777777" w:rsidR="00F94876" w:rsidDel="006A44B1" w:rsidRDefault="00F94876">
      <w:pPr>
        <w:pStyle w:val="Innehll2"/>
        <w:tabs>
          <w:tab w:val="left" w:pos="752"/>
          <w:tab w:val="right" w:leader="dot" w:pos="9912"/>
        </w:tabs>
        <w:rPr>
          <w:del w:id="135" w:author="Per Mützell" w:date="2013-06-05T01:28:00Z"/>
          <w:rFonts w:asciiTheme="minorHAnsi" w:eastAsiaTheme="minorEastAsia" w:hAnsiTheme="minorHAnsi" w:cstheme="minorBidi"/>
          <w:b w:val="0"/>
          <w:color w:val="auto"/>
          <w:sz w:val="24"/>
          <w:szCs w:val="24"/>
          <w:lang w:eastAsia="ja-JP"/>
        </w:rPr>
      </w:pPr>
      <w:del w:id="136" w:author="Per Mützell" w:date="2013-06-05T01:28:00Z">
        <w:r w:rsidDel="006A44B1">
          <w:delText>5.1</w:delText>
        </w:r>
        <w:r w:rsidDel="006A44B1">
          <w:rPr>
            <w:rFonts w:asciiTheme="minorHAnsi" w:eastAsiaTheme="minorEastAsia" w:hAnsiTheme="minorHAnsi" w:cstheme="minorBidi"/>
            <w:b w:val="0"/>
            <w:color w:val="auto"/>
            <w:sz w:val="24"/>
            <w:szCs w:val="24"/>
            <w:lang w:eastAsia="ja-JP"/>
          </w:rPr>
          <w:tab/>
        </w:r>
        <w:r w:rsidDel="006A44B1">
          <w:delText>Informationssäkerhet och juridik</w:delText>
        </w:r>
        <w:r w:rsidDel="006A44B1">
          <w:tab/>
          <w:delText>15</w:delText>
        </w:r>
      </w:del>
    </w:p>
    <w:p w14:paraId="0C42A6DB" w14:textId="77777777" w:rsidR="00F94876" w:rsidDel="006A44B1" w:rsidRDefault="00F94876">
      <w:pPr>
        <w:pStyle w:val="Innehll2"/>
        <w:tabs>
          <w:tab w:val="left" w:pos="752"/>
          <w:tab w:val="right" w:leader="dot" w:pos="9912"/>
        </w:tabs>
        <w:rPr>
          <w:del w:id="137" w:author="Per Mützell" w:date="2013-06-05T01:28:00Z"/>
          <w:rFonts w:asciiTheme="minorHAnsi" w:eastAsiaTheme="minorEastAsia" w:hAnsiTheme="minorHAnsi" w:cstheme="minorBidi"/>
          <w:b w:val="0"/>
          <w:color w:val="auto"/>
          <w:sz w:val="24"/>
          <w:szCs w:val="24"/>
          <w:lang w:eastAsia="ja-JP"/>
        </w:rPr>
      </w:pPr>
      <w:del w:id="138" w:author="Per Mützell" w:date="2013-06-05T01:28:00Z">
        <w:r w:rsidDel="006A44B1">
          <w:delText>5.2</w:delText>
        </w:r>
        <w:r w:rsidDel="006A44B1">
          <w:rPr>
            <w:rFonts w:asciiTheme="minorHAnsi" w:eastAsiaTheme="minorEastAsia" w:hAnsiTheme="minorHAnsi" w:cstheme="minorBidi"/>
            <w:b w:val="0"/>
            <w:color w:val="auto"/>
            <w:sz w:val="24"/>
            <w:szCs w:val="24"/>
            <w:lang w:eastAsia="ja-JP"/>
          </w:rPr>
          <w:tab/>
        </w:r>
        <w:r w:rsidDel="006A44B1">
          <w:delText>Felhantering</w:delText>
        </w:r>
        <w:r w:rsidDel="006A44B1">
          <w:tab/>
          <w:delText>15</w:delText>
        </w:r>
      </w:del>
    </w:p>
    <w:p w14:paraId="7407C851" w14:textId="77777777" w:rsidR="00F94876" w:rsidDel="006A44B1" w:rsidRDefault="00F94876">
      <w:pPr>
        <w:pStyle w:val="Innehll2"/>
        <w:tabs>
          <w:tab w:val="left" w:pos="752"/>
          <w:tab w:val="right" w:leader="dot" w:pos="9912"/>
        </w:tabs>
        <w:rPr>
          <w:del w:id="139" w:author="Per Mützell" w:date="2013-06-05T01:28:00Z"/>
          <w:rFonts w:asciiTheme="minorHAnsi" w:eastAsiaTheme="minorEastAsia" w:hAnsiTheme="minorHAnsi" w:cstheme="minorBidi"/>
          <w:b w:val="0"/>
          <w:color w:val="auto"/>
          <w:sz w:val="24"/>
          <w:szCs w:val="24"/>
          <w:lang w:eastAsia="ja-JP"/>
        </w:rPr>
      </w:pPr>
      <w:del w:id="140" w:author="Per Mützell" w:date="2013-06-05T01:28:00Z">
        <w:r w:rsidDel="006A44B1">
          <w:delText>5.3</w:delText>
        </w:r>
        <w:r w:rsidDel="006A44B1">
          <w:rPr>
            <w:rFonts w:asciiTheme="minorHAnsi" w:eastAsiaTheme="minorEastAsia" w:hAnsiTheme="minorHAnsi" w:cstheme="minorBidi"/>
            <w:b w:val="0"/>
            <w:color w:val="auto"/>
            <w:sz w:val="24"/>
            <w:szCs w:val="24"/>
            <w:lang w:eastAsia="ja-JP"/>
          </w:rPr>
          <w:tab/>
        </w:r>
        <w:r w:rsidDel="006A44B1">
          <w:delText>Krav på en tjänstekonsument</w:delText>
        </w:r>
        <w:r w:rsidDel="006A44B1">
          <w:tab/>
          <w:delText>15</w:delText>
        </w:r>
      </w:del>
    </w:p>
    <w:p w14:paraId="699CC46F" w14:textId="77777777" w:rsidR="00F94876" w:rsidDel="006A44B1" w:rsidRDefault="00F94876">
      <w:pPr>
        <w:pStyle w:val="Innehll2"/>
        <w:tabs>
          <w:tab w:val="left" w:pos="752"/>
          <w:tab w:val="right" w:leader="dot" w:pos="9912"/>
        </w:tabs>
        <w:rPr>
          <w:del w:id="141" w:author="Per Mützell" w:date="2013-06-05T01:28:00Z"/>
          <w:rFonts w:asciiTheme="minorHAnsi" w:eastAsiaTheme="minorEastAsia" w:hAnsiTheme="minorHAnsi" w:cstheme="minorBidi"/>
          <w:b w:val="0"/>
          <w:color w:val="auto"/>
          <w:sz w:val="24"/>
          <w:szCs w:val="24"/>
          <w:lang w:eastAsia="ja-JP"/>
        </w:rPr>
      </w:pPr>
      <w:del w:id="142" w:author="Per Mützell" w:date="2013-06-05T01:28:00Z">
        <w:r w:rsidDel="006A44B1">
          <w:delText>5.4</w:delText>
        </w:r>
        <w:r w:rsidDel="006A44B1">
          <w:rPr>
            <w:rFonts w:asciiTheme="minorHAnsi" w:eastAsiaTheme="minorEastAsia" w:hAnsiTheme="minorHAnsi" w:cstheme="minorBidi"/>
            <w:b w:val="0"/>
            <w:color w:val="auto"/>
            <w:sz w:val="24"/>
            <w:szCs w:val="24"/>
            <w:lang w:eastAsia="ja-JP"/>
          </w:rPr>
          <w:tab/>
        </w:r>
        <w:r w:rsidDel="006A44B1">
          <w:delText>Krav på en tjänsteproducent</w:delText>
        </w:r>
        <w:r w:rsidDel="006A44B1">
          <w:tab/>
          <w:delText>15</w:delText>
        </w:r>
      </w:del>
    </w:p>
    <w:p w14:paraId="3E28BDA7" w14:textId="77777777" w:rsidR="00F94876" w:rsidDel="006A44B1" w:rsidRDefault="00F94876">
      <w:pPr>
        <w:pStyle w:val="Innehll1"/>
        <w:tabs>
          <w:tab w:val="left" w:pos="382"/>
          <w:tab w:val="right" w:leader="dot" w:pos="9912"/>
        </w:tabs>
        <w:rPr>
          <w:del w:id="143" w:author="Per Mützell" w:date="2013-06-05T01:28:00Z"/>
          <w:rFonts w:asciiTheme="minorHAnsi" w:eastAsiaTheme="minorEastAsia" w:hAnsiTheme="minorHAnsi" w:cstheme="minorBidi"/>
          <w:b w:val="0"/>
          <w:color w:val="auto"/>
          <w:lang w:eastAsia="ja-JP"/>
        </w:rPr>
      </w:pPr>
      <w:del w:id="144" w:author="Per Mützell" w:date="2013-06-05T01:28:00Z">
        <w:r w:rsidDel="006A44B1">
          <w:lastRenderedPageBreak/>
          <w:delText>6</w:delText>
        </w:r>
        <w:r w:rsidDel="006A44B1">
          <w:rPr>
            <w:rFonts w:asciiTheme="minorHAnsi" w:eastAsiaTheme="minorEastAsia" w:hAnsiTheme="minorHAnsi" w:cstheme="minorBidi"/>
            <w:b w:val="0"/>
            <w:color w:val="auto"/>
            <w:lang w:eastAsia="ja-JP"/>
          </w:rPr>
          <w:tab/>
        </w:r>
        <w:r w:rsidDel="006A44B1">
          <w:delText>Tjänstedomänens meddelandemodeller</w:delText>
        </w:r>
        <w:r w:rsidDel="006A44B1">
          <w:tab/>
          <w:delText>17</w:delText>
        </w:r>
      </w:del>
    </w:p>
    <w:p w14:paraId="3C0075A7" w14:textId="77777777" w:rsidR="00F94876" w:rsidDel="006A44B1" w:rsidRDefault="00F94876">
      <w:pPr>
        <w:pStyle w:val="Innehll2"/>
        <w:tabs>
          <w:tab w:val="left" w:pos="752"/>
          <w:tab w:val="right" w:leader="dot" w:pos="9912"/>
        </w:tabs>
        <w:rPr>
          <w:del w:id="145" w:author="Per Mützell" w:date="2013-06-05T01:28:00Z"/>
          <w:rFonts w:asciiTheme="minorHAnsi" w:eastAsiaTheme="minorEastAsia" w:hAnsiTheme="minorHAnsi" w:cstheme="minorBidi"/>
          <w:b w:val="0"/>
          <w:color w:val="auto"/>
          <w:sz w:val="24"/>
          <w:szCs w:val="24"/>
          <w:lang w:eastAsia="ja-JP"/>
        </w:rPr>
      </w:pPr>
      <w:del w:id="146" w:author="Per Mützell" w:date="2013-06-05T01:28:00Z">
        <w:r w:rsidDel="006A44B1">
          <w:delText>6.1</w:delText>
        </w:r>
        <w:r w:rsidDel="006A44B1">
          <w:rPr>
            <w:rFonts w:asciiTheme="minorHAnsi" w:eastAsiaTheme="minorEastAsia" w:hAnsiTheme="minorHAnsi" w:cstheme="minorBidi"/>
            <w:b w:val="0"/>
            <w:color w:val="auto"/>
            <w:sz w:val="24"/>
            <w:szCs w:val="24"/>
            <w:lang w:eastAsia="ja-JP"/>
          </w:rPr>
          <w:tab/>
        </w:r>
        <w:r w:rsidDel="006A44B1">
          <w:delText>Meddelandeinformationsmodeller</w:delText>
        </w:r>
        <w:r w:rsidDel="006A44B1">
          <w:tab/>
          <w:delText>17</w:delText>
        </w:r>
      </w:del>
    </w:p>
    <w:p w14:paraId="78AE542B" w14:textId="77777777" w:rsidR="00F94876" w:rsidDel="006A44B1" w:rsidRDefault="00F94876">
      <w:pPr>
        <w:pStyle w:val="Innehll2"/>
        <w:tabs>
          <w:tab w:val="left" w:pos="752"/>
          <w:tab w:val="right" w:leader="dot" w:pos="9912"/>
        </w:tabs>
        <w:rPr>
          <w:del w:id="147" w:author="Per Mützell" w:date="2013-06-05T01:28:00Z"/>
          <w:rFonts w:asciiTheme="minorHAnsi" w:eastAsiaTheme="minorEastAsia" w:hAnsiTheme="minorHAnsi" w:cstheme="minorBidi"/>
          <w:b w:val="0"/>
          <w:color w:val="auto"/>
          <w:sz w:val="24"/>
          <w:szCs w:val="24"/>
          <w:lang w:eastAsia="ja-JP"/>
        </w:rPr>
      </w:pPr>
      <w:del w:id="148" w:author="Per Mützell" w:date="2013-06-05T01:28:00Z">
        <w:r w:rsidDel="006A44B1">
          <w:delText>6.2</w:delText>
        </w:r>
        <w:r w:rsidDel="006A44B1">
          <w:rPr>
            <w:rFonts w:asciiTheme="minorHAnsi" w:eastAsiaTheme="minorEastAsia" w:hAnsiTheme="minorHAnsi" w:cstheme="minorBidi"/>
            <w:b w:val="0"/>
            <w:color w:val="auto"/>
            <w:sz w:val="24"/>
            <w:szCs w:val="24"/>
            <w:lang w:eastAsia="ja-JP"/>
          </w:rPr>
          <w:tab/>
        </w:r>
        <w:r w:rsidDel="006A44B1">
          <w:delText>Format regler</w:delText>
        </w:r>
        <w:r w:rsidDel="006A44B1">
          <w:tab/>
          <w:delText>27</w:delText>
        </w:r>
      </w:del>
    </w:p>
    <w:p w14:paraId="52DFE0EB" w14:textId="77777777" w:rsidR="00F94876" w:rsidDel="006A44B1" w:rsidRDefault="00F94876">
      <w:pPr>
        <w:pStyle w:val="Innehll1"/>
        <w:tabs>
          <w:tab w:val="left" w:pos="382"/>
          <w:tab w:val="right" w:leader="dot" w:pos="9912"/>
        </w:tabs>
        <w:rPr>
          <w:del w:id="149" w:author="Per Mützell" w:date="2013-06-05T01:28:00Z"/>
          <w:rFonts w:asciiTheme="minorHAnsi" w:eastAsiaTheme="minorEastAsia" w:hAnsiTheme="minorHAnsi" w:cstheme="minorBidi"/>
          <w:b w:val="0"/>
          <w:color w:val="auto"/>
          <w:lang w:eastAsia="ja-JP"/>
        </w:rPr>
      </w:pPr>
      <w:del w:id="150" w:author="Per Mützell" w:date="2013-06-05T01:28:00Z">
        <w:r w:rsidDel="006A44B1">
          <w:delText>7</w:delText>
        </w:r>
        <w:r w:rsidDel="006A44B1">
          <w:rPr>
            <w:rFonts w:asciiTheme="minorHAnsi" w:eastAsiaTheme="minorEastAsia" w:hAnsiTheme="minorHAnsi" w:cstheme="minorBidi"/>
            <w:b w:val="0"/>
            <w:color w:val="auto"/>
            <w:lang w:eastAsia="ja-JP"/>
          </w:rPr>
          <w:tab/>
        </w:r>
        <w:r w:rsidDel="006A44B1">
          <w:delText>Tjänstekontrakt</w:delText>
        </w:r>
        <w:r w:rsidDel="006A44B1">
          <w:tab/>
          <w:delText>28</w:delText>
        </w:r>
      </w:del>
    </w:p>
    <w:p w14:paraId="71C47567" w14:textId="77777777" w:rsidR="00F94876" w:rsidDel="006A44B1" w:rsidRDefault="00F94876">
      <w:pPr>
        <w:pStyle w:val="Innehll2"/>
        <w:tabs>
          <w:tab w:val="left" w:pos="752"/>
          <w:tab w:val="right" w:leader="dot" w:pos="9912"/>
        </w:tabs>
        <w:rPr>
          <w:del w:id="151" w:author="Per Mützell" w:date="2013-06-05T01:28:00Z"/>
          <w:rFonts w:asciiTheme="minorHAnsi" w:eastAsiaTheme="minorEastAsia" w:hAnsiTheme="minorHAnsi" w:cstheme="minorBidi"/>
          <w:b w:val="0"/>
          <w:color w:val="auto"/>
          <w:sz w:val="24"/>
          <w:szCs w:val="24"/>
          <w:lang w:eastAsia="ja-JP"/>
        </w:rPr>
      </w:pPr>
      <w:del w:id="152" w:author="Per Mützell" w:date="2013-06-05T01:28:00Z">
        <w:r w:rsidDel="006A44B1">
          <w:delText>7.1</w:delText>
        </w:r>
        <w:r w:rsidDel="006A44B1">
          <w:rPr>
            <w:rFonts w:asciiTheme="minorHAnsi" w:eastAsiaTheme="minorEastAsia" w:hAnsiTheme="minorHAnsi" w:cstheme="minorBidi"/>
            <w:b w:val="0"/>
            <w:color w:val="auto"/>
            <w:sz w:val="24"/>
            <w:szCs w:val="24"/>
            <w:lang w:eastAsia="ja-JP"/>
          </w:rPr>
          <w:tab/>
        </w:r>
        <w:r w:rsidDel="006A44B1">
          <w:delText>GetActivePrescriptions</w:delText>
        </w:r>
        <w:r w:rsidDel="006A44B1">
          <w:tab/>
          <w:delText>28</w:delText>
        </w:r>
      </w:del>
    </w:p>
    <w:p w14:paraId="18D8EF0D" w14:textId="77777777" w:rsidR="00F94876" w:rsidDel="006A44B1" w:rsidRDefault="00F94876">
      <w:pPr>
        <w:pStyle w:val="Innehll2"/>
        <w:tabs>
          <w:tab w:val="left" w:pos="752"/>
          <w:tab w:val="right" w:leader="dot" w:pos="9912"/>
        </w:tabs>
        <w:rPr>
          <w:del w:id="153" w:author="Per Mützell" w:date="2013-06-05T01:28:00Z"/>
          <w:rFonts w:asciiTheme="minorHAnsi" w:eastAsiaTheme="minorEastAsia" w:hAnsiTheme="minorHAnsi" w:cstheme="minorBidi"/>
          <w:b w:val="0"/>
          <w:color w:val="auto"/>
          <w:sz w:val="24"/>
          <w:szCs w:val="24"/>
          <w:lang w:eastAsia="ja-JP"/>
        </w:rPr>
      </w:pPr>
      <w:del w:id="154" w:author="Per Mützell" w:date="2013-06-05T01:28:00Z">
        <w:r w:rsidDel="006A44B1">
          <w:delText>7.2</w:delText>
        </w:r>
        <w:r w:rsidDel="006A44B1">
          <w:rPr>
            <w:rFonts w:asciiTheme="minorHAnsi" w:eastAsiaTheme="minorEastAsia" w:hAnsiTheme="minorHAnsi" w:cstheme="minorBidi"/>
            <w:b w:val="0"/>
            <w:color w:val="auto"/>
            <w:sz w:val="24"/>
            <w:szCs w:val="24"/>
            <w:lang w:eastAsia="ja-JP"/>
          </w:rPr>
          <w:tab/>
        </w:r>
        <w:r w:rsidDel="006A44B1">
          <w:delText>GetInactivePrescriptions</w:delText>
        </w:r>
        <w:r w:rsidDel="006A44B1">
          <w:tab/>
          <w:delText>29</w:delText>
        </w:r>
      </w:del>
    </w:p>
    <w:p w14:paraId="5557784C" w14:textId="77777777" w:rsidR="00F94876" w:rsidDel="006A44B1" w:rsidRDefault="00F94876">
      <w:pPr>
        <w:pStyle w:val="Innehll2"/>
        <w:tabs>
          <w:tab w:val="left" w:pos="752"/>
          <w:tab w:val="right" w:leader="dot" w:pos="9912"/>
        </w:tabs>
        <w:rPr>
          <w:del w:id="155" w:author="Per Mützell" w:date="2013-06-05T01:28:00Z"/>
          <w:rFonts w:asciiTheme="minorHAnsi" w:eastAsiaTheme="minorEastAsia" w:hAnsiTheme="minorHAnsi" w:cstheme="minorBidi"/>
          <w:b w:val="0"/>
          <w:color w:val="auto"/>
          <w:sz w:val="24"/>
          <w:szCs w:val="24"/>
          <w:lang w:eastAsia="ja-JP"/>
        </w:rPr>
      </w:pPr>
      <w:del w:id="156" w:author="Per Mützell" w:date="2013-06-05T01:28:00Z">
        <w:r w:rsidDel="006A44B1">
          <w:delText>7.3</w:delText>
        </w:r>
        <w:r w:rsidDel="006A44B1">
          <w:rPr>
            <w:rFonts w:asciiTheme="minorHAnsi" w:eastAsiaTheme="minorEastAsia" w:hAnsiTheme="minorHAnsi" w:cstheme="minorBidi"/>
            <w:b w:val="0"/>
            <w:color w:val="auto"/>
            <w:sz w:val="24"/>
            <w:szCs w:val="24"/>
            <w:lang w:eastAsia="ja-JP"/>
          </w:rPr>
          <w:tab/>
        </w:r>
        <w:r w:rsidDel="006A44B1">
          <w:delText>GetPrescriptionHistory</w:delText>
        </w:r>
        <w:r w:rsidDel="006A44B1">
          <w:tab/>
          <w:delText>30</w:delText>
        </w:r>
      </w:del>
    </w:p>
    <w:p w14:paraId="17AEECC1" w14:textId="77777777" w:rsidR="00F94876" w:rsidDel="006A44B1" w:rsidRDefault="00F94876">
      <w:pPr>
        <w:pStyle w:val="Innehll2"/>
        <w:tabs>
          <w:tab w:val="left" w:pos="752"/>
          <w:tab w:val="right" w:leader="dot" w:pos="9912"/>
        </w:tabs>
        <w:rPr>
          <w:del w:id="157" w:author="Per Mützell" w:date="2013-06-05T01:28:00Z"/>
          <w:rFonts w:asciiTheme="minorHAnsi" w:eastAsiaTheme="minorEastAsia" w:hAnsiTheme="minorHAnsi" w:cstheme="minorBidi"/>
          <w:b w:val="0"/>
          <w:color w:val="auto"/>
          <w:sz w:val="24"/>
          <w:szCs w:val="24"/>
          <w:lang w:eastAsia="ja-JP"/>
        </w:rPr>
      </w:pPr>
      <w:del w:id="158" w:author="Per Mützell" w:date="2013-06-05T01:28:00Z">
        <w:r w:rsidDel="006A44B1">
          <w:delText>7.4</w:delText>
        </w:r>
        <w:r w:rsidDel="006A44B1">
          <w:rPr>
            <w:rFonts w:asciiTheme="minorHAnsi" w:eastAsiaTheme="minorEastAsia" w:hAnsiTheme="minorHAnsi" w:cstheme="minorBidi"/>
            <w:b w:val="0"/>
            <w:color w:val="auto"/>
            <w:sz w:val="24"/>
            <w:szCs w:val="24"/>
            <w:lang w:eastAsia="ja-JP"/>
          </w:rPr>
          <w:tab/>
        </w:r>
        <w:r w:rsidDel="006A44B1">
          <w:delText>GetUnconfirmedPrescriptions</w:delText>
        </w:r>
        <w:r w:rsidDel="006A44B1">
          <w:tab/>
          <w:delText>31</w:delText>
        </w:r>
      </w:del>
    </w:p>
    <w:p w14:paraId="2CBD663B" w14:textId="77777777" w:rsidR="00F94876" w:rsidDel="006A44B1" w:rsidRDefault="00F94876">
      <w:pPr>
        <w:pStyle w:val="Innehll2"/>
        <w:tabs>
          <w:tab w:val="left" w:pos="752"/>
          <w:tab w:val="right" w:leader="dot" w:pos="9912"/>
        </w:tabs>
        <w:rPr>
          <w:del w:id="159" w:author="Per Mützell" w:date="2013-06-05T01:28:00Z"/>
          <w:rFonts w:asciiTheme="minorHAnsi" w:eastAsiaTheme="minorEastAsia" w:hAnsiTheme="minorHAnsi" w:cstheme="minorBidi"/>
          <w:b w:val="0"/>
          <w:color w:val="auto"/>
          <w:sz w:val="24"/>
          <w:szCs w:val="24"/>
          <w:lang w:eastAsia="ja-JP"/>
        </w:rPr>
      </w:pPr>
      <w:del w:id="160" w:author="Per Mützell" w:date="2013-06-05T01:28:00Z">
        <w:r w:rsidDel="006A44B1">
          <w:delText>7.5</w:delText>
        </w:r>
        <w:r w:rsidDel="006A44B1">
          <w:rPr>
            <w:rFonts w:asciiTheme="minorHAnsi" w:eastAsiaTheme="minorEastAsia" w:hAnsiTheme="minorHAnsi" w:cstheme="minorBidi"/>
            <w:b w:val="0"/>
            <w:color w:val="auto"/>
            <w:sz w:val="24"/>
            <w:szCs w:val="24"/>
            <w:lang w:eastAsia="ja-JP"/>
          </w:rPr>
          <w:tab/>
        </w:r>
        <w:r w:rsidDel="006A44B1">
          <w:delText>RegisterPrescription</w:delText>
        </w:r>
        <w:r w:rsidDel="006A44B1">
          <w:tab/>
          <w:delText>32</w:delText>
        </w:r>
      </w:del>
    </w:p>
    <w:p w14:paraId="7907AF29" w14:textId="77777777" w:rsidR="00F94876" w:rsidDel="006A44B1" w:rsidRDefault="00F94876">
      <w:pPr>
        <w:pStyle w:val="Innehll2"/>
        <w:tabs>
          <w:tab w:val="left" w:pos="752"/>
          <w:tab w:val="right" w:leader="dot" w:pos="9912"/>
        </w:tabs>
        <w:rPr>
          <w:del w:id="161" w:author="Per Mützell" w:date="2013-06-05T01:28:00Z"/>
          <w:rFonts w:asciiTheme="minorHAnsi" w:eastAsiaTheme="minorEastAsia" w:hAnsiTheme="minorHAnsi" w:cstheme="minorBidi"/>
          <w:b w:val="0"/>
          <w:color w:val="auto"/>
          <w:sz w:val="24"/>
          <w:szCs w:val="24"/>
          <w:lang w:eastAsia="ja-JP"/>
        </w:rPr>
      </w:pPr>
      <w:del w:id="162" w:author="Per Mützell" w:date="2013-06-05T01:28:00Z">
        <w:r w:rsidDel="006A44B1">
          <w:delText>7.6</w:delText>
        </w:r>
        <w:r w:rsidDel="006A44B1">
          <w:rPr>
            <w:rFonts w:asciiTheme="minorHAnsi" w:eastAsiaTheme="minorEastAsia" w:hAnsiTheme="minorHAnsi" w:cstheme="minorBidi"/>
            <w:b w:val="0"/>
            <w:color w:val="auto"/>
            <w:sz w:val="24"/>
            <w:szCs w:val="24"/>
            <w:lang w:eastAsia="ja-JP"/>
          </w:rPr>
          <w:tab/>
        </w:r>
        <w:r w:rsidDel="006A44B1">
          <w:delText>DiscontinuePrescription</w:delText>
        </w:r>
        <w:r w:rsidDel="006A44B1">
          <w:tab/>
          <w:delText>34</w:delText>
        </w:r>
      </w:del>
    </w:p>
    <w:p w14:paraId="36D7ADE8" w14:textId="77777777" w:rsidR="00F94876" w:rsidDel="006A44B1" w:rsidRDefault="00F94876">
      <w:pPr>
        <w:pStyle w:val="Innehll2"/>
        <w:tabs>
          <w:tab w:val="left" w:pos="752"/>
          <w:tab w:val="right" w:leader="dot" w:pos="9912"/>
        </w:tabs>
        <w:rPr>
          <w:del w:id="163" w:author="Per Mützell" w:date="2013-06-05T01:28:00Z"/>
          <w:rFonts w:asciiTheme="minorHAnsi" w:eastAsiaTheme="minorEastAsia" w:hAnsiTheme="minorHAnsi" w:cstheme="minorBidi"/>
          <w:b w:val="0"/>
          <w:color w:val="auto"/>
          <w:sz w:val="24"/>
          <w:szCs w:val="24"/>
          <w:lang w:eastAsia="ja-JP"/>
        </w:rPr>
      </w:pPr>
      <w:del w:id="164" w:author="Per Mützell" w:date="2013-06-05T01:28:00Z">
        <w:r w:rsidDel="006A44B1">
          <w:delText>7.7</w:delText>
        </w:r>
        <w:r w:rsidDel="006A44B1">
          <w:rPr>
            <w:rFonts w:asciiTheme="minorHAnsi" w:eastAsiaTheme="minorEastAsia" w:hAnsiTheme="minorHAnsi" w:cstheme="minorBidi"/>
            <w:b w:val="0"/>
            <w:color w:val="auto"/>
            <w:sz w:val="24"/>
            <w:szCs w:val="24"/>
            <w:lang w:eastAsia="ja-JP"/>
          </w:rPr>
          <w:tab/>
        </w:r>
        <w:r w:rsidDel="006A44B1">
          <w:delText>ChangePrescription</w:delText>
        </w:r>
        <w:r w:rsidDel="006A44B1">
          <w:tab/>
          <w:delText>36</w:delText>
        </w:r>
      </w:del>
    </w:p>
    <w:p w14:paraId="0B377A6C" w14:textId="77777777" w:rsidR="00F94876" w:rsidDel="006A44B1" w:rsidRDefault="00F94876">
      <w:pPr>
        <w:pStyle w:val="Innehll2"/>
        <w:tabs>
          <w:tab w:val="left" w:pos="752"/>
          <w:tab w:val="right" w:leader="dot" w:pos="9912"/>
        </w:tabs>
        <w:rPr>
          <w:del w:id="165" w:author="Per Mützell" w:date="2013-06-05T01:28:00Z"/>
          <w:rFonts w:asciiTheme="minorHAnsi" w:eastAsiaTheme="minorEastAsia" w:hAnsiTheme="minorHAnsi" w:cstheme="minorBidi"/>
          <w:b w:val="0"/>
          <w:color w:val="auto"/>
          <w:sz w:val="24"/>
          <w:szCs w:val="24"/>
          <w:lang w:eastAsia="ja-JP"/>
        </w:rPr>
      </w:pPr>
      <w:del w:id="166" w:author="Per Mützell" w:date="2013-06-05T01:28:00Z">
        <w:r w:rsidDel="006A44B1">
          <w:delText>7.8</w:delText>
        </w:r>
        <w:r w:rsidDel="006A44B1">
          <w:rPr>
            <w:rFonts w:asciiTheme="minorHAnsi" w:eastAsiaTheme="minorEastAsia" w:hAnsiTheme="minorHAnsi" w:cstheme="minorBidi"/>
            <w:b w:val="0"/>
            <w:color w:val="auto"/>
            <w:sz w:val="24"/>
            <w:szCs w:val="24"/>
            <w:lang w:eastAsia="ja-JP"/>
          </w:rPr>
          <w:tab/>
        </w:r>
        <w:r w:rsidDel="006A44B1">
          <w:delText>ConfirmPrescription</w:delText>
        </w:r>
        <w:r w:rsidDel="006A44B1">
          <w:tab/>
          <w:delText>38</w:delText>
        </w:r>
      </w:del>
    </w:p>
    <w:p w14:paraId="6A602C3E" w14:textId="77777777" w:rsidR="00F94876" w:rsidDel="006A44B1" w:rsidRDefault="00F94876">
      <w:pPr>
        <w:pStyle w:val="Innehll2"/>
        <w:tabs>
          <w:tab w:val="left" w:pos="752"/>
          <w:tab w:val="right" w:leader="dot" w:pos="9912"/>
        </w:tabs>
        <w:rPr>
          <w:del w:id="167" w:author="Per Mützell" w:date="2013-06-05T01:28:00Z"/>
          <w:rFonts w:asciiTheme="minorHAnsi" w:eastAsiaTheme="minorEastAsia" w:hAnsiTheme="minorHAnsi" w:cstheme="minorBidi"/>
          <w:b w:val="0"/>
          <w:color w:val="auto"/>
          <w:sz w:val="24"/>
          <w:szCs w:val="24"/>
          <w:lang w:eastAsia="ja-JP"/>
        </w:rPr>
      </w:pPr>
      <w:del w:id="168" w:author="Per Mützell" w:date="2013-06-05T01:28:00Z">
        <w:r w:rsidDel="006A44B1">
          <w:delText>7.9</w:delText>
        </w:r>
        <w:r w:rsidDel="006A44B1">
          <w:rPr>
            <w:rFonts w:asciiTheme="minorHAnsi" w:eastAsiaTheme="minorEastAsia" w:hAnsiTheme="minorHAnsi" w:cstheme="minorBidi"/>
            <w:b w:val="0"/>
            <w:color w:val="auto"/>
            <w:sz w:val="24"/>
            <w:szCs w:val="24"/>
            <w:lang w:eastAsia="ja-JP"/>
          </w:rPr>
          <w:tab/>
        </w:r>
        <w:r w:rsidDel="006A44B1">
          <w:delText>Beskrivning av fält</w:delText>
        </w:r>
        <w:r w:rsidDel="006A44B1">
          <w:tab/>
          <w:delText>39</w:delText>
        </w:r>
      </w:del>
    </w:p>
    <w:p w14:paraId="1803340B" w14:textId="77777777" w:rsidR="00725117" w:rsidRPr="00F201BB" w:rsidRDefault="00725117" w:rsidP="00B91AA5">
      <w:r w:rsidRPr="00F201BB">
        <w:rPr>
          <w:rFonts w:ascii="Cambria" w:hAnsi="Cambria"/>
          <w:noProof w:val="0"/>
          <w:sz w:val="24"/>
        </w:rPr>
        <w:fldChar w:fldCharType="end"/>
      </w:r>
    </w:p>
    <w:p w14:paraId="4DF03A79" w14:textId="77777777" w:rsidR="00533A31" w:rsidRPr="00F201BB" w:rsidRDefault="00533A31" w:rsidP="00B91AA5"/>
    <w:p w14:paraId="140021CE" w14:textId="77777777" w:rsidR="00533A31" w:rsidRPr="00F201BB" w:rsidRDefault="00533A31" w:rsidP="00B91AA5">
      <w:pPr>
        <w:pStyle w:val="Rubrik1"/>
        <w:ind w:right="0"/>
      </w:pPr>
      <w:bookmarkStart w:id="169" w:name="_Toc163963305"/>
      <w:bookmarkStart w:id="170" w:name="_Toc199311100"/>
      <w:bookmarkStart w:id="171" w:name="_Toc199552311"/>
      <w:bookmarkStart w:id="172" w:name="_Toc199552341"/>
      <w:bookmarkStart w:id="173" w:name="_Toc199552434"/>
      <w:bookmarkStart w:id="174" w:name="_Toc224960917"/>
      <w:bookmarkStart w:id="175" w:name="_Toc232015040"/>
      <w:r w:rsidRPr="00F201BB">
        <w:lastRenderedPageBreak/>
        <w:t>Inledning</w:t>
      </w:r>
      <w:bookmarkEnd w:id="169"/>
      <w:bookmarkEnd w:id="170"/>
      <w:bookmarkEnd w:id="171"/>
      <w:bookmarkEnd w:id="172"/>
      <w:bookmarkEnd w:id="173"/>
      <w:bookmarkEnd w:id="174"/>
      <w:bookmarkEnd w:id="175"/>
    </w:p>
    <w:p w14:paraId="5BAEA190" w14:textId="6CFA47ED" w:rsidR="0077723D" w:rsidRPr="00F201BB" w:rsidRDefault="00533A31" w:rsidP="00B91AA5">
      <w:pPr>
        <w:rPr>
          <w:color w:val="auto"/>
        </w:rPr>
      </w:pPr>
      <w:r w:rsidRPr="00F201BB">
        <w:t>Detta är beskrivningen av tjänstekontrakten i tjänstedomänen</w:t>
      </w:r>
      <w:r w:rsidR="00673809" w:rsidRPr="00F201BB">
        <w:t xml:space="preserve"> </w:t>
      </w:r>
      <w:r w:rsidR="00673809" w:rsidRPr="00F201BB">
        <w:rPr>
          <w:b/>
          <w:bCs/>
          <w:i/>
        </w:rPr>
        <w:fldChar w:fldCharType="begin"/>
      </w:r>
      <w:r w:rsidR="00673809" w:rsidRPr="00F201BB">
        <w:rPr>
          <w:b/>
          <w:bCs/>
          <w:i/>
        </w:rPr>
        <w:instrText xml:space="preserve"> DOCPROPERTY "Tjänstedomän"  \* MERGEFORMAT </w:instrText>
      </w:r>
      <w:r w:rsidR="00673809" w:rsidRPr="00F201BB">
        <w:rPr>
          <w:b/>
          <w:bCs/>
          <w:i/>
        </w:rPr>
        <w:fldChar w:fldCharType="separate"/>
      </w:r>
      <w:r w:rsidR="00E12DE1" w:rsidRPr="00F201BB">
        <w:rPr>
          <w:b/>
          <w:bCs/>
          <w:i/>
        </w:rPr>
        <w:t>clinicalprocess:activityprescription:prescribe</w:t>
      </w:r>
      <w:r w:rsidR="00673809" w:rsidRPr="00F201BB">
        <w:fldChar w:fldCharType="end"/>
      </w:r>
      <w:r w:rsidRPr="00F201BB">
        <w:t xml:space="preserve">. Den svenska benämningen </w:t>
      </w:r>
      <w:r w:rsidRPr="00F201BB">
        <w:rPr>
          <w:color w:val="auto"/>
        </w:rPr>
        <w:t>är ”Nationell</w:t>
      </w:r>
      <w:r w:rsidR="00BA4593" w:rsidRPr="00F201BB">
        <w:rPr>
          <w:color w:val="auto"/>
        </w:rPr>
        <w:t xml:space="preserve">a Tjänstekontrakt för </w:t>
      </w:r>
      <w:r w:rsidR="00673809" w:rsidRPr="00F201BB">
        <w:rPr>
          <w:bCs/>
          <w:color w:val="auto"/>
        </w:rPr>
        <w:fldChar w:fldCharType="begin"/>
      </w:r>
      <w:r w:rsidR="00673809" w:rsidRPr="00F201BB">
        <w:rPr>
          <w:bCs/>
          <w:color w:val="auto"/>
        </w:rPr>
        <w:instrText xml:space="preserve"> DOCPROPERTY "Tjänstedomän_sv"  \* MERGEFORMAT </w:instrText>
      </w:r>
      <w:r w:rsidR="00673809" w:rsidRPr="00F201BB">
        <w:rPr>
          <w:bCs/>
          <w:color w:val="auto"/>
        </w:rPr>
        <w:fldChar w:fldCharType="separate"/>
      </w:r>
      <w:r w:rsidR="00E12DE1" w:rsidRPr="00F201BB">
        <w:rPr>
          <w:bCs/>
          <w:color w:val="auto"/>
        </w:rPr>
        <w:t>Hantera aktiviteter, ordination</w:t>
      </w:r>
      <w:r w:rsidR="00673809" w:rsidRPr="00F201BB">
        <w:rPr>
          <w:color w:val="auto"/>
        </w:rPr>
        <w:fldChar w:fldCharType="end"/>
      </w:r>
      <w:r w:rsidRPr="00F201BB">
        <w:t xml:space="preserve">”. </w:t>
      </w:r>
    </w:p>
    <w:p w14:paraId="33F548A2" w14:textId="0B1AB8F8" w:rsidR="00673809" w:rsidRPr="00F201BB" w:rsidRDefault="00673809" w:rsidP="00673809">
      <w:r w:rsidRPr="00F201BB">
        <w:t>Tjänstedomänens omfattning är funktioner som stödje</w:t>
      </w:r>
      <w:r w:rsidR="00E12DE1" w:rsidRPr="00F201BB">
        <w:t>r ordinationsprocessen i vården, primärt läkemedelsordinationer inom öppenvården, men i förlängningen även andra typer av ordinationer.</w:t>
      </w:r>
    </w:p>
    <w:p w14:paraId="34C1798B" w14:textId="1914D331" w:rsidR="00673809" w:rsidRPr="00F201BB" w:rsidRDefault="009A761D" w:rsidP="00673809">
      <w:r w:rsidRPr="00F201BB">
        <w:t>Kravställande processer</w:t>
      </w:r>
      <w:r w:rsidR="00673809" w:rsidRPr="00F201BB">
        <w:t xml:space="preserve"> är</w:t>
      </w:r>
      <w:r w:rsidRPr="00F201BB">
        <w:t xml:space="preserve"> bland annat</w:t>
      </w:r>
      <w:r w:rsidR="00673809" w:rsidRPr="00F201BB">
        <w:t>:</w:t>
      </w:r>
    </w:p>
    <w:p w14:paraId="7E52F853" w14:textId="67DAED1E" w:rsidR="00673809" w:rsidRPr="00F201BB" w:rsidRDefault="00E12DE1" w:rsidP="00A91DA3">
      <w:pPr>
        <w:numPr>
          <w:ilvl w:val="0"/>
          <w:numId w:val="5"/>
        </w:numPr>
      </w:pPr>
      <w:r w:rsidRPr="00F201BB">
        <w:t>P</w:t>
      </w:r>
      <w:r w:rsidR="00673809" w:rsidRPr="00F201BB">
        <w:t>rocesserna</w:t>
      </w:r>
      <w:r w:rsidR="009A761D" w:rsidRPr="00F201BB">
        <w:t xml:space="preserve"> kring hantering av </w:t>
      </w:r>
      <w:r w:rsidRPr="00F201BB">
        <w:t>ordination av läkemedel och handelsvaror.</w:t>
      </w:r>
    </w:p>
    <w:p w14:paraId="1526CA84" w14:textId="23807923" w:rsidR="00673809" w:rsidRPr="00F201BB" w:rsidRDefault="00E12DE1" w:rsidP="00A91DA3">
      <w:pPr>
        <w:numPr>
          <w:ilvl w:val="0"/>
          <w:numId w:val="5"/>
        </w:numPr>
      </w:pPr>
      <w:r w:rsidRPr="00F201BB">
        <w:t>P</w:t>
      </w:r>
      <w:r w:rsidR="00673809" w:rsidRPr="00F201BB">
        <w:t>rocesserna kring hantering av läkemedelsförskrivning.</w:t>
      </w:r>
    </w:p>
    <w:p w14:paraId="5D464EFC" w14:textId="77777777" w:rsidR="0077723D" w:rsidRPr="00F201BB" w:rsidRDefault="0077723D" w:rsidP="00B91AA5"/>
    <w:p w14:paraId="44AA8A68" w14:textId="57C26D15" w:rsidR="00533A31" w:rsidRPr="00F201BB" w:rsidRDefault="00533A31" w:rsidP="00B91AA5">
      <w:r w:rsidRPr="00F201BB">
        <w:t xml:space="preserve">Tjänstekontraktsbeskrivningen är </w:t>
      </w:r>
      <w:r w:rsidR="00DD1B84" w:rsidRPr="00F201BB">
        <w:t>ett</w:t>
      </w:r>
      <w:r w:rsidRPr="00F201BB">
        <w:t xml:space="preserve"> tekni</w:t>
      </w:r>
      <w:ins w:id="176" w:author="Per Mützell" w:date="2013-06-04T23:08:00Z">
        <w:r w:rsidR="00ED5872">
          <w:t>k</w:t>
        </w:r>
      </w:ins>
      <w:del w:id="177" w:author="Per Mützell" w:date="2013-06-04T23:08:00Z">
        <w:r w:rsidRPr="00F201BB" w:rsidDel="00ED5872">
          <w:delText>sk-</w:delText>
        </w:r>
      </w:del>
      <w:r w:rsidRPr="00F201BB">
        <w:t>oberoende, formellt regelverk som reglerar integrationskrav för parter (tjänstekonsumenter och tjänsteproducenter) som avser ansluta system för samverkan enligt dessa tjänstekontrakt . Tjänsteko</w:t>
      </w:r>
      <w:r w:rsidR="00133C3C" w:rsidRPr="00F201BB">
        <w:t>ntraktsbeskrivningen är också</w:t>
      </w:r>
      <w:r w:rsidRPr="00F201BB">
        <w:t xml:space="preserve"> ett viktigt underlag för skapande </w:t>
      </w:r>
      <w:r w:rsidR="00CE16F1" w:rsidRPr="00F201BB">
        <w:t xml:space="preserve">av </w:t>
      </w:r>
      <w:r w:rsidRPr="00F201BB">
        <w:t xml:space="preserve">de tekniska </w:t>
      </w:r>
      <w:r w:rsidR="00133C3C" w:rsidRPr="00F201BB">
        <w:t xml:space="preserve">kontrakten </w:t>
      </w:r>
      <w:r w:rsidRPr="00F201BB">
        <w:t xml:space="preserve">(scheman och WSDL-filer). </w:t>
      </w:r>
    </w:p>
    <w:p w14:paraId="76873DBD" w14:textId="5DF1F78D" w:rsidR="00804D41" w:rsidRPr="00F201BB" w:rsidRDefault="00533A31" w:rsidP="00B91AA5">
      <w:r w:rsidRPr="00F201BB">
        <w:t>Detta dokument komplettera</w:t>
      </w:r>
      <w:r w:rsidR="0058014B" w:rsidRPr="00F201BB">
        <w:t>r</w:t>
      </w:r>
      <w:r w:rsidRPr="00F201BB">
        <w:t xml:space="preserve"> </w:t>
      </w:r>
      <w:r w:rsidR="002B7BD4" w:rsidRPr="00F201BB">
        <w:t xml:space="preserve">reglerna i </w:t>
      </w:r>
      <w:r w:rsidRPr="00F201BB">
        <w:t>de tekniska kontrakten</w:t>
      </w:r>
      <w:r w:rsidR="002B7BD4" w:rsidRPr="00F201BB">
        <w:t xml:space="preserve">. Tjänsteproducenter och tjänstekonsumenter ska m.a.o. följa såväl de maskintolkbara reglerna i de tekniska kontrakten, så väl som de regler som uttrycks </w:t>
      </w:r>
      <w:del w:id="178" w:author="Per Mützell" w:date="2013-06-04T23:08:00Z">
        <w:r w:rsidR="002B7BD4" w:rsidRPr="00F201BB" w:rsidDel="00ED5872">
          <w:delText xml:space="preserve">verbalt </w:delText>
        </w:r>
      </w:del>
      <w:ins w:id="179" w:author="Per Mützell" w:date="2013-06-04T23:08:00Z">
        <w:r w:rsidR="00ED5872">
          <w:t>skrifligt</w:t>
        </w:r>
        <w:r w:rsidR="00ED5872" w:rsidRPr="00F201BB">
          <w:t xml:space="preserve"> </w:t>
        </w:r>
      </w:ins>
      <w:r w:rsidR="002B7BD4" w:rsidRPr="00F201BB">
        <w:t>i detta dokument.</w:t>
      </w:r>
    </w:p>
    <w:p w14:paraId="0F1F3555" w14:textId="77777777" w:rsidR="00506468" w:rsidRPr="00F201BB" w:rsidRDefault="00506468" w:rsidP="00B91AA5"/>
    <w:p w14:paraId="3B4DC3F0" w14:textId="0E83EB11" w:rsidR="001F0E99" w:rsidRPr="00F201BB" w:rsidRDefault="00A3321B" w:rsidP="007641D4">
      <w:pPr>
        <w:tabs>
          <w:tab w:val="left" w:pos="7110"/>
        </w:tabs>
      </w:pPr>
      <w:r w:rsidRPr="00F201BB">
        <w:rPr>
          <w:lang w:eastAsia="sv-SE"/>
        </w:rPr>
        <mc:AlternateContent>
          <mc:Choice Requires="wps">
            <w:drawing>
              <wp:inline distT="0" distB="0" distL="0" distR="0" wp14:anchorId="361FAC05" wp14:editId="4A6AB715">
                <wp:extent cx="5753100" cy="2876689"/>
                <wp:effectExtent l="0" t="0" r="38100" b="19050"/>
                <wp:docPr id="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76689"/>
                        </a:xfrm>
                        <a:prstGeom prst="rect">
                          <a:avLst/>
                        </a:prstGeom>
                        <a:solidFill>
                          <a:srgbClr val="DDDDDD"/>
                        </a:solidFill>
                        <a:ln w="9525">
                          <a:solidFill>
                            <a:srgbClr val="000000"/>
                          </a:solidFill>
                          <a:miter lim="800000"/>
                          <a:headEnd/>
                          <a:tailEnd/>
                        </a:ln>
                      </wps:spPr>
                      <wps:txbx>
                        <w:txbxContent>
                          <w:p w14:paraId="4CA31947" w14:textId="77777777" w:rsidR="00175A36" w:rsidRPr="00FE3AAD" w:rsidRDefault="00175A36" w:rsidP="001F0E99">
                            <w:pPr>
                              <w:pStyle w:val="Sidfot"/>
                              <w:rPr>
                                <w:b/>
                                <w:i/>
                                <w:lang w:val="sv-SE"/>
                              </w:rPr>
                            </w:pPr>
                            <w:r w:rsidRPr="00FE3AAD">
                              <w:rPr>
                                <w:b/>
                                <w:i/>
                                <w:lang w:val="sv-SE"/>
                              </w:rPr>
                              <w:t>I arbetet har följande personer deltagit:</w:t>
                            </w:r>
                          </w:p>
                          <w:p w14:paraId="280D8B71" w14:textId="77777777" w:rsidR="00175A36" w:rsidRDefault="00175A36" w:rsidP="001F0E99"/>
                          <w:p w14:paraId="2AAB2EF1" w14:textId="20063798" w:rsidR="00175A36" w:rsidRPr="00FE3AAD" w:rsidRDefault="00175A36" w:rsidP="001F0E99">
                            <w:pPr>
                              <w:pStyle w:val="Sidfot"/>
                              <w:rPr>
                                <w:lang w:val="sv-SE"/>
                              </w:rPr>
                            </w:pPr>
                            <w:r>
                              <w:rPr>
                                <w:i/>
                                <w:lang w:val="sv-SE"/>
                              </w:rPr>
                              <w:t>Tjänstedomänansvarig</w:t>
                            </w:r>
                            <w:r w:rsidRPr="00FE3AAD">
                              <w:rPr>
                                <w:lang w:val="sv-SE"/>
                              </w:rPr>
                              <w:t>:</w:t>
                            </w:r>
                          </w:p>
                          <w:p w14:paraId="04349292" w14:textId="02C94B10" w:rsidR="00175A36" w:rsidRDefault="00175A36" w:rsidP="001F0E99">
                            <w:pPr>
                              <w:rPr>
                                <w:i/>
                              </w:rPr>
                            </w:pPr>
                            <w:r w:rsidRPr="00861A25">
                              <w:rPr>
                                <w:highlight w:val="yellow"/>
                              </w:rPr>
                              <w:t>Namn</w:t>
                            </w:r>
                          </w:p>
                          <w:p w14:paraId="6FE7954C" w14:textId="77777777" w:rsidR="00175A36" w:rsidRPr="00FE3AAD" w:rsidRDefault="00175A36" w:rsidP="001F0E99">
                            <w:pPr>
                              <w:pStyle w:val="Sidfot"/>
                              <w:rPr>
                                <w:i/>
                                <w:lang w:val="sv-SE"/>
                              </w:rPr>
                            </w:pPr>
                          </w:p>
                          <w:p w14:paraId="450D97B0" w14:textId="35811288" w:rsidR="00175A36" w:rsidRPr="009A761D" w:rsidRDefault="00175A36" w:rsidP="001F0E99">
                            <w:pPr>
                              <w:pStyle w:val="Sidfot"/>
                              <w:rPr>
                                <w:i/>
                                <w:lang w:val="sv-SE"/>
                              </w:rPr>
                            </w:pPr>
                            <w:r w:rsidRPr="009B4414">
                              <w:rPr>
                                <w:i/>
                                <w:lang w:val="sv-SE"/>
                              </w:rPr>
                              <w:t>Projektgrupp</w:t>
                            </w:r>
                          </w:p>
                          <w:p w14:paraId="1645AD09" w14:textId="64EF716B" w:rsidR="00175A36" w:rsidRDefault="00175A36" w:rsidP="009A761D">
                            <w:pPr>
                              <w:rPr>
                                <w:i/>
                              </w:rPr>
                            </w:pPr>
                            <w:r>
                              <w:t>Krister Andersson, Apotekens Service AB, Projektledare</w:t>
                            </w:r>
                          </w:p>
                          <w:p w14:paraId="099A070A" w14:textId="50DEFD1F" w:rsidR="00175A36" w:rsidRDefault="00175A36" w:rsidP="009A761D">
                            <w:r w:rsidRPr="00DD17F3">
                              <w:t>Daniel</w:t>
                            </w:r>
                            <w:r>
                              <w:t xml:space="preserve"> Sundberg, Apotekens Service AB, Utvecklare</w:t>
                            </w:r>
                          </w:p>
                          <w:p w14:paraId="750CCFA4" w14:textId="15A173A5" w:rsidR="00175A36" w:rsidRDefault="00175A36" w:rsidP="009A761D">
                            <w:r>
                              <w:t>Jesper Pettersson, Apotekens Service AB, Utvecklare</w:t>
                            </w:r>
                          </w:p>
                          <w:p w14:paraId="0786AB96" w14:textId="6DDE2B33" w:rsidR="00175A36" w:rsidRDefault="00175A36" w:rsidP="009A761D">
                            <w:r>
                              <w:t>Fredrik Johansson,</w:t>
                            </w:r>
                            <w:r w:rsidRPr="00DD17F3">
                              <w:t xml:space="preserve"> </w:t>
                            </w:r>
                            <w:r>
                              <w:t>Apotekens Service AB, Teknisk arkitekt</w:t>
                            </w:r>
                          </w:p>
                          <w:p w14:paraId="54714746" w14:textId="2D5F8811" w:rsidR="00175A36" w:rsidRDefault="00175A36" w:rsidP="009A761D">
                            <w:r>
                              <w:t>Maria Wettermark, Apotekens Service AB, Kravhanterare</w:t>
                            </w:r>
                          </w:p>
                          <w:p w14:paraId="39443B0C" w14:textId="5CFED368" w:rsidR="00175A36" w:rsidRDefault="00175A36" w:rsidP="009A761D">
                            <w:r>
                              <w:t>Jonas Sedin, Apotekens Service AB, Kravhanterare</w:t>
                            </w:r>
                          </w:p>
                          <w:p w14:paraId="77D89F21" w14:textId="3D75094B" w:rsidR="00175A36" w:rsidRDefault="00175A36" w:rsidP="009A761D">
                            <w:r>
                              <w:t>Björn Strihagen, Inera AB, Kravhanterare</w:t>
                            </w:r>
                          </w:p>
                          <w:p w14:paraId="04006779" w14:textId="400F9DA5" w:rsidR="00175A36" w:rsidRDefault="00175A36" w:rsidP="009A761D">
                            <w:r>
                              <w:t>Per Mützell,</w:t>
                            </w:r>
                            <w:r w:rsidRPr="00DD17F3">
                              <w:t xml:space="preserve"> </w:t>
                            </w:r>
                            <w:r>
                              <w:t>Alcesys AB, Teknisk arkitekt</w:t>
                            </w:r>
                          </w:p>
                          <w:p w14:paraId="1C55007C" w14:textId="77777777" w:rsidR="00175A36" w:rsidRPr="009A761D" w:rsidRDefault="00175A36" w:rsidP="009A761D"/>
                        </w:txbxContent>
                      </wps:txbx>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11" o:spid="_x0000_s1026" type="#_x0000_t202" style="width:453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" fillcolor="#ddd">
                <v:textbox>
                  <w:txbxContent>
                    <w:p w14:paraId="4CA31947" w14:textId="77777777" w:rsidR="00175A36" w:rsidRPr="00FE3AAD" w:rsidRDefault="00175A36" w:rsidP="001F0E99">
                      <w:pPr>
                        <w:pStyle w:val="Sidfot"/>
                        <w:rPr>
                          <w:b/>
                          <w:i/>
                          <w:lang w:val="sv-SE"/>
                        </w:rPr>
                      </w:pPr>
                      <w:r w:rsidRPr="00FE3AAD">
                        <w:rPr>
                          <w:b/>
                          <w:i/>
                          <w:lang w:val="sv-SE"/>
                        </w:rPr>
                        <w:t>I arbetet har följande personer deltagit:</w:t>
                      </w:r>
                    </w:p>
                    <w:p w14:paraId="280D8B71" w14:textId="77777777" w:rsidR="00175A36" w:rsidRDefault="00175A36" w:rsidP="001F0E99"/>
                    <w:p w14:paraId="2AAB2EF1" w14:textId="20063798" w:rsidR="00175A36" w:rsidRPr="00FE3AAD" w:rsidRDefault="00175A36" w:rsidP="001F0E99">
                      <w:pPr>
                        <w:pStyle w:val="Sidfot"/>
                        <w:rPr>
                          <w:lang w:val="sv-SE"/>
                        </w:rPr>
                      </w:pPr>
                      <w:r>
                        <w:rPr>
                          <w:i/>
                          <w:lang w:val="sv-SE"/>
                        </w:rPr>
                        <w:t>Tjänstedomänansvarig</w:t>
                      </w:r>
                      <w:r w:rsidRPr="00FE3AAD">
                        <w:rPr>
                          <w:lang w:val="sv-SE"/>
                        </w:rPr>
                        <w:t>:</w:t>
                      </w:r>
                    </w:p>
                    <w:p w14:paraId="04349292" w14:textId="02C94B10" w:rsidR="00175A36" w:rsidRDefault="00175A36" w:rsidP="001F0E99">
                      <w:pPr>
                        <w:rPr>
                          <w:i/>
                        </w:rPr>
                      </w:pPr>
                      <w:r w:rsidRPr="00861A25">
                        <w:rPr>
                          <w:highlight w:val="yellow"/>
                        </w:rPr>
                        <w:t>Namn</w:t>
                      </w:r>
                    </w:p>
                    <w:p w14:paraId="6FE7954C" w14:textId="77777777" w:rsidR="00175A36" w:rsidRPr="00FE3AAD" w:rsidRDefault="00175A36" w:rsidP="001F0E99">
                      <w:pPr>
                        <w:pStyle w:val="Sidfot"/>
                        <w:rPr>
                          <w:i/>
                          <w:lang w:val="sv-SE"/>
                        </w:rPr>
                      </w:pPr>
                    </w:p>
                    <w:p w14:paraId="450D97B0" w14:textId="35811288" w:rsidR="00175A36" w:rsidRPr="009A761D" w:rsidRDefault="00175A36" w:rsidP="001F0E99">
                      <w:pPr>
                        <w:pStyle w:val="Sidfot"/>
                        <w:rPr>
                          <w:i/>
                          <w:lang w:val="sv-SE"/>
                        </w:rPr>
                      </w:pPr>
                      <w:r w:rsidRPr="009B4414">
                        <w:rPr>
                          <w:i/>
                          <w:lang w:val="sv-SE"/>
                        </w:rPr>
                        <w:t>Projektgrupp</w:t>
                      </w:r>
                    </w:p>
                    <w:p w14:paraId="1645AD09" w14:textId="64EF716B" w:rsidR="00175A36" w:rsidRDefault="00175A36" w:rsidP="009A761D">
                      <w:pPr>
                        <w:rPr>
                          <w:i/>
                        </w:rPr>
                      </w:pPr>
                      <w:r>
                        <w:t>Krister Andersson, Apotekens Service AB, Projektledare</w:t>
                      </w:r>
                    </w:p>
                    <w:p w14:paraId="099A070A" w14:textId="50DEFD1F" w:rsidR="00175A36" w:rsidRDefault="00175A36" w:rsidP="009A761D">
                      <w:r w:rsidRPr="00DD17F3">
                        <w:t>Daniel</w:t>
                      </w:r>
                      <w:r>
                        <w:t xml:space="preserve"> Sundberg, Apotekens Service AB, Utvecklare</w:t>
                      </w:r>
                    </w:p>
                    <w:p w14:paraId="750CCFA4" w14:textId="15A173A5" w:rsidR="00175A36" w:rsidRDefault="00175A36" w:rsidP="009A761D">
                      <w:r>
                        <w:t>Jesper Pettersson, Apotekens Service AB, Utvecklare</w:t>
                      </w:r>
                    </w:p>
                    <w:p w14:paraId="0786AB96" w14:textId="6DDE2B33" w:rsidR="00175A36" w:rsidRDefault="00175A36" w:rsidP="009A761D">
                      <w:r>
                        <w:t>Fredrik Johansson,</w:t>
                      </w:r>
                      <w:r w:rsidRPr="00DD17F3">
                        <w:t xml:space="preserve"> </w:t>
                      </w:r>
                      <w:r>
                        <w:t>Apotekens Service AB, Teknisk arkitekt</w:t>
                      </w:r>
                    </w:p>
                    <w:p w14:paraId="54714746" w14:textId="2D5F8811" w:rsidR="00175A36" w:rsidRDefault="00175A36" w:rsidP="009A761D">
                      <w:r>
                        <w:t>Maria Wettermark, Apotekens Service AB, Kravhanterare</w:t>
                      </w:r>
                    </w:p>
                    <w:p w14:paraId="39443B0C" w14:textId="5CFED368" w:rsidR="00175A36" w:rsidRDefault="00175A36" w:rsidP="009A761D">
                      <w:r>
                        <w:t>Jonas Sedin, Apotekens Service AB, Kravhanterare</w:t>
                      </w:r>
                    </w:p>
                    <w:p w14:paraId="77D89F21" w14:textId="3D75094B" w:rsidR="00175A36" w:rsidRDefault="00175A36" w:rsidP="009A761D">
                      <w:r>
                        <w:t>Björn Strihagen, Inera AB, Kravhanterare</w:t>
                      </w:r>
                    </w:p>
                    <w:p w14:paraId="04006779" w14:textId="400F9DA5" w:rsidR="00175A36" w:rsidRDefault="00175A36" w:rsidP="009A761D">
                      <w:r>
                        <w:t>Per Mützell,</w:t>
                      </w:r>
                      <w:r w:rsidRPr="00DD17F3">
                        <w:t xml:space="preserve"> </w:t>
                      </w:r>
                      <w:r>
                        <w:t>Alcesys AB, Teknisk arkitekt</w:t>
                      </w:r>
                    </w:p>
                    <w:p w14:paraId="1C55007C" w14:textId="77777777" w:rsidR="00175A36" w:rsidRPr="009A761D" w:rsidRDefault="00175A36" w:rsidP="009A761D"/>
                  </w:txbxContent>
                </v:textbox>
                <w10:anchorlock/>
              </v:shape>
            </w:pict>
          </mc:Fallback>
        </mc:AlternateContent>
      </w:r>
      <w:r w:rsidR="007641D4" w:rsidRPr="00F201BB">
        <w:tab/>
      </w:r>
    </w:p>
    <w:p w14:paraId="3162A1A9" w14:textId="77777777" w:rsidR="00A33E77" w:rsidRPr="00F201BB" w:rsidRDefault="00A33E77" w:rsidP="00B91AA5">
      <w:pPr>
        <w:pStyle w:val="Rubrik1"/>
        <w:ind w:right="0"/>
      </w:pPr>
      <w:bookmarkStart w:id="180" w:name="_Toc198086678"/>
      <w:bookmarkStart w:id="181" w:name="_Toc224960918"/>
      <w:bookmarkStart w:id="182" w:name="_Toc232015041"/>
      <w:bookmarkStart w:id="183" w:name="_Toc163300578"/>
      <w:bookmarkStart w:id="184" w:name="_Toc163300880"/>
      <w:bookmarkStart w:id="185" w:name="_Toc198366954"/>
      <w:r w:rsidRPr="00F201BB">
        <w:lastRenderedPageBreak/>
        <w:t>Versionsinformation</w:t>
      </w:r>
      <w:bookmarkEnd w:id="180"/>
      <w:bookmarkEnd w:id="181"/>
      <w:bookmarkEnd w:id="182"/>
    </w:p>
    <w:p w14:paraId="2FE09135" w14:textId="68165E53" w:rsidR="00702636" w:rsidRPr="00F201BB" w:rsidRDefault="00A33E77" w:rsidP="00B91AA5">
      <w:r w:rsidRPr="00F201BB">
        <w:t>Denna revision av tjänstekontraktsbe</w:t>
      </w:r>
      <w:r w:rsidR="00C85AB0" w:rsidRPr="00F201BB">
        <w:t>skrivningen handlar om version</w:t>
      </w:r>
      <w:r w:rsidR="00C95562" w:rsidRPr="00F201BB">
        <w:t xml:space="preserve"> 1.0.0</w:t>
      </w:r>
      <w:r w:rsidRPr="00F201BB">
        <w:t>. Det</w:t>
      </w:r>
      <w:r w:rsidR="00FE13A0" w:rsidRPr="00F201BB">
        <w:t xml:space="preserve">ta är den version </w:t>
      </w:r>
      <w:r w:rsidR="0038515C" w:rsidRPr="00F201BB">
        <w:t xml:space="preserve">som </w:t>
      </w:r>
      <w:r w:rsidR="001966AF" w:rsidRPr="00F201BB">
        <w:t>är den senast publicerade på RIV</w:t>
      </w:r>
      <w:r w:rsidR="00966B1D" w:rsidRPr="00F201BB">
        <w:t xml:space="preserve"> TA’s hemsida</w:t>
      </w:r>
      <w:r w:rsidR="0038515C" w:rsidRPr="00F201BB">
        <w:t>.</w:t>
      </w:r>
    </w:p>
    <w:p w14:paraId="552F7CAA" w14:textId="1E9FE3B6" w:rsidR="00DE0A27" w:rsidRPr="00F201BB" w:rsidRDefault="00DE0A27" w:rsidP="007620A2">
      <w:pPr>
        <w:pStyle w:val="Rubrik2"/>
      </w:pPr>
      <w:bookmarkStart w:id="186" w:name="_Toc232015042"/>
      <w:bookmarkStart w:id="187" w:name="_Toc163300882"/>
      <w:r w:rsidRPr="00F201BB">
        <w:t>Version</w:t>
      </w:r>
      <w:r w:rsidR="00C95562" w:rsidRPr="00F201BB">
        <w:t xml:space="preserve"> 1.0.0</w:t>
      </w:r>
      <w:bookmarkEnd w:id="186"/>
    </w:p>
    <w:p w14:paraId="19CE5A81" w14:textId="77777777" w:rsidR="00DE0A27" w:rsidRPr="00F201BB" w:rsidRDefault="00DE0A27">
      <w:pPr>
        <w:pStyle w:val="Rubrik3"/>
      </w:pPr>
      <w:r w:rsidRPr="00F201BB">
        <w:t>Oförändrade tjänstekontrakt</w:t>
      </w:r>
    </w:p>
    <w:p w14:paraId="369663BE" w14:textId="1549B00F" w:rsidR="00DC5529" w:rsidRPr="00F201BB" w:rsidRDefault="00C95562" w:rsidP="00C95562">
      <w:r w:rsidRPr="00F201BB">
        <w:t>Ej applicerbart. Detta är första publika versionen.</w:t>
      </w:r>
    </w:p>
    <w:p w14:paraId="0F3B172D" w14:textId="77777777" w:rsidR="00DE0A27" w:rsidRPr="00F201BB" w:rsidRDefault="00DE0A27">
      <w:pPr>
        <w:pStyle w:val="Rubrik3"/>
      </w:pPr>
      <w:r w:rsidRPr="00F201BB">
        <w:t>Nya tjänstekontrakt</w:t>
      </w:r>
    </w:p>
    <w:p w14:paraId="68F4D5E3" w14:textId="145B6E9B" w:rsidR="00DE0A27" w:rsidRPr="00F201BB" w:rsidRDefault="00DE0A27" w:rsidP="00B91AA5">
      <w:r w:rsidRPr="00F201BB">
        <w:t>Följande nya tjänstekont</w:t>
      </w:r>
      <w:r w:rsidR="00DC5529" w:rsidRPr="00F201BB">
        <w:t>rakt finns från och med denna version</w:t>
      </w:r>
      <w:r w:rsidRPr="00F201BB">
        <w:t>:</w:t>
      </w:r>
    </w:p>
    <w:p w14:paraId="45DB5BBD" w14:textId="77777777" w:rsidR="00A91DA3" w:rsidRPr="00F201BB" w:rsidRDefault="00A91DA3" w:rsidP="00A91DA3">
      <w:pPr>
        <w:numPr>
          <w:ilvl w:val="0"/>
          <w:numId w:val="8"/>
        </w:numPr>
      </w:pPr>
      <w:r w:rsidRPr="00F201BB">
        <w:t>GetActivePrescriptions, version 1.0</w:t>
      </w:r>
    </w:p>
    <w:p w14:paraId="0B5B4B03" w14:textId="77777777" w:rsidR="00A91DA3" w:rsidRPr="00F201BB" w:rsidRDefault="00A91DA3" w:rsidP="00A91DA3">
      <w:pPr>
        <w:numPr>
          <w:ilvl w:val="0"/>
          <w:numId w:val="8"/>
        </w:numPr>
      </w:pPr>
      <w:r w:rsidRPr="00F201BB">
        <w:t>GetInactivePrescriptions, version 1.0</w:t>
      </w:r>
    </w:p>
    <w:p w14:paraId="48597467" w14:textId="77777777" w:rsidR="00A91DA3" w:rsidRPr="00F201BB" w:rsidRDefault="00A91DA3" w:rsidP="00A91DA3">
      <w:pPr>
        <w:numPr>
          <w:ilvl w:val="0"/>
          <w:numId w:val="8"/>
        </w:numPr>
      </w:pPr>
      <w:r w:rsidRPr="00F201BB">
        <w:t>GetPrescriptionHistory, version 1.0</w:t>
      </w:r>
    </w:p>
    <w:p w14:paraId="2AD363BE" w14:textId="77777777" w:rsidR="00A91DA3" w:rsidRPr="00F201BB" w:rsidRDefault="00A91DA3" w:rsidP="00A91DA3">
      <w:pPr>
        <w:numPr>
          <w:ilvl w:val="0"/>
          <w:numId w:val="8"/>
        </w:numPr>
      </w:pPr>
      <w:r w:rsidRPr="00F201BB">
        <w:t>GetUnconfirmedPrescriptions, version 1.0</w:t>
      </w:r>
    </w:p>
    <w:p w14:paraId="30AE2229" w14:textId="4BBAAC80" w:rsidR="00E12DE1" w:rsidRPr="00F201BB" w:rsidRDefault="00E12DE1" w:rsidP="00A91DA3">
      <w:pPr>
        <w:numPr>
          <w:ilvl w:val="0"/>
          <w:numId w:val="8"/>
        </w:numPr>
      </w:pPr>
      <w:r w:rsidRPr="00F201BB">
        <w:t>RegisterPrescription, version 1.0</w:t>
      </w:r>
    </w:p>
    <w:p w14:paraId="23615391" w14:textId="53787BDF" w:rsidR="00E12DE1" w:rsidRPr="00F201BB" w:rsidRDefault="00E12DE1" w:rsidP="00A91DA3">
      <w:pPr>
        <w:numPr>
          <w:ilvl w:val="0"/>
          <w:numId w:val="8"/>
        </w:numPr>
      </w:pPr>
      <w:r w:rsidRPr="00F201BB">
        <w:t>DiscontinuePrescription, version 1.0</w:t>
      </w:r>
    </w:p>
    <w:p w14:paraId="230F7A08" w14:textId="1BFCF28A" w:rsidR="00E12DE1" w:rsidRPr="00F201BB" w:rsidRDefault="00E12DE1" w:rsidP="00A91DA3">
      <w:pPr>
        <w:numPr>
          <w:ilvl w:val="0"/>
          <w:numId w:val="8"/>
        </w:numPr>
      </w:pPr>
      <w:r w:rsidRPr="00F201BB">
        <w:t>ChangePrescription, version 1.0</w:t>
      </w:r>
    </w:p>
    <w:p w14:paraId="26CE8795" w14:textId="77777777" w:rsidR="00A91DA3" w:rsidRPr="00F201BB" w:rsidRDefault="00A91DA3" w:rsidP="00A91DA3">
      <w:pPr>
        <w:numPr>
          <w:ilvl w:val="0"/>
          <w:numId w:val="8"/>
        </w:numPr>
      </w:pPr>
      <w:r w:rsidRPr="00F201BB">
        <w:t>ConfirmPrescription, version 1.0</w:t>
      </w:r>
    </w:p>
    <w:p w14:paraId="06B20DB4" w14:textId="60166F8D" w:rsidR="002B1D6D" w:rsidRPr="00F201BB" w:rsidDel="00ED5872" w:rsidRDefault="002B1D6D">
      <w:pPr>
        <w:pStyle w:val="Rubrik3"/>
        <w:rPr>
          <w:del w:id="188" w:author="Per Mützell" w:date="2013-06-04T23:08:00Z"/>
        </w:rPr>
        <w:pPrChange w:id="189" w:author="Per Mützell" w:date="2013-06-05T01:23:00Z">
          <w:pPr>
            <w:numPr>
              <w:numId w:val="8"/>
            </w:numPr>
            <w:ind w:left="720" w:hanging="360"/>
          </w:pPr>
        </w:pPrChange>
      </w:pPr>
      <w:del w:id="190" w:author="Per Mützell" w:date="2013-06-04T23:08:00Z">
        <w:r w:rsidRPr="00F201BB" w:rsidDel="00ED5872">
          <w:rPr>
            <w:highlight w:val="yellow"/>
          </w:rPr>
          <w:delText>xxxxx</w:delText>
        </w:r>
        <w:r w:rsidRPr="00F201BB" w:rsidDel="00ED5872">
          <w:delText>, version 1.0</w:delText>
        </w:r>
      </w:del>
    </w:p>
    <w:p w14:paraId="3022D369" w14:textId="77777777" w:rsidR="00DE0A27" w:rsidRPr="00F201BB" w:rsidRDefault="00DE0A27">
      <w:pPr>
        <w:pStyle w:val="Rubrik3"/>
      </w:pPr>
      <w:r w:rsidRPr="00F201BB">
        <w:t>Förändrade tjänstekontrakt</w:t>
      </w:r>
    </w:p>
    <w:p w14:paraId="43153AA9" w14:textId="77777777" w:rsidR="00DE0A27" w:rsidRPr="00F201BB" w:rsidRDefault="00DE0A27" w:rsidP="00B91AA5">
      <w:r w:rsidRPr="00F201BB">
        <w:t>Inga tjänstekontrakt är förändrade.</w:t>
      </w:r>
    </w:p>
    <w:p w14:paraId="2078453B" w14:textId="77777777" w:rsidR="00DE0A27" w:rsidRPr="00F201BB" w:rsidRDefault="00DE0A27">
      <w:pPr>
        <w:pStyle w:val="Rubrik3"/>
      </w:pPr>
      <w:r w:rsidRPr="00F201BB">
        <w:t>Utgångna tjänstekontrakt</w:t>
      </w:r>
    </w:p>
    <w:p w14:paraId="4104A81F" w14:textId="77777777" w:rsidR="00DE0A27" w:rsidRPr="00F201BB" w:rsidRDefault="00DE0A27" w:rsidP="00B91AA5">
      <w:r w:rsidRPr="00F201BB">
        <w:t>Inga tjänstekontrakt har utgått.</w:t>
      </w:r>
    </w:p>
    <w:p w14:paraId="7609BB97" w14:textId="77777777" w:rsidR="00C63695" w:rsidRPr="00F201BB" w:rsidRDefault="00C63695" w:rsidP="000B67AC">
      <w:pPr>
        <w:pStyle w:val="Brdtext"/>
        <w:ind w:left="0"/>
      </w:pPr>
    </w:p>
    <w:p w14:paraId="5541D898" w14:textId="77777777" w:rsidR="000B67AC" w:rsidRPr="00F201BB" w:rsidRDefault="000B67AC" w:rsidP="000B67AC">
      <w:pPr>
        <w:pStyle w:val="Rubrik1"/>
      </w:pPr>
      <w:bookmarkStart w:id="191" w:name="_Toc232015043"/>
      <w:r w:rsidRPr="00F201BB">
        <w:lastRenderedPageBreak/>
        <w:t>Referenser</w:t>
      </w:r>
      <w:bookmarkEnd w:id="191"/>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94"/>
        <w:gridCol w:w="4819"/>
      </w:tblGrid>
      <w:tr w:rsidR="000B67AC" w:rsidRPr="00F201BB" w14:paraId="618A3A06" w14:textId="77777777" w:rsidTr="000B67AC">
        <w:tc>
          <w:tcPr>
            <w:tcW w:w="3794" w:type="dxa"/>
            <w:shd w:val="clear" w:color="auto" w:fill="auto"/>
          </w:tcPr>
          <w:p w14:paraId="5A1F1ADB" w14:textId="77777777" w:rsidR="000B67AC" w:rsidRPr="00F201BB" w:rsidRDefault="000B67AC" w:rsidP="000B67AC">
            <w:pPr>
              <w:pStyle w:val="Brdtext"/>
              <w:ind w:left="0"/>
              <w:rPr>
                <w:b/>
                <w:i/>
                <w:sz w:val="20"/>
              </w:rPr>
            </w:pPr>
            <w:r w:rsidRPr="00F201BB">
              <w:rPr>
                <w:b/>
                <w:i/>
                <w:sz w:val="20"/>
              </w:rPr>
              <w:t>Namn</w:t>
            </w:r>
          </w:p>
        </w:tc>
        <w:tc>
          <w:tcPr>
            <w:tcW w:w="4819" w:type="dxa"/>
            <w:shd w:val="clear" w:color="auto" w:fill="auto"/>
          </w:tcPr>
          <w:p w14:paraId="76562304" w14:textId="77777777" w:rsidR="000B67AC" w:rsidRPr="00F201BB" w:rsidRDefault="000B67AC" w:rsidP="000B67AC">
            <w:pPr>
              <w:pStyle w:val="Brdtext"/>
              <w:ind w:left="0"/>
              <w:rPr>
                <w:b/>
                <w:i/>
                <w:sz w:val="20"/>
              </w:rPr>
            </w:pPr>
            <w:r w:rsidRPr="00F201BB">
              <w:rPr>
                <w:b/>
                <w:i/>
                <w:sz w:val="20"/>
              </w:rPr>
              <w:t>Beskrivning</w:t>
            </w:r>
          </w:p>
        </w:tc>
      </w:tr>
      <w:tr w:rsidR="000B67AC" w:rsidRPr="00F201BB" w14:paraId="319BDB8A" w14:textId="77777777" w:rsidTr="000B67AC">
        <w:tc>
          <w:tcPr>
            <w:tcW w:w="3794" w:type="dxa"/>
            <w:shd w:val="clear" w:color="auto" w:fill="auto"/>
          </w:tcPr>
          <w:p w14:paraId="0EE0F5D6" w14:textId="6F4EAE17" w:rsidR="000B67AC" w:rsidRPr="00F201BB" w:rsidRDefault="000B67AC" w:rsidP="000B67AC">
            <w:pPr>
              <w:pStyle w:val="Brdtext"/>
              <w:ind w:left="0"/>
              <w:rPr>
                <w:rFonts w:ascii="Times New Roman" w:hAnsi="Times New Roman"/>
                <w:i/>
                <w:sz w:val="20"/>
              </w:rPr>
            </w:pPr>
            <w:del w:id="192" w:author="Per Mützell" w:date="2013-06-04T23:09:00Z">
              <w:r w:rsidRPr="00F201BB" w:rsidDel="00ED5872">
                <w:rPr>
                  <w:rFonts w:ascii="Times New Roman" w:hAnsi="Times New Roman"/>
                  <w:i/>
                  <w:sz w:val="20"/>
                </w:rPr>
                <w:delText>RIV NOD</w:delText>
              </w:r>
              <w:r w:rsidRPr="00F201BB" w:rsidDel="00ED5872">
                <w:delText xml:space="preserve"> </w:delText>
              </w:r>
              <w:r w:rsidRPr="00F201BB" w:rsidDel="00ED5872">
                <w:rPr>
                  <w:rFonts w:ascii="Times New Roman" w:hAnsi="Times New Roman"/>
                  <w:i/>
                  <w:sz w:val="20"/>
                </w:rPr>
                <w:delText>v01_</w:delText>
              </w:r>
            </w:del>
            <w:ins w:id="193" w:author="Per Mützell" w:date="2013-06-04T23:09:00Z">
              <w:r w:rsidR="00ED5872">
                <w:rPr>
                  <w:rFonts w:ascii="Times New Roman" w:hAnsi="Times New Roman"/>
                  <w:i/>
                  <w:sz w:val="20"/>
                </w:rPr>
                <w:t>Informationsmodell Nationell Ordinationsdatabas</w:t>
              </w:r>
            </w:ins>
            <w:r w:rsidRPr="00F201BB">
              <w:rPr>
                <w:rFonts w:ascii="Times New Roman" w:hAnsi="Times New Roman"/>
                <w:i/>
                <w:sz w:val="20"/>
              </w:rPr>
              <w:t>.</w:t>
            </w:r>
            <w:ins w:id="194" w:author="Per Mützell" w:date="2013-06-04T23:09:00Z">
              <w:r w:rsidR="00ED5872">
                <w:rPr>
                  <w:rFonts w:ascii="Times New Roman" w:hAnsi="Times New Roman"/>
                  <w:i/>
                  <w:sz w:val="20"/>
                </w:rPr>
                <w:t>pdf</w:t>
              </w:r>
            </w:ins>
          </w:p>
        </w:tc>
        <w:tc>
          <w:tcPr>
            <w:tcW w:w="4819" w:type="dxa"/>
            <w:shd w:val="clear" w:color="auto" w:fill="auto"/>
          </w:tcPr>
          <w:p w14:paraId="6743DDAB" w14:textId="00BEB203" w:rsidR="000B67AC" w:rsidRPr="00F201BB" w:rsidRDefault="000B67AC" w:rsidP="000B67AC">
            <w:pPr>
              <w:pStyle w:val="Brdtext"/>
              <w:ind w:left="0"/>
              <w:rPr>
                <w:rFonts w:ascii="Times New Roman" w:hAnsi="Times New Roman"/>
                <w:i/>
                <w:sz w:val="20"/>
              </w:rPr>
            </w:pPr>
            <w:r w:rsidRPr="00F201BB">
              <w:rPr>
                <w:rFonts w:ascii="Times New Roman" w:hAnsi="Times New Roman"/>
                <w:i/>
                <w:sz w:val="20"/>
              </w:rPr>
              <w:t>Dokument som innehåller informationsmodell för ordination</w:t>
            </w:r>
            <w:ins w:id="195" w:author="Per Mützell" w:date="2013-06-05T01:29:00Z">
              <w:r w:rsidR="00F90BBB">
                <w:rPr>
                  <w:rFonts w:ascii="Times New Roman" w:hAnsi="Times New Roman"/>
                  <w:i/>
                  <w:sz w:val="20"/>
                </w:rPr>
                <w:t>s</w:t>
              </w:r>
            </w:ins>
            <w:r w:rsidRPr="00F201BB">
              <w:rPr>
                <w:rFonts w:ascii="Times New Roman" w:hAnsi="Times New Roman"/>
                <w:i/>
                <w:sz w:val="20"/>
              </w:rPr>
              <w:t>processen varpå dessa kontrakts meddelandemodeller bygger på</w:t>
            </w:r>
          </w:p>
        </w:tc>
      </w:tr>
      <w:tr w:rsidR="009A6384" w:rsidRPr="00F201BB" w14:paraId="28A12C86" w14:textId="77777777" w:rsidTr="000B67AC">
        <w:trPr>
          <w:ins w:id="196" w:author="Jonas Sedin" w:date="2013-05-31T10:32:00Z"/>
        </w:trPr>
        <w:tc>
          <w:tcPr>
            <w:tcW w:w="3794" w:type="dxa"/>
            <w:shd w:val="clear" w:color="auto" w:fill="auto"/>
          </w:tcPr>
          <w:p w14:paraId="444E7C90" w14:textId="7B9F9904" w:rsidR="009A6384" w:rsidRPr="00F201BB" w:rsidRDefault="009A6384" w:rsidP="000B67AC">
            <w:pPr>
              <w:pStyle w:val="Brdtext"/>
              <w:ind w:left="0"/>
              <w:rPr>
                <w:ins w:id="197" w:author="Jonas Sedin" w:date="2013-05-31T10:32:00Z"/>
                <w:rFonts w:ascii="Times New Roman" w:hAnsi="Times New Roman"/>
                <w:i/>
                <w:sz w:val="20"/>
              </w:rPr>
            </w:pPr>
            <w:ins w:id="198" w:author="Jonas Sedin" w:date="2013-05-31T10:32:00Z">
              <w:r w:rsidRPr="00C3216E">
                <w:rPr>
                  <w:rFonts w:ascii="Times New Roman" w:hAnsi="Times New Roman"/>
                  <w:i/>
                  <w:sz w:val="20"/>
                </w:rPr>
                <w:t>V</w:t>
              </w:r>
            </w:ins>
            <w:ins w:id="199" w:author="Per Mützell" w:date="2013-06-04T23:10:00Z">
              <w:r w:rsidR="00ED5872">
                <w:rPr>
                  <w:rFonts w:ascii="Times New Roman" w:hAnsi="Times New Roman"/>
                  <w:i/>
                  <w:sz w:val="20"/>
                </w:rPr>
                <w:t>å</w:t>
              </w:r>
            </w:ins>
            <w:ins w:id="200" w:author="Jonas Sedin" w:date="2013-05-31T10:32:00Z">
              <w:del w:id="201" w:author="Per Mützell" w:date="2013-06-04T23:10:00Z">
                <w:r w:rsidRPr="00C3216E" w:rsidDel="00ED5872">
                  <w:rPr>
                    <w:rFonts w:ascii="Times New Roman" w:hAnsi="Times New Roman"/>
                    <w:i/>
                    <w:sz w:val="20"/>
                  </w:rPr>
                  <w:delText>å</w:delText>
                </w:r>
              </w:del>
              <w:r w:rsidRPr="00C3216E">
                <w:rPr>
                  <w:rFonts w:ascii="Times New Roman" w:hAnsi="Times New Roman"/>
                  <w:i/>
                  <w:sz w:val="20"/>
                </w:rPr>
                <w:t>rdens O</w:t>
              </w:r>
              <w:r>
                <w:rPr>
                  <w:rFonts w:ascii="Times New Roman" w:hAnsi="Times New Roman"/>
                  <w:i/>
                  <w:sz w:val="20"/>
                </w:rPr>
                <w:t>rdinationsKontroll (VOK)</w:t>
              </w:r>
              <w:r w:rsidRPr="00C3216E">
                <w:rPr>
                  <w:rFonts w:ascii="Times New Roman" w:hAnsi="Times New Roman"/>
                  <w:i/>
                  <w:sz w:val="20"/>
                </w:rPr>
                <w:t>.docx</w:t>
              </w:r>
            </w:ins>
          </w:p>
        </w:tc>
        <w:tc>
          <w:tcPr>
            <w:tcW w:w="4819" w:type="dxa"/>
            <w:shd w:val="clear" w:color="auto" w:fill="auto"/>
          </w:tcPr>
          <w:p w14:paraId="120D707D" w14:textId="7D59F878" w:rsidR="009A6384" w:rsidRPr="00F201BB" w:rsidRDefault="009A6384" w:rsidP="000B67AC">
            <w:pPr>
              <w:pStyle w:val="Brdtext"/>
              <w:ind w:left="0"/>
              <w:rPr>
                <w:ins w:id="202" w:author="Jonas Sedin" w:date="2013-05-31T10:32:00Z"/>
                <w:rFonts w:ascii="Times New Roman" w:hAnsi="Times New Roman"/>
                <w:i/>
                <w:sz w:val="20"/>
              </w:rPr>
            </w:pPr>
            <w:ins w:id="203" w:author="Jonas Sedin" w:date="2013-05-31T10:32:00Z">
              <w:r>
                <w:rPr>
                  <w:rFonts w:ascii="Times New Roman" w:hAnsi="Times New Roman"/>
                  <w:i/>
                  <w:sz w:val="20"/>
                </w:rPr>
                <w:t xml:space="preserve">Dokument som beskriver verksamhetsregler som </w:t>
              </w:r>
              <w:r w:rsidRPr="008A29DA">
                <w:rPr>
                  <w:rFonts w:ascii="Times New Roman" w:hAnsi="Times New Roman"/>
                  <w:i/>
                  <w:sz w:val="20"/>
                </w:rPr>
                <w:t>kontrollerar innehållet i en ordination.</w:t>
              </w:r>
            </w:ins>
          </w:p>
        </w:tc>
      </w:tr>
      <w:tr w:rsidR="009A6384" w:rsidRPr="00F201BB" w14:paraId="65408FB9" w14:textId="77777777" w:rsidTr="000B67AC">
        <w:trPr>
          <w:ins w:id="204" w:author="Jonas Sedin" w:date="2013-05-31T10:32:00Z"/>
        </w:trPr>
        <w:tc>
          <w:tcPr>
            <w:tcW w:w="3794" w:type="dxa"/>
            <w:shd w:val="clear" w:color="auto" w:fill="auto"/>
          </w:tcPr>
          <w:p w14:paraId="4052B7B0" w14:textId="071775BA" w:rsidR="009A6384" w:rsidRPr="00C3216E" w:rsidRDefault="009A6384" w:rsidP="000B67AC">
            <w:pPr>
              <w:pStyle w:val="Brdtext"/>
              <w:ind w:left="0"/>
              <w:rPr>
                <w:ins w:id="205" w:author="Jonas Sedin" w:date="2013-05-31T10:32:00Z"/>
                <w:rFonts w:ascii="Times New Roman" w:hAnsi="Times New Roman"/>
                <w:i/>
                <w:sz w:val="20"/>
              </w:rPr>
            </w:pPr>
            <w:ins w:id="206" w:author="Jonas Sedin" w:date="2013-05-31T10:32:00Z">
              <w:r w:rsidRPr="00381F12">
                <w:rPr>
                  <w:rFonts w:ascii="Times New Roman" w:hAnsi="Times New Roman"/>
                  <w:i/>
                  <w:sz w:val="20"/>
                </w:rPr>
                <w:t>Specifikation AFF</w:t>
              </w:r>
              <w:r>
                <w:rPr>
                  <w:rFonts w:ascii="Times New Roman" w:hAnsi="Times New Roman"/>
                  <w:i/>
                  <w:sz w:val="20"/>
                </w:rPr>
                <w:t>-kontroller Receptdepå human</w:t>
              </w:r>
              <w:r w:rsidRPr="00381F12">
                <w:rPr>
                  <w:rFonts w:ascii="Times New Roman" w:hAnsi="Times New Roman"/>
                  <w:i/>
                  <w:sz w:val="20"/>
                </w:rPr>
                <w:t>.pdf</w:t>
              </w:r>
            </w:ins>
          </w:p>
        </w:tc>
        <w:tc>
          <w:tcPr>
            <w:tcW w:w="4819" w:type="dxa"/>
            <w:shd w:val="clear" w:color="auto" w:fill="auto"/>
          </w:tcPr>
          <w:p w14:paraId="405DB048" w14:textId="34BE2A9C" w:rsidR="009A6384" w:rsidRDefault="009A6384" w:rsidP="009A6384">
            <w:pPr>
              <w:pStyle w:val="Brdtext"/>
              <w:ind w:left="0"/>
              <w:rPr>
                <w:ins w:id="207" w:author="Jonas Sedin" w:date="2013-05-31T10:32:00Z"/>
                <w:rFonts w:ascii="Times New Roman" w:hAnsi="Times New Roman"/>
                <w:i/>
                <w:sz w:val="20"/>
              </w:rPr>
            </w:pPr>
            <w:ins w:id="208" w:author="Jonas Sedin" w:date="2013-05-31T10:32:00Z">
              <w:r>
                <w:rPr>
                  <w:rFonts w:ascii="Times New Roman" w:hAnsi="Times New Roman"/>
                  <w:i/>
                  <w:sz w:val="20"/>
                </w:rPr>
                <w:t xml:space="preserve">Dokument som beskriver verksamhetsregler som </w:t>
              </w:r>
              <w:r w:rsidRPr="008A29DA">
                <w:rPr>
                  <w:rFonts w:ascii="Times New Roman" w:hAnsi="Times New Roman"/>
                  <w:i/>
                  <w:sz w:val="20"/>
                </w:rPr>
                <w:t>kontrollera</w:t>
              </w:r>
              <w:r>
                <w:rPr>
                  <w:rFonts w:ascii="Times New Roman" w:hAnsi="Times New Roman"/>
                  <w:i/>
                  <w:sz w:val="20"/>
                </w:rPr>
                <w:t>r innehållet i ett</w:t>
              </w:r>
            </w:ins>
            <w:ins w:id="209" w:author="Jonas Sedin" w:date="2013-05-31T10:33:00Z">
              <w:r>
                <w:rPr>
                  <w:rFonts w:ascii="Times New Roman" w:hAnsi="Times New Roman"/>
                  <w:i/>
                  <w:sz w:val="20"/>
                </w:rPr>
                <w:t xml:space="preserve"> ex</w:t>
              </w:r>
            </w:ins>
            <w:ins w:id="210" w:author="Per Mützell" w:date="2013-06-04T23:11:00Z">
              <w:r w:rsidR="00ED5872">
                <w:rPr>
                  <w:rFonts w:ascii="Times New Roman" w:hAnsi="Times New Roman"/>
                  <w:i/>
                  <w:sz w:val="20"/>
                </w:rPr>
                <w:t>pe</w:t>
              </w:r>
            </w:ins>
            <w:ins w:id="211" w:author="Jonas Sedin" w:date="2013-05-31T10:33:00Z">
              <w:r>
                <w:rPr>
                  <w:rFonts w:ascii="Times New Roman" w:hAnsi="Times New Roman"/>
                  <w:i/>
                  <w:sz w:val="20"/>
                </w:rPr>
                <w:t>ditionsunderlag</w:t>
              </w:r>
            </w:ins>
            <w:ins w:id="212" w:author="Jonas Sedin" w:date="2013-05-31T10:32:00Z">
              <w:r w:rsidRPr="008A29DA">
                <w:rPr>
                  <w:rFonts w:ascii="Times New Roman" w:hAnsi="Times New Roman"/>
                  <w:i/>
                  <w:sz w:val="20"/>
                </w:rPr>
                <w:t>.</w:t>
              </w:r>
            </w:ins>
          </w:p>
        </w:tc>
      </w:tr>
    </w:tbl>
    <w:p w14:paraId="2FF13A53" w14:textId="77777777" w:rsidR="000B67AC" w:rsidRPr="00F201BB" w:rsidRDefault="000B67AC" w:rsidP="000B67AC">
      <w:pPr>
        <w:pStyle w:val="Brdtext"/>
        <w:ind w:left="0"/>
      </w:pPr>
    </w:p>
    <w:p w14:paraId="7B6BC205" w14:textId="77777777" w:rsidR="00837CC5" w:rsidRDefault="00837CC5" w:rsidP="00837CC5">
      <w:pPr>
        <w:pStyle w:val="Rubrik1"/>
        <w:ind w:right="0"/>
      </w:pPr>
      <w:bookmarkStart w:id="213" w:name="_Toc231334995"/>
      <w:bookmarkStart w:id="214" w:name="_Toc232015044"/>
      <w:bookmarkStart w:id="215" w:name="_Toc224960921"/>
      <w:bookmarkEnd w:id="187"/>
      <w:r>
        <w:lastRenderedPageBreak/>
        <w:t>Tjänstedomänens arkitektur</w:t>
      </w:r>
      <w:bookmarkEnd w:id="213"/>
      <w:bookmarkEnd w:id="214"/>
    </w:p>
    <w:p w14:paraId="6FFF2C87" w14:textId="77777777" w:rsidR="00837CC5" w:rsidRDefault="00837CC5" w:rsidP="00837CC5">
      <w:pPr>
        <w:rPr>
          <w:color w:val="auto"/>
        </w:rPr>
      </w:pPr>
      <w:r w:rsidRPr="006E2ECD">
        <w:rPr>
          <w:color w:val="auto"/>
        </w:rPr>
        <w:t xml:space="preserve">Detta kapitel beskriver de flöden som är relevanta för tjänstedomänen. Beskrivningarna är i form av modeller, för varje flöde finns dels ett arbetsflöde som beskriver vilka steg som ingår i flödet och vilka tjänstekontrakt som nyttjas i de olika stegen. </w:t>
      </w:r>
    </w:p>
    <w:p w14:paraId="2B5C3AD8" w14:textId="77777777" w:rsidR="00837CC5" w:rsidRDefault="00837CC5" w:rsidP="00837CC5">
      <w:pPr>
        <w:pStyle w:val="Rubrik2"/>
        <w:rPr>
          <w:ins w:id="216" w:author="Per Mützell" w:date="2013-06-04T23:17:00Z"/>
        </w:rPr>
      </w:pPr>
      <w:bookmarkStart w:id="217" w:name="_Toc231334996"/>
      <w:bookmarkStart w:id="218" w:name="_Toc232015045"/>
      <w:r>
        <w:t>Översikt</w:t>
      </w:r>
      <w:bookmarkEnd w:id="217"/>
      <w:bookmarkEnd w:id="218"/>
    </w:p>
    <w:p w14:paraId="6C6EEE64" w14:textId="3044FA92" w:rsidR="007C1D1C" w:rsidRDefault="007C1D1C" w:rsidP="007C1D1C">
      <w:pPr>
        <w:rPr>
          <w:ins w:id="219" w:author="Per Mützell" w:date="2013-06-04T23:18:00Z"/>
        </w:rPr>
      </w:pPr>
      <w:ins w:id="220" w:author="Per Mützell" w:date="2013-06-04T23:17:00Z">
        <w:r>
          <w:t>Tjänstedomänen syftar till att direkt stödja ordinationsprocessen</w:t>
        </w:r>
      </w:ins>
      <w:ins w:id="221" w:author="Per Mützell" w:date="2013-06-04T23:18:00Z">
        <w:r>
          <w:t xml:space="preserve"> i vården</w:t>
        </w:r>
      </w:ins>
      <w:ins w:id="222" w:author="Per Mützell" w:date="2013-06-04T23:17:00Z">
        <w:r>
          <w:t xml:space="preserve"> med ordinationsinformation</w:t>
        </w:r>
      </w:ins>
      <w:ins w:id="223" w:author="Per Mützell" w:date="2013-06-04T23:19:00Z">
        <w:r>
          <w:t xml:space="preserve"> för att åstadkomma en samlad läkemedelslista</w:t>
        </w:r>
      </w:ins>
      <w:ins w:id="224" w:author="Per Mützell" w:date="2013-06-04T23:17:00Z">
        <w:r>
          <w:t>.</w:t>
        </w:r>
      </w:ins>
      <w:ins w:id="225" w:author="Per Mützell" w:date="2013-06-04T23:18:00Z">
        <w:r>
          <w:t xml:space="preserve"> Ett annat </w:t>
        </w:r>
      </w:ins>
      <w:ins w:id="226" w:author="Per Mützell" w:date="2013-06-04T23:19:00Z">
        <w:r>
          <w:t xml:space="preserve">syfte med domänen </w:t>
        </w:r>
      </w:ins>
      <w:ins w:id="227" w:author="Per Mützell" w:date="2013-06-04T23:18:00Z">
        <w:r>
          <w:t xml:space="preserve">är </w:t>
        </w:r>
      </w:ins>
      <w:ins w:id="228" w:author="Per Mützell" w:date="2013-06-04T23:19:00Z">
        <w:r>
          <w:t xml:space="preserve">att </w:t>
        </w:r>
      </w:ins>
      <w:ins w:id="229" w:author="Per Mützell" w:date="2013-06-04T23:18:00Z">
        <w:r>
          <w:t xml:space="preserve">patienten själv kan få tillgång till </w:t>
        </w:r>
      </w:ins>
      <w:ins w:id="230" w:author="Per Mützell" w:date="2013-06-04T23:22:00Z">
        <w:r w:rsidR="001F60E1">
          <w:t>sin egen</w:t>
        </w:r>
      </w:ins>
      <w:ins w:id="231" w:author="Per Mützell" w:date="2013-06-04T23:18:00Z">
        <w:r>
          <w:t xml:space="preserve"> läkemedelslista.</w:t>
        </w:r>
      </w:ins>
    </w:p>
    <w:p w14:paraId="3ECBA227" w14:textId="48B5AC3B" w:rsidR="007C1D1C" w:rsidRPr="00607156" w:rsidRDefault="007C1D1C" w:rsidP="007C1D1C">
      <w:pPr>
        <w:rPr>
          <w:ins w:id="232" w:author="Per Mützell" w:date="2013-06-04T23:17:00Z"/>
        </w:rPr>
      </w:pPr>
      <w:ins w:id="233" w:author="Per Mützell" w:date="2013-06-04T23:17:00Z">
        <w:r>
          <w:br/>
          <w:t>Nedan visar en konceptuell bild över de öve</w:t>
        </w:r>
        <w:r w:rsidR="001F60E1">
          <w:t>rgripande syftet med tjänsterna</w:t>
        </w:r>
        <w:r>
          <w:t>. Tjänstekonsumenter behöver även hantera de säkerhetskrav som gäller för att använda tjänsterna.</w:t>
        </w:r>
      </w:ins>
    </w:p>
    <w:p w14:paraId="124D6941" w14:textId="77777777" w:rsidR="007C1D1C" w:rsidRPr="007C1D1C" w:rsidRDefault="007C1D1C">
      <w:pPr>
        <w:pPrChange w:id="234" w:author="Per Mützell" w:date="2013-06-04T23:17:00Z">
          <w:pPr>
            <w:pStyle w:val="Rubrik2"/>
          </w:pPr>
        </w:pPrChange>
      </w:pPr>
    </w:p>
    <w:p w14:paraId="0C4A376E" w14:textId="1A1CD009" w:rsidR="00837CC5" w:rsidRPr="006E2ECD" w:rsidRDefault="00837CC5" w:rsidP="00837CC5">
      <w:pPr>
        <w:rPr>
          <w:color w:val="auto"/>
        </w:rPr>
      </w:pPr>
      <w:del w:id="235" w:author="Per Mützell" w:date="2013-06-04T23:16:00Z">
        <w:r w:rsidDel="005F16F8">
          <w:rPr>
            <w:color w:val="auto"/>
            <w:lang w:eastAsia="sv-SE"/>
            <w:rPrChange w:id="236">
              <w:rPr>
                <w:lang w:eastAsia="sv-SE"/>
              </w:rPr>
            </w:rPrChange>
          </w:rPr>
          <w:lastRenderedPageBreak/>
          <w:drawing>
            <wp:inline distT="0" distB="0" distL="0" distR="0" wp14:anchorId="6AF9B8E4" wp14:editId="7F188020">
              <wp:extent cx="3766250" cy="3237110"/>
              <wp:effectExtent l="0" t="0" r="0" b="0"/>
              <wp:docPr id="1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7813" cy="3238453"/>
                      </a:xfrm>
                      <a:prstGeom prst="rect">
                        <a:avLst/>
                      </a:prstGeom>
                      <a:noFill/>
                      <a:ln>
                        <a:noFill/>
                      </a:ln>
                    </pic:spPr>
                  </pic:pic>
                </a:graphicData>
              </a:graphic>
            </wp:inline>
          </w:drawing>
        </w:r>
      </w:del>
      <w:r w:rsidRPr="00BD0F74">
        <w:rPr>
          <w:color w:val="auto"/>
          <w:lang w:eastAsia="sv-SE"/>
        </w:rPr>
        <w:t xml:space="preserve"> </w:t>
      </w:r>
      <w:ins w:id="237" w:author="Per Mützell" w:date="2013-06-04T23:16:00Z">
        <w:r w:rsidR="005F16F8">
          <w:rPr>
            <w:color w:val="auto"/>
            <w:lang w:eastAsia="sv-SE"/>
            <w:rPrChange w:id="238">
              <w:rPr>
                <w:lang w:eastAsia="sv-SE"/>
              </w:rPr>
            </w:rPrChange>
          </w:rPr>
          <w:drawing>
            <wp:inline distT="0" distB="0" distL="0" distR="0" wp14:anchorId="4698D115" wp14:editId="3F3F6482">
              <wp:extent cx="3776980" cy="3096096"/>
              <wp:effectExtent l="0" t="0" r="7620" b="317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7861" cy="3096818"/>
                      </a:xfrm>
                      <a:prstGeom prst="rect">
                        <a:avLst/>
                      </a:prstGeom>
                      <a:noFill/>
                      <a:ln>
                        <a:noFill/>
                      </a:ln>
                    </pic:spPr>
                  </pic:pic>
                </a:graphicData>
              </a:graphic>
            </wp:inline>
          </w:drawing>
        </w:r>
      </w:ins>
    </w:p>
    <w:p w14:paraId="068813AD" w14:textId="77777777" w:rsidR="001F60E1" w:rsidRPr="00BB07F2" w:rsidRDefault="001F60E1" w:rsidP="001F60E1">
      <w:pPr>
        <w:spacing w:after="0"/>
        <w:ind w:firstLine="720"/>
        <w:rPr>
          <w:ins w:id="239" w:author="Per Mützell" w:date="2013-06-04T23:20:00Z"/>
          <w:sz w:val="16"/>
        </w:rPr>
      </w:pPr>
      <w:ins w:id="240" w:author="Per Mützell" w:date="2013-06-04T23:20:00Z">
        <w:r w:rsidRPr="00BB07F2">
          <w:rPr>
            <w:sz w:val="16"/>
          </w:rPr>
          <w:t>Figur 1: Patientens samlade läkemedelslista</w:t>
        </w:r>
      </w:ins>
    </w:p>
    <w:p w14:paraId="163D2AF7" w14:textId="77777777" w:rsidR="00837CC5" w:rsidRDefault="00837CC5" w:rsidP="00837CC5">
      <w:pPr>
        <w:spacing w:after="0"/>
        <w:rPr>
          <w:ins w:id="241" w:author="Per Mützell" w:date="2013-06-04T23:20:00Z"/>
        </w:rPr>
      </w:pPr>
    </w:p>
    <w:p w14:paraId="3323FC05" w14:textId="77777777" w:rsidR="001F60E1" w:rsidRDefault="001F60E1" w:rsidP="00837CC5">
      <w:pPr>
        <w:spacing w:after="0"/>
      </w:pPr>
    </w:p>
    <w:p w14:paraId="43A5FB74" w14:textId="62312E74" w:rsidR="00837CC5" w:rsidRDefault="00837CC5" w:rsidP="00837CC5">
      <w:pPr>
        <w:rPr>
          <w:color w:val="auto"/>
        </w:rPr>
      </w:pPr>
      <w:r w:rsidRPr="00BC23DF">
        <w:rPr>
          <w:color w:val="auto"/>
        </w:rPr>
        <w:t>Den samlade läkemedelslistan är den lista över patient</w:t>
      </w:r>
      <w:r>
        <w:rPr>
          <w:color w:val="auto"/>
        </w:rPr>
        <w:t xml:space="preserve">ens läkemedelsordinationer (och </w:t>
      </w:r>
      <w:r w:rsidRPr="00BC23DF">
        <w:rPr>
          <w:color w:val="auto"/>
        </w:rPr>
        <w:t>läkemedelsförskr</w:t>
      </w:r>
      <w:r>
        <w:rPr>
          <w:color w:val="auto"/>
        </w:rPr>
        <w:t xml:space="preserve">ivningar) som journalförs i NOD, Nationell Ordinationsdatabas, </w:t>
      </w:r>
      <w:del w:id="242" w:author="Per Mützell" w:date="2013-06-04T23:25:00Z">
        <w:r w:rsidRPr="00BC23DF" w:rsidDel="00AF469C">
          <w:rPr>
            <w:color w:val="auto"/>
          </w:rPr>
          <w:delText xml:space="preserve">och </w:delText>
        </w:r>
      </w:del>
      <w:r w:rsidRPr="00BC23DF">
        <w:rPr>
          <w:color w:val="auto"/>
        </w:rPr>
        <w:t xml:space="preserve">som </w:t>
      </w:r>
      <w:del w:id="243" w:author="Per Mützell" w:date="2013-06-04T23:25:00Z">
        <w:r w:rsidRPr="00BC23DF" w:rsidDel="00AF469C">
          <w:rPr>
            <w:color w:val="auto"/>
          </w:rPr>
          <w:delText xml:space="preserve">kommer </w:delText>
        </w:r>
      </w:del>
      <w:ins w:id="244" w:author="Per Mützell" w:date="2013-06-04T23:25:00Z">
        <w:r w:rsidR="00AF469C">
          <w:rPr>
            <w:color w:val="auto"/>
          </w:rPr>
          <w:t>föds och tillgängliggörs</w:t>
        </w:r>
      </w:ins>
      <w:del w:id="245" w:author="Per Mützell" w:date="2013-06-04T23:25:00Z">
        <w:r w:rsidRPr="00BC23DF" w:rsidDel="00AF469C">
          <w:rPr>
            <w:color w:val="auto"/>
          </w:rPr>
          <w:delText xml:space="preserve">att kunna tillgängliggöras </w:delText>
        </w:r>
      </w:del>
      <w:ins w:id="246" w:author="Per Mützell" w:date="2013-06-04T23:25:00Z">
        <w:r w:rsidR="00AF469C">
          <w:rPr>
            <w:color w:val="auto"/>
          </w:rPr>
          <w:t xml:space="preserve"> </w:t>
        </w:r>
      </w:ins>
      <w:r w:rsidRPr="00BC23DF">
        <w:rPr>
          <w:color w:val="auto"/>
        </w:rPr>
        <w:t xml:space="preserve">via integrerade vårdsystem. </w:t>
      </w:r>
    </w:p>
    <w:p w14:paraId="51AC740C" w14:textId="46C50242" w:rsidR="00837CC5" w:rsidRPr="00BC23DF" w:rsidRDefault="00837CC5" w:rsidP="00837CC5">
      <w:pPr>
        <w:rPr>
          <w:color w:val="auto"/>
        </w:rPr>
      </w:pPr>
      <w:r>
        <w:rPr>
          <w:color w:val="auto"/>
        </w:rPr>
        <w:lastRenderedPageBreak/>
        <w:t>Tjänstedomänen hanterar ”öppenvårdsordinationer” med vilket i</w:t>
      </w:r>
      <w:r w:rsidRPr="00BC23DF">
        <w:rPr>
          <w:color w:val="auto"/>
        </w:rPr>
        <w:t xml:space="preserve"> detta sammanhang </w:t>
      </w:r>
      <w:r>
        <w:rPr>
          <w:color w:val="auto"/>
        </w:rPr>
        <w:t xml:space="preserve">menas </w:t>
      </w:r>
      <w:r w:rsidRPr="00BC23DF">
        <w:rPr>
          <w:color w:val="auto"/>
        </w:rPr>
        <w:t xml:space="preserve">ordinationer som ligger till grund för en förskrivning, dvs. ett recept som patienten kan hämta ut </w:t>
      </w:r>
      <w:r>
        <w:rPr>
          <w:color w:val="auto"/>
        </w:rPr>
        <w:t xml:space="preserve">på ett öppenvårdsapotek. Sådana </w:t>
      </w:r>
      <w:r w:rsidRPr="00BC23DF">
        <w:rPr>
          <w:color w:val="auto"/>
        </w:rPr>
        <w:t>ordinationer kan göras både inom öppenvården och slutenvården</w:t>
      </w:r>
      <w:r>
        <w:rPr>
          <w:color w:val="auto"/>
        </w:rPr>
        <w:t>.</w:t>
      </w:r>
    </w:p>
    <w:p w14:paraId="5FECC135" w14:textId="244162F5" w:rsidR="00837CC5" w:rsidRDefault="00837CC5" w:rsidP="00837CC5">
      <w:pPr>
        <w:rPr>
          <w:color w:val="auto"/>
        </w:rPr>
      </w:pPr>
      <w:r w:rsidRPr="00BC23DF">
        <w:rPr>
          <w:color w:val="auto"/>
        </w:rPr>
        <w:t>Målet med den samlade läkemedelslistan är att skapa en samlad bild av vilka läkemedel en patient har, oavsett hur och var patienten fått dem.</w:t>
      </w:r>
      <w:del w:id="247" w:author="Per Mützell" w:date="2013-06-04T23:28:00Z">
        <w:r w:rsidRPr="00BC23DF" w:rsidDel="00F45525">
          <w:rPr>
            <w:color w:val="auto"/>
          </w:rPr>
          <w:delText xml:space="preserve"> Dock kommer inte ordinationer via pappersrecept att finnas med </w:delText>
        </w:r>
        <w:r w:rsidDel="00F45525">
          <w:rPr>
            <w:color w:val="auto"/>
          </w:rPr>
          <w:delText>i den samlade läkemedelslistan.</w:delText>
        </w:r>
      </w:del>
    </w:p>
    <w:p w14:paraId="18BCE7B9" w14:textId="77777777" w:rsidR="00837CC5" w:rsidRDefault="00837CC5" w:rsidP="00837CC5">
      <w:pPr>
        <w:rPr>
          <w:color w:val="auto"/>
        </w:rPr>
      </w:pPr>
    </w:p>
    <w:p w14:paraId="2212530A" w14:textId="4A911E66" w:rsidR="00837CC5" w:rsidRDefault="00837CC5" w:rsidP="00837CC5">
      <w:pPr>
        <w:rPr>
          <w:color w:val="auto"/>
        </w:rPr>
      </w:pPr>
      <w:r>
        <w:rPr>
          <w:color w:val="auto"/>
        </w:rPr>
        <w:t xml:space="preserve">Tjänstekontrakten inom domänen kan </w:t>
      </w:r>
      <w:ins w:id="248" w:author="Per Mützell" w:date="2013-06-04T23:38:00Z">
        <w:r w:rsidR="00F75744">
          <w:rPr>
            <w:color w:val="auto"/>
          </w:rPr>
          <w:t xml:space="preserve">grovt sätt </w:t>
        </w:r>
      </w:ins>
      <w:r>
        <w:rPr>
          <w:color w:val="auto"/>
        </w:rPr>
        <w:t xml:space="preserve">delas i </w:t>
      </w:r>
    </w:p>
    <w:p w14:paraId="34086E44" w14:textId="117B1D8B" w:rsidR="00837CC5" w:rsidRPr="00280E19" w:rsidRDefault="00837CC5" w:rsidP="00837CC5">
      <w:pPr>
        <w:pStyle w:val="Liststycke"/>
        <w:numPr>
          <w:ilvl w:val="0"/>
          <w:numId w:val="22"/>
        </w:numPr>
        <w:rPr>
          <w:color w:val="auto"/>
        </w:rPr>
      </w:pPr>
      <w:r w:rsidRPr="00280E19">
        <w:rPr>
          <w:color w:val="auto"/>
        </w:rPr>
        <w:t xml:space="preserve">Kontrakt </w:t>
      </w:r>
      <w:del w:id="249" w:author="Per Mützell" w:date="2013-06-04T23:38:00Z">
        <w:r w:rsidRPr="00280E19" w:rsidDel="00F75744">
          <w:rPr>
            <w:color w:val="auto"/>
          </w:rPr>
          <w:delText>som stödjer</w:delText>
        </w:r>
      </w:del>
      <w:ins w:id="250" w:author="Per Mützell" w:date="2013-06-04T23:38:00Z">
        <w:r w:rsidR="00F75744">
          <w:rPr>
            <w:color w:val="auto"/>
          </w:rPr>
          <w:t>för</w:t>
        </w:r>
      </w:ins>
      <w:r w:rsidRPr="00280E19">
        <w:rPr>
          <w:color w:val="auto"/>
        </w:rPr>
        <w:t xml:space="preserve"> att läsa den samlade läkemedelslistan</w:t>
      </w:r>
      <w:ins w:id="251" w:author="Per Mützell" w:date="2013-06-04T23:53:00Z">
        <w:r w:rsidR="00121D00">
          <w:rPr>
            <w:color w:val="auto"/>
          </w:rPr>
          <w:t>.</w:t>
        </w:r>
      </w:ins>
      <w:del w:id="252" w:author="Per Mützell" w:date="2013-06-04T23:52:00Z">
        <w:r w:rsidRPr="00280E19" w:rsidDel="00121D00">
          <w:rPr>
            <w:color w:val="auto"/>
          </w:rPr>
          <w:delText>.</w:delText>
        </w:r>
      </w:del>
    </w:p>
    <w:p w14:paraId="01CB3D73" w14:textId="36A4B0C8" w:rsidR="00837CC5" w:rsidRDefault="00837CC5" w:rsidP="00F45525">
      <w:pPr>
        <w:pStyle w:val="Liststycke"/>
        <w:numPr>
          <w:ilvl w:val="0"/>
          <w:numId w:val="22"/>
        </w:numPr>
      </w:pPr>
      <w:r w:rsidRPr="00280E19">
        <w:rPr>
          <w:color w:val="auto"/>
        </w:rPr>
        <w:t xml:space="preserve">Kontrakt </w:t>
      </w:r>
      <w:del w:id="253" w:author="Per Mützell" w:date="2013-06-04T23:38:00Z">
        <w:r w:rsidRPr="00280E19" w:rsidDel="00F75744">
          <w:rPr>
            <w:color w:val="auto"/>
          </w:rPr>
          <w:delText>som stödjer</w:delText>
        </w:r>
      </w:del>
      <w:ins w:id="254" w:author="Per Mützell" w:date="2013-06-04T23:38:00Z">
        <w:r w:rsidR="00F75744">
          <w:rPr>
            <w:color w:val="auto"/>
          </w:rPr>
          <w:t>för</w:t>
        </w:r>
      </w:ins>
      <w:r w:rsidRPr="00280E19">
        <w:rPr>
          <w:color w:val="auto"/>
        </w:rPr>
        <w:t xml:space="preserve"> att uppdatera den samlade läkemedelslista</w:t>
      </w:r>
      <w:ins w:id="255" w:author="Per Mützell" w:date="2013-06-04T23:51:00Z">
        <w:r w:rsidR="00121D00">
          <w:rPr>
            <w:color w:val="auto"/>
          </w:rPr>
          <w:t>n, inklusive ordination och förskrivning.</w:t>
        </w:r>
      </w:ins>
      <w:del w:id="256" w:author="Per Mützell" w:date="2013-06-04T23:51:00Z">
        <w:r w:rsidRPr="00280E19" w:rsidDel="00121D00">
          <w:rPr>
            <w:color w:val="auto"/>
          </w:rPr>
          <w:delText>n.</w:delText>
        </w:r>
      </w:del>
    </w:p>
    <w:p w14:paraId="5FE971D1" w14:textId="77777777" w:rsidR="00837CC5" w:rsidRDefault="00837CC5" w:rsidP="00837CC5">
      <w:pPr>
        <w:spacing w:after="0"/>
      </w:pPr>
    </w:p>
    <w:p w14:paraId="7408F3C5" w14:textId="77777777" w:rsidR="00121D00" w:rsidRDefault="00837CC5" w:rsidP="00837CC5">
      <w:pPr>
        <w:spacing w:after="0"/>
        <w:rPr>
          <w:ins w:id="257" w:author="Per Mützell" w:date="2013-06-04T23:50:00Z"/>
        </w:rPr>
      </w:pPr>
      <w:r>
        <w:t>Nedan bild visar översiktligt hur tjänstedomänen, i figuren kallad ”Ordination”, passar in i en större helhet kring processen för att ordinera läkemedel</w:t>
      </w:r>
      <w:ins w:id="258" w:author="Per Mützell" w:date="2013-06-04T23:50:00Z">
        <w:r w:rsidR="00121D00">
          <w:t>.</w:t>
        </w:r>
      </w:ins>
    </w:p>
    <w:p w14:paraId="3B291C49" w14:textId="77777777" w:rsidR="00121D00" w:rsidRDefault="00121D00" w:rsidP="00837CC5">
      <w:pPr>
        <w:spacing w:after="0"/>
        <w:rPr>
          <w:ins w:id="259" w:author="Per Mützell" w:date="2013-06-04T23:53:00Z"/>
        </w:rPr>
      </w:pPr>
    </w:p>
    <w:p w14:paraId="19C055D7" w14:textId="140703E3" w:rsidR="00837CC5" w:rsidRDefault="00121D00" w:rsidP="00837CC5">
      <w:pPr>
        <w:spacing w:after="0"/>
      </w:pPr>
      <w:ins w:id="260" w:author="Per Mützell" w:date="2013-06-04T23:51:00Z">
        <w:r>
          <w:t>Följande tjänstegrupper relaterar till och kompletterar på olika sätt domänen:</w:t>
        </w:r>
      </w:ins>
      <w:r w:rsidR="00837CC5">
        <w:t xml:space="preserve"> </w:t>
      </w:r>
    </w:p>
    <w:p w14:paraId="02A9D6B3" w14:textId="56BA7EA3" w:rsidR="00837CC5" w:rsidDel="00121D00" w:rsidRDefault="00837CC5">
      <w:pPr>
        <w:pStyle w:val="Liststycke"/>
        <w:numPr>
          <w:ilvl w:val="0"/>
          <w:numId w:val="23"/>
        </w:numPr>
        <w:spacing w:after="0"/>
        <w:rPr>
          <w:del w:id="261" w:author="Per Mützell" w:date="2013-06-04T23:51:00Z"/>
        </w:rPr>
      </w:pPr>
      <w:del w:id="262" w:author="Per Mützell" w:date="2013-06-04T23:51:00Z">
        <w:r w:rsidDel="00121D00">
          <w:delText xml:space="preserve">Ordinationstjänster inmo </w:delText>
        </w:r>
      </w:del>
      <w:ins w:id="263" w:author="Jonas Sedin" w:date="2013-05-31T09:37:00Z">
        <w:del w:id="264" w:author="Per Mützell" w:date="2013-06-04T23:51:00Z">
          <w:r w:rsidR="001240E6" w:rsidDel="00121D00">
            <w:delText xml:space="preserve">inom </w:delText>
          </w:r>
        </w:del>
      </w:ins>
      <w:del w:id="265" w:author="Per Mützell" w:date="2013-06-04T23:51:00Z">
        <w:r w:rsidDel="00121D00">
          <w:delText>denna domän</w:delText>
        </w:r>
      </w:del>
    </w:p>
    <w:p w14:paraId="489E5057" w14:textId="77777777" w:rsidR="00837CC5" w:rsidRDefault="00837CC5" w:rsidP="00F94876">
      <w:pPr>
        <w:pStyle w:val="Liststycke"/>
        <w:numPr>
          <w:ilvl w:val="0"/>
          <w:numId w:val="23"/>
        </w:numPr>
        <w:spacing w:after="0"/>
      </w:pPr>
      <w:r>
        <w:t>Andra läkemedelsrelaterade tjänster, t ex information om uthämtade läkemedel samt information om dospatienter och dosapotek.</w:t>
      </w:r>
    </w:p>
    <w:p w14:paraId="7C7D061A" w14:textId="77777777" w:rsidR="00837CC5" w:rsidRDefault="00837CC5" w:rsidP="00837CC5">
      <w:pPr>
        <w:pStyle w:val="Liststycke"/>
        <w:numPr>
          <w:ilvl w:val="0"/>
          <w:numId w:val="23"/>
        </w:numPr>
        <w:spacing w:after="0"/>
      </w:pPr>
      <w:r>
        <w:t>Stödtjänster såsom</w:t>
      </w:r>
    </w:p>
    <w:p w14:paraId="636004E3" w14:textId="77777777" w:rsidR="00837CC5" w:rsidRDefault="00837CC5" w:rsidP="00837CC5">
      <w:pPr>
        <w:pStyle w:val="Liststycke"/>
        <w:numPr>
          <w:ilvl w:val="1"/>
          <w:numId w:val="23"/>
        </w:numPr>
        <w:spacing w:after="0"/>
      </w:pPr>
      <w:r>
        <w:t>SIL – Svensk Informationsdatabas för Läkemedel</w:t>
      </w:r>
    </w:p>
    <w:p w14:paraId="2C4B8F90" w14:textId="69CF4C2B" w:rsidR="00F05291" w:rsidRDefault="00F05291" w:rsidP="00F05291">
      <w:pPr>
        <w:numPr>
          <w:ilvl w:val="1"/>
          <w:numId w:val="23"/>
        </w:numPr>
        <w:spacing w:after="0"/>
        <w:contextualSpacing/>
        <w:rPr>
          <w:ins w:id="266" w:author="Per Mützell" w:date="2013-06-04T23:55:00Z"/>
        </w:rPr>
      </w:pPr>
      <w:ins w:id="267" w:author="Per Mützell" w:date="2013-06-04T23:55:00Z">
        <w:r>
          <w:t>Nationell katalog (HSA) – för att koppla medarbetare till organisation och få ut behörighetsstyrande egenskaper för medarbetaren.</w:t>
        </w:r>
      </w:ins>
    </w:p>
    <w:p w14:paraId="75A8529A" w14:textId="5979AF6B" w:rsidR="00837CC5" w:rsidDel="00F05291" w:rsidRDefault="00837CC5">
      <w:pPr>
        <w:pStyle w:val="Liststycke"/>
        <w:numPr>
          <w:ilvl w:val="0"/>
          <w:numId w:val="23"/>
        </w:numPr>
        <w:spacing w:after="0"/>
        <w:rPr>
          <w:del w:id="268" w:author="Per Mützell" w:date="2013-06-04T23:55:00Z"/>
        </w:rPr>
        <w:pPrChange w:id="269" w:author="Per Mützell" w:date="2013-06-04T23:55:00Z">
          <w:pPr>
            <w:pStyle w:val="Liststycke"/>
            <w:numPr>
              <w:ilvl w:val="1"/>
              <w:numId w:val="23"/>
            </w:numPr>
            <w:spacing w:after="0"/>
            <w:ind w:left="1440" w:hanging="360"/>
          </w:pPr>
        </w:pPrChange>
      </w:pPr>
      <w:del w:id="270" w:author="Per Mützell" w:date="2013-06-04T23:55:00Z">
        <w:r w:rsidDel="00F05291">
          <w:delText>Nationell katalog (HSA) – för att koppla medarbetare till organisation.</w:delText>
        </w:r>
      </w:del>
    </w:p>
    <w:p w14:paraId="5575CB7D" w14:textId="77777777" w:rsidR="00837CC5" w:rsidRDefault="00837CC5" w:rsidP="00837CC5">
      <w:pPr>
        <w:pStyle w:val="Liststycke"/>
        <w:numPr>
          <w:ilvl w:val="1"/>
          <w:numId w:val="23"/>
        </w:numPr>
        <w:spacing w:after="0"/>
      </w:pPr>
      <w:r>
        <w:t>Stark autentisering, Spärr, Samtycke samt Logg – som stöd att hantera krav i PDL.</w:t>
      </w:r>
    </w:p>
    <w:p w14:paraId="230C69D5" w14:textId="77777777" w:rsidR="00837CC5" w:rsidRDefault="00837CC5" w:rsidP="00837CC5">
      <w:pPr>
        <w:pStyle w:val="Liststycke"/>
        <w:numPr>
          <w:ilvl w:val="1"/>
          <w:numId w:val="23"/>
        </w:numPr>
        <w:spacing w:after="0"/>
      </w:pPr>
      <w:r>
        <w:t>Personuppgift – kontroll av patientuppgifter mot Skatteverket</w:t>
      </w:r>
    </w:p>
    <w:p w14:paraId="2E44C7AD" w14:textId="77777777" w:rsidR="00837CC5" w:rsidRDefault="00837CC5" w:rsidP="00837CC5">
      <w:pPr>
        <w:spacing w:after="0"/>
        <w:rPr>
          <w:ins w:id="271" w:author="Per Mützell" w:date="2013-06-05T00:15:00Z"/>
        </w:rPr>
      </w:pPr>
    </w:p>
    <w:p w14:paraId="7DFFADB5" w14:textId="77777777" w:rsidR="000339DD" w:rsidRDefault="000339DD" w:rsidP="00837CC5">
      <w:pPr>
        <w:spacing w:after="0"/>
      </w:pPr>
    </w:p>
    <w:p w14:paraId="1FAD13A3" w14:textId="77777777" w:rsidR="00837CC5" w:rsidRDefault="00837CC5" w:rsidP="00837CC5">
      <w:pPr>
        <w:spacing w:after="0"/>
      </w:pPr>
    </w:p>
    <w:p w14:paraId="4DD71B3F" w14:textId="0229C23D" w:rsidR="00837CC5" w:rsidRDefault="00182F94" w:rsidP="00837CC5">
      <w:pPr>
        <w:spacing w:after="0"/>
      </w:pPr>
      <w:ins w:id="272" w:author="Per Mützell" w:date="2013-06-05T00:00:00Z">
        <w:r>
          <w:rPr>
            <w:lang w:eastAsia="sv-SE"/>
          </w:rPr>
          <w:lastRenderedPageBreak/>
          <w:drawing>
            <wp:inline distT="0" distB="0" distL="0" distR="0" wp14:anchorId="505265AF" wp14:editId="2A08CF9E">
              <wp:extent cx="4697269" cy="3343901"/>
              <wp:effectExtent l="0" t="0" r="1905" b="952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b="5611"/>
                      <a:stretch/>
                    </pic:blipFill>
                    <pic:spPr bwMode="auto">
                      <a:xfrm>
                        <a:off x="0" y="0"/>
                        <a:ext cx="4698677" cy="3344903"/>
                      </a:xfrm>
                      <a:prstGeom prst="rect">
                        <a:avLst/>
                      </a:prstGeom>
                      <a:noFill/>
                      <a:ln>
                        <a:noFill/>
                      </a:ln>
                      <a:extLst>
                        <a:ext uri="{53640926-AAD7-44D8-BBD7-CCE9431645EC}">
                          <a14:shadowObscured xmlns:a14="http://schemas.microsoft.com/office/drawing/2010/main"/>
                        </a:ext>
                      </a:extLst>
                    </pic:spPr>
                  </pic:pic>
                </a:graphicData>
              </a:graphic>
            </wp:inline>
          </w:drawing>
        </w:r>
      </w:ins>
    </w:p>
    <w:p w14:paraId="503D2138" w14:textId="77777777" w:rsidR="00837CC5" w:rsidRDefault="00837CC5" w:rsidP="00837CC5">
      <w:pPr>
        <w:spacing w:after="0"/>
      </w:pPr>
    </w:p>
    <w:p w14:paraId="5430394F" w14:textId="77777777" w:rsidR="00837CC5" w:rsidRDefault="00837CC5" w:rsidP="00837CC5">
      <w:pPr>
        <w:spacing w:after="0"/>
        <w:rPr>
          <w:b/>
          <w:noProof w:val="0"/>
          <w:kern w:val="32"/>
          <w:sz w:val="28"/>
        </w:rPr>
      </w:pPr>
      <w:r w:rsidRPr="000B4653">
        <w:t xml:space="preserve"> </w:t>
      </w:r>
      <w:r>
        <w:br w:type="page"/>
      </w:r>
    </w:p>
    <w:p w14:paraId="59136EFA" w14:textId="77777777" w:rsidR="00837CC5" w:rsidRDefault="00837CC5" w:rsidP="00837CC5">
      <w:pPr>
        <w:pStyle w:val="Rubrik2"/>
      </w:pPr>
      <w:bookmarkStart w:id="273" w:name="_Toc231334997"/>
      <w:bookmarkStart w:id="274" w:name="_Toc232015046"/>
      <w:r w:rsidRPr="001C0C52">
        <w:lastRenderedPageBreak/>
        <w:t>Ordinera insättning</w:t>
      </w:r>
      <w:bookmarkEnd w:id="273"/>
      <w:bookmarkEnd w:id="274"/>
    </w:p>
    <w:p w14:paraId="59956082" w14:textId="77777777" w:rsidR="00837CC5" w:rsidRDefault="00837CC5">
      <w:pPr>
        <w:pStyle w:val="Rubrik3"/>
      </w:pPr>
      <w:r>
        <w:t>Översikt</w:t>
      </w:r>
    </w:p>
    <w:p w14:paraId="3115F301" w14:textId="44664D8E" w:rsidR="00182F94" w:rsidRDefault="00182F94" w:rsidP="00182F94">
      <w:pPr>
        <w:rPr>
          <w:ins w:id="275" w:author="Per Mützell" w:date="2013-06-05T00:07:00Z"/>
        </w:rPr>
      </w:pPr>
      <w:ins w:id="276" w:author="Per Mützell" w:date="2013-06-05T00:07:00Z">
        <w:r>
          <w:t xml:space="preserve">Följande principiella bild </w:t>
        </w:r>
        <w:r w:rsidR="00452953">
          <w:t xml:space="preserve">representerar </w:t>
        </w:r>
      </w:ins>
      <w:ins w:id="277" w:author="Per Mützell" w:date="2013-06-05T00:08:00Z">
        <w:r w:rsidR="00452953">
          <w:t xml:space="preserve">registrering av </w:t>
        </w:r>
      </w:ins>
      <w:ins w:id="278" w:author="Per Mützell" w:date="2013-06-05T00:07:00Z">
        <w:r w:rsidR="00452953">
          <w:t xml:space="preserve">en ordination </w:t>
        </w:r>
        <w:r>
          <w:t>ur ett arkitekturellt perspektiv.</w:t>
        </w:r>
      </w:ins>
      <w:ins w:id="279" w:author="Per Mützell" w:date="2013-06-05T00:09:00Z">
        <w:r w:rsidR="00452953">
          <w:t xml:space="preserve"> Ordinationen adderas till patientens samlade läkemedelslista i </w:t>
        </w:r>
      </w:ins>
      <w:ins w:id="280" w:author="Per Mützell" w:date="2013-06-05T00:10:00Z">
        <w:r w:rsidR="00452953">
          <w:t>NOD</w:t>
        </w:r>
      </w:ins>
      <w:ins w:id="281" w:author="Per Mützell" w:date="2013-06-05T00:09:00Z">
        <w:r w:rsidR="00452953">
          <w:t>.</w:t>
        </w:r>
      </w:ins>
    </w:p>
    <w:p w14:paraId="009A0DF4" w14:textId="77777777" w:rsidR="00182F94" w:rsidRDefault="00182F94" w:rsidP="00837CC5"/>
    <w:p w14:paraId="032F80D9" w14:textId="4D756108" w:rsidR="00837CC5" w:rsidRPr="004130B6" w:rsidRDefault="00837CC5" w:rsidP="00837CC5">
      <w:del w:id="282" w:author="Per Mützell" w:date="2013-06-05T00:06:00Z">
        <w:r w:rsidDel="00182F94">
          <w:rPr>
            <w:lang w:eastAsia="sv-SE"/>
          </w:rPr>
          <w:drawing>
            <wp:inline distT="0" distB="0" distL="0" distR="0" wp14:anchorId="3F47491E" wp14:editId="2D345619">
              <wp:extent cx="2729879" cy="2777333"/>
              <wp:effectExtent l="0" t="0" r="0" b="0"/>
              <wp:docPr id="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0259" cy="2777720"/>
                      </a:xfrm>
                      <a:prstGeom prst="rect">
                        <a:avLst/>
                      </a:prstGeom>
                      <a:noFill/>
                      <a:ln>
                        <a:noFill/>
                      </a:ln>
                    </pic:spPr>
                  </pic:pic>
                </a:graphicData>
              </a:graphic>
            </wp:inline>
          </w:drawing>
        </w:r>
      </w:del>
      <w:ins w:id="283" w:author="Per Mützell" w:date="2013-06-05T00:06:00Z">
        <w:r w:rsidR="00182F94" w:rsidRPr="00182F94">
          <w:t xml:space="preserve"> </w:t>
        </w:r>
      </w:ins>
      <w:ins w:id="284" w:author="Per Mützell" w:date="2013-06-05T01:37:00Z">
        <w:r w:rsidR="00175A36">
          <w:rPr>
            <w:lang w:eastAsia="sv-SE"/>
          </w:rPr>
          <w:drawing>
            <wp:inline distT="0" distB="0" distL="0" distR="0" wp14:anchorId="1F8ADAC3" wp14:editId="6D6B085F">
              <wp:extent cx="3415316" cy="3336762"/>
              <wp:effectExtent l="0" t="0" r="0" b="0"/>
              <wp:docPr id="22"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6011" cy="3337441"/>
                      </a:xfrm>
                      <a:prstGeom prst="rect">
                        <a:avLst/>
                      </a:prstGeom>
                      <a:noFill/>
                      <a:ln>
                        <a:noFill/>
                      </a:ln>
                    </pic:spPr>
                  </pic:pic>
                </a:graphicData>
              </a:graphic>
            </wp:inline>
          </w:drawing>
        </w:r>
      </w:ins>
    </w:p>
    <w:p w14:paraId="506EBADB" w14:textId="77777777" w:rsidR="00837CC5" w:rsidRDefault="00837CC5">
      <w:pPr>
        <w:pStyle w:val="Rubrik3"/>
      </w:pPr>
      <w:r>
        <w:lastRenderedPageBreak/>
        <w:t>Arbetsflöde</w:t>
      </w:r>
    </w:p>
    <w:p w14:paraId="43033BFA" w14:textId="7BD98C13" w:rsidR="00837CC5" w:rsidRDefault="001D1E26" w:rsidP="00837CC5">
      <w:ins w:id="285" w:author="Per Mützell" w:date="2013-06-05T00:19:00Z">
        <w:r>
          <w:rPr>
            <w:lang w:eastAsia="sv-SE"/>
          </w:rPr>
          <w:lastRenderedPageBreak/>
          <w:drawing>
            <wp:inline distT="0" distB="0" distL="0" distR="0" wp14:anchorId="63DFA571" wp14:editId="04C96DFA">
              <wp:extent cx="6221730" cy="4045939"/>
              <wp:effectExtent l="0" t="0" r="1270" b="0"/>
              <wp:docPr id="18" name="Bild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inera insättning.png"/>
                      <pic:cNvPicPr/>
                    </pic:nvPicPr>
                    <pic:blipFill rotWithShape="1">
                      <a:blip r:embed="rId14">
                        <a:extLst>
                          <a:ext uri="{28A0092B-C50C-407E-A947-70E740481C1C}">
                            <a14:useLocalDpi xmlns:a14="http://schemas.microsoft.com/office/drawing/2010/main" val="0"/>
                          </a:ext>
                        </a:extLst>
                      </a:blip>
                      <a:srcRect r="13626"/>
                      <a:stretch/>
                    </pic:blipFill>
                    <pic:spPr bwMode="auto">
                      <a:xfrm>
                        <a:off x="0" y="0"/>
                        <a:ext cx="6221730" cy="4045939"/>
                      </a:xfrm>
                      <a:prstGeom prst="rect">
                        <a:avLst/>
                      </a:prstGeom>
                      <a:ln>
                        <a:noFill/>
                      </a:ln>
                      <a:extLst>
                        <a:ext uri="{53640926-AAD7-44D8-BBD7-CCE9431645EC}">
                          <a14:shadowObscured xmlns:a14="http://schemas.microsoft.com/office/drawing/2010/main"/>
                        </a:ext>
                      </a:extLst>
                    </pic:spPr>
                  </pic:pic>
                </a:graphicData>
              </a:graphic>
            </wp:inline>
          </w:drawing>
        </w:r>
      </w:ins>
      <w:del w:id="286" w:author="Per Mützell" w:date="2013-06-05T00:19:00Z">
        <w:r w:rsidR="00837CC5" w:rsidDel="001D1E26">
          <w:rPr>
            <w:lang w:eastAsia="sv-SE"/>
          </w:rPr>
          <w:lastRenderedPageBreak/>
          <w:drawing>
            <wp:inline distT="0" distB="0" distL="0" distR="0" wp14:anchorId="4832E68D" wp14:editId="7F94D6C4">
              <wp:extent cx="6158879" cy="4349060"/>
              <wp:effectExtent l="0" t="0" r="0"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inera insättning.png"/>
                      <pic:cNvPicPr/>
                    </pic:nvPicPr>
                    <pic:blipFill rotWithShape="1">
                      <a:blip r:embed="rId15">
                        <a:extLst>
                          <a:ext uri="{28A0092B-C50C-407E-A947-70E740481C1C}">
                            <a14:useLocalDpi xmlns:a14="http://schemas.microsoft.com/office/drawing/2010/main" val="0"/>
                          </a:ext>
                        </a:extLst>
                      </a:blip>
                      <a:srcRect r="20972"/>
                      <a:stretch/>
                    </pic:blipFill>
                    <pic:spPr bwMode="auto">
                      <a:xfrm>
                        <a:off x="0" y="0"/>
                        <a:ext cx="6159076" cy="4349199"/>
                      </a:xfrm>
                      <a:prstGeom prst="rect">
                        <a:avLst/>
                      </a:prstGeom>
                      <a:ln>
                        <a:noFill/>
                      </a:ln>
                      <a:extLst>
                        <a:ext uri="{53640926-AAD7-44D8-BBD7-CCE9431645EC}">
                          <a14:shadowObscured xmlns:a14="http://schemas.microsoft.com/office/drawing/2010/main"/>
                        </a:ext>
                      </a:extLst>
                    </pic:spPr>
                  </pic:pic>
                </a:graphicData>
              </a:graphic>
            </wp:inline>
          </w:drawing>
        </w:r>
      </w:del>
    </w:p>
    <w:p w14:paraId="6E20BD2F" w14:textId="77777777" w:rsidR="00837CC5" w:rsidRDefault="00837CC5" w:rsidP="00837CC5"/>
    <w:p w14:paraId="3AFBD776" w14:textId="122B8313" w:rsidR="001D1E26" w:rsidRDefault="001D1E26">
      <w:pPr>
        <w:pStyle w:val="Rubrik4"/>
        <w:rPr>
          <w:ins w:id="287" w:author="Per Mützell" w:date="2013-06-05T00:20:00Z"/>
        </w:rPr>
        <w:pPrChange w:id="288" w:author="Per Mützell" w:date="2013-06-05T01:23:00Z">
          <w:pPr>
            <w:pStyle w:val="Rubrik3"/>
          </w:pPr>
        </w:pPrChange>
      </w:pPr>
      <w:ins w:id="289" w:author="Per Mützell" w:date="2013-06-05T00:20:00Z">
        <w:r>
          <w:t>Förutsättningar</w:t>
        </w:r>
      </w:ins>
    </w:p>
    <w:p w14:paraId="234E6954" w14:textId="62191300" w:rsidR="001D1E26" w:rsidRDefault="001D1E26">
      <w:pPr>
        <w:rPr>
          <w:ins w:id="290" w:author="Per Mützell" w:date="2013-06-05T00:21:00Z"/>
        </w:rPr>
        <w:pPrChange w:id="291" w:author="Per Mützell" w:date="2013-06-05T00:21:00Z">
          <w:pPr>
            <w:pStyle w:val="Rubrik4"/>
          </w:pPr>
        </w:pPrChange>
      </w:pPr>
      <w:ins w:id="292" w:author="Per Mützell" w:date="2013-06-05T00:21:00Z">
        <w:r>
          <w:t>Arbetsflödet förutsätter att</w:t>
        </w:r>
      </w:ins>
    </w:p>
    <w:p w14:paraId="2A50354A" w14:textId="35B3B965" w:rsidR="001D1E26" w:rsidRPr="00F94876" w:rsidRDefault="001D1E26">
      <w:pPr>
        <w:pStyle w:val="Liststycke"/>
        <w:numPr>
          <w:ilvl w:val="0"/>
          <w:numId w:val="28"/>
        </w:numPr>
        <w:rPr>
          <w:ins w:id="293" w:author="Per Mützell" w:date="2013-06-05T00:20:00Z"/>
        </w:rPr>
        <w:pPrChange w:id="294" w:author="Per Mützell" w:date="2013-06-05T00:22:00Z">
          <w:pPr/>
        </w:pPrChange>
      </w:pPr>
      <w:ins w:id="295" w:author="Per Mützell" w:date="2013-06-05T00:21:00Z">
        <w:r>
          <w:t xml:space="preserve">Användaren har identifierats i vårdinformationssystemet medelst </w:t>
        </w:r>
      </w:ins>
      <w:ins w:id="296" w:author="Per Mützell" w:date="2013-06-05T00:22:00Z">
        <w:r>
          <w:t xml:space="preserve">s k </w:t>
        </w:r>
      </w:ins>
      <w:ins w:id="297" w:author="Per Mützell" w:date="2013-06-05T00:21:00Z">
        <w:r>
          <w:t>stark autentisering.</w:t>
        </w:r>
      </w:ins>
    </w:p>
    <w:p w14:paraId="7906AC55" w14:textId="77777777" w:rsidR="00837CC5" w:rsidRPr="001C0C52" w:rsidRDefault="00837CC5" w:rsidP="00837CC5"/>
    <w:p w14:paraId="100E2740" w14:textId="77777777" w:rsidR="00837CC5" w:rsidRPr="00B816D9" w:rsidRDefault="00837CC5">
      <w:pPr>
        <w:pStyle w:val="Rubrik4"/>
        <w:pPrChange w:id="298" w:author="Per Mützell" w:date="2013-06-05T01:23:00Z">
          <w:pPr>
            <w:pStyle w:val="Liststycke"/>
            <w:numPr>
              <w:numId w:val="28"/>
            </w:numPr>
            <w:ind w:hanging="360"/>
          </w:pPr>
        </w:pPrChange>
      </w:pPr>
      <w:r>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28AF9AA5" w14:textId="77777777" w:rsidTr="000C7F79">
        <w:tc>
          <w:tcPr>
            <w:tcW w:w="2093" w:type="dxa"/>
            <w:tcBorders>
              <w:bottom w:val="single" w:sz="12" w:space="0" w:color="000000"/>
            </w:tcBorders>
            <w:shd w:val="clear" w:color="auto" w:fill="auto"/>
          </w:tcPr>
          <w:p w14:paraId="0A048B29"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6B5B4D41" w14:textId="77777777" w:rsidR="00837CC5" w:rsidRPr="00F52969" w:rsidRDefault="00837CC5" w:rsidP="000C7F79">
            <w:pPr>
              <w:rPr>
                <w:b/>
                <w:bCs/>
              </w:rPr>
            </w:pPr>
            <w:r w:rsidRPr="00F52969">
              <w:rPr>
                <w:b/>
                <w:bCs/>
              </w:rPr>
              <w:t>Beskrivning</w:t>
            </w:r>
          </w:p>
        </w:tc>
      </w:tr>
      <w:tr w:rsidR="00837CC5" w14:paraId="78E2B37B" w14:textId="77777777" w:rsidTr="000C7F79">
        <w:tc>
          <w:tcPr>
            <w:tcW w:w="2093" w:type="dxa"/>
            <w:shd w:val="clear" w:color="auto" w:fill="auto"/>
          </w:tcPr>
          <w:p w14:paraId="73CC724C" w14:textId="77777777" w:rsidR="00837CC5" w:rsidRPr="00F52969" w:rsidRDefault="00837CC5" w:rsidP="000C7F79">
            <w:pPr>
              <w:rPr>
                <w:b/>
                <w:bCs/>
              </w:rPr>
            </w:pPr>
            <w:r w:rsidRPr="00F52969">
              <w:rPr>
                <w:b/>
                <w:bCs/>
              </w:rPr>
              <w:t>Hälso- och sjukvårdspersonal</w:t>
            </w:r>
          </w:p>
        </w:tc>
        <w:tc>
          <w:tcPr>
            <w:tcW w:w="7984" w:type="dxa"/>
            <w:shd w:val="clear" w:color="auto" w:fill="auto"/>
          </w:tcPr>
          <w:p w14:paraId="0549BCF5" w14:textId="77777777" w:rsidR="00837CC5" w:rsidRDefault="00837CC5" w:rsidP="000C7F79">
            <w:r>
              <w:t>Den hälso- och sjukvårdspersonal som ordinerar läkemedel/handelsvaror och tar del av tidigare gjorda ordinationer för en viss patient.</w:t>
            </w:r>
          </w:p>
        </w:tc>
      </w:tr>
    </w:tbl>
    <w:p w14:paraId="2C0C6388" w14:textId="77777777" w:rsidR="00837CC5" w:rsidRDefault="00837CC5">
      <w:pPr>
        <w:pStyle w:val="Rubrik4"/>
        <w:pPrChange w:id="299" w:author="Per Mützell" w:date="2013-06-05T01:23:00Z">
          <w:pPr>
            <w:pStyle w:val="Liststycke"/>
            <w:numPr>
              <w:numId w:val="28"/>
            </w:numPr>
            <w:ind w:hanging="360"/>
          </w:pPr>
        </w:pPrChange>
      </w:pPr>
      <w:r>
        <w:t>Arbetssteg</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472"/>
        <w:gridCol w:w="7666"/>
      </w:tblGrid>
      <w:tr w:rsidR="00837CC5" w:rsidRPr="00F52969" w14:paraId="7121F349" w14:textId="77777777" w:rsidTr="000C7F79">
        <w:tc>
          <w:tcPr>
            <w:tcW w:w="2093" w:type="dxa"/>
            <w:tcBorders>
              <w:bottom w:val="single" w:sz="12" w:space="0" w:color="000000"/>
            </w:tcBorders>
            <w:shd w:val="clear" w:color="auto" w:fill="auto"/>
          </w:tcPr>
          <w:p w14:paraId="725316F8"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78A51BA1" w14:textId="77777777" w:rsidR="00837CC5" w:rsidRPr="00F52969" w:rsidRDefault="00837CC5" w:rsidP="000C7F79">
            <w:pPr>
              <w:rPr>
                <w:b/>
                <w:bCs/>
              </w:rPr>
            </w:pPr>
            <w:r w:rsidRPr="00F52969">
              <w:rPr>
                <w:b/>
                <w:bCs/>
              </w:rPr>
              <w:t>Beskrivning</w:t>
            </w:r>
          </w:p>
        </w:tc>
      </w:tr>
      <w:tr w:rsidR="00837CC5" w:rsidRPr="00DA0DDA" w14:paraId="7694858C" w14:textId="77777777" w:rsidTr="000C7F79">
        <w:trPr>
          <w:trHeight w:val="425"/>
        </w:trPr>
        <w:tc>
          <w:tcPr>
            <w:tcW w:w="2093" w:type="dxa"/>
            <w:shd w:val="clear" w:color="auto" w:fill="auto"/>
          </w:tcPr>
          <w:p w14:paraId="3E7F24D7" w14:textId="77777777" w:rsidR="00837CC5" w:rsidRPr="00F52969" w:rsidRDefault="00837CC5" w:rsidP="000C7F79">
            <w:pPr>
              <w:rPr>
                <w:b/>
              </w:rPr>
            </w:pPr>
            <w:r>
              <w:rPr>
                <w:b/>
              </w:rPr>
              <w:t>Välj patient</w:t>
            </w:r>
          </w:p>
        </w:tc>
        <w:tc>
          <w:tcPr>
            <w:tcW w:w="7984" w:type="dxa"/>
            <w:shd w:val="clear" w:color="auto" w:fill="auto"/>
          </w:tcPr>
          <w:p w14:paraId="2EB5268C" w14:textId="77777777" w:rsidR="00837CC5" w:rsidRDefault="00837CC5" w:rsidP="000C7F79">
            <w:r>
              <w:t>Patientval baserat på vilka patienter vårdsystemet tillgängliggör för användaren. Hälso- och sjukvårdspersonal måste ha en patientrelation till personen som väljs.</w:t>
            </w:r>
          </w:p>
        </w:tc>
      </w:tr>
      <w:tr w:rsidR="00837CC5" w:rsidRPr="00DA0DDA" w14:paraId="40C64217" w14:textId="77777777" w:rsidTr="000C7F79">
        <w:trPr>
          <w:trHeight w:val="425"/>
        </w:trPr>
        <w:tc>
          <w:tcPr>
            <w:tcW w:w="2093" w:type="dxa"/>
            <w:shd w:val="clear" w:color="auto" w:fill="auto"/>
          </w:tcPr>
          <w:p w14:paraId="3AD45102" w14:textId="77777777" w:rsidR="00837CC5" w:rsidRDefault="00837CC5" w:rsidP="000C7F79">
            <w:pPr>
              <w:rPr>
                <w:b/>
              </w:rPr>
            </w:pPr>
            <w:r>
              <w:rPr>
                <w:b/>
              </w:rPr>
              <w:t xml:space="preserve">Välj att skapa ny </w:t>
            </w:r>
            <w:r>
              <w:rPr>
                <w:b/>
              </w:rPr>
              <w:lastRenderedPageBreak/>
              <w:t>ordination</w:t>
            </w:r>
          </w:p>
        </w:tc>
        <w:tc>
          <w:tcPr>
            <w:tcW w:w="7984" w:type="dxa"/>
            <w:shd w:val="clear" w:color="auto" w:fill="auto"/>
          </w:tcPr>
          <w:p w14:paraId="7E348B05" w14:textId="77777777" w:rsidR="00837CC5" w:rsidRDefault="00837CC5" w:rsidP="000C7F79">
            <w:r>
              <w:lastRenderedPageBreak/>
              <w:t xml:space="preserve">Hälso- och sjukvårdspersonal  väljer att skapa en ny ordination i </w:t>
            </w:r>
            <w:r>
              <w:lastRenderedPageBreak/>
              <w:t>vårdinformationssystemet, typiskt i läkemedelsmodulen i journalsystemet.</w:t>
            </w:r>
            <w:r>
              <w:br/>
              <w:t>Vårdinformationssystemet kontrollerar slutanvändarens behörighet för åtgärden. Vårdsystemet hämtar läkemedelsinformation från SIL att utgöra underlag för Hälso- och sjukvårdspersonalen att ordinera utifrån.</w:t>
            </w:r>
          </w:p>
        </w:tc>
      </w:tr>
      <w:tr w:rsidR="00837CC5" w:rsidRPr="00DA0DDA" w14:paraId="306B42E9" w14:textId="77777777" w:rsidTr="000C7F79">
        <w:trPr>
          <w:trHeight w:val="425"/>
        </w:trPr>
        <w:tc>
          <w:tcPr>
            <w:tcW w:w="2093" w:type="dxa"/>
            <w:shd w:val="clear" w:color="auto" w:fill="auto"/>
          </w:tcPr>
          <w:p w14:paraId="10E24F30" w14:textId="77777777" w:rsidR="00837CC5" w:rsidRDefault="00837CC5" w:rsidP="000C7F79">
            <w:pPr>
              <w:rPr>
                <w:b/>
              </w:rPr>
            </w:pPr>
            <w:r w:rsidRPr="008B2E25">
              <w:rPr>
                <w:b/>
              </w:rPr>
              <w:lastRenderedPageBreak/>
              <w:t>Ange läkemedel, styrka, form, dosering, insättningstid, förskrivninginformation etc</w:t>
            </w:r>
          </w:p>
        </w:tc>
        <w:tc>
          <w:tcPr>
            <w:tcW w:w="7984" w:type="dxa"/>
            <w:shd w:val="clear" w:color="auto" w:fill="auto"/>
          </w:tcPr>
          <w:p w14:paraId="5504AE51" w14:textId="77777777" w:rsidR="00837CC5" w:rsidRDefault="00837CC5" w:rsidP="000C7F79">
            <w:r>
              <w:t>Hälso- och sjukvårdspersonal fyller i underlaget för ordinationen: läkemedel/handelsvara</w:t>
            </w:r>
            <w:r w:rsidRPr="008B2E25">
              <w:t xml:space="preserve">, styrka, </w:t>
            </w:r>
            <w:r>
              <w:t>läkemedels</w:t>
            </w:r>
            <w:r w:rsidRPr="008B2E25">
              <w:t>form, doseri</w:t>
            </w:r>
            <w:r>
              <w:t>ng, insättningstid, förskrivnin</w:t>
            </w:r>
            <w:r w:rsidRPr="008B2E25">
              <w:t>in</w:t>
            </w:r>
            <w:r>
              <w:t>gs</w:t>
            </w:r>
            <w:r w:rsidRPr="008B2E25">
              <w:t>formation</w:t>
            </w:r>
            <w:r>
              <w:t xml:space="preserve"> etc.</w:t>
            </w:r>
          </w:p>
          <w:p w14:paraId="2FA03703" w14:textId="77777777" w:rsidR="00837CC5" w:rsidRDefault="00837CC5" w:rsidP="000C7F79">
            <w:r>
              <w:t xml:space="preserve">Vårdinformationssystemet kan som beslutsstöd ge feedback på val inklusive interaktionsvarningar baserat på </w:t>
            </w:r>
            <w:r>
              <w:br/>
              <w:t>1) patientens samlade läkemedelslista hämtad från Ordinationstjänst i ett tidigare skede, se vidare Läsa samlade läkemedelslistan.</w:t>
            </w:r>
            <w:r>
              <w:br/>
              <w:t>2) interaktionsinformation från SIL</w:t>
            </w:r>
          </w:p>
        </w:tc>
      </w:tr>
      <w:tr w:rsidR="00837CC5" w:rsidRPr="00DA0DDA" w14:paraId="5A826C48" w14:textId="77777777" w:rsidTr="000C7F79">
        <w:trPr>
          <w:trHeight w:val="425"/>
        </w:trPr>
        <w:tc>
          <w:tcPr>
            <w:tcW w:w="2093" w:type="dxa"/>
            <w:shd w:val="clear" w:color="auto" w:fill="auto"/>
          </w:tcPr>
          <w:p w14:paraId="1DF2AFCD" w14:textId="77777777" w:rsidR="00837CC5" w:rsidRPr="008B2E25" w:rsidRDefault="00837CC5" w:rsidP="000C7F79">
            <w:pPr>
              <w:rPr>
                <w:b/>
              </w:rPr>
            </w:pPr>
            <w:r>
              <w:rPr>
                <w:b/>
              </w:rPr>
              <w:t>Spara ny ordination med insättning</w:t>
            </w:r>
          </w:p>
        </w:tc>
        <w:tc>
          <w:tcPr>
            <w:tcW w:w="7984" w:type="dxa"/>
            <w:shd w:val="clear" w:color="auto" w:fill="auto"/>
          </w:tcPr>
          <w:p w14:paraId="024F0612" w14:textId="77777777" w:rsidR="00837CC5" w:rsidRDefault="00837CC5" w:rsidP="000C7F79">
            <w:r>
              <w:t>Hälso- och sjukvårdspersonal registrerar ordinationen i NOD via vårdinformationssystemet. Ordinations- och förskrivningsinformation sparas i NOD.</w:t>
            </w:r>
          </w:p>
          <w:p w14:paraId="2CA895AA" w14:textId="77777777" w:rsidR="00837CC5" w:rsidRDefault="00837CC5" w:rsidP="000C7F79">
            <w:r>
              <w:t>Om angivets att förskrivningen önskas expedieras på öppenvårdsapotek, skapas e-receptinformation i receptdepån. Förskrivarrätt kontrolleras och om denna saknas för det aktuella läkemedlet, returneras fel och ordinationen sparas inte.</w:t>
            </w:r>
          </w:p>
        </w:tc>
      </w:tr>
    </w:tbl>
    <w:p w14:paraId="5880E89C" w14:textId="77777777" w:rsidR="00837CC5" w:rsidRPr="006E7140" w:rsidRDefault="00837CC5" w:rsidP="00837CC5"/>
    <w:p w14:paraId="64689C6F" w14:textId="77777777" w:rsidR="00837CC5" w:rsidRDefault="00837CC5" w:rsidP="00837CC5">
      <w:pPr>
        <w:spacing w:after="0"/>
        <w:rPr>
          <w:b/>
          <w:noProof w:val="0"/>
          <w:kern w:val="32"/>
          <w:sz w:val="28"/>
        </w:rPr>
      </w:pPr>
      <w:r>
        <w:br w:type="page"/>
      </w:r>
    </w:p>
    <w:p w14:paraId="1C464084" w14:textId="77777777" w:rsidR="00837CC5" w:rsidRDefault="00837CC5" w:rsidP="00837CC5">
      <w:pPr>
        <w:pStyle w:val="Rubrik2"/>
        <w:rPr>
          <w:ins w:id="300" w:author="Per Mützell" w:date="2013-06-05T00:16:00Z"/>
        </w:rPr>
      </w:pPr>
      <w:bookmarkStart w:id="301" w:name="_Toc231334998"/>
      <w:bookmarkStart w:id="302" w:name="_Toc232015047"/>
      <w:r>
        <w:lastRenderedPageBreak/>
        <w:t>Läsa den samlade läkemedelslistan</w:t>
      </w:r>
      <w:bookmarkEnd w:id="301"/>
      <w:bookmarkEnd w:id="302"/>
    </w:p>
    <w:p w14:paraId="08B01403" w14:textId="755B0500" w:rsidR="002C643B" w:rsidRDefault="00F03504" w:rsidP="00F03504">
      <w:pPr>
        <w:rPr>
          <w:ins w:id="303" w:author="Per Mützell" w:date="2013-06-05T00:16:00Z"/>
        </w:rPr>
      </w:pPr>
      <w:ins w:id="304" w:author="Per Mützell" w:date="2013-06-05T00:16:00Z">
        <w:r>
          <w:t xml:space="preserve">Följande principiella bild representerar läsning av den </w:t>
        </w:r>
        <w:r w:rsidR="002C643B">
          <w:t xml:space="preserve">samlade läkemedelslistan ur vårdens </w:t>
        </w:r>
        <w:r>
          <w:t>perspektiv.</w:t>
        </w:r>
      </w:ins>
    </w:p>
    <w:p w14:paraId="627FAC08" w14:textId="77777777" w:rsidR="00F03504" w:rsidRPr="00F94876" w:rsidRDefault="00F03504">
      <w:pPr>
        <w:pPrChange w:id="305" w:author="Per Mützell" w:date="2013-06-05T00:16:00Z">
          <w:pPr>
            <w:pStyle w:val="Rubrik2"/>
          </w:pPr>
        </w:pPrChange>
      </w:pPr>
    </w:p>
    <w:p w14:paraId="4E25DAE6" w14:textId="1F2C939D" w:rsidR="00837CC5" w:rsidRDefault="00837CC5" w:rsidP="00837CC5">
      <w:del w:id="306" w:author="Per Mützell" w:date="2013-06-05T00:15:00Z">
        <w:r w:rsidDel="00F03504">
          <w:rPr>
            <w:lang w:eastAsia="sv-SE"/>
          </w:rPr>
          <w:drawing>
            <wp:inline distT="0" distB="0" distL="0" distR="0" wp14:anchorId="5F0F20C0" wp14:editId="163F6C82">
              <wp:extent cx="2666379" cy="2649310"/>
              <wp:effectExtent l="0" t="0" r="635" b="0"/>
              <wp:docPr id="1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6898" cy="2649826"/>
                      </a:xfrm>
                      <a:prstGeom prst="rect">
                        <a:avLst/>
                      </a:prstGeom>
                      <a:noFill/>
                      <a:ln>
                        <a:noFill/>
                      </a:ln>
                    </pic:spPr>
                  </pic:pic>
                </a:graphicData>
              </a:graphic>
            </wp:inline>
          </w:drawing>
        </w:r>
      </w:del>
      <w:ins w:id="307" w:author="Per Mützell" w:date="2013-06-05T00:15:00Z">
        <w:r w:rsidR="00F03504" w:rsidRPr="00F03504">
          <w:t xml:space="preserve"> </w:t>
        </w:r>
      </w:ins>
      <w:ins w:id="308" w:author="Per Mützell" w:date="2013-06-05T01:40:00Z">
        <w:r w:rsidR="002C643B">
          <w:rPr>
            <w:lang w:eastAsia="sv-SE"/>
          </w:rPr>
          <w:drawing>
            <wp:inline distT="0" distB="0" distL="0" distR="0" wp14:anchorId="10E9195D" wp14:editId="78A195EF">
              <wp:extent cx="3340382" cy="3201808"/>
              <wp:effectExtent l="0" t="0" r="12700" b="0"/>
              <wp:docPr id="24"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1461" cy="3202842"/>
                      </a:xfrm>
                      <a:prstGeom prst="rect">
                        <a:avLst/>
                      </a:prstGeom>
                      <a:noFill/>
                      <a:ln>
                        <a:noFill/>
                      </a:ln>
                    </pic:spPr>
                  </pic:pic>
                </a:graphicData>
              </a:graphic>
            </wp:inline>
          </w:drawing>
        </w:r>
      </w:ins>
    </w:p>
    <w:p w14:paraId="1D4B8651" w14:textId="77777777" w:rsidR="00837CC5" w:rsidRPr="00BC23DF" w:rsidRDefault="00837CC5" w:rsidP="00837CC5"/>
    <w:p w14:paraId="756CA651" w14:textId="77777777" w:rsidR="00837CC5" w:rsidRPr="00D60B73" w:rsidRDefault="00837CC5">
      <w:pPr>
        <w:pStyle w:val="Rubrik3"/>
      </w:pPr>
      <w:r w:rsidRPr="00D60B73">
        <w:lastRenderedPageBreak/>
        <w:t>Arbetsflöde</w:t>
      </w:r>
    </w:p>
    <w:p w14:paraId="643569E9" w14:textId="34B12BC9" w:rsidR="00837CC5" w:rsidRPr="00D60B73" w:rsidRDefault="00842224" w:rsidP="00837CC5">
      <w:pPr>
        <w:rPr>
          <w:color w:val="4F81BD" w:themeColor="accent1"/>
        </w:rPr>
      </w:pPr>
      <w:ins w:id="309" w:author="Per Mützell" w:date="2013-06-05T00:24:00Z">
        <w:r>
          <w:rPr>
            <w:color w:val="4F81BD" w:themeColor="accent1"/>
            <w:lang w:eastAsia="sv-SE"/>
            <w:rPrChange w:id="310">
              <w:rPr>
                <w:lang w:eastAsia="sv-SE"/>
              </w:rPr>
            </w:rPrChange>
          </w:rPr>
          <w:drawing>
            <wp:inline distT="0" distB="0" distL="0" distR="0" wp14:anchorId="0BE97D0A" wp14:editId="64F3DA5D">
              <wp:extent cx="5967730" cy="3410131"/>
              <wp:effectExtent l="0" t="0" r="1270"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a aktuella ordinationer.png"/>
                      <pic:cNvPicPr/>
                    </pic:nvPicPr>
                    <pic:blipFill rotWithShape="1">
                      <a:blip r:embed="rId18">
                        <a:extLst>
                          <a:ext uri="{28A0092B-C50C-407E-A947-70E740481C1C}">
                            <a14:useLocalDpi xmlns:a14="http://schemas.microsoft.com/office/drawing/2010/main" val="0"/>
                          </a:ext>
                        </a:extLst>
                      </a:blip>
                      <a:srcRect r="17456"/>
                      <a:stretch/>
                    </pic:blipFill>
                    <pic:spPr bwMode="auto">
                      <a:xfrm>
                        <a:off x="0" y="0"/>
                        <a:ext cx="5967730" cy="3410131"/>
                      </a:xfrm>
                      <a:prstGeom prst="rect">
                        <a:avLst/>
                      </a:prstGeom>
                      <a:ln>
                        <a:noFill/>
                      </a:ln>
                      <a:extLst>
                        <a:ext uri="{53640926-AAD7-44D8-BBD7-CCE9431645EC}">
                          <a14:shadowObscured xmlns:a14="http://schemas.microsoft.com/office/drawing/2010/main"/>
                        </a:ext>
                      </a:extLst>
                    </pic:spPr>
                  </pic:pic>
                </a:graphicData>
              </a:graphic>
            </wp:inline>
          </w:drawing>
        </w:r>
      </w:ins>
      <w:commentRangeStart w:id="311"/>
      <w:del w:id="312" w:author="Per Mützell" w:date="2013-06-05T00:24:00Z">
        <w:r w:rsidR="00837CC5" w:rsidDel="00842224">
          <w:rPr>
            <w:color w:val="4F81BD" w:themeColor="accent1"/>
            <w:lang w:eastAsia="sv-SE"/>
            <w:rPrChange w:id="313">
              <w:rPr>
                <w:lang w:eastAsia="sv-SE"/>
              </w:rPr>
            </w:rPrChange>
          </w:rPr>
          <w:drawing>
            <wp:inline distT="0" distB="0" distL="0" distR="0" wp14:anchorId="576D1238" wp14:editId="247EBB5F">
              <wp:extent cx="6429086" cy="3684298"/>
              <wp:effectExtent l="0" t="0" r="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a aktuella ordinationer.png"/>
                      <pic:cNvPicPr/>
                    </pic:nvPicPr>
                    <pic:blipFill rotWithShape="1">
                      <a:blip r:embed="rId19">
                        <a:extLst>
                          <a:ext uri="{28A0092B-C50C-407E-A947-70E740481C1C}">
                            <a14:useLocalDpi xmlns:a14="http://schemas.microsoft.com/office/drawing/2010/main" val="0"/>
                          </a:ext>
                        </a:extLst>
                      </a:blip>
                      <a:srcRect r="18677"/>
                      <a:stretch/>
                    </pic:blipFill>
                    <pic:spPr bwMode="auto">
                      <a:xfrm>
                        <a:off x="0" y="0"/>
                        <a:ext cx="6432264" cy="3686119"/>
                      </a:xfrm>
                      <a:prstGeom prst="rect">
                        <a:avLst/>
                      </a:prstGeom>
                      <a:ln>
                        <a:noFill/>
                      </a:ln>
                      <a:extLst>
                        <a:ext uri="{53640926-AAD7-44D8-BBD7-CCE9431645EC}">
                          <a14:shadowObscured xmlns:a14="http://schemas.microsoft.com/office/drawing/2010/main"/>
                        </a:ext>
                      </a:extLst>
                    </pic:spPr>
                  </pic:pic>
                </a:graphicData>
              </a:graphic>
            </wp:inline>
          </w:drawing>
        </w:r>
      </w:del>
      <w:commentRangeEnd w:id="311"/>
      <w:r w:rsidR="000750E8">
        <w:rPr>
          <w:rStyle w:val="Kommentarsreferens"/>
          <w:i/>
          <w:noProof w:val="0"/>
          <w:lang w:val="en-GB"/>
        </w:rPr>
        <w:commentReference w:id="311"/>
      </w:r>
    </w:p>
    <w:p w14:paraId="279A6E21" w14:textId="77777777" w:rsidR="0061194F" w:rsidRDefault="0061194F">
      <w:pPr>
        <w:pStyle w:val="Rubrik4"/>
        <w:rPr>
          <w:ins w:id="314" w:author="Per Mützell" w:date="2013-06-05T00:23:00Z"/>
        </w:rPr>
        <w:pPrChange w:id="315" w:author="Per Mützell" w:date="2013-06-05T01:23:00Z">
          <w:pPr>
            <w:pStyle w:val="Rubrik3"/>
          </w:pPr>
        </w:pPrChange>
      </w:pPr>
      <w:ins w:id="316" w:author="Per Mützell" w:date="2013-06-05T00:23:00Z">
        <w:r>
          <w:lastRenderedPageBreak/>
          <w:t>Förutsättningar</w:t>
        </w:r>
      </w:ins>
    </w:p>
    <w:p w14:paraId="6A7FB3BD" w14:textId="77777777" w:rsidR="0061194F" w:rsidRDefault="0061194F" w:rsidP="0061194F">
      <w:pPr>
        <w:rPr>
          <w:ins w:id="317" w:author="Per Mützell" w:date="2013-06-05T00:23:00Z"/>
        </w:rPr>
      </w:pPr>
      <w:ins w:id="318" w:author="Per Mützell" w:date="2013-06-05T00:23:00Z">
        <w:r>
          <w:t>Arbetsflödet förutsätter att</w:t>
        </w:r>
      </w:ins>
    </w:p>
    <w:p w14:paraId="401F4C00" w14:textId="77777777" w:rsidR="0061194F" w:rsidRPr="00BB07F2" w:rsidRDefault="0061194F" w:rsidP="0061194F">
      <w:pPr>
        <w:pStyle w:val="Liststycke"/>
        <w:numPr>
          <w:ilvl w:val="0"/>
          <w:numId w:val="28"/>
        </w:numPr>
        <w:rPr>
          <w:ins w:id="319" w:author="Per Mützell" w:date="2013-06-05T00:23:00Z"/>
        </w:rPr>
      </w:pPr>
      <w:ins w:id="320" w:author="Per Mützell" w:date="2013-06-05T00:23:00Z">
        <w:r>
          <w:t>Användaren har identifierats i vårdinformationssystemet medelst s k stark autentisering.</w:t>
        </w:r>
      </w:ins>
    </w:p>
    <w:p w14:paraId="702CEC7A" w14:textId="77777777" w:rsidR="00837CC5" w:rsidRPr="00D60B73" w:rsidRDefault="00837CC5">
      <w:pPr>
        <w:pStyle w:val="Rubrik4"/>
      </w:pPr>
      <w:r w:rsidRPr="00D60B73">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D60B73" w14:paraId="629CF2DF" w14:textId="77777777" w:rsidTr="000C7F79">
        <w:tc>
          <w:tcPr>
            <w:tcW w:w="2093" w:type="dxa"/>
            <w:tcBorders>
              <w:bottom w:val="single" w:sz="12" w:space="0" w:color="000000"/>
            </w:tcBorders>
            <w:shd w:val="clear" w:color="auto" w:fill="auto"/>
          </w:tcPr>
          <w:p w14:paraId="0679068D" w14:textId="77777777" w:rsidR="00837CC5" w:rsidRPr="00D60B73" w:rsidRDefault="00837CC5" w:rsidP="000C7F79">
            <w:pPr>
              <w:rPr>
                <w:b/>
                <w:bCs/>
              </w:rPr>
            </w:pPr>
            <w:r w:rsidRPr="00D60B73">
              <w:rPr>
                <w:b/>
                <w:bCs/>
              </w:rPr>
              <w:t>Namn/beteckning</w:t>
            </w:r>
          </w:p>
        </w:tc>
        <w:tc>
          <w:tcPr>
            <w:tcW w:w="7984" w:type="dxa"/>
            <w:tcBorders>
              <w:bottom w:val="single" w:sz="12" w:space="0" w:color="000000"/>
            </w:tcBorders>
            <w:shd w:val="clear" w:color="auto" w:fill="auto"/>
          </w:tcPr>
          <w:p w14:paraId="6BFCF702" w14:textId="77777777" w:rsidR="00837CC5" w:rsidRPr="00D60B73" w:rsidRDefault="00837CC5" w:rsidP="000C7F79">
            <w:pPr>
              <w:rPr>
                <w:b/>
                <w:bCs/>
              </w:rPr>
            </w:pPr>
            <w:r w:rsidRPr="00D60B73">
              <w:rPr>
                <w:b/>
                <w:bCs/>
              </w:rPr>
              <w:t>Beskrivning</w:t>
            </w:r>
          </w:p>
        </w:tc>
      </w:tr>
      <w:tr w:rsidR="00837CC5" w:rsidRPr="00D60B73" w14:paraId="60631E0D" w14:textId="77777777" w:rsidTr="000C7F79">
        <w:tc>
          <w:tcPr>
            <w:tcW w:w="2093" w:type="dxa"/>
            <w:shd w:val="clear" w:color="auto" w:fill="auto"/>
          </w:tcPr>
          <w:p w14:paraId="3A1E4BA0" w14:textId="77777777" w:rsidR="00837CC5" w:rsidRPr="00D60B73" w:rsidRDefault="00837CC5" w:rsidP="000C7F79">
            <w:pPr>
              <w:rPr>
                <w:b/>
                <w:bCs/>
              </w:rPr>
            </w:pPr>
            <w:r w:rsidRPr="00D60B73">
              <w:rPr>
                <w:b/>
                <w:bCs/>
              </w:rPr>
              <w:t>Hälso- och sjukvårdspersonal</w:t>
            </w:r>
          </w:p>
        </w:tc>
        <w:tc>
          <w:tcPr>
            <w:tcW w:w="7984" w:type="dxa"/>
            <w:shd w:val="clear" w:color="auto" w:fill="auto"/>
          </w:tcPr>
          <w:p w14:paraId="37480135" w14:textId="77777777" w:rsidR="00837CC5" w:rsidRPr="00D60B73" w:rsidRDefault="00837CC5" w:rsidP="000C7F79">
            <w:r w:rsidRPr="00D60B73">
              <w:t>Den hälso- och sjukvårdspersonal som ordinerar läkemedel/handelsvaror och tar del av tidigare gjorda ordinationer för en viss patient.</w:t>
            </w:r>
          </w:p>
        </w:tc>
      </w:tr>
    </w:tbl>
    <w:p w14:paraId="5584C3B8" w14:textId="77777777" w:rsidR="00837CC5" w:rsidRDefault="00837CC5" w:rsidP="00837CC5"/>
    <w:p w14:paraId="6155525E" w14:textId="77777777" w:rsidR="00837CC5" w:rsidRDefault="00837CC5">
      <w:pPr>
        <w:pStyle w:val="Rubrik4"/>
      </w:pPr>
      <w:r>
        <w:t>Arbetssteg</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5D62ADC2" w14:textId="77777777" w:rsidTr="000C7F79">
        <w:tc>
          <w:tcPr>
            <w:tcW w:w="2093" w:type="dxa"/>
            <w:tcBorders>
              <w:bottom w:val="single" w:sz="12" w:space="0" w:color="000000"/>
            </w:tcBorders>
            <w:shd w:val="clear" w:color="auto" w:fill="auto"/>
          </w:tcPr>
          <w:p w14:paraId="2145C8E6"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0D38F6D9" w14:textId="77777777" w:rsidR="00837CC5" w:rsidRPr="00F52969" w:rsidRDefault="00837CC5" w:rsidP="000C7F79">
            <w:pPr>
              <w:rPr>
                <w:b/>
                <w:bCs/>
              </w:rPr>
            </w:pPr>
            <w:r w:rsidRPr="00F52969">
              <w:rPr>
                <w:b/>
                <w:bCs/>
              </w:rPr>
              <w:t>Beskrivning</w:t>
            </w:r>
          </w:p>
        </w:tc>
      </w:tr>
      <w:tr w:rsidR="00837CC5" w:rsidRPr="00DA0DDA" w14:paraId="4DF2F29C" w14:textId="77777777" w:rsidTr="000C7F79">
        <w:trPr>
          <w:trHeight w:val="425"/>
        </w:trPr>
        <w:tc>
          <w:tcPr>
            <w:tcW w:w="2093" w:type="dxa"/>
            <w:shd w:val="clear" w:color="auto" w:fill="auto"/>
          </w:tcPr>
          <w:p w14:paraId="2DB0DDE5" w14:textId="77777777" w:rsidR="00837CC5" w:rsidRPr="00F52969" w:rsidRDefault="00837CC5" w:rsidP="000C7F79">
            <w:pPr>
              <w:rPr>
                <w:b/>
              </w:rPr>
            </w:pPr>
            <w:r>
              <w:rPr>
                <w:b/>
              </w:rPr>
              <w:t>Välj patient</w:t>
            </w:r>
          </w:p>
        </w:tc>
        <w:tc>
          <w:tcPr>
            <w:tcW w:w="7984" w:type="dxa"/>
            <w:shd w:val="clear" w:color="auto" w:fill="auto"/>
          </w:tcPr>
          <w:p w14:paraId="753D5BAD" w14:textId="77777777" w:rsidR="00837CC5" w:rsidRDefault="00837CC5" w:rsidP="000C7F79">
            <w:r>
              <w:t>Patientval baserat på vilka patienter vårdinformationssystemet tillgängliggör för användaren. Hälso- och sjukvårdspersonal måste ha en patientrelation till personen som väljs.</w:t>
            </w:r>
          </w:p>
        </w:tc>
      </w:tr>
      <w:tr w:rsidR="00837CC5" w:rsidRPr="00DA0DDA" w14:paraId="5A444032" w14:textId="77777777" w:rsidTr="000C7F79">
        <w:trPr>
          <w:trHeight w:val="425"/>
        </w:trPr>
        <w:tc>
          <w:tcPr>
            <w:tcW w:w="2093" w:type="dxa"/>
            <w:shd w:val="clear" w:color="auto" w:fill="auto"/>
          </w:tcPr>
          <w:p w14:paraId="7C5220C3" w14:textId="77777777" w:rsidR="00837CC5" w:rsidRDefault="00837CC5" w:rsidP="000C7F79">
            <w:pPr>
              <w:rPr>
                <w:b/>
              </w:rPr>
            </w:pPr>
            <w:r>
              <w:rPr>
                <w:b/>
              </w:rPr>
              <w:t>S</w:t>
            </w:r>
            <w:r w:rsidRPr="00705EDB">
              <w:rPr>
                <w:b/>
              </w:rPr>
              <w:t>amtycke till direktåtkomst inom sammanhållen journalföring</w:t>
            </w:r>
          </w:p>
        </w:tc>
        <w:tc>
          <w:tcPr>
            <w:tcW w:w="7984" w:type="dxa"/>
            <w:shd w:val="clear" w:color="auto" w:fill="auto"/>
          </w:tcPr>
          <w:p w14:paraId="75BFCDBA" w14:textId="77777777" w:rsidR="00837CC5" w:rsidRDefault="00837CC5" w:rsidP="000C7F79">
            <w:r>
              <w:t xml:space="preserve">Kontrollera och vid behov registrera </w:t>
            </w:r>
            <w:r w:rsidRPr="00705EDB">
              <w:t>samtycke till direktåtkomst inom sammanhållen journalföring</w:t>
            </w:r>
            <w:r>
              <w:t xml:space="preserve"> för aktuell Hälso- och sjukvårdspersonal. Rekommenderas att nyttja tjänstekontrakt för Samtycke till direktåtkomst enligt PDL.</w:t>
            </w:r>
            <w:r>
              <w:br/>
              <w:t>Om samtycke ej kan inhämtas får nödsituation registreras om förutsätttningar för detta enligt SOSFS2008:14 är uppfyllda.</w:t>
            </w:r>
          </w:p>
        </w:tc>
      </w:tr>
      <w:tr w:rsidR="00837CC5" w:rsidRPr="00DA0DDA" w14:paraId="62D0D197" w14:textId="77777777" w:rsidTr="000C7F79">
        <w:trPr>
          <w:trHeight w:val="425"/>
        </w:trPr>
        <w:tc>
          <w:tcPr>
            <w:tcW w:w="2093" w:type="dxa"/>
            <w:shd w:val="clear" w:color="auto" w:fill="auto"/>
          </w:tcPr>
          <w:p w14:paraId="075FA019" w14:textId="77777777" w:rsidR="00837CC5" w:rsidRDefault="00837CC5" w:rsidP="000C7F79">
            <w:pPr>
              <w:rPr>
                <w:b/>
              </w:rPr>
            </w:pPr>
            <w:r>
              <w:rPr>
                <w:b/>
              </w:rPr>
              <w:t>Hämta</w:t>
            </w:r>
            <w:r w:rsidRPr="00705EDB">
              <w:rPr>
                <w:b/>
              </w:rPr>
              <w:t xml:space="preserve"> patientens samlade </w:t>
            </w:r>
            <w:r>
              <w:rPr>
                <w:b/>
              </w:rPr>
              <w:t xml:space="preserve">aktuella </w:t>
            </w:r>
            <w:r w:rsidRPr="00705EDB">
              <w:rPr>
                <w:b/>
              </w:rPr>
              <w:t>läkemedelslista</w:t>
            </w:r>
          </w:p>
        </w:tc>
        <w:tc>
          <w:tcPr>
            <w:tcW w:w="7984" w:type="dxa"/>
            <w:shd w:val="clear" w:color="auto" w:fill="auto"/>
          </w:tcPr>
          <w:p w14:paraId="7A8DA211" w14:textId="77777777" w:rsidR="00837CC5" w:rsidRDefault="00837CC5" w:rsidP="000C7F79">
            <w:r>
              <w:t>Vårdinformationssystemet kontrollerar slutanvändarens behörighet för åtgärden som avbryts om behörighet saknas.</w:t>
            </w:r>
          </w:p>
          <w:p w14:paraId="268F4EDA" w14:textId="77777777" w:rsidR="00837CC5" w:rsidRDefault="00837CC5" w:rsidP="000C7F79">
            <w:r>
              <w:t xml:space="preserve">Vårdsystemet hämtar patientens aktuella ordinationer från ordinationstjänsten. </w:t>
            </w:r>
            <w:r>
              <w:br/>
            </w:r>
            <w:r>
              <w:rPr>
                <w:i/>
              </w:rPr>
              <w:br/>
            </w:r>
            <w:r w:rsidRPr="00582C66">
              <w:rPr>
                <w:i/>
              </w:rPr>
              <w:t xml:space="preserve">Notera att listan </w:t>
            </w:r>
            <w:r>
              <w:rPr>
                <w:i/>
              </w:rPr>
              <w:t xml:space="preserve">efter behov </w:t>
            </w:r>
            <w:r w:rsidRPr="00582C66">
              <w:rPr>
                <w:i/>
              </w:rPr>
              <w:t>även kan kompletteras med icke aktuella ordinationer (utsatta behandlingar)</w:t>
            </w:r>
            <w:r>
              <w:rPr>
                <w:i/>
              </w:rPr>
              <w:t xml:space="preserve">, historik i ordinationskedjan samt obekräftade förskrivningar. </w:t>
            </w:r>
            <w:r>
              <w:rPr>
                <w:i/>
              </w:rPr>
              <w:br/>
              <w:t>Se alternativflödet nedan.</w:t>
            </w:r>
          </w:p>
        </w:tc>
      </w:tr>
      <w:tr w:rsidR="00837CC5" w:rsidRPr="00DA0DDA" w14:paraId="42711212" w14:textId="77777777" w:rsidTr="000C7F79">
        <w:trPr>
          <w:trHeight w:val="425"/>
        </w:trPr>
        <w:tc>
          <w:tcPr>
            <w:tcW w:w="2093" w:type="dxa"/>
            <w:shd w:val="clear" w:color="auto" w:fill="auto"/>
          </w:tcPr>
          <w:p w14:paraId="00058A3E" w14:textId="77777777" w:rsidR="00837CC5" w:rsidRPr="00705EDB" w:rsidRDefault="00837CC5" w:rsidP="000C7F79">
            <w:pPr>
              <w:rPr>
                <w:b/>
              </w:rPr>
            </w:pPr>
            <w:r>
              <w:rPr>
                <w:b/>
              </w:rPr>
              <w:t>Filtrering av listan utifrån spärrade uppgifter, avsaknad av samtycke</w:t>
            </w:r>
          </w:p>
        </w:tc>
        <w:tc>
          <w:tcPr>
            <w:tcW w:w="7984" w:type="dxa"/>
            <w:shd w:val="clear" w:color="auto" w:fill="auto"/>
          </w:tcPr>
          <w:p w14:paraId="6F950DB7" w14:textId="77777777" w:rsidR="00837CC5" w:rsidRDefault="00837CC5" w:rsidP="000C7F79">
            <w:r>
              <w:t>Vårdinformationssystemet ansvarar för att filtrera ordinationslistan om</w:t>
            </w:r>
          </w:p>
          <w:p w14:paraId="443C113B" w14:textId="77777777" w:rsidR="00837CC5" w:rsidRDefault="00837CC5" w:rsidP="000C7F79">
            <w:r>
              <w:t>- patienten har spärrade uppgifter, där spärrlistan hämtas från Spärrtjänst och jämförs med den samlade läkemedelslistan. Hänsyn tas till om patienten gjort undantag för läkemedel i spärren.</w:t>
            </w:r>
          </w:p>
          <w:p w14:paraId="4F6DCD7D" w14:textId="77777777" w:rsidR="00837CC5" w:rsidRDefault="00837CC5" w:rsidP="000C7F79">
            <w:r>
              <w:t>- samtycke saknas och nödsituation inte åberropats, varvid endast ordinationer registrerade hos Hälso- och sjukvårdspersonalens egen vårdgivare får visas.</w:t>
            </w:r>
          </w:p>
        </w:tc>
      </w:tr>
      <w:tr w:rsidR="00837CC5" w:rsidRPr="00DA0DDA" w14:paraId="5C787D31" w14:textId="77777777" w:rsidTr="000C7F79">
        <w:trPr>
          <w:trHeight w:val="425"/>
        </w:trPr>
        <w:tc>
          <w:tcPr>
            <w:tcW w:w="2093" w:type="dxa"/>
            <w:shd w:val="clear" w:color="auto" w:fill="auto"/>
          </w:tcPr>
          <w:p w14:paraId="06CF1854" w14:textId="77777777" w:rsidR="00837CC5" w:rsidRPr="00705EDB" w:rsidRDefault="00837CC5" w:rsidP="000C7F79">
            <w:pPr>
              <w:rPr>
                <w:b/>
              </w:rPr>
            </w:pPr>
            <w:r>
              <w:rPr>
                <w:b/>
              </w:rPr>
              <w:t>Information om läkemedlen inkl. interaktionskontroll</w:t>
            </w:r>
          </w:p>
        </w:tc>
        <w:tc>
          <w:tcPr>
            <w:tcW w:w="7984" w:type="dxa"/>
            <w:shd w:val="clear" w:color="auto" w:fill="auto"/>
          </w:tcPr>
          <w:p w14:paraId="51E5158C" w14:textId="77777777" w:rsidR="00837CC5" w:rsidRDefault="00837CC5" w:rsidP="000C7F79">
            <w:r>
              <w:t>Vårdinformationssystemet hämtar information om de ordinerade läkemedlen inklusive eventuell varningsinformation från SIL.</w:t>
            </w:r>
          </w:p>
        </w:tc>
      </w:tr>
      <w:tr w:rsidR="00837CC5" w:rsidRPr="00DA0DDA" w14:paraId="70D3B45F" w14:textId="77777777" w:rsidTr="000C7F79">
        <w:trPr>
          <w:trHeight w:val="425"/>
        </w:trPr>
        <w:tc>
          <w:tcPr>
            <w:tcW w:w="2093" w:type="dxa"/>
            <w:shd w:val="clear" w:color="auto" w:fill="auto"/>
          </w:tcPr>
          <w:p w14:paraId="156798C5" w14:textId="77777777" w:rsidR="00837CC5" w:rsidRDefault="00837CC5" w:rsidP="000C7F79">
            <w:pPr>
              <w:rPr>
                <w:b/>
              </w:rPr>
            </w:pPr>
            <w:r>
              <w:rPr>
                <w:b/>
              </w:rPr>
              <w:t>Visa den samlade läkemedelslistan</w:t>
            </w:r>
          </w:p>
        </w:tc>
        <w:tc>
          <w:tcPr>
            <w:tcW w:w="7984" w:type="dxa"/>
            <w:shd w:val="clear" w:color="auto" w:fill="auto"/>
          </w:tcPr>
          <w:p w14:paraId="425C7A7C" w14:textId="77777777" w:rsidR="00837CC5" w:rsidRDefault="00837CC5" w:rsidP="000C7F79">
            <w:r>
              <w:t xml:space="preserve">Den samlade </w:t>
            </w:r>
            <w:r w:rsidRPr="0091262D">
              <w:t>aktuella läkemedelslista</w:t>
            </w:r>
            <w:r>
              <w:t>n visas för Hälso- och sjukvårdspersonalen inklusive eventuella interaktions- varningar, graviditets- och dublettvarningar.</w:t>
            </w:r>
            <w:r>
              <w:br/>
              <w:t>Kompletterande information är möjligt genom att koppla vidare till texter i FASS.</w:t>
            </w:r>
          </w:p>
        </w:tc>
      </w:tr>
      <w:tr w:rsidR="00837CC5" w:rsidRPr="00DA0DDA" w14:paraId="7154E60A" w14:textId="77777777" w:rsidTr="000C7F79">
        <w:trPr>
          <w:trHeight w:val="425"/>
        </w:trPr>
        <w:tc>
          <w:tcPr>
            <w:tcW w:w="2093" w:type="dxa"/>
            <w:shd w:val="clear" w:color="auto" w:fill="auto"/>
          </w:tcPr>
          <w:p w14:paraId="04BB8BBD" w14:textId="77777777" w:rsidR="00837CC5" w:rsidRDefault="00837CC5" w:rsidP="000C7F79">
            <w:pPr>
              <w:rPr>
                <w:b/>
              </w:rPr>
            </w:pPr>
            <w:r>
              <w:rPr>
                <w:b/>
              </w:rPr>
              <w:t>Åtgärden loggas</w:t>
            </w:r>
          </w:p>
        </w:tc>
        <w:tc>
          <w:tcPr>
            <w:tcW w:w="7984" w:type="dxa"/>
            <w:shd w:val="clear" w:color="auto" w:fill="auto"/>
          </w:tcPr>
          <w:p w14:paraId="29EC8271" w14:textId="77777777" w:rsidR="00837CC5" w:rsidRDefault="00837CC5" w:rsidP="000C7F79">
            <w:r>
              <w:t>Vårdinformationssystemet ansvarar för att åtgärden att visa den samlade läkemedelslistan loggas i en loggfunktion som medger uppföljning enligt PDL/SOSFS2008:14.</w:t>
            </w:r>
          </w:p>
        </w:tc>
      </w:tr>
    </w:tbl>
    <w:p w14:paraId="610A084A" w14:textId="77777777" w:rsidR="00837CC5" w:rsidRDefault="00837CC5" w:rsidP="00837CC5"/>
    <w:p w14:paraId="58ECE60F" w14:textId="77777777" w:rsidR="00837CC5" w:rsidRDefault="00837CC5" w:rsidP="00837CC5">
      <w:pPr>
        <w:spacing w:after="0"/>
        <w:rPr>
          <w:b/>
          <w:noProof w:val="0"/>
          <w:kern w:val="32"/>
          <w:sz w:val="24"/>
        </w:rPr>
      </w:pPr>
      <w:r>
        <w:br w:type="page"/>
      </w:r>
    </w:p>
    <w:p w14:paraId="1342ABDD" w14:textId="77777777" w:rsidR="00837CC5" w:rsidRDefault="00837CC5">
      <w:pPr>
        <w:pStyle w:val="Rubrik3"/>
      </w:pPr>
      <w:r>
        <w:lastRenderedPageBreak/>
        <w:t>Alternativ</w:t>
      </w:r>
      <w:r w:rsidRPr="0091262D">
        <w:t>flöde</w:t>
      </w:r>
    </w:p>
    <w:p w14:paraId="7FC7EBAA" w14:textId="77777777" w:rsidR="00837CC5" w:rsidRDefault="00837CC5" w:rsidP="00837CC5">
      <w:r>
        <w:t xml:space="preserve">Listan med aktuella ordinationer kan även kompletteras med </w:t>
      </w:r>
    </w:p>
    <w:p w14:paraId="33A8C34F" w14:textId="77777777" w:rsidR="00837CC5" w:rsidRDefault="00837CC5" w:rsidP="00837CC5">
      <w:pPr>
        <w:pStyle w:val="Liststycke"/>
        <w:numPr>
          <w:ilvl w:val="0"/>
          <w:numId w:val="21"/>
        </w:numPr>
      </w:pPr>
      <w:r>
        <w:t>Icke-aktuella/historiska ordinationer</w:t>
      </w:r>
    </w:p>
    <w:p w14:paraId="6C596C90" w14:textId="77777777" w:rsidR="00837CC5" w:rsidRDefault="00837CC5" w:rsidP="00837CC5">
      <w:pPr>
        <w:pStyle w:val="Liststycke"/>
        <w:numPr>
          <w:ilvl w:val="0"/>
          <w:numId w:val="21"/>
        </w:numPr>
      </w:pPr>
      <w:r>
        <w:t xml:space="preserve">Förskrivningar som genererats i NOD via den s.k. e-receptingången. Dessa kallas även </w:t>
      </w:r>
      <w:r w:rsidRPr="00445B1A">
        <w:rPr>
          <w:i/>
        </w:rPr>
        <w:t>obekräftade</w:t>
      </w:r>
      <w:r>
        <w:t>.</w:t>
      </w:r>
    </w:p>
    <w:p w14:paraId="3DA6B95D" w14:textId="77777777" w:rsidR="00837CC5" w:rsidRDefault="00837CC5" w:rsidP="00837CC5">
      <w:r>
        <w:t>Komplettering kan ske på initiativ från användaren eller i ett samlat steg i syfte att bygga upp en mer komplett bild av aktuella och tidigare ordinationer.</w:t>
      </w:r>
    </w:p>
    <w:p w14:paraId="4021F1BD" w14:textId="77777777" w:rsidR="00837CC5" w:rsidRDefault="00837CC5" w:rsidP="00837CC5">
      <w:r>
        <w:t>Nedan bild visar ett flöde där både aktuell och tidigare ordinationsinformation hämtas i ett samlat steg. Ett tänkbart användningsfall är om man vill visa upp en tidslinje över patientens ordinationshistorik.</w:t>
      </w:r>
    </w:p>
    <w:p w14:paraId="7143A80A" w14:textId="77777777" w:rsidR="00837CC5" w:rsidRDefault="00837CC5" w:rsidP="00837CC5">
      <w:r>
        <w:t>Notera att vid hämtning av historisk information anges även hur lång bakåt i tiden hämtningen ska avse. Begränsningen används för att undvika att hämta mer (och äldre uppgifter) än användaren är intresserad av.</w:t>
      </w:r>
    </w:p>
    <w:p w14:paraId="4B92734E" w14:textId="77777777" w:rsidR="00837CC5" w:rsidRDefault="00837CC5" w:rsidP="00837CC5"/>
    <w:p w14:paraId="4C5E51EC" w14:textId="0E5E924D" w:rsidR="00837CC5" w:rsidRDefault="00842224" w:rsidP="00837CC5">
      <w:ins w:id="321" w:author="Per Mützell" w:date="2013-06-05T00:25:00Z">
        <w:r>
          <w:rPr>
            <w:lang w:eastAsia="sv-SE"/>
          </w:rPr>
          <w:lastRenderedPageBreak/>
          <w:drawing>
            <wp:inline distT="0" distB="0" distL="0" distR="0" wp14:anchorId="5D1F4533" wp14:editId="4EE06116">
              <wp:extent cx="5970933" cy="3016903"/>
              <wp:effectExtent l="0" t="0" r="0" b="5715"/>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ta ordinationer inkl historik - subprocess.png"/>
                      <pic:cNvPicPr/>
                    </pic:nvPicPr>
                    <pic:blipFill rotWithShape="1">
                      <a:blip r:embed="rId21">
                        <a:extLst>
                          <a:ext uri="{28A0092B-C50C-407E-A947-70E740481C1C}">
                            <a14:useLocalDpi xmlns:a14="http://schemas.microsoft.com/office/drawing/2010/main" val="0"/>
                          </a:ext>
                        </a:extLst>
                      </a:blip>
                      <a:srcRect r="22764"/>
                      <a:stretch/>
                    </pic:blipFill>
                    <pic:spPr bwMode="auto">
                      <a:xfrm>
                        <a:off x="0" y="0"/>
                        <a:ext cx="5971171" cy="3017023"/>
                      </a:xfrm>
                      <a:prstGeom prst="rect">
                        <a:avLst/>
                      </a:prstGeom>
                      <a:ln>
                        <a:noFill/>
                      </a:ln>
                      <a:extLst>
                        <a:ext uri="{53640926-AAD7-44D8-BBD7-CCE9431645EC}">
                          <a14:shadowObscured xmlns:a14="http://schemas.microsoft.com/office/drawing/2010/main"/>
                        </a:ext>
                      </a:extLst>
                    </pic:spPr>
                  </pic:pic>
                </a:graphicData>
              </a:graphic>
            </wp:inline>
          </w:drawing>
        </w:r>
      </w:ins>
      <w:del w:id="322" w:author="Per Mützell" w:date="2013-06-05T00:25:00Z">
        <w:r w:rsidR="00837CC5" w:rsidDel="00842224">
          <w:rPr>
            <w:lang w:eastAsia="sv-SE"/>
          </w:rPr>
          <w:drawing>
            <wp:inline distT="0" distB="0" distL="0" distR="0" wp14:anchorId="35BAF8E8" wp14:editId="5FD032C7">
              <wp:extent cx="5714379" cy="3237212"/>
              <wp:effectExtent l="0" t="0" r="635"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ta ordinationer inkl historik - subprocess.png"/>
                      <pic:cNvPicPr/>
                    </pic:nvPicPr>
                    <pic:blipFill rotWithShape="1">
                      <a:blip r:embed="rId22">
                        <a:extLst>
                          <a:ext uri="{28A0092B-C50C-407E-A947-70E740481C1C}">
                            <a14:useLocalDpi xmlns:a14="http://schemas.microsoft.com/office/drawing/2010/main" val="0"/>
                          </a:ext>
                        </a:extLst>
                      </a:blip>
                      <a:srcRect r="23196"/>
                      <a:stretch/>
                    </pic:blipFill>
                    <pic:spPr bwMode="auto">
                      <a:xfrm>
                        <a:off x="0" y="0"/>
                        <a:ext cx="5716253" cy="3238274"/>
                      </a:xfrm>
                      <a:prstGeom prst="rect">
                        <a:avLst/>
                      </a:prstGeom>
                      <a:ln>
                        <a:noFill/>
                      </a:ln>
                      <a:extLst>
                        <a:ext uri="{53640926-AAD7-44D8-BBD7-CCE9431645EC}">
                          <a14:shadowObscured xmlns:a14="http://schemas.microsoft.com/office/drawing/2010/main"/>
                        </a:ext>
                      </a:extLst>
                    </pic:spPr>
                  </pic:pic>
                </a:graphicData>
              </a:graphic>
            </wp:inline>
          </w:drawing>
        </w:r>
      </w:del>
    </w:p>
    <w:p w14:paraId="5979BBBA" w14:textId="77777777" w:rsidR="00837CC5" w:rsidRDefault="00837CC5">
      <w:pPr>
        <w:pStyle w:val="Rubrik4"/>
        <w:pPrChange w:id="323" w:author="Per Mützell" w:date="2013-06-05T01:23:00Z">
          <w:pPr>
            <w:pStyle w:val="Rubrik3"/>
          </w:pPr>
        </w:pPrChange>
      </w:pPr>
      <w:r>
        <w:t>Arbetssteg</w:t>
      </w:r>
    </w:p>
    <w:p w14:paraId="2E23A51D" w14:textId="77777777" w:rsidR="00837CC5" w:rsidRDefault="00837CC5" w:rsidP="00837CC5">
      <w:r>
        <w:t>Samma steg som för huvudflödet där nedan steg ersätter hämta patientens samlade läkemedelslista.</w:t>
      </w:r>
    </w:p>
    <w:p w14:paraId="28821B82" w14:textId="77777777" w:rsidR="00837CC5" w:rsidRPr="001F28A9" w:rsidRDefault="00837CC5" w:rsidP="00837CC5"/>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1A2E0730" w14:textId="77777777" w:rsidTr="000C7F79">
        <w:tc>
          <w:tcPr>
            <w:tcW w:w="2093" w:type="dxa"/>
            <w:tcBorders>
              <w:bottom w:val="single" w:sz="12" w:space="0" w:color="000000"/>
            </w:tcBorders>
            <w:shd w:val="clear" w:color="auto" w:fill="auto"/>
          </w:tcPr>
          <w:p w14:paraId="22661921"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41DEC4BB" w14:textId="77777777" w:rsidR="00837CC5" w:rsidRPr="00F52969" w:rsidRDefault="00837CC5" w:rsidP="000C7F79">
            <w:pPr>
              <w:rPr>
                <w:b/>
                <w:bCs/>
              </w:rPr>
            </w:pPr>
            <w:r w:rsidRPr="00F52969">
              <w:rPr>
                <w:b/>
                <w:bCs/>
              </w:rPr>
              <w:t>Beskrivning</w:t>
            </w:r>
          </w:p>
        </w:tc>
      </w:tr>
      <w:tr w:rsidR="00837CC5" w:rsidRPr="00DA0DDA" w14:paraId="152942F0" w14:textId="77777777" w:rsidTr="000C7F79">
        <w:trPr>
          <w:trHeight w:val="425"/>
        </w:trPr>
        <w:tc>
          <w:tcPr>
            <w:tcW w:w="2093" w:type="dxa"/>
            <w:shd w:val="clear" w:color="auto" w:fill="auto"/>
          </w:tcPr>
          <w:p w14:paraId="72D67A53" w14:textId="77777777" w:rsidR="00837CC5" w:rsidRPr="00F52969" w:rsidRDefault="00837CC5" w:rsidP="000C7F79">
            <w:pPr>
              <w:rPr>
                <w:b/>
              </w:rPr>
            </w:pPr>
            <w:r>
              <w:rPr>
                <w:b/>
              </w:rPr>
              <w:t>Hämta</w:t>
            </w:r>
            <w:r w:rsidRPr="00705EDB">
              <w:rPr>
                <w:b/>
              </w:rPr>
              <w:t xml:space="preserve"> patientens samlade </w:t>
            </w:r>
            <w:r w:rsidRPr="00705EDB">
              <w:rPr>
                <w:b/>
              </w:rPr>
              <w:lastRenderedPageBreak/>
              <w:t>läkemedelslista</w:t>
            </w:r>
            <w:r>
              <w:rPr>
                <w:b/>
              </w:rPr>
              <w:t xml:space="preserve"> inklusive historik samt obekräftade</w:t>
            </w:r>
          </w:p>
        </w:tc>
        <w:tc>
          <w:tcPr>
            <w:tcW w:w="7984" w:type="dxa"/>
            <w:shd w:val="clear" w:color="auto" w:fill="auto"/>
          </w:tcPr>
          <w:p w14:paraId="291FC3B5" w14:textId="77777777" w:rsidR="00837CC5" w:rsidRDefault="00837CC5" w:rsidP="000C7F79">
            <w:r>
              <w:lastRenderedPageBreak/>
              <w:t>Hämtas och grupperas i följande kategorier av ordinationsinformation:</w:t>
            </w:r>
          </w:p>
          <w:p w14:paraId="42A3AC7A" w14:textId="77777777" w:rsidR="00837CC5" w:rsidRDefault="00837CC5" w:rsidP="00837CC5">
            <w:pPr>
              <w:pStyle w:val="Liststycke"/>
              <w:numPr>
                <w:ilvl w:val="0"/>
                <w:numId w:val="21"/>
              </w:numPr>
            </w:pPr>
            <w:r>
              <w:t xml:space="preserve">Aktuella ordinationer (insatta) med eventuell historik. Dessa kan delas i aktuella </w:t>
            </w:r>
            <w:r>
              <w:lastRenderedPageBreak/>
              <w:t>och planerade, där de senare har insättningsdatum i framtiden.</w:t>
            </w:r>
          </w:p>
          <w:p w14:paraId="1C1CA73A" w14:textId="77777777" w:rsidR="00837CC5" w:rsidRDefault="00837CC5" w:rsidP="00837CC5">
            <w:pPr>
              <w:pStyle w:val="Liststycke"/>
              <w:numPr>
                <w:ilvl w:val="0"/>
                <w:numId w:val="21"/>
              </w:numPr>
            </w:pPr>
            <w:r>
              <w:t>Icke-aktuella (utsatta) ordinationer med eventuell historik.</w:t>
            </w:r>
          </w:p>
          <w:p w14:paraId="75F00CD5" w14:textId="55DFF2E0" w:rsidR="00837CC5" w:rsidRDefault="00837CC5">
            <w:pPr>
              <w:pStyle w:val="Liststycke"/>
              <w:numPr>
                <w:ilvl w:val="0"/>
                <w:numId w:val="21"/>
              </w:numPr>
              <w:pPrChange w:id="324" w:author="Per Mützell" w:date="2013-06-05T00:37:00Z">
                <w:pPr/>
              </w:pPrChange>
            </w:pPr>
            <w:r>
              <w:t xml:space="preserve">Obekräftade </w:t>
            </w:r>
            <w:del w:id="325" w:author="Per Mützell" w:date="2013-06-05T00:34:00Z">
              <w:r w:rsidDel="00F94876">
                <w:delText>förskrivningar</w:delText>
              </w:r>
            </w:del>
            <w:ins w:id="326" w:author="Per Mützell" w:date="2013-06-05T00:34:00Z">
              <w:r w:rsidR="00F94876">
                <w:t>ordinationer</w:t>
              </w:r>
            </w:ins>
            <w:r>
              <w:t>. Förskrivningar som sänts till NOD via den s.k. e-receptingången</w:t>
            </w:r>
            <w:ins w:id="327" w:author="Per Mützell" w:date="2013-06-05T00:35:00Z">
              <w:r w:rsidR="00F94876">
                <w:t>.</w:t>
              </w:r>
            </w:ins>
          </w:p>
        </w:tc>
      </w:tr>
    </w:tbl>
    <w:p w14:paraId="01C473B7" w14:textId="65E69FD9" w:rsidR="00E536DB" w:rsidRPr="00F201BB" w:rsidRDefault="00DD15ED" w:rsidP="00B91AA5">
      <w:pPr>
        <w:pStyle w:val="Rubrik1"/>
        <w:ind w:right="0"/>
      </w:pPr>
      <w:bookmarkStart w:id="328" w:name="_Toc232015048"/>
      <w:r w:rsidRPr="00F201BB">
        <w:lastRenderedPageBreak/>
        <w:t>Tjänstedomänens</w:t>
      </w:r>
      <w:r w:rsidR="00EE00AA" w:rsidRPr="00F201BB">
        <w:t xml:space="preserve"> k</w:t>
      </w:r>
      <w:r w:rsidR="00E536DB" w:rsidRPr="00F201BB">
        <w:t xml:space="preserve">rav och </w:t>
      </w:r>
      <w:commentRangeStart w:id="329"/>
      <w:r w:rsidR="00E536DB" w:rsidRPr="00F201BB">
        <w:t>regler</w:t>
      </w:r>
      <w:bookmarkEnd w:id="215"/>
      <w:commentRangeEnd w:id="329"/>
      <w:r w:rsidR="004F403E">
        <w:rPr>
          <w:rStyle w:val="Kommentarsreferens"/>
          <w:b w:val="0"/>
          <w:bCs w:val="0"/>
          <w:i/>
          <w:kern w:val="0"/>
          <w:lang w:val="en-GB"/>
        </w:rPr>
        <w:commentReference w:id="329"/>
      </w:r>
      <w:bookmarkEnd w:id="328"/>
    </w:p>
    <w:p w14:paraId="1C272E7D" w14:textId="5935F1C4" w:rsidR="00983299" w:rsidRPr="00F201BB" w:rsidDel="00753396" w:rsidRDefault="00983299" w:rsidP="00B91AA5">
      <w:pPr>
        <w:rPr>
          <w:del w:id="330" w:author="Per Mützell" w:date="2013-06-05T00:40:00Z"/>
          <w:color w:val="4F81BD" w:themeColor="accent1"/>
        </w:rPr>
      </w:pPr>
      <w:del w:id="331" w:author="Per Mützell" w:date="2013-06-05T00:40:00Z">
        <w:r w:rsidRPr="00F201BB" w:rsidDel="00753396">
          <w:rPr>
            <w:color w:val="4F81BD" w:themeColor="accent1"/>
          </w:rPr>
          <w:delText>Beskriv behandlingsregler som är gemensamma för tjänstekontrakten i domänen. Exempel nedan.</w:delText>
        </w:r>
        <w:r w:rsidR="001830ED" w:rsidRPr="00F201BB" w:rsidDel="00753396">
          <w:rPr>
            <w:color w:val="4F81BD" w:themeColor="accent1"/>
          </w:rPr>
          <w:delText xml:space="preserve"> </w:delText>
        </w:r>
      </w:del>
    </w:p>
    <w:p w14:paraId="3A81688E" w14:textId="77777777" w:rsidR="00983299" w:rsidRPr="00F201BB" w:rsidDel="00753396" w:rsidRDefault="00983299" w:rsidP="00B91AA5">
      <w:pPr>
        <w:rPr>
          <w:del w:id="332" w:author="Per Mützell" w:date="2013-06-05T00:40:00Z"/>
        </w:rPr>
      </w:pPr>
    </w:p>
    <w:p w14:paraId="388BA2A0" w14:textId="5249AADB" w:rsidR="00784980" w:rsidRPr="00F201BB" w:rsidRDefault="00753396" w:rsidP="00B91AA5">
      <w:ins w:id="333" w:author="Per Mützell" w:date="2013-06-05T00:40:00Z">
        <w:r>
          <w:t xml:space="preserve">Regler som beskrivs i detta kapitel </w:t>
        </w:r>
      </w:ins>
      <w:r w:rsidR="00E536DB" w:rsidRPr="00F201BB">
        <w:t xml:space="preserve">gäller </w:t>
      </w:r>
      <w:r w:rsidR="002F575C" w:rsidRPr="00F201BB">
        <w:t xml:space="preserve">alla tjänstekontrakt i </w:t>
      </w:r>
      <w:r w:rsidR="00E536DB" w:rsidRPr="00F201BB">
        <w:t>hela tjänstedomänen</w:t>
      </w:r>
      <w:r w:rsidR="002F575C" w:rsidRPr="00F201BB">
        <w:t xml:space="preserve"> om inte undantag görs för specifika tjänstekontrakt s</w:t>
      </w:r>
      <w:r w:rsidR="006A69F2" w:rsidRPr="00F201BB">
        <w:t>en</w:t>
      </w:r>
      <w:r w:rsidR="002F575C" w:rsidRPr="00F201BB">
        <w:t>are i dokumentet</w:t>
      </w:r>
      <w:r w:rsidR="00E536DB" w:rsidRPr="00F201BB">
        <w:t>.</w:t>
      </w:r>
    </w:p>
    <w:p w14:paraId="7F652364" w14:textId="4695D8A7" w:rsidR="00CD57EC" w:rsidRPr="00F201BB" w:rsidRDefault="00784980" w:rsidP="00B91AA5">
      <w:pPr>
        <w:pStyle w:val="Rubrik2"/>
      </w:pPr>
      <w:del w:id="334" w:author="Per Mützell" w:date="2013-06-05T01:15:00Z">
        <w:r w:rsidRPr="00F201BB" w:rsidDel="00C226A3">
          <w:delText>Informationssäkerhet och juridik</w:delText>
        </w:r>
      </w:del>
      <w:bookmarkStart w:id="335" w:name="_Toc232015049"/>
      <w:r w:rsidR="00894F7B" w:rsidRPr="00F201BB">
        <w:t>Felhantering</w:t>
      </w:r>
      <w:bookmarkEnd w:id="335"/>
    </w:p>
    <w:p w14:paraId="660BB6D3" w14:textId="77777777" w:rsidR="003B1DAD" w:rsidRPr="00F201BB" w:rsidRDefault="00D3073F">
      <w:pPr>
        <w:pStyle w:val="Rubrik3"/>
      </w:pPr>
      <w:r w:rsidRPr="00F201BB">
        <w:t>Logiska</w:t>
      </w:r>
      <w:r w:rsidR="00CE1433" w:rsidRPr="00F201BB">
        <w:t xml:space="preserve"> fel </w:t>
      </w:r>
    </w:p>
    <w:p w14:paraId="6A531DF7" w14:textId="77777777" w:rsidR="00B706E5" w:rsidRPr="00CC39AC" w:rsidRDefault="00B706E5" w:rsidP="00B706E5">
      <w:pPr>
        <w:rPr>
          <w:ins w:id="336" w:author="Jonas Sedin" w:date="2013-05-31T10:07:00Z"/>
        </w:rPr>
      </w:pPr>
      <w:ins w:id="337" w:author="Jonas Sedin" w:date="2013-05-31T10:07:00Z">
        <w:r w:rsidRPr="00CC39AC">
          <w:t>Kommer att resultera i resultatCode ERROR med beskrivande text i fältet comment.</w:t>
        </w:r>
      </w:ins>
    </w:p>
    <w:p w14:paraId="35834389" w14:textId="78D9C79B" w:rsidR="003B1DAD" w:rsidRPr="00F201BB" w:rsidRDefault="00D3073F">
      <w:pPr>
        <w:pStyle w:val="Rubrik3"/>
      </w:pPr>
      <w:r w:rsidRPr="00F201BB">
        <w:t>Tekniska</w:t>
      </w:r>
      <w:r w:rsidR="0097540F" w:rsidRPr="00F201BB">
        <w:t xml:space="preserve"> fel</w:t>
      </w:r>
    </w:p>
    <w:p w14:paraId="5B259C28" w14:textId="7DBD8D71" w:rsidR="0097540F" w:rsidRDefault="00B706E5" w:rsidP="0097540F">
      <w:pPr>
        <w:rPr>
          <w:ins w:id="338" w:author="Per Mützell" w:date="2013-06-05T00:38:00Z"/>
          <w:color w:val="4F81BD"/>
        </w:rPr>
      </w:pPr>
      <w:ins w:id="339" w:author="Jonas Sedin" w:date="2013-05-31T10:07:00Z">
        <w:r>
          <w:t>Ett fel (SoapFault) inträffade som inte har med skickad information att göra. Denna typ av fel kan fås om mottagande system ej svarar (time-out) eller liknande fel. En omsändning av informationen bör göras</w:t>
        </w:r>
        <w:r>
          <w:rPr>
            <w:color w:val="4F81BD"/>
          </w:rPr>
          <w:t>.</w:t>
        </w:r>
      </w:ins>
    </w:p>
    <w:p w14:paraId="43EA1C88" w14:textId="0755793B" w:rsidR="00753396" w:rsidRPr="00F201BB" w:rsidRDefault="00753396" w:rsidP="0097540F">
      <w:ins w:id="340" w:author="Per Mützell" w:date="2013-06-05T00:38:00Z">
        <w:r w:rsidRPr="00C15297">
          <w:t>Tekniska fel får inte förmedla känsliga personuppgifter.</w:t>
        </w:r>
        <w:r>
          <w:t xml:space="preserve"> Rekommenderas att returnera anropsidentitet i förekommande fall för felsökningsändamål.</w:t>
        </w:r>
      </w:ins>
    </w:p>
    <w:p w14:paraId="629B3F9C" w14:textId="6EEC3D63" w:rsidR="00A7201A" w:rsidRPr="00F201BB" w:rsidRDefault="00A7201A" w:rsidP="007620A2">
      <w:pPr>
        <w:pStyle w:val="Rubrik2"/>
      </w:pPr>
      <w:bookmarkStart w:id="341" w:name="_Toc232015050"/>
      <w:r w:rsidRPr="00F201BB">
        <w:t>Krav på en tjänstekonsument</w:t>
      </w:r>
      <w:bookmarkEnd w:id="341"/>
    </w:p>
    <w:p w14:paraId="622042EB" w14:textId="0AB42237" w:rsidR="00624204" w:rsidRPr="00F201BB" w:rsidRDefault="00624204" w:rsidP="00624204">
      <w:commentRangeStart w:id="342"/>
      <w:r w:rsidRPr="00F201BB">
        <w:t xml:space="preserve">Följande </w:t>
      </w:r>
      <w:commentRangeEnd w:id="342"/>
      <w:r w:rsidR="000358CE">
        <w:rPr>
          <w:rStyle w:val="Kommentarsreferens"/>
          <w:i/>
          <w:noProof w:val="0"/>
          <w:lang w:val="en-GB"/>
        </w:rPr>
        <w:commentReference w:id="342"/>
      </w:r>
      <w:r w:rsidRPr="00F201BB">
        <w:t>krav skall beaktas då ett system agerar som en tjänstekonsument för tjänstedomänens ingående tjänster.</w:t>
      </w:r>
    </w:p>
    <w:p w14:paraId="7DA56BAF" w14:textId="2FAC4722" w:rsidR="00C226A3" w:rsidRDefault="00C226A3">
      <w:pPr>
        <w:pStyle w:val="Rubrik3"/>
        <w:rPr>
          <w:ins w:id="343" w:author="Per Mützell" w:date="2013-06-05T01:15:00Z"/>
        </w:rPr>
      </w:pPr>
      <w:ins w:id="344" w:author="Per Mützell" w:date="2013-06-05T01:15:00Z">
        <w:r w:rsidRPr="00C226A3">
          <w:t>Informationssäkerhet och juridik</w:t>
        </w:r>
      </w:ins>
    </w:p>
    <w:p w14:paraId="0D3D9706" w14:textId="53087422" w:rsidR="006A44B1" w:rsidRDefault="006A44B1" w:rsidP="00C226A3">
      <w:pPr>
        <w:rPr>
          <w:ins w:id="345" w:author="Per Mützell" w:date="2013-06-05T01:18:00Z"/>
        </w:rPr>
      </w:pPr>
      <w:ins w:id="346" w:author="Per Mützell" w:date="2013-06-05T01:18:00Z">
        <w:r>
          <w:t>Åtkomsten till den information som tjänstedomänen tillhandahåller reg</w:t>
        </w:r>
      </w:ins>
      <w:ins w:id="347" w:author="Per Mützell" w:date="2013-06-05T01:19:00Z">
        <w:r>
          <w:t>l</w:t>
        </w:r>
      </w:ins>
      <w:ins w:id="348" w:author="Per Mützell" w:date="2013-06-05T01:18:00Z">
        <w:r>
          <w:t>ereras av Patientdatalag</w:t>
        </w:r>
      </w:ins>
      <w:ins w:id="349" w:author="Per Mützell" w:date="2013-06-05T01:19:00Z">
        <w:r>
          <w:t xml:space="preserve"> och Socialstyrelsens föreskrifter och handbok (2008:14).</w:t>
        </w:r>
      </w:ins>
    </w:p>
    <w:p w14:paraId="7E6E2337" w14:textId="1C777594" w:rsidR="00C226A3" w:rsidRDefault="00C226A3" w:rsidP="00C226A3">
      <w:pPr>
        <w:rPr>
          <w:ins w:id="350" w:author="Per Mützell" w:date="2013-06-05T01:15:00Z"/>
        </w:rPr>
      </w:pPr>
      <w:ins w:id="351" w:author="Per Mützell" w:date="2013-06-05T01:15:00Z">
        <w:r>
          <w:t xml:space="preserve">Krav rörande sammanhållen journalföring uppstår om tjänstekonsumenten (vårdinformationssystemet) för medarbetaren tillgängliggör visar information som härrör från andra vårdgivare (sammanhållen journalföring) </w:t>
        </w:r>
      </w:ins>
    </w:p>
    <w:p w14:paraId="4BF66AE2" w14:textId="2DE65D5F" w:rsidR="00C226A3" w:rsidRDefault="00C226A3" w:rsidP="00C226A3">
      <w:pPr>
        <w:rPr>
          <w:ins w:id="352" w:author="Per Mützell" w:date="2013-06-05T01:15:00Z"/>
        </w:rPr>
      </w:pPr>
      <w:ins w:id="353" w:author="Per Mützell" w:date="2013-06-05T01:15:00Z">
        <w:r>
          <w:t>Krav på spärrhantering uppstår om tjänstekonsumenten (vårdinformationssystemet) för medarbetaren tillgängliggör visar information som härrör från andra vårdenheter.</w:t>
        </w:r>
      </w:ins>
    </w:p>
    <w:p w14:paraId="14479F1C" w14:textId="30378EF0" w:rsidR="00C226A3" w:rsidRDefault="00C226A3" w:rsidP="00C226A3">
      <w:pPr>
        <w:rPr>
          <w:ins w:id="354" w:author="Per Mützell" w:date="2013-06-05T01:15:00Z"/>
        </w:rPr>
      </w:pPr>
      <w:ins w:id="355" w:author="Per Mützell" w:date="2013-06-05T01:15:00Z">
        <w:r>
          <w:t>Vid sammanhållen journalföring ansvarar verksamheten som erbjuder sina medarbetare direktåtkomst till sammanhållen journal för a</w:t>
        </w:r>
        <w:r w:rsidR="006A44B1">
          <w:t xml:space="preserve">tt Patientdatalagen efterlevs. </w:t>
        </w:r>
      </w:ins>
    </w:p>
    <w:p w14:paraId="1AAFAEB8" w14:textId="77777777" w:rsidR="00C226A3" w:rsidRDefault="00C226A3" w:rsidP="00C226A3">
      <w:pPr>
        <w:rPr>
          <w:ins w:id="356" w:author="Per Mützell" w:date="2013-06-05T01:19:00Z"/>
        </w:rPr>
      </w:pPr>
      <w:ins w:id="357" w:author="Per Mützell" w:date="2013-06-05T01:15:00Z">
        <w:r>
          <w:t xml:space="preserve">Det innebär </w:t>
        </w:r>
      </w:ins>
    </w:p>
    <w:p w14:paraId="2A309F4C" w14:textId="03B6D172" w:rsidR="006A44B1" w:rsidRDefault="006A44B1">
      <w:pPr>
        <w:pStyle w:val="Liststycke"/>
        <w:numPr>
          <w:ilvl w:val="0"/>
          <w:numId w:val="21"/>
        </w:numPr>
        <w:rPr>
          <w:ins w:id="358" w:author="Per Mützell" w:date="2013-06-05T01:15:00Z"/>
        </w:rPr>
        <w:pPrChange w:id="359" w:author="Per Mützell" w:date="2013-06-05T01:22:00Z">
          <w:pPr/>
        </w:pPrChange>
      </w:pPr>
      <w:ins w:id="360" w:author="Per Mützell" w:date="2013-06-05T01:21:00Z">
        <w:r>
          <w:t xml:space="preserve">att </w:t>
        </w:r>
      </w:ins>
      <w:ins w:id="361" w:author="Per Mützell" w:date="2013-06-05T01:19:00Z">
        <w:r>
          <w:t>tjänstekonsumenten (vårdinformationssystemet) måste säkerställa användarens behörighet till information och funktion som tillgängliggörs via domänens tjänster.</w:t>
        </w:r>
      </w:ins>
    </w:p>
    <w:p w14:paraId="60CE8F80" w14:textId="39F72B59" w:rsidR="00C226A3" w:rsidRDefault="00C226A3">
      <w:pPr>
        <w:pStyle w:val="Liststycke"/>
        <w:numPr>
          <w:ilvl w:val="0"/>
          <w:numId w:val="21"/>
        </w:numPr>
        <w:rPr>
          <w:ins w:id="362" w:author="Per Mützell" w:date="2013-06-05T01:15:00Z"/>
        </w:rPr>
        <w:pPrChange w:id="363" w:author="Per Mützell" w:date="2013-06-05T01:22:00Z">
          <w:pPr/>
        </w:pPrChange>
      </w:pPr>
      <w:ins w:id="364" w:author="Per Mützell" w:date="2013-06-05T01:15:00Z">
        <w:r>
          <w:t>att spärrkontroll behöver genomföras innan information kan visas för en medarbetare med uppdrag utanför den journalförande vårdenheten.</w:t>
        </w:r>
      </w:ins>
    </w:p>
    <w:p w14:paraId="043EAEC9" w14:textId="170D5975" w:rsidR="006A44B1" w:rsidRDefault="00C226A3">
      <w:pPr>
        <w:pStyle w:val="Liststycke"/>
        <w:numPr>
          <w:ilvl w:val="0"/>
          <w:numId w:val="21"/>
        </w:numPr>
        <w:rPr>
          <w:ins w:id="365" w:author="Per Mützell" w:date="2013-06-05T01:22:00Z"/>
        </w:rPr>
        <w:pPrChange w:id="366" w:author="Per Mützell" w:date="2013-06-05T01:22:00Z">
          <w:pPr/>
        </w:pPrChange>
      </w:pPr>
      <w:ins w:id="367" w:author="Per Mützell" w:date="2013-06-05T01:15:00Z">
        <w:r>
          <w:t>att regelverket fö</w:t>
        </w:r>
        <w:r w:rsidR="006A44B1">
          <w:t xml:space="preserve">r samtycke och behov av uppgifterna </w:t>
        </w:r>
      </w:ins>
      <w:ins w:id="368" w:author="Per Mützell" w:date="2013-06-05T01:26:00Z">
        <w:r w:rsidR="006A44B1">
          <w:t>måste följas.</w:t>
        </w:r>
      </w:ins>
    </w:p>
    <w:p w14:paraId="5F55595D" w14:textId="2E9B5E87" w:rsidR="006A44B1" w:rsidRDefault="006A44B1">
      <w:pPr>
        <w:pStyle w:val="Liststycke"/>
        <w:numPr>
          <w:ilvl w:val="0"/>
          <w:numId w:val="21"/>
        </w:numPr>
        <w:rPr>
          <w:ins w:id="369" w:author="Per Mützell" w:date="2013-06-05T01:20:00Z"/>
        </w:rPr>
        <w:pPrChange w:id="370" w:author="Per Mützell" w:date="2013-06-05T01:22:00Z">
          <w:pPr/>
        </w:pPrChange>
      </w:pPr>
      <w:ins w:id="371" w:author="Per Mützell" w:date="2013-06-05T01:22:00Z">
        <w:r>
          <w:t xml:space="preserve">att regelverket för </w:t>
        </w:r>
      </w:ins>
      <w:ins w:id="372" w:author="Per Mützell" w:date="2013-06-05T01:15:00Z">
        <w:r w:rsidR="00C226A3">
          <w:t>åtkomstloggning måste följas.</w:t>
        </w:r>
      </w:ins>
    </w:p>
    <w:p w14:paraId="68E5CF3F" w14:textId="272BC64C" w:rsidR="006A44B1" w:rsidRDefault="006A44B1">
      <w:pPr>
        <w:pStyle w:val="Liststycke"/>
        <w:numPr>
          <w:ilvl w:val="0"/>
          <w:numId w:val="21"/>
        </w:numPr>
        <w:rPr>
          <w:ins w:id="373" w:author="Per Mützell" w:date="2013-06-05T01:22:00Z"/>
        </w:rPr>
        <w:pPrChange w:id="374" w:author="Per Mützell" w:date="2013-06-05T01:22:00Z">
          <w:pPr/>
        </w:pPrChange>
      </w:pPr>
      <w:ins w:id="375" w:author="Per Mützell" w:date="2013-06-05T01:26:00Z">
        <w:r>
          <w:t xml:space="preserve">att </w:t>
        </w:r>
      </w:ins>
      <w:ins w:id="376" w:author="Per Mützell" w:date="2013-06-05T01:15:00Z">
        <w:r w:rsidR="00C226A3">
          <w:t>medarbetaren är starkt autentiserad om medarbetarens inloggning sker i nät som delas med flera vårdgivare.</w:t>
        </w:r>
      </w:ins>
    </w:p>
    <w:p w14:paraId="59ECADE3" w14:textId="398F69F1" w:rsidR="00C226A3" w:rsidRDefault="006A44B1">
      <w:pPr>
        <w:pStyle w:val="Liststycke"/>
        <w:numPr>
          <w:ilvl w:val="0"/>
          <w:numId w:val="21"/>
        </w:numPr>
        <w:rPr>
          <w:ins w:id="377" w:author="Per Mützell" w:date="2013-06-05T01:15:00Z"/>
        </w:rPr>
        <w:pPrChange w:id="378" w:author="Per Mützell" w:date="2013-06-05T01:22:00Z">
          <w:pPr/>
        </w:pPrChange>
      </w:pPr>
      <w:ins w:id="379" w:author="Per Mützell" w:date="2013-06-05T01:15:00Z">
        <w:r>
          <w:t>att m</w:t>
        </w:r>
        <w:r w:rsidR="00C226A3">
          <w:t>edarbetaren måste knytas till aktuell vårdenhet och vårdgivare enligt PDL för att registreringar och läsningar ska kunna relateras till rätt ansvarig enhet.</w:t>
        </w:r>
      </w:ins>
    </w:p>
    <w:p w14:paraId="67D7C204" w14:textId="77777777" w:rsidR="00C226A3" w:rsidRDefault="00C226A3" w:rsidP="00C226A3">
      <w:pPr>
        <w:rPr>
          <w:ins w:id="380" w:author="Per Mützell" w:date="2013-06-05T01:15:00Z"/>
        </w:rPr>
      </w:pPr>
      <w:ins w:id="381" w:author="Per Mützell" w:date="2013-06-05T01:15:00Z">
        <w:r>
          <w:lastRenderedPageBreak/>
          <w:t>Tillämpningsanvisning för regelverket kring Patientdatalagen finns i senaste versionen av utredningen PDLiP, www.cehis.se.</w:t>
        </w:r>
      </w:ins>
    </w:p>
    <w:p w14:paraId="4E2123CA" w14:textId="77777777" w:rsidR="00C226A3" w:rsidRPr="002E6183" w:rsidRDefault="00C226A3">
      <w:pPr>
        <w:rPr>
          <w:ins w:id="382" w:author="Per Mützell" w:date="2013-06-05T01:15:00Z"/>
        </w:rPr>
        <w:pPrChange w:id="383" w:author="Per Mützell" w:date="2013-06-05T01:15:00Z">
          <w:pPr>
            <w:pStyle w:val="Rubrik3"/>
          </w:pPr>
        </w:pPrChange>
      </w:pPr>
    </w:p>
    <w:p w14:paraId="3F428D6E" w14:textId="1AEB9E8D" w:rsidR="00753396" w:rsidRPr="00F201BB" w:rsidRDefault="00753396">
      <w:pPr>
        <w:pStyle w:val="Rubrik3"/>
        <w:rPr>
          <w:ins w:id="384" w:author="Per Mützell" w:date="2013-06-05T00:41:00Z"/>
        </w:rPr>
      </w:pPr>
      <w:ins w:id="385" w:author="Per Mützell" w:date="2013-06-05T00:41:00Z">
        <w:r>
          <w:t>Avtal</w:t>
        </w:r>
        <w:r w:rsidRPr="00F201BB">
          <w:t xml:space="preserve"> </w:t>
        </w:r>
      </w:ins>
    </w:p>
    <w:p w14:paraId="5C676916" w14:textId="77777777" w:rsidR="00492E0D" w:rsidDel="006A44B1" w:rsidRDefault="00492E0D" w:rsidP="00624204">
      <w:pPr>
        <w:rPr>
          <w:del w:id="386" w:author="Per Mützell" w:date="2013-06-05T01:23:00Z"/>
        </w:rPr>
      </w:pPr>
    </w:p>
    <w:p w14:paraId="1EDD11B4" w14:textId="5884B3E3" w:rsidR="00901335" w:rsidRDefault="00790B5A" w:rsidP="00624204">
      <w:pPr>
        <w:rPr>
          <w:ins w:id="387" w:author="Jonas Sedin" w:date="2013-05-31T09:57:00Z"/>
        </w:rPr>
      </w:pPr>
      <w:commentRangeStart w:id="388"/>
      <w:ins w:id="389" w:author="Jonas Sedin" w:date="2013-05-31T11:25:00Z">
        <w:r>
          <w:t xml:space="preserve">Följande </w:t>
        </w:r>
      </w:ins>
      <w:commentRangeEnd w:id="388"/>
      <w:ins w:id="390" w:author="Jonas Sedin" w:date="2013-05-31T11:37:00Z">
        <w:r w:rsidR="000358CE">
          <w:rPr>
            <w:rStyle w:val="Kommentarsreferens"/>
            <w:i/>
            <w:noProof w:val="0"/>
            <w:lang w:val="en-GB"/>
          </w:rPr>
          <w:commentReference w:id="388"/>
        </w:r>
      </w:ins>
      <w:ins w:id="391" w:author="Jonas Sedin" w:date="2013-05-31T11:25:00Z">
        <w:r>
          <w:t xml:space="preserve">krav ställs på en tjänstekonsument </w:t>
        </w:r>
      </w:ins>
      <w:ins w:id="392" w:author="Jonas Sedin" w:date="2013-05-31T11:26:00Z">
        <w:r>
          <w:t xml:space="preserve">när </w:t>
        </w:r>
      </w:ins>
      <w:ins w:id="393" w:author="Jonas Sedin" w:date="2013-05-31T11:23:00Z">
        <w:r w:rsidR="00901335">
          <w:t xml:space="preserve">skriv-tjänster som påverkar </w:t>
        </w:r>
      </w:ins>
      <w:ins w:id="394" w:author="Jonas Sedin" w:date="2013-05-31T11:24:00Z">
        <w:r>
          <w:t xml:space="preserve">elektroniska recept </w:t>
        </w:r>
      </w:ins>
      <w:ins w:id="395" w:author="Jonas Sedin" w:date="2013-05-31T11:26:00Z">
        <w:r>
          <w:t>ska användas:</w:t>
        </w:r>
      </w:ins>
    </w:p>
    <w:p w14:paraId="67D27E27" w14:textId="3E04930F" w:rsidR="006C2A5D" w:rsidRDefault="006C2A5D" w:rsidP="00B706E5">
      <w:pPr>
        <w:pStyle w:val="Liststycke"/>
        <w:numPr>
          <w:ilvl w:val="0"/>
          <w:numId w:val="25"/>
        </w:numPr>
        <w:rPr>
          <w:ins w:id="396" w:author="Jonas Sedin" w:date="2013-05-31T09:57:00Z"/>
        </w:rPr>
      </w:pPr>
      <w:ins w:id="397" w:author="Jonas Sedin" w:date="2013-05-31T09:57:00Z">
        <w:r>
          <w:t>Avtal</w:t>
        </w:r>
      </w:ins>
      <w:ins w:id="398" w:author="Jonas Sedin" w:date="2013-05-31T09:58:00Z">
        <w:r w:rsidR="00790B5A">
          <w:t xml:space="preserve"> </w:t>
        </w:r>
      </w:ins>
      <w:ins w:id="399" w:author="Jonas Sedin" w:date="2013-05-31T11:30:00Z">
        <w:r w:rsidR="00FE0013">
          <w:t>med</w:t>
        </w:r>
      </w:ins>
      <w:ins w:id="400" w:author="Jonas Sedin" w:date="2013-05-31T09:58:00Z">
        <w:r w:rsidR="00790B5A">
          <w:t xml:space="preserve"> Apotekens Service</w:t>
        </w:r>
      </w:ins>
      <w:ins w:id="401" w:author="Jonas Sedin" w:date="2013-05-31T11:28:00Z">
        <w:r w:rsidR="00790B5A">
          <w:t xml:space="preserve"> för nyttjande av Receptdepån</w:t>
        </w:r>
      </w:ins>
    </w:p>
    <w:p w14:paraId="78FEF924" w14:textId="1AA79EE9" w:rsidR="006C2A5D" w:rsidRDefault="00790B5A" w:rsidP="00B706E5">
      <w:pPr>
        <w:pStyle w:val="Liststycke"/>
        <w:numPr>
          <w:ilvl w:val="0"/>
          <w:numId w:val="25"/>
        </w:numPr>
        <w:rPr>
          <w:ins w:id="402" w:author="Jonas Sedin" w:date="2013-05-31T09:57:00Z"/>
        </w:rPr>
      </w:pPr>
      <w:ins w:id="403" w:author="Jonas Sedin" w:date="2013-05-31T11:25:00Z">
        <w:r>
          <w:t>Godkännande</w:t>
        </w:r>
      </w:ins>
      <w:ins w:id="404" w:author="Jonas Sedin" w:date="2013-05-31T11:27:00Z">
        <w:r>
          <w:t xml:space="preserve"> från Apotekens Service</w:t>
        </w:r>
      </w:ins>
      <w:ins w:id="405" w:author="Jonas Sedin" w:date="2013-05-31T11:35:00Z">
        <w:r w:rsidR="009B4C7F">
          <w:t xml:space="preserve"> för </w:t>
        </w:r>
      </w:ins>
      <w:ins w:id="406" w:author="Jonas Sedin" w:date="2013-05-31T11:36:00Z">
        <w:r w:rsidR="009B4C7F">
          <w:t>nyttjande av Receptdepån</w:t>
        </w:r>
      </w:ins>
    </w:p>
    <w:p w14:paraId="5C2E481C" w14:textId="008BEEFA" w:rsidR="00753396" w:rsidRPr="00F201BB" w:rsidRDefault="004F403E">
      <w:pPr>
        <w:pStyle w:val="Rubrik3"/>
        <w:rPr>
          <w:ins w:id="407" w:author="Per Mützell" w:date="2013-06-05T00:41:00Z"/>
        </w:rPr>
      </w:pPr>
      <w:ins w:id="408" w:author="Per Mützell" w:date="2013-06-05T00:41:00Z">
        <w:r>
          <w:t>A</w:t>
        </w:r>
        <w:r w:rsidR="00753396">
          <w:t>dressering</w:t>
        </w:r>
      </w:ins>
      <w:ins w:id="409" w:author="Per Mützell" w:date="2013-06-05T00:45:00Z">
        <w:r>
          <w:t>smodell</w:t>
        </w:r>
      </w:ins>
    </w:p>
    <w:p w14:paraId="436E6EFA" w14:textId="77777777" w:rsidR="00E06BB1" w:rsidRDefault="00E06BB1" w:rsidP="00E06BB1">
      <w:pPr>
        <w:rPr>
          <w:ins w:id="410" w:author="Per Mützell" w:date="2013-06-05T00:52:00Z"/>
        </w:rPr>
      </w:pPr>
      <w:ins w:id="411" w:author="Per Mützell" w:date="2013-06-05T00:52:00Z">
        <w:r>
          <w:t xml:space="preserve">Tjänstedomänen tillämpar följande principer för logisk adressering enligt T-boken, </w:t>
        </w:r>
      </w:ins>
    </w:p>
    <w:p w14:paraId="7EA439B1" w14:textId="77777777" w:rsidR="00E06BB1" w:rsidRDefault="00E06BB1" w:rsidP="00E06BB1">
      <w:pPr>
        <w:rPr>
          <w:ins w:id="412" w:author="Per Mützell" w:date="2013-06-05T00:52:00Z"/>
        </w:rPr>
      </w:pPr>
      <w:ins w:id="413" w:author="Per Mützell" w:date="2013-06-05T00:52:00Z">
        <w:r>
          <w:t>"Referensarkitektur för vård och omsorg VIT-bokens tekniska arkitektur REV B":</w:t>
        </w:r>
      </w:ins>
    </w:p>
    <w:p w14:paraId="32061FD1" w14:textId="77777777" w:rsidR="003F48CF" w:rsidRDefault="003F48CF">
      <w:pPr>
        <w:rPr>
          <w:ins w:id="414" w:author="Per Mützell" w:date="2013-06-05T01:43:00Z"/>
        </w:rPr>
      </w:pPr>
    </w:p>
    <w:p w14:paraId="0C7C3D8F" w14:textId="66281DCF" w:rsidR="00E06BB1" w:rsidRDefault="00E06BB1">
      <w:pPr>
        <w:rPr>
          <w:ins w:id="415" w:author="Per Mützell" w:date="2013-06-05T00:52:00Z"/>
        </w:rPr>
      </w:pPr>
      <w:ins w:id="416" w:author="Per Mützell" w:date="2013-06-05T00:52:00Z">
        <w:r>
          <w:t xml:space="preserve">Tjänstekonsument </w:t>
        </w:r>
      </w:ins>
      <w:ins w:id="417" w:author="Per Mützell" w:date="2013-06-05T00:53:00Z">
        <w:r>
          <w:t xml:space="preserve">ska </w:t>
        </w:r>
      </w:ins>
      <w:ins w:id="418" w:author="Per Mützell" w:date="2013-06-05T00:52:00Z">
        <w:r>
          <w:t>anropa</w:t>
        </w:r>
      </w:ins>
    </w:p>
    <w:p w14:paraId="0A5C2A45" w14:textId="77777777" w:rsidR="003F48CF" w:rsidRDefault="00E06BB1">
      <w:pPr>
        <w:pStyle w:val="Liststycke"/>
        <w:numPr>
          <w:ilvl w:val="0"/>
          <w:numId w:val="31"/>
        </w:numPr>
        <w:rPr>
          <w:ins w:id="419" w:author="Per Mützell" w:date="2013-06-05T01:42:00Z"/>
        </w:rPr>
        <w:pPrChange w:id="420" w:author="Per Mützell" w:date="2013-06-05T01:42:00Z">
          <w:pPr/>
        </w:pPrChange>
      </w:pPr>
      <w:ins w:id="421" w:author="Per Mützell" w:date="2013-06-05T00:52:00Z">
        <w:r>
          <w:t xml:space="preserve">läsande tjänster ur patientperspektivet med </w:t>
        </w:r>
        <w:r w:rsidRPr="003F48CF">
          <w:rPr>
            <w:i/>
            <w:rPrChange w:id="422" w:author="Per Mützell" w:date="2013-06-05T01:43:00Z">
              <w:rPr/>
            </w:rPrChange>
          </w:rPr>
          <w:t>nationellt HSA-id</w:t>
        </w:r>
        <w:r>
          <w:t xml:space="preserve"> (Ineras HSA-id)</w:t>
        </w:r>
      </w:ins>
    </w:p>
    <w:p w14:paraId="113E9921" w14:textId="6866117E" w:rsidR="006C2A5D" w:rsidRPr="00F201BB" w:rsidDel="008A0E21" w:rsidRDefault="00E06BB1">
      <w:pPr>
        <w:pStyle w:val="Liststycke"/>
        <w:numPr>
          <w:ilvl w:val="0"/>
          <w:numId w:val="31"/>
        </w:numPr>
        <w:rPr>
          <w:del w:id="423" w:author="Jonas Sedin" w:date="2013-05-31T11:31:00Z"/>
        </w:rPr>
        <w:pPrChange w:id="424" w:author="Per Mützell" w:date="2013-06-05T01:42:00Z">
          <w:pPr/>
        </w:pPrChange>
      </w:pPr>
      <w:ins w:id="425" w:author="Per Mützell" w:date="2013-06-05T00:52:00Z">
        <w:r>
          <w:t>skrivande tjänster (</w:t>
        </w:r>
      </w:ins>
      <w:ins w:id="426" w:author="Per Mützell" w:date="2013-06-05T00:53:00Z">
        <w:r>
          <w:t xml:space="preserve">t ex </w:t>
        </w:r>
      </w:ins>
      <w:ins w:id="427" w:author="Per Mützell" w:date="2013-06-05T00:52:00Z">
        <w:r>
          <w:t xml:space="preserve">ordinera insättning) med </w:t>
        </w:r>
        <w:r w:rsidRPr="003F48CF">
          <w:rPr>
            <w:i/>
            <w:rPrChange w:id="428" w:author="Per Mützell" w:date="2013-06-05T01:43:00Z">
              <w:rPr/>
            </w:rPrChange>
          </w:rPr>
          <w:t>informationsägarens HSA-id</w:t>
        </w:r>
        <w:r w:rsidR="00C43A4B">
          <w:t>, dvs vårdgivare</w:t>
        </w:r>
      </w:ins>
      <w:ins w:id="429" w:author="Per Mützell" w:date="2013-06-05T01:44:00Z">
        <w:r w:rsidR="00C43A4B">
          <w:t>n</w:t>
        </w:r>
      </w:ins>
      <w:ins w:id="430" w:author="Per Mützell" w:date="2013-06-05T00:52:00Z">
        <w:r>
          <w:t>s HSA-id.</w:t>
        </w:r>
      </w:ins>
    </w:p>
    <w:p w14:paraId="06376104" w14:textId="3CFF5D2B" w:rsidR="00492E0D" w:rsidRPr="003F48CF" w:rsidDel="008A0E21" w:rsidRDefault="00492E0D">
      <w:pPr>
        <w:pStyle w:val="Liststycke"/>
        <w:numPr>
          <w:ilvl w:val="0"/>
          <w:numId w:val="31"/>
        </w:numPr>
        <w:rPr>
          <w:del w:id="431" w:author="Jonas Sedin" w:date="2013-05-31T11:31:00Z"/>
          <w:rPrChange w:id="432" w:author="Per Mützell" w:date="2013-06-05T01:42:00Z">
            <w:rPr>
              <w:del w:id="433" w:author="Jonas Sedin" w:date="2013-05-31T11:31:00Z"/>
              <w:color w:val="4F81BD" w:themeColor="accent1"/>
            </w:rPr>
          </w:rPrChange>
        </w:rPr>
        <w:pPrChange w:id="434" w:author="Per Mützell" w:date="2013-06-05T01:42:00Z">
          <w:pPr/>
        </w:pPrChange>
      </w:pPr>
      <w:del w:id="435" w:author="Jonas Sedin" w:date="2013-05-31T11:31:00Z">
        <w:r w:rsidRPr="003F48CF" w:rsidDel="008A0E21">
          <w:rPr>
            <w:rPrChange w:id="436" w:author="Per Mützell" w:date="2013-06-05T01:42:00Z">
              <w:rPr>
                <w:color w:val="4F81BD" w:themeColor="accent1"/>
              </w:rPr>
            </w:rPrChange>
          </w:rPr>
          <w:delText>Detta kan t ex inbegripa:</w:delText>
        </w:r>
      </w:del>
    </w:p>
    <w:p w14:paraId="7C406764" w14:textId="1A32C9A8" w:rsidR="008411B6" w:rsidRPr="003F48CF" w:rsidDel="008A0E21" w:rsidRDefault="008411B6">
      <w:pPr>
        <w:pStyle w:val="Liststycke"/>
        <w:numPr>
          <w:ilvl w:val="0"/>
          <w:numId w:val="31"/>
        </w:numPr>
        <w:rPr>
          <w:del w:id="437" w:author="Jonas Sedin" w:date="2013-05-31T11:31:00Z"/>
          <w:rPrChange w:id="438" w:author="Per Mützell" w:date="2013-06-05T01:42:00Z">
            <w:rPr>
              <w:del w:id="439" w:author="Jonas Sedin" w:date="2013-05-31T11:31:00Z"/>
              <w:color w:val="4F81BD" w:themeColor="accent1"/>
            </w:rPr>
          </w:rPrChange>
        </w:rPr>
        <w:pPrChange w:id="440" w:author="Per Mützell" w:date="2013-06-05T01:42:00Z">
          <w:pPr>
            <w:pStyle w:val="Liststycke"/>
            <w:numPr>
              <w:numId w:val="10"/>
            </w:numPr>
            <w:ind w:hanging="360"/>
          </w:pPr>
        </w:pPrChange>
      </w:pPr>
      <w:del w:id="441" w:author="Jonas Sedin" w:date="2013-05-31T11:31:00Z">
        <w:r w:rsidRPr="003F48CF" w:rsidDel="008A0E21">
          <w:rPr>
            <w:rPrChange w:id="442" w:author="Per Mützell" w:date="2013-06-05T01:42:00Z">
              <w:rPr>
                <w:color w:val="4F81BD" w:themeColor="accent1"/>
              </w:rPr>
            </w:rPrChange>
          </w:rPr>
          <w:delText>Villkor för att få använda informationen…</w:delText>
        </w:r>
      </w:del>
    </w:p>
    <w:p w14:paraId="159178C6" w14:textId="00950A23" w:rsidR="00492E0D" w:rsidRPr="003F48CF" w:rsidDel="008A0E21" w:rsidRDefault="00492E0D">
      <w:pPr>
        <w:pStyle w:val="Liststycke"/>
        <w:numPr>
          <w:ilvl w:val="0"/>
          <w:numId w:val="31"/>
        </w:numPr>
        <w:rPr>
          <w:del w:id="443" w:author="Jonas Sedin" w:date="2013-05-31T11:31:00Z"/>
          <w:rPrChange w:id="444" w:author="Per Mützell" w:date="2013-06-05T01:42:00Z">
            <w:rPr>
              <w:del w:id="445" w:author="Jonas Sedin" w:date="2013-05-31T11:31:00Z"/>
              <w:color w:val="4F81BD" w:themeColor="accent1"/>
            </w:rPr>
          </w:rPrChange>
        </w:rPr>
        <w:pPrChange w:id="446" w:author="Per Mützell" w:date="2013-06-05T01:42:00Z">
          <w:pPr>
            <w:pStyle w:val="Liststycke"/>
            <w:numPr>
              <w:numId w:val="10"/>
            </w:numPr>
            <w:ind w:hanging="360"/>
          </w:pPr>
        </w:pPrChange>
      </w:pPr>
      <w:del w:id="447" w:author="Jonas Sedin" w:date="2013-05-31T11:31:00Z">
        <w:r w:rsidRPr="003F48CF" w:rsidDel="008A0E21">
          <w:rPr>
            <w:rPrChange w:id="448" w:author="Per Mützell" w:date="2013-06-05T01:42:00Z">
              <w:rPr>
                <w:color w:val="4F81BD" w:themeColor="accent1"/>
              </w:rPr>
            </w:rPrChange>
          </w:rPr>
          <w:delText>Omsänd</w:delText>
        </w:r>
        <w:r w:rsidR="008411B6" w:rsidRPr="003F48CF" w:rsidDel="008A0E21">
          <w:rPr>
            <w:rPrChange w:id="449" w:author="Per Mützell" w:date="2013-06-05T01:42:00Z">
              <w:rPr>
                <w:color w:val="4F81BD" w:themeColor="accent1"/>
              </w:rPr>
            </w:rPrChange>
          </w:rPr>
          <w:delText>n</w:delText>
        </w:r>
        <w:r w:rsidRPr="003F48CF" w:rsidDel="008A0E21">
          <w:rPr>
            <w:rPrChange w:id="450" w:author="Per Mützell" w:date="2013-06-05T01:42:00Z">
              <w:rPr>
                <w:color w:val="4F81BD" w:themeColor="accent1"/>
              </w:rPr>
            </w:rPrChange>
          </w:rPr>
          <w:delText>ing</w:delText>
        </w:r>
      </w:del>
    </w:p>
    <w:p w14:paraId="57F762E0" w14:textId="70B28C18" w:rsidR="00492E0D" w:rsidRPr="003F48CF" w:rsidDel="008A0E21" w:rsidRDefault="00492E0D">
      <w:pPr>
        <w:pStyle w:val="Liststycke"/>
        <w:numPr>
          <w:ilvl w:val="0"/>
          <w:numId w:val="31"/>
        </w:numPr>
        <w:rPr>
          <w:del w:id="451" w:author="Jonas Sedin" w:date="2013-05-31T11:31:00Z"/>
          <w:rPrChange w:id="452" w:author="Per Mützell" w:date="2013-06-05T01:42:00Z">
            <w:rPr>
              <w:del w:id="453" w:author="Jonas Sedin" w:date="2013-05-31T11:31:00Z"/>
              <w:color w:val="4F81BD" w:themeColor="accent1"/>
            </w:rPr>
          </w:rPrChange>
        </w:rPr>
        <w:pPrChange w:id="454" w:author="Per Mützell" w:date="2013-06-05T01:42:00Z">
          <w:pPr>
            <w:pStyle w:val="Liststycke"/>
            <w:numPr>
              <w:numId w:val="10"/>
            </w:numPr>
            <w:ind w:hanging="360"/>
          </w:pPr>
        </w:pPrChange>
      </w:pPr>
      <w:del w:id="455" w:author="Jonas Sedin" w:date="2013-05-31T11:31:00Z">
        <w:r w:rsidRPr="003F48CF" w:rsidDel="008A0E21">
          <w:rPr>
            <w:rPrChange w:id="456" w:author="Per Mützell" w:date="2013-06-05T01:42:00Z">
              <w:rPr>
                <w:color w:val="4F81BD" w:themeColor="accent1"/>
              </w:rPr>
            </w:rPrChange>
          </w:rPr>
          <w:delText>Autentisering av användare</w:delText>
        </w:r>
      </w:del>
    </w:p>
    <w:p w14:paraId="32DCAFF8" w14:textId="1B5C3EBF" w:rsidR="00492E0D" w:rsidRPr="003F48CF" w:rsidDel="008A0E21" w:rsidRDefault="00492E0D">
      <w:pPr>
        <w:pStyle w:val="Liststycke"/>
        <w:numPr>
          <w:ilvl w:val="0"/>
          <w:numId w:val="31"/>
        </w:numPr>
        <w:rPr>
          <w:del w:id="457" w:author="Jonas Sedin" w:date="2013-05-31T11:31:00Z"/>
          <w:rPrChange w:id="458" w:author="Per Mützell" w:date="2013-06-05T01:42:00Z">
            <w:rPr>
              <w:del w:id="459" w:author="Jonas Sedin" w:date="2013-05-31T11:31:00Z"/>
              <w:color w:val="4F81BD" w:themeColor="accent1"/>
            </w:rPr>
          </w:rPrChange>
        </w:rPr>
        <w:pPrChange w:id="460" w:author="Per Mützell" w:date="2013-06-05T01:42:00Z">
          <w:pPr>
            <w:pStyle w:val="Liststycke"/>
            <w:numPr>
              <w:numId w:val="10"/>
            </w:numPr>
            <w:ind w:hanging="360"/>
          </w:pPr>
        </w:pPrChange>
      </w:pPr>
      <w:del w:id="461" w:author="Jonas Sedin" w:date="2013-05-31T11:31:00Z">
        <w:r w:rsidRPr="003F48CF" w:rsidDel="008A0E21">
          <w:rPr>
            <w:rPrChange w:id="462" w:author="Per Mützell" w:date="2013-06-05T01:42:00Z">
              <w:rPr>
                <w:color w:val="4F81BD" w:themeColor="accent1"/>
              </w:rPr>
            </w:rPrChange>
          </w:rPr>
          <w:delText>Informationssäkerhet</w:delText>
        </w:r>
        <w:r w:rsidR="006D3B46" w:rsidRPr="003F48CF" w:rsidDel="008A0E21">
          <w:rPr>
            <w:rPrChange w:id="463" w:author="Per Mützell" w:date="2013-06-05T01:42:00Z">
              <w:rPr>
                <w:color w:val="4F81BD" w:themeColor="accent1"/>
              </w:rPr>
            </w:rPrChange>
          </w:rPr>
          <w:delText xml:space="preserve"> specifikt för konsumentapplikatoner</w:delText>
        </w:r>
      </w:del>
    </w:p>
    <w:p w14:paraId="5706B7D5" w14:textId="3CDFD903" w:rsidR="00492E0D" w:rsidRPr="003F48CF" w:rsidDel="008A0E21" w:rsidRDefault="00492E0D">
      <w:pPr>
        <w:pStyle w:val="Liststycke"/>
        <w:numPr>
          <w:ilvl w:val="0"/>
          <w:numId w:val="31"/>
        </w:numPr>
        <w:rPr>
          <w:del w:id="464" w:author="Jonas Sedin" w:date="2013-05-31T11:31:00Z"/>
          <w:rPrChange w:id="465" w:author="Per Mützell" w:date="2013-06-05T01:42:00Z">
            <w:rPr>
              <w:del w:id="466" w:author="Jonas Sedin" w:date="2013-05-31T11:31:00Z"/>
              <w:color w:val="4F81BD" w:themeColor="accent1"/>
            </w:rPr>
          </w:rPrChange>
        </w:rPr>
        <w:pPrChange w:id="467" w:author="Per Mützell" w:date="2013-06-05T01:42:00Z">
          <w:pPr>
            <w:pStyle w:val="Liststycke"/>
            <w:numPr>
              <w:numId w:val="10"/>
            </w:numPr>
            <w:ind w:hanging="360"/>
          </w:pPr>
        </w:pPrChange>
      </w:pPr>
      <w:del w:id="468" w:author="Jonas Sedin" w:date="2013-05-31T11:31:00Z">
        <w:r w:rsidRPr="003F48CF" w:rsidDel="008A0E21">
          <w:rPr>
            <w:rPrChange w:id="469" w:author="Per Mützell" w:date="2013-06-05T01:42:00Z">
              <w:rPr>
                <w:color w:val="4F81BD" w:themeColor="accent1"/>
              </w:rPr>
            </w:rPrChange>
          </w:rPr>
          <w:delText>…</w:delText>
        </w:r>
      </w:del>
    </w:p>
    <w:p w14:paraId="198F5BA1" w14:textId="72A1FFAC" w:rsidR="00DE75E6" w:rsidRPr="003F48CF" w:rsidRDefault="00DE75E6">
      <w:pPr>
        <w:pStyle w:val="Liststycke"/>
        <w:numPr>
          <w:ilvl w:val="0"/>
          <w:numId w:val="31"/>
        </w:numPr>
        <w:rPr>
          <w:rPrChange w:id="470" w:author="Per Mützell" w:date="2013-06-05T01:42:00Z">
            <w:rPr>
              <w:highlight w:val="yellow"/>
            </w:rPr>
          </w:rPrChange>
        </w:rPr>
        <w:pPrChange w:id="471" w:author="Per Mützell" w:date="2013-06-05T01:42:00Z">
          <w:pPr/>
        </w:pPrChange>
      </w:pPr>
    </w:p>
    <w:p w14:paraId="78E42108" w14:textId="77777777" w:rsidR="00A7201A" w:rsidRPr="00F201BB" w:rsidRDefault="00A7201A" w:rsidP="007620A2">
      <w:pPr>
        <w:pStyle w:val="Rubrik2"/>
      </w:pPr>
      <w:bookmarkStart w:id="472" w:name="_Toc232015051"/>
      <w:r w:rsidRPr="00F201BB">
        <w:t>Krav på en tjänsteproducent</w:t>
      </w:r>
      <w:bookmarkEnd w:id="472"/>
    </w:p>
    <w:p w14:paraId="4D88F433" w14:textId="2EB9F427" w:rsidR="00C97F80" w:rsidRDefault="009B7579" w:rsidP="00434298">
      <w:pPr>
        <w:rPr>
          <w:ins w:id="473" w:author="Per Mützell" w:date="2013-06-05T01:15:00Z"/>
        </w:rPr>
      </w:pPr>
      <w:r w:rsidRPr="00F201BB">
        <w:t>Följande krav skall beaktas då ett system agerar som en tjänsteproducent för tjänstedomänens ingående tjänster.</w:t>
      </w:r>
    </w:p>
    <w:p w14:paraId="1753FEEB" w14:textId="77777777" w:rsidR="00C226A3" w:rsidRPr="00C226A3" w:rsidRDefault="00C226A3">
      <w:pPr>
        <w:pStyle w:val="Liststycke"/>
        <w:numPr>
          <w:ilvl w:val="0"/>
          <w:numId w:val="31"/>
        </w:numPr>
        <w:rPr>
          <w:ins w:id="474" w:author="Per Mützell" w:date="2013-06-05T01:15:00Z"/>
        </w:rPr>
        <w:pPrChange w:id="475" w:author="Per Mützell" w:date="2013-06-05T01:23:00Z">
          <w:pPr/>
        </w:pPrChange>
      </w:pPr>
      <w:ins w:id="476" w:author="Per Mützell" w:date="2013-06-05T01:15:00Z">
        <w:r w:rsidRPr="00C226A3">
          <w:t xml:space="preserve">Tjänsteproducenten ansvarar för att information endast lämnas ut till de tjänstekonsumenter som informationsägaren godkänt. </w:t>
        </w:r>
      </w:ins>
    </w:p>
    <w:p w14:paraId="1A0D1867" w14:textId="5EF5F9F1" w:rsidR="00C97F80" w:rsidRPr="00F201BB" w:rsidDel="006A44B1" w:rsidRDefault="00C97F80" w:rsidP="00434298">
      <w:pPr>
        <w:rPr>
          <w:del w:id="477" w:author="Per Mützell" w:date="2013-06-05T01:23:00Z"/>
        </w:rPr>
      </w:pPr>
    </w:p>
    <w:p w14:paraId="36943540" w14:textId="1D828964" w:rsidR="00D57870" w:rsidRPr="00F201BB" w:rsidDel="006A44B1" w:rsidRDefault="00D57870" w:rsidP="00434298">
      <w:pPr>
        <w:rPr>
          <w:del w:id="478" w:author="Per Mützell" w:date="2013-06-05T01:23:00Z"/>
        </w:rPr>
      </w:pPr>
    </w:p>
    <w:p w14:paraId="03553BCE" w14:textId="33DD77F4" w:rsidR="00D57870" w:rsidRPr="00F201BB" w:rsidDel="006A44B1" w:rsidRDefault="00D57870" w:rsidP="00D57870">
      <w:pPr>
        <w:rPr>
          <w:del w:id="479" w:author="Per Mützell" w:date="2013-06-05T01:23:00Z"/>
          <w:color w:val="4F81BD" w:themeColor="accent1"/>
        </w:rPr>
      </w:pPr>
      <w:del w:id="480" w:author="Per Mützell" w:date="2013-06-05T01:23:00Z">
        <w:r w:rsidRPr="00F201BB" w:rsidDel="006A44B1">
          <w:rPr>
            <w:color w:val="4F81BD" w:themeColor="accent1"/>
          </w:rPr>
          <w:delText>Detta kan t ex inbegripa:</w:delText>
        </w:r>
      </w:del>
    </w:p>
    <w:p w14:paraId="77E3F1E0" w14:textId="5130B806" w:rsidR="00D57870" w:rsidRPr="00F201BB" w:rsidDel="006A44B1" w:rsidRDefault="00D57870" w:rsidP="00A91DA3">
      <w:pPr>
        <w:pStyle w:val="Liststycke"/>
        <w:numPr>
          <w:ilvl w:val="0"/>
          <w:numId w:val="10"/>
        </w:numPr>
        <w:rPr>
          <w:del w:id="481" w:author="Per Mützell" w:date="2013-06-05T01:23:00Z"/>
          <w:color w:val="4F81BD" w:themeColor="accent1"/>
        </w:rPr>
      </w:pPr>
      <w:del w:id="482" w:author="Per Mützell" w:date="2013-06-05T01:23:00Z">
        <w:r w:rsidRPr="00F201BB" w:rsidDel="006A44B1">
          <w:rPr>
            <w:color w:val="4F81BD" w:themeColor="accent1"/>
          </w:rPr>
          <w:delText>Villkor för att tillhandahålla informationen…</w:delText>
        </w:r>
      </w:del>
    </w:p>
    <w:p w14:paraId="0C2DBB0B" w14:textId="55109C24" w:rsidR="00CD55A6" w:rsidRPr="00F201BB" w:rsidDel="006A44B1" w:rsidRDefault="00CD55A6" w:rsidP="00A91DA3">
      <w:pPr>
        <w:pStyle w:val="Liststycke"/>
        <w:numPr>
          <w:ilvl w:val="0"/>
          <w:numId w:val="10"/>
        </w:numPr>
        <w:rPr>
          <w:del w:id="483" w:author="Per Mützell" w:date="2013-06-05T01:23:00Z"/>
          <w:color w:val="4F81BD" w:themeColor="accent1"/>
        </w:rPr>
      </w:pPr>
      <w:del w:id="484" w:author="Per Mützell" w:date="2013-06-05T01:23:00Z">
        <w:r w:rsidRPr="00F201BB" w:rsidDel="006A44B1">
          <w:rPr>
            <w:color w:val="4F81BD" w:themeColor="accent1"/>
          </w:rPr>
          <w:delText>Fördjupade krav på felhantering</w:delText>
        </w:r>
      </w:del>
    </w:p>
    <w:p w14:paraId="7FA490A2" w14:textId="33C856DA" w:rsidR="00D57870" w:rsidRPr="00F201BB" w:rsidDel="006A44B1" w:rsidRDefault="00D57870" w:rsidP="00A91DA3">
      <w:pPr>
        <w:pStyle w:val="Liststycke"/>
        <w:numPr>
          <w:ilvl w:val="0"/>
          <w:numId w:val="10"/>
        </w:numPr>
        <w:rPr>
          <w:del w:id="485" w:author="Per Mützell" w:date="2013-06-05T01:23:00Z"/>
          <w:color w:val="4F81BD" w:themeColor="accent1"/>
        </w:rPr>
      </w:pPr>
      <w:del w:id="486" w:author="Per Mützell" w:date="2013-06-05T01:23:00Z">
        <w:r w:rsidRPr="00F201BB" w:rsidDel="006A44B1">
          <w:rPr>
            <w:color w:val="4F81BD" w:themeColor="accent1"/>
          </w:rPr>
          <w:delText xml:space="preserve">Informationssäkerhet specifikt för </w:delText>
        </w:r>
        <w:r w:rsidR="003E348E" w:rsidRPr="00F201BB" w:rsidDel="006A44B1">
          <w:rPr>
            <w:color w:val="4F81BD" w:themeColor="accent1"/>
          </w:rPr>
          <w:delText>producentsystem</w:delText>
        </w:r>
      </w:del>
    </w:p>
    <w:p w14:paraId="674D8931" w14:textId="27B8B314" w:rsidR="00D57870" w:rsidRPr="00F201BB" w:rsidDel="006A44B1" w:rsidRDefault="00D57870" w:rsidP="00A91DA3">
      <w:pPr>
        <w:pStyle w:val="Liststycke"/>
        <w:numPr>
          <w:ilvl w:val="0"/>
          <w:numId w:val="10"/>
        </w:numPr>
        <w:rPr>
          <w:del w:id="487" w:author="Per Mützell" w:date="2013-06-05T01:23:00Z"/>
          <w:color w:val="4F81BD" w:themeColor="accent1"/>
        </w:rPr>
      </w:pPr>
      <w:del w:id="488" w:author="Per Mützell" w:date="2013-06-05T01:23:00Z">
        <w:r w:rsidRPr="00F201BB" w:rsidDel="006A44B1">
          <w:rPr>
            <w:color w:val="4F81BD" w:themeColor="accent1"/>
          </w:rPr>
          <w:delText>…</w:delText>
        </w:r>
      </w:del>
    </w:p>
    <w:p w14:paraId="5228D3E1" w14:textId="77777777" w:rsidR="00D57870" w:rsidRPr="00F201BB" w:rsidRDefault="00D57870" w:rsidP="00434298"/>
    <w:p w14:paraId="62D4162E" w14:textId="77777777" w:rsidR="00E3668E" w:rsidRPr="00F201BB" w:rsidRDefault="00E3668E">
      <w:pPr>
        <w:pStyle w:val="Rubrik3"/>
      </w:pPr>
      <w:r w:rsidRPr="00F201BB">
        <w:t>SLA krav</w:t>
      </w:r>
    </w:p>
    <w:p w14:paraId="6707A333" w14:textId="3C914ECD" w:rsidR="00286484" w:rsidRPr="00F201BB" w:rsidRDefault="00286484" w:rsidP="00286484">
      <w:pPr>
        <w:rPr>
          <w:color w:val="4F81BD" w:themeColor="accent1"/>
        </w:rPr>
      </w:pPr>
      <w:r w:rsidRPr="00F201BB">
        <w:rPr>
          <w:color w:val="4F81BD" w:themeColor="accent1"/>
        </w:rPr>
        <w:t>SLA-krav är obligatoriskt att be</w:t>
      </w:r>
      <w:r w:rsidR="00992A70" w:rsidRPr="00F201BB">
        <w:rPr>
          <w:color w:val="4F81BD" w:themeColor="accent1"/>
        </w:rPr>
        <w:t>skriva.</w:t>
      </w:r>
    </w:p>
    <w:p w14:paraId="03430130" w14:textId="5E04393A" w:rsidR="00992A70" w:rsidRDefault="006A44B1" w:rsidP="00286484">
      <w:pPr>
        <w:rPr>
          <w:ins w:id="489" w:author="Per Mützell" w:date="2013-06-05T01:24:00Z"/>
          <w:color w:val="4F81BD" w:themeColor="accent1"/>
        </w:rPr>
      </w:pPr>
      <w:ins w:id="490" w:author="Per Mützell" w:date="2013-06-05T01:24:00Z">
        <w:r w:rsidRPr="006A44B1">
          <w:rPr>
            <w:color w:val="4F81BD" w:themeColor="accent1"/>
            <w:highlight w:val="yellow"/>
            <w:rPrChange w:id="491" w:author="Per Mützell" w:date="2013-06-05T01:24:00Z">
              <w:rPr>
                <w:color w:val="4F81BD" w:themeColor="accent1"/>
              </w:rPr>
            </w:rPrChange>
          </w:rPr>
          <w:t>TODO</w:t>
        </w:r>
      </w:ins>
    </w:p>
    <w:p w14:paraId="73BABD7C" w14:textId="77777777" w:rsidR="006A44B1" w:rsidRPr="00F201BB" w:rsidRDefault="006A44B1" w:rsidP="00286484">
      <w:pPr>
        <w:rPr>
          <w:color w:val="4F81BD" w:themeColor="accent1"/>
        </w:rPr>
      </w:pPr>
    </w:p>
    <w:p w14:paraId="0749FDD3" w14:textId="50D5AF39" w:rsidR="00434298" w:rsidRPr="00F201BB" w:rsidRDefault="00434298" w:rsidP="00434298">
      <w:r w:rsidRPr="00F201BB">
        <w:lastRenderedPageBreak/>
        <w:t xml:space="preserve">Följande generella SLA-krav gäller för alla </w:t>
      </w:r>
      <w:r w:rsidR="00735AB8" w:rsidRPr="00F201BB">
        <w:t>tjänsteproducenter som tillhandahåller tjänster</w:t>
      </w:r>
      <w:r w:rsidR="009B7579" w:rsidRPr="00F201BB">
        <w:t>.</w:t>
      </w:r>
      <w:r w:rsidR="00735AB8" w:rsidRPr="00F201BB">
        <w:t xml:space="preserve"> Dessa krav gäller</w:t>
      </w:r>
      <w:r w:rsidR="00F247EA" w:rsidRPr="00F201BB">
        <w:t xml:space="preserve"> där inget annat anges för ett specifikt tjänstekontrakt.</w:t>
      </w:r>
    </w:p>
    <w:p w14:paraId="3C9B3BBA" w14:textId="77777777" w:rsidR="00434298" w:rsidRPr="00F201BB" w:rsidRDefault="00434298" w:rsidP="00434298"/>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E3668E" w:rsidRPr="00F201BB" w14:paraId="6E541429" w14:textId="77777777" w:rsidTr="002466B0">
        <w:tc>
          <w:tcPr>
            <w:tcW w:w="2268" w:type="dxa"/>
          </w:tcPr>
          <w:p w14:paraId="7D63E0A9" w14:textId="77777777" w:rsidR="00E3668E" w:rsidRPr="00F201BB" w:rsidRDefault="00E3668E" w:rsidP="00B91AA5">
            <w:pPr>
              <w:rPr>
                <w:b/>
              </w:rPr>
            </w:pPr>
            <w:r w:rsidRPr="00F201BB">
              <w:rPr>
                <w:b/>
              </w:rPr>
              <w:t>Kategori</w:t>
            </w:r>
          </w:p>
        </w:tc>
        <w:tc>
          <w:tcPr>
            <w:tcW w:w="4154" w:type="dxa"/>
          </w:tcPr>
          <w:p w14:paraId="7BAEC08E" w14:textId="77777777" w:rsidR="00E3668E" w:rsidRPr="00F201BB" w:rsidRDefault="00E3668E" w:rsidP="00B91AA5">
            <w:pPr>
              <w:rPr>
                <w:b/>
              </w:rPr>
            </w:pPr>
            <w:r w:rsidRPr="00F201BB">
              <w:rPr>
                <w:b/>
              </w:rPr>
              <w:t>Värde</w:t>
            </w:r>
          </w:p>
        </w:tc>
        <w:tc>
          <w:tcPr>
            <w:tcW w:w="3266" w:type="dxa"/>
          </w:tcPr>
          <w:p w14:paraId="7A1E0FE1" w14:textId="75D7C497" w:rsidR="00E3668E" w:rsidRPr="00F201BB" w:rsidRDefault="00E67C58" w:rsidP="00B91AA5">
            <w:pPr>
              <w:rPr>
                <w:b/>
              </w:rPr>
            </w:pPr>
            <w:r w:rsidRPr="00F201BB">
              <w:rPr>
                <w:b/>
              </w:rPr>
              <w:t>Beskrivning</w:t>
            </w:r>
          </w:p>
        </w:tc>
      </w:tr>
      <w:tr w:rsidR="00E3668E" w:rsidRPr="00F201BB" w14:paraId="11854E60" w14:textId="77777777" w:rsidTr="002466B0">
        <w:tc>
          <w:tcPr>
            <w:tcW w:w="2268" w:type="dxa"/>
          </w:tcPr>
          <w:p w14:paraId="2A96589D" w14:textId="77777777" w:rsidR="00E3668E" w:rsidRPr="00F201BB" w:rsidRDefault="00E3668E" w:rsidP="00B91AA5">
            <w:r w:rsidRPr="00F201BB">
              <w:t>Svarstid</w:t>
            </w:r>
          </w:p>
        </w:tc>
        <w:tc>
          <w:tcPr>
            <w:tcW w:w="4154" w:type="dxa"/>
          </w:tcPr>
          <w:p w14:paraId="64D25247" w14:textId="34FF8F47" w:rsidR="00E3668E" w:rsidRPr="00F201BB" w:rsidRDefault="007D142F" w:rsidP="00B91AA5">
            <w:pPr>
              <w:rPr>
                <w:highlight w:val="yellow"/>
              </w:rPr>
            </w:pPr>
            <w:r>
              <w:rPr>
                <w:highlight w:val="yellow"/>
              </w:rPr>
              <w:t>TBD</w:t>
            </w:r>
          </w:p>
        </w:tc>
        <w:tc>
          <w:tcPr>
            <w:tcW w:w="3266" w:type="dxa"/>
          </w:tcPr>
          <w:p w14:paraId="73AB666D" w14:textId="77777777" w:rsidR="00E3668E" w:rsidRPr="00F201BB" w:rsidRDefault="00E3668E" w:rsidP="00B91AA5"/>
        </w:tc>
      </w:tr>
      <w:tr w:rsidR="00E3668E" w:rsidRPr="00F201BB" w14:paraId="4D1DF8BB" w14:textId="77777777" w:rsidTr="002466B0">
        <w:tc>
          <w:tcPr>
            <w:tcW w:w="2268" w:type="dxa"/>
          </w:tcPr>
          <w:p w14:paraId="421C6635" w14:textId="77777777" w:rsidR="00E3668E" w:rsidRPr="00F201BB" w:rsidRDefault="00E3668E" w:rsidP="00B91AA5">
            <w:r w:rsidRPr="00F201BB">
              <w:t>Tillgänglighet</w:t>
            </w:r>
          </w:p>
        </w:tc>
        <w:tc>
          <w:tcPr>
            <w:tcW w:w="4154" w:type="dxa"/>
          </w:tcPr>
          <w:p w14:paraId="5689D4F9" w14:textId="4B2873A1" w:rsidR="00E3668E" w:rsidRPr="00F201BB" w:rsidRDefault="007D142F" w:rsidP="00B91AA5">
            <w:pPr>
              <w:rPr>
                <w:highlight w:val="yellow"/>
              </w:rPr>
            </w:pPr>
            <w:r>
              <w:rPr>
                <w:highlight w:val="yellow"/>
              </w:rPr>
              <w:t>TBD</w:t>
            </w:r>
          </w:p>
        </w:tc>
        <w:tc>
          <w:tcPr>
            <w:tcW w:w="3266" w:type="dxa"/>
          </w:tcPr>
          <w:p w14:paraId="00BC2682" w14:textId="77777777" w:rsidR="00E3668E" w:rsidRPr="00F201BB" w:rsidRDefault="00E3668E" w:rsidP="00B91AA5"/>
        </w:tc>
      </w:tr>
      <w:tr w:rsidR="00E3668E" w:rsidRPr="00F201BB" w14:paraId="7FC4BC5D" w14:textId="77777777" w:rsidTr="002466B0">
        <w:tc>
          <w:tcPr>
            <w:tcW w:w="2268" w:type="dxa"/>
          </w:tcPr>
          <w:p w14:paraId="11DBFDEC" w14:textId="77777777" w:rsidR="00E3668E" w:rsidRPr="00F201BB" w:rsidRDefault="00E3668E" w:rsidP="00B91AA5">
            <w:r w:rsidRPr="00F201BB">
              <w:t>Last</w:t>
            </w:r>
          </w:p>
        </w:tc>
        <w:tc>
          <w:tcPr>
            <w:tcW w:w="4154" w:type="dxa"/>
          </w:tcPr>
          <w:p w14:paraId="3FA8F976" w14:textId="69E8C359" w:rsidR="00E3668E" w:rsidRPr="00F201BB" w:rsidRDefault="007D142F" w:rsidP="00B91AA5">
            <w:pPr>
              <w:rPr>
                <w:highlight w:val="yellow"/>
              </w:rPr>
            </w:pPr>
            <w:r>
              <w:rPr>
                <w:highlight w:val="yellow"/>
              </w:rPr>
              <w:t>TBD</w:t>
            </w:r>
          </w:p>
        </w:tc>
        <w:tc>
          <w:tcPr>
            <w:tcW w:w="3266" w:type="dxa"/>
          </w:tcPr>
          <w:p w14:paraId="5076FC95" w14:textId="77777777" w:rsidR="00E3668E" w:rsidRPr="00F201BB" w:rsidRDefault="00E3668E" w:rsidP="00B91AA5"/>
        </w:tc>
      </w:tr>
      <w:tr w:rsidR="00DF1D74" w:rsidRPr="00F201BB" w14:paraId="48CFB61C" w14:textId="77777777" w:rsidTr="002466B0">
        <w:tc>
          <w:tcPr>
            <w:tcW w:w="2268" w:type="dxa"/>
          </w:tcPr>
          <w:p w14:paraId="677C9F05" w14:textId="638A333A" w:rsidR="00DF1D74" w:rsidRPr="00F201BB" w:rsidRDefault="00DF1D74" w:rsidP="00B91AA5">
            <w:r w:rsidRPr="00F201BB">
              <w:t>Aktualitet</w:t>
            </w:r>
          </w:p>
        </w:tc>
        <w:tc>
          <w:tcPr>
            <w:tcW w:w="4154" w:type="dxa"/>
          </w:tcPr>
          <w:p w14:paraId="2895C595" w14:textId="77777777" w:rsidR="003836AB" w:rsidRDefault="007D142F" w:rsidP="003836AB">
            <w:pPr>
              <w:rPr>
                <w:highlight w:val="yellow"/>
              </w:rPr>
            </w:pPr>
            <w:r>
              <w:rPr>
                <w:highlight w:val="yellow"/>
              </w:rPr>
              <w:t>TBD</w:t>
            </w:r>
          </w:p>
          <w:p w14:paraId="32ED6BC2" w14:textId="4E638A0B" w:rsidR="00CC3BB2" w:rsidRPr="009811DD" w:rsidRDefault="00CC3BB2" w:rsidP="00CC3BB2">
            <w:pPr>
              <w:rPr>
                <w:color w:val="4F81BD" w:themeColor="accent1"/>
              </w:rPr>
            </w:pPr>
            <w:r w:rsidRPr="007F469C">
              <w:rPr>
                <w:color w:val="4F81BD" w:themeColor="accent1"/>
              </w:rPr>
              <w:t>Den aktualitet som svaret från en frågetjänst måste ha i relation till ”master” i källan. Kan även behöva uttryckas i relation till andra tjänst</w:t>
            </w:r>
            <w:r w:rsidR="009811DD">
              <w:rPr>
                <w:color w:val="4F81BD" w:themeColor="accent1"/>
              </w:rPr>
              <w:t xml:space="preserve">er i domänen. T.ex. att </w:t>
            </w:r>
            <w:r w:rsidRPr="007F469C">
              <w:rPr>
                <w:color w:val="4F81BD" w:themeColor="accent1"/>
              </w:rPr>
              <w:t>”GetSubjectOfCareSchedule” direkt efter  anrop av</w:t>
            </w:r>
            <w:r w:rsidR="009811DD">
              <w:rPr>
                <w:color w:val="4F81BD" w:themeColor="accent1"/>
              </w:rPr>
              <w:t xml:space="preserve"> ”MakeBooking” ska redovisa den </w:t>
            </w:r>
            <w:r w:rsidRPr="007F469C">
              <w:rPr>
                <w:color w:val="4F81BD" w:themeColor="accent1"/>
              </w:rPr>
              <w:t>nyss gjorda bokningen.</w:t>
            </w:r>
          </w:p>
        </w:tc>
        <w:tc>
          <w:tcPr>
            <w:tcW w:w="3266" w:type="dxa"/>
          </w:tcPr>
          <w:p w14:paraId="594BB79C" w14:textId="304A2C64" w:rsidR="00DF1D74" w:rsidRPr="007F469C" w:rsidRDefault="00DF1D74" w:rsidP="003836AB">
            <w:pPr>
              <w:rPr>
                <w:color w:val="4F81BD" w:themeColor="accent1"/>
              </w:rPr>
            </w:pPr>
          </w:p>
        </w:tc>
      </w:tr>
      <w:tr w:rsidR="00D14337" w:rsidRPr="00F201BB" w14:paraId="3BA0708E" w14:textId="77777777" w:rsidTr="002466B0">
        <w:tc>
          <w:tcPr>
            <w:tcW w:w="2268" w:type="dxa"/>
          </w:tcPr>
          <w:p w14:paraId="18A5B011" w14:textId="150AD5B3" w:rsidR="00D14337" w:rsidRPr="00F201BB" w:rsidRDefault="00D14337" w:rsidP="00B91AA5">
            <w:pPr>
              <w:rPr>
                <w:highlight w:val="yellow"/>
              </w:rPr>
            </w:pPr>
            <w:r w:rsidRPr="00F201BB">
              <w:t>Återställningstid</w:t>
            </w:r>
          </w:p>
        </w:tc>
        <w:tc>
          <w:tcPr>
            <w:tcW w:w="4154" w:type="dxa"/>
          </w:tcPr>
          <w:p w14:paraId="27602B28" w14:textId="576886E0" w:rsidR="00D14337" w:rsidRPr="00F201BB" w:rsidRDefault="007D142F" w:rsidP="00D14337">
            <w:pPr>
              <w:tabs>
                <w:tab w:val="left" w:pos="2935"/>
              </w:tabs>
              <w:jc w:val="both"/>
              <w:rPr>
                <w:highlight w:val="yellow"/>
              </w:rPr>
            </w:pPr>
            <w:r>
              <w:rPr>
                <w:highlight w:val="yellow"/>
              </w:rPr>
              <w:t>TBD</w:t>
            </w:r>
          </w:p>
        </w:tc>
        <w:tc>
          <w:tcPr>
            <w:tcW w:w="3266" w:type="dxa"/>
          </w:tcPr>
          <w:p w14:paraId="2F64731A" w14:textId="27D5564A" w:rsidR="00D14337" w:rsidRPr="00F201BB" w:rsidRDefault="00D14337" w:rsidP="00B91AA5">
            <w:r w:rsidRPr="00F201BB">
              <w:t>Vid katstrof, bortfall av hel hall</w:t>
            </w:r>
          </w:p>
        </w:tc>
      </w:tr>
      <w:tr w:rsidR="007C7B21" w:rsidRPr="00F201BB" w14:paraId="26DA0C7B" w14:textId="77777777" w:rsidTr="002466B0">
        <w:tc>
          <w:tcPr>
            <w:tcW w:w="2268" w:type="dxa"/>
          </w:tcPr>
          <w:p w14:paraId="5B1A086D" w14:textId="7C3F3E4D" w:rsidR="007C7B21" w:rsidRPr="00F201BB" w:rsidRDefault="007C7B21" w:rsidP="00B91AA5">
            <w:pPr>
              <w:rPr>
                <w:highlight w:val="yellow"/>
              </w:rPr>
            </w:pPr>
            <w:r w:rsidRPr="00F201BB">
              <w:rPr>
                <w:highlight w:val="yellow"/>
              </w:rPr>
              <w:t>…</w:t>
            </w:r>
          </w:p>
        </w:tc>
        <w:tc>
          <w:tcPr>
            <w:tcW w:w="4154" w:type="dxa"/>
          </w:tcPr>
          <w:p w14:paraId="10C22A2C" w14:textId="77777777" w:rsidR="007C7B21" w:rsidRPr="00F201BB" w:rsidRDefault="007C7B21" w:rsidP="00B91AA5">
            <w:pPr>
              <w:rPr>
                <w:highlight w:val="yellow"/>
              </w:rPr>
            </w:pPr>
          </w:p>
        </w:tc>
        <w:tc>
          <w:tcPr>
            <w:tcW w:w="3266" w:type="dxa"/>
          </w:tcPr>
          <w:p w14:paraId="03D89508" w14:textId="77777777" w:rsidR="007C7B21" w:rsidRPr="00F201BB" w:rsidRDefault="007C7B21" w:rsidP="00B91AA5"/>
        </w:tc>
      </w:tr>
    </w:tbl>
    <w:p w14:paraId="426AA9C2" w14:textId="77777777" w:rsidR="00894F7B" w:rsidRDefault="00894F7B" w:rsidP="00B91AA5">
      <w:pPr>
        <w:pStyle w:val="Brdtext"/>
        <w:ind w:left="0"/>
        <w:rPr>
          <w:ins w:id="492" w:author="Jonas Sedin" w:date="2013-05-29T13:32:00Z"/>
        </w:rPr>
      </w:pPr>
    </w:p>
    <w:p w14:paraId="174C0EE2" w14:textId="77777777" w:rsidR="00427519" w:rsidRDefault="00427519" w:rsidP="00B91AA5">
      <w:pPr>
        <w:pStyle w:val="Brdtext"/>
        <w:ind w:left="0"/>
        <w:rPr>
          <w:ins w:id="493" w:author="Jonas Sedin" w:date="2013-05-29T13:32:00Z"/>
        </w:rPr>
      </w:pPr>
    </w:p>
    <w:p w14:paraId="5FD73E70" w14:textId="77777777" w:rsidR="00427519" w:rsidRDefault="00427519" w:rsidP="00B91AA5">
      <w:pPr>
        <w:pStyle w:val="Brdtext"/>
        <w:ind w:left="0"/>
        <w:rPr>
          <w:ins w:id="494" w:author="Jonas Sedin" w:date="2013-05-29T13:32:00Z"/>
        </w:rPr>
      </w:pPr>
    </w:p>
    <w:p w14:paraId="5F833304" w14:textId="77777777" w:rsidR="00427519" w:rsidRDefault="00427519" w:rsidP="00B91AA5">
      <w:pPr>
        <w:pStyle w:val="Brdtext"/>
        <w:ind w:left="0"/>
        <w:rPr>
          <w:ins w:id="495" w:author="Jonas Sedin" w:date="2013-05-29T13:32:00Z"/>
        </w:rPr>
      </w:pPr>
    </w:p>
    <w:p w14:paraId="5E0544F9" w14:textId="77777777" w:rsidR="00FA5044" w:rsidRDefault="00FA5044" w:rsidP="00B91AA5">
      <w:pPr>
        <w:pStyle w:val="Brdtext"/>
        <w:ind w:left="0"/>
        <w:rPr>
          <w:ins w:id="496" w:author="Jonas Sedin" w:date="2013-05-29T13:35:00Z"/>
        </w:rPr>
      </w:pPr>
    </w:p>
    <w:p w14:paraId="0B33F11B" w14:textId="77777777" w:rsidR="00FA5044" w:rsidRDefault="00FA5044" w:rsidP="00B91AA5">
      <w:pPr>
        <w:pStyle w:val="Brdtext"/>
        <w:ind w:left="0"/>
        <w:rPr>
          <w:ins w:id="497" w:author="Jonas Sedin" w:date="2013-05-29T13:35:00Z"/>
        </w:rPr>
      </w:pPr>
    </w:p>
    <w:p w14:paraId="62B55AD2" w14:textId="77777777" w:rsidR="00FA5044" w:rsidRDefault="00FA5044" w:rsidP="00B91AA5">
      <w:pPr>
        <w:pStyle w:val="Brdtext"/>
        <w:ind w:left="0"/>
        <w:rPr>
          <w:ins w:id="498" w:author="Jonas Sedin" w:date="2013-05-29T13:35:00Z"/>
        </w:rPr>
      </w:pPr>
    </w:p>
    <w:p w14:paraId="626A051A" w14:textId="77777777" w:rsidR="00FA5044" w:rsidRDefault="00FA5044" w:rsidP="00B91AA5">
      <w:pPr>
        <w:pStyle w:val="Brdtext"/>
        <w:ind w:left="0"/>
        <w:rPr>
          <w:ins w:id="499" w:author="Jonas Sedin" w:date="2013-05-29T13:35:00Z"/>
        </w:rPr>
      </w:pPr>
    </w:p>
    <w:p w14:paraId="185295FB" w14:textId="77777777" w:rsidR="00FA5044" w:rsidRDefault="00FA5044" w:rsidP="00B91AA5">
      <w:pPr>
        <w:pStyle w:val="Brdtext"/>
        <w:ind w:left="0"/>
        <w:rPr>
          <w:ins w:id="500" w:author="Jonas Sedin" w:date="2013-05-29T13:35:00Z"/>
        </w:rPr>
      </w:pPr>
    </w:p>
    <w:p w14:paraId="3350885D" w14:textId="77777777" w:rsidR="00FA5044" w:rsidRDefault="00FA5044" w:rsidP="00B91AA5">
      <w:pPr>
        <w:pStyle w:val="Brdtext"/>
        <w:ind w:left="0"/>
        <w:rPr>
          <w:ins w:id="501" w:author="Jonas Sedin" w:date="2013-05-29T13:35:00Z"/>
        </w:rPr>
      </w:pPr>
    </w:p>
    <w:p w14:paraId="338C2AE2" w14:textId="77777777" w:rsidR="00FA5044" w:rsidRDefault="00FA5044" w:rsidP="00B91AA5">
      <w:pPr>
        <w:pStyle w:val="Brdtext"/>
        <w:ind w:left="0"/>
        <w:rPr>
          <w:ins w:id="502" w:author="Jonas Sedin" w:date="2013-05-29T13:35:00Z"/>
        </w:rPr>
      </w:pPr>
    </w:p>
    <w:p w14:paraId="2355E470" w14:textId="77777777" w:rsidR="00FA5044" w:rsidRDefault="00FA5044" w:rsidP="00B91AA5">
      <w:pPr>
        <w:pStyle w:val="Brdtext"/>
        <w:ind w:left="0"/>
        <w:rPr>
          <w:ins w:id="503" w:author="Jonas Sedin" w:date="2013-05-29T13:35:00Z"/>
        </w:rPr>
      </w:pPr>
    </w:p>
    <w:p w14:paraId="31296957" w14:textId="77777777" w:rsidR="00FA5044" w:rsidRDefault="00FA5044" w:rsidP="00B91AA5">
      <w:pPr>
        <w:pStyle w:val="Brdtext"/>
        <w:ind w:left="0"/>
        <w:rPr>
          <w:ins w:id="504" w:author="Jonas Sedin" w:date="2013-05-29T13:35:00Z"/>
        </w:rPr>
      </w:pPr>
    </w:p>
    <w:p w14:paraId="5C51FA6B" w14:textId="77777777" w:rsidR="005D4923" w:rsidRPr="00F201BB" w:rsidRDefault="005D4923" w:rsidP="00B91AA5">
      <w:pPr>
        <w:pStyle w:val="Brdtext"/>
        <w:ind w:left="0"/>
      </w:pPr>
    </w:p>
    <w:p w14:paraId="10FF3D03" w14:textId="77777777" w:rsidR="003A0235" w:rsidRPr="00F201BB" w:rsidRDefault="003A0235" w:rsidP="00B91AA5">
      <w:pPr>
        <w:pStyle w:val="Rubrik1"/>
        <w:ind w:right="0"/>
      </w:pPr>
      <w:bookmarkStart w:id="505" w:name="_Toc224960922"/>
      <w:bookmarkStart w:id="506" w:name="_Toc232015052"/>
      <w:bookmarkEnd w:id="183"/>
      <w:bookmarkEnd w:id="184"/>
      <w:bookmarkEnd w:id="185"/>
      <w:r w:rsidRPr="00F201BB">
        <w:lastRenderedPageBreak/>
        <w:t xml:space="preserve">Tjänstedomänens </w:t>
      </w:r>
      <w:bookmarkEnd w:id="505"/>
      <w:r w:rsidR="00472626" w:rsidRPr="00F201BB">
        <w:t>meddelandemodeller</w:t>
      </w:r>
      <w:bookmarkEnd w:id="506"/>
    </w:p>
    <w:p w14:paraId="2AD46526" w14:textId="77777777" w:rsidR="0090269A" w:rsidRPr="00F201BB" w:rsidRDefault="0090269A" w:rsidP="00472626">
      <w:bookmarkStart w:id="507" w:name="_Toc224960923"/>
      <w:r w:rsidRPr="00F201BB">
        <w:t>Här beskrivs de meddelandemodeller som tjänstekontrakten bygger på. För varje meddelandemodell beskrivs hur mappning ser ut delvis mot V-TIM, här version 2.0 samt mot XSD för tjänstekontrakt.</w:t>
      </w:r>
    </w:p>
    <w:p w14:paraId="31391A1A" w14:textId="39682CE7" w:rsidR="0090269A" w:rsidRPr="00F201BB" w:rsidRDefault="007934BB" w:rsidP="007620A2">
      <w:pPr>
        <w:pStyle w:val="Rubrik2"/>
      </w:pPr>
      <w:bookmarkStart w:id="508" w:name="_Toc232015053"/>
      <w:r w:rsidRPr="00F201BB">
        <w:t>Meddelandeinformationsmodeller</w:t>
      </w:r>
      <w:bookmarkEnd w:id="508"/>
    </w:p>
    <w:p w14:paraId="1BC3558F" w14:textId="68C6A489" w:rsidR="00AA6E56" w:rsidRPr="00F201BB" w:rsidRDefault="00AA6E56" w:rsidP="00AA6E56">
      <w:r w:rsidRPr="00F201BB">
        <w:rPr>
          <w:color w:val="4F81BD" w:themeColor="accent1"/>
        </w:rPr>
        <w:t xml:space="preserve">En eller flera </w:t>
      </w:r>
      <w:r w:rsidR="00F64470" w:rsidRPr="00F201BB">
        <w:rPr>
          <w:color w:val="4F81BD" w:themeColor="accent1"/>
        </w:rPr>
        <w:t>meddelandeinformations</w:t>
      </w:r>
      <w:r w:rsidRPr="00F201BB">
        <w:rPr>
          <w:color w:val="4F81BD" w:themeColor="accent1"/>
        </w:rPr>
        <w:t>modeller som beskriver information</w:t>
      </w:r>
      <w:r w:rsidR="00F64470" w:rsidRPr="00F201BB">
        <w:rPr>
          <w:color w:val="4F81BD" w:themeColor="accent1"/>
        </w:rPr>
        <w:t>en</w:t>
      </w:r>
      <w:r w:rsidRPr="00F201BB">
        <w:rPr>
          <w:color w:val="4F81BD" w:themeColor="accent1"/>
        </w:rPr>
        <w:t xml:space="preserve"> som </w:t>
      </w:r>
      <w:r w:rsidR="007C49D0" w:rsidRPr="00F201BB">
        <w:rPr>
          <w:color w:val="4F81BD" w:themeColor="accent1"/>
        </w:rPr>
        <w:t>används av tjänsterna</w:t>
      </w:r>
      <w:r w:rsidR="00F64470" w:rsidRPr="00F201BB">
        <w:rPr>
          <w:color w:val="4F81BD" w:themeColor="accent1"/>
        </w:rPr>
        <w:t xml:space="preserve"> i </w:t>
      </w:r>
      <w:r w:rsidRPr="00F201BB">
        <w:rPr>
          <w:color w:val="4F81BD" w:themeColor="accent1"/>
        </w:rPr>
        <w:t>domänen.</w:t>
      </w:r>
      <w:r w:rsidRPr="00F201BB">
        <w:t xml:space="preserve">  </w:t>
      </w:r>
      <w:r w:rsidR="002E5AA2" w:rsidRPr="00F201BB">
        <w:rPr>
          <w:color w:val="4F81BD" w:themeColor="accent1"/>
        </w:rPr>
        <w:t>Detta bör ske både i form av diagram och tabell som beskriver mappningen.</w:t>
      </w:r>
    </w:p>
    <w:p w14:paraId="2FB6195B" w14:textId="77777777" w:rsidR="00AA6E56" w:rsidRPr="00F201BB" w:rsidRDefault="00AA6E56" w:rsidP="00AA6E56"/>
    <w:p w14:paraId="76AB333B" w14:textId="3C01E2B5" w:rsidR="0090269A" w:rsidRPr="00F201BB" w:rsidRDefault="0090269A" w:rsidP="0090269A">
      <w:pPr>
        <w:ind w:left="-851"/>
      </w:pPr>
    </w:p>
    <w:p w14:paraId="2F63170A" w14:textId="0BB213FA" w:rsidR="002E5AA2" w:rsidRPr="00F201BB" w:rsidRDefault="008C755D" w:rsidP="0090269A">
      <w:r w:rsidRPr="008C755D">
        <w:rPr>
          <w:lang w:eastAsia="sv-SE"/>
        </w:rPr>
        <w:lastRenderedPageBreak/>
        <w:drawing>
          <wp:anchor distT="0" distB="0" distL="114300" distR="114300" simplePos="0" relativeHeight="251659264" behindDoc="0" locked="0" layoutInCell="1" allowOverlap="1" wp14:anchorId="53181624" wp14:editId="74701A69">
            <wp:simplePos x="0" y="0"/>
            <wp:positionH relativeFrom="column">
              <wp:posOffset>0</wp:posOffset>
            </wp:positionH>
            <wp:positionV relativeFrom="paragraph">
              <wp:posOffset>0</wp:posOffset>
            </wp:positionV>
            <wp:extent cx="6290945" cy="5745480"/>
            <wp:effectExtent l="0" t="0" r="8255" b="0"/>
            <wp:wrapThrough wrapText="bothSides">
              <wp:wrapPolygon edited="0">
                <wp:start x="0" y="0"/>
                <wp:lineTo x="0" y="21485"/>
                <wp:lineTo x="21541" y="21485"/>
                <wp:lineTo x="21541" y="0"/>
                <wp:lineTo x="0" y="0"/>
              </wp:wrapPolygon>
            </wp:wrapThrough>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0945" cy="574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4B1">
        <w:rPr>
          <w:rStyle w:val="Kommentarsreferens"/>
          <w:i/>
          <w:noProof w:val="0"/>
          <w:lang w:val="en-GB"/>
        </w:rPr>
        <w:commentReference w:id="509"/>
      </w:r>
    </w:p>
    <w:p w14:paraId="72A4235D" w14:textId="77777777" w:rsidR="0090269A" w:rsidRDefault="0090269A" w:rsidP="0090269A">
      <w:bookmarkStart w:id="510" w:name="_Toc176141590"/>
      <w:bookmarkStart w:id="511" w:name="_Toc176141594"/>
      <w:bookmarkStart w:id="512" w:name="_Toc182360207"/>
      <w:bookmarkStart w:id="513" w:name="_Toc182360366"/>
      <w:bookmarkStart w:id="514" w:name="_Toc182362292"/>
      <w:bookmarkEnd w:id="510"/>
      <w:bookmarkEnd w:id="511"/>
      <w:bookmarkEnd w:id="512"/>
      <w:bookmarkEnd w:id="513"/>
      <w:bookmarkEnd w:id="514"/>
    </w:p>
    <w:p w14:paraId="0F8FA119" w14:textId="77777777" w:rsidR="00E47EA3" w:rsidRDefault="00E47EA3" w:rsidP="00E47EA3"/>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Layout w:type="fixed"/>
        <w:tblCellMar>
          <w:top w:w="75" w:type="dxa"/>
          <w:left w:w="75" w:type="dxa"/>
          <w:bottom w:w="75" w:type="dxa"/>
          <w:right w:w="75" w:type="dxa"/>
        </w:tblCellMar>
        <w:tblLook w:val="04A0" w:firstRow="1" w:lastRow="0" w:firstColumn="1" w:lastColumn="0" w:noHBand="0" w:noVBand="1"/>
      </w:tblPr>
      <w:tblGrid>
        <w:gridCol w:w="2977"/>
        <w:gridCol w:w="3260"/>
        <w:gridCol w:w="3760"/>
      </w:tblGrid>
      <w:tr w:rsidR="00590986" w:rsidRPr="00590986" w14:paraId="7A6299D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E6731D" w14:textId="77777777" w:rsidR="00590986" w:rsidRPr="00590986" w:rsidRDefault="00590986" w:rsidP="00F1167C">
            <w:pPr>
              <w:spacing w:before="75" w:after="75" w:line="225" w:lineRule="atLeast"/>
              <w:ind w:left="75" w:right="75"/>
              <w:rPr>
                <w:rFonts w:cs="Arial"/>
                <w:b/>
                <w:bCs/>
                <w:sz w:val="18"/>
                <w:szCs w:val="18"/>
              </w:rPr>
            </w:pPr>
            <w:r w:rsidRPr="00590986">
              <w:rPr>
                <w:rFonts w:cs="Arial"/>
                <w:b/>
                <w:bCs/>
                <w:sz w:val="18"/>
                <w:szCs w:val="18"/>
              </w:rPr>
              <w:t>Klass.attribut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DB0B53" w14:textId="77777777" w:rsidR="00590986" w:rsidRPr="00590986" w:rsidRDefault="00590986" w:rsidP="00F1167C">
            <w:pPr>
              <w:spacing w:before="75" w:after="75" w:line="225" w:lineRule="atLeast"/>
              <w:ind w:left="75" w:right="75"/>
              <w:rPr>
                <w:rFonts w:cs="Arial"/>
                <w:b/>
                <w:bCs/>
                <w:sz w:val="18"/>
                <w:szCs w:val="18"/>
              </w:rPr>
            </w:pPr>
            <w:r w:rsidRPr="00590986">
              <w:rPr>
                <w:rFonts w:cs="Arial"/>
                <w:b/>
                <w:bCs/>
                <w:sz w:val="18"/>
                <w:szCs w:val="18"/>
              </w:rPr>
              <w:t>Mappning mot V-TIM</w:t>
            </w: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4E1AB0" w14:textId="77777777" w:rsidR="00590986" w:rsidRPr="00590986" w:rsidRDefault="00590986" w:rsidP="00F1167C">
            <w:pPr>
              <w:spacing w:before="75" w:after="75" w:line="225" w:lineRule="atLeast"/>
              <w:ind w:left="75" w:right="75"/>
              <w:rPr>
                <w:rFonts w:cs="Arial"/>
                <w:b/>
                <w:bCs/>
                <w:sz w:val="18"/>
                <w:szCs w:val="18"/>
              </w:rPr>
            </w:pPr>
            <w:r w:rsidRPr="00590986">
              <w:rPr>
                <w:rFonts w:cs="Arial"/>
                <w:b/>
                <w:bCs/>
                <w:sz w:val="18"/>
                <w:szCs w:val="18"/>
              </w:rPr>
              <w:t>Mappning mod XSD</w:t>
            </w:r>
          </w:p>
        </w:tc>
      </w:tr>
      <w:tr w:rsidR="00590986" w:rsidRPr="00590986" w14:paraId="007CF5D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B5C1E0" w14:textId="7C23E461"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.atcKlartext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DB7B5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170DE6"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.atcKlartext</w:t>
            </w:r>
          </w:p>
        </w:tc>
      </w:tr>
      <w:tr w:rsidR="00590986" w:rsidRPr="00590986" w14:paraId="3649B744"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F0F9CC" w14:textId="07FD69CF"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.atcKod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ABF12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4E8B7A"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.atcKod</w:t>
            </w:r>
          </w:p>
        </w:tc>
      </w:tr>
      <w:tr w:rsidR="00590986" w:rsidRPr="00590986" w14:paraId="47408E1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086D6A" w14:textId="1FD0D463"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.intressentnamn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5A60C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40D537"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.intressentnamn</w:t>
            </w:r>
          </w:p>
        </w:tc>
      </w:tr>
      <w:tr w:rsidR="00590986" w:rsidRPr="00590986" w14:paraId="4D8EAD3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983D4F" w14:textId="2970978F"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.lakemedelsformKlartext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74CC9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D90B2E"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.lakemedelsformKlartext</w:t>
            </w:r>
          </w:p>
        </w:tc>
      </w:tr>
      <w:tr w:rsidR="00590986" w:rsidRPr="00590986" w14:paraId="6B4C433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97F816" w14:textId="5F730843"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.lakemedelsformkod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154D6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47CB39"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.lakemedelsformkod</w:t>
            </w:r>
          </w:p>
        </w:tc>
      </w:tr>
      <w:tr w:rsidR="00590986" w:rsidRPr="00590986" w14:paraId="1554EEF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BC6CD3" w14:textId="5B10DED6"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.produktnamn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A7C99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EEB2FA"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.produktnamn</w:t>
            </w:r>
          </w:p>
        </w:tc>
      </w:tr>
      <w:tr w:rsidR="00590986" w:rsidRPr="00590986" w14:paraId="332E940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608B3D" w14:textId="3141922F"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.produkttyp</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CA999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744959"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.produkttyp</w:t>
            </w:r>
          </w:p>
        </w:tc>
      </w:tr>
      <w:tr w:rsidR="00590986" w:rsidRPr="00590986" w14:paraId="1E27128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F2A3D2" w14:textId="3B91D1C4"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.produkttypKlartext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8374C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22ABD7"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.produkttypKlartext</w:t>
            </w:r>
          </w:p>
        </w:tc>
      </w:tr>
      <w:tr w:rsidR="00590986" w:rsidRPr="00590986" w14:paraId="472F127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FE7A17" w14:textId="64292AFC"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.styrkaEnhet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9EB54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9D0E00"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.styrkaEnhet</w:t>
            </w:r>
          </w:p>
        </w:tc>
      </w:tr>
      <w:tr w:rsidR="00590986" w:rsidRPr="00590986" w14:paraId="28169AE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E3E11A" w14:textId="1A62FD23"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.styrkaKlartext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3F910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AC0A5F" w14:textId="77777777" w:rsidR="00590986" w:rsidRPr="00590986" w:rsidRDefault="00C262CC" w:rsidP="00F1167C">
            <w:pPr>
              <w:spacing w:line="225" w:lineRule="atLeast"/>
              <w:rPr>
                <w:rFonts w:cs="Arial"/>
                <w:sz w:val="18"/>
                <w:szCs w:val="18"/>
              </w:rPr>
            </w:pPr>
            <w:hyperlink w:anchor="tns:Produktinformation" w:history="1">
              <w:r w:rsidR="00590986" w:rsidRPr="00590986">
                <w:rPr>
                  <w:rStyle w:val="Hyperlnk"/>
                  <w:rFonts w:cs="Arial"/>
                  <w:sz w:val="18"/>
                  <w:szCs w:val="18"/>
                </w:rPr>
                <w:t>Produktinformation</w:t>
              </w:r>
            </w:hyperlink>
            <w:r w:rsidR="00590986" w:rsidRPr="00590986">
              <w:rPr>
                <w:rFonts w:cs="Arial"/>
                <w:sz w:val="18"/>
                <w:szCs w:val="18"/>
              </w:rPr>
              <w:t>.styrkaKlartext</w:t>
            </w:r>
          </w:p>
        </w:tc>
      </w:tr>
      <w:tr w:rsidR="00590986" w:rsidRPr="00590986" w14:paraId="7A62662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417932" w14:textId="6295D74B" w:rsidR="00590986" w:rsidRPr="00590986" w:rsidRDefault="00C262CC" w:rsidP="00F1167C">
            <w:pPr>
              <w:spacing w:line="225" w:lineRule="atLeast"/>
              <w:rPr>
                <w:rFonts w:cs="Arial"/>
                <w:sz w:val="18"/>
                <w:szCs w:val="18"/>
              </w:rPr>
            </w:pPr>
            <w:hyperlink w:anchor="tns:Patientidentifikation" w:history="1">
              <w:r w:rsidR="00590986" w:rsidRPr="00590986">
                <w:rPr>
                  <w:rStyle w:val="Hyperlnk"/>
                  <w:rFonts w:cs="Arial"/>
                  <w:sz w:val="18"/>
                  <w:szCs w:val="18"/>
                </w:rPr>
                <w:t>Patientidentifikation</w:t>
              </w:r>
            </w:hyperlink>
            <w:r w:rsidR="00590986" w:rsidRPr="00590986">
              <w:rPr>
                <w:rFonts w:cs="Arial"/>
                <w:sz w:val="18"/>
                <w:szCs w:val="18"/>
              </w:rPr>
              <w:t>.kod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D32E8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AC05AB" w14:textId="77777777" w:rsidR="00590986" w:rsidRPr="00590986" w:rsidRDefault="00C262CC" w:rsidP="00F1167C">
            <w:pPr>
              <w:spacing w:line="225" w:lineRule="atLeast"/>
              <w:rPr>
                <w:rFonts w:cs="Arial"/>
                <w:sz w:val="18"/>
                <w:szCs w:val="18"/>
              </w:rPr>
            </w:pPr>
            <w:hyperlink w:anchor="tns:Patientidentifikation" w:history="1">
              <w:r w:rsidR="00590986" w:rsidRPr="00590986">
                <w:rPr>
                  <w:rStyle w:val="Hyperlnk"/>
                  <w:rFonts w:cs="Arial"/>
                  <w:sz w:val="18"/>
                  <w:szCs w:val="18"/>
                </w:rPr>
                <w:t>Patientidentifikation</w:t>
              </w:r>
            </w:hyperlink>
            <w:r w:rsidR="00590986" w:rsidRPr="00590986">
              <w:rPr>
                <w:rFonts w:cs="Arial"/>
                <w:sz w:val="18"/>
                <w:szCs w:val="18"/>
              </w:rPr>
              <w:t>.kod</w:t>
            </w:r>
          </w:p>
        </w:tc>
      </w:tr>
      <w:tr w:rsidR="00590986" w:rsidRPr="00590986" w14:paraId="5B6CE8C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F6023F" w14:textId="29713F33" w:rsidR="00590986" w:rsidRPr="00590986" w:rsidRDefault="00C262CC" w:rsidP="00F1167C">
            <w:pPr>
              <w:spacing w:line="225" w:lineRule="atLeast"/>
              <w:rPr>
                <w:rFonts w:cs="Arial"/>
                <w:sz w:val="18"/>
                <w:szCs w:val="18"/>
              </w:rPr>
            </w:pPr>
            <w:hyperlink w:anchor="tns:Patientidentifikation" w:history="1">
              <w:r w:rsidR="00590986" w:rsidRPr="00590986">
                <w:rPr>
                  <w:rStyle w:val="Hyperlnk"/>
                  <w:rFonts w:cs="Arial"/>
                  <w:sz w:val="18"/>
                  <w:szCs w:val="18"/>
                </w:rPr>
                <w:t>Patientidentifikation</w:t>
              </w:r>
            </w:hyperlink>
            <w:r w:rsidR="00590986" w:rsidRPr="00590986">
              <w:rPr>
                <w:rFonts w:cs="Arial"/>
                <w:sz w:val="18"/>
                <w:szCs w:val="18"/>
              </w:rPr>
              <w:t>.kodverk</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C0EC2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304FA9" w14:textId="77777777" w:rsidR="00590986" w:rsidRPr="00590986" w:rsidRDefault="00C262CC" w:rsidP="00F1167C">
            <w:pPr>
              <w:spacing w:line="225" w:lineRule="atLeast"/>
              <w:rPr>
                <w:rFonts w:cs="Arial"/>
                <w:sz w:val="18"/>
                <w:szCs w:val="18"/>
              </w:rPr>
            </w:pPr>
            <w:hyperlink w:anchor="tns:Patientidentifikation" w:history="1">
              <w:r w:rsidR="00590986" w:rsidRPr="00590986">
                <w:rPr>
                  <w:rStyle w:val="Hyperlnk"/>
                  <w:rFonts w:cs="Arial"/>
                  <w:sz w:val="18"/>
                  <w:szCs w:val="18"/>
                </w:rPr>
                <w:t>Patientidentifikation</w:t>
              </w:r>
            </w:hyperlink>
            <w:r w:rsidR="00590986" w:rsidRPr="00590986">
              <w:rPr>
                <w:rFonts w:cs="Arial"/>
                <w:sz w:val="18"/>
                <w:szCs w:val="18"/>
              </w:rPr>
              <w:t>.kodverk</w:t>
            </w:r>
          </w:p>
        </w:tc>
      </w:tr>
      <w:tr w:rsidR="00590986" w:rsidRPr="00590986" w14:paraId="4B924B9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2AE0B9" w14:textId="78925107" w:rsidR="00590986" w:rsidRPr="00590986" w:rsidRDefault="00C262CC" w:rsidP="00F1167C">
            <w:pPr>
              <w:spacing w:line="225" w:lineRule="atLeast"/>
              <w:rPr>
                <w:rFonts w:cs="Arial"/>
                <w:sz w:val="18"/>
                <w:szCs w:val="18"/>
              </w:rPr>
            </w:pPr>
            <w:hyperlink w:anchor="tns:Svarsurval" w:history="1">
              <w:r w:rsidR="00590986" w:rsidRPr="00590986">
                <w:rPr>
                  <w:rStyle w:val="Hyperlnk"/>
                  <w:rFonts w:cs="Arial"/>
                  <w:sz w:val="18"/>
                  <w:szCs w:val="18"/>
                </w:rPr>
                <w:t>Svarsurval</w:t>
              </w:r>
            </w:hyperlink>
            <w:r w:rsidR="00590986" w:rsidRPr="00590986">
              <w:rPr>
                <w:rFonts w:cs="Arial"/>
                <w:sz w:val="18"/>
                <w:szCs w:val="18"/>
              </w:rPr>
              <w:t>.slutpost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FC0F8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EC33F6" w14:textId="77777777" w:rsidR="00590986" w:rsidRPr="00590986" w:rsidRDefault="00C262CC" w:rsidP="00F1167C">
            <w:pPr>
              <w:spacing w:line="225" w:lineRule="atLeast"/>
              <w:rPr>
                <w:rFonts w:cs="Arial"/>
                <w:sz w:val="18"/>
                <w:szCs w:val="18"/>
              </w:rPr>
            </w:pPr>
            <w:hyperlink w:anchor="tns:Svarsurval" w:history="1">
              <w:r w:rsidR="00590986" w:rsidRPr="00590986">
                <w:rPr>
                  <w:rStyle w:val="Hyperlnk"/>
                  <w:rFonts w:cs="Arial"/>
                  <w:sz w:val="18"/>
                  <w:szCs w:val="18"/>
                </w:rPr>
                <w:t>Svarsurval</w:t>
              </w:r>
            </w:hyperlink>
            <w:r w:rsidR="00590986" w:rsidRPr="00590986">
              <w:rPr>
                <w:rFonts w:cs="Arial"/>
                <w:sz w:val="18"/>
                <w:szCs w:val="18"/>
              </w:rPr>
              <w:t>.slutpost</w:t>
            </w:r>
          </w:p>
        </w:tc>
      </w:tr>
      <w:tr w:rsidR="00590986" w:rsidRPr="00590986" w14:paraId="2557020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6BD1C7" w14:textId="203B8104" w:rsidR="00590986" w:rsidRPr="00590986" w:rsidRDefault="00C262CC" w:rsidP="00F1167C">
            <w:pPr>
              <w:spacing w:line="225" w:lineRule="atLeast"/>
              <w:rPr>
                <w:rFonts w:cs="Arial"/>
                <w:sz w:val="18"/>
                <w:szCs w:val="18"/>
              </w:rPr>
            </w:pPr>
            <w:hyperlink w:anchor="tns:Svarsurval" w:history="1">
              <w:r w:rsidR="00590986" w:rsidRPr="00590986">
                <w:rPr>
                  <w:rStyle w:val="Hyperlnk"/>
                  <w:rFonts w:cs="Arial"/>
                  <w:sz w:val="18"/>
                  <w:szCs w:val="18"/>
                </w:rPr>
                <w:t>Svarsurval</w:t>
              </w:r>
            </w:hyperlink>
            <w:r w:rsidR="00590986" w:rsidRPr="00590986">
              <w:rPr>
                <w:rFonts w:cs="Arial"/>
                <w:sz w:val="18"/>
                <w:szCs w:val="18"/>
              </w:rPr>
              <w:t>.startpost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5B8FE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ACEEEF" w14:textId="77777777" w:rsidR="00590986" w:rsidRPr="00590986" w:rsidRDefault="00C262CC" w:rsidP="00F1167C">
            <w:pPr>
              <w:spacing w:line="225" w:lineRule="atLeast"/>
              <w:rPr>
                <w:rFonts w:cs="Arial"/>
                <w:sz w:val="18"/>
                <w:szCs w:val="18"/>
              </w:rPr>
            </w:pPr>
            <w:hyperlink w:anchor="tns:Svarsurval" w:history="1">
              <w:r w:rsidR="00590986" w:rsidRPr="00590986">
                <w:rPr>
                  <w:rStyle w:val="Hyperlnk"/>
                  <w:rFonts w:cs="Arial"/>
                  <w:sz w:val="18"/>
                  <w:szCs w:val="18"/>
                </w:rPr>
                <w:t>Svarsurval</w:t>
              </w:r>
            </w:hyperlink>
            <w:r w:rsidR="00590986" w:rsidRPr="00590986">
              <w:rPr>
                <w:rFonts w:cs="Arial"/>
                <w:sz w:val="18"/>
                <w:szCs w:val="18"/>
              </w:rPr>
              <w:t>.startpost</w:t>
            </w:r>
          </w:p>
        </w:tc>
      </w:tr>
      <w:tr w:rsidR="00590986" w:rsidRPr="00590986" w14:paraId="6DE249A4"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F54054" w14:textId="25D13984" w:rsidR="00590986" w:rsidRPr="00590986" w:rsidRDefault="00C262CC" w:rsidP="00F1167C">
            <w:pPr>
              <w:spacing w:line="225" w:lineRule="atLeast"/>
              <w:rPr>
                <w:rFonts w:cs="Arial"/>
                <w:sz w:val="18"/>
                <w:szCs w:val="18"/>
              </w:rPr>
            </w:pPr>
            <w:hyperlink w:anchor="tns:EjVerifieradOrdination" w:history="1">
              <w:r w:rsidR="00590986" w:rsidRPr="00590986">
                <w:rPr>
                  <w:rStyle w:val="Hyperlnk"/>
                  <w:rFonts w:cs="Arial"/>
                  <w:sz w:val="18"/>
                  <w:szCs w:val="18"/>
                </w:rPr>
                <w:t>EjVerifieradOrdination</w:t>
              </w:r>
            </w:hyperlink>
            <w:r w:rsidR="00590986" w:rsidRPr="00590986">
              <w:rPr>
                <w:rFonts w:cs="Arial"/>
                <w:sz w:val="18"/>
                <w:szCs w:val="18"/>
              </w:rPr>
              <w:t>.ordinationsId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B18711"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978BFD" w14:textId="77777777" w:rsidR="00590986" w:rsidRPr="00590986" w:rsidRDefault="00C262CC" w:rsidP="00F1167C">
            <w:pPr>
              <w:spacing w:line="225" w:lineRule="atLeast"/>
              <w:rPr>
                <w:rFonts w:cs="Arial"/>
                <w:sz w:val="18"/>
                <w:szCs w:val="18"/>
              </w:rPr>
            </w:pPr>
            <w:hyperlink w:anchor="tns:EjVerifieradOrdination" w:history="1">
              <w:r w:rsidR="00590986" w:rsidRPr="00590986">
                <w:rPr>
                  <w:rStyle w:val="Hyperlnk"/>
                  <w:rFonts w:cs="Arial"/>
                  <w:sz w:val="18"/>
                  <w:szCs w:val="18"/>
                </w:rPr>
                <w:t>EjVerifieradOrdination</w:t>
              </w:r>
            </w:hyperlink>
            <w:r w:rsidR="00590986" w:rsidRPr="00590986">
              <w:rPr>
                <w:rFonts w:cs="Arial"/>
                <w:sz w:val="18"/>
                <w:szCs w:val="18"/>
              </w:rPr>
              <w:t>.ordinationsId</w:t>
            </w:r>
          </w:p>
        </w:tc>
      </w:tr>
      <w:tr w:rsidR="00590986" w:rsidRPr="00590986" w14:paraId="5542472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300587" w14:textId="6698463B"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.alternativtAntalKlartext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50C3B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711BBE"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.alternativtAntalKlartext</w:t>
            </w:r>
          </w:p>
        </w:tc>
      </w:tr>
      <w:tr w:rsidR="00590986" w:rsidRPr="00590986" w14:paraId="2141251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B16CA0" w14:textId="7ACB37FF"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.antalKlartext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A129D1"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CDFBC9"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.antalKlartext</w:t>
            </w:r>
          </w:p>
        </w:tc>
      </w:tr>
      <w:tr w:rsidR="00590986" w:rsidRPr="00590986" w14:paraId="11D03CA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389961" w14:textId="6130276C"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.artikelbenamning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60F6A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E34B66"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.artikelbenamning</w:t>
            </w:r>
          </w:p>
        </w:tc>
      </w:tr>
      <w:tr w:rsidR="00590986" w:rsidRPr="00590986" w14:paraId="4BB53F4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B3C023" w14:textId="0F6548C2"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.forpackningsantalEnhet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DEE705"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51584D"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.forpackningsantalEnhet</w:t>
            </w:r>
          </w:p>
        </w:tc>
      </w:tr>
      <w:tr w:rsidR="00590986" w:rsidRPr="00590986" w14:paraId="20C3EDE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48DD83" w14:textId="3BA4EAE1"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.forpackningsantalMultipel1</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66A93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771096"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.forpackningsantalMultipel1</w:t>
            </w:r>
          </w:p>
        </w:tc>
      </w:tr>
      <w:tr w:rsidR="00590986" w:rsidRPr="00590986" w14:paraId="2C116534"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8BC072" w14:textId="40D3A09D"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.forpackningsantalMultipel2</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6287F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07E60D"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.forpackningsantalMultipel2</w:t>
            </w:r>
          </w:p>
        </w:tc>
      </w:tr>
      <w:tr w:rsidR="00590986" w:rsidRPr="00590986" w14:paraId="5D26A4A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64459F" w14:textId="11C58FF0"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.forpackningsenhet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CFB469"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48FD34"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.forpackningsenhet</w:t>
            </w:r>
          </w:p>
        </w:tc>
      </w:tr>
      <w:tr w:rsidR="00590986" w:rsidRPr="00590986" w14:paraId="3C42007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87A91C" w14:textId="632FA90D"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.forpackningsinnehall</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6F561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476031"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.forpackningsinnehall</w:t>
            </w:r>
          </w:p>
        </w:tc>
      </w:tr>
      <w:tr w:rsidR="00590986" w:rsidRPr="00590986" w14:paraId="5FFD0A1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194FDE" w14:textId="367540C6"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.forpackningstyp</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19C1A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27F55E"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.forpackningstyp</w:t>
            </w:r>
          </w:p>
        </w:tc>
      </w:tr>
      <w:tr w:rsidR="00590986" w:rsidRPr="00590986" w14:paraId="4564ACF0"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78E043" w14:textId="4B42B8BB"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.intressentnamn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401DE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C78C78"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.intressentnamn</w:t>
            </w:r>
          </w:p>
        </w:tc>
      </w:tr>
      <w:tr w:rsidR="00590986" w:rsidRPr="00590986" w14:paraId="0A9A592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4B48C1" w14:textId="59B5BEBD"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.intressentroll</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32FE9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5D9E9B"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.intressentroll</w:t>
            </w:r>
          </w:p>
        </w:tc>
      </w:tr>
      <w:tr w:rsidR="00590986" w:rsidRPr="00590986" w14:paraId="72E5275C"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5C0E61" w14:textId="2C634C93"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.isLakemedel</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A082D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C77521"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.isLakemedel</w:t>
            </w:r>
          </w:p>
        </w:tc>
      </w:tr>
      <w:tr w:rsidR="00590986" w:rsidRPr="00590986" w14:paraId="7E59830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23F359" w14:textId="787D7D2A"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.narkotikaklass</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3B9225"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62761A"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.narkotikaklass</w:t>
            </w:r>
          </w:p>
        </w:tc>
      </w:tr>
      <w:tr w:rsidR="00590986" w:rsidRPr="00590986" w14:paraId="6B7FA32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05B874" w14:textId="0137A554"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.narkotikaklassKlartext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822A7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A3AF0E"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.narkotikaklassKlartext</w:t>
            </w:r>
          </w:p>
        </w:tc>
      </w:tr>
      <w:tr w:rsidR="00590986" w:rsidRPr="00590986" w14:paraId="377B1A3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A2B456" w14:textId="4ECE3EBD"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.substansnamnUtbytesgrupp</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ECFE5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E53050" w14:textId="77777777" w:rsidR="00590986" w:rsidRPr="00590986" w:rsidRDefault="00C262CC" w:rsidP="00F1167C">
            <w:pPr>
              <w:spacing w:line="225" w:lineRule="atLeast"/>
              <w:rPr>
                <w:rFonts w:cs="Arial"/>
                <w:sz w:val="18"/>
                <w:szCs w:val="18"/>
              </w:rPr>
            </w:pPr>
            <w:hyperlink w:anchor="tns:Artikelinformation" w:history="1">
              <w:r w:rsidR="00590986" w:rsidRPr="00590986">
                <w:rPr>
                  <w:rStyle w:val="Hyperlnk"/>
                  <w:rFonts w:cs="Arial"/>
                  <w:sz w:val="18"/>
                  <w:szCs w:val="18"/>
                </w:rPr>
                <w:t>Artikelinformation</w:t>
              </w:r>
            </w:hyperlink>
            <w:r w:rsidR="00590986" w:rsidRPr="00590986">
              <w:rPr>
                <w:rFonts w:cs="Arial"/>
                <w:sz w:val="18"/>
                <w:szCs w:val="18"/>
              </w:rPr>
              <w:t>.substansnamnUtbytesgrupp</w:t>
            </w:r>
          </w:p>
        </w:tc>
      </w:tr>
      <w:tr w:rsidR="00590986" w:rsidRPr="00590986" w14:paraId="0F6ABA5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AAAAAC" w14:textId="5949AD7B" w:rsidR="00590986" w:rsidRPr="00590986" w:rsidRDefault="00C262CC" w:rsidP="00F1167C">
            <w:pPr>
              <w:spacing w:line="225" w:lineRule="atLeast"/>
              <w:rPr>
                <w:rFonts w:cs="Arial"/>
                <w:sz w:val="18"/>
                <w:szCs w:val="18"/>
              </w:rPr>
            </w:pPr>
            <w:hyperlink w:anchor="tns:Ordinationkedja" w:history="1">
              <w:r w:rsidR="00590986" w:rsidRPr="00590986">
                <w:rPr>
                  <w:rStyle w:val="Hyperlnk"/>
                  <w:rFonts w:cs="Arial"/>
                  <w:sz w:val="18"/>
                  <w:szCs w:val="18"/>
                </w:rPr>
                <w:t>Ordinationkedja</w:t>
              </w:r>
            </w:hyperlink>
            <w:r w:rsidR="00590986" w:rsidRPr="00590986">
              <w:rPr>
                <w:rFonts w:cs="Arial"/>
                <w:sz w:val="18"/>
                <w:szCs w:val="18"/>
              </w:rPr>
              <w:t>.ordinationkedjeId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623C6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B45D43" w14:textId="77777777" w:rsidR="00590986" w:rsidRPr="00590986" w:rsidRDefault="00C262CC" w:rsidP="00F1167C">
            <w:pPr>
              <w:spacing w:line="225" w:lineRule="atLeast"/>
              <w:rPr>
                <w:rFonts w:cs="Arial"/>
                <w:sz w:val="18"/>
                <w:szCs w:val="18"/>
              </w:rPr>
            </w:pPr>
            <w:hyperlink w:anchor="tns:Ordinationkedja" w:history="1">
              <w:r w:rsidR="00590986" w:rsidRPr="00590986">
                <w:rPr>
                  <w:rStyle w:val="Hyperlnk"/>
                  <w:rFonts w:cs="Arial"/>
                  <w:sz w:val="18"/>
                  <w:szCs w:val="18"/>
                </w:rPr>
                <w:t>Ordinationkedja</w:t>
              </w:r>
            </w:hyperlink>
            <w:r w:rsidR="00590986" w:rsidRPr="00590986">
              <w:rPr>
                <w:rFonts w:cs="Arial"/>
                <w:sz w:val="18"/>
                <w:szCs w:val="18"/>
              </w:rPr>
              <w:t>.ordinationkedjeId</w:t>
            </w:r>
          </w:p>
        </w:tc>
      </w:tr>
      <w:tr w:rsidR="00590986" w:rsidRPr="00590986" w14:paraId="3D6D443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7C78A0" w14:textId="7A911E4C" w:rsidR="00590986" w:rsidRPr="00590986" w:rsidRDefault="00C262CC" w:rsidP="00F1167C">
            <w:pPr>
              <w:spacing w:line="225" w:lineRule="atLeast"/>
              <w:rPr>
                <w:rFonts w:cs="Arial"/>
                <w:sz w:val="18"/>
                <w:szCs w:val="18"/>
              </w:rPr>
            </w:pPr>
            <w:hyperlink w:anchor="tns:Verifikation" w:history="1">
              <w:r w:rsidR="00590986" w:rsidRPr="00590986">
                <w:rPr>
                  <w:rStyle w:val="Hyperlnk"/>
                  <w:rFonts w:cs="Arial"/>
                  <w:sz w:val="18"/>
                  <w:szCs w:val="18"/>
                </w:rPr>
                <w:t>Verifikation</w:t>
              </w:r>
            </w:hyperlink>
            <w:r w:rsidR="00590986" w:rsidRPr="00590986">
              <w:rPr>
                <w:rFonts w:cs="Arial"/>
                <w:sz w:val="18"/>
                <w:szCs w:val="18"/>
              </w:rPr>
              <w:t>.vardpersonalskommentar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2C48C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EFB130" w14:textId="77777777" w:rsidR="00590986" w:rsidRPr="00590986" w:rsidRDefault="00C262CC" w:rsidP="00F1167C">
            <w:pPr>
              <w:spacing w:line="225" w:lineRule="atLeast"/>
              <w:rPr>
                <w:rFonts w:cs="Arial"/>
                <w:sz w:val="18"/>
                <w:szCs w:val="18"/>
              </w:rPr>
            </w:pPr>
            <w:hyperlink w:anchor="tns:Verifikation" w:history="1">
              <w:r w:rsidR="00590986" w:rsidRPr="00590986">
                <w:rPr>
                  <w:rStyle w:val="Hyperlnk"/>
                  <w:rFonts w:cs="Arial"/>
                  <w:sz w:val="18"/>
                  <w:szCs w:val="18"/>
                </w:rPr>
                <w:t>Verifikation</w:t>
              </w:r>
            </w:hyperlink>
            <w:r w:rsidR="00590986" w:rsidRPr="00590986">
              <w:rPr>
                <w:rFonts w:cs="Arial"/>
                <w:sz w:val="18"/>
                <w:szCs w:val="18"/>
              </w:rPr>
              <w:t>.vardpersonalskommentar</w:t>
            </w:r>
          </w:p>
        </w:tc>
      </w:tr>
      <w:tr w:rsidR="00590986" w:rsidRPr="00590986" w14:paraId="291C7AC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DE1020" w14:textId="2C4448EA" w:rsidR="00590986" w:rsidRPr="00590986" w:rsidRDefault="00C262CC" w:rsidP="00F1167C">
            <w:pPr>
              <w:spacing w:line="225" w:lineRule="atLeast"/>
              <w:rPr>
                <w:rFonts w:cs="Arial"/>
                <w:sz w:val="18"/>
                <w:szCs w:val="18"/>
              </w:rPr>
            </w:pPr>
            <w:hyperlink w:anchor="tns:VOKFel" w:history="1">
              <w:r w:rsidR="00590986" w:rsidRPr="00590986">
                <w:rPr>
                  <w:rStyle w:val="Hyperlnk"/>
                  <w:rFonts w:cs="Arial"/>
                  <w:sz w:val="18"/>
                  <w:szCs w:val="18"/>
                </w:rPr>
                <w:t>VOKFel</w:t>
              </w:r>
            </w:hyperlink>
            <w:r w:rsidR="00590986" w:rsidRPr="00590986">
              <w:rPr>
                <w:rFonts w:cs="Arial"/>
                <w:sz w:val="18"/>
                <w:szCs w:val="18"/>
              </w:rPr>
              <w:t>.allvarlighetsgrad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1D6CE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E876A6" w14:textId="77777777" w:rsidR="00590986" w:rsidRPr="00590986" w:rsidRDefault="00C262CC" w:rsidP="00F1167C">
            <w:pPr>
              <w:spacing w:line="225" w:lineRule="atLeast"/>
              <w:rPr>
                <w:rFonts w:cs="Arial"/>
                <w:sz w:val="18"/>
                <w:szCs w:val="18"/>
              </w:rPr>
            </w:pPr>
            <w:hyperlink w:anchor="tns:VOKFel" w:history="1">
              <w:r w:rsidR="00590986" w:rsidRPr="00590986">
                <w:rPr>
                  <w:rStyle w:val="Hyperlnk"/>
                  <w:rFonts w:cs="Arial"/>
                  <w:sz w:val="18"/>
                  <w:szCs w:val="18"/>
                </w:rPr>
                <w:t>VOKFel</w:t>
              </w:r>
            </w:hyperlink>
            <w:r w:rsidR="00590986" w:rsidRPr="00590986">
              <w:rPr>
                <w:rFonts w:cs="Arial"/>
                <w:sz w:val="18"/>
                <w:szCs w:val="18"/>
              </w:rPr>
              <w:t>.allvarlighetsgrad</w:t>
            </w:r>
          </w:p>
        </w:tc>
      </w:tr>
      <w:tr w:rsidR="00590986" w:rsidRPr="00590986" w14:paraId="1AB99F4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9EC7CF" w14:textId="52AE03DC" w:rsidR="00590986" w:rsidRPr="00590986" w:rsidRDefault="00C262CC" w:rsidP="00F1167C">
            <w:pPr>
              <w:spacing w:line="225" w:lineRule="atLeast"/>
              <w:rPr>
                <w:rFonts w:cs="Arial"/>
                <w:sz w:val="18"/>
                <w:szCs w:val="18"/>
              </w:rPr>
            </w:pPr>
            <w:hyperlink w:anchor="tns:VOKFel" w:history="1">
              <w:r w:rsidR="00590986" w:rsidRPr="00590986">
                <w:rPr>
                  <w:rStyle w:val="Hyperlnk"/>
                  <w:rFonts w:cs="Arial"/>
                  <w:sz w:val="18"/>
                  <w:szCs w:val="18"/>
                </w:rPr>
                <w:t>VOKFel</w:t>
              </w:r>
            </w:hyperlink>
            <w:r w:rsidR="00590986" w:rsidRPr="00590986">
              <w:rPr>
                <w:rFonts w:cs="Arial"/>
                <w:sz w:val="18"/>
                <w:szCs w:val="18"/>
              </w:rPr>
              <w:t>.felkod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642DC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3D4CD7" w14:textId="77777777" w:rsidR="00590986" w:rsidRPr="00590986" w:rsidRDefault="00C262CC" w:rsidP="00F1167C">
            <w:pPr>
              <w:spacing w:line="225" w:lineRule="atLeast"/>
              <w:rPr>
                <w:rFonts w:cs="Arial"/>
                <w:sz w:val="18"/>
                <w:szCs w:val="18"/>
              </w:rPr>
            </w:pPr>
            <w:hyperlink w:anchor="tns:VOKFel" w:history="1">
              <w:r w:rsidR="00590986" w:rsidRPr="00590986">
                <w:rPr>
                  <w:rStyle w:val="Hyperlnk"/>
                  <w:rFonts w:cs="Arial"/>
                  <w:sz w:val="18"/>
                  <w:szCs w:val="18"/>
                </w:rPr>
                <w:t>VOKFel</w:t>
              </w:r>
            </w:hyperlink>
            <w:r w:rsidR="00590986" w:rsidRPr="00590986">
              <w:rPr>
                <w:rFonts w:cs="Arial"/>
                <w:sz w:val="18"/>
                <w:szCs w:val="18"/>
              </w:rPr>
              <w:t>.felkod</w:t>
            </w:r>
          </w:p>
        </w:tc>
      </w:tr>
      <w:tr w:rsidR="00590986" w:rsidRPr="00590986" w14:paraId="7B02CAF1"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1F87EF" w14:textId="78D6FA5E" w:rsidR="00590986" w:rsidRPr="00590986" w:rsidRDefault="00C262CC" w:rsidP="00F1167C">
            <w:pPr>
              <w:spacing w:line="225" w:lineRule="atLeast"/>
              <w:rPr>
                <w:rFonts w:cs="Arial"/>
                <w:sz w:val="18"/>
                <w:szCs w:val="18"/>
              </w:rPr>
            </w:pPr>
            <w:hyperlink w:anchor="tns:VOKFel" w:history="1">
              <w:r w:rsidR="00590986" w:rsidRPr="00590986">
                <w:rPr>
                  <w:rStyle w:val="Hyperlnk"/>
                  <w:rFonts w:cs="Arial"/>
                  <w:sz w:val="18"/>
                  <w:szCs w:val="18"/>
                </w:rPr>
                <w:t>VOKFel</w:t>
              </w:r>
            </w:hyperlink>
            <w:r w:rsidR="00590986" w:rsidRPr="00590986">
              <w:rPr>
                <w:rFonts w:cs="Arial"/>
                <w:sz w:val="18"/>
                <w:szCs w:val="18"/>
              </w:rPr>
              <w:t>.felmeddelande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AEB74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BB4996" w14:textId="77777777" w:rsidR="00590986" w:rsidRPr="00590986" w:rsidRDefault="00C262CC" w:rsidP="00F1167C">
            <w:pPr>
              <w:spacing w:line="225" w:lineRule="atLeast"/>
              <w:rPr>
                <w:rFonts w:cs="Arial"/>
                <w:sz w:val="18"/>
                <w:szCs w:val="18"/>
              </w:rPr>
            </w:pPr>
            <w:hyperlink w:anchor="tns:VOKFel" w:history="1">
              <w:r w:rsidR="00590986" w:rsidRPr="00590986">
                <w:rPr>
                  <w:rStyle w:val="Hyperlnk"/>
                  <w:rFonts w:cs="Arial"/>
                  <w:sz w:val="18"/>
                  <w:szCs w:val="18"/>
                </w:rPr>
                <w:t>VOKFel</w:t>
              </w:r>
            </w:hyperlink>
            <w:r w:rsidR="00590986" w:rsidRPr="00590986">
              <w:rPr>
                <w:rFonts w:cs="Arial"/>
                <w:sz w:val="18"/>
                <w:szCs w:val="18"/>
              </w:rPr>
              <w:t>.felmeddelande</w:t>
            </w:r>
          </w:p>
        </w:tc>
      </w:tr>
      <w:tr w:rsidR="00590986" w:rsidRPr="00590986" w14:paraId="64243D0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307C62" w14:textId="6A4FD41E"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.efternamn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2086C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DE7B13" w14:textId="77777777"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.efternamn</w:t>
            </w:r>
          </w:p>
        </w:tc>
      </w:tr>
      <w:tr w:rsidR="00590986" w:rsidRPr="00590986" w14:paraId="3C3F520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460710" w14:textId="1389795D"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.fornamn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89E2A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C810F4" w14:textId="77777777"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.fornamn</w:t>
            </w:r>
          </w:p>
        </w:tc>
      </w:tr>
      <w:tr w:rsidR="00590986" w:rsidRPr="00590986" w14:paraId="76A2B3FA"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39E9BF" w14:textId="1C019EEF"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.personHsaId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C9281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14D7AB" w14:textId="77777777"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.personHsaId</w:t>
            </w:r>
          </w:p>
        </w:tc>
      </w:tr>
      <w:tr w:rsidR="00590986" w:rsidRPr="00590986" w14:paraId="386DEA64"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DF7D92" w14:textId="053AE881"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.vardenhetHsaId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E13EB4"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2F521D" w14:textId="77777777"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.vardenhetHsaId</w:t>
            </w:r>
          </w:p>
        </w:tc>
      </w:tr>
      <w:tr w:rsidR="00590986" w:rsidRPr="00590986" w14:paraId="77E2F06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C5DF95" w14:textId="3FF660C0"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.vardgivareHsaId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1F4E7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12F8E3" w14:textId="77777777" w:rsidR="00590986" w:rsidRPr="00590986" w:rsidRDefault="00C262CC" w:rsidP="00F1167C">
            <w:pPr>
              <w:spacing w:line="225" w:lineRule="atLeast"/>
              <w:rPr>
                <w:rFonts w:cs="Arial"/>
                <w:sz w:val="18"/>
                <w:szCs w:val="18"/>
              </w:rPr>
            </w:pPr>
            <w:hyperlink w:anchor="tns:Vardpersonal" w:history="1">
              <w:r w:rsidR="00590986" w:rsidRPr="00590986">
                <w:rPr>
                  <w:rStyle w:val="Hyperlnk"/>
                  <w:rFonts w:cs="Arial"/>
                  <w:sz w:val="18"/>
                  <w:szCs w:val="18"/>
                </w:rPr>
                <w:t>Vardpersonal</w:t>
              </w:r>
            </w:hyperlink>
            <w:r w:rsidR="00590986" w:rsidRPr="00590986">
              <w:rPr>
                <w:rFonts w:cs="Arial"/>
                <w:sz w:val="18"/>
                <w:szCs w:val="18"/>
              </w:rPr>
              <w:t>.vardgivareHsaId</w:t>
            </w:r>
          </w:p>
        </w:tc>
      </w:tr>
      <w:tr w:rsidR="00590986" w:rsidRPr="00590986" w14:paraId="751CBA1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2CCA39" w14:textId="69EA6EF4" w:rsidR="00590986" w:rsidRPr="00590986" w:rsidRDefault="00C262CC" w:rsidP="00F1167C">
            <w:pPr>
              <w:spacing w:line="225" w:lineRule="atLeast"/>
              <w:rPr>
                <w:rFonts w:cs="Arial"/>
                <w:sz w:val="18"/>
                <w:szCs w:val="18"/>
              </w:rPr>
            </w:pPr>
            <w:hyperlink w:anchor="tns:OrdineratLakemedel" w:history="1">
              <w:r w:rsidR="00590986" w:rsidRPr="00590986">
                <w:rPr>
                  <w:rStyle w:val="Hyperlnk"/>
                  <w:rFonts w:cs="Arial"/>
                  <w:sz w:val="18"/>
                  <w:szCs w:val="18"/>
                </w:rPr>
                <w:t>OrdineratLakemedel</w:t>
              </w:r>
            </w:hyperlink>
            <w:r w:rsidR="00590986" w:rsidRPr="00590986">
              <w:rPr>
                <w:rFonts w:cs="Arial"/>
                <w:sz w:val="18"/>
                <w:szCs w:val="18"/>
              </w:rPr>
              <w:t>.lakemedelsbeskrivning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56D8D4"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C91AFA" w14:textId="77777777" w:rsidR="00590986" w:rsidRPr="00590986" w:rsidRDefault="00C262CC" w:rsidP="00F1167C">
            <w:pPr>
              <w:spacing w:line="225" w:lineRule="atLeast"/>
              <w:rPr>
                <w:rFonts w:cs="Arial"/>
                <w:sz w:val="18"/>
                <w:szCs w:val="18"/>
              </w:rPr>
            </w:pPr>
            <w:hyperlink w:anchor="tns:OrdineratLakemedel" w:history="1">
              <w:r w:rsidR="00590986" w:rsidRPr="00590986">
                <w:rPr>
                  <w:rStyle w:val="Hyperlnk"/>
                  <w:rFonts w:cs="Arial"/>
                  <w:sz w:val="18"/>
                  <w:szCs w:val="18"/>
                </w:rPr>
                <w:t>OrdineratLakemedel</w:t>
              </w:r>
            </w:hyperlink>
            <w:r w:rsidR="00590986" w:rsidRPr="00590986">
              <w:rPr>
                <w:rFonts w:cs="Arial"/>
                <w:sz w:val="18"/>
                <w:szCs w:val="18"/>
              </w:rPr>
              <w:t>.lakemedelsbeskrivning</w:t>
            </w:r>
          </w:p>
        </w:tc>
      </w:tr>
      <w:tr w:rsidR="00590986" w:rsidRPr="00590986" w14:paraId="5D2151C1"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1CEDCF" w14:textId="61AF723C" w:rsidR="00590986" w:rsidRPr="00590986" w:rsidRDefault="00C262CC" w:rsidP="00F1167C">
            <w:pPr>
              <w:spacing w:line="225" w:lineRule="atLeast"/>
              <w:rPr>
                <w:rFonts w:cs="Arial"/>
                <w:sz w:val="18"/>
                <w:szCs w:val="18"/>
              </w:rPr>
            </w:pPr>
            <w:hyperlink w:anchor="tns:OrdineratLakemedel" w:history="1">
              <w:r w:rsidR="00590986" w:rsidRPr="00590986">
                <w:rPr>
                  <w:rStyle w:val="Hyperlnk"/>
                  <w:rFonts w:cs="Arial"/>
                  <w:sz w:val="18"/>
                  <w:szCs w:val="18"/>
                </w:rPr>
                <w:t>OrdineratLakemedel</w:t>
              </w:r>
            </w:hyperlink>
            <w:r w:rsidR="00590986" w:rsidRPr="00590986">
              <w:rPr>
                <w:rFonts w:cs="Arial"/>
                <w:sz w:val="18"/>
                <w:szCs w:val="18"/>
              </w:rPr>
              <w:t>.ordineradAnvandning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DC010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2059C8" w14:textId="77777777" w:rsidR="00590986" w:rsidRPr="00590986" w:rsidRDefault="00C262CC" w:rsidP="00F1167C">
            <w:pPr>
              <w:spacing w:line="225" w:lineRule="atLeast"/>
              <w:rPr>
                <w:rFonts w:cs="Arial"/>
                <w:sz w:val="18"/>
                <w:szCs w:val="18"/>
              </w:rPr>
            </w:pPr>
            <w:hyperlink w:anchor="tns:OrdineratLakemedel" w:history="1">
              <w:r w:rsidR="00590986" w:rsidRPr="00590986">
                <w:rPr>
                  <w:rStyle w:val="Hyperlnk"/>
                  <w:rFonts w:cs="Arial"/>
                  <w:sz w:val="18"/>
                  <w:szCs w:val="18"/>
                </w:rPr>
                <w:t>OrdineratLakemedel</w:t>
              </w:r>
            </w:hyperlink>
            <w:r w:rsidR="00590986" w:rsidRPr="00590986">
              <w:rPr>
                <w:rFonts w:cs="Arial"/>
                <w:sz w:val="18"/>
                <w:szCs w:val="18"/>
              </w:rPr>
              <w:t>.ordineradAnvandning</w:t>
            </w:r>
          </w:p>
        </w:tc>
      </w:tr>
      <w:tr w:rsidR="00590986" w:rsidRPr="00590986" w14:paraId="345072B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4A3BF1" w14:textId="22BE61B5" w:rsidR="00590986" w:rsidRPr="00590986" w:rsidRDefault="00C262CC" w:rsidP="00F1167C">
            <w:pPr>
              <w:spacing w:line="225" w:lineRule="atLeast"/>
              <w:rPr>
                <w:rFonts w:cs="Arial"/>
                <w:sz w:val="18"/>
                <w:szCs w:val="18"/>
              </w:rPr>
            </w:pPr>
            <w:hyperlink w:anchor="tns:Lakemedelsartikel" w:history="1">
              <w:r w:rsidR="00590986" w:rsidRPr="00590986">
                <w:rPr>
                  <w:rStyle w:val="Hyperlnk"/>
                  <w:rFonts w:cs="Arial"/>
                  <w:sz w:val="18"/>
                  <w:szCs w:val="18"/>
                </w:rPr>
                <w:t>Lakemedelsartikel</w:t>
              </w:r>
            </w:hyperlink>
            <w:r w:rsidR="00590986" w:rsidRPr="00590986">
              <w:rPr>
                <w:rFonts w:cs="Arial"/>
                <w:sz w:val="18"/>
                <w:szCs w:val="18"/>
              </w:rPr>
              <w:t>.nplPackId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EA7CC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C25555" w14:textId="77777777" w:rsidR="00590986" w:rsidRPr="00590986" w:rsidRDefault="00C262CC" w:rsidP="00F1167C">
            <w:pPr>
              <w:spacing w:line="225" w:lineRule="atLeast"/>
              <w:rPr>
                <w:rFonts w:cs="Arial"/>
                <w:sz w:val="18"/>
                <w:szCs w:val="18"/>
              </w:rPr>
            </w:pPr>
            <w:hyperlink w:anchor="tns:Lakemedelsartikel" w:history="1">
              <w:r w:rsidR="00590986" w:rsidRPr="00590986">
                <w:rPr>
                  <w:rStyle w:val="Hyperlnk"/>
                  <w:rFonts w:cs="Arial"/>
                  <w:sz w:val="18"/>
                  <w:szCs w:val="18"/>
                </w:rPr>
                <w:t>Lakemedelsartikel</w:t>
              </w:r>
            </w:hyperlink>
            <w:r w:rsidR="00590986" w:rsidRPr="00590986">
              <w:rPr>
                <w:rFonts w:cs="Arial"/>
                <w:sz w:val="18"/>
                <w:szCs w:val="18"/>
              </w:rPr>
              <w:t>.nplPackId</w:t>
            </w:r>
          </w:p>
        </w:tc>
      </w:tr>
      <w:tr w:rsidR="00590986" w:rsidRPr="00590986" w14:paraId="0D18B63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4D082F" w14:textId="7CB72488" w:rsidR="00590986" w:rsidRPr="00590986" w:rsidRDefault="00C262CC" w:rsidP="00F1167C">
            <w:pPr>
              <w:spacing w:line="225" w:lineRule="atLeast"/>
              <w:rPr>
                <w:rFonts w:cs="Arial"/>
                <w:sz w:val="18"/>
                <w:szCs w:val="18"/>
              </w:rPr>
            </w:pPr>
            <w:hyperlink w:anchor="tns:Lakemedelsartikel" w:history="1">
              <w:r w:rsidR="00590986" w:rsidRPr="00590986">
                <w:rPr>
                  <w:rStyle w:val="Hyperlnk"/>
                  <w:rFonts w:cs="Arial"/>
                  <w:sz w:val="18"/>
                  <w:szCs w:val="18"/>
                </w:rPr>
                <w:t>Lakemedelsartikel</w:t>
              </w:r>
            </w:hyperlink>
            <w:r w:rsidR="00590986" w:rsidRPr="00590986">
              <w:rPr>
                <w:rFonts w:cs="Arial"/>
                <w:sz w:val="18"/>
                <w:szCs w:val="18"/>
              </w:rPr>
              <w:t>.ordineradArtikelbenamning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3FADA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F6549C" w14:textId="77777777" w:rsidR="00590986" w:rsidRPr="00590986" w:rsidRDefault="00C262CC" w:rsidP="00F1167C">
            <w:pPr>
              <w:spacing w:line="225" w:lineRule="atLeast"/>
              <w:rPr>
                <w:rFonts w:cs="Arial"/>
                <w:sz w:val="18"/>
                <w:szCs w:val="18"/>
              </w:rPr>
            </w:pPr>
            <w:hyperlink w:anchor="tns:Lakemedelsartikel" w:history="1">
              <w:r w:rsidR="00590986" w:rsidRPr="00590986">
                <w:rPr>
                  <w:rStyle w:val="Hyperlnk"/>
                  <w:rFonts w:cs="Arial"/>
                  <w:sz w:val="18"/>
                  <w:szCs w:val="18"/>
                </w:rPr>
                <w:t>Lakemedelsartikel</w:t>
              </w:r>
            </w:hyperlink>
            <w:r w:rsidR="00590986" w:rsidRPr="00590986">
              <w:rPr>
                <w:rFonts w:cs="Arial"/>
                <w:sz w:val="18"/>
                <w:szCs w:val="18"/>
              </w:rPr>
              <w:t>.ordineradArtikelbenamning</w:t>
            </w:r>
          </w:p>
        </w:tc>
      </w:tr>
      <w:tr w:rsidR="00590986" w:rsidRPr="00590986" w14:paraId="40512AB0"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12679F" w14:textId="19017610" w:rsidR="00590986" w:rsidRPr="00590986" w:rsidRDefault="00C262CC" w:rsidP="00F1167C">
            <w:pPr>
              <w:spacing w:line="225" w:lineRule="atLeast"/>
              <w:rPr>
                <w:rFonts w:cs="Arial"/>
                <w:sz w:val="18"/>
                <w:szCs w:val="18"/>
              </w:rPr>
            </w:pPr>
            <w:hyperlink w:anchor="tns:Handelsvara" w:history="1">
              <w:r w:rsidR="00590986" w:rsidRPr="00590986">
                <w:rPr>
                  <w:rStyle w:val="Hyperlnk"/>
                  <w:rFonts w:cs="Arial"/>
                  <w:sz w:val="18"/>
                  <w:szCs w:val="18"/>
                </w:rPr>
                <w:t>Handelsvara</w:t>
              </w:r>
            </w:hyperlink>
            <w:r w:rsidR="00590986" w:rsidRPr="00590986">
              <w:rPr>
                <w:rFonts w:cs="Arial"/>
                <w:sz w:val="18"/>
                <w:szCs w:val="18"/>
              </w:rPr>
              <w:t>.varunummer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1DEED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6185A7" w14:textId="77777777" w:rsidR="00590986" w:rsidRPr="00590986" w:rsidRDefault="00C262CC" w:rsidP="00F1167C">
            <w:pPr>
              <w:spacing w:line="225" w:lineRule="atLeast"/>
              <w:rPr>
                <w:rFonts w:cs="Arial"/>
                <w:sz w:val="18"/>
                <w:szCs w:val="18"/>
              </w:rPr>
            </w:pPr>
            <w:hyperlink w:anchor="tns:Handelsvara" w:history="1">
              <w:r w:rsidR="00590986" w:rsidRPr="00590986">
                <w:rPr>
                  <w:rStyle w:val="Hyperlnk"/>
                  <w:rFonts w:cs="Arial"/>
                  <w:sz w:val="18"/>
                  <w:szCs w:val="18"/>
                </w:rPr>
                <w:t>Handelsvara</w:t>
              </w:r>
            </w:hyperlink>
            <w:r w:rsidR="00590986" w:rsidRPr="00590986">
              <w:rPr>
                <w:rFonts w:cs="Arial"/>
                <w:sz w:val="18"/>
                <w:szCs w:val="18"/>
              </w:rPr>
              <w:t>.varunummer</w:t>
            </w:r>
          </w:p>
        </w:tc>
      </w:tr>
      <w:tr w:rsidR="00590986" w:rsidRPr="00590986" w14:paraId="139C7941"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DF85AC" w14:textId="681AF2A4" w:rsidR="00590986" w:rsidRPr="00590986" w:rsidRDefault="00C262CC" w:rsidP="00F1167C">
            <w:pPr>
              <w:spacing w:line="225" w:lineRule="atLeast"/>
              <w:rPr>
                <w:rFonts w:cs="Arial"/>
                <w:sz w:val="18"/>
                <w:szCs w:val="18"/>
              </w:rPr>
            </w:pPr>
            <w:hyperlink w:anchor="tns:Handelsvara" w:history="1">
              <w:r w:rsidR="00590986" w:rsidRPr="00590986">
                <w:rPr>
                  <w:rStyle w:val="Hyperlnk"/>
                  <w:rFonts w:cs="Arial"/>
                  <w:sz w:val="18"/>
                  <w:szCs w:val="18"/>
                </w:rPr>
                <w:t>Handelsvara</w:t>
              </w:r>
            </w:hyperlink>
            <w:r w:rsidR="00590986" w:rsidRPr="00590986">
              <w:rPr>
                <w:rFonts w:cs="Arial"/>
                <w:sz w:val="18"/>
                <w:szCs w:val="18"/>
              </w:rPr>
              <w:t>.ordineratProduktnamn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17C1E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7640B0" w14:textId="77777777" w:rsidR="00590986" w:rsidRPr="00590986" w:rsidRDefault="00C262CC" w:rsidP="00F1167C">
            <w:pPr>
              <w:spacing w:line="225" w:lineRule="atLeast"/>
              <w:rPr>
                <w:rFonts w:cs="Arial"/>
                <w:sz w:val="18"/>
                <w:szCs w:val="18"/>
              </w:rPr>
            </w:pPr>
            <w:hyperlink w:anchor="tns:Handelsvara" w:history="1">
              <w:r w:rsidR="00590986" w:rsidRPr="00590986">
                <w:rPr>
                  <w:rStyle w:val="Hyperlnk"/>
                  <w:rFonts w:cs="Arial"/>
                  <w:sz w:val="18"/>
                  <w:szCs w:val="18"/>
                </w:rPr>
                <w:t>Handelsvara</w:t>
              </w:r>
            </w:hyperlink>
            <w:r w:rsidR="00590986" w:rsidRPr="00590986">
              <w:rPr>
                <w:rFonts w:cs="Arial"/>
                <w:sz w:val="18"/>
                <w:szCs w:val="18"/>
              </w:rPr>
              <w:t>.ordineratProduktnamn</w:t>
            </w:r>
          </w:p>
        </w:tc>
      </w:tr>
      <w:tr w:rsidR="00590986" w:rsidRPr="00590986" w14:paraId="2E12A76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E479DE" w14:textId="6CDB6B92" w:rsidR="00590986" w:rsidRPr="00590986" w:rsidRDefault="00C262CC" w:rsidP="00F1167C">
            <w:pPr>
              <w:spacing w:line="225" w:lineRule="atLeast"/>
              <w:rPr>
                <w:rFonts w:cs="Arial"/>
                <w:sz w:val="18"/>
                <w:szCs w:val="18"/>
              </w:rPr>
            </w:pPr>
            <w:hyperlink w:anchor="tns:Handelsvara" w:history="1">
              <w:r w:rsidR="00590986" w:rsidRPr="00590986">
                <w:rPr>
                  <w:rStyle w:val="Hyperlnk"/>
                  <w:rFonts w:cs="Arial"/>
                  <w:sz w:val="18"/>
                  <w:szCs w:val="18"/>
                </w:rPr>
                <w:t>Handelsvara</w:t>
              </w:r>
            </w:hyperlink>
            <w:r w:rsidR="00590986" w:rsidRPr="00590986">
              <w:rPr>
                <w:rFonts w:cs="Arial"/>
                <w:sz w:val="18"/>
                <w:szCs w:val="18"/>
              </w:rPr>
              <w:t>.ordineradArtikelbena</w:t>
            </w:r>
            <w:r w:rsidR="00590986" w:rsidRPr="00590986">
              <w:rPr>
                <w:rFonts w:cs="Arial"/>
                <w:sz w:val="18"/>
                <w:szCs w:val="18"/>
              </w:rPr>
              <w:lastRenderedPageBreak/>
              <w:t>mning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242FE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4DE338" w14:textId="77777777" w:rsidR="00590986" w:rsidRPr="00590986" w:rsidRDefault="00C262CC" w:rsidP="00F1167C">
            <w:pPr>
              <w:spacing w:line="225" w:lineRule="atLeast"/>
              <w:rPr>
                <w:rFonts w:cs="Arial"/>
                <w:sz w:val="18"/>
                <w:szCs w:val="18"/>
              </w:rPr>
            </w:pPr>
            <w:hyperlink w:anchor="tns:Handelsvara" w:history="1">
              <w:r w:rsidR="00590986" w:rsidRPr="00590986">
                <w:rPr>
                  <w:rStyle w:val="Hyperlnk"/>
                  <w:rFonts w:cs="Arial"/>
                  <w:sz w:val="18"/>
                  <w:szCs w:val="18"/>
                </w:rPr>
                <w:t>Handelsvara</w:t>
              </w:r>
            </w:hyperlink>
            <w:r w:rsidR="00590986" w:rsidRPr="00590986">
              <w:rPr>
                <w:rFonts w:cs="Arial"/>
                <w:sz w:val="18"/>
                <w:szCs w:val="18"/>
              </w:rPr>
              <w:t>.ordineradArtikelbenamning</w:t>
            </w:r>
          </w:p>
        </w:tc>
      </w:tr>
      <w:tr w:rsidR="00590986" w:rsidRPr="00590986" w14:paraId="2645572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ACB58B" w14:textId="38BAB2C1" w:rsidR="00590986" w:rsidRPr="00590986" w:rsidRDefault="00C262CC" w:rsidP="00F1167C">
            <w:pPr>
              <w:spacing w:line="225" w:lineRule="atLeast"/>
              <w:rPr>
                <w:rFonts w:cs="Arial"/>
                <w:sz w:val="18"/>
                <w:szCs w:val="18"/>
              </w:rPr>
            </w:pPr>
            <w:hyperlink w:anchor="tns:Lakemedelsprodukt" w:history="1">
              <w:r w:rsidR="00590986" w:rsidRPr="00590986">
                <w:rPr>
                  <w:rStyle w:val="Hyperlnk"/>
                  <w:rFonts w:cs="Arial"/>
                  <w:sz w:val="18"/>
                  <w:szCs w:val="18"/>
                </w:rPr>
                <w:t>Lakemedelsprodukt</w:t>
              </w:r>
            </w:hyperlink>
            <w:r w:rsidR="00590986" w:rsidRPr="00590986">
              <w:rPr>
                <w:rFonts w:cs="Arial"/>
                <w:sz w:val="18"/>
                <w:szCs w:val="18"/>
              </w:rPr>
              <w:t>.nplId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BD65E5"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FAD837" w14:textId="77777777" w:rsidR="00590986" w:rsidRPr="00590986" w:rsidRDefault="00C262CC" w:rsidP="00F1167C">
            <w:pPr>
              <w:spacing w:line="225" w:lineRule="atLeast"/>
              <w:rPr>
                <w:rFonts w:cs="Arial"/>
                <w:sz w:val="18"/>
                <w:szCs w:val="18"/>
              </w:rPr>
            </w:pPr>
            <w:hyperlink w:anchor="tns:Lakemedelsprodukt" w:history="1">
              <w:r w:rsidR="00590986" w:rsidRPr="00590986">
                <w:rPr>
                  <w:rStyle w:val="Hyperlnk"/>
                  <w:rFonts w:cs="Arial"/>
                  <w:sz w:val="18"/>
                  <w:szCs w:val="18"/>
                </w:rPr>
                <w:t>Lakemedelsprodukt</w:t>
              </w:r>
            </w:hyperlink>
            <w:r w:rsidR="00590986" w:rsidRPr="00590986">
              <w:rPr>
                <w:rFonts w:cs="Arial"/>
                <w:sz w:val="18"/>
                <w:szCs w:val="18"/>
              </w:rPr>
              <w:t>.nplId</w:t>
            </w:r>
          </w:p>
        </w:tc>
      </w:tr>
      <w:tr w:rsidR="00590986" w:rsidRPr="00590986" w14:paraId="5C40342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2E1EBB" w14:textId="6D68738C" w:rsidR="00590986" w:rsidRPr="00590986" w:rsidRDefault="00C262CC" w:rsidP="00F1167C">
            <w:pPr>
              <w:spacing w:line="225" w:lineRule="atLeast"/>
              <w:rPr>
                <w:rFonts w:cs="Arial"/>
                <w:sz w:val="18"/>
                <w:szCs w:val="18"/>
              </w:rPr>
            </w:pPr>
            <w:hyperlink w:anchor="tns:Lakemedelsprodukt" w:history="1">
              <w:r w:rsidR="00590986" w:rsidRPr="00590986">
                <w:rPr>
                  <w:rStyle w:val="Hyperlnk"/>
                  <w:rFonts w:cs="Arial"/>
                  <w:sz w:val="18"/>
                  <w:szCs w:val="18"/>
                </w:rPr>
                <w:t>Lakemedelsprodukt</w:t>
              </w:r>
            </w:hyperlink>
            <w:r w:rsidR="00590986" w:rsidRPr="00590986">
              <w:rPr>
                <w:rFonts w:cs="Arial"/>
                <w:sz w:val="18"/>
                <w:szCs w:val="18"/>
              </w:rPr>
              <w:t>.ordineratProduktnamn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5DCD69"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9E416A" w14:textId="77777777" w:rsidR="00590986" w:rsidRPr="00590986" w:rsidRDefault="00C262CC" w:rsidP="00F1167C">
            <w:pPr>
              <w:spacing w:line="225" w:lineRule="atLeast"/>
              <w:rPr>
                <w:rFonts w:cs="Arial"/>
                <w:sz w:val="18"/>
                <w:szCs w:val="18"/>
              </w:rPr>
            </w:pPr>
            <w:hyperlink w:anchor="tns:Lakemedelsprodukt" w:history="1">
              <w:r w:rsidR="00590986" w:rsidRPr="00590986">
                <w:rPr>
                  <w:rStyle w:val="Hyperlnk"/>
                  <w:rFonts w:cs="Arial"/>
                  <w:sz w:val="18"/>
                  <w:szCs w:val="18"/>
                </w:rPr>
                <w:t>Lakemedelsprodukt</w:t>
              </w:r>
            </w:hyperlink>
            <w:r w:rsidR="00590986" w:rsidRPr="00590986">
              <w:rPr>
                <w:rFonts w:cs="Arial"/>
                <w:sz w:val="18"/>
                <w:szCs w:val="18"/>
              </w:rPr>
              <w:t>.ordineratProduktnamn</w:t>
            </w:r>
          </w:p>
        </w:tc>
      </w:tr>
      <w:tr w:rsidR="00590986" w:rsidRPr="00590986" w14:paraId="2CCEC85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1EBD27" w14:textId="5B25AF1A" w:rsidR="00590986" w:rsidRPr="00590986" w:rsidRDefault="00C262CC" w:rsidP="00F1167C">
            <w:pPr>
              <w:spacing w:line="225" w:lineRule="atLeast"/>
              <w:rPr>
                <w:rFonts w:cs="Arial"/>
                <w:sz w:val="18"/>
                <w:szCs w:val="18"/>
              </w:rPr>
            </w:pPr>
            <w:hyperlink w:anchor="tns:Lakemedelsordinationsunderlag" w:history="1">
              <w:r w:rsidR="00590986" w:rsidRPr="00590986">
                <w:rPr>
                  <w:rStyle w:val="Hyperlnk"/>
                  <w:rFonts w:cs="Arial"/>
                  <w:sz w:val="18"/>
                  <w:szCs w:val="18"/>
                </w:rPr>
                <w:t>Lakemedelsordinationsunderlag</w:t>
              </w:r>
            </w:hyperlink>
            <w:r w:rsidR="00590986" w:rsidRPr="00590986">
              <w:rPr>
                <w:rFonts w:cs="Arial"/>
                <w:sz w:val="18"/>
                <w:szCs w:val="18"/>
              </w:rPr>
              <w:t>.behandlingsandamal</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4B3EF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BC1DC4" w14:textId="77777777" w:rsidR="00590986" w:rsidRPr="00590986" w:rsidRDefault="00C262CC" w:rsidP="00F1167C">
            <w:pPr>
              <w:spacing w:line="225" w:lineRule="atLeast"/>
              <w:rPr>
                <w:rFonts w:cs="Arial"/>
                <w:sz w:val="18"/>
                <w:szCs w:val="18"/>
              </w:rPr>
            </w:pPr>
            <w:hyperlink w:anchor="tns:Lakemedelsordinationsunderlag" w:history="1">
              <w:r w:rsidR="00590986" w:rsidRPr="00590986">
                <w:rPr>
                  <w:rStyle w:val="Hyperlnk"/>
                  <w:rFonts w:cs="Arial"/>
                  <w:sz w:val="18"/>
                  <w:szCs w:val="18"/>
                </w:rPr>
                <w:t>Lakemedelsordinationsunderlag</w:t>
              </w:r>
            </w:hyperlink>
            <w:r w:rsidR="00590986" w:rsidRPr="00590986">
              <w:rPr>
                <w:rFonts w:cs="Arial"/>
                <w:sz w:val="18"/>
                <w:szCs w:val="18"/>
              </w:rPr>
              <w:t>.behandlingsandamal</w:t>
            </w:r>
          </w:p>
        </w:tc>
      </w:tr>
      <w:tr w:rsidR="00590986" w:rsidRPr="00590986" w14:paraId="60D9D1AC"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E866CF" w14:textId="4FBB725A" w:rsidR="00590986" w:rsidRPr="00590986" w:rsidRDefault="00C262CC" w:rsidP="00F1167C">
            <w:pPr>
              <w:spacing w:line="225" w:lineRule="atLeast"/>
              <w:rPr>
                <w:rFonts w:cs="Arial"/>
                <w:sz w:val="18"/>
                <w:szCs w:val="18"/>
              </w:rPr>
            </w:pPr>
            <w:hyperlink w:anchor="tns:Lakemedelsordinationsunderlag" w:history="1">
              <w:r w:rsidR="00590986" w:rsidRPr="00590986">
                <w:rPr>
                  <w:rStyle w:val="Hyperlnk"/>
                  <w:rFonts w:cs="Arial"/>
                  <w:sz w:val="18"/>
                  <w:szCs w:val="18"/>
                </w:rPr>
                <w:t>Lakemedelsordinationsunderlag</w:t>
              </w:r>
            </w:hyperlink>
            <w:r w:rsidR="00590986" w:rsidRPr="00590986">
              <w:rPr>
                <w:rFonts w:cs="Arial"/>
                <w:sz w:val="18"/>
                <w:szCs w:val="18"/>
              </w:rPr>
              <w:t>.foregaendeOrdinationsId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BCC55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EAEED9" w14:textId="77777777" w:rsidR="00590986" w:rsidRPr="00590986" w:rsidRDefault="00C262CC" w:rsidP="00F1167C">
            <w:pPr>
              <w:spacing w:line="225" w:lineRule="atLeast"/>
              <w:rPr>
                <w:rFonts w:cs="Arial"/>
                <w:sz w:val="18"/>
                <w:szCs w:val="18"/>
              </w:rPr>
            </w:pPr>
            <w:hyperlink w:anchor="tns:Lakemedelsordinationsunderlag" w:history="1">
              <w:r w:rsidR="00590986" w:rsidRPr="00590986">
                <w:rPr>
                  <w:rStyle w:val="Hyperlnk"/>
                  <w:rFonts w:cs="Arial"/>
                  <w:sz w:val="18"/>
                  <w:szCs w:val="18"/>
                </w:rPr>
                <w:t>Lakemedelsordinationsunderlag</w:t>
              </w:r>
            </w:hyperlink>
            <w:r w:rsidR="00590986" w:rsidRPr="00590986">
              <w:rPr>
                <w:rFonts w:cs="Arial"/>
                <w:sz w:val="18"/>
                <w:szCs w:val="18"/>
              </w:rPr>
              <w:t>.foregaendeOrdinationsId</w:t>
            </w:r>
          </w:p>
        </w:tc>
      </w:tr>
      <w:tr w:rsidR="00590986" w:rsidRPr="00590986" w14:paraId="591A7C5C"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4DA155" w14:textId="651ED4D7" w:rsidR="00590986" w:rsidRPr="00590986" w:rsidRDefault="00C262CC" w:rsidP="00F1167C">
            <w:pPr>
              <w:spacing w:line="225" w:lineRule="atLeast"/>
              <w:rPr>
                <w:rFonts w:cs="Arial"/>
                <w:sz w:val="18"/>
                <w:szCs w:val="18"/>
              </w:rPr>
            </w:pPr>
            <w:hyperlink w:anchor="tns:Lakemedelsordinationsunderlag" w:history="1">
              <w:r w:rsidR="00590986" w:rsidRPr="00590986">
                <w:rPr>
                  <w:rStyle w:val="Hyperlnk"/>
                  <w:rFonts w:cs="Arial"/>
                  <w:sz w:val="18"/>
                  <w:szCs w:val="18"/>
                </w:rPr>
                <w:t>Lakemedelsordinationsunderlag</w:t>
              </w:r>
            </w:hyperlink>
            <w:r w:rsidR="00590986" w:rsidRPr="00590986">
              <w:rPr>
                <w:rFonts w:cs="Arial"/>
                <w:sz w:val="18"/>
                <w:szCs w:val="18"/>
              </w:rPr>
              <w:t>.notat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32F84C"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6C3AD9" w14:textId="77777777" w:rsidR="00590986" w:rsidRPr="00590986" w:rsidRDefault="00C262CC" w:rsidP="00F1167C">
            <w:pPr>
              <w:spacing w:line="225" w:lineRule="atLeast"/>
              <w:rPr>
                <w:rFonts w:cs="Arial"/>
                <w:sz w:val="18"/>
                <w:szCs w:val="18"/>
              </w:rPr>
            </w:pPr>
            <w:hyperlink w:anchor="tns:Lakemedelsordinationsunderlag" w:history="1">
              <w:r w:rsidR="00590986" w:rsidRPr="00590986">
                <w:rPr>
                  <w:rStyle w:val="Hyperlnk"/>
                  <w:rFonts w:cs="Arial"/>
                  <w:sz w:val="18"/>
                  <w:szCs w:val="18"/>
                </w:rPr>
                <w:t>Lakemedelsordinationsunderlag</w:t>
              </w:r>
            </w:hyperlink>
            <w:r w:rsidR="00590986" w:rsidRPr="00590986">
              <w:rPr>
                <w:rFonts w:cs="Arial"/>
                <w:sz w:val="18"/>
                <w:szCs w:val="18"/>
              </w:rPr>
              <w:t>.notat</w:t>
            </w:r>
          </w:p>
        </w:tc>
      </w:tr>
      <w:tr w:rsidR="00590986" w:rsidRPr="00590986" w14:paraId="10FEE39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21C25E" w14:textId="6AD81664" w:rsidR="00590986" w:rsidRPr="00590986" w:rsidRDefault="00C262CC" w:rsidP="00F1167C">
            <w:pPr>
              <w:spacing w:line="225" w:lineRule="atLeast"/>
              <w:rPr>
                <w:rFonts w:cs="Arial"/>
                <w:sz w:val="18"/>
                <w:szCs w:val="18"/>
              </w:rPr>
            </w:pPr>
            <w:hyperlink w:anchor="tns:Lakemedelsordinationsunderlag" w:history="1">
              <w:r w:rsidR="00590986" w:rsidRPr="00590986">
                <w:rPr>
                  <w:rStyle w:val="Hyperlnk"/>
                  <w:rFonts w:cs="Arial"/>
                  <w:sz w:val="18"/>
                  <w:szCs w:val="18"/>
                </w:rPr>
                <w:t>Lakemedelsordinationsunderlag</w:t>
              </w:r>
            </w:hyperlink>
            <w:r w:rsidR="00590986" w:rsidRPr="00590986">
              <w:rPr>
                <w:rFonts w:cs="Arial"/>
                <w:sz w:val="18"/>
                <w:szCs w:val="18"/>
              </w:rPr>
              <w:t>.utvarderingstidpunkt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2A6E0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CC1999" w14:textId="77777777" w:rsidR="00590986" w:rsidRPr="00590986" w:rsidRDefault="00C262CC" w:rsidP="00F1167C">
            <w:pPr>
              <w:spacing w:line="225" w:lineRule="atLeast"/>
              <w:rPr>
                <w:rFonts w:cs="Arial"/>
                <w:sz w:val="18"/>
                <w:szCs w:val="18"/>
              </w:rPr>
            </w:pPr>
            <w:hyperlink w:anchor="tns:Lakemedelsordinationsunderlag" w:history="1">
              <w:r w:rsidR="00590986" w:rsidRPr="00590986">
                <w:rPr>
                  <w:rStyle w:val="Hyperlnk"/>
                  <w:rFonts w:cs="Arial"/>
                  <w:sz w:val="18"/>
                  <w:szCs w:val="18"/>
                </w:rPr>
                <w:t>Lakemedelsordinationsunderlag</w:t>
              </w:r>
            </w:hyperlink>
            <w:r w:rsidR="00590986" w:rsidRPr="00590986">
              <w:rPr>
                <w:rFonts w:cs="Arial"/>
                <w:sz w:val="18"/>
                <w:szCs w:val="18"/>
              </w:rPr>
              <w:t>.utvarderingstidpunkt</w:t>
            </w:r>
          </w:p>
        </w:tc>
      </w:tr>
      <w:tr w:rsidR="00590986" w:rsidRPr="00590986" w14:paraId="6AE67A4A"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6EE07E" w14:textId="7EDFF5CE"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.behandlingsandamal</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A70F2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FDFD2D"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.behandlingsandamal</w:t>
            </w:r>
          </w:p>
        </w:tc>
      </w:tr>
      <w:tr w:rsidR="00590986" w:rsidRPr="00590986" w14:paraId="5D3D84B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EE6C02" w14:textId="70E5ED39"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.foregaendeOrdinationsId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B25DC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C42EA1"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.foregaendeOrdinationsId</w:t>
            </w:r>
          </w:p>
        </w:tc>
      </w:tr>
      <w:tr w:rsidR="00590986" w:rsidRPr="00590986" w14:paraId="14796E8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196375" w14:textId="3FCA9A9E"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.notat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09467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E0F73C"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.notat</w:t>
            </w:r>
          </w:p>
        </w:tc>
      </w:tr>
      <w:tr w:rsidR="00590986" w:rsidRPr="00590986" w14:paraId="349F1AE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91C73A" w14:textId="5A9A836D"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.utvarderingstidpunkt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94A68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C66F0E"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.utvarderingstidpunkt</w:t>
            </w:r>
          </w:p>
        </w:tc>
      </w:tr>
      <w:tr w:rsidR="00590986" w:rsidRPr="00590986" w14:paraId="796CD6D0"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D87101" w14:textId="74B0D93E"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.efterfoljandeOrdinationsId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7416B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986524"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.efterfoljandeOrdinationsId</w:t>
            </w:r>
          </w:p>
        </w:tc>
      </w:tr>
      <w:tr w:rsidR="00590986" w:rsidRPr="00590986" w14:paraId="53784FD4"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79E75E" w14:textId="3F8B07E6"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.ordinationsId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ADDA1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946F22"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.ordinationsId</w:t>
            </w:r>
          </w:p>
        </w:tc>
      </w:tr>
      <w:tr w:rsidR="00590986" w:rsidRPr="00590986" w14:paraId="2D32F91A"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9B681C" w14:textId="53BADD71"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.ordinationskedjasForstaInsattningstidpunkt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F5C9D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4C5A5A"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.ordinationskedjasForstaInsattningstidpunkt</w:t>
            </w:r>
          </w:p>
        </w:tc>
      </w:tr>
      <w:tr w:rsidR="00590986" w:rsidRPr="00590986" w14:paraId="67A0178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8B1C16" w14:textId="42CE1E8E"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.ordinationskedjeId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C12FF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59E481"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.ordinationskedjeId</w:t>
            </w:r>
          </w:p>
        </w:tc>
      </w:tr>
      <w:tr w:rsidR="00590986" w:rsidRPr="00590986" w14:paraId="5E36D03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B3A11D" w14:textId="7876F3A4"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.ordinationsstatus</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388DC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A5017D"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.ordinationsstatus</w:t>
            </w:r>
          </w:p>
        </w:tc>
      </w:tr>
      <w:tr w:rsidR="00590986" w:rsidRPr="00590986" w14:paraId="4D6CC34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DF4DA2" w14:textId="066DD46A"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.registreringstidpunkt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B236C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EBBADE" w14:textId="77777777" w:rsidR="00590986" w:rsidRPr="00590986" w:rsidRDefault="00C262CC" w:rsidP="00F1167C">
            <w:pPr>
              <w:spacing w:line="225" w:lineRule="atLeast"/>
              <w:rPr>
                <w:rFonts w:cs="Arial"/>
                <w:sz w:val="18"/>
                <w:szCs w:val="18"/>
              </w:rPr>
            </w:pPr>
            <w:hyperlink w:anchor="tns:Lakemedelsordination" w:history="1">
              <w:r w:rsidR="00590986" w:rsidRPr="00590986">
                <w:rPr>
                  <w:rStyle w:val="Hyperlnk"/>
                  <w:rFonts w:cs="Arial"/>
                  <w:sz w:val="18"/>
                  <w:szCs w:val="18"/>
                </w:rPr>
                <w:t>Lakemedelsordination</w:t>
              </w:r>
            </w:hyperlink>
            <w:r w:rsidR="00590986" w:rsidRPr="00590986">
              <w:rPr>
                <w:rFonts w:cs="Arial"/>
                <w:sz w:val="18"/>
                <w:szCs w:val="18"/>
              </w:rPr>
              <w:t>.registreringstidpunkt</w:t>
            </w:r>
          </w:p>
        </w:tc>
      </w:tr>
      <w:tr w:rsidR="00590986" w:rsidRPr="00590986" w14:paraId="1D7E79C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8CFCC5" w14:textId="3E7AA779" w:rsidR="00590986" w:rsidRPr="00590986" w:rsidRDefault="00C262CC" w:rsidP="00F1167C">
            <w:pPr>
              <w:spacing w:line="225" w:lineRule="atLeast"/>
              <w:rPr>
                <w:rFonts w:cs="Arial"/>
                <w:sz w:val="18"/>
                <w:szCs w:val="18"/>
              </w:rPr>
            </w:pPr>
            <w:hyperlink w:anchor="tns:VOKResultat" w:history="1">
              <w:r w:rsidR="00590986" w:rsidRPr="00590986">
                <w:rPr>
                  <w:rStyle w:val="Hyperlnk"/>
                  <w:rFonts w:cs="Arial"/>
                  <w:sz w:val="18"/>
                  <w:szCs w:val="18"/>
                </w:rPr>
                <w:t>VOKResultat</w:t>
              </w:r>
            </w:hyperlink>
            <w:r w:rsidR="00590986" w:rsidRPr="00590986">
              <w:rPr>
                <w:rFonts w:cs="Arial"/>
                <w:sz w:val="18"/>
                <w:szCs w:val="18"/>
              </w:rPr>
              <w:t>.kontrolltidpunkt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C9FA5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94CCB8" w14:textId="77777777" w:rsidR="00590986" w:rsidRPr="00590986" w:rsidRDefault="00C262CC" w:rsidP="00F1167C">
            <w:pPr>
              <w:spacing w:line="225" w:lineRule="atLeast"/>
              <w:rPr>
                <w:rFonts w:cs="Arial"/>
                <w:sz w:val="18"/>
                <w:szCs w:val="18"/>
              </w:rPr>
            </w:pPr>
            <w:hyperlink w:anchor="tns:VOKResultat" w:history="1">
              <w:r w:rsidR="00590986" w:rsidRPr="00590986">
                <w:rPr>
                  <w:rStyle w:val="Hyperlnk"/>
                  <w:rFonts w:cs="Arial"/>
                  <w:sz w:val="18"/>
                  <w:szCs w:val="18"/>
                </w:rPr>
                <w:t>VOKResultat</w:t>
              </w:r>
            </w:hyperlink>
            <w:r w:rsidR="00590986" w:rsidRPr="00590986">
              <w:rPr>
                <w:rFonts w:cs="Arial"/>
                <w:sz w:val="18"/>
                <w:szCs w:val="18"/>
              </w:rPr>
              <w:t>.kontrolltidpunkt</w:t>
            </w:r>
          </w:p>
        </w:tc>
      </w:tr>
      <w:tr w:rsidR="00590986" w:rsidRPr="00590986" w14:paraId="4BF8E42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126CFC" w14:textId="027792F2" w:rsidR="00590986" w:rsidRPr="00590986" w:rsidRDefault="00C262CC" w:rsidP="00F1167C">
            <w:pPr>
              <w:spacing w:line="225" w:lineRule="atLeast"/>
              <w:rPr>
                <w:rFonts w:cs="Arial"/>
                <w:sz w:val="18"/>
                <w:szCs w:val="18"/>
              </w:rPr>
            </w:pPr>
            <w:hyperlink w:anchor="tns:VOKResultat" w:history="1">
              <w:r w:rsidR="00590986" w:rsidRPr="00590986">
                <w:rPr>
                  <w:rStyle w:val="Hyperlnk"/>
                  <w:rFonts w:cs="Arial"/>
                  <w:sz w:val="18"/>
                  <w:szCs w:val="18"/>
                </w:rPr>
                <w:t>VOKResultat</w:t>
              </w:r>
            </w:hyperlink>
            <w:r w:rsidR="00590986" w:rsidRPr="00590986">
              <w:rPr>
                <w:rFonts w:cs="Arial"/>
                <w:sz w:val="18"/>
                <w:szCs w:val="18"/>
              </w:rPr>
              <w:t>.kontrolltyp</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EBC109"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5946AC" w14:textId="77777777" w:rsidR="00590986" w:rsidRPr="00590986" w:rsidRDefault="00C262CC" w:rsidP="00F1167C">
            <w:pPr>
              <w:spacing w:line="225" w:lineRule="atLeast"/>
              <w:rPr>
                <w:rFonts w:cs="Arial"/>
                <w:sz w:val="18"/>
                <w:szCs w:val="18"/>
              </w:rPr>
            </w:pPr>
            <w:hyperlink w:anchor="tns:VOKResultat" w:history="1">
              <w:r w:rsidR="00590986" w:rsidRPr="00590986">
                <w:rPr>
                  <w:rStyle w:val="Hyperlnk"/>
                  <w:rFonts w:cs="Arial"/>
                  <w:sz w:val="18"/>
                  <w:szCs w:val="18"/>
                </w:rPr>
                <w:t>VOKResultat</w:t>
              </w:r>
            </w:hyperlink>
            <w:r w:rsidR="00590986" w:rsidRPr="00590986">
              <w:rPr>
                <w:rFonts w:cs="Arial"/>
                <w:sz w:val="18"/>
                <w:szCs w:val="18"/>
              </w:rPr>
              <w:t>.kontrolltyp</w:t>
            </w:r>
          </w:p>
        </w:tc>
      </w:tr>
      <w:tr w:rsidR="00590986" w:rsidRPr="00590986" w14:paraId="0392C0B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5500A3" w14:textId="404CF40E" w:rsidR="00590986" w:rsidRPr="00590986" w:rsidRDefault="00C262CC" w:rsidP="00F1167C">
            <w:pPr>
              <w:spacing w:line="225" w:lineRule="atLeast"/>
              <w:rPr>
                <w:rFonts w:cs="Arial"/>
                <w:sz w:val="18"/>
                <w:szCs w:val="18"/>
              </w:rPr>
            </w:pPr>
            <w:hyperlink w:anchor="tns:VOKResultat" w:history="1">
              <w:r w:rsidR="00590986" w:rsidRPr="00590986">
                <w:rPr>
                  <w:rStyle w:val="Hyperlnk"/>
                  <w:rFonts w:cs="Arial"/>
                  <w:sz w:val="18"/>
                  <w:szCs w:val="18"/>
                </w:rPr>
                <w:t>VOKResultat</w:t>
              </w:r>
            </w:hyperlink>
            <w:r w:rsidR="00590986" w:rsidRPr="00590986">
              <w:rPr>
                <w:rFonts w:cs="Arial"/>
                <w:sz w:val="18"/>
                <w:szCs w:val="18"/>
              </w:rPr>
              <w:t>.vokStatus</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06329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CFF910" w14:textId="77777777" w:rsidR="00590986" w:rsidRPr="00590986" w:rsidRDefault="00C262CC" w:rsidP="00F1167C">
            <w:pPr>
              <w:spacing w:line="225" w:lineRule="atLeast"/>
              <w:rPr>
                <w:rFonts w:cs="Arial"/>
                <w:sz w:val="18"/>
                <w:szCs w:val="18"/>
              </w:rPr>
            </w:pPr>
            <w:hyperlink w:anchor="tns:VOKResultat" w:history="1">
              <w:r w:rsidR="00590986" w:rsidRPr="00590986">
                <w:rPr>
                  <w:rStyle w:val="Hyperlnk"/>
                  <w:rFonts w:cs="Arial"/>
                  <w:sz w:val="18"/>
                  <w:szCs w:val="18"/>
                </w:rPr>
                <w:t>VOKResultat</w:t>
              </w:r>
            </w:hyperlink>
            <w:r w:rsidR="00590986" w:rsidRPr="00590986">
              <w:rPr>
                <w:rFonts w:cs="Arial"/>
                <w:sz w:val="18"/>
                <w:szCs w:val="18"/>
              </w:rPr>
              <w:t>.vokStatus</w:t>
            </w:r>
          </w:p>
        </w:tc>
      </w:tr>
      <w:tr w:rsidR="00590986" w:rsidRPr="00590986" w14:paraId="4D506E7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F80785" w14:textId="633B8205" w:rsidR="00590986" w:rsidRPr="00590986" w:rsidRDefault="00C262CC" w:rsidP="00F1167C">
            <w:pPr>
              <w:spacing w:line="225" w:lineRule="atLeast"/>
              <w:rPr>
                <w:rFonts w:cs="Arial"/>
                <w:sz w:val="18"/>
                <w:szCs w:val="18"/>
              </w:rPr>
            </w:pPr>
            <w:hyperlink w:anchor="tns:Insattning" w:history="1">
              <w:r w:rsidR="00590986" w:rsidRPr="00590986">
                <w:rPr>
                  <w:rStyle w:val="Hyperlnk"/>
                  <w:rFonts w:cs="Arial"/>
                  <w:sz w:val="18"/>
                  <w:szCs w:val="18"/>
                </w:rPr>
                <w:t>Insattning</w:t>
              </w:r>
            </w:hyperlink>
            <w:r w:rsidR="00590986" w:rsidRPr="00590986">
              <w:rPr>
                <w:rFonts w:cs="Arial"/>
                <w:sz w:val="18"/>
                <w:szCs w:val="18"/>
              </w:rPr>
              <w:t>.beslutstidpunkt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454764"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D0AB82" w14:textId="77777777" w:rsidR="00590986" w:rsidRPr="00590986" w:rsidRDefault="00C262CC" w:rsidP="00F1167C">
            <w:pPr>
              <w:spacing w:line="225" w:lineRule="atLeast"/>
              <w:rPr>
                <w:rFonts w:cs="Arial"/>
                <w:sz w:val="18"/>
                <w:szCs w:val="18"/>
              </w:rPr>
            </w:pPr>
            <w:hyperlink w:anchor="tns:Insattning" w:history="1">
              <w:r w:rsidR="00590986" w:rsidRPr="00590986">
                <w:rPr>
                  <w:rStyle w:val="Hyperlnk"/>
                  <w:rFonts w:cs="Arial"/>
                  <w:sz w:val="18"/>
                  <w:szCs w:val="18"/>
                </w:rPr>
                <w:t>Insattning</w:t>
              </w:r>
            </w:hyperlink>
            <w:r w:rsidR="00590986" w:rsidRPr="00590986">
              <w:rPr>
                <w:rFonts w:cs="Arial"/>
                <w:sz w:val="18"/>
                <w:szCs w:val="18"/>
              </w:rPr>
              <w:t>.beslutstidpunkt</w:t>
            </w:r>
          </w:p>
        </w:tc>
      </w:tr>
      <w:tr w:rsidR="00590986" w:rsidRPr="00590986" w14:paraId="4F36CEE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A9EB8D" w14:textId="7CF7EEDA" w:rsidR="00590986" w:rsidRPr="00590986" w:rsidRDefault="00C262CC" w:rsidP="00F1167C">
            <w:pPr>
              <w:spacing w:line="225" w:lineRule="atLeast"/>
              <w:rPr>
                <w:rFonts w:cs="Arial"/>
                <w:sz w:val="18"/>
                <w:szCs w:val="18"/>
              </w:rPr>
            </w:pPr>
            <w:hyperlink w:anchor="tns:Insattning" w:history="1">
              <w:r w:rsidR="00590986" w:rsidRPr="00590986">
                <w:rPr>
                  <w:rStyle w:val="Hyperlnk"/>
                  <w:rFonts w:cs="Arial"/>
                  <w:sz w:val="18"/>
                  <w:szCs w:val="18"/>
                </w:rPr>
                <w:t>Insattning</w:t>
              </w:r>
            </w:hyperlink>
            <w:r w:rsidR="00590986" w:rsidRPr="00590986">
              <w:rPr>
                <w:rFonts w:cs="Arial"/>
                <w:sz w:val="18"/>
                <w:szCs w:val="18"/>
              </w:rPr>
              <w:t>.forandringstidpunkt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BE356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1448BA" w14:textId="77777777" w:rsidR="00590986" w:rsidRPr="00590986" w:rsidRDefault="00C262CC" w:rsidP="00F1167C">
            <w:pPr>
              <w:spacing w:line="225" w:lineRule="atLeast"/>
              <w:rPr>
                <w:rFonts w:cs="Arial"/>
                <w:sz w:val="18"/>
                <w:szCs w:val="18"/>
              </w:rPr>
            </w:pPr>
            <w:hyperlink w:anchor="tns:Insattning" w:history="1">
              <w:r w:rsidR="00590986" w:rsidRPr="00590986">
                <w:rPr>
                  <w:rStyle w:val="Hyperlnk"/>
                  <w:rFonts w:cs="Arial"/>
                  <w:sz w:val="18"/>
                  <w:szCs w:val="18"/>
                </w:rPr>
                <w:t>Insattning</w:t>
              </w:r>
            </w:hyperlink>
            <w:r w:rsidR="00590986" w:rsidRPr="00590986">
              <w:rPr>
                <w:rFonts w:cs="Arial"/>
                <w:sz w:val="18"/>
                <w:szCs w:val="18"/>
              </w:rPr>
              <w:t>.forandringstidpunkt</w:t>
            </w:r>
          </w:p>
        </w:tc>
      </w:tr>
      <w:tr w:rsidR="00590986" w:rsidRPr="00590986" w14:paraId="3543C84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AC4AC4" w14:textId="4E9316C2" w:rsidR="00590986" w:rsidRPr="00590986" w:rsidRDefault="00C262CC" w:rsidP="00F1167C">
            <w:pPr>
              <w:spacing w:line="225" w:lineRule="atLeast"/>
              <w:rPr>
                <w:rFonts w:cs="Arial"/>
                <w:sz w:val="18"/>
                <w:szCs w:val="18"/>
              </w:rPr>
            </w:pPr>
            <w:hyperlink w:anchor="tns:Insattning" w:history="1">
              <w:r w:rsidR="00590986" w:rsidRPr="00590986">
                <w:rPr>
                  <w:rStyle w:val="Hyperlnk"/>
                  <w:rFonts w:cs="Arial"/>
                  <w:sz w:val="18"/>
                  <w:szCs w:val="18"/>
                </w:rPr>
                <w:t>Insattning</w:t>
              </w:r>
            </w:hyperlink>
            <w:r w:rsidR="00590986" w:rsidRPr="00590986">
              <w:rPr>
                <w:rFonts w:cs="Arial"/>
                <w:sz w:val="18"/>
                <w:szCs w:val="18"/>
              </w:rPr>
              <w:t>.vardpersonalskommentar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BCE25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434891" w14:textId="77777777" w:rsidR="00590986" w:rsidRPr="00590986" w:rsidRDefault="00C262CC" w:rsidP="00F1167C">
            <w:pPr>
              <w:spacing w:line="225" w:lineRule="atLeast"/>
              <w:rPr>
                <w:rFonts w:cs="Arial"/>
                <w:sz w:val="18"/>
                <w:szCs w:val="18"/>
              </w:rPr>
            </w:pPr>
            <w:hyperlink w:anchor="tns:Insattning" w:history="1">
              <w:r w:rsidR="00590986" w:rsidRPr="00590986">
                <w:rPr>
                  <w:rStyle w:val="Hyperlnk"/>
                  <w:rFonts w:cs="Arial"/>
                  <w:sz w:val="18"/>
                  <w:szCs w:val="18"/>
                </w:rPr>
                <w:t>Insattning</w:t>
              </w:r>
            </w:hyperlink>
            <w:r w:rsidR="00590986" w:rsidRPr="00590986">
              <w:rPr>
                <w:rFonts w:cs="Arial"/>
                <w:sz w:val="18"/>
                <w:szCs w:val="18"/>
              </w:rPr>
              <w:t>.vardpersonalskommentar</w:t>
            </w:r>
          </w:p>
        </w:tc>
      </w:tr>
      <w:tr w:rsidR="00590986" w:rsidRPr="00590986" w14:paraId="209E676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673153" w14:textId="7BDCEA2A" w:rsidR="00590986" w:rsidRPr="00590986" w:rsidRDefault="00C262CC" w:rsidP="00F1167C">
            <w:pPr>
              <w:spacing w:line="225" w:lineRule="atLeast"/>
              <w:rPr>
                <w:rFonts w:cs="Arial"/>
                <w:sz w:val="18"/>
                <w:szCs w:val="18"/>
              </w:rPr>
            </w:pPr>
            <w:hyperlink w:anchor="tns:Utsattning" w:history="1">
              <w:r w:rsidR="00590986" w:rsidRPr="00590986">
                <w:rPr>
                  <w:rStyle w:val="Hyperlnk"/>
                  <w:rFonts w:cs="Arial"/>
                  <w:sz w:val="18"/>
                  <w:szCs w:val="18"/>
                </w:rPr>
                <w:t>Utsattning</w:t>
              </w:r>
            </w:hyperlink>
            <w:r w:rsidR="00590986" w:rsidRPr="00590986">
              <w:rPr>
                <w:rFonts w:cs="Arial"/>
                <w:sz w:val="18"/>
                <w:szCs w:val="18"/>
              </w:rPr>
              <w:t>.beslutstidpunkt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DBF55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603A03" w14:textId="77777777" w:rsidR="00590986" w:rsidRPr="00590986" w:rsidRDefault="00C262CC" w:rsidP="00F1167C">
            <w:pPr>
              <w:spacing w:line="225" w:lineRule="atLeast"/>
              <w:rPr>
                <w:rFonts w:cs="Arial"/>
                <w:sz w:val="18"/>
                <w:szCs w:val="18"/>
              </w:rPr>
            </w:pPr>
            <w:hyperlink w:anchor="tns:Utsattning" w:history="1">
              <w:r w:rsidR="00590986" w:rsidRPr="00590986">
                <w:rPr>
                  <w:rStyle w:val="Hyperlnk"/>
                  <w:rFonts w:cs="Arial"/>
                  <w:sz w:val="18"/>
                  <w:szCs w:val="18"/>
                </w:rPr>
                <w:t>Utsattning</w:t>
              </w:r>
            </w:hyperlink>
            <w:r w:rsidR="00590986" w:rsidRPr="00590986">
              <w:rPr>
                <w:rFonts w:cs="Arial"/>
                <w:sz w:val="18"/>
                <w:szCs w:val="18"/>
              </w:rPr>
              <w:t>.beslutstidpunkt</w:t>
            </w:r>
          </w:p>
        </w:tc>
      </w:tr>
      <w:tr w:rsidR="00590986" w:rsidRPr="00590986" w14:paraId="0B96617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F17384" w14:textId="6510375B" w:rsidR="00590986" w:rsidRPr="00590986" w:rsidRDefault="00C262CC" w:rsidP="00F1167C">
            <w:pPr>
              <w:spacing w:line="225" w:lineRule="atLeast"/>
              <w:rPr>
                <w:rFonts w:cs="Arial"/>
                <w:sz w:val="18"/>
                <w:szCs w:val="18"/>
              </w:rPr>
            </w:pPr>
            <w:hyperlink w:anchor="tns:Utsattning" w:history="1">
              <w:r w:rsidR="00590986" w:rsidRPr="00590986">
                <w:rPr>
                  <w:rStyle w:val="Hyperlnk"/>
                  <w:rFonts w:cs="Arial"/>
                  <w:sz w:val="18"/>
                  <w:szCs w:val="18"/>
                </w:rPr>
                <w:t>Utsattning</w:t>
              </w:r>
            </w:hyperlink>
            <w:r w:rsidR="00590986" w:rsidRPr="00590986">
              <w:rPr>
                <w:rFonts w:cs="Arial"/>
                <w:sz w:val="18"/>
                <w:szCs w:val="18"/>
              </w:rPr>
              <w:t>.forandringstidpunkt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E98964"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486D50" w14:textId="77777777" w:rsidR="00590986" w:rsidRPr="00590986" w:rsidRDefault="00C262CC" w:rsidP="00F1167C">
            <w:pPr>
              <w:spacing w:line="225" w:lineRule="atLeast"/>
              <w:rPr>
                <w:rFonts w:cs="Arial"/>
                <w:sz w:val="18"/>
                <w:szCs w:val="18"/>
              </w:rPr>
            </w:pPr>
            <w:hyperlink w:anchor="tns:Utsattning" w:history="1">
              <w:r w:rsidR="00590986" w:rsidRPr="00590986">
                <w:rPr>
                  <w:rStyle w:val="Hyperlnk"/>
                  <w:rFonts w:cs="Arial"/>
                  <w:sz w:val="18"/>
                  <w:szCs w:val="18"/>
                </w:rPr>
                <w:t>Utsattning</w:t>
              </w:r>
            </w:hyperlink>
            <w:r w:rsidR="00590986" w:rsidRPr="00590986">
              <w:rPr>
                <w:rFonts w:cs="Arial"/>
                <w:sz w:val="18"/>
                <w:szCs w:val="18"/>
              </w:rPr>
              <w:t>.forandringstidpunkt</w:t>
            </w:r>
          </w:p>
        </w:tc>
      </w:tr>
      <w:tr w:rsidR="00590986" w:rsidRPr="00590986" w14:paraId="36493D1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24FB8D" w14:textId="3A287FB1" w:rsidR="00590986" w:rsidRPr="00590986" w:rsidRDefault="00C262CC" w:rsidP="00F1167C">
            <w:pPr>
              <w:spacing w:line="225" w:lineRule="atLeast"/>
              <w:rPr>
                <w:rFonts w:cs="Arial"/>
                <w:sz w:val="18"/>
                <w:szCs w:val="18"/>
              </w:rPr>
            </w:pPr>
            <w:hyperlink w:anchor="tns:Utsattning" w:history="1">
              <w:r w:rsidR="00590986" w:rsidRPr="00590986">
                <w:rPr>
                  <w:rStyle w:val="Hyperlnk"/>
                  <w:rFonts w:cs="Arial"/>
                  <w:sz w:val="18"/>
                  <w:szCs w:val="18"/>
                </w:rPr>
                <w:t>Utsattning</w:t>
              </w:r>
            </w:hyperlink>
            <w:r w:rsidR="00590986" w:rsidRPr="00590986">
              <w:rPr>
                <w:rFonts w:cs="Arial"/>
                <w:sz w:val="18"/>
                <w:szCs w:val="18"/>
              </w:rPr>
              <w:t>.utsattningskommentar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D31F5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666BFB" w14:textId="77777777" w:rsidR="00590986" w:rsidRPr="00590986" w:rsidRDefault="00C262CC" w:rsidP="00F1167C">
            <w:pPr>
              <w:spacing w:line="225" w:lineRule="atLeast"/>
              <w:rPr>
                <w:rFonts w:cs="Arial"/>
                <w:sz w:val="18"/>
                <w:szCs w:val="18"/>
              </w:rPr>
            </w:pPr>
            <w:hyperlink w:anchor="tns:Utsattning" w:history="1">
              <w:r w:rsidR="00590986" w:rsidRPr="00590986">
                <w:rPr>
                  <w:rStyle w:val="Hyperlnk"/>
                  <w:rFonts w:cs="Arial"/>
                  <w:sz w:val="18"/>
                  <w:szCs w:val="18"/>
                </w:rPr>
                <w:t>Utsattning</w:t>
              </w:r>
            </w:hyperlink>
            <w:r w:rsidR="00590986" w:rsidRPr="00590986">
              <w:rPr>
                <w:rFonts w:cs="Arial"/>
                <w:sz w:val="18"/>
                <w:szCs w:val="18"/>
              </w:rPr>
              <w:t>.utsattningskommentar</w:t>
            </w:r>
          </w:p>
        </w:tc>
      </w:tr>
      <w:tr w:rsidR="00590986" w:rsidRPr="00590986" w14:paraId="2857CDCC"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B8C0EB" w14:textId="3EB776C7" w:rsidR="00590986" w:rsidRPr="00590986" w:rsidRDefault="00C262CC" w:rsidP="00F1167C">
            <w:pPr>
              <w:spacing w:line="225" w:lineRule="atLeast"/>
              <w:rPr>
                <w:rFonts w:cs="Arial"/>
                <w:sz w:val="18"/>
                <w:szCs w:val="18"/>
              </w:rPr>
            </w:pPr>
            <w:hyperlink w:anchor="tns:Utsattning" w:history="1">
              <w:r w:rsidR="00590986" w:rsidRPr="00590986">
                <w:rPr>
                  <w:rStyle w:val="Hyperlnk"/>
                  <w:rFonts w:cs="Arial"/>
                  <w:sz w:val="18"/>
                  <w:szCs w:val="18"/>
                </w:rPr>
                <w:t>Utsattning</w:t>
              </w:r>
            </w:hyperlink>
            <w:r w:rsidR="00590986" w:rsidRPr="00590986">
              <w:rPr>
                <w:rFonts w:cs="Arial"/>
                <w:sz w:val="18"/>
                <w:szCs w:val="18"/>
              </w:rPr>
              <w:t>.vardpersonalskommentar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CDC7F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7E4633" w14:textId="77777777" w:rsidR="00590986" w:rsidRPr="00590986" w:rsidRDefault="00C262CC" w:rsidP="00F1167C">
            <w:pPr>
              <w:spacing w:line="225" w:lineRule="atLeast"/>
              <w:rPr>
                <w:rFonts w:cs="Arial"/>
                <w:sz w:val="18"/>
                <w:szCs w:val="18"/>
              </w:rPr>
            </w:pPr>
            <w:hyperlink w:anchor="tns:Utsattning" w:history="1">
              <w:r w:rsidR="00590986" w:rsidRPr="00590986">
                <w:rPr>
                  <w:rStyle w:val="Hyperlnk"/>
                  <w:rFonts w:cs="Arial"/>
                  <w:sz w:val="18"/>
                  <w:szCs w:val="18"/>
                </w:rPr>
                <w:t>Utsattning</w:t>
              </w:r>
            </w:hyperlink>
            <w:r w:rsidR="00590986" w:rsidRPr="00590986">
              <w:rPr>
                <w:rFonts w:cs="Arial"/>
                <w:sz w:val="18"/>
                <w:szCs w:val="18"/>
              </w:rPr>
              <w:t>.vardpersonalskommentar</w:t>
            </w:r>
          </w:p>
        </w:tc>
      </w:tr>
      <w:tr w:rsidR="00590986" w:rsidRPr="00590986" w14:paraId="6A9EDAE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7ED896" w14:textId="1F548317"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.antalForpackningar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47C549"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6876B5" w14:textId="77777777"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.antalForpackningar</w:t>
            </w:r>
          </w:p>
        </w:tc>
      </w:tr>
      <w:tr w:rsidR="00590986" w:rsidRPr="00590986" w14:paraId="37685DE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402E33" w14:textId="0835D82F"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.antalUttag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393E69"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1BFA90" w14:textId="77777777"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.antalUttag</w:t>
            </w:r>
          </w:p>
        </w:tc>
      </w:tr>
      <w:tr w:rsidR="00590986" w:rsidRPr="00590986" w14:paraId="560E5D1A"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E71680" w14:textId="14B339DA"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.forstaUttagFore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56ED1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D254DD" w14:textId="77777777"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.forstaUttagFore</w:t>
            </w:r>
          </w:p>
        </w:tc>
      </w:tr>
      <w:tr w:rsidR="00590986" w:rsidRPr="00590986" w14:paraId="11FC47D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169ED8" w14:textId="3ABF0B34"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.intervallenhet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D8634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64F448" w14:textId="77777777"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.intervallenhet</w:t>
            </w:r>
          </w:p>
        </w:tc>
      </w:tr>
      <w:tr w:rsidR="00590986" w:rsidRPr="00590986" w14:paraId="2A61002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5D1392" w14:textId="4E1DADC5"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.leveransmeddelande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C4835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EE3B2E" w14:textId="77777777"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.leveransmeddelande</w:t>
            </w:r>
          </w:p>
        </w:tc>
      </w:tr>
      <w:tr w:rsidR="00590986" w:rsidRPr="00590986" w14:paraId="5260683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4F5A44" w14:textId="63A03D46"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.staende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46BFD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3A6C7A" w14:textId="77777777"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.staende</w:t>
            </w:r>
          </w:p>
        </w:tc>
      </w:tr>
      <w:tr w:rsidR="00590986" w:rsidRPr="00590986" w14:paraId="5400B8E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8A4B4F" w14:textId="155B970D"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.startforpackning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780D4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A27F76" w14:textId="77777777"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.startforpackning</w:t>
            </w:r>
          </w:p>
        </w:tc>
      </w:tr>
      <w:tr w:rsidR="00590986" w:rsidRPr="00590986" w14:paraId="54F6B19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C1F9BD" w14:textId="75BE816C"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.utlamningsintervall</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96AB9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428BB7" w14:textId="77777777" w:rsidR="00590986" w:rsidRPr="00590986" w:rsidRDefault="00C262CC" w:rsidP="00F1167C">
            <w:pPr>
              <w:spacing w:line="225" w:lineRule="atLeast"/>
              <w:rPr>
                <w:rFonts w:cs="Arial"/>
                <w:sz w:val="18"/>
                <w:szCs w:val="18"/>
              </w:rPr>
            </w:pPr>
            <w:hyperlink w:anchor="tns:Helforpackningsunderlag" w:history="1">
              <w:r w:rsidR="00590986" w:rsidRPr="00590986">
                <w:rPr>
                  <w:rStyle w:val="Hyperlnk"/>
                  <w:rFonts w:cs="Arial"/>
                  <w:sz w:val="18"/>
                  <w:szCs w:val="18"/>
                </w:rPr>
                <w:t>Helforpackningsunderlag</w:t>
              </w:r>
            </w:hyperlink>
            <w:r w:rsidR="00590986" w:rsidRPr="00590986">
              <w:rPr>
                <w:rFonts w:cs="Arial"/>
                <w:sz w:val="18"/>
                <w:szCs w:val="18"/>
              </w:rPr>
              <w:t>.utlamningsintervall</w:t>
            </w:r>
          </w:p>
        </w:tc>
      </w:tr>
      <w:tr w:rsidR="00590986" w:rsidRPr="00590986" w14:paraId="7B32229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08AE7A" w14:textId="2877F2D0"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.andamal</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1A3B0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56C0DF"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.andamal</w:t>
            </w:r>
          </w:p>
        </w:tc>
      </w:tr>
      <w:tr w:rsidR="00590986" w:rsidRPr="00590986" w14:paraId="0212620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661D86" w14:textId="1CAAE2AB"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.antalForpackningar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8784B4"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FAE43B"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.antalForpackningar</w:t>
            </w:r>
          </w:p>
        </w:tc>
      </w:tr>
      <w:tr w:rsidR="00590986" w:rsidRPr="00590986" w14:paraId="78F957C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489CE3" w14:textId="62C66A13"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.antalUttag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B77639"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3F5DAB"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.antalUttag</w:t>
            </w:r>
          </w:p>
        </w:tc>
      </w:tr>
      <w:tr w:rsidR="00590986" w:rsidRPr="00590986" w14:paraId="3BC18E3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A9C52A" w14:textId="70E03E54"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.finnsEReceptRegistrerat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FD9B9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461C89"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.finnsEReceptRegistrerat</w:t>
            </w:r>
          </w:p>
        </w:tc>
      </w:tr>
      <w:tr w:rsidR="00590986" w:rsidRPr="00590986" w14:paraId="1FD96A0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796A50" w14:textId="65C41E24"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.forskrivningstidpunkt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F0377C"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8D6145"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.forskrivningstidpunkt</w:t>
            </w:r>
          </w:p>
        </w:tc>
      </w:tr>
      <w:tr w:rsidR="00590986" w:rsidRPr="00590986" w14:paraId="346681D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C4B5AD" w14:textId="2FC52E36"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.forstaUttagFore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7A9DB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0156AA"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.forstaUttagFore</w:t>
            </w:r>
          </w:p>
        </w:tc>
      </w:tr>
      <w:tr w:rsidR="00590986" w:rsidRPr="00590986" w14:paraId="1455101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90C769" w14:textId="3A8A8D02"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.intervallenhet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3EF5F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6ED101"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.intervallenhet</w:t>
            </w:r>
          </w:p>
        </w:tc>
      </w:tr>
      <w:tr w:rsidR="00590986" w:rsidRPr="00590986" w14:paraId="19AE3C4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583960" w14:textId="705052D3"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.lagringstidpunkt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9DCF9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32E5FE"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.lagringstidpunkt</w:t>
            </w:r>
          </w:p>
        </w:tc>
      </w:tr>
      <w:tr w:rsidR="00590986" w:rsidRPr="00590986" w14:paraId="4D6E6D3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4C6011" w14:textId="54866555"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.leveransmeddelande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0E3CF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4508C7"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.leveransmeddelande</w:t>
            </w:r>
          </w:p>
        </w:tc>
      </w:tr>
      <w:tr w:rsidR="00590986" w:rsidRPr="00590986" w14:paraId="2A604BF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61D125" w14:textId="42EA514F"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.mottagandeApotek</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A1485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601707"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.mottagandeApotek</w:t>
            </w:r>
          </w:p>
        </w:tc>
      </w:tr>
      <w:tr w:rsidR="00590986" w:rsidRPr="00590986" w14:paraId="270EBCBC"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4E6C0A" w14:textId="323E1EF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.ordinatorensKommentar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938F6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F13F1B"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.ordinatorensKommentar</w:t>
            </w:r>
          </w:p>
        </w:tc>
      </w:tr>
      <w:tr w:rsidR="00590986" w:rsidRPr="00590986" w14:paraId="5000E44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6B4E89" w14:textId="1436A65A"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.ordinationsId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B0E09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A506C1"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.ordinationsId</w:t>
            </w:r>
          </w:p>
        </w:tc>
      </w:tr>
      <w:tr w:rsidR="00590986" w:rsidRPr="00590986" w14:paraId="4272D0C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42E457" w14:textId="0F987C2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.sistaGiltighetsdag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3EC84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9724FC"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.sistaGiltighetsdag</w:t>
            </w:r>
          </w:p>
        </w:tc>
      </w:tr>
      <w:tr w:rsidR="00590986" w:rsidRPr="00590986" w14:paraId="0B0F159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C05E99" w14:textId="67DF9325"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.staende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F9FA8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0D2346"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.staende</w:t>
            </w:r>
          </w:p>
        </w:tc>
      </w:tr>
      <w:tr w:rsidR="00590986" w:rsidRPr="00590986" w14:paraId="230F2A3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BCF210" w14:textId="071CEE60"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.startforpackning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9F3B55"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B41ED2"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.startforpackning</w:t>
            </w:r>
          </w:p>
        </w:tc>
      </w:tr>
      <w:tr w:rsidR="00590986" w:rsidRPr="00590986" w14:paraId="3B19EE2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D273B8" w14:textId="7BF19CFB"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.produktradnummer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AE0C1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13D687"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.produktradnummer</w:t>
            </w:r>
          </w:p>
        </w:tc>
      </w:tr>
      <w:tr w:rsidR="00590986" w:rsidRPr="00590986" w14:paraId="2E378164"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D24AB2" w14:textId="7F204DA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.radnummer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888A85"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36F3E5"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.radnummer</w:t>
            </w:r>
          </w:p>
        </w:tc>
      </w:tr>
      <w:tr w:rsidR="00590986" w:rsidRPr="00590986" w14:paraId="7E4615D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6BB412" w14:textId="15500545"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.utlamningsintervall</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E7C8B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0CEF54" w14:textId="77777777" w:rsidR="00590986" w:rsidRPr="00590986" w:rsidRDefault="00C262CC" w:rsidP="00F1167C">
            <w:pPr>
              <w:spacing w:line="225" w:lineRule="atLeast"/>
              <w:rPr>
                <w:rFonts w:cs="Arial"/>
                <w:sz w:val="18"/>
                <w:szCs w:val="18"/>
              </w:rPr>
            </w:pPr>
            <w:hyperlink w:anchor="tns:Helforpackningsforskrivning" w:history="1">
              <w:r w:rsidR="00590986" w:rsidRPr="00590986">
                <w:rPr>
                  <w:rStyle w:val="Hyperlnk"/>
                  <w:rFonts w:cs="Arial"/>
                  <w:sz w:val="18"/>
                  <w:szCs w:val="18"/>
                </w:rPr>
                <w:t>Helforpackningsforskrivning</w:t>
              </w:r>
            </w:hyperlink>
            <w:r w:rsidR="00590986" w:rsidRPr="00590986">
              <w:rPr>
                <w:rFonts w:cs="Arial"/>
                <w:sz w:val="18"/>
                <w:szCs w:val="18"/>
              </w:rPr>
              <w:t>.utlamningsintervall</w:t>
            </w:r>
          </w:p>
        </w:tc>
      </w:tr>
      <w:tr w:rsidR="00590986" w:rsidRPr="00590986" w14:paraId="5492A9E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C1FA3B" w14:textId="39E6D673" w:rsidR="00590986" w:rsidRPr="00590986" w:rsidRDefault="00C262CC" w:rsidP="00F1167C">
            <w:pPr>
              <w:spacing w:line="225" w:lineRule="atLeast"/>
              <w:rPr>
                <w:rFonts w:cs="Arial"/>
                <w:sz w:val="18"/>
                <w:szCs w:val="18"/>
              </w:rPr>
            </w:pPr>
            <w:hyperlink w:anchor="tns:Dispenseringsunderlag" w:history="1">
              <w:r w:rsidR="00590986" w:rsidRPr="00590986">
                <w:rPr>
                  <w:rStyle w:val="Hyperlnk"/>
                  <w:rFonts w:cs="Arial"/>
                  <w:sz w:val="18"/>
                  <w:szCs w:val="18"/>
                </w:rPr>
                <w:t>Dispenseringsunderlag</w:t>
              </w:r>
            </w:hyperlink>
            <w:r w:rsidR="00590986" w:rsidRPr="00590986">
              <w:rPr>
                <w:rFonts w:cs="Arial"/>
                <w:sz w:val="18"/>
                <w:szCs w:val="18"/>
              </w:rPr>
              <w:t>.akut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A98AC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3D592C" w14:textId="77777777" w:rsidR="00590986" w:rsidRPr="00590986" w:rsidRDefault="00C262CC" w:rsidP="00F1167C">
            <w:pPr>
              <w:spacing w:line="225" w:lineRule="atLeast"/>
              <w:rPr>
                <w:rFonts w:cs="Arial"/>
                <w:sz w:val="18"/>
                <w:szCs w:val="18"/>
              </w:rPr>
            </w:pPr>
            <w:hyperlink w:anchor="tns:Dispenseringsunderlag" w:history="1">
              <w:r w:rsidR="00590986" w:rsidRPr="00590986">
                <w:rPr>
                  <w:rStyle w:val="Hyperlnk"/>
                  <w:rFonts w:cs="Arial"/>
                  <w:sz w:val="18"/>
                  <w:szCs w:val="18"/>
                </w:rPr>
                <w:t>Dispenseringsunderlag</w:t>
              </w:r>
            </w:hyperlink>
            <w:r w:rsidR="00590986" w:rsidRPr="00590986">
              <w:rPr>
                <w:rFonts w:cs="Arial"/>
                <w:sz w:val="18"/>
                <w:szCs w:val="18"/>
              </w:rPr>
              <w:t>.akut</w:t>
            </w:r>
          </w:p>
        </w:tc>
      </w:tr>
      <w:tr w:rsidR="00590986" w:rsidRPr="00590986" w14:paraId="4782C98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8CD03F" w14:textId="67BDBDF6"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.akut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1DC5B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380773"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.akut</w:t>
            </w:r>
          </w:p>
        </w:tc>
      </w:tr>
      <w:tr w:rsidR="00590986" w:rsidRPr="00590986" w14:paraId="69B0A95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7A1888" w14:textId="752D6B71"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.andamal</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0C071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79474A"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.andamal</w:t>
            </w:r>
          </w:p>
        </w:tc>
      </w:tr>
      <w:tr w:rsidR="00590986" w:rsidRPr="00590986" w14:paraId="58D6E26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5E3990" w14:textId="6A7FCF86"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.bytesEj</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D32EE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BBAC89"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.bytesEj</w:t>
            </w:r>
          </w:p>
        </w:tc>
      </w:tr>
      <w:tr w:rsidR="00590986" w:rsidRPr="00590986" w14:paraId="649ED6AC"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B87311" w14:textId="44494316"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.finnsEReceptRegistrerat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23315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297CA0"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.finnsEReceptRegistrerat</w:t>
            </w:r>
          </w:p>
        </w:tc>
      </w:tr>
      <w:tr w:rsidR="00590986" w:rsidRPr="00590986" w14:paraId="1E9D369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9E6870" w14:textId="499F830D"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.forskrivningstidpunkt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19765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DEBA47"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.forskrivningstidpunkt</w:t>
            </w:r>
          </w:p>
        </w:tc>
      </w:tr>
      <w:tr w:rsidR="00590986" w:rsidRPr="00590986" w14:paraId="3F1A080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44485A" w14:textId="07735E52"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.lagringstidpunkt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98641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446D18"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.lagringstidpunkt</w:t>
            </w:r>
          </w:p>
        </w:tc>
      </w:tr>
      <w:tr w:rsidR="00590986" w:rsidRPr="00590986" w14:paraId="0916BD1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B324B3" w14:textId="6FF62609"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.mottagandeApotek</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93C24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9173DE"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.mottagandeApotek</w:t>
            </w:r>
          </w:p>
        </w:tc>
      </w:tr>
      <w:tr w:rsidR="00590986" w:rsidRPr="00590986" w14:paraId="73D580D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6163CA" w14:textId="511E149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.ordinatorensKommentar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3E11F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4381BF"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.ordinatorensKommentar</w:t>
            </w:r>
          </w:p>
        </w:tc>
      </w:tr>
      <w:tr w:rsidR="00590986" w:rsidRPr="00590986" w14:paraId="053624E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BD5727" w14:textId="0A08BF4C"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.ordinationsId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C56E4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245DFA"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.ordinationsId</w:t>
            </w:r>
          </w:p>
        </w:tc>
      </w:tr>
      <w:tr w:rsidR="00590986" w:rsidRPr="00590986" w14:paraId="69B0722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3266AC" w14:textId="0C9F834E"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.sistaGiltighetsdag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99832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49C251"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.sistaGiltighetsdag</w:t>
            </w:r>
          </w:p>
        </w:tc>
      </w:tr>
      <w:tr w:rsidR="00590986" w:rsidRPr="00590986" w14:paraId="1128D420"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18C62C" w14:textId="5E7CFFC1"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.produktradnummer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7744B4"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936223"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.produktradnummer</w:t>
            </w:r>
          </w:p>
        </w:tc>
      </w:tr>
      <w:tr w:rsidR="00590986" w:rsidRPr="00590986" w14:paraId="049E1BF1"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5E8951" w14:textId="7C6C86B2"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.radnummer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C6E36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0E0337" w14:textId="77777777" w:rsidR="00590986" w:rsidRPr="00590986" w:rsidRDefault="00C262CC" w:rsidP="00F1167C">
            <w:pPr>
              <w:spacing w:line="225" w:lineRule="atLeast"/>
              <w:rPr>
                <w:rFonts w:cs="Arial"/>
                <w:sz w:val="18"/>
                <w:szCs w:val="18"/>
              </w:rPr>
            </w:pPr>
            <w:hyperlink w:anchor="tns:Dispenseringsforskrivning" w:history="1">
              <w:r w:rsidR="00590986" w:rsidRPr="00590986">
                <w:rPr>
                  <w:rStyle w:val="Hyperlnk"/>
                  <w:rFonts w:cs="Arial"/>
                  <w:sz w:val="18"/>
                  <w:szCs w:val="18"/>
                </w:rPr>
                <w:t>Dispenseringsforskrivning</w:t>
              </w:r>
            </w:hyperlink>
            <w:r w:rsidR="00590986" w:rsidRPr="00590986">
              <w:rPr>
                <w:rFonts w:cs="Arial"/>
                <w:sz w:val="18"/>
                <w:szCs w:val="18"/>
              </w:rPr>
              <w:t>.radnummer</w:t>
            </w:r>
          </w:p>
        </w:tc>
      </w:tr>
      <w:tr w:rsidR="00590986" w:rsidRPr="00590986" w14:paraId="773B052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A2A08D" w14:textId="6A7856F8"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.ejTillatenSubstitution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F61D4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CF429B" w14:textId="77777777"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.ejTillatenSubstitution</w:t>
            </w:r>
          </w:p>
        </w:tc>
      </w:tr>
      <w:tr w:rsidR="00590986" w:rsidRPr="00590986" w14:paraId="6324053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41A8FF" w14:textId="25AD4F1F"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.forskrivenInomForman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FD13F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F459C1" w14:textId="77777777"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.forskrivenInomForman</w:t>
            </w:r>
          </w:p>
        </w:tc>
      </w:tr>
      <w:tr w:rsidR="00590986" w:rsidRPr="00590986" w14:paraId="4DF562C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E939D0" w14:textId="04C128BD"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.nplId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5BE629"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9987A3" w14:textId="77777777"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.nplId</w:t>
            </w:r>
          </w:p>
        </w:tc>
      </w:tr>
      <w:tr w:rsidR="00590986" w:rsidRPr="00590986" w14:paraId="587B896A"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DAB7EB" w14:textId="01449149"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.nplPackId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CE8D7C"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16A318" w14:textId="77777777"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.nplPackId</w:t>
            </w:r>
          </w:p>
        </w:tc>
      </w:tr>
      <w:tr w:rsidR="00590986" w:rsidRPr="00590986" w14:paraId="64595C2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537C1B" w14:textId="3E8660F5"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.varunummer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CCCE0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09DC69" w14:textId="77777777" w:rsidR="00590986" w:rsidRPr="00590986" w:rsidRDefault="00C262CC" w:rsidP="00F1167C">
            <w:pPr>
              <w:spacing w:line="225" w:lineRule="atLeast"/>
              <w:rPr>
                <w:rFonts w:cs="Arial"/>
                <w:sz w:val="18"/>
                <w:szCs w:val="18"/>
              </w:rPr>
            </w:pPr>
            <w:hyperlink w:anchor="tns:ForskrivetLakemedel" w:history="1">
              <w:r w:rsidR="00590986" w:rsidRPr="00590986">
                <w:rPr>
                  <w:rStyle w:val="Hyperlnk"/>
                  <w:rFonts w:cs="Arial"/>
                  <w:sz w:val="18"/>
                  <w:szCs w:val="18"/>
                </w:rPr>
                <w:t>ForskrivetLakemedel</w:t>
              </w:r>
            </w:hyperlink>
            <w:r w:rsidR="00590986" w:rsidRPr="00590986">
              <w:rPr>
                <w:rFonts w:cs="Arial"/>
                <w:sz w:val="18"/>
                <w:szCs w:val="18"/>
              </w:rPr>
              <w:t>.varunummer</w:t>
            </w:r>
          </w:p>
        </w:tc>
      </w:tr>
      <w:tr w:rsidR="00590986" w:rsidRPr="00590986" w14:paraId="5AEAF81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30D387" w14:textId="44425CC3" w:rsidR="00590986" w:rsidRPr="00590986" w:rsidRDefault="00C262CC" w:rsidP="00F1167C">
            <w:pPr>
              <w:spacing w:line="225" w:lineRule="atLeast"/>
              <w:rPr>
                <w:rFonts w:cs="Arial"/>
                <w:sz w:val="18"/>
                <w:szCs w:val="18"/>
              </w:rPr>
            </w:pPr>
            <w:hyperlink w:anchor="tns:Forskrivningsdosering" w:history="1">
              <w:r w:rsidR="00590986" w:rsidRPr="00590986">
                <w:rPr>
                  <w:rStyle w:val="Hyperlnk"/>
                  <w:rFonts w:cs="Arial"/>
                  <w:sz w:val="18"/>
                  <w:szCs w:val="18"/>
                </w:rPr>
                <w:t>Forskrivningsdosering</w:t>
              </w:r>
            </w:hyperlink>
            <w:r w:rsidR="00590986" w:rsidRPr="00590986">
              <w:rPr>
                <w:rFonts w:cs="Arial"/>
                <w:sz w:val="18"/>
                <w:szCs w:val="18"/>
              </w:rPr>
              <w:t>.doseringstext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2FC4F4"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A36F20" w14:textId="77777777" w:rsidR="00590986" w:rsidRPr="00590986" w:rsidRDefault="00C262CC" w:rsidP="00F1167C">
            <w:pPr>
              <w:spacing w:line="225" w:lineRule="atLeast"/>
              <w:rPr>
                <w:rFonts w:cs="Arial"/>
                <w:sz w:val="18"/>
                <w:szCs w:val="18"/>
              </w:rPr>
            </w:pPr>
            <w:hyperlink w:anchor="tns:Forskrivningsdosering" w:history="1">
              <w:r w:rsidR="00590986" w:rsidRPr="00590986">
                <w:rPr>
                  <w:rStyle w:val="Hyperlnk"/>
                  <w:rFonts w:cs="Arial"/>
                  <w:sz w:val="18"/>
                  <w:szCs w:val="18"/>
                </w:rPr>
                <w:t>Forskrivningsdosering</w:t>
              </w:r>
            </w:hyperlink>
            <w:r w:rsidR="00590986" w:rsidRPr="00590986">
              <w:rPr>
                <w:rFonts w:cs="Arial"/>
                <w:sz w:val="18"/>
                <w:szCs w:val="18"/>
              </w:rPr>
              <w:t>.doseringstext</w:t>
            </w:r>
          </w:p>
        </w:tc>
      </w:tr>
      <w:tr w:rsidR="00590986" w:rsidRPr="00590986" w14:paraId="355CEB0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3C5F8E" w14:textId="40ED8E44" w:rsidR="00590986" w:rsidRPr="00590986" w:rsidRDefault="00C262CC" w:rsidP="00F1167C">
            <w:pPr>
              <w:spacing w:line="225" w:lineRule="atLeast"/>
              <w:rPr>
                <w:rFonts w:cs="Arial"/>
                <w:sz w:val="18"/>
                <w:szCs w:val="18"/>
              </w:rPr>
            </w:pPr>
            <w:hyperlink w:anchor="tns:Forskrivningsdosering" w:history="1">
              <w:r w:rsidR="00590986" w:rsidRPr="00590986">
                <w:rPr>
                  <w:rStyle w:val="Hyperlnk"/>
                  <w:rFonts w:cs="Arial"/>
                  <w:sz w:val="18"/>
                  <w:szCs w:val="18"/>
                </w:rPr>
                <w:t>Forskrivningsdosering</w:t>
              </w:r>
            </w:hyperlink>
            <w:r w:rsidR="00590986" w:rsidRPr="00590986">
              <w:rPr>
                <w:rFonts w:cs="Arial"/>
                <w:sz w:val="18"/>
                <w:szCs w:val="18"/>
              </w:rPr>
              <w:t>.sprakkod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2A6BD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787CE9" w14:textId="77777777" w:rsidR="00590986" w:rsidRPr="00590986" w:rsidRDefault="00C262CC" w:rsidP="00F1167C">
            <w:pPr>
              <w:spacing w:line="225" w:lineRule="atLeast"/>
              <w:rPr>
                <w:rFonts w:cs="Arial"/>
                <w:sz w:val="18"/>
                <w:szCs w:val="18"/>
              </w:rPr>
            </w:pPr>
            <w:hyperlink w:anchor="tns:Forskrivningsdosering" w:history="1">
              <w:r w:rsidR="00590986" w:rsidRPr="00590986">
                <w:rPr>
                  <w:rStyle w:val="Hyperlnk"/>
                  <w:rFonts w:cs="Arial"/>
                  <w:sz w:val="18"/>
                  <w:szCs w:val="18"/>
                </w:rPr>
                <w:t>Forskrivningsdosering</w:t>
              </w:r>
            </w:hyperlink>
            <w:r w:rsidR="00590986" w:rsidRPr="00590986">
              <w:rPr>
                <w:rFonts w:cs="Arial"/>
                <w:sz w:val="18"/>
                <w:szCs w:val="18"/>
              </w:rPr>
              <w:t>.sprakkod</w:t>
            </w:r>
          </w:p>
        </w:tc>
      </w:tr>
      <w:tr w:rsidR="00590986" w:rsidRPr="00590986" w14:paraId="243288C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B08903" w14:textId="74778FFB" w:rsidR="00590986" w:rsidRPr="00590986" w:rsidRDefault="00C262CC" w:rsidP="00F1167C">
            <w:pPr>
              <w:spacing w:line="225" w:lineRule="atLeast"/>
              <w:rPr>
                <w:rFonts w:cs="Arial"/>
                <w:sz w:val="18"/>
                <w:szCs w:val="18"/>
              </w:rPr>
            </w:pPr>
            <w:hyperlink w:anchor="tns:Forskrivningsdosering" w:history="1">
              <w:r w:rsidR="00590986" w:rsidRPr="00590986">
                <w:rPr>
                  <w:rStyle w:val="Hyperlnk"/>
                  <w:rFonts w:cs="Arial"/>
                  <w:sz w:val="18"/>
                  <w:szCs w:val="18"/>
                </w:rPr>
                <w:t>Forskrivningsdosering</w:t>
              </w:r>
            </w:hyperlink>
            <w:r w:rsidR="00590986" w:rsidRPr="00590986">
              <w:rPr>
                <w:rFonts w:cs="Arial"/>
                <w:sz w:val="18"/>
                <w:szCs w:val="18"/>
              </w:rPr>
              <w:t>.doseringstext2</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851766"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DF7FB2" w14:textId="77777777" w:rsidR="00590986" w:rsidRPr="00590986" w:rsidRDefault="00C262CC" w:rsidP="00F1167C">
            <w:pPr>
              <w:spacing w:line="225" w:lineRule="atLeast"/>
              <w:rPr>
                <w:rFonts w:cs="Arial"/>
                <w:sz w:val="18"/>
                <w:szCs w:val="18"/>
              </w:rPr>
            </w:pPr>
            <w:hyperlink w:anchor="tns:Forskrivningsdosering" w:history="1">
              <w:r w:rsidR="00590986" w:rsidRPr="00590986">
                <w:rPr>
                  <w:rStyle w:val="Hyperlnk"/>
                  <w:rFonts w:cs="Arial"/>
                  <w:sz w:val="18"/>
                  <w:szCs w:val="18"/>
                </w:rPr>
                <w:t>Forskrivningsdosering</w:t>
              </w:r>
            </w:hyperlink>
            <w:r w:rsidR="00590986" w:rsidRPr="00590986">
              <w:rPr>
                <w:rFonts w:cs="Arial"/>
                <w:sz w:val="18"/>
                <w:szCs w:val="18"/>
              </w:rPr>
              <w:t>.doseringstext2</w:t>
            </w:r>
          </w:p>
        </w:tc>
      </w:tr>
      <w:tr w:rsidR="00590986" w:rsidRPr="00590986" w14:paraId="47F3F3C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B5640D" w14:textId="29DB82C0"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.ejTillatenSubstitution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CC1DF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A56A83" w14:textId="77777777"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.ejTillatenSubstitution</w:t>
            </w:r>
          </w:p>
        </w:tc>
      </w:tr>
      <w:tr w:rsidR="00590986" w:rsidRPr="00590986" w14:paraId="6730F0E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DB6750" w14:textId="6533CF3F"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.forman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176259"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24B498" w14:textId="77777777"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.forman</w:t>
            </w:r>
          </w:p>
        </w:tc>
      </w:tr>
      <w:tr w:rsidR="00590986" w:rsidRPr="00590986" w14:paraId="32C02AA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96A4E9" w14:textId="0FA29961"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.mottagandeApotek</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41541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42C65A" w14:textId="77777777"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.mottagandeApotek</w:t>
            </w:r>
          </w:p>
        </w:tc>
      </w:tr>
      <w:tr w:rsidR="00590986" w:rsidRPr="00590986" w14:paraId="29BD233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325A10" w14:textId="6BE2CA85"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.ordinatoren</w:t>
            </w:r>
            <w:r w:rsidR="00590986" w:rsidRPr="00590986">
              <w:rPr>
                <w:rFonts w:cs="Arial"/>
                <w:sz w:val="18"/>
                <w:szCs w:val="18"/>
              </w:rPr>
              <w:lastRenderedPageBreak/>
              <w:t>sKommentar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B5CD29"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8C8453" w14:textId="77777777"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.ordinatorensKomme</w:t>
            </w:r>
            <w:r w:rsidR="00590986" w:rsidRPr="00590986">
              <w:rPr>
                <w:rFonts w:cs="Arial"/>
                <w:sz w:val="18"/>
                <w:szCs w:val="18"/>
              </w:rPr>
              <w:lastRenderedPageBreak/>
              <w:t>ntar</w:t>
            </w:r>
          </w:p>
        </w:tc>
      </w:tr>
      <w:tr w:rsidR="00590986" w:rsidRPr="00590986" w14:paraId="476FD49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FDD91D" w14:textId="76803791"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.sistaGiltighetsdag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7F1FD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F54548" w14:textId="77777777"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.sistaGiltighetsdag</w:t>
            </w:r>
          </w:p>
        </w:tc>
      </w:tr>
      <w:tr w:rsidR="00590986" w:rsidRPr="00590986" w14:paraId="58DCB19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3C75BC" w14:textId="2FE09B34"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.skallEReceptRegistreras</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7D79F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BC3227" w14:textId="77777777"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.skallEReceptRegistreras</w:t>
            </w:r>
          </w:p>
        </w:tc>
      </w:tr>
      <w:tr w:rsidR="00590986" w:rsidRPr="00590986" w14:paraId="12CC8F7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961399" w14:textId="56AEF886"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.testindikator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7AA655"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4BC4E0" w14:textId="77777777" w:rsidR="00590986" w:rsidRPr="00590986" w:rsidRDefault="00C262CC" w:rsidP="00F1167C">
            <w:pPr>
              <w:spacing w:line="225" w:lineRule="atLeast"/>
              <w:rPr>
                <w:rFonts w:cs="Arial"/>
                <w:sz w:val="18"/>
                <w:szCs w:val="18"/>
              </w:rPr>
            </w:pPr>
            <w:hyperlink w:anchor="tns:Forskrivningsinsattning" w:history="1">
              <w:r w:rsidR="00590986" w:rsidRPr="00590986">
                <w:rPr>
                  <w:rStyle w:val="Hyperlnk"/>
                  <w:rFonts w:cs="Arial"/>
                  <w:sz w:val="18"/>
                  <w:szCs w:val="18"/>
                </w:rPr>
                <w:t>Forskrivningsinsattning</w:t>
              </w:r>
            </w:hyperlink>
            <w:r w:rsidR="00590986" w:rsidRPr="00590986">
              <w:rPr>
                <w:rFonts w:cs="Arial"/>
                <w:sz w:val="18"/>
                <w:szCs w:val="18"/>
              </w:rPr>
              <w:t>.testindikator</w:t>
            </w:r>
          </w:p>
        </w:tc>
      </w:tr>
      <w:tr w:rsidR="00590986" w:rsidRPr="00590986" w14:paraId="07E0C01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A92DCF" w14:textId="11811655"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.forandringstidpunkt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4F4D05"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4A8518" w14:textId="77777777"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.forandringstidpunkt</w:t>
            </w:r>
          </w:p>
        </w:tc>
      </w:tr>
      <w:tr w:rsidR="00590986" w:rsidRPr="00590986" w14:paraId="6DFBCC7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36DC92" w14:textId="204272B4"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.makuleringskommentar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B8A42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7F5C10" w14:textId="77777777"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.makuleringskommentar</w:t>
            </w:r>
          </w:p>
        </w:tc>
      </w:tr>
      <w:tr w:rsidR="00590986" w:rsidRPr="00590986" w14:paraId="746EFE9A"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DFFEB1" w14:textId="3037233B"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.makuleringsorsakskod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3ACA1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6846C0" w14:textId="77777777"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.makuleringsorsakskod</w:t>
            </w:r>
          </w:p>
        </w:tc>
      </w:tr>
      <w:tr w:rsidR="00590986" w:rsidRPr="00590986" w14:paraId="32BAB9F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2A4564" w14:textId="4E4F5EFB"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.makuleringsorsakskodKlartext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B4F97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D28EBE" w14:textId="77777777"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.makuleringsorsakskodKlartext</w:t>
            </w:r>
          </w:p>
        </w:tc>
      </w:tr>
      <w:tr w:rsidR="00590986" w:rsidRPr="00590986" w14:paraId="4B6EB12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7CC8EA" w14:textId="55FBA723"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.makuleringssamtycke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349BD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4B50FD" w14:textId="77777777" w:rsidR="00590986" w:rsidRPr="00590986" w:rsidRDefault="00C262CC" w:rsidP="00F1167C">
            <w:pPr>
              <w:spacing w:line="225" w:lineRule="atLeast"/>
              <w:rPr>
                <w:rFonts w:cs="Arial"/>
                <w:sz w:val="18"/>
                <w:szCs w:val="18"/>
              </w:rPr>
            </w:pPr>
            <w:hyperlink w:anchor="tns:Forskrivningsmakulering" w:history="1">
              <w:r w:rsidR="00590986" w:rsidRPr="00590986">
                <w:rPr>
                  <w:rStyle w:val="Hyperlnk"/>
                  <w:rFonts w:cs="Arial"/>
                  <w:sz w:val="18"/>
                  <w:szCs w:val="18"/>
                </w:rPr>
                <w:t>Forskrivningsmakulering</w:t>
              </w:r>
            </w:hyperlink>
            <w:r w:rsidR="00590986" w:rsidRPr="00590986">
              <w:rPr>
                <w:rFonts w:cs="Arial"/>
                <w:sz w:val="18"/>
                <w:szCs w:val="18"/>
              </w:rPr>
              <w:t>.makuleringssamtycke</w:t>
            </w:r>
          </w:p>
        </w:tc>
      </w:tr>
      <w:tr w:rsidR="00590986" w:rsidRPr="00590986" w14:paraId="2EBFA1D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8E3A2B" w14:textId="3247CF65" w:rsidR="00590986" w:rsidRPr="00590986" w:rsidRDefault="00C262CC" w:rsidP="00F1167C">
            <w:pPr>
              <w:spacing w:line="225" w:lineRule="atLeast"/>
              <w:rPr>
                <w:rFonts w:cs="Arial"/>
                <w:sz w:val="18"/>
                <w:szCs w:val="18"/>
              </w:rPr>
            </w:pPr>
            <w:hyperlink w:anchor="tns:Forskrivningsutsattning" w:history="1">
              <w:r w:rsidR="00590986" w:rsidRPr="00590986">
                <w:rPr>
                  <w:rStyle w:val="Hyperlnk"/>
                  <w:rFonts w:cs="Arial"/>
                  <w:sz w:val="18"/>
                  <w:szCs w:val="18"/>
                </w:rPr>
                <w:t>Forskrivningsutsattning</w:t>
              </w:r>
            </w:hyperlink>
            <w:r w:rsidR="00590986" w:rsidRPr="00590986">
              <w:rPr>
                <w:rFonts w:cs="Arial"/>
                <w:sz w:val="18"/>
                <w:szCs w:val="18"/>
              </w:rPr>
              <w:t>.akut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5A7524"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4CA0BE" w14:textId="77777777" w:rsidR="00590986" w:rsidRPr="00590986" w:rsidRDefault="00C262CC" w:rsidP="00F1167C">
            <w:pPr>
              <w:spacing w:line="225" w:lineRule="atLeast"/>
              <w:rPr>
                <w:rFonts w:cs="Arial"/>
                <w:sz w:val="18"/>
                <w:szCs w:val="18"/>
              </w:rPr>
            </w:pPr>
            <w:hyperlink w:anchor="tns:Forskrivningsutsattning" w:history="1">
              <w:r w:rsidR="00590986" w:rsidRPr="00590986">
                <w:rPr>
                  <w:rStyle w:val="Hyperlnk"/>
                  <w:rFonts w:cs="Arial"/>
                  <w:sz w:val="18"/>
                  <w:szCs w:val="18"/>
                </w:rPr>
                <w:t>Forskrivningsutsattning</w:t>
              </w:r>
            </w:hyperlink>
            <w:r w:rsidR="00590986" w:rsidRPr="00590986">
              <w:rPr>
                <w:rFonts w:cs="Arial"/>
                <w:sz w:val="18"/>
                <w:szCs w:val="18"/>
              </w:rPr>
              <w:t>.akut</w:t>
            </w:r>
          </w:p>
        </w:tc>
      </w:tr>
      <w:tr w:rsidR="00590986" w:rsidRPr="00590986" w14:paraId="16801CF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B0A906" w14:textId="07EC1BD4" w:rsidR="00590986" w:rsidRPr="00590986" w:rsidRDefault="00C262CC" w:rsidP="00F1167C">
            <w:pPr>
              <w:spacing w:line="225" w:lineRule="atLeast"/>
              <w:rPr>
                <w:rFonts w:cs="Arial"/>
                <w:sz w:val="18"/>
                <w:szCs w:val="18"/>
              </w:rPr>
            </w:pPr>
            <w:hyperlink w:anchor="tns:Forskrivningsutsattning" w:history="1">
              <w:r w:rsidR="00590986" w:rsidRPr="00590986">
                <w:rPr>
                  <w:rStyle w:val="Hyperlnk"/>
                  <w:rFonts w:cs="Arial"/>
                  <w:sz w:val="18"/>
                  <w:szCs w:val="18"/>
                </w:rPr>
                <w:t>Forskrivningsutsattning</w:t>
              </w:r>
            </w:hyperlink>
            <w:r w:rsidR="00590986" w:rsidRPr="00590986">
              <w:rPr>
                <w:rFonts w:cs="Arial"/>
                <w:sz w:val="18"/>
                <w:szCs w:val="18"/>
              </w:rPr>
              <w:t>.forandringstidpunkt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50FE94"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4364D5" w14:textId="77777777" w:rsidR="00590986" w:rsidRPr="00590986" w:rsidRDefault="00C262CC" w:rsidP="00F1167C">
            <w:pPr>
              <w:spacing w:line="225" w:lineRule="atLeast"/>
              <w:rPr>
                <w:rFonts w:cs="Arial"/>
                <w:sz w:val="18"/>
                <w:szCs w:val="18"/>
              </w:rPr>
            </w:pPr>
            <w:hyperlink w:anchor="tns:Forskrivningsutsattning" w:history="1">
              <w:r w:rsidR="00590986" w:rsidRPr="00590986">
                <w:rPr>
                  <w:rStyle w:val="Hyperlnk"/>
                  <w:rFonts w:cs="Arial"/>
                  <w:sz w:val="18"/>
                  <w:szCs w:val="18"/>
                </w:rPr>
                <w:t>Forskrivningsutsattning</w:t>
              </w:r>
            </w:hyperlink>
            <w:r w:rsidR="00590986" w:rsidRPr="00590986">
              <w:rPr>
                <w:rFonts w:cs="Arial"/>
                <w:sz w:val="18"/>
                <w:szCs w:val="18"/>
              </w:rPr>
              <w:t>.forandringstidpunkt</w:t>
            </w:r>
          </w:p>
        </w:tc>
      </w:tr>
      <w:tr w:rsidR="00590986" w:rsidRPr="00590986" w14:paraId="57787DD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E4048D" w14:textId="07F44818" w:rsidR="00590986" w:rsidRPr="00590986" w:rsidRDefault="00C262CC" w:rsidP="00F1167C">
            <w:pPr>
              <w:spacing w:line="225" w:lineRule="atLeast"/>
              <w:rPr>
                <w:rFonts w:cs="Arial"/>
                <w:sz w:val="18"/>
                <w:szCs w:val="18"/>
              </w:rPr>
            </w:pPr>
            <w:hyperlink w:anchor="tns:Forskrivningsutsattning" w:history="1">
              <w:r w:rsidR="00590986" w:rsidRPr="00590986">
                <w:rPr>
                  <w:rStyle w:val="Hyperlnk"/>
                  <w:rFonts w:cs="Arial"/>
                  <w:sz w:val="18"/>
                  <w:szCs w:val="18"/>
                </w:rPr>
                <w:t>Forskrivningsutsattning</w:t>
              </w:r>
            </w:hyperlink>
            <w:r w:rsidR="00590986" w:rsidRPr="00590986">
              <w:rPr>
                <w:rFonts w:cs="Arial"/>
                <w:sz w:val="18"/>
                <w:szCs w:val="18"/>
              </w:rPr>
              <w:t>.utsattningskommentar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8F6061"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7123D4" w14:textId="77777777" w:rsidR="00590986" w:rsidRPr="00590986" w:rsidRDefault="00C262CC" w:rsidP="00F1167C">
            <w:pPr>
              <w:spacing w:line="225" w:lineRule="atLeast"/>
              <w:rPr>
                <w:rFonts w:cs="Arial"/>
                <w:sz w:val="18"/>
                <w:szCs w:val="18"/>
              </w:rPr>
            </w:pPr>
            <w:hyperlink w:anchor="tns:Forskrivningsutsattning" w:history="1">
              <w:r w:rsidR="00590986" w:rsidRPr="00590986">
                <w:rPr>
                  <w:rStyle w:val="Hyperlnk"/>
                  <w:rFonts w:cs="Arial"/>
                  <w:sz w:val="18"/>
                  <w:szCs w:val="18"/>
                </w:rPr>
                <w:t>Forskrivningsutsattning</w:t>
              </w:r>
            </w:hyperlink>
            <w:r w:rsidR="00590986" w:rsidRPr="00590986">
              <w:rPr>
                <w:rFonts w:cs="Arial"/>
                <w:sz w:val="18"/>
                <w:szCs w:val="18"/>
              </w:rPr>
              <w:t>.utsattningskommentar</w:t>
            </w:r>
          </w:p>
        </w:tc>
      </w:tr>
      <w:tr w:rsidR="00590986" w:rsidRPr="00590986" w14:paraId="787EC28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817F2C" w14:textId="417E7D69" w:rsidR="00590986" w:rsidRPr="00590986" w:rsidRDefault="00C262CC" w:rsidP="00F1167C">
            <w:pPr>
              <w:spacing w:line="225" w:lineRule="atLeast"/>
              <w:rPr>
                <w:rFonts w:cs="Arial"/>
                <w:sz w:val="18"/>
                <w:szCs w:val="18"/>
              </w:rPr>
            </w:pPr>
            <w:hyperlink w:anchor="tns:Forskrivningsutsattning" w:history="1">
              <w:r w:rsidR="00590986" w:rsidRPr="00590986">
                <w:rPr>
                  <w:rStyle w:val="Hyperlnk"/>
                  <w:rFonts w:cs="Arial"/>
                  <w:sz w:val="18"/>
                  <w:szCs w:val="18"/>
                </w:rPr>
                <w:t>Forskrivningsutsattning</w:t>
              </w:r>
            </w:hyperlink>
            <w:r w:rsidR="00590986" w:rsidRPr="00590986">
              <w:rPr>
                <w:rFonts w:cs="Arial"/>
                <w:sz w:val="18"/>
                <w:szCs w:val="18"/>
              </w:rPr>
              <w:t>.utsattningstidpunkt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F8867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4A4D27" w14:textId="77777777" w:rsidR="00590986" w:rsidRPr="00590986" w:rsidRDefault="00C262CC" w:rsidP="00F1167C">
            <w:pPr>
              <w:spacing w:line="225" w:lineRule="atLeast"/>
              <w:rPr>
                <w:rFonts w:cs="Arial"/>
                <w:sz w:val="18"/>
                <w:szCs w:val="18"/>
              </w:rPr>
            </w:pPr>
            <w:hyperlink w:anchor="tns:Forskrivningsutsattning" w:history="1">
              <w:r w:rsidR="00590986" w:rsidRPr="00590986">
                <w:rPr>
                  <w:rStyle w:val="Hyperlnk"/>
                  <w:rFonts w:cs="Arial"/>
                  <w:sz w:val="18"/>
                  <w:szCs w:val="18"/>
                </w:rPr>
                <w:t>Forskrivningsutsattning</w:t>
              </w:r>
            </w:hyperlink>
            <w:r w:rsidR="00590986" w:rsidRPr="00590986">
              <w:rPr>
                <w:rFonts w:cs="Arial"/>
                <w:sz w:val="18"/>
                <w:szCs w:val="18"/>
              </w:rPr>
              <w:t>.utsattningstidpunkt</w:t>
            </w:r>
          </w:p>
        </w:tc>
      </w:tr>
      <w:tr w:rsidR="00590986" w:rsidRPr="00590986" w14:paraId="1AA69D4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F9D4DE" w14:textId="2C9E03EE"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.arbetsplatskod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680D0F"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C9CC12" w14:textId="77777777"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.arbetsplatskod</w:t>
            </w:r>
          </w:p>
        </w:tc>
      </w:tr>
      <w:tr w:rsidR="00590986" w:rsidRPr="00590986" w14:paraId="6FC64A4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ECF60E" w14:textId="450992AF"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.befattningskod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A8263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CEEF7B" w14:textId="77777777"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.befattningskod</w:t>
            </w:r>
          </w:p>
        </w:tc>
      </w:tr>
      <w:tr w:rsidR="00590986" w:rsidRPr="00590986" w14:paraId="73836171"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1C64BB" w14:textId="1B4D1985"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.efternamn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5112C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4B3D81" w14:textId="77777777"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.efternamn</w:t>
            </w:r>
          </w:p>
        </w:tc>
      </w:tr>
      <w:tr w:rsidR="00590986" w:rsidRPr="00590986" w14:paraId="5505B2C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3E1541" w14:textId="77D8C3E7"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.fornamn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C212FC"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5F4C7A" w14:textId="77777777"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.fornamn</w:t>
            </w:r>
          </w:p>
        </w:tc>
      </w:tr>
      <w:tr w:rsidR="00590986" w:rsidRPr="00590986" w14:paraId="1BA72D1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A81039" w14:textId="51E064C9"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.forskrivarkod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8340B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555B95" w14:textId="77777777"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.forskrivarkod</w:t>
            </w:r>
          </w:p>
        </w:tc>
      </w:tr>
      <w:tr w:rsidR="00590986" w:rsidRPr="00590986" w14:paraId="5B3562C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79632E" w14:textId="28875434"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.legitimationskod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DED2C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48C189" w14:textId="77777777"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.legitimationskod</w:t>
            </w:r>
          </w:p>
        </w:tc>
      </w:tr>
      <w:tr w:rsidR="00590986" w:rsidRPr="00590986" w14:paraId="4359522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1C8853" w14:textId="6AB618EB"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.yrkeskod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A6ABE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1E596C" w14:textId="77777777" w:rsidR="00590986" w:rsidRPr="00590986" w:rsidRDefault="00C262CC" w:rsidP="00F1167C">
            <w:pPr>
              <w:spacing w:line="225" w:lineRule="atLeast"/>
              <w:rPr>
                <w:rFonts w:cs="Arial"/>
                <w:sz w:val="18"/>
                <w:szCs w:val="18"/>
              </w:rPr>
            </w:pPr>
            <w:hyperlink w:anchor="tns:Forskrivareinformation" w:history="1">
              <w:r w:rsidR="00590986" w:rsidRPr="00590986">
                <w:rPr>
                  <w:rStyle w:val="Hyperlnk"/>
                  <w:rFonts w:cs="Arial"/>
                  <w:sz w:val="18"/>
                  <w:szCs w:val="18"/>
                </w:rPr>
                <w:t>Forskrivareinformation</w:t>
              </w:r>
            </w:hyperlink>
            <w:r w:rsidR="00590986" w:rsidRPr="00590986">
              <w:rPr>
                <w:rFonts w:cs="Arial"/>
                <w:sz w:val="18"/>
                <w:szCs w:val="18"/>
              </w:rPr>
              <w:t>.yrkeskod</w:t>
            </w:r>
          </w:p>
        </w:tc>
      </w:tr>
      <w:tr w:rsidR="00590986" w:rsidRPr="00590986" w14:paraId="071DFD8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B1C523" w14:textId="66E6DAE4" w:rsidR="00590986" w:rsidRPr="00590986" w:rsidRDefault="00C262CC" w:rsidP="00F1167C">
            <w:pPr>
              <w:spacing w:line="225" w:lineRule="atLeast"/>
              <w:rPr>
                <w:rFonts w:cs="Arial"/>
                <w:sz w:val="18"/>
                <w:szCs w:val="18"/>
              </w:rPr>
            </w:pPr>
            <w:hyperlink w:anchor="tns:Fodelsedatuminformation" w:history="1">
              <w:r w:rsidR="00590986" w:rsidRPr="00590986">
                <w:rPr>
                  <w:rStyle w:val="Hyperlnk"/>
                  <w:rFonts w:cs="Arial"/>
                  <w:sz w:val="18"/>
                  <w:szCs w:val="18"/>
                </w:rPr>
                <w:t>Fodelsedatuminformation</w:t>
              </w:r>
            </w:hyperlink>
            <w:r w:rsidR="00590986" w:rsidRPr="00590986">
              <w:rPr>
                <w:rFonts w:cs="Arial"/>
                <w:sz w:val="18"/>
                <w:szCs w:val="18"/>
              </w:rPr>
              <w:t>.fodelsedatum</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E4AC2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AE19BB" w14:textId="77777777" w:rsidR="00590986" w:rsidRPr="00590986" w:rsidRDefault="00C262CC" w:rsidP="00F1167C">
            <w:pPr>
              <w:spacing w:line="225" w:lineRule="atLeast"/>
              <w:rPr>
                <w:rFonts w:cs="Arial"/>
                <w:sz w:val="18"/>
                <w:szCs w:val="18"/>
              </w:rPr>
            </w:pPr>
            <w:hyperlink w:anchor="tns:Fodelsedatuminformation" w:history="1">
              <w:r w:rsidR="00590986" w:rsidRPr="00590986">
                <w:rPr>
                  <w:rStyle w:val="Hyperlnk"/>
                  <w:rFonts w:cs="Arial"/>
                  <w:sz w:val="18"/>
                  <w:szCs w:val="18"/>
                </w:rPr>
                <w:t>Fodelsedatuminformation</w:t>
              </w:r>
            </w:hyperlink>
            <w:r w:rsidR="00590986" w:rsidRPr="00590986">
              <w:rPr>
                <w:rFonts w:cs="Arial"/>
                <w:sz w:val="18"/>
                <w:szCs w:val="18"/>
              </w:rPr>
              <w:t>.fodelsedatum</w:t>
            </w:r>
          </w:p>
        </w:tc>
      </w:tr>
      <w:tr w:rsidR="00590986" w:rsidRPr="00590986" w14:paraId="10873C9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947279" w14:textId="41684FC5" w:rsidR="00590986" w:rsidRPr="00590986" w:rsidRDefault="00C262CC" w:rsidP="00F1167C">
            <w:pPr>
              <w:spacing w:line="225" w:lineRule="atLeast"/>
              <w:rPr>
                <w:rFonts w:cs="Arial"/>
                <w:sz w:val="18"/>
                <w:szCs w:val="18"/>
              </w:rPr>
            </w:pPr>
            <w:hyperlink w:anchor="tns:Patientinformation" w:history="1">
              <w:r w:rsidR="00590986" w:rsidRPr="00590986">
                <w:rPr>
                  <w:rStyle w:val="Hyperlnk"/>
                  <w:rFonts w:cs="Arial"/>
                  <w:sz w:val="18"/>
                  <w:szCs w:val="18"/>
                </w:rPr>
                <w:t>Patientinformation</w:t>
              </w:r>
            </w:hyperlink>
            <w:r w:rsidR="00590986" w:rsidRPr="00590986">
              <w:rPr>
                <w:rFonts w:cs="Arial"/>
                <w:sz w:val="18"/>
                <w:szCs w:val="18"/>
              </w:rPr>
              <w:t>.fornamn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F84F8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105B30" w14:textId="77777777" w:rsidR="00590986" w:rsidRPr="00590986" w:rsidRDefault="00C262CC" w:rsidP="00F1167C">
            <w:pPr>
              <w:spacing w:line="225" w:lineRule="atLeast"/>
              <w:rPr>
                <w:rFonts w:cs="Arial"/>
                <w:sz w:val="18"/>
                <w:szCs w:val="18"/>
              </w:rPr>
            </w:pPr>
            <w:hyperlink w:anchor="tns:Patientinformation" w:history="1">
              <w:r w:rsidR="00590986" w:rsidRPr="00590986">
                <w:rPr>
                  <w:rStyle w:val="Hyperlnk"/>
                  <w:rFonts w:cs="Arial"/>
                  <w:sz w:val="18"/>
                  <w:szCs w:val="18"/>
                </w:rPr>
                <w:t>Patientinformation</w:t>
              </w:r>
            </w:hyperlink>
            <w:r w:rsidR="00590986" w:rsidRPr="00590986">
              <w:rPr>
                <w:rFonts w:cs="Arial"/>
                <w:sz w:val="18"/>
                <w:szCs w:val="18"/>
              </w:rPr>
              <w:t>.fornamn</w:t>
            </w:r>
          </w:p>
        </w:tc>
      </w:tr>
      <w:tr w:rsidR="00590986" w:rsidRPr="00590986" w14:paraId="6A54A2A9"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2C6C3C" w14:textId="59C90478" w:rsidR="00590986" w:rsidRPr="00590986" w:rsidRDefault="00C262CC" w:rsidP="00F1167C">
            <w:pPr>
              <w:spacing w:line="225" w:lineRule="atLeast"/>
              <w:rPr>
                <w:rFonts w:cs="Arial"/>
                <w:sz w:val="18"/>
                <w:szCs w:val="18"/>
              </w:rPr>
            </w:pPr>
            <w:hyperlink w:anchor="tns:Patientinformation" w:history="1">
              <w:r w:rsidR="00590986" w:rsidRPr="00590986">
                <w:rPr>
                  <w:rStyle w:val="Hyperlnk"/>
                  <w:rFonts w:cs="Arial"/>
                  <w:sz w:val="18"/>
                  <w:szCs w:val="18"/>
                </w:rPr>
                <w:t>Patientinformation</w:t>
              </w:r>
            </w:hyperlink>
            <w:r w:rsidR="00590986" w:rsidRPr="00590986">
              <w:rPr>
                <w:rFonts w:cs="Arial"/>
                <w:sz w:val="18"/>
                <w:szCs w:val="18"/>
              </w:rPr>
              <w:t>.efternamn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410B8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64B3DB" w14:textId="77777777" w:rsidR="00590986" w:rsidRPr="00590986" w:rsidRDefault="00C262CC" w:rsidP="00F1167C">
            <w:pPr>
              <w:spacing w:line="225" w:lineRule="atLeast"/>
              <w:rPr>
                <w:rFonts w:cs="Arial"/>
                <w:sz w:val="18"/>
                <w:szCs w:val="18"/>
              </w:rPr>
            </w:pPr>
            <w:hyperlink w:anchor="tns:Patientinformation" w:history="1">
              <w:r w:rsidR="00590986" w:rsidRPr="00590986">
                <w:rPr>
                  <w:rStyle w:val="Hyperlnk"/>
                  <w:rFonts w:cs="Arial"/>
                  <w:sz w:val="18"/>
                  <w:szCs w:val="18"/>
                </w:rPr>
                <w:t>Patientinformation</w:t>
              </w:r>
            </w:hyperlink>
            <w:r w:rsidR="00590986" w:rsidRPr="00590986">
              <w:rPr>
                <w:rFonts w:cs="Arial"/>
                <w:sz w:val="18"/>
                <w:szCs w:val="18"/>
              </w:rPr>
              <w:t>.efternamn</w:t>
            </w:r>
          </w:p>
        </w:tc>
      </w:tr>
      <w:tr w:rsidR="00590986" w:rsidRPr="00590986" w14:paraId="231052A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F11FE2" w14:textId="0FBD4983" w:rsidR="00590986" w:rsidRPr="00590986" w:rsidRDefault="00C262CC" w:rsidP="00F1167C">
            <w:pPr>
              <w:spacing w:line="225" w:lineRule="atLeast"/>
              <w:rPr>
                <w:rFonts w:cs="Arial"/>
                <w:sz w:val="18"/>
                <w:szCs w:val="18"/>
              </w:rPr>
            </w:pPr>
            <w:hyperlink w:anchor="tns:Patientinformation" w:history="1">
              <w:r w:rsidR="00590986" w:rsidRPr="00590986">
                <w:rPr>
                  <w:rStyle w:val="Hyperlnk"/>
                  <w:rFonts w:cs="Arial"/>
                  <w:sz w:val="18"/>
                  <w:szCs w:val="18"/>
                </w:rPr>
                <w:t>Patientinformation</w:t>
              </w:r>
            </w:hyperlink>
            <w:r w:rsidR="00590986" w:rsidRPr="00590986">
              <w:rPr>
                <w:rFonts w:cs="Arial"/>
                <w:sz w:val="18"/>
                <w:szCs w:val="18"/>
              </w:rPr>
              <w:t>.personnummer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610FE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AC9D03" w14:textId="77777777" w:rsidR="00590986" w:rsidRPr="00590986" w:rsidRDefault="00C262CC" w:rsidP="00F1167C">
            <w:pPr>
              <w:spacing w:line="225" w:lineRule="atLeast"/>
              <w:rPr>
                <w:rFonts w:cs="Arial"/>
                <w:sz w:val="18"/>
                <w:szCs w:val="18"/>
              </w:rPr>
            </w:pPr>
            <w:hyperlink w:anchor="tns:Patientinformation" w:history="1">
              <w:r w:rsidR="00590986" w:rsidRPr="00590986">
                <w:rPr>
                  <w:rStyle w:val="Hyperlnk"/>
                  <w:rFonts w:cs="Arial"/>
                  <w:sz w:val="18"/>
                  <w:szCs w:val="18"/>
                </w:rPr>
                <w:t>Patientinformation</w:t>
              </w:r>
            </w:hyperlink>
            <w:r w:rsidR="00590986" w:rsidRPr="00590986">
              <w:rPr>
                <w:rFonts w:cs="Arial"/>
                <w:sz w:val="18"/>
                <w:szCs w:val="18"/>
              </w:rPr>
              <w:t>.personnummer</w:t>
            </w:r>
          </w:p>
        </w:tc>
      </w:tr>
      <w:tr w:rsidR="00590986" w:rsidRPr="00590986" w14:paraId="345833C5"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3EE2D3" w14:textId="6BB9D8DD"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.adress1</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90878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AD1054" w14:textId="77777777"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.adress1</w:t>
            </w:r>
          </w:p>
        </w:tc>
      </w:tr>
      <w:tr w:rsidR="00590986" w:rsidRPr="00590986" w14:paraId="45982000"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C6CA75" w14:textId="53C191EA"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.adress2</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51C5B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19F34F" w14:textId="77777777"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.adress2</w:t>
            </w:r>
          </w:p>
        </w:tc>
      </w:tr>
      <w:tr w:rsidR="00590986" w:rsidRPr="00590986" w14:paraId="2C0865DF"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108BF8" w14:textId="4407B31F"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.postnummer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D69F7B"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B10B3A" w14:textId="77777777"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.postnummer</w:t>
            </w:r>
          </w:p>
        </w:tc>
      </w:tr>
      <w:tr w:rsidR="00590986" w:rsidRPr="00590986" w14:paraId="1834FC8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38DF85" w14:textId="766F826D"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.postort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E3E46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BE439F" w14:textId="77777777"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.postort</w:t>
            </w:r>
          </w:p>
        </w:tc>
      </w:tr>
      <w:tr w:rsidR="00590986" w:rsidRPr="00590986" w14:paraId="3CDC2A9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C7E796" w14:textId="2EEB8B75"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.telefonnummer1</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0C2F9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8ACCB5" w14:textId="77777777"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.telefonnummer1</w:t>
            </w:r>
          </w:p>
        </w:tc>
      </w:tr>
      <w:tr w:rsidR="00590986" w:rsidRPr="00590986" w14:paraId="5B9DA71C"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5A15AD" w14:textId="1D51C4B9"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.telefonnummer2</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FE8A9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182057" w14:textId="77777777" w:rsidR="00590986" w:rsidRPr="00590986" w:rsidRDefault="00C262CC" w:rsidP="00F1167C">
            <w:pPr>
              <w:spacing w:line="225" w:lineRule="atLeast"/>
              <w:rPr>
                <w:rFonts w:cs="Arial"/>
                <w:sz w:val="18"/>
                <w:szCs w:val="18"/>
              </w:rPr>
            </w:pPr>
            <w:hyperlink w:anchor="tns:Kontaktuppgift" w:history="1">
              <w:r w:rsidR="00590986" w:rsidRPr="00590986">
                <w:rPr>
                  <w:rStyle w:val="Hyperlnk"/>
                  <w:rFonts w:cs="Arial"/>
                  <w:sz w:val="18"/>
                  <w:szCs w:val="18"/>
                </w:rPr>
                <w:t>Kontaktuppgift</w:t>
              </w:r>
            </w:hyperlink>
            <w:r w:rsidR="00590986" w:rsidRPr="00590986">
              <w:rPr>
                <w:rFonts w:cs="Arial"/>
                <w:sz w:val="18"/>
                <w:szCs w:val="18"/>
              </w:rPr>
              <w:t>.telefonnummer2</w:t>
            </w:r>
          </w:p>
        </w:tc>
      </w:tr>
      <w:tr w:rsidR="00590986" w:rsidRPr="00590986" w14:paraId="796C409C"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20C09A" w14:textId="64F4B00B" w:rsidR="00590986" w:rsidRPr="00590986" w:rsidRDefault="00C262CC" w:rsidP="00F1167C">
            <w:pPr>
              <w:spacing w:line="225" w:lineRule="atLeast"/>
              <w:rPr>
                <w:rFonts w:cs="Arial"/>
                <w:sz w:val="18"/>
                <w:szCs w:val="18"/>
              </w:rPr>
            </w:pPr>
            <w:hyperlink w:anchor="tns:Doseringssteg" w:history="1">
              <w:r w:rsidR="00590986" w:rsidRPr="00590986">
                <w:rPr>
                  <w:rStyle w:val="Hyperlnk"/>
                  <w:rFonts w:cs="Arial"/>
                  <w:sz w:val="18"/>
                  <w:szCs w:val="18"/>
                </w:rPr>
                <w:t>Doseringssteg</w:t>
              </w:r>
            </w:hyperlink>
            <w:r w:rsidR="00590986" w:rsidRPr="00590986">
              <w:rPr>
                <w:rFonts w:cs="Arial"/>
                <w:sz w:val="18"/>
                <w:szCs w:val="18"/>
              </w:rPr>
              <w:t>.doseringsenhet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89AF35"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13673B" w14:textId="77777777" w:rsidR="00590986" w:rsidRPr="00590986" w:rsidRDefault="00C262CC" w:rsidP="00F1167C">
            <w:pPr>
              <w:spacing w:line="225" w:lineRule="atLeast"/>
              <w:rPr>
                <w:rFonts w:cs="Arial"/>
                <w:sz w:val="18"/>
                <w:szCs w:val="18"/>
              </w:rPr>
            </w:pPr>
            <w:hyperlink w:anchor="tns:Doseringssteg" w:history="1">
              <w:r w:rsidR="00590986" w:rsidRPr="00590986">
                <w:rPr>
                  <w:rStyle w:val="Hyperlnk"/>
                  <w:rFonts w:cs="Arial"/>
                  <w:sz w:val="18"/>
                  <w:szCs w:val="18"/>
                </w:rPr>
                <w:t>Doseringssteg</w:t>
              </w:r>
            </w:hyperlink>
            <w:r w:rsidR="00590986" w:rsidRPr="00590986">
              <w:rPr>
                <w:rFonts w:cs="Arial"/>
                <w:sz w:val="18"/>
                <w:szCs w:val="18"/>
              </w:rPr>
              <w:t>.doseringsenhet</w:t>
            </w:r>
          </w:p>
        </w:tc>
      </w:tr>
      <w:tr w:rsidR="00590986" w:rsidRPr="00590986" w14:paraId="79B5FDB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F79C61" w14:textId="1A1270BD" w:rsidR="00590986" w:rsidRPr="00590986" w:rsidRDefault="00C262CC" w:rsidP="00F1167C">
            <w:pPr>
              <w:spacing w:line="225" w:lineRule="atLeast"/>
              <w:rPr>
                <w:rFonts w:cs="Arial"/>
                <w:sz w:val="18"/>
                <w:szCs w:val="18"/>
              </w:rPr>
            </w:pPr>
            <w:hyperlink w:anchor="tns:Doseringssteg" w:history="1">
              <w:r w:rsidR="00590986" w:rsidRPr="00590986">
                <w:rPr>
                  <w:rStyle w:val="Hyperlnk"/>
                  <w:rFonts w:cs="Arial"/>
                  <w:sz w:val="18"/>
                  <w:szCs w:val="18"/>
                </w:rPr>
                <w:t>Doseringssteg</w:t>
              </w:r>
            </w:hyperlink>
            <w:r w:rsidR="00590986" w:rsidRPr="00590986">
              <w:rPr>
                <w:rFonts w:cs="Arial"/>
                <w:sz w:val="18"/>
                <w:szCs w:val="18"/>
              </w:rPr>
              <w:t>.kortNotation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370AE1"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A94B2F" w14:textId="77777777" w:rsidR="00590986" w:rsidRPr="00590986" w:rsidRDefault="00C262CC" w:rsidP="00F1167C">
            <w:pPr>
              <w:spacing w:line="225" w:lineRule="atLeast"/>
              <w:rPr>
                <w:rFonts w:cs="Arial"/>
                <w:sz w:val="18"/>
                <w:szCs w:val="18"/>
              </w:rPr>
            </w:pPr>
            <w:hyperlink w:anchor="tns:Doseringssteg" w:history="1">
              <w:r w:rsidR="00590986" w:rsidRPr="00590986">
                <w:rPr>
                  <w:rStyle w:val="Hyperlnk"/>
                  <w:rFonts w:cs="Arial"/>
                  <w:sz w:val="18"/>
                  <w:szCs w:val="18"/>
                </w:rPr>
                <w:t>Doseringssteg</w:t>
              </w:r>
            </w:hyperlink>
            <w:r w:rsidR="00590986" w:rsidRPr="00590986">
              <w:rPr>
                <w:rFonts w:cs="Arial"/>
                <w:sz w:val="18"/>
                <w:szCs w:val="18"/>
              </w:rPr>
              <w:t>.kortNotation</w:t>
            </w:r>
          </w:p>
        </w:tc>
      </w:tr>
      <w:tr w:rsidR="00590986" w:rsidRPr="00590986" w14:paraId="4AA96BB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D29BA3" w14:textId="507BB4DD" w:rsidR="00590986" w:rsidRPr="00590986" w:rsidRDefault="00C262CC" w:rsidP="00F1167C">
            <w:pPr>
              <w:spacing w:line="225" w:lineRule="atLeast"/>
              <w:rPr>
                <w:rFonts w:cs="Arial"/>
                <w:sz w:val="18"/>
                <w:szCs w:val="18"/>
              </w:rPr>
            </w:pPr>
            <w:hyperlink w:anchor="tns:Doseringssteg" w:history="1">
              <w:r w:rsidR="00590986" w:rsidRPr="00590986">
                <w:rPr>
                  <w:rStyle w:val="Hyperlnk"/>
                  <w:rFonts w:cs="Arial"/>
                  <w:sz w:val="18"/>
                  <w:szCs w:val="18"/>
                </w:rPr>
                <w:t>Doseringssteg</w:t>
              </w:r>
            </w:hyperlink>
            <w:r w:rsidR="00590986" w:rsidRPr="00590986">
              <w:rPr>
                <w:rFonts w:cs="Arial"/>
                <w:sz w:val="18"/>
                <w:szCs w:val="18"/>
              </w:rPr>
              <w:t>.maxtid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A998E8"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5BA3D9" w14:textId="77777777" w:rsidR="00590986" w:rsidRPr="00590986" w:rsidRDefault="00C262CC" w:rsidP="00F1167C">
            <w:pPr>
              <w:spacing w:line="225" w:lineRule="atLeast"/>
              <w:rPr>
                <w:rFonts w:cs="Arial"/>
                <w:sz w:val="18"/>
                <w:szCs w:val="18"/>
              </w:rPr>
            </w:pPr>
            <w:hyperlink w:anchor="tns:Doseringssteg" w:history="1">
              <w:r w:rsidR="00590986" w:rsidRPr="00590986">
                <w:rPr>
                  <w:rStyle w:val="Hyperlnk"/>
                  <w:rFonts w:cs="Arial"/>
                  <w:sz w:val="18"/>
                  <w:szCs w:val="18"/>
                </w:rPr>
                <w:t>Doseringssteg</w:t>
              </w:r>
            </w:hyperlink>
            <w:r w:rsidR="00590986" w:rsidRPr="00590986">
              <w:rPr>
                <w:rFonts w:cs="Arial"/>
                <w:sz w:val="18"/>
                <w:szCs w:val="18"/>
              </w:rPr>
              <w:t>.maxtid</w:t>
            </w:r>
          </w:p>
        </w:tc>
      </w:tr>
      <w:tr w:rsidR="00590986" w:rsidRPr="00590986" w14:paraId="7BA8957B"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960194" w14:textId="34D65096" w:rsidR="00590986" w:rsidRPr="00590986" w:rsidRDefault="00C262CC" w:rsidP="00F1167C">
            <w:pPr>
              <w:spacing w:line="225" w:lineRule="atLeast"/>
              <w:rPr>
                <w:rFonts w:cs="Arial"/>
                <w:sz w:val="18"/>
                <w:szCs w:val="18"/>
              </w:rPr>
            </w:pPr>
            <w:hyperlink w:anchor="tns:Doseringssteg" w:history="1">
              <w:r w:rsidR="00590986" w:rsidRPr="00590986">
                <w:rPr>
                  <w:rStyle w:val="Hyperlnk"/>
                  <w:rFonts w:cs="Arial"/>
                  <w:sz w:val="18"/>
                  <w:szCs w:val="18"/>
                </w:rPr>
                <w:t>Doseringssteg</w:t>
              </w:r>
            </w:hyperlink>
            <w:r w:rsidR="00590986" w:rsidRPr="00590986">
              <w:rPr>
                <w:rFonts w:cs="Arial"/>
                <w:sz w:val="18"/>
                <w:szCs w:val="18"/>
              </w:rPr>
              <w:t>.villkorstext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C76A25"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401668" w14:textId="77777777" w:rsidR="00590986" w:rsidRPr="00590986" w:rsidRDefault="00C262CC" w:rsidP="00F1167C">
            <w:pPr>
              <w:spacing w:line="225" w:lineRule="atLeast"/>
              <w:rPr>
                <w:rFonts w:cs="Arial"/>
                <w:sz w:val="18"/>
                <w:szCs w:val="18"/>
              </w:rPr>
            </w:pPr>
            <w:hyperlink w:anchor="tns:Doseringssteg" w:history="1">
              <w:r w:rsidR="00590986" w:rsidRPr="00590986">
                <w:rPr>
                  <w:rStyle w:val="Hyperlnk"/>
                  <w:rFonts w:cs="Arial"/>
                  <w:sz w:val="18"/>
                  <w:szCs w:val="18"/>
                </w:rPr>
                <w:t>Doseringssteg</w:t>
              </w:r>
            </w:hyperlink>
            <w:r w:rsidR="00590986" w:rsidRPr="00590986">
              <w:rPr>
                <w:rFonts w:cs="Arial"/>
                <w:sz w:val="18"/>
                <w:szCs w:val="18"/>
              </w:rPr>
              <w:t>.villkorstext</w:t>
            </w:r>
          </w:p>
        </w:tc>
      </w:tr>
      <w:tr w:rsidR="00590986" w:rsidRPr="00590986" w14:paraId="7C2310E7"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7B79B6" w14:textId="1CDE5D37" w:rsidR="00590986" w:rsidRPr="00590986" w:rsidRDefault="00C262CC" w:rsidP="00F1167C">
            <w:pPr>
              <w:spacing w:line="225" w:lineRule="atLeast"/>
              <w:rPr>
                <w:rFonts w:cs="Arial"/>
                <w:sz w:val="18"/>
                <w:szCs w:val="18"/>
              </w:rPr>
            </w:pPr>
            <w:hyperlink w:anchor="tns:Fritextdosering" w:history="1">
              <w:r w:rsidR="00590986" w:rsidRPr="00590986">
                <w:rPr>
                  <w:rStyle w:val="Hyperlnk"/>
                  <w:rFonts w:cs="Arial"/>
                  <w:sz w:val="18"/>
                  <w:szCs w:val="18"/>
                </w:rPr>
                <w:t>Fritextdosering</w:t>
              </w:r>
            </w:hyperlink>
            <w:r w:rsidR="00590986" w:rsidRPr="00590986">
              <w:rPr>
                <w:rFonts w:cs="Arial"/>
                <w:sz w:val="18"/>
                <w:szCs w:val="18"/>
              </w:rPr>
              <w:t>.fritextdosering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F8EF7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088D56" w14:textId="77777777" w:rsidR="00590986" w:rsidRPr="00590986" w:rsidRDefault="00C262CC" w:rsidP="00F1167C">
            <w:pPr>
              <w:spacing w:line="225" w:lineRule="atLeast"/>
              <w:rPr>
                <w:rFonts w:cs="Arial"/>
                <w:sz w:val="18"/>
                <w:szCs w:val="18"/>
              </w:rPr>
            </w:pPr>
            <w:hyperlink w:anchor="tns:Fritextdosering" w:history="1">
              <w:r w:rsidR="00590986" w:rsidRPr="00590986">
                <w:rPr>
                  <w:rStyle w:val="Hyperlnk"/>
                  <w:rFonts w:cs="Arial"/>
                  <w:sz w:val="18"/>
                  <w:szCs w:val="18"/>
                </w:rPr>
                <w:t>Fritextdosering</w:t>
              </w:r>
            </w:hyperlink>
            <w:r w:rsidR="00590986" w:rsidRPr="00590986">
              <w:rPr>
                <w:rFonts w:cs="Arial"/>
                <w:sz w:val="18"/>
                <w:szCs w:val="18"/>
              </w:rPr>
              <w:t>.fritextdosering</w:t>
            </w:r>
          </w:p>
        </w:tc>
      </w:tr>
      <w:tr w:rsidR="00590986" w:rsidRPr="00590986" w14:paraId="0581910A"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4C6713" w14:textId="19AACED7" w:rsidR="00590986" w:rsidRPr="00590986" w:rsidRDefault="00C262CC" w:rsidP="00F1167C">
            <w:pPr>
              <w:spacing w:line="225" w:lineRule="atLeast"/>
              <w:rPr>
                <w:rFonts w:cs="Arial"/>
                <w:sz w:val="18"/>
                <w:szCs w:val="18"/>
              </w:rPr>
            </w:pPr>
            <w:hyperlink w:anchor="tns:Tillfallesdosering" w:history="1">
              <w:r w:rsidR="00590986" w:rsidRPr="00590986">
                <w:rPr>
                  <w:rStyle w:val="Hyperlnk"/>
                  <w:rFonts w:cs="Arial"/>
                  <w:sz w:val="18"/>
                  <w:szCs w:val="18"/>
                </w:rPr>
                <w:t>Tillfallesdosering</w:t>
              </w:r>
            </w:hyperlink>
            <w:r w:rsidR="00590986" w:rsidRPr="00590986">
              <w:rPr>
                <w:rFonts w:cs="Arial"/>
                <w:sz w:val="18"/>
                <w:szCs w:val="18"/>
              </w:rPr>
              <w:t>.periodlangd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1B392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6CE45C" w14:textId="77777777" w:rsidR="00590986" w:rsidRPr="00590986" w:rsidRDefault="00C262CC" w:rsidP="00F1167C">
            <w:pPr>
              <w:spacing w:line="225" w:lineRule="atLeast"/>
              <w:rPr>
                <w:rFonts w:cs="Arial"/>
                <w:sz w:val="18"/>
                <w:szCs w:val="18"/>
              </w:rPr>
            </w:pPr>
            <w:hyperlink w:anchor="tns:Tillfallesdosering" w:history="1">
              <w:r w:rsidR="00590986" w:rsidRPr="00590986">
                <w:rPr>
                  <w:rStyle w:val="Hyperlnk"/>
                  <w:rFonts w:cs="Arial"/>
                  <w:sz w:val="18"/>
                  <w:szCs w:val="18"/>
                </w:rPr>
                <w:t>Tillfallesdosering</w:t>
              </w:r>
            </w:hyperlink>
            <w:r w:rsidR="00590986" w:rsidRPr="00590986">
              <w:rPr>
                <w:rFonts w:cs="Arial"/>
                <w:sz w:val="18"/>
                <w:szCs w:val="18"/>
              </w:rPr>
              <w:t>.periodlangd</w:t>
            </w:r>
          </w:p>
        </w:tc>
      </w:tr>
      <w:tr w:rsidR="00590986" w:rsidRPr="00590986" w14:paraId="73505888"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A5EA99" w14:textId="48CDC900" w:rsidR="00590986" w:rsidRPr="00590986" w:rsidRDefault="00C262CC" w:rsidP="00F1167C">
            <w:pPr>
              <w:spacing w:line="225" w:lineRule="atLeast"/>
              <w:rPr>
                <w:rFonts w:cs="Arial"/>
                <w:sz w:val="18"/>
                <w:szCs w:val="18"/>
              </w:rPr>
            </w:pPr>
            <w:hyperlink w:anchor="tns:Doseringstillfalle" w:history="1">
              <w:r w:rsidR="00590986" w:rsidRPr="00590986">
                <w:rPr>
                  <w:rStyle w:val="Hyperlnk"/>
                  <w:rFonts w:cs="Arial"/>
                  <w:sz w:val="18"/>
                  <w:szCs w:val="18"/>
                </w:rPr>
                <w:t>Doseringstillfalle</w:t>
              </w:r>
            </w:hyperlink>
            <w:r w:rsidR="00590986" w:rsidRPr="00590986">
              <w:rPr>
                <w:rFonts w:cs="Arial"/>
                <w:sz w:val="18"/>
                <w:szCs w:val="18"/>
              </w:rPr>
              <w:t>.dagIPeriod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25D1BD"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EC178D" w14:textId="77777777" w:rsidR="00590986" w:rsidRPr="00590986" w:rsidRDefault="00C262CC" w:rsidP="00F1167C">
            <w:pPr>
              <w:spacing w:line="225" w:lineRule="atLeast"/>
              <w:rPr>
                <w:rFonts w:cs="Arial"/>
                <w:sz w:val="18"/>
                <w:szCs w:val="18"/>
              </w:rPr>
            </w:pPr>
            <w:hyperlink w:anchor="tns:Doseringstillfalle" w:history="1">
              <w:r w:rsidR="00590986" w:rsidRPr="00590986">
                <w:rPr>
                  <w:rStyle w:val="Hyperlnk"/>
                  <w:rFonts w:cs="Arial"/>
                  <w:sz w:val="18"/>
                  <w:szCs w:val="18"/>
                </w:rPr>
                <w:t>Doseringstillfalle</w:t>
              </w:r>
            </w:hyperlink>
            <w:r w:rsidR="00590986" w:rsidRPr="00590986">
              <w:rPr>
                <w:rFonts w:cs="Arial"/>
                <w:sz w:val="18"/>
                <w:szCs w:val="18"/>
              </w:rPr>
              <w:t>.dagIPeriod</w:t>
            </w:r>
          </w:p>
        </w:tc>
      </w:tr>
      <w:tr w:rsidR="00590986" w:rsidRPr="00590986" w14:paraId="2A900EC6"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615137" w14:textId="19A4D600" w:rsidR="00590986" w:rsidRPr="00590986" w:rsidRDefault="00C262CC" w:rsidP="00F1167C">
            <w:pPr>
              <w:spacing w:line="225" w:lineRule="atLeast"/>
              <w:rPr>
                <w:rFonts w:cs="Arial"/>
                <w:sz w:val="18"/>
                <w:szCs w:val="18"/>
              </w:rPr>
            </w:pPr>
            <w:hyperlink w:anchor="tns:Klockslag" w:history="1">
              <w:r w:rsidR="00590986" w:rsidRPr="00590986">
                <w:rPr>
                  <w:rStyle w:val="Hyperlnk"/>
                  <w:rFonts w:cs="Arial"/>
                  <w:sz w:val="18"/>
                  <w:szCs w:val="18"/>
                </w:rPr>
                <w:t>Klockslag</w:t>
              </w:r>
            </w:hyperlink>
            <w:r w:rsidR="00590986" w:rsidRPr="00590986">
              <w:rPr>
                <w:rFonts w:cs="Arial"/>
                <w:sz w:val="18"/>
                <w:szCs w:val="18"/>
              </w:rPr>
              <w:t>.minut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7595E7"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04A08C" w14:textId="77777777" w:rsidR="00590986" w:rsidRPr="00590986" w:rsidRDefault="00C262CC" w:rsidP="00F1167C">
            <w:pPr>
              <w:spacing w:line="225" w:lineRule="atLeast"/>
              <w:rPr>
                <w:rFonts w:cs="Arial"/>
                <w:sz w:val="18"/>
                <w:szCs w:val="18"/>
              </w:rPr>
            </w:pPr>
            <w:hyperlink w:anchor="tns:Klockslag" w:history="1">
              <w:r w:rsidR="00590986" w:rsidRPr="00590986">
                <w:rPr>
                  <w:rStyle w:val="Hyperlnk"/>
                  <w:rFonts w:cs="Arial"/>
                  <w:sz w:val="18"/>
                  <w:szCs w:val="18"/>
                </w:rPr>
                <w:t>Klockslag</w:t>
              </w:r>
            </w:hyperlink>
            <w:r w:rsidR="00590986" w:rsidRPr="00590986">
              <w:rPr>
                <w:rFonts w:cs="Arial"/>
                <w:sz w:val="18"/>
                <w:szCs w:val="18"/>
              </w:rPr>
              <w:t>.minut</w:t>
            </w:r>
          </w:p>
        </w:tc>
      </w:tr>
      <w:tr w:rsidR="00590986" w:rsidRPr="00590986" w14:paraId="0925EE3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939BC4" w14:textId="63B27F09" w:rsidR="00590986" w:rsidRPr="00590986" w:rsidRDefault="00C262CC" w:rsidP="00F1167C">
            <w:pPr>
              <w:spacing w:line="225" w:lineRule="atLeast"/>
              <w:rPr>
                <w:rFonts w:cs="Arial"/>
                <w:sz w:val="18"/>
                <w:szCs w:val="18"/>
              </w:rPr>
            </w:pPr>
            <w:hyperlink w:anchor="tns:Klockslag" w:history="1">
              <w:r w:rsidR="00590986" w:rsidRPr="00590986">
                <w:rPr>
                  <w:rStyle w:val="Hyperlnk"/>
                  <w:rFonts w:cs="Arial"/>
                  <w:sz w:val="18"/>
                  <w:szCs w:val="18"/>
                </w:rPr>
                <w:t>Klockslag</w:t>
              </w:r>
            </w:hyperlink>
            <w:r w:rsidR="00590986" w:rsidRPr="00590986">
              <w:rPr>
                <w:rFonts w:cs="Arial"/>
                <w:sz w:val="18"/>
                <w:szCs w:val="18"/>
              </w:rPr>
              <w:t>.timme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CBA63E"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B54BB4" w14:textId="77777777" w:rsidR="00590986" w:rsidRPr="00590986" w:rsidRDefault="00C262CC" w:rsidP="00F1167C">
            <w:pPr>
              <w:spacing w:line="225" w:lineRule="atLeast"/>
              <w:rPr>
                <w:rFonts w:cs="Arial"/>
                <w:sz w:val="18"/>
                <w:szCs w:val="18"/>
              </w:rPr>
            </w:pPr>
            <w:hyperlink w:anchor="tns:Klockslag" w:history="1">
              <w:r w:rsidR="00590986" w:rsidRPr="00590986">
                <w:rPr>
                  <w:rStyle w:val="Hyperlnk"/>
                  <w:rFonts w:cs="Arial"/>
                  <w:sz w:val="18"/>
                  <w:szCs w:val="18"/>
                </w:rPr>
                <w:t>Klockslag</w:t>
              </w:r>
            </w:hyperlink>
            <w:r w:rsidR="00590986" w:rsidRPr="00590986">
              <w:rPr>
                <w:rFonts w:cs="Arial"/>
                <w:sz w:val="18"/>
                <w:szCs w:val="18"/>
              </w:rPr>
              <w:t>.timme</w:t>
            </w:r>
          </w:p>
        </w:tc>
      </w:tr>
      <w:tr w:rsidR="00590986" w:rsidRPr="00590986" w14:paraId="1CAC5C82"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2F9CD1" w14:textId="51C06F95" w:rsidR="00590986" w:rsidRPr="00590986" w:rsidRDefault="00C262CC" w:rsidP="00F1167C">
            <w:pPr>
              <w:spacing w:line="225" w:lineRule="atLeast"/>
              <w:rPr>
                <w:rFonts w:cs="Arial"/>
                <w:sz w:val="18"/>
                <w:szCs w:val="18"/>
              </w:rPr>
            </w:pPr>
            <w:hyperlink w:anchor="tns:Handelse" w:history="1">
              <w:r w:rsidR="00590986" w:rsidRPr="00590986">
                <w:rPr>
                  <w:rStyle w:val="Hyperlnk"/>
                  <w:rFonts w:cs="Arial"/>
                  <w:sz w:val="18"/>
                  <w:szCs w:val="18"/>
                </w:rPr>
                <w:t>Handelse</w:t>
              </w:r>
            </w:hyperlink>
            <w:r w:rsidR="00590986" w:rsidRPr="00590986">
              <w:rPr>
                <w:rFonts w:cs="Arial"/>
                <w:sz w:val="18"/>
                <w:szCs w:val="18"/>
              </w:rPr>
              <w:t>.beskrivning</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9FB2F0"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A07B6F" w14:textId="77777777" w:rsidR="00590986" w:rsidRPr="00590986" w:rsidRDefault="00C262CC" w:rsidP="00F1167C">
            <w:pPr>
              <w:spacing w:line="225" w:lineRule="atLeast"/>
              <w:rPr>
                <w:rFonts w:cs="Arial"/>
                <w:sz w:val="18"/>
                <w:szCs w:val="18"/>
              </w:rPr>
            </w:pPr>
            <w:hyperlink w:anchor="tns:Handelse" w:history="1">
              <w:r w:rsidR="00590986" w:rsidRPr="00590986">
                <w:rPr>
                  <w:rStyle w:val="Hyperlnk"/>
                  <w:rFonts w:cs="Arial"/>
                  <w:sz w:val="18"/>
                  <w:szCs w:val="18"/>
                </w:rPr>
                <w:t>Handelse</w:t>
              </w:r>
            </w:hyperlink>
            <w:r w:rsidR="00590986" w:rsidRPr="00590986">
              <w:rPr>
                <w:rFonts w:cs="Arial"/>
                <w:sz w:val="18"/>
                <w:szCs w:val="18"/>
              </w:rPr>
              <w:t>.beskrivning</w:t>
            </w:r>
          </w:p>
        </w:tc>
      </w:tr>
      <w:tr w:rsidR="00590986" w:rsidRPr="00590986" w14:paraId="06E19693"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6596CF" w14:textId="5E8595DF" w:rsidR="00590986" w:rsidRPr="00590986" w:rsidRDefault="00C262CC" w:rsidP="00F1167C">
            <w:pPr>
              <w:spacing w:line="225" w:lineRule="atLeast"/>
              <w:rPr>
                <w:rFonts w:cs="Arial"/>
                <w:sz w:val="18"/>
                <w:szCs w:val="18"/>
              </w:rPr>
            </w:pPr>
            <w:hyperlink w:anchor="tns:Braktal" w:history="1">
              <w:r w:rsidR="00590986" w:rsidRPr="00590986">
                <w:rPr>
                  <w:rStyle w:val="Hyperlnk"/>
                  <w:rFonts w:cs="Arial"/>
                  <w:sz w:val="18"/>
                  <w:szCs w:val="18"/>
                </w:rPr>
                <w:t>Braktal</w:t>
              </w:r>
            </w:hyperlink>
            <w:r w:rsidR="00590986" w:rsidRPr="00590986">
              <w:rPr>
                <w:rFonts w:cs="Arial"/>
                <w:sz w:val="18"/>
                <w:szCs w:val="18"/>
              </w:rPr>
              <w:t>.taljare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5743CA"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D065E3" w14:textId="77777777" w:rsidR="00590986" w:rsidRPr="00590986" w:rsidRDefault="00C262CC" w:rsidP="00F1167C">
            <w:pPr>
              <w:spacing w:line="225" w:lineRule="atLeast"/>
              <w:rPr>
                <w:rFonts w:cs="Arial"/>
                <w:sz w:val="18"/>
                <w:szCs w:val="18"/>
              </w:rPr>
            </w:pPr>
            <w:hyperlink w:anchor="tns:Braktal" w:history="1">
              <w:r w:rsidR="00590986" w:rsidRPr="00590986">
                <w:rPr>
                  <w:rStyle w:val="Hyperlnk"/>
                  <w:rFonts w:cs="Arial"/>
                  <w:sz w:val="18"/>
                  <w:szCs w:val="18"/>
                </w:rPr>
                <w:t>Braktal</w:t>
              </w:r>
            </w:hyperlink>
            <w:r w:rsidR="00590986" w:rsidRPr="00590986">
              <w:rPr>
                <w:rFonts w:cs="Arial"/>
                <w:sz w:val="18"/>
                <w:szCs w:val="18"/>
              </w:rPr>
              <w:t>.taljare</w:t>
            </w:r>
          </w:p>
        </w:tc>
      </w:tr>
      <w:tr w:rsidR="00590986" w:rsidRPr="00590986" w14:paraId="62D44A3E"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5A4877" w14:textId="45D377AF" w:rsidR="00590986" w:rsidRPr="00590986" w:rsidRDefault="00C262CC" w:rsidP="00F1167C">
            <w:pPr>
              <w:spacing w:line="225" w:lineRule="atLeast"/>
              <w:rPr>
                <w:rFonts w:cs="Arial"/>
                <w:sz w:val="18"/>
                <w:szCs w:val="18"/>
              </w:rPr>
            </w:pPr>
            <w:hyperlink w:anchor="tns:Braktal" w:history="1">
              <w:r w:rsidR="00590986" w:rsidRPr="00590986">
                <w:rPr>
                  <w:rStyle w:val="Hyperlnk"/>
                  <w:rFonts w:cs="Arial"/>
                  <w:sz w:val="18"/>
                  <w:szCs w:val="18"/>
                </w:rPr>
                <w:t>Braktal</w:t>
              </w:r>
            </w:hyperlink>
            <w:r w:rsidR="00590986" w:rsidRPr="00590986">
              <w:rPr>
                <w:rFonts w:cs="Arial"/>
                <w:sz w:val="18"/>
                <w:szCs w:val="18"/>
              </w:rPr>
              <w:t>.namnare</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9AC68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BE5BCB" w14:textId="77777777" w:rsidR="00590986" w:rsidRPr="00590986" w:rsidRDefault="00C262CC" w:rsidP="00F1167C">
            <w:pPr>
              <w:spacing w:line="225" w:lineRule="atLeast"/>
              <w:rPr>
                <w:rFonts w:cs="Arial"/>
                <w:sz w:val="18"/>
                <w:szCs w:val="18"/>
              </w:rPr>
            </w:pPr>
            <w:hyperlink w:anchor="tns:Braktal" w:history="1">
              <w:r w:rsidR="00590986" w:rsidRPr="00590986">
                <w:rPr>
                  <w:rStyle w:val="Hyperlnk"/>
                  <w:rFonts w:cs="Arial"/>
                  <w:sz w:val="18"/>
                  <w:szCs w:val="18"/>
                </w:rPr>
                <w:t>Braktal</w:t>
              </w:r>
            </w:hyperlink>
            <w:r w:rsidR="00590986" w:rsidRPr="00590986">
              <w:rPr>
                <w:rFonts w:cs="Arial"/>
                <w:sz w:val="18"/>
                <w:szCs w:val="18"/>
              </w:rPr>
              <w:t>.namnare</w:t>
            </w:r>
          </w:p>
        </w:tc>
      </w:tr>
      <w:tr w:rsidR="00590986" w:rsidRPr="00590986" w14:paraId="18C19E3D"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312204" w14:textId="5CA34F16" w:rsidR="00590986" w:rsidRPr="00590986" w:rsidRDefault="00C262CC" w:rsidP="00F1167C">
            <w:pPr>
              <w:spacing w:line="225" w:lineRule="atLeast"/>
              <w:rPr>
                <w:rFonts w:cs="Arial"/>
                <w:sz w:val="18"/>
                <w:szCs w:val="18"/>
              </w:rPr>
            </w:pPr>
            <w:hyperlink w:anchor="tns:Insattningsorsak" w:history="1">
              <w:r w:rsidR="00590986" w:rsidRPr="00590986">
                <w:rPr>
                  <w:rStyle w:val="Hyperlnk"/>
                  <w:rFonts w:cs="Arial"/>
                  <w:sz w:val="18"/>
                  <w:szCs w:val="18"/>
                </w:rPr>
                <w:t>Insattningsorsak</w:t>
              </w:r>
            </w:hyperlink>
            <w:r w:rsidR="00590986" w:rsidRPr="00590986">
              <w:rPr>
                <w:rFonts w:cs="Arial"/>
                <w:sz w:val="18"/>
                <w:szCs w:val="18"/>
              </w:rPr>
              <w:t>.annanOrsak</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F29FBC"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E6D68D" w14:textId="77777777" w:rsidR="00590986" w:rsidRPr="00590986" w:rsidRDefault="00C262CC" w:rsidP="00F1167C">
            <w:pPr>
              <w:spacing w:line="225" w:lineRule="atLeast"/>
              <w:rPr>
                <w:rFonts w:cs="Arial"/>
                <w:sz w:val="18"/>
                <w:szCs w:val="18"/>
              </w:rPr>
            </w:pPr>
            <w:hyperlink w:anchor="tns:Insattningsorsak" w:history="1">
              <w:r w:rsidR="00590986" w:rsidRPr="00590986">
                <w:rPr>
                  <w:rStyle w:val="Hyperlnk"/>
                  <w:rFonts w:cs="Arial"/>
                  <w:sz w:val="18"/>
                  <w:szCs w:val="18"/>
                </w:rPr>
                <w:t>Insattningsorsak</w:t>
              </w:r>
            </w:hyperlink>
            <w:r w:rsidR="00590986" w:rsidRPr="00590986">
              <w:rPr>
                <w:rFonts w:cs="Arial"/>
                <w:sz w:val="18"/>
                <w:szCs w:val="18"/>
              </w:rPr>
              <w:t>.annanOrsak</w:t>
            </w:r>
          </w:p>
        </w:tc>
      </w:tr>
      <w:tr w:rsidR="00590986" w:rsidRPr="00590986" w14:paraId="2D04A6D0"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E05AC8" w14:textId="001DE905" w:rsidR="00590986" w:rsidRPr="00590986" w:rsidRDefault="00C262CC" w:rsidP="00F1167C">
            <w:pPr>
              <w:spacing w:line="225" w:lineRule="atLeast"/>
              <w:rPr>
                <w:rFonts w:cs="Arial"/>
                <w:sz w:val="18"/>
                <w:szCs w:val="18"/>
              </w:rPr>
            </w:pPr>
            <w:hyperlink w:anchor="tns:Orsak" w:history="1">
              <w:r w:rsidR="00590986" w:rsidRPr="00590986">
                <w:rPr>
                  <w:rStyle w:val="Hyperlnk"/>
                  <w:rFonts w:cs="Arial"/>
                  <w:sz w:val="18"/>
                  <w:szCs w:val="18"/>
                </w:rPr>
                <w:t>Orsak</w:t>
              </w:r>
            </w:hyperlink>
            <w:r w:rsidR="00590986" w:rsidRPr="00590986">
              <w:rPr>
                <w:rFonts w:cs="Arial"/>
                <w:sz w:val="18"/>
                <w:szCs w:val="18"/>
              </w:rPr>
              <w:t>.kod</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079593"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023052" w14:textId="77777777" w:rsidR="00590986" w:rsidRPr="00590986" w:rsidRDefault="00C262CC" w:rsidP="00F1167C">
            <w:pPr>
              <w:spacing w:line="225" w:lineRule="atLeast"/>
              <w:rPr>
                <w:rFonts w:cs="Arial"/>
                <w:sz w:val="18"/>
                <w:szCs w:val="18"/>
              </w:rPr>
            </w:pPr>
            <w:hyperlink w:anchor="tns:Orsak" w:history="1">
              <w:r w:rsidR="00590986" w:rsidRPr="00590986">
                <w:rPr>
                  <w:rStyle w:val="Hyperlnk"/>
                  <w:rFonts w:cs="Arial"/>
                  <w:sz w:val="18"/>
                  <w:szCs w:val="18"/>
                </w:rPr>
                <w:t>Orsak</w:t>
              </w:r>
            </w:hyperlink>
            <w:r w:rsidR="00590986" w:rsidRPr="00590986">
              <w:rPr>
                <w:rFonts w:cs="Arial"/>
                <w:sz w:val="18"/>
                <w:szCs w:val="18"/>
              </w:rPr>
              <w:t>.kod</w:t>
            </w:r>
          </w:p>
        </w:tc>
      </w:tr>
      <w:tr w:rsidR="00590986" w:rsidRPr="00590986" w14:paraId="35EDFA9A"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80380E" w14:textId="1681191F" w:rsidR="00590986" w:rsidRPr="00590986" w:rsidRDefault="00C262CC" w:rsidP="00F1167C">
            <w:pPr>
              <w:spacing w:line="225" w:lineRule="atLeast"/>
              <w:rPr>
                <w:rFonts w:cs="Arial"/>
                <w:sz w:val="18"/>
                <w:szCs w:val="18"/>
              </w:rPr>
            </w:pPr>
            <w:hyperlink w:anchor="tns:Orsak" w:history="1">
              <w:r w:rsidR="00590986" w:rsidRPr="00590986">
                <w:rPr>
                  <w:rStyle w:val="Hyperlnk"/>
                  <w:rFonts w:cs="Arial"/>
                  <w:sz w:val="18"/>
                  <w:szCs w:val="18"/>
                </w:rPr>
                <w:t>Orsak</w:t>
              </w:r>
            </w:hyperlink>
            <w:r w:rsidR="00590986" w:rsidRPr="00590986">
              <w:rPr>
                <w:rFonts w:cs="Arial"/>
                <w:sz w:val="18"/>
                <w:szCs w:val="18"/>
              </w:rPr>
              <w:t>.text</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F3374C"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9D19A7" w14:textId="77777777" w:rsidR="00590986" w:rsidRPr="00590986" w:rsidRDefault="00C262CC" w:rsidP="00F1167C">
            <w:pPr>
              <w:spacing w:line="225" w:lineRule="atLeast"/>
              <w:rPr>
                <w:rFonts w:cs="Arial"/>
                <w:sz w:val="18"/>
                <w:szCs w:val="18"/>
              </w:rPr>
            </w:pPr>
            <w:hyperlink w:anchor="tns:Orsak" w:history="1">
              <w:r w:rsidR="00590986" w:rsidRPr="00590986">
                <w:rPr>
                  <w:rStyle w:val="Hyperlnk"/>
                  <w:rFonts w:cs="Arial"/>
                  <w:sz w:val="18"/>
                  <w:szCs w:val="18"/>
                </w:rPr>
                <w:t>Orsak</w:t>
              </w:r>
            </w:hyperlink>
            <w:r w:rsidR="00590986" w:rsidRPr="00590986">
              <w:rPr>
                <w:rFonts w:cs="Arial"/>
                <w:sz w:val="18"/>
                <w:szCs w:val="18"/>
              </w:rPr>
              <w:t>.text</w:t>
            </w:r>
          </w:p>
        </w:tc>
      </w:tr>
      <w:tr w:rsidR="00590986" w:rsidRPr="00590986" w14:paraId="495A40EC"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B3C51C" w14:textId="71AD657E" w:rsidR="00590986" w:rsidRPr="00590986" w:rsidRDefault="00C262CC" w:rsidP="00F1167C">
            <w:pPr>
              <w:spacing w:line="225" w:lineRule="atLeast"/>
              <w:rPr>
                <w:rFonts w:cs="Arial"/>
                <w:sz w:val="18"/>
                <w:szCs w:val="18"/>
              </w:rPr>
            </w:pPr>
            <w:hyperlink w:anchor="tns:Orsak" w:history="1">
              <w:r w:rsidR="00590986" w:rsidRPr="00590986">
                <w:rPr>
                  <w:rStyle w:val="Hyperlnk"/>
                  <w:rFonts w:cs="Arial"/>
                  <w:sz w:val="18"/>
                  <w:szCs w:val="18"/>
                </w:rPr>
                <w:t>Orsak</w:t>
              </w:r>
            </w:hyperlink>
            <w:r w:rsidR="00590986" w:rsidRPr="00590986">
              <w:rPr>
                <w:rFonts w:cs="Arial"/>
                <w:sz w:val="18"/>
                <w:szCs w:val="18"/>
              </w:rPr>
              <w:t>.register</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9D6A8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0BE4EE" w14:textId="77777777" w:rsidR="00590986" w:rsidRPr="00590986" w:rsidRDefault="00C262CC" w:rsidP="00F1167C">
            <w:pPr>
              <w:spacing w:line="225" w:lineRule="atLeast"/>
              <w:rPr>
                <w:rFonts w:cs="Arial"/>
                <w:sz w:val="18"/>
                <w:szCs w:val="18"/>
              </w:rPr>
            </w:pPr>
            <w:hyperlink w:anchor="tns:Orsak" w:history="1">
              <w:r w:rsidR="00590986" w:rsidRPr="00590986">
                <w:rPr>
                  <w:rStyle w:val="Hyperlnk"/>
                  <w:rFonts w:cs="Arial"/>
                  <w:sz w:val="18"/>
                  <w:szCs w:val="18"/>
                </w:rPr>
                <w:t>Orsak</w:t>
              </w:r>
            </w:hyperlink>
            <w:r w:rsidR="00590986" w:rsidRPr="00590986">
              <w:rPr>
                <w:rFonts w:cs="Arial"/>
                <w:sz w:val="18"/>
                <w:szCs w:val="18"/>
              </w:rPr>
              <w:t>.register</w:t>
            </w:r>
          </w:p>
        </w:tc>
      </w:tr>
      <w:tr w:rsidR="00590986" w:rsidRPr="00590986" w14:paraId="30B6E570" w14:textId="77777777" w:rsidTr="00590986">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797BFF" w14:textId="241B99ED" w:rsidR="00590986" w:rsidRPr="00590986" w:rsidRDefault="00C262CC" w:rsidP="00F1167C">
            <w:pPr>
              <w:spacing w:line="225" w:lineRule="atLeast"/>
              <w:rPr>
                <w:rFonts w:cs="Arial"/>
                <w:sz w:val="18"/>
                <w:szCs w:val="18"/>
              </w:rPr>
            </w:pPr>
            <w:hyperlink w:anchor="tns:Orsak" w:history="1">
              <w:r w:rsidR="00590986" w:rsidRPr="00590986">
                <w:rPr>
                  <w:rStyle w:val="Hyperlnk"/>
                  <w:rFonts w:cs="Arial"/>
                  <w:sz w:val="18"/>
                  <w:szCs w:val="18"/>
                </w:rPr>
                <w:t>Orsak</w:t>
              </w:r>
            </w:hyperlink>
            <w:r w:rsidR="00590986" w:rsidRPr="00590986">
              <w:rPr>
                <w:rFonts w:cs="Arial"/>
                <w:sz w:val="18"/>
                <w:szCs w:val="18"/>
              </w:rPr>
              <w:t>.version</w:t>
            </w:r>
          </w:p>
        </w:tc>
        <w:tc>
          <w:tcPr>
            <w:tcW w:w="3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96AC72" w14:textId="77777777" w:rsidR="00590986" w:rsidRPr="00590986" w:rsidRDefault="00590986" w:rsidP="00F1167C">
            <w:pPr>
              <w:spacing w:line="225" w:lineRule="atLeast"/>
              <w:rPr>
                <w:rFonts w:cs="Arial"/>
                <w:sz w:val="18"/>
                <w:szCs w:val="18"/>
              </w:rPr>
            </w:pPr>
          </w:p>
        </w:tc>
        <w:tc>
          <w:tcPr>
            <w:tcW w:w="37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625DD7" w14:textId="77777777" w:rsidR="00590986" w:rsidRPr="00590986" w:rsidRDefault="00C262CC" w:rsidP="00F1167C">
            <w:pPr>
              <w:spacing w:line="225" w:lineRule="atLeast"/>
              <w:rPr>
                <w:rFonts w:cs="Arial"/>
                <w:sz w:val="18"/>
                <w:szCs w:val="18"/>
              </w:rPr>
            </w:pPr>
            <w:hyperlink w:anchor="tns:Orsak" w:history="1">
              <w:r w:rsidR="00590986" w:rsidRPr="00590986">
                <w:rPr>
                  <w:rStyle w:val="Hyperlnk"/>
                  <w:rFonts w:cs="Arial"/>
                  <w:sz w:val="18"/>
                  <w:szCs w:val="18"/>
                </w:rPr>
                <w:t>Orsak</w:t>
              </w:r>
            </w:hyperlink>
            <w:r w:rsidR="00590986" w:rsidRPr="00590986">
              <w:rPr>
                <w:rFonts w:cs="Arial"/>
                <w:sz w:val="18"/>
                <w:szCs w:val="18"/>
              </w:rPr>
              <w:t>.version</w:t>
            </w:r>
          </w:p>
        </w:tc>
      </w:tr>
    </w:tbl>
    <w:p w14:paraId="6F95EF3A" w14:textId="77777777" w:rsidR="007E2436" w:rsidRDefault="007E2436" w:rsidP="00E47EA3"/>
    <w:p w14:paraId="66077702" w14:textId="77777777" w:rsidR="007E2436" w:rsidRDefault="007E2436" w:rsidP="00E47EA3"/>
    <w:p w14:paraId="230CAC62" w14:textId="77777777" w:rsidR="00864141" w:rsidRPr="00F201BB" w:rsidRDefault="00864141" w:rsidP="007620A2">
      <w:pPr>
        <w:pStyle w:val="Rubrik2"/>
      </w:pPr>
      <w:bookmarkStart w:id="515" w:name="_Toc232015054"/>
      <w:r w:rsidRPr="00F201BB">
        <w:t>Format regler</w:t>
      </w:r>
      <w:bookmarkEnd w:id="515"/>
    </w:p>
    <w:p w14:paraId="383DFF86" w14:textId="69A90188" w:rsidR="00864141" w:rsidRPr="00F201BB" w:rsidRDefault="001F7A58">
      <w:pPr>
        <w:pStyle w:val="Rubrik3"/>
        <w:rPr>
          <w:highlight w:val="yellow"/>
        </w:rPr>
      </w:pPr>
      <w:r w:rsidRPr="00F201BB">
        <w:rPr>
          <w:highlight w:val="yellow"/>
        </w:rPr>
        <w:t>Regel 1</w:t>
      </w:r>
    </w:p>
    <w:p w14:paraId="3D807BF1" w14:textId="5A73B82C" w:rsidR="00864141" w:rsidRPr="00F201BB" w:rsidRDefault="001F7A58" w:rsidP="00864141">
      <w:pPr>
        <w:rPr>
          <w:color w:val="4F81BD" w:themeColor="accent1"/>
        </w:rPr>
      </w:pPr>
      <w:r w:rsidRPr="00F201BB">
        <w:rPr>
          <w:color w:val="4F81BD" w:themeColor="accent1"/>
        </w:rPr>
        <w:t>Beskriv denna regel</w:t>
      </w:r>
      <w:r w:rsidR="00850544" w:rsidRPr="00F201BB">
        <w:rPr>
          <w:color w:val="4F81BD" w:themeColor="accent1"/>
        </w:rPr>
        <w:t xml:space="preserve"> som gäller för alla tjänster</w:t>
      </w:r>
      <w:r w:rsidRPr="00F201BB">
        <w:rPr>
          <w:color w:val="4F81BD" w:themeColor="accent1"/>
        </w:rPr>
        <w:t>. (Tjänstespecifika regler beskrivs i anslutning till respektive tjänst.)</w:t>
      </w:r>
    </w:p>
    <w:p w14:paraId="3CABBA08" w14:textId="77777777" w:rsidR="00864141" w:rsidRPr="00F201BB" w:rsidRDefault="00864141" w:rsidP="0090269A"/>
    <w:p w14:paraId="7C29D41B" w14:textId="77777777" w:rsidR="00A31C71" w:rsidRPr="00F201BB" w:rsidRDefault="00A31C71" w:rsidP="00B91AA5">
      <w:pPr>
        <w:pStyle w:val="Rubrik1"/>
        <w:ind w:right="0"/>
      </w:pPr>
      <w:bookmarkStart w:id="516" w:name="_Toc232015055"/>
      <w:r w:rsidRPr="00F201BB">
        <w:lastRenderedPageBreak/>
        <w:t>Tjänstekontrakt</w:t>
      </w:r>
      <w:bookmarkEnd w:id="507"/>
      <w:bookmarkEnd w:id="516"/>
    </w:p>
    <w:p w14:paraId="3931D091" w14:textId="626DFB8B" w:rsidR="00C92B70" w:rsidRPr="00F201BB" w:rsidRDefault="00C92B70" w:rsidP="0082379D">
      <w:pPr>
        <w:pStyle w:val="Rubrik2"/>
      </w:pPr>
      <w:bookmarkStart w:id="517" w:name="_Toc230426363"/>
      <w:bookmarkStart w:id="518" w:name="_Toc232015056"/>
      <w:r w:rsidRPr="00F201BB">
        <w:t>Get</w:t>
      </w:r>
      <w:ins w:id="519" w:author="Jonas Sedin" w:date="2013-06-03T09:07:00Z">
        <w:r w:rsidR="00A216CB">
          <w:t>A</w:t>
        </w:r>
      </w:ins>
      <w:del w:id="520" w:author="Jonas Sedin" w:date="2013-06-03T09:07:00Z">
        <w:r w:rsidRPr="00F201BB" w:rsidDel="00A216CB">
          <w:delText xml:space="preserve"> a</w:delText>
        </w:r>
      </w:del>
      <w:r w:rsidRPr="00F201BB">
        <w:t>ctive</w:t>
      </w:r>
      <w:ins w:id="521" w:author="Jonas Sedin" w:date="2013-06-03T09:07:00Z">
        <w:r w:rsidR="00A216CB">
          <w:t>P</w:t>
        </w:r>
      </w:ins>
      <w:del w:id="522" w:author="Jonas Sedin" w:date="2013-06-03T09:07:00Z">
        <w:r w:rsidRPr="00F201BB" w:rsidDel="00A216CB">
          <w:delText xml:space="preserve"> p</w:delText>
        </w:r>
      </w:del>
      <w:r w:rsidRPr="00F201BB">
        <w:t>rescriptions</w:t>
      </w:r>
      <w:bookmarkEnd w:id="517"/>
      <w:bookmarkEnd w:id="518"/>
    </w:p>
    <w:p w14:paraId="06369AD3" w14:textId="77777777" w:rsidR="00AC6C46" w:rsidRDefault="00FE282A" w:rsidP="00C92B70">
      <w:r>
        <w:t xml:space="preserve">Tjänsten hämtar </w:t>
      </w:r>
      <w:r w:rsidR="0025366C">
        <w:t xml:space="preserve">information om </w:t>
      </w:r>
      <w:r>
        <w:t>p</w:t>
      </w:r>
      <w:r w:rsidR="00C92B70" w:rsidRPr="00F201BB">
        <w:t xml:space="preserve">atientens samtliga </w:t>
      </w:r>
      <w:r w:rsidR="008F13F2">
        <w:t xml:space="preserve">aktuella </w:t>
      </w:r>
      <w:r w:rsidR="00C92B70" w:rsidRPr="00F201BB">
        <w:t>ordination</w:t>
      </w:r>
      <w:r>
        <w:t>er</w:t>
      </w:r>
      <w:r w:rsidR="00C92B70" w:rsidRPr="00F201BB">
        <w:t xml:space="preserve">. </w:t>
      </w:r>
      <w:r>
        <w:t>Tjänsten hämtar ä</w:t>
      </w:r>
      <w:r w:rsidR="00C92B70" w:rsidRPr="00F201BB">
        <w:t>ven</w:t>
      </w:r>
      <w:r>
        <w:t xml:space="preserve"> patientens</w:t>
      </w:r>
      <w:r w:rsidR="00C92B70" w:rsidRPr="00F201BB">
        <w:t xml:space="preserve"> </w:t>
      </w:r>
      <w:r>
        <w:t>framtida ordinationer</w:t>
      </w:r>
      <w:r w:rsidR="00C92B70" w:rsidRPr="00F201BB">
        <w:t>.</w:t>
      </w:r>
    </w:p>
    <w:p w14:paraId="471B1262" w14:textId="77DE4EC4" w:rsidR="00C92B70" w:rsidRPr="00F201BB" w:rsidRDefault="009A5B58" w:rsidP="00C92B70">
      <w:pPr>
        <w:rPr>
          <w:color w:val="4F81BD" w:themeColor="accent1"/>
        </w:rPr>
      </w:pPr>
      <w:r>
        <w:t>Returnerade ordinationer sorteras efter första insättningstidpunkt i ordinationskedjan i fallande ordning</w:t>
      </w:r>
      <w:r w:rsidRPr="009A5B58">
        <w:t xml:space="preserve"> </w:t>
      </w:r>
      <w:r>
        <w:t>d.v.s. från nya</w:t>
      </w:r>
      <w:r w:rsidR="00FB2A4F">
        <w:t>ste insättningstidpunkt till äld</w:t>
      </w:r>
      <w:r>
        <w:t>sta.</w:t>
      </w:r>
    </w:p>
    <w:p w14:paraId="749D0CEB" w14:textId="77777777" w:rsidR="00C92B70" w:rsidRPr="00F201BB" w:rsidRDefault="00C92B70">
      <w:pPr>
        <w:pStyle w:val="Rubrik3"/>
      </w:pPr>
      <w:r w:rsidRPr="00F201BB">
        <w:t>Version</w:t>
      </w:r>
    </w:p>
    <w:p w14:paraId="480592F9" w14:textId="77777777" w:rsidR="00C92B70" w:rsidRPr="00F201BB" w:rsidRDefault="00C92B70" w:rsidP="00C92B70">
      <w:r w:rsidRPr="00F201BB">
        <w:t>1.0</w:t>
      </w:r>
    </w:p>
    <w:p w14:paraId="18E44130" w14:textId="77777777" w:rsidR="00C92B70" w:rsidRPr="00F201BB" w:rsidRDefault="00C92B70">
      <w:pPr>
        <w:pStyle w:val="Rubrik3"/>
      </w:pPr>
      <w:r w:rsidRPr="00F201BB">
        <w:t>Fältregler</w:t>
      </w:r>
    </w:p>
    <w:p w14:paraId="07A5830A" w14:textId="4EFEA49D" w:rsidR="00C92B70" w:rsidRPr="00F201BB" w:rsidRDefault="00C92B70" w:rsidP="00C92B70">
      <w:r w:rsidRPr="00F201BB">
        <w:t>Nedanstående tabell beskriver varje element i begäran och svar. Har namnet en * finns ytterliggare regler för detta element och beskrivs</w:t>
      </w:r>
      <w:r w:rsidR="000A08E9">
        <w:t xml:space="preserve"> mer i detalj i stycket Regler.</w:t>
      </w:r>
    </w:p>
    <w:p w14:paraId="12826487" w14:textId="77777777" w:rsidR="008845B4" w:rsidRPr="00F201BB" w:rsidRDefault="008845B4" w:rsidP="00C92B70"/>
    <w:tbl>
      <w:tblPr>
        <w:tblStyle w:val="Tabellrutnt"/>
        <w:tblW w:w="9606" w:type="dxa"/>
        <w:tblLayout w:type="fixed"/>
        <w:tblLook w:val="04A0" w:firstRow="1" w:lastRow="0" w:firstColumn="1" w:lastColumn="0" w:noHBand="0" w:noVBand="1"/>
      </w:tblPr>
      <w:tblGrid>
        <w:gridCol w:w="2660"/>
        <w:gridCol w:w="1984"/>
        <w:gridCol w:w="3544"/>
        <w:gridCol w:w="1418"/>
      </w:tblGrid>
      <w:tr w:rsidR="00C92B70" w:rsidRPr="00F201BB" w14:paraId="7F9A8473" w14:textId="77777777" w:rsidTr="001945B8">
        <w:trPr>
          <w:trHeight w:val="384"/>
        </w:trPr>
        <w:tc>
          <w:tcPr>
            <w:tcW w:w="2660" w:type="dxa"/>
            <w:shd w:val="clear" w:color="auto" w:fill="D9D9D9" w:themeFill="background1" w:themeFillShade="D9"/>
            <w:vAlign w:val="bottom"/>
          </w:tcPr>
          <w:p w14:paraId="7D6783F5" w14:textId="77777777" w:rsidR="00C92B70" w:rsidRPr="00F201BB" w:rsidRDefault="00C92B70" w:rsidP="001945B8">
            <w:pPr>
              <w:rPr>
                <w:b/>
              </w:rPr>
            </w:pPr>
            <w:r w:rsidRPr="00F201BB">
              <w:rPr>
                <w:b/>
              </w:rPr>
              <w:t>Namn</w:t>
            </w:r>
          </w:p>
        </w:tc>
        <w:tc>
          <w:tcPr>
            <w:tcW w:w="1984" w:type="dxa"/>
            <w:shd w:val="clear" w:color="auto" w:fill="D9D9D9" w:themeFill="background1" w:themeFillShade="D9"/>
            <w:vAlign w:val="bottom"/>
          </w:tcPr>
          <w:p w14:paraId="073E4837" w14:textId="77777777" w:rsidR="00C92B70" w:rsidRPr="00F201BB" w:rsidRDefault="00C92B70" w:rsidP="001945B8">
            <w:pPr>
              <w:rPr>
                <w:b/>
              </w:rPr>
            </w:pPr>
            <w:r w:rsidRPr="00F201BB">
              <w:rPr>
                <w:b/>
              </w:rPr>
              <w:t>Typ</w:t>
            </w:r>
          </w:p>
        </w:tc>
        <w:tc>
          <w:tcPr>
            <w:tcW w:w="3544" w:type="dxa"/>
            <w:shd w:val="clear" w:color="auto" w:fill="D9D9D9" w:themeFill="background1" w:themeFillShade="D9"/>
            <w:vAlign w:val="bottom"/>
          </w:tcPr>
          <w:p w14:paraId="7B652358" w14:textId="77777777" w:rsidR="00C92B70" w:rsidRPr="00F201BB" w:rsidRDefault="00C92B70" w:rsidP="001945B8">
            <w:pPr>
              <w:rPr>
                <w:b/>
              </w:rPr>
            </w:pPr>
            <w:r w:rsidRPr="00F201BB">
              <w:rPr>
                <w:b/>
              </w:rPr>
              <w:t>Beskrivning</w:t>
            </w:r>
          </w:p>
        </w:tc>
        <w:tc>
          <w:tcPr>
            <w:tcW w:w="1418" w:type="dxa"/>
            <w:shd w:val="clear" w:color="auto" w:fill="D9D9D9" w:themeFill="background1" w:themeFillShade="D9"/>
            <w:vAlign w:val="bottom"/>
          </w:tcPr>
          <w:p w14:paraId="7209DE1A" w14:textId="77777777" w:rsidR="00C92B70" w:rsidRPr="00F201BB" w:rsidRDefault="00C92B70" w:rsidP="001945B8">
            <w:pPr>
              <w:rPr>
                <w:b/>
              </w:rPr>
            </w:pPr>
            <w:r w:rsidRPr="00F201BB">
              <w:rPr>
                <w:b/>
              </w:rPr>
              <w:t>Kardinalitet</w:t>
            </w:r>
          </w:p>
        </w:tc>
      </w:tr>
      <w:tr w:rsidR="00C92B70" w:rsidRPr="00F201BB" w14:paraId="7265363C" w14:textId="77777777" w:rsidTr="002F6622">
        <w:tc>
          <w:tcPr>
            <w:tcW w:w="2660" w:type="dxa"/>
          </w:tcPr>
          <w:p w14:paraId="65D83D77" w14:textId="77777777" w:rsidR="00C92B70" w:rsidRPr="00FE282A" w:rsidRDefault="00C92B70" w:rsidP="002F6622">
            <w:pPr>
              <w:pStyle w:val="TableParagraph"/>
              <w:spacing w:line="229" w:lineRule="exact"/>
              <w:rPr>
                <w:rFonts w:ascii="Arial" w:eastAsia="Times New Roman" w:hAnsi="Arial" w:cs="Arial"/>
                <w:b/>
                <w:spacing w:val="-1"/>
                <w:sz w:val="18"/>
                <w:szCs w:val="18"/>
              </w:rPr>
            </w:pPr>
            <w:r w:rsidRPr="00FE282A">
              <w:rPr>
                <w:rFonts w:ascii="Arial" w:eastAsia="Times New Roman" w:hAnsi="Arial" w:cs="Arial"/>
                <w:b/>
                <w:spacing w:val="-1"/>
                <w:sz w:val="18"/>
                <w:szCs w:val="18"/>
              </w:rPr>
              <w:t>Begäran</w:t>
            </w:r>
          </w:p>
        </w:tc>
        <w:tc>
          <w:tcPr>
            <w:tcW w:w="1984" w:type="dxa"/>
          </w:tcPr>
          <w:p w14:paraId="33BAEAA7" w14:textId="77777777" w:rsidR="00C92B70" w:rsidRPr="00F201BB" w:rsidRDefault="00C92B70" w:rsidP="002F6622">
            <w:pPr>
              <w:pStyle w:val="TableParagraph"/>
              <w:spacing w:line="226" w:lineRule="exact"/>
              <w:rPr>
                <w:rFonts w:ascii="Times New Roman" w:eastAsia="Times New Roman" w:hAnsi="Times New Roman" w:cs="Times New Roman"/>
                <w:spacing w:val="-1"/>
                <w:sz w:val="20"/>
                <w:szCs w:val="20"/>
              </w:rPr>
            </w:pPr>
          </w:p>
        </w:tc>
        <w:tc>
          <w:tcPr>
            <w:tcW w:w="3544" w:type="dxa"/>
          </w:tcPr>
          <w:p w14:paraId="24C8DC24" w14:textId="77777777" w:rsidR="00C92B70" w:rsidRPr="00F201BB" w:rsidRDefault="00C92B70" w:rsidP="002F6622">
            <w:pPr>
              <w:pStyle w:val="TableParagraph"/>
              <w:spacing w:line="226" w:lineRule="exact"/>
              <w:rPr>
                <w:rFonts w:ascii="Times New Roman" w:eastAsia="Times New Roman" w:hAnsi="Times New Roman" w:cs="Times New Roman"/>
                <w:spacing w:val="-1"/>
                <w:sz w:val="20"/>
                <w:szCs w:val="20"/>
              </w:rPr>
            </w:pPr>
          </w:p>
        </w:tc>
        <w:tc>
          <w:tcPr>
            <w:tcW w:w="1418" w:type="dxa"/>
          </w:tcPr>
          <w:p w14:paraId="48B211E4" w14:textId="77777777" w:rsidR="00C92B70" w:rsidRPr="00F201BB" w:rsidRDefault="00C92B70" w:rsidP="001945B8">
            <w:pPr>
              <w:pStyle w:val="TableParagraph"/>
              <w:spacing w:line="226" w:lineRule="exact"/>
              <w:rPr>
                <w:rFonts w:ascii="Times New Roman" w:eastAsia="Times New Roman" w:hAnsi="Times New Roman" w:cs="Times New Roman"/>
                <w:spacing w:val="-1"/>
                <w:sz w:val="20"/>
                <w:szCs w:val="20"/>
              </w:rPr>
            </w:pPr>
          </w:p>
        </w:tc>
      </w:tr>
      <w:tr w:rsidR="00F1167C" w:rsidRPr="00F1167C" w14:paraId="0668C5D0" w14:textId="77777777" w:rsidTr="00F1167C">
        <w:tc>
          <w:tcPr>
            <w:tcW w:w="2660" w:type="dxa"/>
          </w:tcPr>
          <w:p w14:paraId="2FDE96E8" w14:textId="2C20C7DA"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patient</w:t>
            </w:r>
          </w:p>
        </w:tc>
        <w:tc>
          <w:tcPr>
            <w:tcW w:w="1984" w:type="dxa"/>
          </w:tcPr>
          <w:p w14:paraId="0950068B" w14:textId="0B4AD9FC" w:rsidR="00F1167C" w:rsidRPr="00F1167C" w:rsidRDefault="00C262CC" w:rsidP="00F1167C">
            <w:pPr>
              <w:pStyle w:val="TableParagraph"/>
              <w:spacing w:line="226" w:lineRule="exact"/>
              <w:rPr>
                <w:rFonts w:ascii="Times New Roman" w:eastAsia="Times New Roman" w:hAnsi="Times New Roman" w:cs="Times New Roman"/>
                <w:spacing w:val="-1"/>
                <w:sz w:val="18"/>
                <w:szCs w:val="18"/>
              </w:rPr>
            </w:pPr>
            <w:hyperlink w:anchor="tns:Patient" w:history="1">
              <w:r w:rsidR="00F1167C" w:rsidRPr="00F1167C">
                <w:rPr>
                  <w:rStyle w:val="Hyperlnk"/>
                  <w:rFonts w:ascii="Arial" w:hAnsi="Arial" w:cs="Arial"/>
                  <w:sz w:val="18"/>
                  <w:szCs w:val="18"/>
                </w:rPr>
                <w:t>tns:Patient</w:t>
              </w:r>
            </w:hyperlink>
          </w:p>
        </w:tc>
        <w:tc>
          <w:tcPr>
            <w:tcW w:w="3544" w:type="dxa"/>
          </w:tcPr>
          <w:p w14:paraId="5E17C82E" w14:textId="7FB32E9C" w:rsidR="00F1167C" w:rsidRPr="00F1167C" w:rsidRDefault="00F1167C" w:rsidP="00F1167C">
            <w:pPr>
              <w:pStyle w:val="TableParagraph"/>
              <w:spacing w:line="226" w:lineRule="exact"/>
              <w:rPr>
                <w:rFonts w:ascii="Times New Roman" w:eastAsia="Times New Roman" w:hAnsi="Times New Roman" w:cs="Times New Roman"/>
                <w:color w:val="FF0000"/>
                <w:spacing w:val="-1"/>
                <w:sz w:val="18"/>
                <w:szCs w:val="18"/>
              </w:rPr>
            </w:pPr>
            <w:r w:rsidRPr="00F1167C">
              <w:rPr>
                <w:rFonts w:ascii="Arial" w:hAnsi="Arial" w:cs="Arial"/>
                <w:color w:val="000000"/>
                <w:sz w:val="18"/>
                <w:szCs w:val="18"/>
              </w:rPr>
              <w:t>Patient att hämta aktuella ordinationer för.</w:t>
            </w:r>
          </w:p>
        </w:tc>
        <w:tc>
          <w:tcPr>
            <w:tcW w:w="1418" w:type="dxa"/>
          </w:tcPr>
          <w:p w14:paraId="516763B4" w14:textId="3C8C7E39"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1..1</w:t>
            </w:r>
          </w:p>
        </w:tc>
      </w:tr>
      <w:tr w:rsidR="00F1167C" w:rsidRPr="00F1167C" w14:paraId="5CF7E9ED" w14:textId="77777777" w:rsidTr="00F1167C">
        <w:tc>
          <w:tcPr>
            <w:tcW w:w="2660" w:type="dxa"/>
          </w:tcPr>
          <w:p w14:paraId="7C7972BB" w14:textId="6364B66B" w:rsidR="00F1167C" w:rsidRPr="00F1167C" w:rsidRDefault="00F1167C" w:rsidP="00F1167C">
            <w:pPr>
              <w:pStyle w:val="TableParagraph"/>
              <w:spacing w:line="229" w:lineRule="exact"/>
              <w:rPr>
                <w:rFonts w:ascii="Times New Roman" w:eastAsia="Times New Roman" w:hAnsi="Times New Roman" w:cs="Times New Roman"/>
                <w:b/>
                <w:spacing w:val="-1"/>
                <w:sz w:val="18"/>
                <w:szCs w:val="18"/>
              </w:rPr>
            </w:pPr>
            <w:r w:rsidRPr="00F1167C">
              <w:rPr>
                <w:rFonts w:ascii="Arial" w:hAnsi="Arial" w:cs="Arial"/>
                <w:color w:val="000000"/>
                <w:sz w:val="18"/>
                <w:szCs w:val="18"/>
              </w:rPr>
              <w:t>svarsurval</w:t>
            </w:r>
          </w:p>
        </w:tc>
        <w:tc>
          <w:tcPr>
            <w:tcW w:w="1984" w:type="dxa"/>
          </w:tcPr>
          <w:p w14:paraId="5A337CA6" w14:textId="6FC233D5" w:rsidR="00F1167C" w:rsidRPr="00F1167C" w:rsidRDefault="00C262CC" w:rsidP="00F1167C">
            <w:pPr>
              <w:pStyle w:val="TableParagraph"/>
              <w:spacing w:line="226" w:lineRule="exact"/>
              <w:rPr>
                <w:rFonts w:ascii="Times New Roman" w:eastAsia="Times New Roman" w:hAnsi="Times New Roman" w:cs="Times New Roman"/>
                <w:spacing w:val="-1"/>
                <w:sz w:val="18"/>
                <w:szCs w:val="18"/>
              </w:rPr>
            </w:pPr>
            <w:hyperlink w:anchor="tns:Svarsurval" w:history="1">
              <w:r w:rsidR="00F1167C" w:rsidRPr="00F1167C">
                <w:rPr>
                  <w:rStyle w:val="Hyperlnk"/>
                  <w:rFonts w:ascii="Arial" w:hAnsi="Arial" w:cs="Arial"/>
                  <w:sz w:val="18"/>
                  <w:szCs w:val="18"/>
                </w:rPr>
                <w:t>tns:Svarsurval</w:t>
              </w:r>
            </w:hyperlink>
          </w:p>
        </w:tc>
        <w:tc>
          <w:tcPr>
            <w:tcW w:w="3544" w:type="dxa"/>
          </w:tcPr>
          <w:p w14:paraId="0441CAF1" w14:textId="522F8799" w:rsidR="00F1167C" w:rsidRPr="00F1167C" w:rsidRDefault="00F1167C" w:rsidP="00F1167C">
            <w:pPr>
              <w:pStyle w:val="TableParagraph"/>
              <w:spacing w:line="226" w:lineRule="exact"/>
              <w:rPr>
                <w:rFonts w:ascii="Arial" w:hAnsi="Arial" w:cs="Arial"/>
                <w:color w:val="FF0000"/>
                <w:sz w:val="18"/>
                <w:szCs w:val="18"/>
              </w:rPr>
            </w:pPr>
            <w:r w:rsidRPr="00F1167C">
              <w:rPr>
                <w:rFonts w:ascii="Arial" w:hAnsi="Arial" w:cs="Arial"/>
                <w:color w:val="000000"/>
                <w:sz w:val="18"/>
                <w:szCs w:val="18"/>
              </w:rPr>
              <w:t>Urval som begränsar antal returnerade poster. Om svarsurval ej är angivet begränsas antal poster till de 100 första.</w:t>
            </w:r>
          </w:p>
        </w:tc>
        <w:tc>
          <w:tcPr>
            <w:tcW w:w="1418" w:type="dxa"/>
          </w:tcPr>
          <w:p w14:paraId="6B1342D6" w14:textId="1F545761"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0..1</w:t>
            </w:r>
          </w:p>
        </w:tc>
      </w:tr>
      <w:tr w:rsidR="00C92B70" w:rsidRPr="00FE282A" w14:paraId="4986EBE3" w14:textId="77777777" w:rsidTr="002F6622">
        <w:tc>
          <w:tcPr>
            <w:tcW w:w="2660" w:type="dxa"/>
          </w:tcPr>
          <w:p w14:paraId="2DD60F60" w14:textId="77777777" w:rsidR="00C92B70" w:rsidRPr="00FE282A" w:rsidRDefault="00C92B70" w:rsidP="002F6622">
            <w:pPr>
              <w:pStyle w:val="TableParagraph"/>
              <w:spacing w:line="229" w:lineRule="exact"/>
              <w:rPr>
                <w:rFonts w:ascii="Arial" w:eastAsia="Times New Roman" w:hAnsi="Arial" w:cs="Arial"/>
                <w:b/>
                <w:spacing w:val="-1"/>
                <w:sz w:val="18"/>
                <w:szCs w:val="18"/>
              </w:rPr>
            </w:pPr>
            <w:r w:rsidRPr="00FE282A">
              <w:rPr>
                <w:rFonts w:ascii="Arial" w:eastAsia="Times New Roman" w:hAnsi="Arial" w:cs="Arial"/>
                <w:b/>
                <w:spacing w:val="-1"/>
                <w:sz w:val="18"/>
                <w:szCs w:val="18"/>
              </w:rPr>
              <w:t>Svar</w:t>
            </w:r>
          </w:p>
        </w:tc>
        <w:tc>
          <w:tcPr>
            <w:tcW w:w="1984" w:type="dxa"/>
          </w:tcPr>
          <w:p w14:paraId="0818AD65" w14:textId="77777777" w:rsidR="00C92B70" w:rsidRPr="00FE282A" w:rsidRDefault="00C92B70" w:rsidP="002F6622">
            <w:pPr>
              <w:pStyle w:val="TableParagraph"/>
              <w:spacing w:line="229" w:lineRule="exact"/>
              <w:rPr>
                <w:rFonts w:ascii="Arial" w:eastAsia="Times New Roman" w:hAnsi="Arial" w:cs="Arial"/>
                <w:b/>
                <w:spacing w:val="-1"/>
                <w:sz w:val="18"/>
                <w:szCs w:val="18"/>
              </w:rPr>
            </w:pPr>
          </w:p>
        </w:tc>
        <w:tc>
          <w:tcPr>
            <w:tcW w:w="3544" w:type="dxa"/>
          </w:tcPr>
          <w:p w14:paraId="35C0B52A" w14:textId="77777777" w:rsidR="00C92B70" w:rsidRPr="00FE282A" w:rsidRDefault="00C92B70" w:rsidP="002F6622">
            <w:pPr>
              <w:pStyle w:val="TableParagraph"/>
              <w:spacing w:line="229" w:lineRule="exact"/>
              <w:rPr>
                <w:rFonts w:ascii="Arial" w:eastAsia="Times New Roman" w:hAnsi="Arial" w:cs="Arial"/>
                <w:b/>
                <w:spacing w:val="-1"/>
                <w:sz w:val="18"/>
                <w:szCs w:val="18"/>
              </w:rPr>
            </w:pPr>
          </w:p>
        </w:tc>
        <w:tc>
          <w:tcPr>
            <w:tcW w:w="1418" w:type="dxa"/>
          </w:tcPr>
          <w:p w14:paraId="3CF2CBF3" w14:textId="77777777" w:rsidR="00C92B70" w:rsidRPr="00FE282A" w:rsidRDefault="00C92B70" w:rsidP="006609BE">
            <w:pPr>
              <w:pStyle w:val="TableParagraph"/>
              <w:spacing w:line="229" w:lineRule="exact"/>
              <w:jc w:val="center"/>
              <w:rPr>
                <w:rFonts w:ascii="Arial" w:eastAsia="Times New Roman" w:hAnsi="Arial" w:cs="Arial"/>
                <w:b/>
                <w:spacing w:val="-1"/>
                <w:sz w:val="18"/>
                <w:szCs w:val="18"/>
              </w:rPr>
            </w:pPr>
          </w:p>
        </w:tc>
      </w:tr>
      <w:tr w:rsidR="00F1167C" w:rsidRPr="00F1167C" w14:paraId="2632DAC9" w14:textId="77777777" w:rsidTr="00F1167C">
        <w:tc>
          <w:tcPr>
            <w:tcW w:w="2660" w:type="dxa"/>
          </w:tcPr>
          <w:p w14:paraId="58144FA9" w14:textId="6529EE87" w:rsidR="00F1167C" w:rsidRPr="00F1167C" w:rsidRDefault="00F1167C" w:rsidP="00F1167C">
            <w:pPr>
              <w:pStyle w:val="TableParagraph"/>
              <w:spacing w:line="229"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underlagstidpunkt</w:t>
            </w:r>
          </w:p>
        </w:tc>
        <w:tc>
          <w:tcPr>
            <w:tcW w:w="1984" w:type="dxa"/>
          </w:tcPr>
          <w:p w14:paraId="1E40EB53" w14:textId="596E60F4"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xs:dateTime</w:t>
            </w:r>
          </w:p>
        </w:tc>
        <w:tc>
          <w:tcPr>
            <w:tcW w:w="3544" w:type="dxa"/>
          </w:tcPr>
          <w:p w14:paraId="3B909C54" w14:textId="2788D4A6" w:rsidR="00F1167C" w:rsidRPr="00F1167C" w:rsidRDefault="00F1167C" w:rsidP="00F1167C">
            <w:pPr>
              <w:pStyle w:val="TableParagraph"/>
              <w:spacing w:line="226" w:lineRule="exact"/>
              <w:rPr>
                <w:rFonts w:ascii="Times New Roman" w:eastAsia="Times New Roman" w:hAnsi="Times New Roman" w:cs="Times New Roman"/>
                <w:color w:val="FF0000"/>
                <w:spacing w:val="-1"/>
                <w:sz w:val="18"/>
                <w:szCs w:val="18"/>
              </w:rPr>
            </w:pPr>
            <w:r w:rsidRPr="00F1167C">
              <w:rPr>
                <w:rFonts w:ascii="Arial" w:hAnsi="Arial" w:cs="Arial"/>
                <w:color w:val="000000"/>
                <w:sz w:val="18"/>
                <w:szCs w:val="18"/>
              </w:rPr>
              <w:t>Tidpunkt för senaste ordinationsändring för en patient. Returneras endast om patienten har ordinationer.</w:t>
            </w:r>
          </w:p>
        </w:tc>
        <w:tc>
          <w:tcPr>
            <w:tcW w:w="1418" w:type="dxa"/>
          </w:tcPr>
          <w:p w14:paraId="35CA1FCD" w14:textId="4A0AFD7F"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0..1</w:t>
            </w:r>
          </w:p>
        </w:tc>
      </w:tr>
      <w:tr w:rsidR="00F1167C" w:rsidRPr="00F1167C" w14:paraId="009B443E" w14:textId="77777777" w:rsidTr="00F1167C">
        <w:tc>
          <w:tcPr>
            <w:tcW w:w="2660" w:type="dxa"/>
          </w:tcPr>
          <w:p w14:paraId="0800064C" w14:textId="3306F0F6" w:rsidR="00F1167C" w:rsidRPr="00F1167C" w:rsidRDefault="00F1167C" w:rsidP="00F1167C">
            <w:pPr>
              <w:pStyle w:val="TableParagraph"/>
              <w:spacing w:line="229"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lakemedelsordination</w:t>
            </w:r>
          </w:p>
        </w:tc>
        <w:tc>
          <w:tcPr>
            <w:tcW w:w="1984" w:type="dxa"/>
          </w:tcPr>
          <w:p w14:paraId="03FE4AB5" w14:textId="1941D859" w:rsidR="00F1167C" w:rsidRPr="00F1167C" w:rsidRDefault="00C262CC" w:rsidP="00F1167C">
            <w:pPr>
              <w:pStyle w:val="TableParagraph"/>
              <w:spacing w:line="226" w:lineRule="exact"/>
              <w:rPr>
                <w:rFonts w:ascii="Times New Roman" w:eastAsia="Times New Roman" w:hAnsi="Times New Roman" w:cs="Times New Roman"/>
                <w:spacing w:val="-1"/>
                <w:sz w:val="18"/>
                <w:szCs w:val="18"/>
              </w:rPr>
            </w:pPr>
            <w:hyperlink w:anchor="tns:Lakemedelsordination" w:history="1">
              <w:r w:rsidR="00F1167C" w:rsidRPr="00F1167C">
                <w:rPr>
                  <w:rStyle w:val="Hyperlnk"/>
                  <w:rFonts w:ascii="Arial" w:hAnsi="Arial" w:cs="Arial"/>
                  <w:sz w:val="18"/>
                  <w:szCs w:val="18"/>
                </w:rPr>
                <w:t>tns:Lakemedelsordination</w:t>
              </w:r>
            </w:hyperlink>
          </w:p>
        </w:tc>
        <w:tc>
          <w:tcPr>
            <w:tcW w:w="3544" w:type="dxa"/>
          </w:tcPr>
          <w:p w14:paraId="4D84C4F7" w14:textId="6B696520" w:rsidR="00F1167C" w:rsidRPr="00F1167C" w:rsidRDefault="00F1167C" w:rsidP="00F1167C">
            <w:pPr>
              <w:pStyle w:val="TableParagraph"/>
              <w:spacing w:line="226" w:lineRule="exact"/>
              <w:rPr>
                <w:rFonts w:ascii="Arial" w:hAnsi="Arial" w:cs="Arial"/>
                <w:sz w:val="18"/>
                <w:szCs w:val="18"/>
              </w:rPr>
            </w:pPr>
            <w:r w:rsidRPr="00F1167C">
              <w:rPr>
                <w:rFonts w:ascii="Arial" w:hAnsi="Arial" w:cs="Arial"/>
                <w:color w:val="000000"/>
                <w:sz w:val="18"/>
                <w:szCs w:val="18"/>
              </w:rPr>
              <w:t>Aktuella ordinationer för angiven patient.</w:t>
            </w:r>
          </w:p>
        </w:tc>
        <w:tc>
          <w:tcPr>
            <w:tcW w:w="1418" w:type="dxa"/>
          </w:tcPr>
          <w:p w14:paraId="79850EF2" w14:textId="139B33D6"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0..unbounded</w:t>
            </w:r>
          </w:p>
        </w:tc>
      </w:tr>
      <w:tr w:rsidR="00F1167C" w:rsidRPr="00F1167C" w14:paraId="3BD23ABD" w14:textId="77777777" w:rsidTr="00F1167C">
        <w:tc>
          <w:tcPr>
            <w:tcW w:w="2660" w:type="dxa"/>
          </w:tcPr>
          <w:p w14:paraId="5F95A868" w14:textId="281B5ADE" w:rsidR="00F1167C" w:rsidRPr="00F1167C" w:rsidRDefault="00F1167C" w:rsidP="00F1167C">
            <w:pPr>
              <w:pStyle w:val="TableParagraph"/>
              <w:spacing w:line="229"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svarsurval</w:t>
            </w:r>
          </w:p>
        </w:tc>
        <w:tc>
          <w:tcPr>
            <w:tcW w:w="1984" w:type="dxa"/>
          </w:tcPr>
          <w:p w14:paraId="0B6A8C3B" w14:textId="26DE8CFE" w:rsidR="00F1167C" w:rsidRPr="00F1167C" w:rsidRDefault="00C262CC" w:rsidP="00F1167C">
            <w:pPr>
              <w:pStyle w:val="TableParagraph"/>
              <w:spacing w:line="226" w:lineRule="exact"/>
              <w:rPr>
                <w:rFonts w:ascii="Times New Roman" w:eastAsia="Times New Roman" w:hAnsi="Times New Roman" w:cs="Times New Roman"/>
                <w:spacing w:val="-1"/>
                <w:sz w:val="18"/>
                <w:szCs w:val="18"/>
              </w:rPr>
            </w:pPr>
            <w:hyperlink w:anchor="tns:Svarsurval" w:history="1">
              <w:r w:rsidR="00F1167C" w:rsidRPr="00F1167C">
                <w:rPr>
                  <w:rStyle w:val="Hyperlnk"/>
                  <w:rFonts w:ascii="Arial" w:hAnsi="Arial" w:cs="Arial"/>
                  <w:sz w:val="18"/>
                  <w:szCs w:val="18"/>
                </w:rPr>
                <w:t>tns:Svarsurval</w:t>
              </w:r>
            </w:hyperlink>
          </w:p>
        </w:tc>
        <w:tc>
          <w:tcPr>
            <w:tcW w:w="3544" w:type="dxa"/>
          </w:tcPr>
          <w:p w14:paraId="11926856" w14:textId="4CCC6D1A" w:rsidR="00F1167C" w:rsidRPr="00F1167C" w:rsidRDefault="00F1167C" w:rsidP="00F1167C">
            <w:pPr>
              <w:pStyle w:val="TableParagraph"/>
              <w:spacing w:line="226" w:lineRule="exact"/>
              <w:rPr>
                <w:rFonts w:ascii="Arial" w:hAnsi="Arial" w:cs="Arial"/>
                <w:color w:val="FF0000"/>
                <w:sz w:val="18"/>
                <w:szCs w:val="18"/>
              </w:rPr>
            </w:pPr>
            <w:r w:rsidRPr="00F1167C">
              <w:rPr>
                <w:rFonts w:ascii="Arial" w:hAnsi="Arial" w:cs="Arial"/>
                <w:color w:val="000000"/>
                <w:sz w:val="18"/>
                <w:szCs w:val="18"/>
              </w:rPr>
              <w:t>Svarsurval returneras om svarsurval är angivet i begäran eller om svarsurval inte är angivet och totalt antal poster är större än 100.</w:t>
            </w:r>
          </w:p>
        </w:tc>
        <w:tc>
          <w:tcPr>
            <w:tcW w:w="1418" w:type="dxa"/>
          </w:tcPr>
          <w:p w14:paraId="38B967DC" w14:textId="78119F3B"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0..1</w:t>
            </w:r>
          </w:p>
        </w:tc>
      </w:tr>
      <w:tr w:rsidR="00F1167C" w:rsidRPr="00F1167C" w14:paraId="505E5B0F" w14:textId="77777777" w:rsidTr="00F1167C">
        <w:tc>
          <w:tcPr>
            <w:tcW w:w="2660" w:type="dxa"/>
          </w:tcPr>
          <w:p w14:paraId="0B243A02" w14:textId="1A3CC545" w:rsidR="00F1167C" w:rsidRPr="00F1167C" w:rsidRDefault="00F1167C" w:rsidP="00F1167C">
            <w:pPr>
              <w:pStyle w:val="TableParagraph"/>
              <w:spacing w:line="229"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totaltAntalPoster</w:t>
            </w:r>
          </w:p>
        </w:tc>
        <w:tc>
          <w:tcPr>
            <w:tcW w:w="1984" w:type="dxa"/>
          </w:tcPr>
          <w:p w14:paraId="07D20DEF" w14:textId="5373EF04"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xs:int</w:t>
            </w:r>
          </w:p>
        </w:tc>
        <w:tc>
          <w:tcPr>
            <w:tcW w:w="3544" w:type="dxa"/>
          </w:tcPr>
          <w:p w14:paraId="206D4DF0" w14:textId="5E3E4921"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Totalt antal poster.</w:t>
            </w:r>
          </w:p>
        </w:tc>
        <w:tc>
          <w:tcPr>
            <w:tcW w:w="1418" w:type="dxa"/>
          </w:tcPr>
          <w:p w14:paraId="1C53A7F0" w14:textId="09BF2218"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0..1</w:t>
            </w:r>
          </w:p>
        </w:tc>
      </w:tr>
      <w:tr w:rsidR="00F1167C" w:rsidRPr="00F1167C" w14:paraId="4BE8ECA7" w14:textId="77777777" w:rsidTr="00F1167C">
        <w:tc>
          <w:tcPr>
            <w:tcW w:w="2660" w:type="dxa"/>
          </w:tcPr>
          <w:p w14:paraId="4ED8231E" w14:textId="7A15191F" w:rsidR="00F1167C" w:rsidRPr="00F1167C" w:rsidRDefault="00F1167C" w:rsidP="00F1167C">
            <w:pPr>
              <w:pStyle w:val="TableParagraph"/>
              <w:spacing w:line="229" w:lineRule="exact"/>
              <w:rPr>
                <w:rFonts w:ascii="Arial" w:hAnsi="Arial" w:cs="Arial"/>
                <w:sz w:val="18"/>
                <w:szCs w:val="18"/>
              </w:rPr>
            </w:pPr>
            <w:r w:rsidRPr="00F1167C">
              <w:rPr>
                <w:rFonts w:ascii="Arial" w:hAnsi="Arial" w:cs="Arial"/>
                <w:color w:val="000000"/>
                <w:sz w:val="18"/>
                <w:szCs w:val="18"/>
              </w:rPr>
              <w:t>resultCode</w:t>
            </w:r>
          </w:p>
        </w:tc>
        <w:tc>
          <w:tcPr>
            <w:tcW w:w="1984" w:type="dxa"/>
          </w:tcPr>
          <w:p w14:paraId="54C8197A" w14:textId="220E6FF2" w:rsidR="00F1167C" w:rsidRPr="00F1167C" w:rsidRDefault="00C262CC" w:rsidP="00F1167C">
            <w:pPr>
              <w:pStyle w:val="TableParagraph"/>
              <w:spacing w:line="226" w:lineRule="exact"/>
              <w:rPr>
                <w:rFonts w:ascii="Arial" w:hAnsi="Arial" w:cs="Arial"/>
                <w:sz w:val="18"/>
                <w:szCs w:val="18"/>
              </w:rPr>
            </w:pPr>
            <w:hyperlink w:anchor="tns:resultCodeEnum" w:history="1">
              <w:r w:rsidR="00F1167C" w:rsidRPr="00F1167C">
                <w:rPr>
                  <w:rStyle w:val="Hyperlnk"/>
                  <w:rFonts w:ascii="Arial" w:hAnsi="Arial" w:cs="Arial"/>
                  <w:sz w:val="18"/>
                  <w:szCs w:val="18"/>
                </w:rPr>
                <w:t>tns:resultCodeEnum</w:t>
              </w:r>
            </w:hyperlink>
          </w:p>
        </w:tc>
        <w:tc>
          <w:tcPr>
            <w:tcW w:w="3544" w:type="dxa"/>
          </w:tcPr>
          <w:p w14:paraId="1B864686" w14:textId="78F137D0"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Resultatkod för anropet.</w:t>
            </w:r>
          </w:p>
        </w:tc>
        <w:tc>
          <w:tcPr>
            <w:tcW w:w="1418" w:type="dxa"/>
          </w:tcPr>
          <w:p w14:paraId="094C370F" w14:textId="1C046579" w:rsidR="00F1167C" w:rsidRPr="00F1167C" w:rsidRDefault="00F1167C" w:rsidP="00F1167C">
            <w:pPr>
              <w:pStyle w:val="TableParagraph"/>
              <w:spacing w:line="226" w:lineRule="exact"/>
              <w:rPr>
                <w:rFonts w:ascii="Arial" w:hAnsi="Arial" w:cs="Arial"/>
                <w:sz w:val="18"/>
                <w:szCs w:val="18"/>
              </w:rPr>
            </w:pPr>
            <w:r w:rsidRPr="00F1167C">
              <w:rPr>
                <w:rFonts w:ascii="Arial" w:hAnsi="Arial" w:cs="Arial"/>
                <w:color w:val="000000"/>
                <w:sz w:val="18"/>
                <w:szCs w:val="18"/>
              </w:rPr>
              <w:t>1..1</w:t>
            </w:r>
          </w:p>
        </w:tc>
      </w:tr>
      <w:tr w:rsidR="00F1167C" w:rsidRPr="00F1167C" w14:paraId="0FA8A72F" w14:textId="77777777" w:rsidTr="00F1167C">
        <w:tc>
          <w:tcPr>
            <w:tcW w:w="2660" w:type="dxa"/>
          </w:tcPr>
          <w:p w14:paraId="45692725" w14:textId="24A22317" w:rsidR="00F1167C" w:rsidRPr="00F1167C" w:rsidRDefault="00F1167C" w:rsidP="00F1167C">
            <w:pPr>
              <w:pStyle w:val="TableParagraph"/>
              <w:spacing w:line="229" w:lineRule="exact"/>
              <w:rPr>
                <w:rFonts w:ascii="Arial" w:hAnsi="Arial" w:cs="Arial"/>
                <w:sz w:val="18"/>
                <w:szCs w:val="18"/>
              </w:rPr>
            </w:pPr>
            <w:r w:rsidRPr="00F1167C">
              <w:rPr>
                <w:rFonts w:ascii="Arial" w:hAnsi="Arial" w:cs="Arial"/>
                <w:color w:val="000000"/>
                <w:sz w:val="18"/>
                <w:szCs w:val="18"/>
              </w:rPr>
              <w:t>comment</w:t>
            </w:r>
          </w:p>
        </w:tc>
        <w:tc>
          <w:tcPr>
            <w:tcW w:w="1984" w:type="dxa"/>
          </w:tcPr>
          <w:p w14:paraId="6E0F8843" w14:textId="6B7E5419" w:rsidR="00F1167C" w:rsidRPr="00F1167C" w:rsidRDefault="00F1167C" w:rsidP="00F1167C">
            <w:pPr>
              <w:pStyle w:val="TableParagraph"/>
              <w:spacing w:line="226" w:lineRule="exact"/>
              <w:rPr>
                <w:rFonts w:ascii="Arial" w:hAnsi="Arial" w:cs="Arial"/>
                <w:sz w:val="18"/>
                <w:szCs w:val="18"/>
              </w:rPr>
            </w:pPr>
            <w:r w:rsidRPr="00F1167C">
              <w:rPr>
                <w:rFonts w:ascii="Arial" w:hAnsi="Arial" w:cs="Arial"/>
                <w:color w:val="000000"/>
                <w:sz w:val="18"/>
                <w:szCs w:val="18"/>
              </w:rPr>
              <w:t>xs:string</w:t>
            </w:r>
          </w:p>
        </w:tc>
        <w:tc>
          <w:tcPr>
            <w:tcW w:w="3544" w:type="dxa"/>
          </w:tcPr>
          <w:p w14:paraId="64EB59AA" w14:textId="4059B4AF" w:rsidR="00F1167C" w:rsidRPr="00F1167C" w:rsidRDefault="00F1167C" w:rsidP="00F1167C">
            <w:pPr>
              <w:pStyle w:val="TableParagraph"/>
              <w:spacing w:line="226" w:lineRule="exact"/>
              <w:rPr>
                <w:rFonts w:ascii="Times New Roman" w:eastAsia="Times New Roman" w:hAnsi="Times New Roman" w:cs="Times New Roman"/>
                <w:spacing w:val="-1"/>
                <w:sz w:val="18"/>
                <w:szCs w:val="18"/>
              </w:rPr>
            </w:pPr>
            <w:r w:rsidRPr="00F1167C">
              <w:rPr>
                <w:rFonts w:ascii="Arial" w:hAnsi="Arial" w:cs="Arial"/>
                <w:color w:val="000000"/>
                <w:sz w:val="18"/>
                <w:szCs w:val="18"/>
              </w:rPr>
              <w:t>Kommentar till eventuella fel eller varningar.</w:t>
            </w:r>
          </w:p>
        </w:tc>
        <w:tc>
          <w:tcPr>
            <w:tcW w:w="1418" w:type="dxa"/>
          </w:tcPr>
          <w:p w14:paraId="33DBBB2E" w14:textId="511F92EE" w:rsidR="00F1167C" w:rsidRPr="00F1167C" w:rsidRDefault="00F1167C" w:rsidP="00F1167C">
            <w:pPr>
              <w:pStyle w:val="TableParagraph"/>
              <w:spacing w:line="226" w:lineRule="exact"/>
              <w:rPr>
                <w:rFonts w:ascii="Arial" w:hAnsi="Arial" w:cs="Arial"/>
                <w:sz w:val="18"/>
                <w:szCs w:val="18"/>
              </w:rPr>
            </w:pPr>
            <w:r w:rsidRPr="00F1167C">
              <w:rPr>
                <w:rFonts w:ascii="Arial" w:hAnsi="Arial" w:cs="Arial"/>
                <w:color w:val="000000"/>
                <w:sz w:val="18"/>
                <w:szCs w:val="18"/>
              </w:rPr>
              <w:t>0..1</w:t>
            </w:r>
          </w:p>
        </w:tc>
      </w:tr>
    </w:tbl>
    <w:p w14:paraId="197C1B43" w14:textId="77777777" w:rsidR="0082379D" w:rsidRDefault="0082379D">
      <w:pPr>
        <w:pStyle w:val="Rubrik3"/>
        <w:numPr>
          <w:ilvl w:val="0"/>
          <w:numId w:val="0"/>
        </w:numPr>
      </w:pPr>
      <w:bookmarkStart w:id="523" w:name="_Toc230426365"/>
      <w:bookmarkStart w:id="524" w:name="_Toc230426364"/>
    </w:p>
    <w:p w14:paraId="67254E89" w14:textId="77777777" w:rsidR="00B360E8" w:rsidRDefault="00B360E8">
      <w:pPr>
        <w:pStyle w:val="Rubrik3"/>
      </w:pPr>
      <w:r>
        <w:t>Tjänstekontraktsspecifika krav och regler</w:t>
      </w:r>
    </w:p>
    <w:p w14:paraId="2D05B6FE" w14:textId="136BA365" w:rsidR="00A918D6" w:rsidRPr="00C83B07" w:rsidRDefault="00A918D6" w:rsidP="00A918D6">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27DB6B8B" w14:textId="77777777" w:rsidR="00980EB3" w:rsidRDefault="00980EB3" w:rsidP="00B360E8">
      <w:pPr>
        <w:rPr>
          <w:color w:val="4F81BD" w:themeColor="accent1"/>
        </w:rPr>
      </w:pPr>
    </w:p>
    <w:p w14:paraId="3912450C" w14:textId="77777777" w:rsidR="00A216CB" w:rsidRDefault="00A216CB">
      <w:pPr>
        <w:spacing w:after="0"/>
        <w:rPr>
          <w:ins w:id="525" w:author="Jonas Sedin" w:date="2013-06-03T09:07:00Z"/>
          <w:b/>
          <w:bCs/>
          <w:noProof w:val="0"/>
          <w:kern w:val="32"/>
          <w:sz w:val="28"/>
          <w:szCs w:val="28"/>
        </w:rPr>
      </w:pPr>
      <w:ins w:id="526" w:author="Jonas Sedin" w:date="2013-06-03T09:07:00Z">
        <w:r>
          <w:br w:type="page"/>
        </w:r>
      </w:ins>
    </w:p>
    <w:p w14:paraId="10AA195F" w14:textId="4D11A5CB" w:rsidR="00980EB3" w:rsidRPr="004C11C1" w:rsidDel="00A216CB" w:rsidRDefault="00980EB3" w:rsidP="0036631F">
      <w:pPr>
        <w:pStyle w:val="Rubrik3"/>
        <w:rPr>
          <w:del w:id="527" w:author="Jonas Sedin" w:date="2013-06-03T09:07:00Z"/>
        </w:rPr>
      </w:pPr>
      <w:del w:id="528" w:author="Jonas Sedin" w:date="2013-06-03T09:07:00Z">
        <w:r w:rsidRPr="004C11C1" w:rsidDel="00A216CB">
          <w:lastRenderedPageBreak/>
          <w:delText>Tjänsteinteraktion</w:delText>
        </w:r>
      </w:del>
    </w:p>
    <w:p w14:paraId="27B97429" w14:textId="6607945E" w:rsidR="00980EB3" w:rsidRPr="00D42CDD" w:rsidDel="00A216CB" w:rsidRDefault="00980EB3" w:rsidP="00B360E8">
      <w:pPr>
        <w:rPr>
          <w:del w:id="529" w:author="Jonas Sedin" w:date="2013-06-03T09:07:00Z"/>
        </w:rPr>
      </w:pPr>
      <w:del w:id="530" w:author="Jonas Sedin" w:date="2013-06-03T09:07:00Z">
        <w:r w:rsidDel="00A216CB">
          <w:delText>GetActivePrescriptionsInteraction</w:delText>
        </w:r>
      </w:del>
    </w:p>
    <w:p w14:paraId="29ABC6AF" w14:textId="0E258867" w:rsidR="00363026" w:rsidRPr="0082379D" w:rsidRDefault="00363026" w:rsidP="0082379D">
      <w:pPr>
        <w:pStyle w:val="Rubrik2"/>
      </w:pPr>
      <w:bookmarkStart w:id="531" w:name="_Toc232015057"/>
      <w:r w:rsidRPr="00F201BB">
        <w:t>Get</w:t>
      </w:r>
      <w:ins w:id="532" w:author="Jonas Sedin" w:date="2013-06-03T09:07:00Z">
        <w:r w:rsidR="00A216CB">
          <w:t>I</w:t>
        </w:r>
      </w:ins>
      <w:del w:id="533" w:author="Jonas Sedin" w:date="2013-06-03T09:07:00Z">
        <w:r w:rsidRPr="00F201BB" w:rsidDel="00A216CB">
          <w:delText xml:space="preserve"> i</w:delText>
        </w:r>
      </w:del>
      <w:r w:rsidRPr="00F201BB">
        <w:t>nactive</w:t>
      </w:r>
      <w:ins w:id="534" w:author="Jonas Sedin" w:date="2013-06-03T09:07:00Z">
        <w:r w:rsidR="00A216CB">
          <w:t>P</w:t>
        </w:r>
      </w:ins>
      <w:del w:id="535" w:author="Jonas Sedin" w:date="2013-06-03T09:07:00Z">
        <w:r w:rsidRPr="00F201BB" w:rsidDel="00A216CB">
          <w:delText xml:space="preserve"> p</w:delText>
        </w:r>
      </w:del>
      <w:r w:rsidRPr="00F201BB">
        <w:t>rescriptions</w:t>
      </w:r>
      <w:bookmarkEnd w:id="523"/>
      <w:bookmarkEnd w:id="531"/>
    </w:p>
    <w:p w14:paraId="3105FF9E" w14:textId="77777777" w:rsidR="00AC6C46" w:rsidRDefault="00FE282A" w:rsidP="00363026">
      <w:r>
        <w:t xml:space="preserve">Tjänsten hämtar </w:t>
      </w:r>
      <w:r w:rsidR="00B1205F">
        <w:t xml:space="preserve">information om </w:t>
      </w:r>
      <w:r>
        <w:t>p</w:t>
      </w:r>
      <w:r w:rsidRPr="00F201BB">
        <w:t xml:space="preserve">atientens </w:t>
      </w:r>
      <w:r w:rsidR="00773B06">
        <w:t>icke-</w:t>
      </w:r>
      <w:r w:rsidR="008F13F2">
        <w:t xml:space="preserve">aktuella </w:t>
      </w:r>
      <w:r w:rsidRPr="00F201BB">
        <w:t>ordination</w:t>
      </w:r>
      <w:r w:rsidR="008F13F2">
        <w:t>er</w:t>
      </w:r>
      <w:r>
        <w:t>.</w:t>
      </w:r>
    </w:p>
    <w:p w14:paraId="3DF1ED2F" w14:textId="4E2C10C3" w:rsidR="00363026" w:rsidRPr="00F201BB" w:rsidRDefault="004C3E2F" w:rsidP="00363026">
      <w:pPr>
        <w:rPr>
          <w:color w:val="4F81BD" w:themeColor="accent1"/>
        </w:rPr>
      </w:pPr>
      <w:r>
        <w:t>Urval kan ske med period och svarsurval.</w:t>
      </w:r>
      <w:r w:rsidR="009A5B58">
        <w:t xml:space="preserve"> Returnerade ordinationer sorteras efter utsättningstidpunkt i fallande ordning d.v.s. från nyaste insättningstidpunkt till äldsta.</w:t>
      </w:r>
    </w:p>
    <w:p w14:paraId="0524F41A" w14:textId="77777777" w:rsidR="00363026" w:rsidRPr="00F201BB" w:rsidRDefault="00363026">
      <w:pPr>
        <w:pStyle w:val="Rubrik3"/>
      </w:pPr>
      <w:r w:rsidRPr="00F201BB">
        <w:t>Version</w:t>
      </w:r>
    </w:p>
    <w:p w14:paraId="75B53C9E" w14:textId="77777777" w:rsidR="00363026" w:rsidRPr="00F201BB" w:rsidRDefault="00363026" w:rsidP="00363026">
      <w:r w:rsidRPr="00F201BB">
        <w:t>1.0</w:t>
      </w:r>
    </w:p>
    <w:p w14:paraId="44E37BEC" w14:textId="77777777" w:rsidR="00363026" w:rsidRPr="00F201BB" w:rsidRDefault="00363026">
      <w:pPr>
        <w:pStyle w:val="Rubrik3"/>
      </w:pPr>
      <w:r w:rsidRPr="00F201BB">
        <w:t>Fältregler</w:t>
      </w:r>
    </w:p>
    <w:p w14:paraId="2F427543" w14:textId="670BB23C" w:rsidR="001945B8" w:rsidRPr="00F201BB" w:rsidRDefault="00363026" w:rsidP="00363026">
      <w:r w:rsidRPr="00F201BB">
        <w:t xml:space="preserve">Nedanstående tabell beskriver varje element i begäran och svar. Har namnet en * finns ytterliggare regler för detta element och beskrivs mer i detalj i stycket Regler. </w:t>
      </w:r>
    </w:p>
    <w:p w14:paraId="7F08B0D9" w14:textId="77777777" w:rsidR="002F6622" w:rsidRPr="00F201BB" w:rsidRDefault="002F6622" w:rsidP="00363026"/>
    <w:tbl>
      <w:tblPr>
        <w:tblStyle w:val="Tabellrutnt"/>
        <w:tblW w:w="9606" w:type="dxa"/>
        <w:tblLayout w:type="fixed"/>
        <w:tblLook w:val="04A0" w:firstRow="1" w:lastRow="0" w:firstColumn="1" w:lastColumn="0" w:noHBand="0" w:noVBand="1"/>
      </w:tblPr>
      <w:tblGrid>
        <w:gridCol w:w="2660"/>
        <w:gridCol w:w="1984"/>
        <w:gridCol w:w="3544"/>
        <w:gridCol w:w="1418"/>
      </w:tblGrid>
      <w:tr w:rsidR="00363026" w:rsidRPr="00F201BB" w14:paraId="3A7B6E2B" w14:textId="77777777" w:rsidTr="001945B8">
        <w:trPr>
          <w:trHeight w:val="384"/>
        </w:trPr>
        <w:tc>
          <w:tcPr>
            <w:tcW w:w="2660" w:type="dxa"/>
            <w:shd w:val="clear" w:color="auto" w:fill="D9D9D9" w:themeFill="background1" w:themeFillShade="D9"/>
            <w:vAlign w:val="bottom"/>
          </w:tcPr>
          <w:p w14:paraId="1A5775AD" w14:textId="77777777" w:rsidR="00363026" w:rsidRPr="00F201BB" w:rsidRDefault="00363026" w:rsidP="001945B8">
            <w:pPr>
              <w:rPr>
                <w:b/>
              </w:rPr>
            </w:pPr>
            <w:r w:rsidRPr="00F201BB">
              <w:rPr>
                <w:b/>
              </w:rPr>
              <w:t>Namn</w:t>
            </w:r>
          </w:p>
        </w:tc>
        <w:tc>
          <w:tcPr>
            <w:tcW w:w="1984" w:type="dxa"/>
            <w:shd w:val="clear" w:color="auto" w:fill="D9D9D9" w:themeFill="background1" w:themeFillShade="D9"/>
            <w:vAlign w:val="bottom"/>
          </w:tcPr>
          <w:p w14:paraId="284A4058" w14:textId="77777777" w:rsidR="00363026" w:rsidRPr="00F201BB" w:rsidRDefault="00363026" w:rsidP="001945B8">
            <w:pPr>
              <w:rPr>
                <w:b/>
              </w:rPr>
            </w:pPr>
            <w:r w:rsidRPr="00F201BB">
              <w:rPr>
                <w:b/>
              </w:rPr>
              <w:t>Typ</w:t>
            </w:r>
          </w:p>
        </w:tc>
        <w:tc>
          <w:tcPr>
            <w:tcW w:w="3544" w:type="dxa"/>
            <w:shd w:val="clear" w:color="auto" w:fill="D9D9D9" w:themeFill="background1" w:themeFillShade="D9"/>
            <w:vAlign w:val="bottom"/>
          </w:tcPr>
          <w:p w14:paraId="43934949" w14:textId="77777777" w:rsidR="00363026" w:rsidRPr="00F201BB" w:rsidRDefault="00363026" w:rsidP="001945B8">
            <w:pPr>
              <w:rPr>
                <w:b/>
              </w:rPr>
            </w:pPr>
            <w:r w:rsidRPr="00F201BB">
              <w:rPr>
                <w:b/>
              </w:rPr>
              <w:t>Beskrivning</w:t>
            </w:r>
          </w:p>
        </w:tc>
        <w:tc>
          <w:tcPr>
            <w:tcW w:w="1418" w:type="dxa"/>
            <w:shd w:val="clear" w:color="auto" w:fill="D9D9D9" w:themeFill="background1" w:themeFillShade="D9"/>
            <w:vAlign w:val="bottom"/>
          </w:tcPr>
          <w:p w14:paraId="046F3CC8" w14:textId="77777777" w:rsidR="00363026" w:rsidRPr="00F201BB" w:rsidRDefault="00363026" w:rsidP="001945B8">
            <w:pPr>
              <w:rPr>
                <w:b/>
              </w:rPr>
            </w:pPr>
            <w:r w:rsidRPr="00F201BB">
              <w:rPr>
                <w:b/>
              </w:rPr>
              <w:t>Kardinalitet</w:t>
            </w:r>
          </w:p>
        </w:tc>
      </w:tr>
      <w:tr w:rsidR="00363026" w:rsidRPr="007B1ED2" w14:paraId="59DE61EC" w14:textId="77777777" w:rsidTr="007B1ED2">
        <w:tc>
          <w:tcPr>
            <w:tcW w:w="2660" w:type="dxa"/>
          </w:tcPr>
          <w:p w14:paraId="2C3E333A" w14:textId="77777777" w:rsidR="00363026" w:rsidRPr="007B1ED2" w:rsidRDefault="00363026" w:rsidP="007B1ED2">
            <w:pPr>
              <w:pStyle w:val="TableParagraph"/>
              <w:spacing w:line="229" w:lineRule="exact"/>
              <w:rPr>
                <w:rFonts w:ascii="Arial" w:eastAsia="Times New Roman" w:hAnsi="Arial" w:cs="Arial"/>
                <w:b/>
                <w:spacing w:val="-1"/>
                <w:sz w:val="18"/>
                <w:szCs w:val="18"/>
              </w:rPr>
            </w:pPr>
            <w:r w:rsidRPr="007B1ED2">
              <w:rPr>
                <w:rFonts w:ascii="Arial" w:eastAsia="Times New Roman" w:hAnsi="Arial" w:cs="Arial"/>
                <w:b/>
                <w:spacing w:val="-1"/>
                <w:sz w:val="18"/>
                <w:szCs w:val="18"/>
              </w:rPr>
              <w:t>Begäran</w:t>
            </w:r>
          </w:p>
        </w:tc>
        <w:tc>
          <w:tcPr>
            <w:tcW w:w="1984" w:type="dxa"/>
          </w:tcPr>
          <w:p w14:paraId="693FF61C" w14:textId="77777777" w:rsidR="00363026" w:rsidRPr="007B1ED2" w:rsidRDefault="00363026" w:rsidP="007B1ED2">
            <w:pPr>
              <w:pStyle w:val="TableParagraph"/>
              <w:spacing w:line="229" w:lineRule="exact"/>
              <w:rPr>
                <w:rFonts w:ascii="Arial" w:eastAsia="Times New Roman" w:hAnsi="Arial" w:cs="Arial"/>
                <w:b/>
                <w:spacing w:val="-1"/>
                <w:sz w:val="18"/>
                <w:szCs w:val="18"/>
              </w:rPr>
            </w:pPr>
          </w:p>
        </w:tc>
        <w:tc>
          <w:tcPr>
            <w:tcW w:w="3544" w:type="dxa"/>
          </w:tcPr>
          <w:p w14:paraId="55D1794C" w14:textId="77777777" w:rsidR="00363026" w:rsidRPr="007B1ED2" w:rsidRDefault="00363026" w:rsidP="007B1ED2">
            <w:pPr>
              <w:pStyle w:val="TableParagraph"/>
              <w:spacing w:line="229" w:lineRule="exact"/>
              <w:rPr>
                <w:rFonts w:ascii="Arial" w:eastAsia="Times New Roman" w:hAnsi="Arial" w:cs="Arial"/>
                <w:b/>
                <w:spacing w:val="-1"/>
                <w:sz w:val="18"/>
                <w:szCs w:val="18"/>
              </w:rPr>
            </w:pPr>
          </w:p>
        </w:tc>
        <w:tc>
          <w:tcPr>
            <w:tcW w:w="1418" w:type="dxa"/>
          </w:tcPr>
          <w:p w14:paraId="60272C61" w14:textId="77777777" w:rsidR="00363026" w:rsidRPr="007B1ED2" w:rsidRDefault="00363026" w:rsidP="00FE282A">
            <w:pPr>
              <w:pStyle w:val="TableParagraph"/>
              <w:spacing w:line="229" w:lineRule="exact"/>
              <w:rPr>
                <w:rFonts w:ascii="Arial" w:eastAsia="Times New Roman" w:hAnsi="Arial" w:cs="Arial"/>
                <w:b/>
                <w:spacing w:val="-1"/>
                <w:sz w:val="18"/>
                <w:szCs w:val="18"/>
              </w:rPr>
            </w:pPr>
          </w:p>
        </w:tc>
      </w:tr>
      <w:tr w:rsidR="00F1167C" w:rsidRPr="00F1167C" w14:paraId="50D298F7" w14:textId="77777777" w:rsidTr="00F1167C">
        <w:tc>
          <w:tcPr>
            <w:tcW w:w="2660" w:type="dxa"/>
          </w:tcPr>
          <w:p w14:paraId="435F8F06" w14:textId="02EDC98D"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patient</w:t>
            </w:r>
          </w:p>
        </w:tc>
        <w:tc>
          <w:tcPr>
            <w:tcW w:w="1984" w:type="dxa"/>
          </w:tcPr>
          <w:p w14:paraId="43FEAF6C" w14:textId="4CFE99D5" w:rsidR="00F1167C" w:rsidRPr="00F1167C" w:rsidRDefault="00C262CC" w:rsidP="00F1167C">
            <w:pPr>
              <w:pStyle w:val="TableParagraph"/>
              <w:spacing w:line="226" w:lineRule="exact"/>
              <w:rPr>
                <w:rFonts w:ascii="Arial" w:eastAsia="Times New Roman" w:hAnsi="Arial" w:cs="Arial"/>
                <w:spacing w:val="-1"/>
                <w:sz w:val="18"/>
                <w:szCs w:val="18"/>
              </w:rPr>
            </w:pPr>
            <w:hyperlink w:anchor="tns:Patient" w:history="1">
              <w:r w:rsidR="00F1167C" w:rsidRPr="00F1167C">
                <w:rPr>
                  <w:rStyle w:val="Hyperlnk"/>
                  <w:rFonts w:ascii="Arial" w:hAnsi="Arial" w:cs="Arial"/>
                  <w:sz w:val="18"/>
                  <w:szCs w:val="18"/>
                </w:rPr>
                <w:t>tns:Patient</w:t>
              </w:r>
            </w:hyperlink>
          </w:p>
        </w:tc>
        <w:tc>
          <w:tcPr>
            <w:tcW w:w="3544" w:type="dxa"/>
          </w:tcPr>
          <w:p w14:paraId="1C9C9EB3" w14:textId="2FB17C31"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Patient att hämta icke aktuella ordinationer för.</w:t>
            </w:r>
          </w:p>
        </w:tc>
        <w:tc>
          <w:tcPr>
            <w:tcW w:w="1418" w:type="dxa"/>
          </w:tcPr>
          <w:p w14:paraId="3F80F20C" w14:textId="6E31DF0F"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1..1</w:t>
            </w:r>
          </w:p>
        </w:tc>
      </w:tr>
      <w:tr w:rsidR="00F1167C" w:rsidRPr="00F1167C" w14:paraId="4DE6F05D" w14:textId="77777777" w:rsidTr="00F1167C">
        <w:tc>
          <w:tcPr>
            <w:tcW w:w="2660" w:type="dxa"/>
          </w:tcPr>
          <w:p w14:paraId="74875F4B" w14:textId="6A8FD584" w:rsidR="00F1167C" w:rsidRPr="00F1167C" w:rsidRDefault="00F1167C" w:rsidP="00F1167C">
            <w:pPr>
              <w:pStyle w:val="TableParagraph"/>
              <w:spacing w:line="229" w:lineRule="exact"/>
              <w:rPr>
                <w:rFonts w:ascii="Arial" w:eastAsia="Times New Roman" w:hAnsi="Arial" w:cs="Arial"/>
                <w:b/>
                <w:spacing w:val="-1"/>
                <w:sz w:val="18"/>
                <w:szCs w:val="18"/>
              </w:rPr>
            </w:pPr>
            <w:r w:rsidRPr="00F1167C">
              <w:rPr>
                <w:rFonts w:ascii="Arial" w:hAnsi="Arial" w:cs="Arial"/>
                <w:color w:val="000000"/>
                <w:sz w:val="18"/>
                <w:szCs w:val="18"/>
              </w:rPr>
              <w:t>franDatum</w:t>
            </w:r>
          </w:p>
        </w:tc>
        <w:tc>
          <w:tcPr>
            <w:tcW w:w="1984" w:type="dxa"/>
          </w:tcPr>
          <w:p w14:paraId="085FC699" w14:textId="1867E5E4"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xs:dateTime</w:t>
            </w:r>
          </w:p>
        </w:tc>
        <w:tc>
          <w:tcPr>
            <w:tcW w:w="3544" w:type="dxa"/>
          </w:tcPr>
          <w:p w14:paraId="5D5282EB" w14:textId="27D3DF3A" w:rsidR="00F1167C" w:rsidRPr="00F1167C" w:rsidRDefault="00F1167C" w:rsidP="00F1167C">
            <w:pPr>
              <w:pStyle w:val="TableParagraph"/>
              <w:spacing w:line="226" w:lineRule="exact"/>
              <w:rPr>
                <w:rFonts w:ascii="Arial" w:eastAsia="Times New Roman" w:hAnsi="Arial" w:cs="Arial"/>
                <w:color w:val="FF0000"/>
                <w:spacing w:val="-1"/>
                <w:sz w:val="18"/>
                <w:szCs w:val="18"/>
              </w:rPr>
            </w:pPr>
            <w:r w:rsidRPr="00F1167C">
              <w:rPr>
                <w:rFonts w:ascii="Arial" w:hAnsi="Arial" w:cs="Arial"/>
                <w:color w:val="000000"/>
                <w:sz w:val="18"/>
                <w:szCs w:val="18"/>
              </w:rPr>
              <w:t>Hämta icke aktuella ordinationer med utsättningstidpunkt (förändringstidpunkt) &gt;= franDatum.</w:t>
            </w:r>
          </w:p>
        </w:tc>
        <w:tc>
          <w:tcPr>
            <w:tcW w:w="1418" w:type="dxa"/>
          </w:tcPr>
          <w:p w14:paraId="41755912" w14:textId="3376B81B"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0..1</w:t>
            </w:r>
          </w:p>
        </w:tc>
      </w:tr>
      <w:tr w:rsidR="00F1167C" w:rsidRPr="00F1167C" w14:paraId="6A701D17" w14:textId="77777777" w:rsidTr="00F1167C">
        <w:tc>
          <w:tcPr>
            <w:tcW w:w="2660" w:type="dxa"/>
          </w:tcPr>
          <w:p w14:paraId="2F9FFE0C" w14:textId="47ABC29B" w:rsidR="00F1167C" w:rsidRPr="00F1167C" w:rsidRDefault="00F1167C" w:rsidP="00F1167C">
            <w:pPr>
              <w:pStyle w:val="TableParagraph"/>
              <w:spacing w:line="229" w:lineRule="exact"/>
              <w:rPr>
                <w:rFonts w:ascii="Arial" w:eastAsia="Times New Roman" w:hAnsi="Arial" w:cs="Arial"/>
                <w:b/>
                <w:spacing w:val="-1"/>
                <w:sz w:val="18"/>
                <w:szCs w:val="18"/>
              </w:rPr>
            </w:pPr>
            <w:r w:rsidRPr="00F1167C">
              <w:rPr>
                <w:rFonts w:ascii="Arial" w:hAnsi="Arial" w:cs="Arial"/>
                <w:color w:val="000000"/>
                <w:sz w:val="18"/>
                <w:szCs w:val="18"/>
              </w:rPr>
              <w:t>tillDatum</w:t>
            </w:r>
          </w:p>
        </w:tc>
        <w:tc>
          <w:tcPr>
            <w:tcW w:w="1984" w:type="dxa"/>
          </w:tcPr>
          <w:p w14:paraId="27E1D92B" w14:textId="261E03C0"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xs:dateTime</w:t>
            </w:r>
          </w:p>
        </w:tc>
        <w:tc>
          <w:tcPr>
            <w:tcW w:w="3544" w:type="dxa"/>
          </w:tcPr>
          <w:p w14:paraId="1E55130D" w14:textId="794D5467" w:rsidR="00F1167C" w:rsidRPr="00F1167C" w:rsidRDefault="00F1167C" w:rsidP="00F1167C">
            <w:pPr>
              <w:pStyle w:val="TableParagraph"/>
              <w:spacing w:line="226" w:lineRule="exact"/>
              <w:rPr>
                <w:rFonts w:ascii="Arial" w:eastAsia="Times New Roman" w:hAnsi="Arial" w:cs="Arial"/>
                <w:color w:val="FF0000"/>
                <w:spacing w:val="-1"/>
                <w:sz w:val="18"/>
                <w:szCs w:val="18"/>
              </w:rPr>
            </w:pPr>
            <w:r w:rsidRPr="00F1167C">
              <w:rPr>
                <w:rFonts w:ascii="Arial" w:hAnsi="Arial" w:cs="Arial"/>
                <w:color w:val="000000"/>
                <w:sz w:val="18"/>
                <w:szCs w:val="18"/>
              </w:rPr>
              <w:t>Hämta icke aktuella ordinationer med utsättningstidpunkt (förändringstidpunkt) &lt;= tillDatum.</w:t>
            </w:r>
          </w:p>
        </w:tc>
        <w:tc>
          <w:tcPr>
            <w:tcW w:w="1418" w:type="dxa"/>
          </w:tcPr>
          <w:p w14:paraId="40C897B0" w14:textId="2EE45E8B"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0..1</w:t>
            </w:r>
          </w:p>
        </w:tc>
      </w:tr>
      <w:tr w:rsidR="00F1167C" w:rsidRPr="00F1167C" w14:paraId="3216F08C" w14:textId="77777777" w:rsidTr="00F1167C">
        <w:tc>
          <w:tcPr>
            <w:tcW w:w="2660" w:type="dxa"/>
          </w:tcPr>
          <w:p w14:paraId="66B54E27" w14:textId="00627580" w:rsidR="00F1167C" w:rsidRPr="00F1167C" w:rsidRDefault="00F1167C" w:rsidP="00F1167C">
            <w:pPr>
              <w:pStyle w:val="TableParagraph"/>
              <w:spacing w:line="229" w:lineRule="exact"/>
              <w:rPr>
                <w:rFonts w:ascii="Arial" w:eastAsia="Times New Roman" w:hAnsi="Arial" w:cs="Arial"/>
                <w:b/>
                <w:spacing w:val="-1"/>
                <w:sz w:val="18"/>
                <w:szCs w:val="18"/>
              </w:rPr>
            </w:pPr>
            <w:r w:rsidRPr="00F1167C">
              <w:rPr>
                <w:rFonts w:ascii="Arial" w:hAnsi="Arial" w:cs="Arial"/>
                <w:color w:val="000000"/>
                <w:sz w:val="18"/>
                <w:szCs w:val="18"/>
              </w:rPr>
              <w:t>svarsurval</w:t>
            </w:r>
          </w:p>
        </w:tc>
        <w:tc>
          <w:tcPr>
            <w:tcW w:w="1984" w:type="dxa"/>
          </w:tcPr>
          <w:p w14:paraId="54841E7C" w14:textId="784C5478" w:rsidR="00F1167C" w:rsidRPr="00F1167C" w:rsidRDefault="00C262CC" w:rsidP="00F1167C">
            <w:pPr>
              <w:pStyle w:val="TableParagraph"/>
              <w:spacing w:line="226" w:lineRule="exact"/>
              <w:rPr>
                <w:rFonts w:ascii="Arial" w:eastAsia="Times New Roman" w:hAnsi="Arial" w:cs="Arial"/>
                <w:spacing w:val="-1"/>
                <w:sz w:val="18"/>
                <w:szCs w:val="18"/>
              </w:rPr>
            </w:pPr>
            <w:hyperlink w:anchor="tns:Svarsurval" w:history="1">
              <w:r w:rsidR="00F1167C" w:rsidRPr="00F1167C">
                <w:rPr>
                  <w:rStyle w:val="Hyperlnk"/>
                  <w:rFonts w:ascii="Arial" w:hAnsi="Arial" w:cs="Arial"/>
                  <w:sz w:val="18"/>
                  <w:szCs w:val="18"/>
                </w:rPr>
                <w:t>tns:Svarsurval</w:t>
              </w:r>
            </w:hyperlink>
          </w:p>
        </w:tc>
        <w:tc>
          <w:tcPr>
            <w:tcW w:w="3544" w:type="dxa"/>
          </w:tcPr>
          <w:p w14:paraId="6B925F99" w14:textId="0492D59F" w:rsidR="00F1167C" w:rsidRPr="00F1167C" w:rsidRDefault="00F1167C" w:rsidP="00F1167C">
            <w:pPr>
              <w:pStyle w:val="TableParagraph"/>
              <w:spacing w:line="226" w:lineRule="exact"/>
              <w:rPr>
                <w:rFonts w:ascii="Arial" w:eastAsia="Times New Roman" w:hAnsi="Arial" w:cs="Arial"/>
                <w:color w:val="FF0000"/>
                <w:spacing w:val="-1"/>
                <w:sz w:val="18"/>
                <w:szCs w:val="18"/>
              </w:rPr>
            </w:pPr>
            <w:r w:rsidRPr="00F1167C">
              <w:rPr>
                <w:rFonts w:ascii="Arial" w:hAnsi="Arial" w:cs="Arial"/>
                <w:color w:val="000000"/>
                <w:sz w:val="18"/>
                <w:szCs w:val="18"/>
              </w:rPr>
              <w:t>Urval som begränsar antal returnerade poster. Om svarsurval ej är angivet begränsas antal poster till de 100 första.</w:t>
            </w:r>
          </w:p>
        </w:tc>
        <w:tc>
          <w:tcPr>
            <w:tcW w:w="1418" w:type="dxa"/>
          </w:tcPr>
          <w:p w14:paraId="696A67A4" w14:textId="4DAFD52B"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0..1</w:t>
            </w:r>
          </w:p>
        </w:tc>
      </w:tr>
      <w:tr w:rsidR="007B1ED2" w:rsidRPr="007B1ED2" w14:paraId="40FA57DA" w14:textId="77777777" w:rsidTr="007B1ED2">
        <w:tc>
          <w:tcPr>
            <w:tcW w:w="2660" w:type="dxa"/>
          </w:tcPr>
          <w:p w14:paraId="6A18F99B" w14:textId="77777777" w:rsidR="007B1ED2" w:rsidRPr="007B1ED2" w:rsidRDefault="007B1ED2" w:rsidP="007B1ED2">
            <w:pPr>
              <w:pStyle w:val="TableParagraph"/>
              <w:spacing w:line="229" w:lineRule="exact"/>
              <w:rPr>
                <w:rFonts w:ascii="Arial" w:eastAsia="Times New Roman" w:hAnsi="Arial" w:cs="Arial"/>
                <w:b/>
                <w:spacing w:val="-1"/>
                <w:sz w:val="18"/>
                <w:szCs w:val="18"/>
              </w:rPr>
            </w:pPr>
            <w:r w:rsidRPr="007B1ED2">
              <w:rPr>
                <w:rFonts w:ascii="Arial" w:eastAsia="Times New Roman" w:hAnsi="Arial" w:cs="Arial"/>
                <w:b/>
                <w:spacing w:val="-1"/>
                <w:sz w:val="18"/>
                <w:szCs w:val="18"/>
              </w:rPr>
              <w:t>Svar</w:t>
            </w:r>
          </w:p>
        </w:tc>
        <w:tc>
          <w:tcPr>
            <w:tcW w:w="1984" w:type="dxa"/>
          </w:tcPr>
          <w:p w14:paraId="5B2CB1FB" w14:textId="77777777" w:rsidR="007B1ED2" w:rsidRPr="007B1ED2" w:rsidRDefault="007B1ED2" w:rsidP="007B1ED2">
            <w:pPr>
              <w:pStyle w:val="TableParagraph"/>
              <w:spacing w:line="229" w:lineRule="exact"/>
              <w:rPr>
                <w:rFonts w:ascii="Arial" w:eastAsia="Times New Roman" w:hAnsi="Arial" w:cs="Arial"/>
                <w:b/>
                <w:spacing w:val="-1"/>
                <w:sz w:val="18"/>
                <w:szCs w:val="18"/>
              </w:rPr>
            </w:pPr>
          </w:p>
        </w:tc>
        <w:tc>
          <w:tcPr>
            <w:tcW w:w="3544" w:type="dxa"/>
          </w:tcPr>
          <w:p w14:paraId="5CB4E1FE" w14:textId="77777777" w:rsidR="007B1ED2" w:rsidRPr="007B1ED2" w:rsidRDefault="007B1ED2" w:rsidP="007B1ED2">
            <w:pPr>
              <w:pStyle w:val="TableParagraph"/>
              <w:spacing w:line="229" w:lineRule="exact"/>
              <w:rPr>
                <w:rFonts w:ascii="Arial" w:eastAsia="Times New Roman" w:hAnsi="Arial" w:cs="Arial"/>
                <w:b/>
                <w:spacing w:val="-1"/>
                <w:sz w:val="18"/>
                <w:szCs w:val="18"/>
              </w:rPr>
            </w:pPr>
          </w:p>
        </w:tc>
        <w:tc>
          <w:tcPr>
            <w:tcW w:w="1418" w:type="dxa"/>
          </w:tcPr>
          <w:p w14:paraId="224EB820" w14:textId="77777777" w:rsidR="007B1ED2" w:rsidRPr="007B1ED2" w:rsidRDefault="007B1ED2" w:rsidP="006609BE">
            <w:pPr>
              <w:pStyle w:val="TableParagraph"/>
              <w:spacing w:line="229" w:lineRule="exact"/>
              <w:jc w:val="center"/>
              <w:rPr>
                <w:rFonts w:ascii="Arial" w:eastAsia="Times New Roman" w:hAnsi="Arial" w:cs="Arial"/>
                <w:b/>
                <w:spacing w:val="-1"/>
                <w:sz w:val="18"/>
                <w:szCs w:val="18"/>
              </w:rPr>
            </w:pPr>
          </w:p>
        </w:tc>
      </w:tr>
      <w:tr w:rsidR="00F1167C" w:rsidRPr="00F1167C" w14:paraId="7EC60CE1" w14:textId="77777777" w:rsidTr="00F1167C">
        <w:tc>
          <w:tcPr>
            <w:tcW w:w="2660" w:type="dxa"/>
          </w:tcPr>
          <w:p w14:paraId="5F0910D3" w14:textId="414A50F2" w:rsidR="00F1167C" w:rsidRPr="00F1167C" w:rsidRDefault="00F1167C" w:rsidP="00F1167C">
            <w:pPr>
              <w:pStyle w:val="TableParagraph"/>
              <w:spacing w:line="229" w:lineRule="exact"/>
              <w:rPr>
                <w:rFonts w:ascii="Arial" w:eastAsia="Times New Roman" w:hAnsi="Arial" w:cs="Arial"/>
                <w:spacing w:val="-1"/>
                <w:sz w:val="18"/>
                <w:szCs w:val="18"/>
              </w:rPr>
            </w:pPr>
            <w:r w:rsidRPr="00F1167C">
              <w:rPr>
                <w:rFonts w:ascii="Arial" w:hAnsi="Arial" w:cs="Arial"/>
                <w:color w:val="000000"/>
                <w:sz w:val="18"/>
                <w:szCs w:val="18"/>
              </w:rPr>
              <w:t>underlagstidpunkt</w:t>
            </w:r>
          </w:p>
        </w:tc>
        <w:tc>
          <w:tcPr>
            <w:tcW w:w="1984" w:type="dxa"/>
          </w:tcPr>
          <w:p w14:paraId="79D74531" w14:textId="18646385"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xs:dateTime</w:t>
            </w:r>
          </w:p>
        </w:tc>
        <w:tc>
          <w:tcPr>
            <w:tcW w:w="3544" w:type="dxa"/>
          </w:tcPr>
          <w:p w14:paraId="52866123" w14:textId="6EBA9694"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Tidpunkt för senaste ordinationsändring för en patient. Returneras endast om patienten har ordinationer.</w:t>
            </w:r>
          </w:p>
        </w:tc>
        <w:tc>
          <w:tcPr>
            <w:tcW w:w="1418" w:type="dxa"/>
          </w:tcPr>
          <w:p w14:paraId="08494AC5" w14:textId="4AA2FDBD"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0..1</w:t>
            </w:r>
          </w:p>
        </w:tc>
      </w:tr>
      <w:tr w:rsidR="00F1167C" w:rsidRPr="00F1167C" w14:paraId="72E5FD25" w14:textId="77777777" w:rsidTr="00F1167C">
        <w:tc>
          <w:tcPr>
            <w:tcW w:w="2660" w:type="dxa"/>
          </w:tcPr>
          <w:p w14:paraId="0EE8FF1D" w14:textId="4A0222C8" w:rsidR="00F1167C" w:rsidRPr="00F1167C" w:rsidRDefault="00F1167C" w:rsidP="00F1167C">
            <w:pPr>
              <w:pStyle w:val="TableParagraph"/>
              <w:spacing w:line="229" w:lineRule="exact"/>
              <w:rPr>
                <w:rFonts w:ascii="Arial" w:eastAsia="Times New Roman" w:hAnsi="Arial" w:cs="Arial"/>
                <w:spacing w:val="-1"/>
                <w:sz w:val="18"/>
                <w:szCs w:val="18"/>
              </w:rPr>
            </w:pPr>
            <w:r w:rsidRPr="00F1167C">
              <w:rPr>
                <w:rFonts w:ascii="Arial" w:hAnsi="Arial" w:cs="Arial"/>
                <w:color w:val="000000"/>
                <w:sz w:val="18"/>
                <w:szCs w:val="18"/>
              </w:rPr>
              <w:t>lakemedelsordination</w:t>
            </w:r>
          </w:p>
        </w:tc>
        <w:tc>
          <w:tcPr>
            <w:tcW w:w="1984" w:type="dxa"/>
          </w:tcPr>
          <w:p w14:paraId="1B8FBA41" w14:textId="602846C0" w:rsidR="00F1167C" w:rsidRPr="00F1167C" w:rsidRDefault="00C262CC" w:rsidP="00F1167C">
            <w:pPr>
              <w:pStyle w:val="TableParagraph"/>
              <w:spacing w:line="226" w:lineRule="exact"/>
              <w:rPr>
                <w:rFonts w:ascii="Arial" w:eastAsia="Times New Roman" w:hAnsi="Arial" w:cs="Arial"/>
                <w:spacing w:val="-1"/>
                <w:sz w:val="18"/>
                <w:szCs w:val="18"/>
              </w:rPr>
            </w:pPr>
            <w:hyperlink w:anchor="tns:Lakemedelsordination" w:history="1">
              <w:r w:rsidR="00F1167C" w:rsidRPr="00F1167C">
                <w:rPr>
                  <w:rStyle w:val="Hyperlnk"/>
                  <w:rFonts w:ascii="Arial" w:hAnsi="Arial" w:cs="Arial"/>
                  <w:sz w:val="18"/>
                  <w:szCs w:val="18"/>
                </w:rPr>
                <w:t>tns:Lakemedelsordination</w:t>
              </w:r>
            </w:hyperlink>
          </w:p>
        </w:tc>
        <w:tc>
          <w:tcPr>
            <w:tcW w:w="3544" w:type="dxa"/>
          </w:tcPr>
          <w:p w14:paraId="73E9045C" w14:textId="1C824785"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Icke aktuella ordinationer för angiven patient.</w:t>
            </w:r>
          </w:p>
        </w:tc>
        <w:tc>
          <w:tcPr>
            <w:tcW w:w="1418" w:type="dxa"/>
          </w:tcPr>
          <w:p w14:paraId="4D5938D4" w14:textId="5B692DD5"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0..unbounded</w:t>
            </w:r>
          </w:p>
        </w:tc>
      </w:tr>
      <w:tr w:rsidR="00F1167C" w:rsidRPr="00F1167C" w14:paraId="37D4300F" w14:textId="77777777" w:rsidTr="00F1167C">
        <w:tc>
          <w:tcPr>
            <w:tcW w:w="2660" w:type="dxa"/>
          </w:tcPr>
          <w:p w14:paraId="7C2D765D" w14:textId="22EA87E6" w:rsidR="00F1167C" w:rsidRPr="00F1167C" w:rsidRDefault="00F1167C" w:rsidP="00F1167C">
            <w:pPr>
              <w:pStyle w:val="TableParagraph"/>
              <w:spacing w:line="229" w:lineRule="exact"/>
              <w:rPr>
                <w:rFonts w:ascii="Arial" w:eastAsia="Times New Roman" w:hAnsi="Arial" w:cs="Arial"/>
                <w:spacing w:val="-1"/>
                <w:sz w:val="18"/>
                <w:szCs w:val="18"/>
              </w:rPr>
            </w:pPr>
            <w:r w:rsidRPr="00F1167C">
              <w:rPr>
                <w:rFonts w:ascii="Arial" w:hAnsi="Arial" w:cs="Arial"/>
                <w:color w:val="000000"/>
                <w:sz w:val="18"/>
                <w:szCs w:val="18"/>
              </w:rPr>
              <w:t>svarsurval</w:t>
            </w:r>
          </w:p>
        </w:tc>
        <w:tc>
          <w:tcPr>
            <w:tcW w:w="1984" w:type="dxa"/>
          </w:tcPr>
          <w:p w14:paraId="7722CCC9" w14:textId="4866B447" w:rsidR="00F1167C" w:rsidRPr="00F1167C" w:rsidRDefault="00C262CC" w:rsidP="00F1167C">
            <w:pPr>
              <w:pStyle w:val="TableParagraph"/>
              <w:spacing w:line="226" w:lineRule="exact"/>
              <w:rPr>
                <w:rFonts w:ascii="Arial" w:eastAsia="Times New Roman" w:hAnsi="Arial" w:cs="Arial"/>
                <w:spacing w:val="-1"/>
                <w:sz w:val="18"/>
                <w:szCs w:val="18"/>
              </w:rPr>
            </w:pPr>
            <w:hyperlink w:anchor="tns:Svarsurval" w:history="1">
              <w:r w:rsidR="00F1167C" w:rsidRPr="00F1167C">
                <w:rPr>
                  <w:rStyle w:val="Hyperlnk"/>
                  <w:rFonts w:ascii="Arial" w:hAnsi="Arial" w:cs="Arial"/>
                  <w:sz w:val="18"/>
                  <w:szCs w:val="18"/>
                </w:rPr>
                <w:t>tns:Svarsurval</w:t>
              </w:r>
            </w:hyperlink>
          </w:p>
        </w:tc>
        <w:tc>
          <w:tcPr>
            <w:tcW w:w="3544" w:type="dxa"/>
          </w:tcPr>
          <w:p w14:paraId="0D1736BB" w14:textId="69D0B258" w:rsidR="00F1167C" w:rsidRPr="00F1167C" w:rsidRDefault="00F1167C" w:rsidP="00F1167C">
            <w:pPr>
              <w:pStyle w:val="TableParagraph"/>
              <w:spacing w:line="226" w:lineRule="exact"/>
              <w:rPr>
                <w:rFonts w:ascii="Arial" w:eastAsia="Times New Roman" w:hAnsi="Arial" w:cs="Arial"/>
                <w:color w:val="FF0000"/>
                <w:spacing w:val="-1"/>
                <w:sz w:val="18"/>
                <w:szCs w:val="18"/>
              </w:rPr>
            </w:pPr>
            <w:r w:rsidRPr="00F1167C">
              <w:rPr>
                <w:rFonts w:ascii="Arial" w:hAnsi="Arial" w:cs="Arial"/>
                <w:color w:val="000000"/>
                <w:sz w:val="18"/>
                <w:szCs w:val="18"/>
              </w:rPr>
              <w:t>Svarsurval returneras om svarsurval är angivet i begäran eller om svarsurval inte är angivet och totalt antal poster är större än 100.</w:t>
            </w:r>
          </w:p>
        </w:tc>
        <w:tc>
          <w:tcPr>
            <w:tcW w:w="1418" w:type="dxa"/>
          </w:tcPr>
          <w:p w14:paraId="4E9B5336" w14:textId="4BA96AEB"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0..1</w:t>
            </w:r>
          </w:p>
        </w:tc>
      </w:tr>
      <w:tr w:rsidR="00F1167C" w:rsidRPr="00F1167C" w14:paraId="3909B8B9" w14:textId="77777777" w:rsidTr="00F1167C">
        <w:tc>
          <w:tcPr>
            <w:tcW w:w="2660" w:type="dxa"/>
          </w:tcPr>
          <w:p w14:paraId="62448970" w14:textId="2D68E689" w:rsidR="00F1167C" w:rsidRPr="00F1167C" w:rsidRDefault="00F1167C" w:rsidP="00F1167C">
            <w:pPr>
              <w:pStyle w:val="TableParagraph"/>
              <w:spacing w:line="229" w:lineRule="exact"/>
              <w:rPr>
                <w:rFonts w:ascii="Arial" w:eastAsia="Times New Roman" w:hAnsi="Arial" w:cs="Arial"/>
                <w:spacing w:val="-1"/>
                <w:sz w:val="18"/>
                <w:szCs w:val="18"/>
              </w:rPr>
            </w:pPr>
            <w:r w:rsidRPr="00F1167C">
              <w:rPr>
                <w:rFonts w:ascii="Arial" w:hAnsi="Arial" w:cs="Arial"/>
                <w:color w:val="000000"/>
                <w:sz w:val="18"/>
                <w:szCs w:val="18"/>
              </w:rPr>
              <w:t>totaltAntalPoster</w:t>
            </w:r>
          </w:p>
        </w:tc>
        <w:tc>
          <w:tcPr>
            <w:tcW w:w="1984" w:type="dxa"/>
          </w:tcPr>
          <w:p w14:paraId="7A596D4B" w14:textId="1AC168C8"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xs:int</w:t>
            </w:r>
          </w:p>
        </w:tc>
        <w:tc>
          <w:tcPr>
            <w:tcW w:w="3544" w:type="dxa"/>
          </w:tcPr>
          <w:p w14:paraId="53C2CDC1" w14:textId="3529F217"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Totalt antal poster inom angiven tidsperiod.</w:t>
            </w:r>
          </w:p>
        </w:tc>
        <w:tc>
          <w:tcPr>
            <w:tcW w:w="1418" w:type="dxa"/>
          </w:tcPr>
          <w:p w14:paraId="735C5A86" w14:textId="1DA4BC10"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0..1</w:t>
            </w:r>
          </w:p>
        </w:tc>
      </w:tr>
      <w:tr w:rsidR="00F1167C" w:rsidRPr="00F1167C" w14:paraId="02D555A8" w14:textId="77777777" w:rsidTr="00F1167C">
        <w:tc>
          <w:tcPr>
            <w:tcW w:w="2660" w:type="dxa"/>
          </w:tcPr>
          <w:p w14:paraId="4500565E" w14:textId="5B0DE445" w:rsidR="00F1167C" w:rsidRPr="00F1167C" w:rsidRDefault="00F1167C" w:rsidP="00F1167C">
            <w:pPr>
              <w:pStyle w:val="TableParagraph"/>
              <w:spacing w:line="229" w:lineRule="exact"/>
              <w:rPr>
                <w:rFonts w:ascii="Arial" w:hAnsi="Arial" w:cs="Arial"/>
                <w:sz w:val="18"/>
                <w:szCs w:val="18"/>
              </w:rPr>
            </w:pPr>
            <w:r w:rsidRPr="00F1167C">
              <w:rPr>
                <w:rFonts w:ascii="Arial" w:hAnsi="Arial" w:cs="Arial"/>
                <w:color w:val="000000"/>
                <w:sz w:val="18"/>
                <w:szCs w:val="18"/>
              </w:rPr>
              <w:t>resultCode</w:t>
            </w:r>
          </w:p>
        </w:tc>
        <w:tc>
          <w:tcPr>
            <w:tcW w:w="1984" w:type="dxa"/>
          </w:tcPr>
          <w:p w14:paraId="38FE20BA" w14:textId="432B1996" w:rsidR="00F1167C" w:rsidRPr="00F1167C" w:rsidRDefault="00C262CC" w:rsidP="00F1167C">
            <w:pPr>
              <w:pStyle w:val="TableParagraph"/>
              <w:spacing w:line="226" w:lineRule="exact"/>
              <w:rPr>
                <w:rFonts w:ascii="Arial" w:hAnsi="Arial" w:cs="Arial"/>
                <w:sz w:val="18"/>
                <w:szCs w:val="18"/>
              </w:rPr>
            </w:pPr>
            <w:hyperlink w:anchor="tns:resultCodeEnum" w:history="1">
              <w:r w:rsidR="00F1167C" w:rsidRPr="00F1167C">
                <w:rPr>
                  <w:rStyle w:val="Hyperlnk"/>
                  <w:rFonts w:ascii="Arial" w:hAnsi="Arial" w:cs="Arial"/>
                  <w:sz w:val="18"/>
                  <w:szCs w:val="18"/>
                </w:rPr>
                <w:t>tns:resultCodeEnum</w:t>
              </w:r>
            </w:hyperlink>
          </w:p>
        </w:tc>
        <w:tc>
          <w:tcPr>
            <w:tcW w:w="3544" w:type="dxa"/>
          </w:tcPr>
          <w:p w14:paraId="083A4B7A" w14:textId="699EBFF7"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Resultatkod för anropet.</w:t>
            </w:r>
          </w:p>
        </w:tc>
        <w:tc>
          <w:tcPr>
            <w:tcW w:w="1418" w:type="dxa"/>
          </w:tcPr>
          <w:p w14:paraId="3F6E3ADF" w14:textId="066F9ECC" w:rsidR="00F1167C" w:rsidRPr="00F1167C" w:rsidRDefault="00F1167C" w:rsidP="00F1167C">
            <w:pPr>
              <w:pStyle w:val="TableParagraph"/>
              <w:spacing w:line="226" w:lineRule="exact"/>
              <w:rPr>
                <w:rFonts w:ascii="Arial" w:hAnsi="Arial" w:cs="Arial"/>
                <w:sz w:val="18"/>
                <w:szCs w:val="18"/>
              </w:rPr>
            </w:pPr>
            <w:r w:rsidRPr="00F1167C">
              <w:rPr>
                <w:rFonts w:ascii="Arial" w:hAnsi="Arial" w:cs="Arial"/>
                <w:color w:val="000000"/>
                <w:sz w:val="18"/>
                <w:szCs w:val="18"/>
              </w:rPr>
              <w:t>1..1</w:t>
            </w:r>
          </w:p>
        </w:tc>
      </w:tr>
      <w:tr w:rsidR="00F1167C" w:rsidRPr="00F1167C" w14:paraId="5E6C5C35" w14:textId="77777777" w:rsidTr="00F1167C">
        <w:tc>
          <w:tcPr>
            <w:tcW w:w="2660" w:type="dxa"/>
          </w:tcPr>
          <w:p w14:paraId="11402EAE" w14:textId="3FF1CDAE" w:rsidR="00F1167C" w:rsidRPr="00F1167C" w:rsidRDefault="00F1167C" w:rsidP="00F1167C">
            <w:pPr>
              <w:pStyle w:val="TableParagraph"/>
              <w:spacing w:line="229" w:lineRule="exact"/>
              <w:rPr>
                <w:rFonts w:ascii="Arial" w:hAnsi="Arial" w:cs="Arial"/>
                <w:sz w:val="18"/>
                <w:szCs w:val="18"/>
              </w:rPr>
            </w:pPr>
            <w:r w:rsidRPr="00F1167C">
              <w:rPr>
                <w:rFonts w:ascii="Arial" w:hAnsi="Arial" w:cs="Arial"/>
                <w:color w:val="000000"/>
                <w:sz w:val="18"/>
                <w:szCs w:val="18"/>
              </w:rPr>
              <w:t>comment</w:t>
            </w:r>
          </w:p>
        </w:tc>
        <w:tc>
          <w:tcPr>
            <w:tcW w:w="1984" w:type="dxa"/>
          </w:tcPr>
          <w:p w14:paraId="664B7E69" w14:textId="68AE4AC3" w:rsidR="00F1167C" w:rsidRPr="00F1167C" w:rsidRDefault="00F1167C" w:rsidP="00F1167C">
            <w:pPr>
              <w:pStyle w:val="TableParagraph"/>
              <w:spacing w:line="226" w:lineRule="exact"/>
              <w:rPr>
                <w:rFonts w:ascii="Arial" w:hAnsi="Arial" w:cs="Arial"/>
                <w:sz w:val="18"/>
                <w:szCs w:val="18"/>
              </w:rPr>
            </w:pPr>
            <w:r w:rsidRPr="00F1167C">
              <w:rPr>
                <w:rFonts w:ascii="Arial" w:hAnsi="Arial" w:cs="Arial"/>
                <w:color w:val="000000"/>
                <w:sz w:val="18"/>
                <w:szCs w:val="18"/>
              </w:rPr>
              <w:t>xs:string</w:t>
            </w:r>
          </w:p>
        </w:tc>
        <w:tc>
          <w:tcPr>
            <w:tcW w:w="3544" w:type="dxa"/>
          </w:tcPr>
          <w:p w14:paraId="793D71A2" w14:textId="4E4489F9" w:rsidR="00F1167C" w:rsidRPr="00F1167C" w:rsidRDefault="00F1167C" w:rsidP="00F1167C">
            <w:pPr>
              <w:pStyle w:val="TableParagraph"/>
              <w:spacing w:line="226" w:lineRule="exact"/>
              <w:rPr>
                <w:rFonts w:ascii="Arial" w:eastAsia="Times New Roman" w:hAnsi="Arial" w:cs="Arial"/>
                <w:spacing w:val="-1"/>
                <w:sz w:val="18"/>
                <w:szCs w:val="18"/>
              </w:rPr>
            </w:pPr>
            <w:r w:rsidRPr="00F1167C">
              <w:rPr>
                <w:rFonts w:ascii="Arial" w:hAnsi="Arial" w:cs="Arial"/>
                <w:color w:val="000000"/>
                <w:sz w:val="18"/>
                <w:szCs w:val="18"/>
              </w:rPr>
              <w:t>Kommentar till eventuella fel eller varningar.</w:t>
            </w:r>
          </w:p>
        </w:tc>
        <w:tc>
          <w:tcPr>
            <w:tcW w:w="1418" w:type="dxa"/>
          </w:tcPr>
          <w:p w14:paraId="453D5ED8" w14:textId="3450DEED" w:rsidR="00F1167C" w:rsidRPr="00F1167C" w:rsidRDefault="00F1167C" w:rsidP="00F1167C">
            <w:pPr>
              <w:pStyle w:val="TableParagraph"/>
              <w:spacing w:line="226" w:lineRule="exact"/>
              <w:rPr>
                <w:rFonts w:ascii="Arial" w:hAnsi="Arial" w:cs="Arial"/>
                <w:sz w:val="18"/>
                <w:szCs w:val="18"/>
              </w:rPr>
            </w:pPr>
            <w:r w:rsidRPr="00F1167C">
              <w:rPr>
                <w:rFonts w:ascii="Arial" w:hAnsi="Arial" w:cs="Arial"/>
                <w:color w:val="000000"/>
                <w:sz w:val="18"/>
                <w:szCs w:val="18"/>
              </w:rPr>
              <w:t>0..1</w:t>
            </w:r>
          </w:p>
        </w:tc>
      </w:tr>
    </w:tbl>
    <w:p w14:paraId="2A5F124B" w14:textId="77777777" w:rsidR="0082379D" w:rsidRDefault="0082379D">
      <w:pPr>
        <w:pStyle w:val="Rubrik3"/>
        <w:numPr>
          <w:ilvl w:val="0"/>
          <w:numId w:val="0"/>
        </w:numPr>
      </w:pPr>
      <w:bookmarkStart w:id="536" w:name="_Toc230426366"/>
    </w:p>
    <w:p w14:paraId="1C4D7FF8" w14:textId="77777777" w:rsidR="0082379D" w:rsidRDefault="0082379D">
      <w:pPr>
        <w:pStyle w:val="Rubrik3"/>
      </w:pPr>
      <w:r>
        <w:t>Tjänstekontraktsspecifika krav och regler</w:t>
      </w:r>
    </w:p>
    <w:p w14:paraId="6239A47F" w14:textId="77777777" w:rsidR="00C53917" w:rsidRPr="00C83B07" w:rsidRDefault="00C53917" w:rsidP="00C5391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167A6D96" w14:textId="77777777" w:rsidR="00A216CB" w:rsidRDefault="00A216CB">
      <w:pPr>
        <w:spacing w:after="0"/>
        <w:rPr>
          <w:ins w:id="537" w:author="Jonas Sedin" w:date="2013-06-03T09:06:00Z"/>
          <w:b/>
          <w:bCs/>
          <w:noProof w:val="0"/>
          <w:kern w:val="32"/>
          <w:sz w:val="28"/>
          <w:szCs w:val="28"/>
        </w:rPr>
      </w:pPr>
      <w:ins w:id="538" w:author="Jonas Sedin" w:date="2013-06-03T09:06:00Z">
        <w:r>
          <w:br w:type="page"/>
        </w:r>
      </w:ins>
    </w:p>
    <w:p w14:paraId="3A92130C" w14:textId="1587D170" w:rsidR="00980EB3" w:rsidRPr="004C11C1" w:rsidDel="00A216CB" w:rsidRDefault="00980EB3" w:rsidP="0036631F">
      <w:pPr>
        <w:pStyle w:val="Rubrik3"/>
        <w:rPr>
          <w:del w:id="539" w:author="Jonas Sedin" w:date="2013-06-03T09:06:00Z"/>
        </w:rPr>
      </w:pPr>
      <w:del w:id="540" w:author="Jonas Sedin" w:date="2013-06-03T09:06:00Z">
        <w:r w:rsidRPr="004C11C1" w:rsidDel="00A216CB">
          <w:lastRenderedPageBreak/>
          <w:delText>Tjänsteinteraktion</w:delText>
        </w:r>
      </w:del>
    </w:p>
    <w:p w14:paraId="10F1882E" w14:textId="479AA57C" w:rsidR="00980EB3" w:rsidDel="00A216CB" w:rsidRDefault="00A57866" w:rsidP="00980EB3">
      <w:pPr>
        <w:rPr>
          <w:del w:id="541" w:author="Jonas Sedin" w:date="2013-06-03T09:06:00Z"/>
        </w:rPr>
      </w:pPr>
      <w:del w:id="542" w:author="Jonas Sedin" w:date="2013-06-03T09:06:00Z">
        <w:r w:rsidDel="00A216CB">
          <w:delText>GetInactivePrescriptionsInteraction</w:delText>
        </w:r>
      </w:del>
    </w:p>
    <w:p w14:paraId="0D7FA0BD" w14:textId="667F7731" w:rsidR="007C0C61" w:rsidRPr="00F201BB" w:rsidRDefault="007C0C61" w:rsidP="007620A2">
      <w:pPr>
        <w:pStyle w:val="Rubrik2"/>
      </w:pPr>
      <w:bookmarkStart w:id="543" w:name="_Toc232015058"/>
      <w:r w:rsidRPr="00F201BB">
        <w:t>Get</w:t>
      </w:r>
      <w:ins w:id="544" w:author="Jonas Sedin" w:date="2013-06-03T09:06:00Z">
        <w:r w:rsidR="00A216CB">
          <w:t>P</w:t>
        </w:r>
      </w:ins>
      <w:del w:id="545" w:author="Jonas Sedin" w:date="2013-06-03T09:06:00Z">
        <w:r w:rsidRPr="00F201BB" w:rsidDel="00A216CB">
          <w:delText xml:space="preserve"> p</w:delText>
        </w:r>
      </w:del>
      <w:r w:rsidRPr="00F201BB">
        <w:t>rescription</w:t>
      </w:r>
      <w:ins w:id="546" w:author="Jonas Sedin" w:date="2013-06-03T09:06:00Z">
        <w:r w:rsidR="00A216CB">
          <w:t>H</w:t>
        </w:r>
      </w:ins>
      <w:del w:id="547" w:author="Jonas Sedin" w:date="2013-06-03T09:06:00Z">
        <w:r w:rsidRPr="00F201BB" w:rsidDel="00A216CB">
          <w:delText xml:space="preserve"> h</w:delText>
        </w:r>
      </w:del>
      <w:r w:rsidRPr="00F201BB">
        <w:t>istory</w:t>
      </w:r>
      <w:bookmarkEnd w:id="536"/>
      <w:bookmarkEnd w:id="543"/>
    </w:p>
    <w:p w14:paraId="254880C7" w14:textId="77777777" w:rsidR="00AC6C46" w:rsidRDefault="00863F58" w:rsidP="007C0C61">
      <w:r>
        <w:t xml:space="preserve">Tjänsten hämtar </w:t>
      </w:r>
      <w:r w:rsidR="00773B06">
        <w:t>information om ordinationerna i</w:t>
      </w:r>
      <w:r>
        <w:t xml:space="preserve"> en ordinationskedja</w:t>
      </w:r>
      <w:r w:rsidR="007C0C61" w:rsidRPr="00F201BB">
        <w:t>.</w:t>
      </w:r>
    </w:p>
    <w:p w14:paraId="74461905" w14:textId="6981295C" w:rsidR="007C0C61" w:rsidRPr="00F201BB" w:rsidRDefault="00863F58" w:rsidP="007C0C61">
      <w:pPr>
        <w:rPr>
          <w:color w:val="4F81BD" w:themeColor="accent1"/>
        </w:rPr>
      </w:pPr>
      <w:r>
        <w:t xml:space="preserve">Urval kan ske med </w:t>
      </w:r>
      <w:r w:rsidR="004C3E2F">
        <w:t>period och svarsurval.</w:t>
      </w:r>
      <w:r w:rsidR="009A5B58" w:rsidRPr="009A5B58">
        <w:t xml:space="preserve"> </w:t>
      </w:r>
      <w:r w:rsidR="009A5B58">
        <w:t xml:space="preserve">Returnerade ordinationer sorteras efter ordningen i kedjan i fallande kronologisk ordning d.v.s. från nyaste </w:t>
      </w:r>
      <w:r w:rsidR="00FD41D2">
        <w:t>ordination</w:t>
      </w:r>
      <w:r w:rsidR="009A5B58">
        <w:t xml:space="preserve"> till äldsta.</w:t>
      </w:r>
    </w:p>
    <w:p w14:paraId="403AD505" w14:textId="77777777" w:rsidR="007C0C61" w:rsidRPr="00F201BB" w:rsidRDefault="007C0C61">
      <w:pPr>
        <w:pStyle w:val="Rubrik3"/>
      </w:pPr>
      <w:r w:rsidRPr="00F201BB">
        <w:t>Version</w:t>
      </w:r>
    </w:p>
    <w:p w14:paraId="2C0AF291" w14:textId="77777777" w:rsidR="007C0C61" w:rsidRPr="00F201BB" w:rsidRDefault="007C0C61" w:rsidP="007C0C61">
      <w:r w:rsidRPr="00F201BB">
        <w:t>1.0</w:t>
      </w:r>
    </w:p>
    <w:p w14:paraId="3B085EAC" w14:textId="77777777" w:rsidR="007C0C61" w:rsidRPr="00F201BB" w:rsidRDefault="007C0C61">
      <w:pPr>
        <w:pStyle w:val="Rubrik3"/>
      </w:pPr>
      <w:r w:rsidRPr="00F201BB">
        <w:t>Fältregler</w:t>
      </w:r>
    </w:p>
    <w:p w14:paraId="5EA1A0D6" w14:textId="5E73813D" w:rsidR="00D42CDD" w:rsidRDefault="007C0C61" w:rsidP="007C0C61">
      <w:r w:rsidRPr="00F201BB">
        <w:t xml:space="preserve">Nedanstående tabell beskriver varje element i begäran och svar. Har namnet en * finns ytterliggare regler för detta element och beskrivs mer i detalj i stycket Regler. </w:t>
      </w:r>
    </w:p>
    <w:p w14:paraId="79A41CF6" w14:textId="77777777" w:rsidR="00D42CDD" w:rsidRPr="00F201BB" w:rsidRDefault="00D42CDD" w:rsidP="007C0C61"/>
    <w:tbl>
      <w:tblPr>
        <w:tblStyle w:val="Tabellrutnt"/>
        <w:tblW w:w="9606" w:type="dxa"/>
        <w:tblLayout w:type="fixed"/>
        <w:tblLook w:val="04A0" w:firstRow="1" w:lastRow="0" w:firstColumn="1" w:lastColumn="0" w:noHBand="0" w:noVBand="1"/>
      </w:tblPr>
      <w:tblGrid>
        <w:gridCol w:w="2802"/>
        <w:gridCol w:w="1842"/>
        <w:gridCol w:w="3544"/>
        <w:gridCol w:w="1418"/>
      </w:tblGrid>
      <w:tr w:rsidR="007C0C61" w:rsidRPr="00F201BB" w14:paraId="19A735EB" w14:textId="77777777" w:rsidTr="006609BE">
        <w:trPr>
          <w:trHeight w:val="384"/>
        </w:trPr>
        <w:tc>
          <w:tcPr>
            <w:tcW w:w="2802" w:type="dxa"/>
            <w:shd w:val="clear" w:color="auto" w:fill="D9D9D9" w:themeFill="background1" w:themeFillShade="D9"/>
            <w:vAlign w:val="bottom"/>
          </w:tcPr>
          <w:p w14:paraId="1D49AE01" w14:textId="77777777" w:rsidR="007C0C61" w:rsidRPr="00F201BB" w:rsidRDefault="007C0C61" w:rsidP="001945B8">
            <w:pPr>
              <w:rPr>
                <w:b/>
              </w:rPr>
            </w:pPr>
            <w:r w:rsidRPr="00F201BB">
              <w:rPr>
                <w:b/>
              </w:rPr>
              <w:t>Namn</w:t>
            </w:r>
          </w:p>
        </w:tc>
        <w:tc>
          <w:tcPr>
            <w:tcW w:w="1842" w:type="dxa"/>
            <w:shd w:val="clear" w:color="auto" w:fill="D9D9D9" w:themeFill="background1" w:themeFillShade="D9"/>
            <w:vAlign w:val="bottom"/>
          </w:tcPr>
          <w:p w14:paraId="2EA528A4" w14:textId="77777777" w:rsidR="007C0C61" w:rsidRPr="00F201BB" w:rsidRDefault="007C0C61" w:rsidP="001945B8">
            <w:pPr>
              <w:rPr>
                <w:b/>
              </w:rPr>
            </w:pPr>
            <w:r w:rsidRPr="00F201BB">
              <w:rPr>
                <w:b/>
              </w:rPr>
              <w:t>Typ</w:t>
            </w:r>
          </w:p>
        </w:tc>
        <w:tc>
          <w:tcPr>
            <w:tcW w:w="3544" w:type="dxa"/>
            <w:shd w:val="clear" w:color="auto" w:fill="D9D9D9" w:themeFill="background1" w:themeFillShade="D9"/>
            <w:vAlign w:val="bottom"/>
          </w:tcPr>
          <w:p w14:paraId="1114F1F9" w14:textId="77777777" w:rsidR="007C0C61" w:rsidRPr="00F201BB" w:rsidRDefault="007C0C61" w:rsidP="001945B8">
            <w:pPr>
              <w:rPr>
                <w:b/>
              </w:rPr>
            </w:pPr>
            <w:r w:rsidRPr="00F201BB">
              <w:rPr>
                <w:b/>
              </w:rPr>
              <w:t>Beskrivning</w:t>
            </w:r>
          </w:p>
        </w:tc>
        <w:tc>
          <w:tcPr>
            <w:tcW w:w="1418" w:type="dxa"/>
            <w:shd w:val="clear" w:color="auto" w:fill="D9D9D9" w:themeFill="background1" w:themeFillShade="D9"/>
            <w:vAlign w:val="bottom"/>
          </w:tcPr>
          <w:p w14:paraId="6B93A17D" w14:textId="77777777" w:rsidR="007C0C61" w:rsidRPr="00F201BB" w:rsidRDefault="007C0C61" w:rsidP="001945B8">
            <w:pPr>
              <w:rPr>
                <w:b/>
              </w:rPr>
            </w:pPr>
            <w:r w:rsidRPr="00F201BB">
              <w:rPr>
                <w:b/>
              </w:rPr>
              <w:t>Kardinalitet</w:t>
            </w:r>
          </w:p>
        </w:tc>
      </w:tr>
      <w:tr w:rsidR="007C0C61" w:rsidRPr="00FE282A" w14:paraId="1AB41918" w14:textId="77777777" w:rsidTr="006609BE">
        <w:tc>
          <w:tcPr>
            <w:tcW w:w="2802" w:type="dxa"/>
          </w:tcPr>
          <w:p w14:paraId="3ECC3570" w14:textId="77777777" w:rsidR="007C0C61" w:rsidRPr="00FE282A" w:rsidRDefault="007C0C61" w:rsidP="001945B8">
            <w:pPr>
              <w:pStyle w:val="TableParagraph"/>
              <w:spacing w:line="229" w:lineRule="exact"/>
              <w:rPr>
                <w:rFonts w:ascii="Arial" w:eastAsia="Times New Roman" w:hAnsi="Arial" w:cs="Arial"/>
                <w:b/>
                <w:spacing w:val="-1"/>
                <w:sz w:val="18"/>
                <w:szCs w:val="18"/>
              </w:rPr>
            </w:pPr>
            <w:r w:rsidRPr="00FE282A">
              <w:rPr>
                <w:rFonts w:ascii="Arial" w:eastAsia="Times New Roman" w:hAnsi="Arial" w:cs="Arial"/>
                <w:b/>
                <w:spacing w:val="-1"/>
                <w:sz w:val="18"/>
                <w:szCs w:val="18"/>
              </w:rPr>
              <w:t>Begäran</w:t>
            </w:r>
          </w:p>
        </w:tc>
        <w:tc>
          <w:tcPr>
            <w:tcW w:w="1842" w:type="dxa"/>
          </w:tcPr>
          <w:p w14:paraId="3B2AE4F3" w14:textId="77777777" w:rsidR="007C0C61" w:rsidRPr="00FE282A" w:rsidRDefault="007C0C61" w:rsidP="00FE282A">
            <w:pPr>
              <w:pStyle w:val="TableParagraph"/>
              <w:spacing w:line="229" w:lineRule="exact"/>
              <w:rPr>
                <w:rFonts w:ascii="Arial" w:eastAsia="Times New Roman" w:hAnsi="Arial" w:cs="Arial"/>
                <w:b/>
                <w:spacing w:val="-1"/>
                <w:sz w:val="18"/>
                <w:szCs w:val="18"/>
              </w:rPr>
            </w:pPr>
          </w:p>
        </w:tc>
        <w:tc>
          <w:tcPr>
            <w:tcW w:w="3544" w:type="dxa"/>
          </w:tcPr>
          <w:p w14:paraId="779E2141" w14:textId="77777777" w:rsidR="007C0C61" w:rsidRPr="00FE282A" w:rsidRDefault="007C0C61" w:rsidP="00FE282A">
            <w:pPr>
              <w:pStyle w:val="TableParagraph"/>
              <w:spacing w:line="229" w:lineRule="exact"/>
              <w:rPr>
                <w:rFonts w:ascii="Arial" w:eastAsia="Times New Roman" w:hAnsi="Arial" w:cs="Arial"/>
                <w:b/>
                <w:spacing w:val="-1"/>
                <w:sz w:val="18"/>
                <w:szCs w:val="18"/>
              </w:rPr>
            </w:pPr>
          </w:p>
        </w:tc>
        <w:tc>
          <w:tcPr>
            <w:tcW w:w="1418" w:type="dxa"/>
          </w:tcPr>
          <w:p w14:paraId="086EB8CC" w14:textId="77777777" w:rsidR="007C0C61" w:rsidRPr="00FE282A" w:rsidRDefault="007C0C61" w:rsidP="00FE282A">
            <w:pPr>
              <w:pStyle w:val="TableParagraph"/>
              <w:spacing w:line="229" w:lineRule="exact"/>
              <w:rPr>
                <w:rFonts w:ascii="Arial" w:eastAsia="Times New Roman" w:hAnsi="Arial" w:cs="Arial"/>
                <w:b/>
                <w:spacing w:val="-1"/>
                <w:sz w:val="18"/>
                <w:szCs w:val="18"/>
              </w:rPr>
            </w:pPr>
          </w:p>
        </w:tc>
      </w:tr>
      <w:tr w:rsidR="004D4A43" w:rsidRPr="004D4A43" w14:paraId="15D1D27D" w14:textId="77777777" w:rsidTr="004D4A43">
        <w:tc>
          <w:tcPr>
            <w:tcW w:w="2802" w:type="dxa"/>
          </w:tcPr>
          <w:p w14:paraId="0A335CED" w14:textId="6923A3E4"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ordinationskedjeid</w:t>
            </w:r>
          </w:p>
        </w:tc>
        <w:tc>
          <w:tcPr>
            <w:tcW w:w="1842" w:type="dxa"/>
          </w:tcPr>
          <w:p w14:paraId="6F80B434" w14:textId="70FC4B95"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xs:long</w:t>
            </w:r>
          </w:p>
        </w:tc>
        <w:tc>
          <w:tcPr>
            <w:tcW w:w="3544" w:type="dxa"/>
          </w:tcPr>
          <w:p w14:paraId="378E335D" w14:textId="203F5F45" w:rsidR="004D4A43" w:rsidRPr="004D4A43" w:rsidRDefault="004D4A43" w:rsidP="004D4A43">
            <w:pPr>
              <w:pStyle w:val="TableParagraph"/>
              <w:spacing w:line="226" w:lineRule="exact"/>
              <w:rPr>
                <w:rFonts w:ascii="Times New Roman" w:eastAsia="Times New Roman" w:hAnsi="Times New Roman" w:cs="Times New Roman"/>
                <w:color w:val="FF0000"/>
                <w:spacing w:val="-1"/>
                <w:sz w:val="18"/>
                <w:szCs w:val="18"/>
              </w:rPr>
            </w:pPr>
            <w:r w:rsidRPr="004D4A43">
              <w:rPr>
                <w:rFonts w:ascii="Arial" w:hAnsi="Arial" w:cs="Arial"/>
                <w:color w:val="000000"/>
                <w:sz w:val="18"/>
                <w:szCs w:val="18"/>
              </w:rPr>
              <w:t>Ordinationskedjans ID.</w:t>
            </w:r>
          </w:p>
        </w:tc>
        <w:tc>
          <w:tcPr>
            <w:tcW w:w="1418" w:type="dxa"/>
          </w:tcPr>
          <w:p w14:paraId="65555604" w14:textId="5E3F0CDC"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1..1</w:t>
            </w:r>
          </w:p>
        </w:tc>
      </w:tr>
      <w:tr w:rsidR="004D4A43" w:rsidRPr="004D4A43" w14:paraId="639FF324" w14:textId="77777777" w:rsidTr="004D4A43">
        <w:tc>
          <w:tcPr>
            <w:tcW w:w="2802" w:type="dxa"/>
          </w:tcPr>
          <w:p w14:paraId="2D84C2A1" w14:textId="48597631" w:rsidR="004D4A43" w:rsidRPr="004D4A43" w:rsidRDefault="004D4A43" w:rsidP="004D4A43">
            <w:pPr>
              <w:pStyle w:val="TableParagraph"/>
              <w:spacing w:line="229" w:lineRule="exact"/>
              <w:rPr>
                <w:rFonts w:ascii="Times New Roman" w:eastAsia="Times New Roman" w:hAnsi="Times New Roman" w:cs="Times New Roman"/>
                <w:b/>
                <w:spacing w:val="-1"/>
                <w:sz w:val="18"/>
                <w:szCs w:val="18"/>
              </w:rPr>
            </w:pPr>
            <w:r w:rsidRPr="004D4A43">
              <w:rPr>
                <w:rFonts w:ascii="Arial" w:hAnsi="Arial" w:cs="Arial"/>
                <w:color w:val="000000"/>
                <w:sz w:val="18"/>
                <w:szCs w:val="18"/>
              </w:rPr>
              <w:t>franDatum</w:t>
            </w:r>
          </w:p>
        </w:tc>
        <w:tc>
          <w:tcPr>
            <w:tcW w:w="1842" w:type="dxa"/>
          </w:tcPr>
          <w:p w14:paraId="592B5D53" w14:textId="54ACBD4B"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xs:dateTime</w:t>
            </w:r>
          </w:p>
        </w:tc>
        <w:tc>
          <w:tcPr>
            <w:tcW w:w="3544" w:type="dxa"/>
          </w:tcPr>
          <w:p w14:paraId="6FA813E3" w14:textId="0D6971E6" w:rsidR="004D4A43" w:rsidRPr="004D4A43" w:rsidRDefault="004D4A43" w:rsidP="004D4A43">
            <w:pPr>
              <w:pStyle w:val="TableParagraph"/>
              <w:spacing w:line="226" w:lineRule="exact"/>
              <w:rPr>
                <w:rFonts w:ascii="Times New Roman" w:eastAsia="Times New Roman" w:hAnsi="Times New Roman" w:cs="Times New Roman"/>
                <w:color w:val="FF0000"/>
                <w:spacing w:val="-1"/>
                <w:sz w:val="18"/>
                <w:szCs w:val="18"/>
              </w:rPr>
            </w:pPr>
            <w:r w:rsidRPr="004D4A43">
              <w:rPr>
                <w:rFonts w:ascii="Arial" w:hAnsi="Arial" w:cs="Arial"/>
                <w:color w:val="000000"/>
                <w:sz w:val="18"/>
                <w:szCs w:val="18"/>
              </w:rPr>
              <w:t>Hämta ordinationskedja med insättningstidpunkt (förändringstidpunkt) &gt;= franDatum.</w:t>
            </w:r>
          </w:p>
        </w:tc>
        <w:tc>
          <w:tcPr>
            <w:tcW w:w="1418" w:type="dxa"/>
          </w:tcPr>
          <w:p w14:paraId="1E0FEA65" w14:textId="2C02C57C"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0..1</w:t>
            </w:r>
          </w:p>
        </w:tc>
      </w:tr>
      <w:tr w:rsidR="004D4A43" w:rsidRPr="004D4A43" w14:paraId="231EBF35" w14:textId="77777777" w:rsidTr="004D4A43">
        <w:tc>
          <w:tcPr>
            <w:tcW w:w="2802" w:type="dxa"/>
          </w:tcPr>
          <w:p w14:paraId="0A3F8CBD" w14:textId="34CAB64B" w:rsidR="004D4A43" w:rsidRPr="004D4A43" w:rsidRDefault="004D4A43" w:rsidP="004D4A43">
            <w:pPr>
              <w:pStyle w:val="TableParagraph"/>
              <w:spacing w:line="229" w:lineRule="exact"/>
              <w:rPr>
                <w:rFonts w:ascii="Times New Roman" w:eastAsia="Times New Roman" w:hAnsi="Times New Roman" w:cs="Times New Roman"/>
                <w:b/>
                <w:spacing w:val="-1"/>
                <w:sz w:val="18"/>
                <w:szCs w:val="18"/>
              </w:rPr>
            </w:pPr>
            <w:r w:rsidRPr="004D4A43">
              <w:rPr>
                <w:rFonts w:ascii="Arial" w:hAnsi="Arial" w:cs="Arial"/>
                <w:color w:val="000000"/>
                <w:sz w:val="18"/>
                <w:szCs w:val="18"/>
              </w:rPr>
              <w:t>tillDatum</w:t>
            </w:r>
          </w:p>
        </w:tc>
        <w:tc>
          <w:tcPr>
            <w:tcW w:w="1842" w:type="dxa"/>
          </w:tcPr>
          <w:p w14:paraId="4306EE46" w14:textId="699982FE"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xs:dateTime</w:t>
            </w:r>
          </w:p>
        </w:tc>
        <w:tc>
          <w:tcPr>
            <w:tcW w:w="3544" w:type="dxa"/>
          </w:tcPr>
          <w:p w14:paraId="7BEFD56F" w14:textId="4D845C61" w:rsidR="004D4A43" w:rsidRPr="004D4A43" w:rsidRDefault="004D4A43" w:rsidP="004D4A43">
            <w:pPr>
              <w:pStyle w:val="TableParagraph"/>
              <w:spacing w:line="226" w:lineRule="exact"/>
              <w:rPr>
                <w:rFonts w:ascii="Times New Roman" w:eastAsia="Times New Roman" w:hAnsi="Times New Roman" w:cs="Times New Roman"/>
                <w:color w:val="FF0000"/>
                <w:spacing w:val="-1"/>
                <w:sz w:val="18"/>
                <w:szCs w:val="18"/>
              </w:rPr>
            </w:pPr>
            <w:r w:rsidRPr="004D4A43">
              <w:rPr>
                <w:rFonts w:ascii="Arial" w:hAnsi="Arial" w:cs="Arial"/>
                <w:color w:val="000000"/>
                <w:sz w:val="18"/>
                <w:szCs w:val="18"/>
              </w:rPr>
              <w:t>Hämta ordinationskedja med insättningstidpunkt (förändringstidpunkt) &lt;= tillDatum.</w:t>
            </w:r>
          </w:p>
        </w:tc>
        <w:tc>
          <w:tcPr>
            <w:tcW w:w="1418" w:type="dxa"/>
          </w:tcPr>
          <w:p w14:paraId="3ADBF3A4" w14:textId="3F560F60"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0..1</w:t>
            </w:r>
          </w:p>
        </w:tc>
      </w:tr>
      <w:tr w:rsidR="004D4A43" w:rsidRPr="004D4A43" w14:paraId="60CD9C7B" w14:textId="77777777" w:rsidTr="004D4A43">
        <w:tc>
          <w:tcPr>
            <w:tcW w:w="2802" w:type="dxa"/>
          </w:tcPr>
          <w:p w14:paraId="6D9A2BEB" w14:textId="7312B73A" w:rsidR="004D4A43" w:rsidRPr="004D4A43" w:rsidRDefault="004D4A43" w:rsidP="004D4A43">
            <w:pPr>
              <w:pStyle w:val="TableParagraph"/>
              <w:spacing w:line="229" w:lineRule="exact"/>
              <w:rPr>
                <w:rFonts w:ascii="Times New Roman" w:eastAsia="Times New Roman" w:hAnsi="Times New Roman" w:cs="Times New Roman"/>
                <w:b/>
                <w:spacing w:val="-1"/>
                <w:sz w:val="18"/>
                <w:szCs w:val="18"/>
              </w:rPr>
            </w:pPr>
            <w:r w:rsidRPr="004D4A43">
              <w:rPr>
                <w:rFonts w:ascii="Arial" w:hAnsi="Arial" w:cs="Arial"/>
                <w:color w:val="000000"/>
                <w:sz w:val="18"/>
                <w:szCs w:val="18"/>
              </w:rPr>
              <w:t>svarsurval</w:t>
            </w:r>
          </w:p>
        </w:tc>
        <w:tc>
          <w:tcPr>
            <w:tcW w:w="1842" w:type="dxa"/>
          </w:tcPr>
          <w:p w14:paraId="4E93C424" w14:textId="5E41E8CB" w:rsidR="004D4A43" w:rsidRPr="004D4A43" w:rsidRDefault="00C262CC" w:rsidP="004D4A43">
            <w:pPr>
              <w:pStyle w:val="TableParagraph"/>
              <w:spacing w:line="226" w:lineRule="exact"/>
              <w:rPr>
                <w:rFonts w:ascii="Times New Roman" w:eastAsia="Times New Roman" w:hAnsi="Times New Roman" w:cs="Times New Roman"/>
                <w:spacing w:val="-1"/>
                <w:sz w:val="18"/>
                <w:szCs w:val="18"/>
              </w:rPr>
            </w:pPr>
            <w:hyperlink w:anchor="tns:Svarsurval" w:history="1">
              <w:r w:rsidR="004D4A43" w:rsidRPr="004D4A43">
                <w:rPr>
                  <w:rStyle w:val="Hyperlnk"/>
                  <w:rFonts w:ascii="Arial" w:hAnsi="Arial" w:cs="Arial"/>
                  <w:sz w:val="18"/>
                  <w:szCs w:val="18"/>
                </w:rPr>
                <w:t>tns:Svarsurval</w:t>
              </w:r>
            </w:hyperlink>
          </w:p>
        </w:tc>
        <w:tc>
          <w:tcPr>
            <w:tcW w:w="3544" w:type="dxa"/>
          </w:tcPr>
          <w:p w14:paraId="15D876F7" w14:textId="29E9909A"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Urval som begränsar antal returnerade poster. Om svarsurval ej är angivet begränsas antal poster till de 100 första.</w:t>
            </w:r>
          </w:p>
        </w:tc>
        <w:tc>
          <w:tcPr>
            <w:tcW w:w="1418" w:type="dxa"/>
          </w:tcPr>
          <w:p w14:paraId="2C58AC10" w14:textId="1390FFC6"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0..1</w:t>
            </w:r>
          </w:p>
        </w:tc>
      </w:tr>
      <w:tr w:rsidR="00D42CDD" w:rsidRPr="00FE282A" w14:paraId="5DF69987" w14:textId="77777777" w:rsidTr="006609BE">
        <w:tc>
          <w:tcPr>
            <w:tcW w:w="2802" w:type="dxa"/>
          </w:tcPr>
          <w:p w14:paraId="4AF8FD24" w14:textId="77777777" w:rsidR="00D42CDD" w:rsidRPr="00FE282A" w:rsidRDefault="00D42CDD" w:rsidP="001945B8">
            <w:pPr>
              <w:pStyle w:val="TableParagraph"/>
              <w:spacing w:line="229" w:lineRule="exact"/>
              <w:rPr>
                <w:rFonts w:ascii="Arial" w:eastAsia="Times New Roman" w:hAnsi="Arial" w:cs="Arial"/>
                <w:b/>
                <w:spacing w:val="-1"/>
                <w:sz w:val="18"/>
                <w:szCs w:val="18"/>
              </w:rPr>
            </w:pPr>
            <w:r w:rsidRPr="00FE282A">
              <w:rPr>
                <w:rFonts w:ascii="Arial" w:eastAsia="Times New Roman" w:hAnsi="Arial" w:cs="Arial"/>
                <w:b/>
                <w:spacing w:val="-1"/>
                <w:sz w:val="18"/>
                <w:szCs w:val="18"/>
              </w:rPr>
              <w:t>Svar</w:t>
            </w:r>
          </w:p>
        </w:tc>
        <w:tc>
          <w:tcPr>
            <w:tcW w:w="1842" w:type="dxa"/>
          </w:tcPr>
          <w:p w14:paraId="4D141B7B" w14:textId="77777777" w:rsidR="00D42CDD" w:rsidRPr="00FE282A" w:rsidRDefault="00D42CDD" w:rsidP="00FE282A">
            <w:pPr>
              <w:pStyle w:val="TableParagraph"/>
              <w:spacing w:line="229" w:lineRule="exact"/>
              <w:rPr>
                <w:rFonts w:ascii="Arial" w:eastAsia="Times New Roman" w:hAnsi="Arial" w:cs="Arial"/>
                <w:b/>
                <w:spacing w:val="-1"/>
                <w:sz w:val="18"/>
                <w:szCs w:val="18"/>
              </w:rPr>
            </w:pPr>
          </w:p>
        </w:tc>
        <w:tc>
          <w:tcPr>
            <w:tcW w:w="3544" w:type="dxa"/>
          </w:tcPr>
          <w:p w14:paraId="176F0984" w14:textId="77777777" w:rsidR="00D42CDD" w:rsidRPr="00FE282A" w:rsidRDefault="00D42CDD" w:rsidP="00FE282A">
            <w:pPr>
              <w:pStyle w:val="TableParagraph"/>
              <w:spacing w:line="229" w:lineRule="exact"/>
              <w:rPr>
                <w:rFonts w:ascii="Arial" w:eastAsia="Times New Roman" w:hAnsi="Arial" w:cs="Arial"/>
                <w:b/>
                <w:spacing w:val="-1"/>
                <w:sz w:val="18"/>
                <w:szCs w:val="18"/>
              </w:rPr>
            </w:pPr>
          </w:p>
        </w:tc>
        <w:tc>
          <w:tcPr>
            <w:tcW w:w="1418" w:type="dxa"/>
          </w:tcPr>
          <w:p w14:paraId="19CCB98A" w14:textId="77777777" w:rsidR="00D42CDD" w:rsidRPr="00FE282A" w:rsidRDefault="00D42CDD" w:rsidP="006609BE">
            <w:pPr>
              <w:pStyle w:val="TableParagraph"/>
              <w:spacing w:line="229" w:lineRule="exact"/>
              <w:jc w:val="center"/>
              <w:rPr>
                <w:rFonts w:ascii="Arial" w:eastAsia="Times New Roman" w:hAnsi="Arial" w:cs="Arial"/>
                <w:b/>
                <w:spacing w:val="-1"/>
                <w:sz w:val="18"/>
                <w:szCs w:val="18"/>
              </w:rPr>
            </w:pPr>
          </w:p>
        </w:tc>
      </w:tr>
      <w:tr w:rsidR="004D4A43" w:rsidRPr="004D4A43" w14:paraId="72DC24C6" w14:textId="77777777" w:rsidTr="004D4A43">
        <w:tc>
          <w:tcPr>
            <w:tcW w:w="2802" w:type="dxa"/>
          </w:tcPr>
          <w:p w14:paraId="586CCB4D" w14:textId="2CA45379" w:rsidR="004D4A43" w:rsidRPr="004D4A43" w:rsidRDefault="004D4A43" w:rsidP="004D4A43">
            <w:pPr>
              <w:pStyle w:val="TableParagraph"/>
              <w:spacing w:line="229"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underlagstidpunkt</w:t>
            </w:r>
          </w:p>
        </w:tc>
        <w:tc>
          <w:tcPr>
            <w:tcW w:w="1842" w:type="dxa"/>
          </w:tcPr>
          <w:p w14:paraId="60C01B18" w14:textId="5537F49D"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xs:dateTime</w:t>
            </w:r>
          </w:p>
        </w:tc>
        <w:tc>
          <w:tcPr>
            <w:tcW w:w="3544" w:type="dxa"/>
          </w:tcPr>
          <w:p w14:paraId="44DC448E" w14:textId="24CB739D" w:rsidR="004D4A43" w:rsidRPr="004D4A43" w:rsidRDefault="004D4A43" w:rsidP="004D4A43">
            <w:pPr>
              <w:pStyle w:val="TableParagraph"/>
              <w:spacing w:line="226" w:lineRule="exact"/>
              <w:rPr>
                <w:rFonts w:ascii="Times New Roman" w:eastAsia="Times New Roman" w:hAnsi="Times New Roman" w:cs="Times New Roman"/>
                <w:color w:val="FF0000"/>
                <w:spacing w:val="-1"/>
                <w:sz w:val="18"/>
                <w:szCs w:val="18"/>
              </w:rPr>
            </w:pPr>
            <w:r w:rsidRPr="004D4A43">
              <w:rPr>
                <w:rFonts w:ascii="Arial" w:hAnsi="Arial" w:cs="Arial"/>
                <w:color w:val="000000"/>
                <w:sz w:val="18"/>
                <w:szCs w:val="18"/>
              </w:rPr>
              <w:t>Tidpunkt för senaste ordinationsändring för en patient. Returneras endast om patienten har ordinationer.</w:t>
            </w:r>
          </w:p>
        </w:tc>
        <w:tc>
          <w:tcPr>
            <w:tcW w:w="1418" w:type="dxa"/>
          </w:tcPr>
          <w:p w14:paraId="513ED773" w14:textId="3FBA2B89"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0..1</w:t>
            </w:r>
          </w:p>
        </w:tc>
      </w:tr>
      <w:tr w:rsidR="004D4A43" w:rsidRPr="004D4A43" w14:paraId="64A22C5B" w14:textId="77777777" w:rsidTr="004D4A43">
        <w:tc>
          <w:tcPr>
            <w:tcW w:w="2802" w:type="dxa"/>
          </w:tcPr>
          <w:p w14:paraId="027BC382" w14:textId="779894BE" w:rsidR="004D4A43" w:rsidRPr="004D4A43" w:rsidRDefault="004D4A43" w:rsidP="004D4A43">
            <w:pPr>
              <w:pStyle w:val="TableParagraph"/>
              <w:spacing w:line="229"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ordinationkedja</w:t>
            </w:r>
          </w:p>
        </w:tc>
        <w:tc>
          <w:tcPr>
            <w:tcW w:w="1842" w:type="dxa"/>
          </w:tcPr>
          <w:p w14:paraId="61080434" w14:textId="16A8C8CA" w:rsidR="004D4A43" w:rsidRPr="004D4A43" w:rsidRDefault="00C262CC" w:rsidP="004D4A43">
            <w:pPr>
              <w:pStyle w:val="TableParagraph"/>
              <w:spacing w:line="226" w:lineRule="exact"/>
              <w:rPr>
                <w:rFonts w:ascii="Times New Roman" w:eastAsia="Times New Roman" w:hAnsi="Times New Roman" w:cs="Times New Roman"/>
                <w:spacing w:val="-1"/>
                <w:sz w:val="18"/>
                <w:szCs w:val="18"/>
              </w:rPr>
            </w:pPr>
            <w:hyperlink w:anchor="tns:Ordinationkedja" w:history="1">
              <w:r w:rsidR="004D4A43" w:rsidRPr="004D4A43">
                <w:rPr>
                  <w:rStyle w:val="Hyperlnk"/>
                  <w:rFonts w:ascii="Arial" w:hAnsi="Arial" w:cs="Arial"/>
                  <w:sz w:val="18"/>
                  <w:szCs w:val="18"/>
                </w:rPr>
                <w:t>tns:Ordinationkedja</w:t>
              </w:r>
            </w:hyperlink>
          </w:p>
        </w:tc>
        <w:tc>
          <w:tcPr>
            <w:tcW w:w="3544" w:type="dxa"/>
          </w:tcPr>
          <w:p w14:paraId="0B961EA8" w14:textId="7A1CFA33"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Ordinationskedja för angivet ordinationskedjeid.</w:t>
            </w:r>
          </w:p>
        </w:tc>
        <w:tc>
          <w:tcPr>
            <w:tcW w:w="1418" w:type="dxa"/>
          </w:tcPr>
          <w:p w14:paraId="1922BC65" w14:textId="4E808807"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0..1</w:t>
            </w:r>
          </w:p>
        </w:tc>
      </w:tr>
      <w:tr w:rsidR="004D4A43" w:rsidRPr="004D4A43" w14:paraId="331AB617" w14:textId="77777777" w:rsidTr="004D4A43">
        <w:tc>
          <w:tcPr>
            <w:tcW w:w="2802" w:type="dxa"/>
          </w:tcPr>
          <w:p w14:paraId="3C8C8BB5" w14:textId="7CF28A8A" w:rsidR="004D4A43" w:rsidRPr="004D4A43" w:rsidRDefault="004D4A43" w:rsidP="004D4A43">
            <w:pPr>
              <w:pStyle w:val="TableParagraph"/>
              <w:spacing w:line="229"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svarsurval</w:t>
            </w:r>
          </w:p>
        </w:tc>
        <w:tc>
          <w:tcPr>
            <w:tcW w:w="1842" w:type="dxa"/>
          </w:tcPr>
          <w:p w14:paraId="76D860C3" w14:textId="1671A54E" w:rsidR="004D4A43" w:rsidRPr="004D4A43" w:rsidRDefault="00C262CC" w:rsidP="004D4A43">
            <w:pPr>
              <w:pStyle w:val="TableParagraph"/>
              <w:spacing w:line="226" w:lineRule="exact"/>
              <w:rPr>
                <w:rFonts w:ascii="Times New Roman" w:eastAsia="Times New Roman" w:hAnsi="Times New Roman" w:cs="Times New Roman"/>
                <w:spacing w:val="-1"/>
                <w:sz w:val="18"/>
                <w:szCs w:val="18"/>
              </w:rPr>
            </w:pPr>
            <w:hyperlink w:anchor="tns:Svarsurval" w:history="1">
              <w:r w:rsidR="004D4A43" w:rsidRPr="004D4A43">
                <w:rPr>
                  <w:rStyle w:val="Hyperlnk"/>
                  <w:rFonts w:ascii="Arial" w:hAnsi="Arial" w:cs="Arial"/>
                  <w:sz w:val="18"/>
                  <w:szCs w:val="18"/>
                </w:rPr>
                <w:t>tns:Svarsurval</w:t>
              </w:r>
            </w:hyperlink>
          </w:p>
        </w:tc>
        <w:tc>
          <w:tcPr>
            <w:tcW w:w="3544" w:type="dxa"/>
          </w:tcPr>
          <w:p w14:paraId="66051A04" w14:textId="34916C8B"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Svarsurval returneras om svarsurval är angivet i begäran eller om svarsurval inte är angivet och totalt antal poster är större än 100.</w:t>
            </w:r>
          </w:p>
        </w:tc>
        <w:tc>
          <w:tcPr>
            <w:tcW w:w="1418" w:type="dxa"/>
          </w:tcPr>
          <w:p w14:paraId="6CC3EAFC" w14:textId="2BEE841B"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0..1</w:t>
            </w:r>
          </w:p>
        </w:tc>
      </w:tr>
      <w:tr w:rsidR="004D4A43" w:rsidRPr="004D4A43" w14:paraId="70A5F6EA" w14:textId="77777777" w:rsidTr="004D4A43">
        <w:tc>
          <w:tcPr>
            <w:tcW w:w="2802" w:type="dxa"/>
          </w:tcPr>
          <w:p w14:paraId="22C8639A" w14:textId="03B00A9A" w:rsidR="004D4A43" w:rsidRPr="004D4A43" w:rsidRDefault="004D4A43" w:rsidP="004D4A43">
            <w:pPr>
              <w:pStyle w:val="TableParagraph"/>
              <w:spacing w:line="229"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totaltAntalPoster</w:t>
            </w:r>
          </w:p>
        </w:tc>
        <w:tc>
          <w:tcPr>
            <w:tcW w:w="1842" w:type="dxa"/>
          </w:tcPr>
          <w:p w14:paraId="7CA1DD37" w14:textId="194025E9"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xs:int</w:t>
            </w:r>
          </w:p>
        </w:tc>
        <w:tc>
          <w:tcPr>
            <w:tcW w:w="3544" w:type="dxa"/>
          </w:tcPr>
          <w:p w14:paraId="68B071C0" w14:textId="566EAAB5"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Totalt antal poster inom angiven tidsperiod.</w:t>
            </w:r>
          </w:p>
        </w:tc>
        <w:tc>
          <w:tcPr>
            <w:tcW w:w="1418" w:type="dxa"/>
          </w:tcPr>
          <w:p w14:paraId="5408CCCF" w14:textId="51A7DDFD"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0..1</w:t>
            </w:r>
          </w:p>
        </w:tc>
      </w:tr>
      <w:tr w:rsidR="004D4A43" w:rsidRPr="004D4A43" w14:paraId="2B80A59D" w14:textId="77777777" w:rsidTr="004D4A43">
        <w:tc>
          <w:tcPr>
            <w:tcW w:w="2802" w:type="dxa"/>
          </w:tcPr>
          <w:p w14:paraId="29FE676B" w14:textId="7495E701" w:rsidR="004D4A43" w:rsidRPr="004D4A43" w:rsidRDefault="004D4A43" w:rsidP="004D4A43">
            <w:pPr>
              <w:pStyle w:val="TableParagraph"/>
              <w:spacing w:line="229" w:lineRule="exact"/>
              <w:rPr>
                <w:rFonts w:ascii="Arial" w:hAnsi="Arial" w:cs="Arial"/>
                <w:sz w:val="18"/>
                <w:szCs w:val="18"/>
              </w:rPr>
            </w:pPr>
            <w:r w:rsidRPr="004D4A43">
              <w:rPr>
                <w:rFonts w:ascii="Arial" w:hAnsi="Arial" w:cs="Arial"/>
                <w:color w:val="000000"/>
                <w:sz w:val="18"/>
                <w:szCs w:val="18"/>
              </w:rPr>
              <w:t>resultCode</w:t>
            </w:r>
          </w:p>
        </w:tc>
        <w:tc>
          <w:tcPr>
            <w:tcW w:w="1842" w:type="dxa"/>
          </w:tcPr>
          <w:p w14:paraId="1FD249D1" w14:textId="6EED8EE3" w:rsidR="004D4A43" w:rsidRPr="004D4A43" w:rsidRDefault="00C262CC" w:rsidP="004D4A43">
            <w:pPr>
              <w:pStyle w:val="TableParagraph"/>
              <w:spacing w:line="226" w:lineRule="exact"/>
              <w:rPr>
                <w:rFonts w:ascii="Arial" w:hAnsi="Arial" w:cs="Arial"/>
                <w:sz w:val="18"/>
                <w:szCs w:val="18"/>
              </w:rPr>
            </w:pPr>
            <w:hyperlink w:anchor="tns:resultCodeEnum" w:history="1">
              <w:r w:rsidR="004D4A43" w:rsidRPr="004D4A43">
                <w:rPr>
                  <w:rStyle w:val="Hyperlnk"/>
                  <w:rFonts w:ascii="Arial" w:hAnsi="Arial" w:cs="Arial"/>
                  <w:sz w:val="18"/>
                  <w:szCs w:val="18"/>
                </w:rPr>
                <w:t>tns:resultCodeEnum</w:t>
              </w:r>
            </w:hyperlink>
          </w:p>
        </w:tc>
        <w:tc>
          <w:tcPr>
            <w:tcW w:w="3544" w:type="dxa"/>
          </w:tcPr>
          <w:p w14:paraId="61669783" w14:textId="623043A9"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Resultatkod för anropet.</w:t>
            </w:r>
          </w:p>
        </w:tc>
        <w:tc>
          <w:tcPr>
            <w:tcW w:w="1418" w:type="dxa"/>
          </w:tcPr>
          <w:p w14:paraId="37CF6C75" w14:textId="5E0E2924" w:rsidR="004D4A43" w:rsidRPr="004D4A43" w:rsidRDefault="004D4A43" w:rsidP="004D4A43">
            <w:pPr>
              <w:pStyle w:val="TableParagraph"/>
              <w:spacing w:line="226" w:lineRule="exact"/>
              <w:rPr>
                <w:rFonts w:ascii="Arial" w:hAnsi="Arial" w:cs="Arial"/>
                <w:sz w:val="18"/>
                <w:szCs w:val="18"/>
              </w:rPr>
            </w:pPr>
            <w:r w:rsidRPr="004D4A43">
              <w:rPr>
                <w:rFonts w:ascii="Arial" w:hAnsi="Arial" w:cs="Arial"/>
                <w:color w:val="000000"/>
                <w:sz w:val="18"/>
                <w:szCs w:val="18"/>
              </w:rPr>
              <w:t>1..1</w:t>
            </w:r>
          </w:p>
        </w:tc>
      </w:tr>
      <w:tr w:rsidR="004D4A43" w:rsidRPr="004D4A43" w14:paraId="0FCAECA1" w14:textId="77777777" w:rsidTr="004D4A43">
        <w:tc>
          <w:tcPr>
            <w:tcW w:w="2802" w:type="dxa"/>
          </w:tcPr>
          <w:p w14:paraId="37F9BAE1" w14:textId="0D86DC18" w:rsidR="004D4A43" w:rsidRPr="004D4A43" w:rsidRDefault="004D4A43" w:rsidP="004D4A43">
            <w:pPr>
              <w:pStyle w:val="TableParagraph"/>
              <w:spacing w:line="229" w:lineRule="exact"/>
              <w:rPr>
                <w:rFonts w:ascii="Arial" w:hAnsi="Arial" w:cs="Arial"/>
                <w:sz w:val="18"/>
                <w:szCs w:val="18"/>
              </w:rPr>
            </w:pPr>
            <w:r w:rsidRPr="004D4A43">
              <w:rPr>
                <w:rFonts w:ascii="Arial" w:hAnsi="Arial" w:cs="Arial"/>
                <w:color w:val="000000"/>
                <w:sz w:val="18"/>
                <w:szCs w:val="18"/>
              </w:rPr>
              <w:t>comment</w:t>
            </w:r>
          </w:p>
        </w:tc>
        <w:tc>
          <w:tcPr>
            <w:tcW w:w="1842" w:type="dxa"/>
          </w:tcPr>
          <w:p w14:paraId="028314D2" w14:textId="2F4E9F8F" w:rsidR="004D4A43" w:rsidRPr="004D4A43" w:rsidRDefault="004D4A43" w:rsidP="004D4A43">
            <w:pPr>
              <w:pStyle w:val="TableParagraph"/>
              <w:spacing w:line="226" w:lineRule="exact"/>
              <w:rPr>
                <w:rFonts w:ascii="Arial" w:hAnsi="Arial" w:cs="Arial"/>
                <w:sz w:val="18"/>
                <w:szCs w:val="18"/>
              </w:rPr>
            </w:pPr>
            <w:r w:rsidRPr="004D4A43">
              <w:rPr>
                <w:rFonts w:ascii="Arial" w:hAnsi="Arial" w:cs="Arial"/>
                <w:color w:val="000000"/>
                <w:sz w:val="18"/>
                <w:szCs w:val="18"/>
              </w:rPr>
              <w:t>xs:string</w:t>
            </w:r>
          </w:p>
        </w:tc>
        <w:tc>
          <w:tcPr>
            <w:tcW w:w="3544" w:type="dxa"/>
          </w:tcPr>
          <w:p w14:paraId="79C26FE9" w14:textId="5EED718D" w:rsidR="004D4A43" w:rsidRPr="004D4A43" w:rsidRDefault="004D4A43" w:rsidP="004D4A43">
            <w:pPr>
              <w:pStyle w:val="TableParagraph"/>
              <w:spacing w:line="226" w:lineRule="exact"/>
              <w:rPr>
                <w:rFonts w:ascii="Times New Roman" w:eastAsia="Times New Roman" w:hAnsi="Times New Roman" w:cs="Times New Roman"/>
                <w:spacing w:val="-1"/>
                <w:sz w:val="18"/>
                <w:szCs w:val="18"/>
              </w:rPr>
            </w:pPr>
            <w:r w:rsidRPr="004D4A43">
              <w:rPr>
                <w:rFonts w:ascii="Arial" w:hAnsi="Arial" w:cs="Arial"/>
                <w:color w:val="000000"/>
                <w:sz w:val="18"/>
                <w:szCs w:val="18"/>
              </w:rPr>
              <w:t>Kommentar till eventuella fel eller varningar.</w:t>
            </w:r>
          </w:p>
        </w:tc>
        <w:tc>
          <w:tcPr>
            <w:tcW w:w="1418" w:type="dxa"/>
          </w:tcPr>
          <w:p w14:paraId="334C439F" w14:textId="29DF6D4F" w:rsidR="004D4A43" w:rsidRPr="004D4A43" w:rsidRDefault="004D4A43" w:rsidP="004D4A43">
            <w:pPr>
              <w:pStyle w:val="TableParagraph"/>
              <w:spacing w:line="226" w:lineRule="exact"/>
              <w:rPr>
                <w:rFonts w:ascii="Arial" w:hAnsi="Arial" w:cs="Arial"/>
                <w:sz w:val="18"/>
                <w:szCs w:val="18"/>
              </w:rPr>
            </w:pPr>
            <w:r w:rsidRPr="004D4A43">
              <w:rPr>
                <w:rFonts w:ascii="Arial" w:hAnsi="Arial" w:cs="Arial"/>
                <w:color w:val="000000"/>
                <w:sz w:val="18"/>
                <w:szCs w:val="18"/>
              </w:rPr>
              <w:t>1..1</w:t>
            </w:r>
          </w:p>
        </w:tc>
      </w:tr>
    </w:tbl>
    <w:p w14:paraId="5508E09E" w14:textId="77777777" w:rsidR="0082379D" w:rsidRDefault="0082379D">
      <w:pPr>
        <w:pStyle w:val="Rubrik3"/>
        <w:numPr>
          <w:ilvl w:val="0"/>
          <w:numId w:val="0"/>
        </w:numPr>
      </w:pPr>
    </w:p>
    <w:p w14:paraId="509E0249" w14:textId="77777777" w:rsidR="0082379D" w:rsidRDefault="0082379D">
      <w:pPr>
        <w:pStyle w:val="Rubrik3"/>
      </w:pPr>
      <w:r>
        <w:t>Tjänstekontraktsspecifika krav och regler</w:t>
      </w:r>
    </w:p>
    <w:p w14:paraId="7C7744E5" w14:textId="77777777" w:rsidR="00670666" w:rsidRPr="00C83B07" w:rsidRDefault="00670666" w:rsidP="00670666">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36090D93" w14:textId="77777777" w:rsidR="0082379D" w:rsidRDefault="0082379D" w:rsidP="0082379D">
      <w:pPr>
        <w:rPr>
          <w:lang w:eastAsia="sv-SE"/>
        </w:rPr>
      </w:pPr>
    </w:p>
    <w:p w14:paraId="711FBCAF" w14:textId="791A0284" w:rsidR="00980EB3" w:rsidRPr="004C11C1" w:rsidDel="00A216CB" w:rsidRDefault="00980EB3" w:rsidP="0036631F">
      <w:pPr>
        <w:pStyle w:val="Rubrik3"/>
        <w:rPr>
          <w:del w:id="548" w:author="Jonas Sedin" w:date="2013-06-03T09:06:00Z"/>
        </w:rPr>
      </w:pPr>
      <w:del w:id="549" w:author="Jonas Sedin" w:date="2013-06-03T09:06:00Z">
        <w:r w:rsidRPr="004C11C1" w:rsidDel="00A216CB">
          <w:delText>Tjänsteinteraktion</w:delText>
        </w:r>
      </w:del>
    </w:p>
    <w:p w14:paraId="69967E5B" w14:textId="1713126D" w:rsidR="00980EB3" w:rsidDel="00A216CB" w:rsidRDefault="00673BC1" w:rsidP="00980EB3">
      <w:pPr>
        <w:rPr>
          <w:del w:id="550" w:author="Jonas Sedin" w:date="2013-06-03T09:06:00Z"/>
        </w:rPr>
      </w:pPr>
      <w:del w:id="551" w:author="Jonas Sedin" w:date="2013-06-03T09:06:00Z">
        <w:r w:rsidDel="00A216CB">
          <w:delText>GetPrescriptionHistoryInteraction</w:delText>
        </w:r>
      </w:del>
    </w:p>
    <w:p w14:paraId="145A8EDB" w14:textId="77777777" w:rsidR="0082379D" w:rsidRPr="000B492D" w:rsidRDefault="0082379D" w:rsidP="0082379D">
      <w:pPr>
        <w:spacing w:after="0"/>
        <w:rPr>
          <w:lang w:eastAsia="sv-SE"/>
        </w:rPr>
      </w:pPr>
      <w:r>
        <w:rPr>
          <w:lang w:eastAsia="sv-SE"/>
        </w:rPr>
        <w:br w:type="page"/>
      </w:r>
    </w:p>
    <w:p w14:paraId="2E53EEF1" w14:textId="4A8C07F4" w:rsidR="00C92B70" w:rsidRPr="00F201BB" w:rsidRDefault="00C92B70" w:rsidP="007620A2">
      <w:pPr>
        <w:pStyle w:val="Rubrik2"/>
      </w:pPr>
      <w:bookmarkStart w:id="552" w:name="_Toc232015059"/>
      <w:r w:rsidRPr="00F201BB">
        <w:lastRenderedPageBreak/>
        <w:t>Get</w:t>
      </w:r>
      <w:ins w:id="553" w:author="Jonas Sedin" w:date="2013-06-03T09:06:00Z">
        <w:r w:rsidR="00A216CB">
          <w:t>U</w:t>
        </w:r>
      </w:ins>
      <w:del w:id="554" w:author="Jonas Sedin" w:date="2013-06-03T09:06:00Z">
        <w:r w:rsidRPr="00F201BB" w:rsidDel="00A216CB">
          <w:delText xml:space="preserve"> u</w:delText>
        </w:r>
      </w:del>
      <w:r w:rsidRPr="00F201BB">
        <w:t>nconfirmed</w:t>
      </w:r>
      <w:ins w:id="555" w:author="Jonas Sedin" w:date="2013-06-03T09:06:00Z">
        <w:r w:rsidR="00A216CB">
          <w:t>P</w:t>
        </w:r>
      </w:ins>
      <w:del w:id="556" w:author="Jonas Sedin" w:date="2013-06-03T09:06:00Z">
        <w:r w:rsidRPr="00F201BB" w:rsidDel="00A216CB">
          <w:delText xml:space="preserve"> p</w:delText>
        </w:r>
      </w:del>
      <w:r w:rsidRPr="00F201BB">
        <w:t>rescriptions</w:t>
      </w:r>
      <w:bookmarkEnd w:id="524"/>
      <w:bookmarkEnd w:id="552"/>
    </w:p>
    <w:p w14:paraId="7D866A27" w14:textId="441CAEC7" w:rsidR="00AC6C46" w:rsidRDefault="004C3E2F" w:rsidP="00C92B70">
      <w:r>
        <w:t xml:space="preserve">Tjänsten hämtar </w:t>
      </w:r>
      <w:r w:rsidR="00CA5B6F">
        <w:t xml:space="preserve">information om </w:t>
      </w:r>
      <w:r w:rsidRPr="00CA5B6F">
        <w:t xml:space="preserve">patientens </w:t>
      </w:r>
      <w:r w:rsidR="00360319" w:rsidRPr="00CA5B6F">
        <w:t xml:space="preserve">ej </w:t>
      </w:r>
      <w:r w:rsidR="00CA5B6F">
        <w:t>bekräftade</w:t>
      </w:r>
      <w:r w:rsidRPr="00CA5B6F">
        <w:t xml:space="preserve"> </w:t>
      </w:r>
      <w:r w:rsidR="00CA5B6F">
        <w:t>förskrivningar</w:t>
      </w:r>
      <w:r w:rsidRPr="00CA5B6F">
        <w:t>.</w:t>
      </w:r>
      <w:r>
        <w:t xml:space="preserve"> </w:t>
      </w:r>
      <w:r w:rsidR="00A47EE5">
        <w:t xml:space="preserve">En ej </w:t>
      </w:r>
      <w:r w:rsidR="00AC6C46">
        <w:t>bekräftad</w:t>
      </w:r>
      <w:r w:rsidR="00AC6C46" w:rsidRPr="00CA5B6F">
        <w:t xml:space="preserve"> </w:t>
      </w:r>
      <w:r w:rsidR="00AC6C46">
        <w:t xml:space="preserve">förskrivning </w:t>
      </w:r>
      <w:r w:rsidR="00A47EE5">
        <w:t xml:space="preserve">är en förskrivning (som tex </w:t>
      </w:r>
      <w:r w:rsidR="00064E9B">
        <w:t>skickats</w:t>
      </w:r>
      <w:r w:rsidR="00A47EE5">
        <w:t xml:space="preserve"> som e-recept via e-receptingången) som inte är journalförd </w:t>
      </w:r>
      <w:r w:rsidR="00AC6C46">
        <w:t xml:space="preserve">som </w:t>
      </w:r>
      <w:r w:rsidR="00190288">
        <w:t xml:space="preserve">en </w:t>
      </w:r>
      <w:r w:rsidR="00AC6C46">
        <w:t>ordination i NOD.</w:t>
      </w:r>
    </w:p>
    <w:p w14:paraId="650262B6" w14:textId="28A34864" w:rsidR="00C92B70" w:rsidRPr="00F201BB" w:rsidRDefault="004C3E2F" w:rsidP="00C92B70">
      <w:pPr>
        <w:rPr>
          <w:color w:val="4F81BD" w:themeColor="accent1"/>
        </w:rPr>
      </w:pPr>
      <w:r>
        <w:t>Urval kan ske med period och svarsurval.</w:t>
      </w:r>
      <w:r w:rsidR="00360319">
        <w:t xml:space="preserve"> Returnerade </w:t>
      </w:r>
      <w:r w:rsidR="00B07EC9">
        <w:t>ordinationer sorteras efter förskrivningstidpunkt i fallande ordning</w:t>
      </w:r>
      <w:r w:rsidR="00031B86" w:rsidRPr="00031B86">
        <w:t xml:space="preserve"> </w:t>
      </w:r>
      <w:r w:rsidR="00031B86">
        <w:t>d.v.s. från nyaste förskrivningstidpunkt till äldsta</w:t>
      </w:r>
      <w:r w:rsidR="00B07EC9">
        <w:t>.</w:t>
      </w:r>
    </w:p>
    <w:p w14:paraId="2791C96E" w14:textId="77777777" w:rsidR="00C92B70" w:rsidRPr="00F201BB" w:rsidRDefault="00C92B70">
      <w:pPr>
        <w:pStyle w:val="Rubrik3"/>
      </w:pPr>
      <w:r w:rsidRPr="00F201BB">
        <w:t>Version</w:t>
      </w:r>
    </w:p>
    <w:p w14:paraId="1EE952EF" w14:textId="77777777" w:rsidR="00C92B70" w:rsidRPr="00F201BB" w:rsidRDefault="00C92B70" w:rsidP="00C92B70">
      <w:r w:rsidRPr="00F201BB">
        <w:t>1.0</w:t>
      </w:r>
    </w:p>
    <w:p w14:paraId="781F69B8" w14:textId="77777777" w:rsidR="00C92B70" w:rsidRPr="00F201BB" w:rsidRDefault="00C92B70">
      <w:pPr>
        <w:pStyle w:val="Rubrik3"/>
      </w:pPr>
      <w:r w:rsidRPr="00F201BB">
        <w:t>Fältregler</w:t>
      </w:r>
    </w:p>
    <w:p w14:paraId="1BBA6F16" w14:textId="36A8083C" w:rsidR="007E7263" w:rsidRDefault="00C92B70" w:rsidP="00C92B70">
      <w:r w:rsidRPr="00F201BB">
        <w:t xml:space="preserve">Nedanstående tabell beskriver varje element i begäran och svar. Har namnet en * finns ytterliggare regler för detta element och beskrivs mer i detalj i stycket Regler. </w:t>
      </w:r>
    </w:p>
    <w:p w14:paraId="5A445BD5" w14:textId="77777777" w:rsidR="007E7263" w:rsidRPr="00F201BB" w:rsidRDefault="007E7263" w:rsidP="00C92B70"/>
    <w:tbl>
      <w:tblPr>
        <w:tblStyle w:val="Tabellrutnt"/>
        <w:tblW w:w="9606" w:type="dxa"/>
        <w:tblLayout w:type="fixed"/>
        <w:tblLook w:val="04A0" w:firstRow="1" w:lastRow="0" w:firstColumn="1" w:lastColumn="0" w:noHBand="0" w:noVBand="1"/>
      </w:tblPr>
      <w:tblGrid>
        <w:gridCol w:w="2660"/>
        <w:gridCol w:w="1984"/>
        <w:gridCol w:w="3544"/>
        <w:gridCol w:w="1418"/>
      </w:tblGrid>
      <w:tr w:rsidR="00C92B70" w:rsidRPr="00F201BB" w14:paraId="2B4F42AA" w14:textId="77777777" w:rsidTr="001945B8">
        <w:trPr>
          <w:trHeight w:val="384"/>
        </w:trPr>
        <w:tc>
          <w:tcPr>
            <w:tcW w:w="2660" w:type="dxa"/>
            <w:shd w:val="clear" w:color="auto" w:fill="D9D9D9" w:themeFill="background1" w:themeFillShade="D9"/>
            <w:vAlign w:val="bottom"/>
          </w:tcPr>
          <w:p w14:paraId="00879552" w14:textId="77777777" w:rsidR="00C92B70" w:rsidRPr="00F201BB" w:rsidRDefault="00C92B70" w:rsidP="001945B8">
            <w:pPr>
              <w:rPr>
                <w:b/>
              </w:rPr>
            </w:pPr>
            <w:r w:rsidRPr="00F201BB">
              <w:rPr>
                <w:b/>
              </w:rPr>
              <w:t>Namn</w:t>
            </w:r>
          </w:p>
        </w:tc>
        <w:tc>
          <w:tcPr>
            <w:tcW w:w="1984" w:type="dxa"/>
            <w:shd w:val="clear" w:color="auto" w:fill="D9D9D9" w:themeFill="background1" w:themeFillShade="D9"/>
            <w:vAlign w:val="bottom"/>
          </w:tcPr>
          <w:p w14:paraId="6C781F9C" w14:textId="77777777" w:rsidR="00C92B70" w:rsidRPr="00F201BB" w:rsidRDefault="00C92B70" w:rsidP="001945B8">
            <w:pPr>
              <w:rPr>
                <w:b/>
              </w:rPr>
            </w:pPr>
            <w:r w:rsidRPr="00F201BB">
              <w:rPr>
                <w:b/>
              </w:rPr>
              <w:t>Typ</w:t>
            </w:r>
          </w:p>
        </w:tc>
        <w:tc>
          <w:tcPr>
            <w:tcW w:w="3544" w:type="dxa"/>
            <w:shd w:val="clear" w:color="auto" w:fill="D9D9D9" w:themeFill="background1" w:themeFillShade="D9"/>
            <w:vAlign w:val="bottom"/>
          </w:tcPr>
          <w:p w14:paraId="5761A60C" w14:textId="77777777" w:rsidR="00C92B70" w:rsidRPr="00F201BB" w:rsidRDefault="00C92B70" w:rsidP="001945B8">
            <w:pPr>
              <w:rPr>
                <w:b/>
              </w:rPr>
            </w:pPr>
            <w:r w:rsidRPr="00F201BB">
              <w:rPr>
                <w:b/>
              </w:rPr>
              <w:t>Beskrivning</w:t>
            </w:r>
          </w:p>
        </w:tc>
        <w:tc>
          <w:tcPr>
            <w:tcW w:w="1418" w:type="dxa"/>
            <w:shd w:val="clear" w:color="auto" w:fill="D9D9D9" w:themeFill="background1" w:themeFillShade="D9"/>
            <w:vAlign w:val="bottom"/>
          </w:tcPr>
          <w:p w14:paraId="582C01D6" w14:textId="77777777" w:rsidR="00C92B70" w:rsidRPr="00F201BB" w:rsidRDefault="00C92B70" w:rsidP="001945B8">
            <w:pPr>
              <w:rPr>
                <w:b/>
              </w:rPr>
            </w:pPr>
            <w:r w:rsidRPr="00F201BB">
              <w:rPr>
                <w:b/>
              </w:rPr>
              <w:t>Kardinalitet</w:t>
            </w:r>
          </w:p>
        </w:tc>
      </w:tr>
      <w:tr w:rsidR="00C92B70" w:rsidRPr="007E7263" w14:paraId="01C6ED57" w14:textId="77777777" w:rsidTr="007E7263">
        <w:tc>
          <w:tcPr>
            <w:tcW w:w="2660" w:type="dxa"/>
          </w:tcPr>
          <w:p w14:paraId="1ABD3805" w14:textId="77777777" w:rsidR="00C92B70" w:rsidRPr="007E7263" w:rsidRDefault="00C92B70" w:rsidP="007E7263">
            <w:pPr>
              <w:pStyle w:val="TableParagraph"/>
              <w:spacing w:line="229" w:lineRule="exact"/>
              <w:rPr>
                <w:rFonts w:ascii="Arial" w:eastAsia="Times New Roman" w:hAnsi="Arial" w:cs="Arial"/>
                <w:b/>
                <w:spacing w:val="-1"/>
                <w:sz w:val="18"/>
                <w:szCs w:val="18"/>
              </w:rPr>
            </w:pPr>
            <w:r w:rsidRPr="007E7263">
              <w:rPr>
                <w:rFonts w:ascii="Arial" w:eastAsia="Times New Roman" w:hAnsi="Arial" w:cs="Arial"/>
                <w:b/>
                <w:spacing w:val="-1"/>
                <w:sz w:val="18"/>
                <w:szCs w:val="18"/>
              </w:rPr>
              <w:t>Begäran</w:t>
            </w:r>
          </w:p>
        </w:tc>
        <w:tc>
          <w:tcPr>
            <w:tcW w:w="1984" w:type="dxa"/>
          </w:tcPr>
          <w:p w14:paraId="681ADD7F" w14:textId="77777777" w:rsidR="00C92B70" w:rsidRPr="007E7263" w:rsidRDefault="00C92B70" w:rsidP="007E7263">
            <w:pPr>
              <w:pStyle w:val="TableParagraph"/>
              <w:spacing w:line="229" w:lineRule="exact"/>
              <w:rPr>
                <w:rFonts w:ascii="Arial" w:eastAsia="Times New Roman" w:hAnsi="Arial" w:cs="Arial"/>
                <w:b/>
                <w:spacing w:val="-1"/>
                <w:sz w:val="18"/>
                <w:szCs w:val="18"/>
              </w:rPr>
            </w:pPr>
          </w:p>
        </w:tc>
        <w:tc>
          <w:tcPr>
            <w:tcW w:w="3544" w:type="dxa"/>
          </w:tcPr>
          <w:p w14:paraId="69B04E7D" w14:textId="77777777" w:rsidR="00C92B70" w:rsidRPr="007E7263" w:rsidRDefault="00C92B70" w:rsidP="007E7263">
            <w:pPr>
              <w:pStyle w:val="TableParagraph"/>
              <w:spacing w:line="229" w:lineRule="exact"/>
              <w:rPr>
                <w:rFonts w:ascii="Arial" w:eastAsia="Times New Roman" w:hAnsi="Arial" w:cs="Arial"/>
                <w:b/>
                <w:spacing w:val="-1"/>
                <w:sz w:val="18"/>
                <w:szCs w:val="18"/>
              </w:rPr>
            </w:pPr>
          </w:p>
        </w:tc>
        <w:tc>
          <w:tcPr>
            <w:tcW w:w="1418" w:type="dxa"/>
          </w:tcPr>
          <w:p w14:paraId="2BC00D31" w14:textId="77777777" w:rsidR="00C92B70" w:rsidRPr="007E7263" w:rsidRDefault="00C92B70" w:rsidP="00FE282A">
            <w:pPr>
              <w:pStyle w:val="TableParagraph"/>
              <w:spacing w:line="229" w:lineRule="exact"/>
              <w:rPr>
                <w:rFonts w:ascii="Arial" w:eastAsia="Times New Roman" w:hAnsi="Arial" w:cs="Arial"/>
                <w:b/>
                <w:spacing w:val="-1"/>
                <w:sz w:val="18"/>
                <w:szCs w:val="18"/>
              </w:rPr>
            </w:pPr>
          </w:p>
        </w:tc>
      </w:tr>
      <w:tr w:rsidR="00F04181" w:rsidRPr="00F04181" w14:paraId="7C5DD774" w14:textId="77777777" w:rsidTr="00F04181">
        <w:tc>
          <w:tcPr>
            <w:tcW w:w="2660" w:type="dxa"/>
          </w:tcPr>
          <w:p w14:paraId="51886612" w14:textId="5EACDCC8" w:rsidR="00F04181" w:rsidRPr="00F04181" w:rsidRDefault="00F04181" w:rsidP="00F04181">
            <w:pPr>
              <w:pStyle w:val="TableParagraph"/>
              <w:spacing w:line="229" w:lineRule="exact"/>
              <w:rPr>
                <w:rFonts w:ascii="Arial" w:eastAsia="Times New Roman" w:hAnsi="Arial" w:cs="Arial"/>
                <w:b/>
                <w:spacing w:val="-1"/>
                <w:sz w:val="18"/>
                <w:szCs w:val="18"/>
              </w:rPr>
            </w:pPr>
            <w:r w:rsidRPr="00F04181">
              <w:rPr>
                <w:rFonts w:ascii="Arial" w:hAnsi="Arial" w:cs="Arial"/>
                <w:color w:val="000000"/>
                <w:sz w:val="18"/>
                <w:szCs w:val="18"/>
              </w:rPr>
              <w:t>patient</w:t>
            </w:r>
          </w:p>
        </w:tc>
        <w:tc>
          <w:tcPr>
            <w:tcW w:w="1984" w:type="dxa"/>
          </w:tcPr>
          <w:p w14:paraId="78C0A05F" w14:textId="7051B987" w:rsidR="00F04181" w:rsidRPr="00F04181" w:rsidRDefault="00C262CC" w:rsidP="00F04181">
            <w:pPr>
              <w:pStyle w:val="TableParagraph"/>
              <w:spacing w:line="226" w:lineRule="exact"/>
              <w:rPr>
                <w:rFonts w:ascii="Arial" w:eastAsia="Times New Roman" w:hAnsi="Arial" w:cs="Arial"/>
                <w:spacing w:val="-1"/>
                <w:sz w:val="18"/>
                <w:szCs w:val="18"/>
              </w:rPr>
            </w:pPr>
            <w:hyperlink w:anchor="tns:Patient" w:history="1">
              <w:r w:rsidR="00F04181" w:rsidRPr="00F04181">
                <w:rPr>
                  <w:rStyle w:val="Hyperlnk"/>
                  <w:rFonts w:ascii="Arial" w:hAnsi="Arial" w:cs="Arial"/>
                  <w:sz w:val="18"/>
                  <w:szCs w:val="18"/>
                </w:rPr>
                <w:t>tns:Patient</w:t>
              </w:r>
            </w:hyperlink>
          </w:p>
        </w:tc>
        <w:tc>
          <w:tcPr>
            <w:tcW w:w="3544" w:type="dxa"/>
          </w:tcPr>
          <w:p w14:paraId="10D54291" w14:textId="6D03E82C" w:rsidR="00F04181" w:rsidRPr="00F04181" w:rsidRDefault="00F04181" w:rsidP="00F04181">
            <w:pPr>
              <w:pStyle w:val="TableParagraph"/>
              <w:spacing w:line="226" w:lineRule="exact"/>
              <w:rPr>
                <w:rFonts w:ascii="Arial" w:eastAsia="Times New Roman" w:hAnsi="Arial" w:cs="Arial"/>
                <w:color w:val="FF0000"/>
                <w:spacing w:val="-1"/>
                <w:sz w:val="18"/>
                <w:szCs w:val="18"/>
              </w:rPr>
            </w:pPr>
            <w:r w:rsidRPr="00F04181">
              <w:rPr>
                <w:rFonts w:ascii="Arial" w:hAnsi="Arial" w:cs="Arial"/>
                <w:color w:val="000000"/>
                <w:sz w:val="18"/>
                <w:szCs w:val="18"/>
              </w:rPr>
              <w:t>Patient att hämta ej verifierade ordinationer för.</w:t>
            </w:r>
          </w:p>
        </w:tc>
        <w:tc>
          <w:tcPr>
            <w:tcW w:w="1418" w:type="dxa"/>
          </w:tcPr>
          <w:p w14:paraId="6067776F" w14:textId="6A0D5AC6"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1..1</w:t>
            </w:r>
          </w:p>
        </w:tc>
      </w:tr>
      <w:tr w:rsidR="00F04181" w:rsidRPr="00F04181" w14:paraId="628D93B3" w14:textId="77777777" w:rsidTr="00F04181">
        <w:tc>
          <w:tcPr>
            <w:tcW w:w="2660" w:type="dxa"/>
          </w:tcPr>
          <w:p w14:paraId="2395CC6F" w14:textId="12FFC76F"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franDatum</w:t>
            </w:r>
          </w:p>
        </w:tc>
        <w:tc>
          <w:tcPr>
            <w:tcW w:w="1984" w:type="dxa"/>
          </w:tcPr>
          <w:p w14:paraId="44D0746C" w14:textId="0BAAED91"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xs:dateTime</w:t>
            </w:r>
          </w:p>
        </w:tc>
        <w:tc>
          <w:tcPr>
            <w:tcW w:w="3544" w:type="dxa"/>
          </w:tcPr>
          <w:p w14:paraId="0C0F329F" w14:textId="4185A449"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Hämta ej verifierade ordinationer med förskrivningstidpunkt &gt;= franDatum.</w:t>
            </w:r>
          </w:p>
        </w:tc>
        <w:tc>
          <w:tcPr>
            <w:tcW w:w="1418" w:type="dxa"/>
          </w:tcPr>
          <w:p w14:paraId="3E15BA01" w14:textId="741B7150"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0..1</w:t>
            </w:r>
          </w:p>
        </w:tc>
      </w:tr>
      <w:tr w:rsidR="00F04181" w:rsidRPr="00F04181" w14:paraId="22C40A87" w14:textId="77777777" w:rsidTr="00F04181">
        <w:tc>
          <w:tcPr>
            <w:tcW w:w="2660" w:type="dxa"/>
          </w:tcPr>
          <w:p w14:paraId="1FEAC5D1" w14:textId="63052C35" w:rsidR="00F04181" w:rsidRPr="00F04181" w:rsidRDefault="00F04181" w:rsidP="00F04181">
            <w:pPr>
              <w:pStyle w:val="TableParagraph"/>
              <w:spacing w:line="229" w:lineRule="exact"/>
              <w:rPr>
                <w:rFonts w:ascii="Arial" w:eastAsia="Times New Roman" w:hAnsi="Arial" w:cs="Arial"/>
                <w:b/>
                <w:spacing w:val="-1"/>
                <w:sz w:val="18"/>
                <w:szCs w:val="18"/>
              </w:rPr>
            </w:pPr>
            <w:r w:rsidRPr="00F04181">
              <w:rPr>
                <w:rFonts w:ascii="Arial" w:hAnsi="Arial" w:cs="Arial"/>
                <w:color w:val="000000"/>
                <w:sz w:val="18"/>
                <w:szCs w:val="18"/>
              </w:rPr>
              <w:t>tillDatum</w:t>
            </w:r>
          </w:p>
        </w:tc>
        <w:tc>
          <w:tcPr>
            <w:tcW w:w="1984" w:type="dxa"/>
          </w:tcPr>
          <w:p w14:paraId="0CB39EDF" w14:textId="6FD52CA6"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xs:dateTime</w:t>
            </w:r>
          </w:p>
        </w:tc>
        <w:tc>
          <w:tcPr>
            <w:tcW w:w="3544" w:type="dxa"/>
          </w:tcPr>
          <w:p w14:paraId="61E29079" w14:textId="1BDB8EF1" w:rsidR="00F04181" w:rsidRPr="00F04181" w:rsidRDefault="00F04181" w:rsidP="00F04181">
            <w:pPr>
              <w:pStyle w:val="TableParagraph"/>
              <w:spacing w:line="226" w:lineRule="exact"/>
              <w:rPr>
                <w:rFonts w:ascii="Arial" w:eastAsia="Times New Roman" w:hAnsi="Arial" w:cs="Arial"/>
                <w:color w:val="FF0000"/>
                <w:spacing w:val="-1"/>
                <w:sz w:val="18"/>
                <w:szCs w:val="18"/>
              </w:rPr>
            </w:pPr>
            <w:r w:rsidRPr="00F04181">
              <w:rPr>
                <w:rFonts w:ascii="Arial" w:hAnsi="Arial" w:cs="Arial"/>
                <w:color w:val="000000"/>
                <w:sz w:val="18"/>
                <w:szCs w:val="18"/>
              </w:rPr>
              <w:t>Hämta ej verifierade ordinationer förskrivningstidpunkt &lt;= tillDatum.</w:t>
            </w:r>
          </w:p>
        </w:tc>
        <w:tc>
          <w:tcPr>
            <w:tcW w:w="1418" w:type="dxa"/>
          </w:tcPr>
          <w:p w14:paraId="4BCD6C64" w14:textId="282739C1"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0..1</w:t>
            </w:r>
          </w:p>
        </w:tc>
      </w:tr>
      <w:tr w:rsidR="00F04181" w:rsidRPr="00F04181" w14:paraId="7B85DF3B" w14:textId="77777777" w:rsidTr="00F04181">
        <w:tc>
          <w:tcPr>
            <w:tcW w:w="2660" w:type="dxa"/>
          </w:tcPr>
          <w:p w14:paraId="46A64C82" w14:textId="2CFBB127" w:rsidR="00F04181" w:rsidRPr="00F04181" w:rsidRDefault="00F04181" w:rsidP="00F04181">
            <w:pPr>
              <w:pStyle w:val="TableParagraph"/>
              <w:spacing w:line="229" w:lineRule="exact"/>
              <w:rPr>
                <w:rFonts w:ascii="Arial" w:eastAsia="Times New Roman" w:hAnsi="Arial" w:cs="Arial"/>
                <w:b/>
                <w:spacing w:val="-1"/>
                <w:sz w:val="18"/>
                <w:szCs w:val="18"/>
              </w:rPr>
            </w:pPr>
            <w:r w:rsidRPr="00F04181">
              <w:rPr>
                <w:rFonts w:ascii="Arial" w:hAnsi="Arial" w:cs="Arial"/>
                <w:color w:val="000000"/>
                <w:sz w:val="18"/>
                <w:szCs w:val="18"/>
              </w:rPr>
              <w:t>svarsurval</w:t>
            </w:r>
          </w:p>
        </w:tc>
        <w:tc>
          <w:tcPr>
            <w:tcW w:w="1984" w:type="dxa"/>
          </w:tcPr>
          <w:p w14:paraId="74D1E1B4" w14:textId="693B6526" w:rsidR="00F04181" w:rsidRPr="00F04181" w:rsidRDefault="00C262CC" w:rsidP="00F04181">
            <w:pPr>
              <w:pStyle w:val="TableParagraph"/>
              <w:spacing w:line="226" w:lineRule="exact"/>
              <w:rPr>
                <w:rFonts w:ascii="Arial" w:eastAsia="Times New Roman" w:hAnsi="Arial" w:cs="Arial"/>
                <w:spacing w:val="-1"/>
                <w:sz w:val="18"/>
                <w:szCs w:val="18"/>
              </w:rPr>
            </w:pPr>
            <w:hyperlink w:anchor="tns:Svarsurval" w:history="1">
              <w:r w:rsidR="00F04181" w:rsidRPr="00F04181">
                <w:rPr>
                  <w:rStyle w:val="Hyperlnk"/>
                  <w:rFonts w:ascii="Arial" w:hAnsi="Arial" w:cs="Arial"/>
                  <w:sz w:val="18"/>
                  <w:szCs w:val="18"/>
                </w:rPr>
                <w:t>tns:Svarsurval</w:t>
              </w:r>
            </w:hyperlink>
          </w:p>
        </w:tc>
        <w:tc>
          <w:tcPr>
            <w:tcW w:w="3544" w:type="dxa"/>
          </w:tcPr>
          <w:p w14:paraId="32CCA55C" w14:textId="064FB0C3"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Urval som begränsar antal returnerade poster. Om svarsurval ej är angivet begränsas antal poster till de 100 första.</w:t>
            </w:r>
          </w:p>
        </w:tc>
        <w:tc>
          <w:tcPr>
            <w:tcW w:w="1418" w:type="dxa"/>
          </w:tcPr>
          <w:p w14:paraId="6FF094B5" w14:textId="4D8EED92"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0..1</w:t>
            </w:r>
          </w:p>
        </w:tc>
      </w:tr>
      <w:tr w:rsidR="007E7263" w:rsidRPr="007E7263" w14:paraId="62A453D7" w14:textId="77777777" w:rsidTr="007E7263">
        <w:tc>
          <w:tcPr>
            <w:tcW w:w="2660" w:type="dxa"/>
          </w:tcPr>
          <w:p w14:paraId="371F8031" w14:textId="77777777" w:rsidR="007E7263" w:rsidRPr="007E7263" w:rsidRDefault="007E7263" w:rsidP="007E7263">
            <w:pPr>
              <w:pStyle w:val="TableParagraph"/>
              <w:spacing w:line="229" w:lineRule="exact"/>
              <w:rPr>
                <w:rFonts w:ascii="Arial" w:eastAsia="Times New Roman" w:hAnsi="Arial" w:cs="Arial"/>
                <w:b/>
                <w:spacing w:val="-1"/>
                <w:sz w:val="18"/>
                <w:szCs w:val="18"/>
              </w:rPr>
            </w:pPr>
            <w:r w:rsidRPr="007E7263">
              <w:rPr>
                <w:rFonts w:ascii="Arial" w:eastAsia="Times New Roman" w:hAnsi="Arial" w:cs="Arial"/>
                <w:b/>
                <w:spacing w:val="-1"/>
                <w:sz w:val="18"/>
                <w:szCs w:val="18"/>
              </w:rPr>
              <w:t>Svar</w:t>
            </w:r>
          </w:p>
        </w:tc>
        <w:tc>
          <w:tcPr>
            <w:tcW w:w="1984" w:type="dxa"/>
          </w:tcPr>
          <w:p w14:paraId="4E85A5CD" w14:textId="77777777" w:rsidR="007E7263" w:rsidRPr="007E7263" w:rsidRDefault="007E7263" w:rsidP="007E7263">
            <w:pPr>
              <w:pStyle w:val="TableParagraph"/>
              <w:spacing w:line="229" w:lineRule="exact"/>
              <w:rPr>
                <w:rFonts w:ascii="Arial" w:eastAsia="Times New Roman" w:hAnsi="Arial" w:cs="Arial"/>
                <w:b/>
                <w:spacing w:val="-1"/>
                <w:sz w:val="18"/>
                <w:szCs w:val="18"/>
              </w:rPr>
            </w:pPr>
          </w:p>
        </w:tc>
        <w:tc>
          <w:tcPr>
            <w:tcW w:w="3544" w:type="dxa"/>
          </w:tcPr>
          <w:p w14:paraId="783686AE" w14:textId="77777777" w:rsidR="007E7263" w:rsidRPr="007E7263" w:rsidRDefault="007E7263" w:rsidP="007E7263">
            <w:pPr>
              <w:pStyle w:val="TableParagraph"/>
              <w:spacing w:line="229" w:lineRule="exact"/>
              <w:rPr>
                <w:rFonts w:ascii="Arial" w:eastAsia="Times New Roman" w:hAnsi="Arial" w:cs="Arial"/>
                <w:b/>
                <w:spacing w:val="-1"/>
                <w:sz w:val="18"/>
                <w:szCs w:val="18"/>
              </w:rPr>
            </w:pPr>
          </w:p>
        </w:tc>
        <w:tc>
          <w:tcPr>
            <w:tcW w:w="1418" w:type="dxa"/>
          </w:tcPr>
          <w:p w14:paraId="5ED9BFEA" w14:textId="77777777" w:rsidR="007E7263" w:rsidRPr="007E7263" w:rsidRDefault="007E7263" w:rsidP="006609BE">
            <w:pPr>
              <w:pStyle w:val="TableParagraph"/>
              <w:spacing w:line="229" w:lineRule="exact"/>
              <w:jc w:val="center"/>
              <w:rPr>
                <w:rFonts w:ascii="Arial" w:eastAsia="Times New Roman" w:hAnsi="Arial" w:cs="Arial"/>
                <w:b/>
                <w:spacing w:val="-1"/>
                <w:sz w:val="18"/>
                <w:szCs w:val="18"/>
              </w:rPr>
            </w:pPr>
          </w:p>
        </w:tc>
      </w:tr>
      <w:tr w:rsidR="00F04181" w:rsidRPr="00F04181" w14:paraId="7B164B7C" w14:textId="77777777" w:rsidTr="00F04181">
        <w:tc>
          <w:tcPr>
            <w:tcW w:w="2660" w:type="dxa"/>
          </w:tcPr>
          <w:p w14:paraId="55314528" w14:textId="2EB23745" w:rsidR="00F04181" w:rsidRPr="00F04181" w:rsidRDefault="00F04181" w:rsidP="00F04181">
            <w:pPr>
              <w:pStyle w:val="TableParagraph"/>
              <w:spacing w:line="229" w:lineRule="exact"/>
              <w:rPr>
                <w:rFonts w:ascii="Arial" w:eastAsia="Times New Roman" w:hAnsi="Arial" w:cs="Arial"/>
                <w:spacing w:val="-1"/>
                <w:sz w:val="18"/>
                <w:szCs w:val="18"/>
              </w:rPr>
            </w:pPr>
            <w:r w:rsidRPr="00F04181">
              <w:rPr>
                <w:rFonts w:ascii="Arial" w:hAnsi="Arial" w:cs="Arial"/>
                <w:color w:val="000000"/>
                <w:sz w:val="18"/>
                <w:szCs w:val="18"/>
              </w:rPr>
              <w:t>ejVerifieradOrdination</w:t>
            </w:r>
          </w:p>
        </w:tc>
        <w:tc>
          <w:tcPr>
            <w:tcW w:w="1984" w:type="dxa"/>
          </w:tcPr>
          <w:p w14:paraId="5E36F881" w14:textId="27642A8D" w:rsidR="00F04181" w:rsidRPr="00F04181" w:rsidRDefault="00C262CC" w:rsidP="00F04181">
            <w:pPr>
              <w:pStyle w:val="TableParagraph"/>
              <w:spacing w:line="226" w:lineRule="exact"/>
              <w:rPr>
                <w:rFonts w:ascii="Arial" w:eastAsia="Times New Roman" w:hAnsi="Arial" w:cs="Arial"/>
                <w:spacing w:val="-1"/>
                <w:sz w:val="18"/>
                <w:szCs w:val="18"/>
              </w:rPr>
            </w:pPr>
            <w:hyperlink w:anchor="tns:EjVerifieradOrdination" w:history="1">
              <w:r w:rsidR="00F04181" w:rsidRPr="00F04181">
                <w:rPr>
                  <w:rStyle w:val="Hyperlnk"/>
                  <w:rFonts w:ascii="Arial" w:hAnsi="Arial" w:cs="Arial"/>
                  <w:sz w:val="18"/>
                  <w:szCs w:val="18"/>
                </w:rPr>
                <w:t>tns:EjVerifieradOrdination</w:t>
              </w:r>
            </w:hyperlink>
          </w:p>
        </w:tc>
        <w:tc>
          <w:tcPr>
            <w:tcW w:w="3544" w:type="dxa"/>
          </w:tcPr>
          <w:p w14:paraId="7DE8590E" w14:textId="37E60545"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Ej verifierade ordinationer.</w:t>
            </w:r>
          </w:p>
        </w:tc>
        <w:tc>
          <w:tcPr>
            <w:tcW w:w="1418" w:type="dxa"/>
          </w:tcPr>
          <w:p w14:paraId="55AD7960" w14:textId="53D05569"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0..unbounded</w:t>
            </w:r>
          </w:p>
        </w:tc>
      </w:tr>
      <w:tr w:rsidR="00F04181" w:rsidRPr="00F04181" w14:paraId="1D4FC99B" w14:textId="77777777" w:rsidTr="00F04181">
        <w:tc>
          <w:tcPr>
            <w:tcW w:w="2660" w:type="dxa"/>
          </w:tcPr>
          <w:p w14:paraId="529976FD" w14:textId="3B319148" w:rsidR="00F04181" w:rsidRPr="00F04181" w:rsidRDefault="00F04181" w:rsidP="00F04181">
            <w:pPr>
              <w:pStyle w:val="TableParagraph"/>
              <w:spacing w:line="229" w:lineRule="exact"/>
              <w:rPr>
                <w:rFonts w:ascii="Arial" w:eastAsia="Times New Roman" w:hAnsi="Arial" w:cs="Arial"/>
                <w:spacing w:val="-1"/>
                <w:sz w:val="18"/>
                <w:szCs w:val="18"/>
              </w:rPr>
            </w:pPr>
            <w:r w:rsidRPr="00F04181">
              <w:rPr>
                <w:rFonts w:ascii="Arial" w:hAnsi="Arial" w:cs="Arial"/>
                <w:color w:val="000000"/>
                <w:sz w:val="18"/>
                <w:szCs w:val="18"/>
              </w:rPr>
              <w:t>svarsurval</w:t>
            </w:r>
          </w:p>
        </w:tc>
        <w:tc>
          <w:tcPr>
            <w:tcW w:w="1984" w:type="dxa"/>
          </w:tcPr>
          <w:p w14:paraId="64769DC7" w14:textId="3261016F" w:rsidR="00F04181" w:rsidRPr="00F04181" w:rsidRDefault="00C262CC" w:rsidP="00F04181">
            <w:pPr>
              <w:pStyle w:val="TableParagraph"/>
              <w:spacing w:line="226" w:lineRule="exact"/>
              <w:rPr>
                <w:rFonts w:ascii="Arial" w:eastAsia="Times New Roman" w:hAnsi="Arial" w:cs="Arial"/>
                <w:spacing w:val="-1"/>
                <w:sz w:val="18"/>
                <w:szCs w:val="18"/>
              </w:rPr>
            </w:pPr>
            <w:hyperlink w:anchor="tns:Svarsurval" w:history="1">
              <w:r w:rsidR="00F04181" w:rsidRPr="00F04181">
                <w:rPr>
                  <w:rStyle w:val="Hyperlnk"/>
                  <w:rFonts w:ascii="Arial" w:hAnsi="Arial" w:cs="Arial"/>
                  <w:sz w:val="18"/>
                  <w:szCs w:val="18"/>
                </w:rPr>
                <w:t>tns:Svarsurval</w:t>
              </w:r>
            </w:hyperlink>
          </w:p>
        </w:tc>
        <w:tc>
          <w:tcPr>
            <w:tcW w:w="3544" w:type="dxa"/>
          </w:tcPr>
          <w:p w14:paraId="358FBB47" w14:textId="40F2681A"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Svarsurval returneras om svarsurval är angivet i begäran eller om svarsurval inte är angivet och totalt antal poster är större än 100.</w:t>
            </w:r>
          </w:p>
        </w:tc>
        <w:tc>
          <w:tcPr>
            <w:tcW w:w="1418" w:type="dxa"/>
          </w:tcPr>
          <w:p w14:paraId="6610606B" w14:textId="78A018D4"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0..1</w:t>
            </w:r>
          </w:p>
        </w:tc>
      </w:tr>
      <w:tr w:rsidR="00F04181" w:rsidRPr="00F04181" w14:paraId="25A4EAF7" w14:textId="77777777" w:rsidTr="00F04181">
        <w:tc>
          <w:tcPr>
            <w:tcW w:w="2660" w:type="dxa"/>
          </w:tcPr>
          <w:p w14:paraId="18F605E5" w14:textId="6D07B5D9" w:rsidR="00F04181" w:rsidRPr="00F04181" w:rsidRDefault="00F04181" w:rsidP="00F04181">
            <w:pPr>
              <w:pStyle w:val="TableParagraph"/>
              <w:spacing w:line="229" w:lineRule="exact"/>
              <w:rPr>
                <w:rFonts w:ascii="Arial" w:eastAsia="Times New Roman" w:hAnsi="Arial" w:cs="Arial"/>
                <w:spacing w:val="-1"/>
                <w:sz w:val="18"/>
                <w:szCs w:val="18"/>
              </w:rPr>
            </w:pPr>
            <w:r w:rsidRPr="00F04181">
              <w:rPr>
                <w:rFonts w:ascii="Arial" w:hAnsi="Arial" w:cs="Arial"/>
                <w:color w:val="000000"/>
                <w:sz w:val="18"/>
                <w:szCs w:val="18"/>
              </w:rPr>
              <w:t>totaltAntalPoster</w:t>
            </w:r>
          </w:p>
        </w:tc>
        <w:tc>
          <w:tcPr>
            <w:tcW w:w="1984" w:type="dxa"/>
          </w:tcPr>
          <w:p w14:paraId="314CD9B7" w14:textId="1373B40D"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xs:int</w:t>
            </w:r>
          </w:p>
        </w:tc>
        <w:tc>
          <w:tcPr>
            <w:tcW w:w="3544" w:type="dxa"/>
          </w:tcPr>
          <w:p w14:paraId="6C490BCF" w14:textId="1AB5AD78"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Totalt antal poster inom angiven tidsperiod.</w:t>
            </w:r>
          </w:p>
        </w:tc>
        <w:tc>
          <w:tcPr>
            <w:tcW w:w="1418" w:type="dxa"/>
          </w:tcPr>
          <w:p w14:paraId="4956E53B" w14:textId="2FF7476D" w:rsidR="00F04181" w:rsidRPr="00F04181" w:rsidRDefault="00F04181" w:rsidP="00F04181">
            <w:pPr>
              <w:pStyle w:val="TableParagraph"/>
              <w:spacing w:line="226" w:lineRule="exact"/>
              <w:rPr>
                <w:rFonts w:ascii="Arial" w:eastAsia="Times New Roman" w:hAnsi="Arial" w:cs="Arial"/>
                <w:spacing w:val="-1"/>
                <w:sz w:val="18"/>
                <w:szCs w:val="18"/>
              </w:rPr>
            </w:pPr>
            <w:r w:rsidRPr="00F04181">
              <w:rPr>
                <w:rFonts w:ascii="Arial" w:hAnsi="Arial" w:cs="Arial"/>
                <w:color w:val="000000"/>
                <w:sz w:val="18"/>
                <w:szCs w:val="18"/>
              </w:rPr>
              <w:t>0..1</w:t>
            </w:r>
          </w:p>
        </w:tc>
      </w:tr>
      <w:tr w:rsidR="00F04181" w:rsidRPr="00F04181" w14:paraId="4F48A80B" w14:textId="77777777" w:rsidTr="00F04181">
        <w:tc>
          <w:tcPr>
            <w:tcW w:w="2660" w:type="dxa"/>
          </w:tcPr>
          <w:p w14:paraId="74C0C6C7" w14:textId="7B578B73" w:rsidR="00F04181" w:rsidRPr="00F04181" w:rsidRDefault="00F04181" w:rsidP="00F04181">
            <w:pPr>
              <w:pStyle w:val="TableParagraph"/>
              <w:spacing w:line="229" w:lineRule="exact"/>
              <w:rPr>
                <w:rFonts w:ascii="Arial" w:hAnsi="Arial" w:cs="Arial"/>
                <w:sz w:val="18"/>
                <w:szCs w:val="18"/>
              </w:rPr>
            </w:pPr>
            <w:r w:rsidRPr="00F04181">
              <w:rPr>
                <w:rFonts w:ascii="Arial" w:hAnsi="Arial" w:cs="Arial"/>
                <w:color w:val="000000"/>
                <w:sz w:val="18"/>
                <w:szCs w:val="18"/>
              </w:rPr>
              <w:t>resultCode</w:t>
            </w:r>
          </w:p>
        </w:tc>
        <w:tc>
          <w:tcPr>
            <w:tcW w:w="1984" w:type="dxa"/>
          </w:tcPr>
          <w:p w14:paraId="2296B7A8" w14:textId="21A6D136" w:rsidR="00F04181" w:rsidRPr="00F04181" w:rsidRDefault="00C262CC" w:rsidP="00F04181">
            <w:pPr>
              <w:pStyle w:val="TableParagraph"/>
              <w:spacing w:line="226" w:lineRule="exact"/>
              <w:rPr>
                <w:rFonts w:ascii="Arial" w:hAnsi="Arial" w:cs="Arial"/>
                <w:sz w:val="18"/>
                <w:szCs w:val="18"/>
              </w:rPr>
            </w:pPr>
            <w:hyperlink w:anchor="tns:resultCodeEnum" w:history="1">
              <w:r w:rsidR="00F04181" w:rsidRPr="00F04181">
                <w:rPr>
                  <w:rStyle w:val="Hyperlnk"/>
                  <w:rFonts w:ascii="Arial" w:hAnsi="Arial" w:cs="Arial"/>
                  <w:sz w:val="18"/>
                  <w:szCs w:val="18"/>
                </w:rPr>
                <w:t>tns:resultCodeEnum</w:t>
              </w:r>
            </w:hyperlink>
          </w:p>
        </w:tc>
        <w:tc>
          <w:tcPr>
            <w:tcW w:w="3544" w:type="dxa"/>
          </w:tcPr>
          <w:p w14:paraId="0B106926" w14:textId="0AF8E30A" w:rsidR="00F04181" w:rsidRPr="00F04181" w:rsidRDefault="00F04181" w:rsidP="00F04181">
            <w:pPr>
              <w:pStyle w:val="TableParagraph"/>
              <w:spacing w:line="226" w:lineRule="exact"/>
              <w:rPr>
                <w:rFonts w:ascii="Arial" w:hAnsi="Arial" w:cs="Arial"/>
                <w:sz w:val="18"/>
                <w:szCs w:val="18"/>
              </w:rPr>
            </w:pPr>
            <w:r w:rsidRPr="00F04181">
              <w:rPr>
                <w:rFonts w:ascii="Arial" w:hAnsi="Arial" w:cs="Arial"/>
                <w:color w:val="000000"/>
                <w:sz w:val="18"/>
                <w:szCs w:val="18"/>
              </w:rPr>
              <w:t>Resultatkod för anropet.</w:t>
            </w:r>
          </w:p>
        </w:tc>
        <w:tc>
          <w:tcPr>
            <w:tcW w:w="1418" w:type="dxa"/>
          </w:tcPr>
          <w:p w14:paraId="0F9E845D" w14:textId="47D2030E" w:rsidR="00F04181" w:rsidRPr="00F04181" w:rsidRDefault="00F04181" w:rsidP="00F04181">
            <w:pPr>
              <w:pStyle w:val="TableParagraph"/>
              <w:spacing w:line="226" w:lineRule="exact"/>
              <w:rPr>
                <w:rFonts w:ascii="Arial" w:hAnsi="Arial" w:cs="Arial"/>
                <w:sz w:val="18"/>
                <w:szCs w:val="18"/>
              </w:rPr>
            </w:pPr>
            <w:r w:rsidRPr="00F04181">
              <w:rPr>
                <w:rFonts w:ascii="Arial" w:hAnsi="Arial" w:cs="Arial"/>
                <w:color w:val="000000"/>
                <w:sz w:val="18"/>
                <w:szCs w:val="18"/>
              </w:rPr>
              <w:t>1..1</w:t>
            </w:r>
          </w:p>
        </w:tc>
      </w:tr>
      <w:tr w:rsidR="00F04181" w:rsidRPr="00F04181" w14:paraId="3BD3E2E2" w14:textId="77777777" w:rsidTr="00F04181">
        <w:tc>
          <w:tcPr>
            <w:tcW w:w="2660" w:type="dxa"/>
          </w:tcPr>
          <w:p w14:paraId="3EA9BD13" w14:textId="552CB4B1" w:rsidR="00F04181" w:rsidRPr="00F04181" w:rsidRDefault="00F04181" w:rsidP="00F04181">
            <w:pPr>
              <w:pStyle w:val="TableParagraph"/>
              <w:spacing w:line="229" w:lineRule="exact"/>
              <w:rPr>
                <w:rFonts w:ascii="Arial" w:hAnsi="Arial" w:cs="Arial"/>
                <w:sz w:val="18"/>
                <w:szCs w:val="18"/>
              </w:rPr>
            </w:pPr>
            <w:r w:rsidRPr="00F04181">
              <w:rPr>
                <w:rFonts w:ascii="Arial" w:hAnsi="Arial" w:cs="Arial"/>
                <w:color w:val="000000"/>
                <w:sz w:val="18"/>
                <w:szCs w:val="18"/>
              </w:rPr>
              <w:t>comment</w:t>
            </w:r>
          </w:p>
        </w:tc>
        <w:tc>
          <w:tcPr>
            <w:tcW w:w="1984" w:type="dxa"/>
          </w:tcPr>
          <w:p w14:paraId="10C76064" w14:textId="7D444EC1" w:rsidR="00F04181" w:rsidRPr="00F04181" w:rsidRDefault="00F04181" w:rsidP="00F04181">
            <w:pPr>
              <w:pStyle w:val="TableParagraph"/>
              <w:spacing w:line="226" w:lineRule="exact"/>
              <w:rPr>
                <w:rFonts w:ascii="Arial" w:hAnsi="Arial" w:cs="Arial"/>
                <w:sz w:val="18"/>
                <w:szCs w:val="18"/>
              </w:rPr>
            </w:pPr>
            <w:r w:rsidRPr="00F04181">
              <w:rPr>
                <w:rFonts w:ascii="Arial" w:hAnsi="Arial" w:cs="Arial"/>
                <w:color w:val="000000"/>
                <w:sz w:val="18"/>
                <w:szCs w:val="18"/>
              </w:rPr>
              <w:t>xs:string</w:t>
            </w:r>
          </w:p>
        </w:tc>
        <w:tc>
          <w:tcPr>
            <w:tcW w:w="3544" w:type="dxa"/>
          </w:tcPr>
          <w:p w14:paraId="4BC991AD" w14:textId="2E677A2B" w:rsidR="00F04181" w:rsidRPr="00F04181" w:rsidRDefault="00F04181" w:rsidP="00F04181">
            <w:pPr>
              <w:pStyle w:val="TableParagraph"/>
              <w:spacing w:line="226" w:lineRule="exact"/>
              <w:rPr>
                <w:rFonts w:ascii="Arial" w:hAnsi="Arial" w:cs="Arial"/>
                <w:sz w:val="18"/>
                <w:szCs w:val="18"/>
              </w:rPr>
            </w:pPr>
            <w:r w:rsidRPr="00F04181">
              <w:rPr>
                <w:rFonts w:ascii="Arial" w:hAnsi="Arial" w:cs="Arial"/>
                <w:color w:val="000000"/>
                <w:sz w:val="18"/>
                <w:szCs w:val="18"/>
              </w:rPr>
              <w:t>Kommentar till eventuella fel eller varningar.</w:t>
            </w:r>
          </w:p>
        </w:tc>
        <w:tc>
          <w:tcPr>
            <w:tcW w:w="1418" w:type="dxa"/>
          </w:tcPr>
          <w:p w14:paraId="0EE68047" w14:textId="27AAB404" w:rsidR="00F04181" w:rsidRPr="00F04181" w:rsidRDefault="00F04181" w:rsidP="00F04181">
            <w:pPr>
              <w:pStyle w:val="TableParagraph"/>
              <w:spacing w:line="226" w:lineRule="exact"/>
              <w:rPr>
                <w:rFonts w:ascii="Arial" w:hAnsi="Arial" w:cs="Arial"/>
                <w:sz w:val="18"/>
                <w:szCs w:val="18"/>
              </w:rPr>
            </w:pPr>
            <w:r w:rsidRPr="00F04181">
              <w:rPr>
                <w:rFonts w:ascii="Arial" w:hAnsi="Arial" w:cs="Arial"/>
                <w:color w:val="000000"/>
                <w:sz w:val="18"/>
                <w:szCs w:val="18"/>
              </w:rPr>
              <w:t>0..1</w:t>
            </w:r>
          </w:p>
        </w:tc>
      </w:tr>
    </w:tbl>
    <w:p w14:paraId="283BF37F" w14:textId="77777777" w:rsidR="0082379D" w:rsidRDefault="0082379D">
      <w:pPr>
        <w:pStyle w:val="Rubrik3"/>
        <w:numPr>
          <w:ilvl w:val="0"/>
          <w:numId w:val="0"/>
        </w:numPr>
      </w:pPr>
      <w:bookmarkStart w:id="557" w:name="_Toc230426367"/>
    </w:p>
    <w:p w14:paraId="1EF922AF" w14:textId="77777777" w:rsidR="0082379D" w:rsidRDefault="0082379D">
      <w:pPr>
        <w:pStyle w:val="Rubrik3"/>
      </w:pPr>
      <w:r>
        <w:t>Tjänstekontraktsspecifika krav och regler</w:t>
      </w:r>
    </w:p>
    <w:p w14:paraId="070070B0" w14:textId="77777777" w:rsidR="00AC6C46" w:rsidRPr="00C83B07" w:rsidRDefault="00AC6C46" w:rsidP="00AC6C46">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167C8850" w14:textId="77777777" w:rsidR="0082379D" w:rsidRDefault="0082379D" w:rsidP="0082379D">
      <w:pPr>
        <w:rPr>
          <w:lang w:eastAsia="sv-SE"/>
        </w:rPr>
      </w:pPr>
    </w:p>
    <w:p w14:paraId="4D7A61C4" w14:textId="1DDD3B83" w:rsidR="00980EB3" w:rsidRPr="004C11C1" w:rsidDel="00A216CB" w:rsidRDefault="00980EB3" w:rsidP="0036631F">
      <w:pPr>
        <w:pStyle w:val="Rubrik3"/>
        <w:rPr>
          <w:del w:id="558" w:author="Jonas Sedin" w:date="2013-06-03T09:06:00Z"/>
        </w:rPr>
      </w:pPr>
      <w:del w:id="559" w:author="Jonas Sedin" w:date="2013-06-03T09:06:00Z">
        <w:r w:rsidRPr="004C11C1" w:rsidDel="00A216CB">
          <w:delText>Tjänsteinteraktion</w:delText>
        </w:r>
      </w:del>
    </w:p>
    <w:p w14:paraId="6B058DF1" w14:textId="34286968" w:rsidR="00980EB3" w:rsidDel="00A216CB" w:rsidRDefault="00673BC1" w:rsidP="00980EB3">
      <w:pPr>
        <w:rPr>
          <w:del w:id="560" w:author="Jonas Sedin" w:date="2013-06-03T09:06:00Z"/>
        </w:rPr>
      </w:pPr>
      <w:del w:id="561" w:author="Jonas Sedin" w:date="2013-06-03T09:06:00Z">
        <w:r w:rsidDel="00A216CB">
          <w:delText>GetUnconfirmedPrescriptionsInteraction</w:delText>
        </w:r>
      </w:del>
    </w:p>
    <w:p w14:paraId="428632AE" w14:textId="77777777" w:rsidR="0082379D" w:rsidRPr="000B492D" w:rsidRDefault="0082379D" w:rsidP="0082379D">
      <w:pPr>
        <w:spacing w:after="0"/>
        <w:rPr>
          <w:lang w:eastAsia="sv-SE"/>
        </w:rPr>
      </w:pPr>
      <w:r>
        <w:rPr>
          <w:lang w:eastAsia="sv-SE"/>
        </w:rPr>
        <w:br w:type="page"/>
      </w:r>
    </w:p>
    <w:p w14:paraId="0CBAC99C" w14:textId="4F918D0E" w:rsidR="004667F6" w:rsidRPr="00F201BB" w:rsidRDefault="004667F6" w:rsidP="007620A2">
      <w:pPr>
        <w:pStyle w:val="Rubrik2"/>
      </w:pPr>
      <w:bookmarkStart w:id="562" w:name="_Toc232015060"/>
      <w:r w:rsidRPr="00F201BB">
        <w:t>Register</w:t>
      </w:r>
      <w:ins w:id="563" w:author="Jonas Sedin" w:date="2013-06-03T09:06:00Z">
        <w:r w:rsidR="00A216CB">
          <w:t>P</w:t>
        </w:r>
      </w:ins>
      <w:del w:id="564" w:author="Jonas Sedin" w:date="2013-06-03T09:06:00Z">
        <w:r w:rsidRPr="00F201BB" w:rsidDel="00A216CB">
          <w:delText xml:space="preserve"> p</w:delText>
        </w:r>
      </w:del>
      <w:r w:rsidRPr="00F201BB">
        <w:t>rescription</w:t>
      </w:r>
      <w:bookmarkEnd w:id="557"/>
      <w:bookmarkEnd w:id="562"/>
    </w:p>
    <w:p w14:paraId="16F84322" w14:textId="67F470BD" w:rsidR="003F00DD" w:rsidRPr="003F00DD" w:rsidRDefault="00BF1CAA" w:rsidP="004667F6">
      <w:r>
        <w:t>Tjänsten sätter in en ny ordination</w:t>
      </w:r>
      <w:r w:rsidR="004667F6" w:rsidRPr="00F201BB">
        <w:t>.</w:t>
      </w:r>
      <w:r w:rsidR="004C3E2F">
        <w:t xml:space="preserve"> </w:t>
      </w:r>
      <w:r w:rsidR="003F00DD" w:rsidRPr="00314569">
        <w:t xml:space="preserve">Om ett recept </w:t>
      </w:r>
      <w:r w:rsidR="003F00DD">
        <w:t xml:space="preserve">ska </w:t>
      </w:r>
      <w:r w:rsidR="003F00DD" w:rsidRPr="00314569">
        <w:t>skapas anger ordinatören ytterligare information som krävs för ex</w:t>
      </w:r>
      <w:r w:rsidR="003F00DD">
        <w:t>pedieringsunderlaget.</w:t>
      </w:r>
    </w:p>
    <w:p w14:paraId="2BFC51F5" w14:textId="77777777" w:rsidR="004667F6" w:rsidRPr="00F201BB" w:rsidRDefault="004667F6">
      <w:pPr>
        <w:pStyle w:val="Rubrik3"/>
      </w:pPr>
      <w:r w:rsidRPr="00F201BB">
        <w:t>Version</w:t>
      </w:r>
    </w:p>
    <w:p w14:paraId="09E0DD54" w14:textId="77777777" w:rsidR="004667F6" w:rsidRPr="00F201BB" w:rsidRDefault="004667F6" w:rsidP="004667F6">
      <w:r w:rsidRPr="00F201BB">
        <w:t>1.0</w:t>
      </w:r>
    </w:p>
    <w:p w14:paraId="12979145" w14:textId="77777777" w:rsidR="004667F6" w:rsidRPr="00F201BB" w:rsidRDefault="004667F6">
      <w:pPr>
        <w:pStyle w:val="Rubrik3"/>
      </w:pPr>
      <w:r w:rsidRPr="00F201BB">
        <w:t>Fältregler</w:t>
      </w:r>
    </w:p>
    <w:p w14:paraId="24542845" w14:textId="017EF4AA" w:rsidR="007473D9" w:rsidRDefault="004667F6" w:rsidP="004667F6">
      <w:r w:rsidRPr="00F201BB">
        <w:t xml:space="preserve">Nedanstående tabell beskriver varje element i begäran och svar. Har namnet en * finns ytterliggare regler för detta element och beskrivs mer i detalj i stycket Regler. </w:t>
      </w:r>
    </w:p>
    <w:p w14:paraId="4B99B2B0" w14:textId="77777777" w:rsidR="007473D9" w:rsidRPr="00F201BB" w:rsidRDefault="007473D9" w:rsidP="004667F6"/>
    <w:tbl>
      <w:tblPr>
        <w:tblStyle w:val="Tabellrutnt"/>
        <w:tblW w:w="9606" w:type="dxa"/>
        <w:tblLayout w:type="fixed"/>
        <w:tblLook w:val="04A0" w:firstRow="1" w:lastRow="0" w:firstColumn="1" w:lastColumn="0" w:noHBand="0" w:noVBand="1"/>
      </w:tblPr>
      <w:tblGrid>
        <w:gridCol w:w="2802"/>
        <w:gridCol w:w="1842"/>
        <w:gridCol w:w="3544"/>
        <w:gridCol w:w="1418"/>
      </w:tblGrid>
      <w:tr w:rsidR="004667F6" w:rsidRPr="00F201BB" w14:paraId="15531503" w14:textId="77777777" w:rsidTr="001945B8">
        <w:trPr>
          <w:trHeight w:val="384"/>
        </w:trPr>
        <w:tc>
          <w:tcPr>
            <w:tcW w:w="2802" w:type="dxa"/>
            <w:shd w:val="clear" w:color="auto" w:fill="D9D9D9" w:themeFill="background1" w:themeFillShade="D9"/>
            <w:vAlign w:val="bottom"/>
          </w:tcPr>
          <w:p w14:paraId="617855E5" w14:textId="77777777" w:rsidR="004667F6" w:rsidRPr="00F201BB" w:rsidRDefault="004667F6" w:rsidP="004667F6">
            <w:pPr>
              <w:rPr>
                <w:b/>
              </w:rPr>
            </w:pPr>
            <w:r w:rsidRPr="00F201BB">
              <w:rPr>
                <w:b/>
              </w:rPr>
              <w:t>Namn</w:t>
            </w:r>
          </w:p>
        </w:tc>
        <w:tc>
          <w:tcPr>
            <w:tcW w:w="1842" w:type="dxa"/>
            <w:shd w:val="clear" w:color="auto" w:fill="D9D9D9" w:themeFill="background1" w:themeFillShade="D9"/>
            <w:vAlign w:val="bottom"/>
          </w:tcPr>
          <w:p w14:paraId="60842894" w14:textId="77777777" w:rsidR="004667F6" w:rsidRPr="00F201BB" w:rsidRDefault="004667F6" w:rsidP="004667F6">
            <w:pPr>
              <w:rPr>
                <w:b/>
              </w:rPr>
            </w:pPr>
            <w:r w:rsidRPr="00F201BB">
              <w:rPr>
                <w:b/>
              </w:rPr>
              <w:t>Typ</w:t>
            </w:r>
          </w:p>
        </w:tc>
        <w:tc>
          <w:tcPr>
            <w:tcW w:w="3544" w:type="dxa"/>
            <w:shd w:val="clear" w:color="auto" w:fill="D9D9D9" w:themeFill="background1" w:themeFillShade="D9"/>
            <w:vAlign w:val="bottom"/>
          </w:tcPr>
          <w:p w14:paraId="49158F4E" w14:textId="77777777" w:rsidR="004667F6" w:rsidRPr="00F201BB" w:rsidRDefault="004667F6" w:rsidP="004667F6">
            <w:pPr>
              <w:rPr>
                <w:b/>
              </w:rPr>
            </w:pPr>
            <w:r w:rsidRPr="00F201BB">
              <w:rPr>
                <w:b/>
              </w:rPr>
              <w:t>Beskrivning</w:t>
            </w:r>
          </w:p>
        </w:tc>
        <w:tc>
          <w:tcPr>
            <w:tcW w:w="1418" w:type="dxa"/>
            <w:shd w:val="clear" w:color="auto" w:fill="D9D9D9" w:themeFill="background1" w:themeFillShade="D9"/>
            <w:vAlign w:val="bottom"/>
          </w:tcPr>
          <w:p w14:paraId="5B277F7F" w14:textId="77777777" w:rsidR="004667F6" w:rsidRPr="00F201BB" w:rsidRDefault="004667F6" w:rsidP="004667F6">
            <w:pPr>
              <w:rPr>
                <w:b/>
              </w:rPr>
            </w:pPr>
            <w:r w:rsidRPr="00F201BB">
              <w:rPr>
                <w:b/>
              </w:rPr>
              <w:t>Kardinalitet</w:t>
            </w:r>
          </w:p>
        </w:tc>
      </w:tr>
      <w:tr w:rsidR="004667F6" w:rsidRPr="00FE282A" w14:paraId="7447166D" w14:textId="77777777" w:rsidTr="001945B8">
        <w:tc>
          <w:tcPr>
            <w:tcW w:w="2802" w:type="dxa"/>
          </w:tcPr>
          <w:p w14:paraId="2F59E0D1" w14:textId="77777777" w:rsidR="004667F6" w:rsidRPr="00FE282A" w:rsidRDefault="004667F6" w:rsidP="001945B8">
            <w:pPr>
              <w:pStyle w:val="TableParagraph"/>
              <w:spacing w:line="229" w:lineRule="exact"/>
              <w:rPr>
                <w:rFonts w:ascii="Arial" w:eastAsia="Times New Roman" w:hAnsi="Arial" w:cs="Arial"/>
                <w:b/>
                <w:spacing w:val="-1"/>
                <w:sz w:val="18"/>
                <w:szCs w:val="18"/>
              </w:rPr>
            </w:pPr>
            <w:r w:rsidRPr="00FE282A">
              <w:rPr>
                <w:rFonts w:ascii="Arial" w:eastAsia="Times New Roman" w:hAnsi="Arial" w:cs="Arial"/>
                <w:b/>
                <w:spacing w:val="-1"/>
                <w:sz w:val="18"/>
                <w:szCs w:val="18"/>
              </w:rPr>
              <w:t>Begäran</w:t>
            </w:r>
          </w:p>
        </w:tc>
        <w:tc>
          <w:tcPr>
            <w:tcW w:w="1842" w:type="dxa"/>
          </w:tcPr>
          <w:p w14:paraId="26128BC4" w14:textId="77777777" w:rsidR="004667F6" w:rsidRPr="00FE282A" w:rsidRDefault="004667F6" w:rsidP="00FE282A">
            <w:pPr>
              <w:pStyle w:val="TableParagraph"/>
              <w:spacing w:line="229" w:lineRule="exact"/>
              <w:rPr>
                <w:rFonts w:ascii="Arial" w:eastAsia="Times New Roman" w:hAnsi="Arial" w:cs="Arial"/>
                <w:b/>
                <w:spacing w:val="-1"/>
                <w:sz w:val="18"/>
                <w:szCs w:val="18"/>
              </w:rPr>
            </w:pPr>
          </w:p>
        </w:tc>
        <w:tc>
          <w:tcPr>
            <w:tcW w:w="3544" w:type="dxa"/>
          </w:tcPr>
          <w:p w14:paraId="3088AFE0" w14:textId="77777777" w:rsidR="004667F6" w:rsidRPr="00FE282A" w:rsidRDefault="004667F6" w:rsidP="00FE282A">
            <w:pPr>
              <w:pStyle w:val="TableParagraph"/>
              <w:spacing w:line="229" w:lineRule="exact"/>
              <w:rPr>
                <w:rFonts w:ascii="Arial" w:eastAsia="Times New Roman" w:hAnsi="Arial" w:cs="Arial"/>
                <w:b/>
                <w:spacing w:val="-1"/>
                <w:sz w:val="18"/>
                <w:szCs w:val="18"/>
              </w:rPr>
            </w:pPr>
          </w:p>
        </w:tc>
        <w:tc>
          <w:tcPr>
            <w:tcW w:w="1418" w:type="dxa"/>
          </w:tcPr>
          <w:p w14:paraId="06CFFDC5" w14:textId="77777777" w:rsidR="004667F6" w:rsidRPr="00FE282A" w:rsidRDefault="004667F6" w:rsidP="00FE282A">
            <w:pPr>
              <w:pStyle w:val="TableParagraph"/>
              <w:spacing w:line="229" w:lineRule="exact"/>
              <w:rPr>
                <w:rFonts w:ascii="Arial" w:eastAsia="Times New Roman" w:hAnsi="Arial" w:cs="Arial"/>
                <w:b/>
                <w:spacing w:val="-1"/>
                <w:sz w:val="18"/>
                <w:szCs w:val="18"/>
              </w:rPr>
            </w:pPr>
          </w:p>
        </w:tc>
      </w:tr>
      <w:tr w:rsidR="00937E0D" w:rsidRPr="00937E0D" w14:paraId="5C181AA2" w14:textId="77777777" w:rsidTr="00937E0D">
        <w:tc>
          <w:tcPr>
            <w:tcW w:w="2802" w:type="dxa"/>
          </w:tcPr>
          <w:p w14:paraId="663445B6" w14:textId="6CD44D8B" w:rsidR="00937E0D" w:rsidRPr="00937E0D" w:rsidRDefault="00937E0D" w:rsidP="00937E0D">
            <w:pPr>
              <w:pStyle w:val="TableParagraph"/>
              <w:spacing w:line="229" w:lineRule="exact"/>
              <w:rPr>
                <w:rFonts w:ascii="Times New Roman" w:eastAsia="Times New Roman" w:hAnsi="Times New Roman" w:cs="Times New Roman"/>
                <w:b/>
                <w:spacing w:val="-1"/>
                <w:sz w:val="18"/>
                <w:szCs w:val="18"/>
              </w:rPr>
            </w:pPr>
            <w:r w:rsidRPr="00937E0D">
              <w:rPr>
                <w:rFonts w:ascii="Arial" w:hAnsi="Arial" w:cs="Arial"/>
                <w:color w:val="000000"/>
                <w:sz w:val="18"/>
                <w:szCs w:val="18"/>
              </w:rPr>
              <w:t>aktuellUnderlagstidpunkt</w:t>
            </w:r>
          </w:p>
        </w:tc>
        <w:tc>
          <w:tcPr>
            <w:tcW w:w="1842" w:type="dxa"/>
          </w:tcPr>
          <w:p w14:paraId="7E634987" w14:textId="1D50CAEA"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xs:dateTime</w:t>
            </w:r>
          </w:p>
        </w:tc>
        <w:tc>
          <w:tcPr>
            <w:tcW w:w="3544" w:type="dxa"/>
          </w:tcPr>
          <w:p w14:paraId="4208CE42" w14:textId="734A4765"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Tidpunkt för senast uppläst underlag för patient. Anges för patienter med befintligt underlag.</w:t>
            </w:r>
          </w:p>
        </w:tc>
        <w:tc>
          <w:tcPr>
            <w:tcW w:w="1418" w:type="dxa"/>
          </w:tcPr>
          <w:p w14:paraId="66DD8A86" w14:textId="75C020E7"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0..1</w:t>
            </w:r>
          </w:p>
        </w:tc>
      </w:tr>
      <w:tr w:rsidR="00937E0D" w:rsidRPr="00937E0D" w14:paraId="791B145F" w14:textId="77777777" w:rsidTr="00937E0D">
        <w:tc>
          <w:tcPr>
            <w:tcW w:w="2802" w:type="dxa"/>
          </w:tcPr>
          <w:p w14:paraId="23C29E88" w14:textId="39509151"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forskrivningsunderlagsversion</w:t>
            </w:r>
          </w:p>
        </w:tc>
        <w:tc>
          <w:tcPr>
            <w:tcW w:w="1842" w:type="dxa"/>
          </w:tcPr>
          <w:p w14:paraId="7C488D89" w14:textId="50980070"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xs:int</w:t>
            </w:r>
          </w:p>
        </w:tc>
        <w:tc>
          <w:tcPr>
            <w:tcW w:w="3544" w:type="dxa"/>
          </w:tcPr>
          <w:p w14:paraId="066AC193" w14:textId="5C00B2ED"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Eventuell underlagsversion från receptdepå för dospatienter.</w:t>
            </w:r>
          </w:p>
        </w:tc>
        <w:tc>
          <w:tcPr>
            <w:tcW w:w="1418" w:type="dxa"/>
          </w:tcPr>
          <w:p w14:paraId="4890E12B" w14:textId="3AB6AF22"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0..1</w:t>
            </w:r>
          </w:p>
        </w:tc>
      </w:tr>
      <w:tr w:rsidR="00937E0D" w:rsidRPr="00937E0D" w14:paraId="069D5094" w14:textId="77777777" w:rsidTr="00937E0D">
        <w:tc>
          <w:tcPr>
            <w:tcW w:w="2802" w:type="dxa"/>
          </w:tcPr>
          <w:p w14:paraId="1EE973FB" w14:textId="212ADCE0" w:rsidR="00937E0D" w:rsidRPr="00937E0D" w:rsidRDefault="00937E0D" w:rsidP="00937E0D">
            <w:pPr>
              <w:pStyle w:val="TableParagraph"/>
              <w:spacing w:line="229" w:lineRule="exact"/>
              <w:rPr>
                <w:rFonts w:ascii="Times New Roman" w:eastAsia="Times New Roman" w:hAnsi="Times New Roman" w:cs="Times New Roman"/>
                <w:b/>
                <w:spacing w:val="-1"/>
                <w:sz w:val="18"/>
                <w:szCs w:val="18"/>
              </w:rPr>
            </w:pPr>
            <w:r w:rsidRPr="00937E0D">
              <w:rPr>
                <w:rFonts w:ascii="Arial" w:hAnsi="Arial" w:cs="Arial"/>
                <w:color w:val="000000"/>
                <w:sz w:val="18"/>
                <w:szCs w:val="18"/>
              </w:rPr>
              <w:t>expeditionsunderlag</w:t>
            </w:r>
          </w:p>
        </w:tc>
        <w:tc>
          <w:tcPr>
            <w:tcW w:w="1842" w:type="dxa"/>
          </w:tcPr>
          <w:p w14:paraId="7D131436" w14:textId="2F62C79F" w:rsidR="00937E0D" w:rsidRPr="00937E0D" w:rsidRDefault="00C262CC" w:rsidP="00937E0D">
            <w:pPr>
              <w:pStyle w:val="TableParagraph"/>
              <w:spacing w:line="226" w:lineRule="exact"/>
              <w:rPr>
                <w:rFonts w:ascii="Times New Roman" w:eastAsia="Times New Roman" w:hAnsi="Times New Roman" w:cs="Times New Roman"/>
                <w:spacing w:val="-1"/>
                <w:sz w:val="18"/>
                <w:szCs w:val="18"/>
              </w:rPr>
            </w:pPr>
            <w:hyperlink w:anchor="tns:Forskrivningsinsattning" w:history="1">
              <w:r w:rsidR="00937E0D" w:rsidRPr="00937E0D">
                <w:rPr>
                  <w:rStyle w:val="Hyperlnk"/>
                  <w:rFonts w:ascii="Arial" w:hAnsi="Arial" w:cs="Arial"/>
                  <w:sz w:val="18"/>
                  <w:szCs w:val="18"/>
                </w:rPr>
                <w:t>tns:Forskrivningsinsattning</w:t>
              </w:r>
            </w:hyperlink>
          </w:p>
        </w:tc>
        <w:tc>
          <w:tcPr>
            <w:tcW w:w="3544" w:type="dxa"/>
          </w:tcPr>
          <w:p w14:paraId="5FFB4604" w14:textId="03E8BA42"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Underlag för förskrivningsinsättning.</w:t>
            </w:r>
          </w:p>
        </w:tc>
        <w:tc>
          <w:tcPr>
            <w:tcW w:w="1418" w:type="dxa"/>
          </w:tcPr>
          <w:p w14:paraId="45B9DE98" w14:textId="76E88BE0"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0..1</w:t>
            </w:r>
          </w:p>
        </w:tc>
      </w:tr>
      <w:tr w:rsidR="00937E0D" w:rsidRPr="00937E0D" w14:paraId="0312F303" w14:textId="77777777" w:rsidTr="00937E0D">
        <w:tc>
          <w:tcPr>
            <w:tcW w:w="2802" w:type="dxa"/>
          </w:tcPr>
          <w:p w14:paraId="5C28EBB2" w14:textId="2631FF38" w:rsidR="00937E0D" w:rsidRPr="00937E0D" w:rsidRDefault="00937E0D" w:rsidP="00937E0D">
            <w:pPr>
              <w:pStyle w:val="TableParagraph"/>
              <w:spacing w:line="229" w:lineRule="exact"/>
              <w:rPr>
                <w:rFonts w:ascii="Times New Roman" w:eastAsia="Times New Roman" w:hAnsi="Times New Roman" w:cs="Times New Roman"/>
                <w:b/>
                <w:spacing w:val="-1"/>
                <w:sz w:val="18"/>
                <w:szCs w:val="18"/>
              </w:rPr>
            </w:pPr>
            <w:r w:rsidRPr="00937E0D">
              <w:rPr>
                <w:rFonts w:ascii="Arial" w:hAnsi="Arial" w:cs="Arial"/>
                <w:color w:val="000000"/>
                <w:sz w:val="18"/>
                <w:szCs w:val="18"/>
              </w:rPr>
              <w:t>insattning</w:t>
            </w:r>
          </w:p>
        </w:tc>
        <w:tc>
          <w:tcPr>
            <w:tcW w:w="1842" w:type="dxa"/>
          </w:tcPr>
          <w:p w14:paraId="28E6F2C4" w14:textId="3E6A11EE" w:rsidR="00937E0D" w:rsidRPr="00937E0D" w:rsidRDefault="00C262CC" w:rsidP="00937E0D">
            <w:pPr>
              <w:pStyle w:val="TableParagraph"/>
              <w:spacing w:line="226" w:lineRule="exact"/>
              <w:rPr>
                <w:rFonts w:ascii="Times New Roman" w:eastAsia="Times New Roman" w:hAnsi="Times New Roman" w:cs="Times New Roman"/>
                <w:spacing w:val="-1"/>
                <w:sz w:val="18"/>
                <w:szCs w:val="18"/>
              </w:rPr>
            </w:pPr>
            <w:hyperlink w:anchor="tns:Insattning" w:history="1">
              <w:r w:rsidR="00937E0D" w:rsidRPr="00937E0D">
                <w:rPr>
                  <w:rStyle w:val="Hyperlnk"/>
                  <w:rFonts w:ascii="Arial" w:hAnsi="Arial" w:cs="Arial"/>
                  <w:sz w:val="18"/>
                  <w:szCs w:val="18"/>
                </w:rPr>
                <w:t>tns:Insattning</w:t>
              </w:r>
            </w:hyperlink>
          </w:p>
        </w:tc>
        <w:tc>
          <w:tcPr>
            <w:tcW w:w="3544" w:type="dxa"/>
          </w:tcPr>
          <w:p w14:paraId="3EFC20A5" w14:textId="2E94C39A"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Insättningsinformation.</w:t>
            </w:r>
          </w:p>
        </w:tc>
        <w:tc>
          <w:tcPr>
            <w:tcW w:w="1418" w:type="dxa"/>
          </w:tcPr>
          <w:p w14:paraId="697D32CE" w14:textId="2F021203"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1..1</w:t>
            </w:r>
          </w:p>
        </w:tc>
      </w:tr>
      <w:tr w:rsidR="00937E0D" w:rsidRPr="00937E0D" w14:paraId="5B2253EF" w14:textId="77777777" w:rsidTr="00937E0D">
        <w:tc>
          <w:tcPr>
            <w:tcW w:w="2802" w:type="dxa"/>
          </w:tcPr>
          <w:p w14:paraId="4AA2BF09" w14:textId="4684D6A4" w:rsidR="00937E0D" w:rsidRPr="00937E0D" w:rsidRDefault="00937E0D" w:rsidP="00937E0D">
            <w:pPr>
              <w:pStyle w:val="TableParagraph"/>
              <w:spacing w:line="229" w:lineRule="exact"/>
              <w:rPr>
                <w:rFonts w:ascii="Times New Roman" w:eastAsia="Times New Roman" w:hAnsi="Times New Roman" w:cs="Times New Roman"/>
                <w:b/>
                <w:spacing w:val="-1"/>
                <w:sz w:val="18"/>
                <w:szCs w:val="18"/>
              </w:rPr>
            </w:pPr>
            <w:r w:rsidRPr="00937E0D">
              <w:rPr>
                <w:rFonts w:ascii="Arial" w:hAnsi="Arial" w:cs="Arial"/>
                <w:color w:val="000000"/>
                <w:sz w:val="18"/>
                <w:szCs w:val="18"/>
              </w:rPr>
              <w:t>ordination</w:t>
            </w:r>
          </w:p>
        </w:tc>
        <w:tc>
          <w:tcPr>
            <w:tcW w:w="1842" w:type="dxa"/>
          </w:tcPr>
          <w:p w14:paraId="6087AB76" w14:textId="20B1B399" w:rsidR="00937E0D" w:rsidRPr="00937E0D" w:rsidRDefault="00C262CC" w:rsidP="00937E0D">
            <w:pPr>
              <w:pStyle w:val="TableParagraph"/>
              <w:spacing w:line="226" w:lineRule="exact"/>
              <w:rPr>
                <w:rFonts w:ascii="Times New Roman" w:eastAsia="Times New Roman" w:hAnsi="Times New Roman" w:cs="Times New Roman"/>
                <w:spacing w:val="-1"/>
                <w:sz w:val="18"/>
                <w:szCs w:val="18"/>
              </w:rPr>
            </w:pPr>
            <w:hyperlink w:anchor="tns:Lakemedelsordinationsunderlag" w:history="1">
              <w:r w:rsidR="00937E0D" w:rsidRPr="00937E0D">
                <w:rPr>
                  <w:rStyle w:val="Hyperlnk"/>
                  <w:rFonts w:ascii="Arial" w:hAnsi="Arial" w:cs="Arial"/>
                  <w:sz w:val="18"/>
                  <w:szCs w:val="18"/>
                </w:rPr>
                <w:t>tns:Lakemedelsordinationsunderlag</w:t>
              </w:r>
            </w:hyperlink>
          </w:p>
        </w:tc>
        <w:tc>
          <w:tcPr>
            <w:tcW w:w="3544" w:type="dxa"/>
          </w:tcPr>
          <w:p w14:paraId="4FC9BCFC" w14:textId="2AD81605"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Ordinationsinformation skall journalföras.</w:t>
            </w:r>
          </w:p>
        </w:tc>
        <w:tc>
          <w:tcPr>
            <w:tcW w:w="1418" w:type="dxa"/>
          </w:tcPr>
          <w:p w14:paraId="0963F7B3" w14:textId="064FC0C3"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1..1</w:t>
            </w:r>
          </w:p>
        </w:tc>
      </w:tr>
      <w:tr w:rsidR="00937E0D" w:rsidRPr="00937E0D" w14:paraId="3D1FA06A" w14:textId="77777777" w:rsidTr="00937E0D">
        <w:tc>
          <w:tcPr>
            <w:tcW w:w="2802" w:type="dxa"/>
          </w:tcPr>
          <w:p w14:paraId="4EFAE3B8" w14:textId="4A31D4A5" w:rsidR="00937E0D" w:rsidRPr="00937E0D" w:rsidRDefault="00937E0D" w:rsidP="00937E0D">
            <w:pPr>
              <w:pStyle w:val="TableParagraph"/>
              <w:spacing w:line="229" w:lineRule="exact"/>
              <w:rPr>
                <w:rFonts w:ascii="Times New Roman" w:eastAsia="Times New Roman" w:hAnsi="Times New Roman" w:cs="Times New Roman"/>
                <w:b/>
                <w:spacing w:val="-1"/>
                <w:sz w:val="18"/>
                <w:szCs w:val="18"/>
              </w:rPr>
            </w:pPr>
            <w:r w:rsidRPr="00937E0D">
              <w:rPr>
                <w:rFonts w:ascii="Arial" w:hAnsi="Arial" w:cs="Arial"/>
                <w:color w:val="000000"/>
                <w:sz w:val="18"/>
                <w:szCs w:val="18"/>
              </w:rPr>
              <w:t>patient</w:t>
            </w:r>
          </w:p>
        </w:tc>
        <w:tc>
          <w:tcPr>
            <w:tcW w:w="1842" w:type="dxa"/>
          </w:tcPr>
          <w:p w14:paraId="09FEF944" w14:textId="4451CDCA" w:rsidR="00937E0D" w:rsidRPr="00937E0D" w:rsidRDefault="00C262CC" w:rsidP="00937E0D">
            <w:pPr>
              <w:pStyle w:val="TableParagraph"/>
              <w:spacing w:line="226" w:lineRule="exact"/>
              <w:rPr>
                <w:rFonts w:ascii="Times New Roman" w:eastAsia="Times New Roman" w:hAnsi="Times New Roman" w:cs="Times New Roman"/>
                <w:spacing w:val="-1"/>
                <w:sz w:val="18"/>
                <w:szCs w:val="18"/>
              </w:rPr>
            </w:pPr>
            <w:hyperlink w:anchor="tns:Patient" w:history="1">
              <w:r w:rsidR="00937E0D" w:rsidRPr="00937E0D">
                <w:rPr>
                  <w:rStyle w:val="Hyperlnk"/>
                  <w:rFonts w:ascii="Arial" w:hAnsi="Arial" w:cs="Arial"/>
                  <w:sz w:val="18"/>
                  <w:szCs w:val="18"/>
                </w:rPr>
                <w:t>tns:Patient</w:t>
              </w:r>
            </w:hyperlink>
          </w:p>
        </w:tc>
        <w:tc>
          <w:tcPr>
            <w:tcW w:w="3544" w:type="dxa"/>
          </w:tcPr>
          <w:p w14:paraId="15AD5D01" w14:textId="5E707769"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Patientens identifikationsobjekt.</w:t>
            </w:r>
          </w:p>
        </w:tc>
        <w:tc>
          <w:tcPr>
            <w:tcW w:w="1418" w:type="dxa"/>
          </w:tcPr>
          <w:p w14:paraId="36D5A4CA" w14:textId="296DEA23"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1..1</w:t>
            </w:r>
          </w:p>
        </w:tc>
      </w:tr>
      <w:tr w:rsidR="007473D9" w:rsidRPr="00FE282A" w14:paraId="6AA25FFC" w14:textId="77777777" w:rsidTr="007473D9">
        <w:tc>
          <w:tcPr>
            <w:tcW w:w="2802" w:type="dxa"/>
          </w:tcPr>
          <w:p w14:paraId="09017C55" w14:textId="77777777" w:rsidR="007473D9" w:rsidRPr="00FE282A" w:rsidRDefault="007473D9" w:rsidP="007473D9">
            <w:pPr>
              <w:pStyle w:val="TableParagraph"/>
              <w:spacing w:line="229" w:lineRule="exact"/>
              <w:rPr>
                <w:rFonts w:ascii="Arial" w:eastAsia="Times New Roman" w:hAnsi="Arial" w:cs="Arial"/>
                <w:b/>
                <w:spacing w:val="-1"/>
                <w:sz w:val="18"/>
                <w:szCs w:val="18"/>
              </w:rPr>
            </w:pPr>
            <w:r w:rsidRPr="00FE282A">
              <w:rPr>
                <w:rFonts w:ascii="Arial" w:eastAsia="Times New Roman" w:hAnsi="Arial" w:cs="Arial"/>
                <w:b/>
                <w:spacing w:val="-1"/>
                <w:sz w:val="18"/>
                <w:szCs w:val="18"/>
              </w:rPr>
              <w:t>Svar</w:t>
            </w:r>
          </w:p>
        </w:tc>
        <w:tc>
          <w:tcPr>
            <w:tcW w:w="1842" w:type="dxa"/>
          </w:tcPr>
          <w:p w14:paraId="190B6BE0" w14:textId="77777777" w:rsidR="007473D9" w:rsidRPr="00FE282A" w:rsidRDefault="007473D9" w:rsidP="007473D9">
            <w:pPr>
              <w:pStyle w:val="TableParagraph"/>
              <w:spacing w:line="229" w:lineRule="exact"/>
              <w:rPr>
                <w:rFonts w:ascii="Arial" w:eastAsia="Times New Roman" w:hAnsi="Arial" w:cs="Arial"/>
                <w:b/>
                <w:spacing w:val="-1"/>
                <w:sz w:val="18"/>
                <w:szCs w:val="18"/>
              </w:rPr>
            </w:pPr>
          </w:p>
        </w:tc>
        <w:tc>
          <w:tcPr>
            <w:tcW w:w="3544" w:type="dxa"/>
          </w:tcPr>
          <w:p w14:paraId="6636342C" w14:textId="77777777" w:rsidR="007473D9" w:rsidRPr="00FE282A" w:rsidRDefault="007473D9" w:rsidP="007473D9">
            <w:pPr>
              <w:pStyle w:val="TableParagraph"/>
              <w:spacing w:line="229" w:lineRule="exact"/>
              <w:rPr>
                <w:rFonts w:ascii="Arial" w:eastAsia="Times New Roman" w:hAnsi="Arial" w:cs="Arial"/>
                <w:b/>
                <w:spacing w:val="-1"/>
                <w:sz w:val="18"/>
                <w:szCs w:val="18"/>
              </w:rPr>
            </w:pPr>
          </w:p>
        </w:tc>
        <w:tc>
          <w:tcPr>
            <w:tcW w:w="1418" w:type="dxa"/>
          </w:tcPr>
          <w:p w14:paraId="487C7BB3" w14:textId="77777777" w:rsidR="007473D9" w:rsidRPr="00FE282A" w:rsidRDefault="007473D9" w:rsidP="006609BE">
            <w:pPr>
              <w:pStyle w:val="TableParagraph"/>
              <w:spacing w:line="229" w:lineRule="exact"/>
              <w:jc w:val="center"/>
              <w:rPr>
                <w:rFonts w:ascii="Arial" w:eastAsia="Times New Roman" w:hAnsi="Arial" w:cs="Arial"/>
                <w:b/>
                <w:spacing w:val="-1"/>
                <w:sz w:val="18"/>
                <w:szCs w:val="18"/>
              </w:rPr>
            </w:pPr>
          </w:p>
        </w:tc>
      </w:tr>
      <w:tr w:rsidR="00937E0D" w:rsidRPr="00937E0D" w14:paraId="2E014941" w14:textId="77777777" w:rsidTr="00937E0D">
        <w:tc>
          <w:tcPr>
            <w:tcW w:w="2802" w:type="dxa"/>
          </w:tcPr>
          <w:p w14:paraId="72493E34" w14:textId="2CD962C7" w:rsidR="00937E0D" w:rsidRPr="00937E0D" w:rsidRDefault="00937E0D" w:rsidP="00937E0D">
            <w:pPr>
              <w:pStyle w:val="TableParagraph"/>
              <w:spacing w:line="229"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ordinationsId</w:t>
            </w:r>
          </w:p>
        </w:tc>
        <w:tc>
          <w:tcPr>
            <w:tcW w:w="1842" w:type="dxa"/>
          </w:tcPr>
          <w:p w14:paraId="7EE45429" w14:textId="1F3C8DE2"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xs:string</w:t>
            </w:r>
          </w:p>
        </w:tc>
        <w:tc>
          <w:tcPr>
            <w:tcW w:w="3544" w:type="dxa"/>
          </w:tcPr>
          <w:p w14:paraId="187DB217" w14:textId="530937FF"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Referens till ordination som satts in.</w:t>
            </w:r>
          </w:p>
        </w:tc>
        <w:tc>
          <w:tcPr>
            <w:tcW w:w="1418" w:type="dxa"/>
          </w:tcPr>
          <w:p w14:paraId="2925E650" w14:textId="1ABD8F2A"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0..1</w:t>
            </w:r>
          </w:p>
        </w:tc>
      </w:tr>
      <w:tr w:rsidR="00937E0D" w:rsidRPr="00937E0D" w14:paraId="5ECE0AAE" w14:textId="77777777" w:rsidTr="00937E0D">
        <w:tc>
          <w:tcPr>
            <w:tcW w:w="2802" w:type="dxa"/>
          </w:tcPr>
          <w:p w14:paraId="02641351" w14:textId="69E89464" w:rsidR="00937E0D" w:rsidRPr="00937E0D" w:rsidRDefault="00937E0D" w:rsidP="00937E0D">
            <w:pPr>
              <w:pStyle w:val="TableParagraph"/>
              <w:spacing w:line="229"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uppdateradUnderlagstidpunkt</w:t>
            </w:r>
          </w:p>
        </w:tc>
        <w:tc>
          <w:tcPr>
            <w:tcW w:w="1842" w:type="dxa"/>
          </w:tcPr>
          <w:p w14:paraId="5445AF97" w14:textId="629A09D6"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xs:dateTime</w:t>
            </w:r>
          </w:p>
        </w:tc>
        <w:tc>
          <w:tcPr>
            <w:tcW w:w="3544" w:type="dxa"/>
          </w:tcPr>
          <w:p w14:paraId="106E114C" w14:textId="05111A93"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Tidpunkt för uppdaterat underlag för patient.</w:t>
            </w:r>
          </w:p>
        </w:tc>
        <w:tc>
          <w:tcPr>
            <w:tcW w:w="1418" w:type="dxa"/>
          </w:tcPr>
          <w:p w14:paraId="699A4821" w14:textId="1DD11361"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0..1</w:t>
            </w:r>
          </w:p>
        </w:tc>
      </w:tr>
      <w:tr w:rsidR="00937E0D" w:rsidRPr="00937E0D" w14:paraId="310416BC" w14:textId="77777777" w:rsidTr="00937E0D">
        <w:tc>
          <w:tcPr>
            <w:tcW w:w="2802" w:type="dxa"/>
          </w:tcPr>
          <w:p w14:paraId="217C963F" w14:textId="738DCDD6" w:rsidR="00937E0D" w:rsidRPr="00937E0D" w:rsidRDefault="00937E0D" w:rsidP="00937E0D">
            <w:pPr>
              <w:pStyle w:val="TableParagraph"/>
              <w:spacing w:line="229"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vokresultat</w:t>
            </w:r>
          </w:p>
        </w:tc>
        <w:tc>
          <w:tcPr>
            <w:tcW w:w="1842" w:type="dxa"/>
          </w:tcPr>
          <w:p w14:paraId="439CAAFB" w14:textId="04F3E3A3" w:rsidR="00937E0D" w:rsidRPr="00937E0D" w:rsidRDefault="00C262CC" w:rsidP="00937E0D">
            <w:pPr>
              <w:pStyle w:val="TableParagraph"/>
              <w:spacing w:line="226" w:lineRule="exact"/>
              <w:rPr>
                <w:rFonts w:ascii="Times New Roman" w:eastAsia="Times New Roman" w:hAnsi="Times New Roman" w:cs="Times New Roman"/>
                <w:spacing w:val="-1"/>
                <w:sz w:val="18"/>
                <w:szCs w:val="18"/>
              </w:rPr>
            </w:pPr>
            <w:hyperlink w:anchor="tns:VOKResultat" w:history="1">
              <w:r w:rsidR="00937E0D" w:rsidRPr="00937E0D">
                <w:rPr>
                  <w:rStyle w:val="Hyperlnk"/>
                  <w:rFonts w:ascii="Arial" w:hAnsi="Arial" w:cs="Arial"/>
                  <w:sz w:val="18"/>
                  <w:szCs w:val="18"/>
                </w:rPr>
                <w:t>tns:VOKResultat</w:t>
              </w:r>
            </w:hyperlink>
          </w:p>
        </w:tc>
        <w:tc>
          <w:tcPr>
            <w:tcW w:w="3544" w:type="dxa"/>
          </w:tcPr>
          <w:p w14:paraId="6C582C95" w14:textId="47B4E747"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Resultat från VOK-INS.</w:t>
            </w:r>
          </w:p>
        </w:tc>
        <w:tc>
          <w:tcPr>
            <w:tcW w:w="1418" w:type="dxa"/>
          </w:tcPr>
          <w:p w14:paraId="0DB34253" w14:textId="22F84A3A"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0..1</w:t>
            </w:r>
          </w:p>
        </w:tc>
      </w:tr>
      <w:tr w:rsidR="00937E0D" w:rsidRPr="00937E0D" w14:paraId="439B93AA" w14:textId="77777777" w:rsidTr="00937E0D">
        <w:tc>
          <w:tcPr>
            <w:tcW w:w="2802" w:type="dxa"/>
          </w:tcPr>
          <w:p w14:paraId="04E90710" w14:textId="18956E90" w:rsidR="00937E0D" w:rsidRPr="00937E0D" w:rsidRDefault="00937E0D" w:rsidP="00937E0D">
            <w:pPr>
              <w:pStyle w:val="TableParagraph"/>
              <w:spacing w:line="229"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resultCode</w:t>
            </w:r>
          </w:p>
        </w:tc>
        <w:tc>
          <w:tcPr>
            <w:tcW w:w="1842" w:type="dxa"/>
          </w:tcPr>
          <w:p w14:paraId="7AC09F57" w14:textId="40502D6F" w:rsidR="00937E0D" w:rsidRPr="00937E0D" w:rsidRDefault="00C262CC" w:rsidP="00937E0D">
            <w:pPr>
              <w:pStyle w:val="TableParagraph"/>
              <w:spacing w:line="226" w:lineRule="exact"/>
              <w:rPr>
                <w:rFonts w:ascii="Times New Roman" w:eastAsia="Times New Roman" w:hAnsi="Times New Roman" w:cs="Times New Roman"/>
                <w:spacing w:val="-1"/>
                <w:sz w:val="18"/>
                <w:szCs w:val="18"/>
              </w:rPr>
            </w:pPr>
            <w:hyperlink w:anchor="tns:resultCodeEnum" w:history="1">
              <w:r w:rsidR="00937E0D" w:rsidRPr="00937E0D">
                <w:rPr>
                  <w:rStyle w:val="Hyperlnk"/>
                  <w:rFonts w:ascii="Arial" w:hAnsi="Arial" w:cs="Arial"/>
                  <w:sz w:val="18"/>
                  <w:szCs w:val="18"/>
                </w:rPr>
                <w:t>tns:resultCodeEnum</w:t>
              </w:r>
            </w:hyperlink>
          </w:p>
        </w:tc>
        <w:tc>
          <w:tcPr>
            <w:tcW w:w="3544" w:type="dxa"/>
          </w:tcPr>
          <w:p w14:paraId="4AADC517" w14:textId="159A5DBF"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Resultatkod för anropet.</w:t>
            </w:r>
          </w:p>
        </w:tc>
        <w:tc>
          <w:tcPr>
            <w:tcW w:w="1418" w:type="dxa"/>
          </w:tcPr>
          <w:p w14:paraId="076EE032" w14:textId="6D9A238A"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1..1</w:t>
            </w:r>
          </w:p>
        </w:tc>
      </w:tr>
      <w:tr w:rsidR="00937E0D" w:rsidRPr="00937E0D" w14:paraId="7797484E" w14:textId="77777777" w:rsidTr="00937E0D">
        <w:tc>
          <w:tcPr>
            <w:tcW w:w="2802" w:type="dxa"/>
          </w:tcPr>
          <w:p w14:paraId="427CAEC2" w14:textId="6882D9FA" w:rsidR="00937E0D" w:rsidRPr="00937E0D" w:rsidRDefault="00937E0D" w:rsidP="00937E0D">
            <w:pPr>
              <w:pStyle w:val="TableParagraph"/>
              <w:spacing w:line="229" w:lineRule="exact"/>
              <w:rPr>
                <w:rFonts w:ascii="Arial" w:hAnsi="Arial" w:cs="Arial"/>
                <w:sz w:val="18"/>
                <w:szCs w:val="18"/>
              </w:rPr>
            </w:pPr>
            <w:r w:rsidRPr="00937E0D">
              <w:rPr>
                <w:rFonts w:ascii="Arial" w:hAnsi="Arial" w:cs="Arial"/>
                <w:color w:val="000000"/>
                <w:sz w:val="18"/>
                <w:szCs w:val="18"/>
              </w:rPr>
              <w:t>comment</w:t>
            </w:r>
          </w:p>
        </w:tc>
        <w:tc>
          <w:tcPr>
            <w:tcW w:w="1842" w:type="dxa"/>
          </w:tcPr>
          <w:p w14:paraId="444925B0" w14:textId="0646DEAA" w:rsidR="00937E0D" w:rsidRPr="00937E0D" w:rsidRDefault="00937E0D" w:rsidP="00937E0D">
            <w:pPr>
              <w:pStyle w:val="TableParagraph"/>
              <w:spacing w:line="226" w:lineRule="exact"/>
              <w:rPr>
                <w:rFonts w:ascii="Arial" w:hAnsi="Arial" w:cs="Arial"/>
                <w:sz w:val="18"/>
                <w:szCs w:val="18"/>
              </w:rPr>
            </w:pPr>
            <w:r w:rsidRPr="00937E0D">
              <w:rPr>
                <w:rFonts w:ascii="Arial" w:hAnsi="Arial" w:cs="Arial"/>
                <w:color w:val="000000"/>
                <w:sz w:val="18"/>
                <w:szCs w:val="18"/>
              </w:rPr>
              <w:t>xs:string</w:t>
            </w:r>
          </w:p>
        </w:tc>
        <w:tc>
          <w:tcPr>
            <w:tcW w:w="3544" w:type="dxa"/>
          </w:tcPr>
          <w:p w14:paraId="4537A947" w14:textId="0191947A" w:rsidR="00937E0D" w:rsidRPr="00937E0D" w:rsidRDefault="00937E0D" w:rsidP="00937E0D">
            <w:pPr>
              <w:pStyle w:val="TableParagraph"/>
              <w:spacing w:line="226" w:lineRule="exact"/>
              <w:rPr>
                <w:rFonts w:ascii="Times New Roman" w:eastAsia="Times New Roman" w:hAnsi="Times New Roman" w:cs="Times New Roman"/>
                <w:spacing w:val="-1"/>
                <w:sz w:val="18"/>
                <w:szCs w:val="18"/>
              </w:rPr>
            </w:pPr>
            <w:r w:rsidRPr="00937E0D">
              <w:rPr>
                <w:rFonts w:ascii="Arial" w:hAnsi="Arial" w:cs="Arial"/>
                <w:color w:val="000000"/>
                <w:sz w:val="18"/>
                <w:szCs w:val="18"/>
              </w:rPr>
              <w:t>Kommentar till eventuella fel eller varningar.</w:t>
            </w:r>
          </w:p>
        </w:tc>
        <w:tc>
          <w:tcPr>
            <w:tcW w:w="1418" w:type="dxa"/>
          </w:tcPr>
          <w:p w14:paraId="0365E88E" w14:textId="2FBB8CBC" w:rsidR="00937E0D" w:rsidRPr="00937E0D" w:rsidRDefault="00937E0D" w:rsidP="00937E0D">
            <w:pPr>
              <w:pStyle w:val="TableParagraph"/>
              <w:spacing w:line="226" w:lineRule="exact"/>
              <w:rPr>
                <w:rFonts w:ascii="Arial" w:hAnsi="Arial" w:cs="Arial"/>
                <w:sz w:val="18"/>
                <w:szCs w:val="18"/>
              </w:rPr>
            </w:pPr>
            <w:r w:rsidRPr="00937E0D">
              <w:rPr>
                <w:rFonts w:ascii="Arial" w:hAnsi="Arial" w:cs="Arial"/>
                <w:color w:val="000000"/>
                <w:sz w:val="18"/>
                <w:szCs w:val="18"/>
              </w:rPr>
              <w:t>0..1</w:t>
            </w:r>
          </w:p>
        </w:tc>
      </w:tr>
    </w:tbl>
    <w:p w14:paraId="5A679DC7" w14:textId="77777777" w:rsidR="0082379D" w:rsidRDefault="0082379D">
      <w:pPr>
        <w:pStyle w:val="Rubrik3"/>
        <w:numPr>
          <w:ilvl w:val="0"/>
          <w:numId w:val="0"/>
        </w:numPr>
      </w:pPr>
      <w:bookmarkStart w:id="565" w:name="_Toc230426368"/>
    </w:p>
    <w:p w14:paraId="541CB056" w14:textId="77777777" w:rsidR="0082379D" w:rsidRDefault="0082379D">
      <w:pPr>
        <w:pStyle w:val="Rubrik3"/>
      </w:pPr>
      <w:r>
        <w:t>Tjänstekontraktsspecifika krav och regler</w:t>
      </w:r>
    </w:p>
    <w:p w14:paraId="6BA5B34C" w14:textId="77777777" w:rsidR="0082379D" w:rsidRDefault="0082379D" w:rsidP="0082379D">
      <w:r>
        <w:t xml:space="preserve">Till denna informationsmängd finns regler som ej uttrycks i schemafilerna och tabellen ovan. Dessa återfinns nedan. </w:t>
      </w:r>
    </w:p>
    <w:p w14:paraId="03E75C97" w14:textId="77777777" w:rsidR="004D05AA" w:rsidRDefault="004D05AA" w:rsidP="004D05AA">
      <w:pPr>
        <w:pStyle w:val="Normaltindrag"/>
        <w:numPr>
          <w:ilvl w:val="0"/>
          <w:numId w:val="14"/>
        </w:numPr>
        <w:rPr>
          <w:ins w:id="566" w:author="Jonas Sedin" w:date="2013-05-31T10:20:00Z"/>
          <w:rFonts w:ascii="Arial" w:eastAsia="ヒラギノ角ゴ Pro W3" w:hAnsi="Arial"/>
          <w:noProof/>
          <w:color w:val="000000"/>
          <w:sz w:val="20"/>
          <w:szCs w:val="24"/>
          <w:lang w:eastAsia="en-US"/>
        </w:rPr>
      </w:pPr>
      <w:ins w:id="567" w:author="Jonas Sedin" w:date="2013-05-31T10:20:00Z">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114119">
          <w:rPr>
            <w:rFonts w:ascii="Arial" w:eastAsia="ヒラギノ角ゴ Pro W3" w:hAnsi="Arial"/>
            <w:noProof/>
            <w:color w:val="000000"/>
            <w:sz w:val="20"/>
            <w:szCs w:val="24"/>
            <w:lang w:eastAsia="en-US"/>
          </w:rPr>
          <w:t>Se dokument Vårdens O</w:t>
        </w:r>
        <w:r>
          <w:rPr>
            <w:rFonts w:ascii="Arial" w:eastAsia="ヒラギノ角ゴ Pro W3" w:hAnsi="Arial"/>
            <w:noProof/>
            <w:color w:val="000000"/>
            <w:sz w:val="20"/>
            <w:szCs w:val="24"/>
            <w:lang w:eastAsia="en-US"/>
          </w:rPr>
          <w:t>rdinationsKontroll (VOK).</w:t>
        </w:r>
      </w:ins>
    </w:p>
    <w:p w14:paraId="5DD7B1F2" w14:textId="649CF805" w:rsidR="004D05AA" w:rsidRPr="00114119" w:rsidRDefault="004D05AA" w:rsidP="004D05AA">
      <w:pPr>
        <w:pStyle w:val="Normaltindrag"/>
        <w:numPr>
          <w:ilvl w:val="0"/>
          <w:numId w:val="14"/>
        </w:numPr>
        <w:rPr>
          <w:ins w:id="568" w:author="Jonas Sedin" w:date="2013-05-31T10:20:00Z"/>
          <w:rFonts w:ascii="Arial" w:eastAsia="ヒラギノ角ゴ Pro W3" w:hAnsi="Arial"/>
          <w:noProof/>
          <w:color w:val="000000"/>
          <w:sz w:val="20"/>
          <w:szCs w:val="24"/>
          <w:lang w:eastAsia="en-US"/>
        </w:rPr>
      </w:pPr>
      <w:ins w:id="569" w:author="Jonas Sedin" w:date="2013-05-31T10:20:00Z">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 xml:space="preserve">rollerar innehållet i ett </w:t>
        </w:r>
      </w:ins>
      <w:r w:rsidR="00273F5A">
        <w:rPr>
          <w:rFonts w:ascii="Arial" w:eastAsia="ヒラギノ角ゴ Pro W3" w:hAnsi="Arial"/>
          <w:noProof/>
          <w:color w:val="000000"/>
          <w:sz w:val="20"/>
          <w:szCs w:val="24"/>
          <w:lang w:eastAsia="en-US"/>
        </w:rPr>
        <w:t>recept</w:t>
      </w:r>
      <w:ins w:id="570" w:author="Jonas Sedin" w:date="2013-05-31T10:20:00Z">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fö</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ins>
    </w:p>
    <w:p w14:paraId="2DFB6F3A" w14:textId="79C9CEF5" w:rsidR="007E0B6F" w:rsidRPr="007E0B6F" w:rsidRDefault="007E0B6F" w:rsidP="007E0B6F">
      <w:pPr>
        <w:pStyle w:val="Normaltindrag"/>
        <w:numPr>
          <w:ilvl w:val="0"/>
          <w:numId w:val="14"/>
        </w:numPr>
        <w:rPr>
          <w:rFonts w:ascii="Arial" w:eastAsia="ヒラギノ角ゴ Pro W3" w:hAnsi="Arial"/>
          <w:noProof/>
          <w:color w:val="000000"/>
          <w:sz w:val="20"/>
          <w:szCs w:val="24"/>
          <w:lang w:eastAsia="en-US"/>
        </w:rPr>
      </w:pPr>
      <w:r w:rsidRPr="007E0B6F">
        <w:rPr>
          <w:rFonts w:ascii="Arial" w:eastAsia="ヒラギノ角ゴ Pro W3" w:hAnsi="Arial"/>
          <w:noProof/>
          <w:color w:val="000000"/>
          <w:sz w:val="20"/>
          <w:szCs w:val="24"/>
          <w:lang w:eastAsia="en-US"/>
        </w:rPr>
        <w:t>Genomförs samtliga valideringar och VOK-kontroller utan några detekterade avvisningar skapas ordi</w:t>
      </w:r>
      <w:r w:rsidR="00AF6849">
        <w:rPr>
          <w:rFonts w:ascii="Arial" w:eastAsia="ヒラギノ角ゴ Pro W3" w:hAnsi="Arial"/>
          <w:noProof/>
          <w:color w:val="000000"/>
          <w:sz w:val="20"/>
          <w:szCs w:val="24"/>
          <w:lang w:eastAsia="en-US"/>
        </w:rPr>
        <w:t>nationen</w:t>
      </w:r>
      <w:r w:rsidR="00EE6D58">
        <w:rPr>
          <w:rFonts w:ascii="Arial" w:eastAsia="ヒラギノ角ゴ Pro W3" w:hAnsi="Arial"/>
          <w:noProof/>
          <w:color w:val="000000"/>
          <w:sz w:val="20"/>
          <w:szCs w:val="24"/>
          <w:lang w:eastAsia="en-US"/>
        </w:rPr>
        <w:t xml:space="preserve">. Om </w:t>
      </w:r>
      <w:r w:rsidR="00DA4E91">
        <w:rPr>
          <w:rFonts w:ascii="Arial" w:eastAsia="ヒラギノ角ゴ Pro W3" w:hAnsi="Arial"/>
          <w:noProof/>
          <w:color w:val="000000"/>
          <w:sz w:val="20"/>
          <w:szCs w:val="24"/>
          <w:lang w:eastAsia="en-US"/>
        </w:rPr>
        <w:t>ett elektroniskt recept ska skapas</w:t>
      </w:r>
      <w:r w:rsidR="00EE6D58" w:rsidRPr="007E0B6F">
        <w:rPr>
          <w:rFonts w:ascii="Arial" w:eastAsia="ヒラギノ角ゴ Pro W3" w:hAnsi="Arial"/>
          <w:noProof/>
          <w:color w:val="000000"/>
          <w:sz w:val="20"/>
          <w:szCs w:val="24"/>
          <w:lang w:eastAsia="en-US"/>
        </w:rPr>
        <w:t xml:space="preserve"> </w:t>
      </w:r>
      <w:r w:rsidRPr="007E0B6F">
        <w:rPr>
          <w:rFonts w:ascii="Arial" w:eastAsia="ヒラギノ角ゴ Pro W3" w:hAnsi="Arial"/>
          <w:noProof/>
          <w:color w:val="000000"/>
          <w:sz w:val="20"/>
          <w:szCs w:val="24"/>
          <w:lang w:eastAsia="en-US"/>
        </w:rPr>
        <w:t xml:space="preserve">måste även samtliga valideringar och AFF-kontroller genomföras på </w:t>
      </w:r>
      <w:r w:rsidR="00273F5A">
        <w:rPr>
          <w:rFonts w:ascii="Arial" w:eastAsia="ヒラギノ角ゴ Pro W3" w:hAnsi="Arial"/>
          <w:noProof/>
          <w:color w:val="000000"/>
          <w:sz w:val="20"/>
          <w:szCs w:val="24"/>
          <w:lang w:eastAsia="en-US"/>
        </w:rPr>
        <w:t>recept</w:t>
      </w:r>
      <w:r w:rsidR="00EE6D58">
        <w:rPr>
          <w:rFonts w:ascii="Arial" w:eastAsia="ヒラギノ角ゴ Pro W3" w:hAnsi="Arial"/>
          <w:noProof/>
          <w:color w:val="000000"/>
          <w:sz w:val="20"/>
          <w:szCs w:val="24"/>
          <w:lang w:eastAsia="en-US"/>
        </w:rPr>
        <w:t>et</w:t>
      </w:r>
      <w:r w:rsidR="00EE6D58" w:rsidRPr="00EE6D58">
        <w:rPr>
          <w:rFonts w:ascii="Arial" w:eastAsia="ヒラギノ角ゴ Pro W3" w:hAnsi="Arial"/>
          <w:noProof/>
          <w:color w:val="000000"/>
          <w:sz w:val="20"/>
          <w:szCs w:val="24"/>
          <w:lang w:eastAsia="en-US"/>
        </w:rPr>
        <w:t xml:space="preserve"> </w:t>
      </w:r>
      <w:r w:rsidRPr="007E0B6F">
        <w:rPr>
          <w:rFonts w:ascii="Arial" w:eastAsia="ヒラギノ角ゴ Pro W3" w:hAnsi="Arial"/>
          <w:noProof/>
          <w:color w:val="000000"/>
          <w:sz w:val="20"/>
          <w:szCs w:val="24"/>
          <w:lang w:eastAsia="en-US"/>
        </w:rPr>
        <w:t xml:space="preserve">utan några detekterade avvisningar. Blir resultatet av AFF-kontrollerna avvisning skapas inte ordinationen. </w:t>
      </w:r>
    </w:p>
    <w:p w14:paraId="3A4C4035" w14:textId="09D7A1B9" w:rsidR="00114119" w:rsidRPr="004D05AA" w:rsidRDefault="00EE6D58" w:rsidP="0082379D">
      <w:pPr>
        <w:pStyle w:val="Normaltindrag"/>
        <w:numPr>
          <w:ilvl w:val="0"/>
          <w:numId w:val="14"/>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Om ordinationen </w:t>
      </w:r>
      <w:r w:rsidR="001C7945">
        <w:rPr>
          <w:rFonts w:ascii="Arial" w:eastAsia="ヒラギノ角ゴ Pro W3" w:hAnsi="Arial"/>
          <w:noProof/>
          <w:color w:val="000000"/>
          <w:sz w:val="20"/>
          <w:szCs w:val="24"/>
          <w:lang w:eastAsia="en-US"/>
        </w:rPr>
        <w:t xml:space="preserve">ska läggas till en ordinationskedja </w:t>
      </w:r>
      <w:r w:rsidR="007E0B6F" w:rsidRPr="007E0B6F">
        <w:rPr>
          <w:rFonts w:ascii="Arial" w:eastAsia="ヒラギノ角ゴ Pro W3" w:hAnsi="Arial"/>
          <w:noProof/>
          <w:color w:val="000000"/>
          <w:sz w:val="20"/>
          <w:szCs w:val="24"/>
          <w:lang w:eastAsia="en-US"/>
        </w:rPr>
        <w:t xml:space="preserve">kan </w:t>
      </w:r>
      <w:r>
        <w:rPr>
          <w:rFonts w:ascii="Arial" w:eastAsia="ヒラギノ角ゴ Pro W3" w:hAnsi="Arial"/>
          <w:noProof/>
          <w:color w:val="000000"/>
          <w:sz w:val="20"/>
          <w:szCs w:val="24"/>
          <w:lang w:eastAsia="en-US"/>
        </w:rPr>
        <w:t xml:space="preserve">den </w:t>
      </w:r>
      <w:r w:rsidR="007E0B6F" w:rsidRPr="007E0B6F">
        <w:rPr>
          <w:rFonts w:ascii="Arial" w:eastAsia="ヒラギノ角ゴ Pro W3" w:hAnsi="Arial"/>
          <w:noProof/>
          <w:color w:val="000000"/>
          <w:sz w:val="20"/>
          <w:szCs w:val="24"/>
          <w:lang w:eastAsia="en-US"/>
        </w:rPr>
        <w:t>endast länkas t</w:t>
      </w:r>
      <w:r w:rsidR="001C7945">
        <w:rPr>
          <w:rFonts w:ascii="Arial" w:eastAsia="ヒラギノ角ゴ Pro W3" w:hAnsi="Arial"/>
          <w:noProof/>
          <w:color w:val="000000"/>
          <w:sz w:val="20"/>
          <w:szCs w:val="24"/>
          <w:lang w:eastAsia="en-US"/>
        </w:rPr>
        <w:t xml:space="preserve">ill den sista ordinationen i </w:t>
      </w:r>
      <w:r w:rsidR="007E0B6F" w:rsidRPr="007E0B6F">
        <w:rPr>
          <w:rFonts w:ascii="Arial" w:eastAsia="ヒラギノ角ゴ Pro W3" w:hAnsi="Arial"/>
          <w:noProof/>
          <w:color w:val="000000"/>
          <w:sz w:val="20"/>
          <w:szCs w:val="24"/>
          <w:lang w:eastAsia="en-US"/>
        </w:rPr>
        <w:t>ordinationskedja</w:t>
      </w:r>
      <w:r w:rsidR="001C7945">
        <w:rPr>
          <w:rFonts w:ascii="Arial" w:eastAsia="ヒラギノ角ゴ Pro W3" w:hAnsi="Arial"/>
          <w:noProof/>
          <w:color w:val="000000"/>
          <w:sz w:val="20"/>
          <w:szCs w:val="24"/>
          <w:lang w:eastAsia="en-US"/>
        </w:rPr>
        <w:t>n</w:t>
      </w:r>
      <w:r w:rsidR="007E0B6F" w:rsidRPr="007E0B6F">
        <w:rPr>
          <w:rFonts w:ascii="Arial" w:eastAsia="ヒラギノ角ゴ Pro W3" w:hAnsi="Arial"/>
          <w:noProof/>
          <w:color w:val="000000"/>
          <w:sz w:val="20"/>
          <w:szCs w:val="24"/>
          <w:lang w:eastAsia="en-US"/>
        </w:rPr>
        <w:t>. Den skapade ordinations insättningstidpunkt &gt; utsättningstidpunkten för den sista ordinationen i kedjan.</w:t>
      </w:r>
    </w:p>
    <w:p w14:paraId="6BF036BB" w14:textId="77777777" w:rsidR="00DC0A65" w:rsidRPr="007E0B6F" w:rsidRDefault="00DC0A65" w:rsidP="0082379D"/>
    <w:p w14:paraId="75F66699" w14:textId="2E80E81B" w:rsidR="007473D9" w:rsidRPr="004C11C1" w:rsidDel="00A216CB" w:rsidRDefault="007473D9" w:rsidP="0036631F">
      <w:pPr>
        <w:pStyle w:val="Rubrik3"/>
        <w:rPr>
          <w:del w:id="571" w:author="Jonas Sedin" w:date="2013-06-03T09:06:00Z"/>
        </w:rPr>
      </w:pPr>
      <w:del w:id="572" w:author="Jonas Sedin" w:date="2013-06-03T09:06:00Z">
        <w:r w:rsidRPr="004C11C1" w:rsidDel="00A216CB">
          <w:delText>Tjänsteinteraktion</w:delText>
        </w:r>
      </w:del>
    </w:p>
    <w:p w14:paraId="6111828F" w14:textId="34FC568F" w:rsidR="007473D9" w:rsidDel="00A216CB" w:rsidRDefault="007473D9" w:rsidP="007473D9">
      <w:pPr>
        <w:rPr>
          <w:del w:id="573" w:author="Jonas Sedin" w:date="2013-06-03T09:06:00Z"/>
        </w:rPr>
      </w:pPr>
      <w:del w:id="574" w:author="Jonas Sedin" w:date="2013-06-03T09:06:00Z">
        <w:r w:rsidDel="00A216CB">
          <w:delText>RegisterPrescriptionInteraction</w:delText>
        </w:r>
      </w:del>
    </w:p>
    <w:p w14:paraId="26929EE3" w14:textId="77777777" w:rsidR="0082379D" w:rsidRPr="000B492D" w:rsidRDefault="0082379D" w:rsidP="0082379D">
      <w:pPr>
        <w:spacing w:after="0"/>
        <w:rPr>
          <w:lang w:eastAsia="sv-SE"/>
        </w:rPr>
      </w:pPr>
      <w:r>
        <w:rPr>
          <w:lang w:eastAsia="sv-SE"/>
        </w:rPr>
        <w:br w:type="page"/>
      </w:r>
    </w:p>
    <w:p w14:paraId="25EFF4D2" w14:textId="12CBC63E" w:rsidR="001F4118" w:rsidRPr="00F201BB" w:rsidRDefault="001F4118" w:rsidP="007620A2">
      <w:pPr>
        <w:pStyle w:val="Rubrik2"/>
      </w:pPr>
      <w:bookmarkStart w:id="575" w:name="_Toc232015061"/>
      <w:r w:rsidRPr="00F201BB">
        <w:t>Discontinue</w:t>
      </w:r>
      <w:ins w:id="576" w:author="Jonas Sedin" w:date="2013-06-03T09:05:00Z">
        <w:r w:rsidR="00A216CB">
          <w:t>P</w:t>
        </w:r>
      </w:ins>
      <w:del w:id="577" w:author="Jonas Sedin" w:date="2013-06-03T09:05:00Z">
        <w:r w:rsidRPr="00F201BB" w:rsidDel="00A216CB">
          <w:delText xml:space="preserve"> p</w:delText>
        </w:r>
      </w:del>
      <w:r w:rsidRPr="00F201BB">
        <w:t>rescription</w:t>
      </w:r>
      <w:bookmarkEnd w:id="565"/>
      <w:bookmarkEnd w:id="575"/>
    </w:p>
    <w:p w14:paraId="018FDE88" w14:textId="711F8997" w:rsidR="001F4118" w:rsidRPr="00F201BB" w:rsidRDefault="004C3E2F" w:rsidP="001F4118">
      <w:pPr>
        <w:rPr>
          <w:color w:val="4F81BD" w:themeColor="accent1"/>
        </w:rPr>
      </w:pPr>
      <w:r>
        <w:t xml:space="preserve">Tjänsten </w:t>
      </w:r>
      <w:r w:rsidR="00C0723B">
        <w:t>sätter ut</w:t>
      </w:r>
      <w:r>
        <w:t xml:space="preserve"> en </w:t>
      </w:r>
      <w:r w:rsidR="00BF1CAA">
        <w:t>insatt ordination</w:t>
      </w:r>
      <w:r w:rsidRPr="00F201BB">
        <w:t>.</w:t>
      </w:r>
      <w:r>
        <w:t xml:space="preserve"> Användaren kan </w:t>
      </w:r>
      <w:r w:rsidR="00C0723B">
        <w:t xml:space="preserve">välja att </w:t>
      </w:r>
      <w:r>
        <w:t>stoppa alla kvarvarande uttag i ordinationskedjan.</w:t>
      </w:r>
      <w:r w:rsidR="00CA6C6C">
        <w:t xml:space="preserve"> För </w:t>
      </w:r>
      <w:r w:rsidR="00801A38">
        <w:t xml:space="preserve">en </w:t>
      </w:r>
      <w:r w:rsidR="00CA6C6C">
        <w:t>d</w:t>
      </w:r>
      <w:r w:rsidR="00801A38">
        <w:t>ospatient finns även möjlighet</w:t>
      </w:r>
      <w:r w:rsidR="00CA6C6C">
        <w:t xml:space="preserve"> att sätta ut receptet kopplat till ordinationen.</w:t>
      </w:r>
    </w:p>
    <w:p w14:paraId="0758AA67" w14:textId="77777777" w:rsidR="001F4118" w:rsidRPr="00F201BB" w:rsidRDefault="001F4118">
      <w:pPr>
        <w:pStyle w:val="Rubrik3"/>
      </w:pPr>
      <w:r w:rsidRPr="00F201BB">
        <w:t>Version</w:t>
      </w:r>
    </w:p>
    <w:p w14:paraId="6F8DDE39" w14:textId="77777777" w:rsidR="001F4118" w:rsidRPr="00F201BB" w:rsidRDefault="001F4118" w:rsidP="001F4118">
      <w:r w:rsidRPr="00F201BB">
        <w:t>1.0</w:t>
      </w:r>
    </w:p>
    <w:p w14:paraId="30932DE0" w14:textId="77777777" w:rsidR="001F4118" w:rsidRPr="00F201BB" w:rsidRDefault="001F4118">
      <w:pPr>
        <w:pStyle w:val="Rubrik3"/>
      </w:pPr>
      <w:r w:rsidRPr="00F201BB">
        <w:t>Fältregler</w:t>
      </w:r>
    </w:p>
    <w:p w14:paraId="1953C1AB" w14:textId="77777777" w:rsidR="001F4118" w:rsidRPr="00F201BB" w:rsidRDefault="001F4118" w:rsidP="001F4118">
      <w:r w:rsidRPr="00F201BB">
        <w:t xml:space="preserve">Nedanstående tabell beskriver varje element i begäran och svar. Har namnet en * finns ytterliggare regler för detta element och beskrivs mer i detalj i stycket Regler. </w:t>
      </w:r>
    </w:p>
    <w:p w14:paraId="60829784" w14:textId="77777777" w:rsidR="007807FE" w:rsidRPr="00F201BB" w:rsidRDefault="007807FE" w:rsidP="001F4118"/>
    <w:tbl>
      <w:tblPr>
        <w:tblStyle w:val="Tabellrutnt"/>
        <w:tblW w:w="9606" w:type="dxa"/>
        <w:tblLayout w:type="fixed"/>
        <w:tblLook w:val="04A0" w:firstRow="1" w:lastRow="0" w:firstColumn="1" w:lastColumn="0" w:noHBand="0" w:noVBand="1"/>
      </w:tblPr>
      <w:tblGrid>
        <w:gridCol w:w="2660"/>
        <w:gridCol w:w="1984"/>
        <w:gridCol w:w="3544"/>
        <w:gridCol w:w="1418"/>
      </w:tblGrid>
      <w:tr w:rsidR="001F4118" w:rsidRPr="00F201BB" w14:paraId="203F5C5E" w14:textId="77777777" w:rsidTr="001945B8">
        <w:trPr>
          <w:trHeight w:val="384"/>
        </w:trPr>
        <w:tc>
          <w:tcPr>
            <w:tcW w:w="2660" w:type="dxa"/>
            <w:shd w:val="clear" w:color="auto" w:fill="D9D9D9" w:themeFill="background1" w:themeFillShade="D9"/>
            <w:vAlign w:val="bottom"/>
          </w:tcPr>
          <w:p w14:paraId="632526C6" w14:textId="77777777" w:rsidR="001F4118" w:rsidRPr="00F201BB" w:rsidRDefault="001F4118" w:rsidP="009F0F25">
            <w:pPr>
              <w:rPr>
                <w:b/>
              </w:rPr>
            </w:pPr>
            <w:r w:rsidRPr="00F201BB">
              <w:rPr>
                <w:b/>
              </w:rPr>
              <w:t>Namn</w:t>
            </w:r>
          </w:p>
        </w:tc>
        <w:tc>
          <w:tcPr>
            <w:tcW w:w="1984" w:type="dxa"/>
            <w:shd w:val="clear" w:color="auto" w:fill="D9D9D9" w:themeFill="background1" w:themeFillShade="D9"/>
            <w:vAlign w:val="bottom"/>
          </w:tcPr>
          <w:p w14:paraId="234D61C8" w14:textId="77777777" w:rsidR="001F4118" w:rsidRPr="00F201BB" w:rsidRDefault="001F4118" w:rsidP="009F0F25">
            <w:pPr>
              <w:rPr>
                <w:b/>
              </w:rPr>
            </w:pPr>
            <w:r w:rsidRPr="00F201BB">
              <w:rPr>
                <w:b/>
              </w:rPr>
              <w:t>Typ</w:t>
            </w:r>
          </w:p>
        </w:tc>
        <w:tc>
          <w:tcPr>
            <w:tcW w:w="3544" w:type="dxa"/>
            <w:shd w:val="clear" w:color="auto" w:fill="D9D9D9" w:themeFill="background1" w:themeFillShade="D9"/>
            <w:vAlign w:val="bottom"/>
          </w:tcPr>
          <w:p w14:paraId="6AAD060D" w14:textId="77777777" w:rsidR="001F4118" w:rsidRPr="00F201BB" w:rsidRDefault="001F4118" w:rsidP="009F0F25">
            <w:pPr>
              <w:rPr>
                <w:b/>
              </w:rPr>
            </w:pPr>
            <w:r w:rsidRPr="00F201BB">
              <w:rPr>
                <w:b/>
              </w:rPr>
              <w:t>Beskrivning</w:t>
            </w:r>
          </w:p>
        </w:tc>
        <w:tc>
          <w:tcPr>
            <w:tcW w:w="1418" w:type="dxa"/>
            <w:shd w:val="clear" w:color="auto" w:fill="D9D9D9" w:themeFill="background1" w:themeFillShade="D9"/>
            <w:vAlign w:val="bottom"/>
          </w:tcPr>
          <w:p w14:paraId="0ACE1D1B" w14:textId="77777777" w:rsidR="001F4118" w:rsidRPr="00F201BB" w:rsidRDefault="001F4118" w:rsidP="009F0F25">
            <w:pPr>
              <w:rPr>
                <w:b/>
              </w:rPr>
            </w:pPr>
            <w:r w:rsidRPr="00F201BB">
              <w:rPr>
                <w:b/>
              </w:rPr>
              <w:t>Kardinalitet</w:t>
            </w:r>
          </w:p>
        </w:tc>
      </w:tr>
      <w:tr w:rsidR="001F4118" w:rsidRPr="00FE282A" w14:paraId="26B38784" w14:textId="77777777" w:rsidTr="001945B8">
        <w:tc>
          <w:tcPr>
            <w:tcW w:w="2660" w:type="dxa"/>
          </w:tcPr>
          <w:p w14:paraId="39C74788" w14:textId="77777777" w:rsidR="001F4118" w:rsidRPr="00FE282A" w:rsidRDefault="001F4118" w:rsidP="001945B8">
            <w:pPr>
              <w:pStyle w:val="TableParagraph"/>
              <w:spacing w:line="229" w:lineRule="exact"/>
              <w:rPr>
                <w:rFonts w:ascii="Arial" w:eastAsia="Times New Roman" w:hAnsi="Arial" w:cs="Arial"/>
                <w:b/>
                <w:spacing w:val="-1"/>
                <w:sz w:val="18"/>
                <w:szCs w:val="18"/>
              </w:rPr>
            </w:pPr>
            <w:r w:rsidRPr="00FE282A">
              <w:rPr>
                <w:rFonts w:ascii="Arial" w:eastAsia="Times New Roman" w:hAnsi="Arial" w:cs="Arial"/>
                <w:b/>
                <w:spacing w:val="-1"/>
                <w:sz w:val="18"/>
                <w:szCs w:val="18"/>
              </w:rPr>
              <w:t>Begäran</w:t>
            </w:r>
          </w:p>
        </w:tc>
        <w:tc>
          <w:tcPr>
            <w:tcW w:w="1984" w:type="dxa"/>
          </w:tcPr>
          <w:p w14:paraId="2D100DE4" w14:textId="77777777" w:rsidR="001F4118" w:rsidRPr="00FE282A" w:rsidRDefault="001F4118" w:rsidP="00FE282A">
            <w:pPr>
              <w:pStyle w:val="TableParagraph"/>
              <w:spacing w:line="229" w:lineRule="exact"/>
              <w:rPr>
                <w:rFonts w:ascii="Arial" w:eastAsia="Times New Roman" w:hAnsi="Arial" w:cs="Arial"/>
                <w:b/>
                <w:spacing w:val="-1"/>
                <w:sz w:val="18"/>
                <w:szCs w:val="18"/>
              </w:rPr>
            </w:pPr>
          </w:p>
        </w:tc>
        <w:tc>
          <w:tcPr>
            <w:tcW w:w="3544" w:type="dxa"/>
          </w:tcPr>
          <w:p w14:paraId="5BF1A35E" w14:textId="77777777" w:rsidR="001F4118" w:rsidRPr="00FE282A" w:rsidRDefault="001F4118" w:rsidP="00FE282A">
            <w:pPr>
              <w:pStyle w:val="TableParagraph"/>
              <w:spacing w:line="229" w:lineRule="exact"/>
              <w:rPr>
                <w:rFonts w:ascii="Arial" w:eastAsia="Times New Roman" w:hAnsi="Arial" w:cs="Arial"/>
                <w:b/>
                <w:spacing w:val="-1"/>
                <w:sz w:val="18"/>
                <w:szCs w:val="18"/>
              </w:rPr>
            </w:pPr>
          </w:p>
        </w:tc>
        <w:tc>
          <w:tcPr>
            <w:tcW w:w="1418" w:type="dxa"/>
          </w:tcPr>
          <w:p w14:paraId="6015282F" w14:textId="77777777" w:rsidR="001F4118" w:rsidRPr="00FE282A" w:rsidRDefault="001F4118" w:rsidP="00FE282A">
            <w:pPr>
              <w:pStyle w:val="TableParagraph"/>
              <w:spacing w:line="229" w:lineRule="exact"/>
              <w:rPr>
                <w:rFonts w:ascii="Arial" w:eastAsia="Times New Roman" w:hAnsi="Arial" w:cs="Arial"/>
                <w:b/>
                <w:spacing w:val="-1"/>
                <w:sz w:val="18"/>
                <w:szCs w:val="18"/>
              </w:rPr>
            </w:pPr>
          </w:p>
        </w:tc>
      </w:tr>
      <w:tr w:rsidR="005516B2" w:rsidRPr="005516B2" w14:paraId="237F6B0B" w14:textId="77777777" w:rsidTr="005516B2">
        <w:tc>
          <w:tcPr>
            <w:tcW w:w="2660" w:type="dxa"/>
          </w:tcPr>
          <w:p w14:paraId="2FF06269" w14:textId="188565B2" w:rsidR="005516B2" w:rsidRPr="005516B2" w:rsidRDefault="005516B2" w:rsidP="005516B2">
            <w:pPr>
              <w:pStyle w:val="TableParagraph"/>
              <w:spacing w:line="229" w:lineRule="exact"/>
              <w:rPr>
                <w:rFonts w:ascii="Times New Roman" w:eastAsia="Times New Roman" w:hAnsi="Times New Roman" w:cs="Times New Roman"/>
                <w:b/>
                <w:spacing w:val="-1"/>
                <w:sz w:val="18"/>
                <w:szCs w:val="18"/>
              </w:rPr>
            </w:pPr>
            <w:r w:rsidRPr="005516B2">
              <w:rPr>
                <w:rFonts w:ascii="Arial" w:hAnsi="Arial" w:cs="Arial"/>
                <w:color w:val="000000"/>
                <w:sz w:val="18"/>
                <w:szCs w:val="18"/>
              </w:rPr>
              <w:t>forskrivningsmakulering</w:t>
            </w:r>
          </w:p>
        </w:tc>
        <w:tc>
          <w:tcPr>
            <w:tcW w:w="1984" w:type="dxa"/>
          </w:tcPr>
          <w:p w14:paraId="33FC1828" w14:textId="6C6B3004" w:rsidR="005516B2" w:rsidRPr="005516B2" w:rsidRDefault="00C262CC" w:rsidP="005516B2">
            <w:pPr>
              <w:pStyle w:val="TableParagraph"/>
              <w:spacing w:line="226" w:lineRule="exact"/>
              <w:rPr>
                <w:rFonts w:ascii="Times New Roman" w:eastAsia="Times New Roman" w:hAnsi="Times New Roman" w:cs="Times New Roman"/>
                <w:spacing w:val="-1"/>
                <w:sz w:val="18"/>
                <w:szCs w:val="18"/>
              </w:rPr>
            </w:pPr>
            <w:hyperlink w:anchor="tns:Forskrivningsmakulering" w:history="1">
              <w:r w:rsidR="005516B2" w:rsidRPr="005516B2">
                <w:rPr>
                  <w:rStyle w:val="Hyperlnk"/>
                  <w:rFonts w:ascii="Arial" w:hAnsi="Arial" w:cs="Arial"/>
                  <w:sz w:val="18"/>
                  <w:szCs w:val="18"/>
                </w:rPr>
                <w:t>tns:Forskrivningsmakulering</w:t>
              </w:r>
            </w:hyperlink>
          </w:p>
        </w:tc>
        <w:tc>
          <w:tcPr>
            <w:tcW w:w="3544" w:type="dxa"/>
          </w:tcPr>
          <w:p w14:paraId="69379158" w14:textId="0682027D"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Makuleringsunderlag av förskrivning för icke dospatient.</w:t>
            </w:r>
          </w:p>
        </w:tc>
        <w:tc>
          <w:tcPr>
            <w:tcW w:w="1418" w:type="dxa"/>
          </w:tcPr>
          <w:p w14:paraId="13CFBC81" w14:textId="360837CD"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Del av val</w:t>
            </w:r>
          </w:p>
        </w:tc>
      </w:tr>
      <w:tr w:rsidR="005516B2" w:rsidRPr="005516B2" w14:paraId="4C51494B" w14:textId="77777777" w:rsidTr="005516B2">
        <w:tc>
          <w:tcPr>
            <w:tcW w:w="2660" w:type="dxa"/>
          </w:tcPr>
          <w:p w14:paraId="506290C5" w14:textId="7611B9F7" w:rsidR="005516B2" w:rsidRPr="005516B2" w:rsidRDefault="005516B2" w:rsidP="005516B2">
            <w:pPr>
              <w:pStyle w:val="TableParagraph"/>
              <w:spacing w:line="229" w:lineRule="exact"/>
              <w:rPr>
                <w:rFonts w:ascii="Times New Roman" w:eastAsia="Times New Roman" w:hAnsi="Times New Roman" w:cs="Times New Roman"/>
                <w:b/>
                <w:spacing w:val="-1"/>
                <w:sz w:val="18"/>
                <w:szCs w:val="18"/>
              </w:rPr>
            </w:pPr>
            <w:r w:rsidRPr="005516B2">
              <w:rPr>
                <w:rFonts w:ascii="Arial" w:hAnsi="Arial" w:cs="Arial"/>
                <w:color w:val="000000"/>
                <w:sz w:val="18"/>
                <w:szCs w:val="18"/>
              </w:rPr>
              <w:t>forskrivningsutsattning</w:t>
            </w:r>
          </w:p>
        </w:tc>
        <w:tc>
          <w:tcPr>
            <w:tcW w:w="1984" w:type="dxa"/>
          </w:tcPr>
          <w:p w14:paraId="7058A9C8" w14:textId="3A163185" w:rsidR="005516B2" w:rsidRPr="005516B2" w:rsidRDefault="00C262CC" w:rsidP="005516B2">
            <w:pPr>
              <w:pStyle w:val="TableParagraph"/>
              <w:spacing w:line="226" w:lineRule="exact"/>
              <w:rPr>
                <w:rFonts w:ascii="Times New Roman" w:eastAsia="Times New Roman" w:hAnsi="Times New Roman" w:cs="Times New Roman"/>
                <w:spacing w:val="-1"/>
                <w:sz w:val="18"/>
                <w:szCs w:val="18"/>
              </w:rPr>
            </w:pPr>
            <w:hyperlink w:anchor="tns:Forskrivningsutsattning" w:history="1">
              <w:r w:rsidR="005516B2" w:rsidRPr="005516B2">
                <w:rPr>
                  <w:rStyle w:val="Hyperlnk"/>
                  <w:rFonts w:ascii="Arial" w:hAnsi="Arial" w:cs="Arial"/>
                  <w:sz w:val="18"/>
                  <w:szCs w:val="18"/>
                </w:rPr>
                <w:t>tns:Forskrivningsutsattning</w:t>
              </w:r>
            </w:hyperlink>
          </w:p>
        </w:tc>
        <w:tc>
          <w:tcPr>
            <w:tcW w:w="3544" w:type="dxa"/>
          </w:tcPr>
          <w:p w14:paraId="14766428" w14:textId="5E42685A"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Utsättningsunderlag av förskrivning för dospatient.</w:t>
            </w:r>
          </w:p>
        </w:tc>
        <w:tc>
          <w:tcPr>
            <w:tcW w:w="1418" w:type="dxa"/>
          </w:tcPr>
          <w:p w14:paraId="1CED07CF" w14:textId="7EA15C8C" w:rsidR="005516B2" w:rsidRPr="005516B2" w:rsidRDefault="005516B2" w:rsidP="005516B2">
            <w:pPr>
              <w:pStyle w:val="TableParagraph"/>
              <w:spacing w:line="226" w:lineRule="exact"/>
              <w:rPr>
                <w:rFonts w:ascii="Times New Roman" w:eastAsia="Times New Roman" w:hAnsi="Times New Roman" w:cs="Times New Roman"/>
                <w:color w:val="FF0000"/>
                <w:spacing w:val="-1"/>
                <w:sz w:val="18"/>
                <w:szCs w:val="18"/>
              </w:rPr>
            </w:pPr>
            <w:r w:rsidRPr="005516B2">
              <w:rPr>
                <w:rFonts w:ascii="Arial" w:hAnsi="Arial" w:cs="Arial"/>
                <w:color w:val="000000"/>
                <w:sz w:val="18"/>
                <w:szCs w:val="18"/>
              </w:rPr>
              <w:t>Del av val</w:t>
            </w:r>
          </w:p>
        </w:tc>
      </w:tr>
      <w:tr w:rsidR="005516B2" w:rsidRPr="005516B2" w14:paraId="54D92204" w14:textId="77777777" w:rsidTr="005516B2">
        <w:tc>
          <w:tcPr>
            <w:tcW w:w="2660" w:type="dxa"/>
          </w:tcPr>
          <w:p w14:paraId="6575ABD1" w14:textId="3271EC21"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aktuellUnderlagstidpunkt</w:t>
            </w:r>
          </w:p>
        </w:tc>
        <w:tc>
          <w:tcPr>
            <w:tcW w:w="1984" w:type="dxa"/>
          </w:tcPr>
          <w:p w14:paraId="6E4D6E81" w14:textId="6022F9CC"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xs:dateTime</w:t>
            </w:r>
          </w:p>
        </w:tc>
        <w:tc>
          <w:tcPr>
            <w:tcW w:w="3544" w:type="dxa"/>
          </w:tcPr>
          <w:p w14:paraId="2B953530" w14:textId="02A49F1D"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Tidpunkt för senast uppläst underlag för utsättning.</w:t>
            </w:r>
          </w:p>
        </w:tc>
        <w:tc>
          <w:tcPr>
            <w:tcW w:w="1418" w:type="dxa"/>
          </w:tcPr>
          <w:p w14:paraId="162642B0" w14:textId="35DB5591"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1..1</w:t>
            </w:r>
          </w:p>
        </w:tc>
      </w:tr>
      <w:tr w:rsidR="005516B2" w:rsidRPr="005516B2" w14:paraId="78C46FE4" w14:textId="77777777" w:rsidTr="005516B2">
        <w:tc>
          <w:tcPr>
            <w:tcW w:w="2660" w:type="dxa"/>
          </w:tcPr>
          <w:p w14:paraId="7747E212" w14:textId="394030EF" w:rsidR="005516B2" w:rsidRPr="005516B2" w:rsidRDefault="005516B2" w:rsidP="005516B2">
            <w:pPr>
              <w:pStyle w:val="TableParagraph"/>
              <w:spacing w:line="229" w:lineRule="exact"/>
              <w:rPr>
                <w:rFonts w:ascii="Times New Roman" w:eastAsia="Times New Roman" w:hAnsi="Times New Roman" w:cs="Times New Roman"/>
                <w:b/>
                <w:spacing w:val="-1"/>
                <w:sz w:val="18"/>
                <w:szCs w:val="18"/>
              </w:rPr>
            </w:pPr>
            <w:r w:rsidRPr="005516B2">
              <w:rPr>
                <w:rFonts w:ascii="Arial" w:hAnsi="Arial" w:cs="Arial"/>
                <w:color w:val="000000"/>
                <w:sz w:val="18"/>
                <w:szCs w:val="18"/>
              </w:rPr>
              <w:t>forskrivningsunderlagsversion</w:t>
            </w:r>
          </w:p>
        </w:tc>
        <w:tc>
          <w:tcPr>
            <w:tcW w:w="1984" w:type="dxa"/>
          </w:tcPr>
          <w:p w14:paraId="1BB8BEF5" w14:textId="5A9B2C4D"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xs:int</w:t>
            </w:r>
          </w:p>
        </w:tc>
        <w:tc>
          <w:tcPr>
            <w:tcW w:w="3544" w:type="dxa"/>
          </w:tcPr>
          <w:p w14:paraId="19827E92" w14:textId="1B05697A"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Förskrivningens underlagsversion från receptdepån.</w:t>
            </w:r>
          </w:p>
        </w:tc>
        <w:tc>
          <w:tcPr>
            <w:tcW w:w="1418" w:type="dxa"/>
          </w:tcPr>
          <w:p w14:paraId="3E3E580B" w14:textId="1BEBBE5A"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0..1</w:t>
            </w:r>
          </w:p>
        </w:tc>
      </w:tr>
      <w:tr w:rsidR="005516B2" w:rsidRPr="005516B2" w14:paraId="425C5A0A" w14:textId="77777777" w:rsidTr="005516B2">
        <w:tc>
          <w:tcPr>
            <w:tcW w:w="2660" w:type="dxa"/>
          </w:tcPr>
          <w:p w14:paraId="23056C20" w14:textId="12D2681B" w:rsidR="005516B2" w:rsidRPr="005516B2" w:rsidRDefault="005516B2" w:rsidP="005516B2">
            <w:pPr>
              <w:pStyle w:val="TableParagraph"/>
              <w:spacing w:line="229" w:lineRule="exact"/>
              <w:rPr>
                <w:rFonts w:ascii="Times New Roman" w:eastAsia="Times New Roman" w:hAnsi="Times New Roman" w:cs="Times New Roman"/>
                <w:b/>
                <w:spacing w:val="-1"/>
                <w:sz w:val="18"/>
                <w:szCs w:val="18"/>
              </w:rPr>
            </w:pPr>
            <w:r w:rsidRPr="005516B2">
              <w:rPr>
                <w:rFonts w:ascii="Arial" w:hAnsi="Arial" w:cs="Arial"/>
                <w:color w:val="000000"/>
                <w:sz w:val="18"/>
                <w:szCs w:val="18"/>
              </w:rPr>
              <w:t>ordinationsId</w:t>
            </w:r>
          </w:p>
        </w:tc>
        <w:tc>
          <w:tcPr>
            <w:tcW w:w="1984" w:type="dxa"/>
          </w:tcPr>
          <w:p w14:paraId="2211C97D" w14:textId="213B1BF0"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xs:string</w:t>
            </w:r>
          </w:p>
        </w:tc>
        <w:tc>
          <w:tcPr>
            <w:tcW w:w="3544" w:type="dxa"/>
          </w:tcPr>
          <w:p w14:paraId="1F6B8D4A" w14:textId="15C030EA"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Referens till ordination att sätta ut.</w:t>
            </w:r>
          </w:p>
        </w:tc>
        <w:tc>
          <w:tcPr>
            <w:tcW w:w="1418" w:type="dxa"/>
          </w:tcPr>
          <w:p w14:paraId="7C18114B" w14:textId="5A7CC3FE"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1..1</w:t>
            </w:r>
          </w:p>
        </w:tc>
      </w:tr>
      <w:tr w:rsidR="005516B2" w:rsidRPr="005516B2" w14:paraId="25556C9D" w14:textId="77777777" w:rsidTr="005516B2">
        <w:tc>
          <w:tcPr>
            <w:tcW w:w="2660" w:type="dxa"/>
          </w:tcPr>
          <w:p w14:paraId="6BF70BC5" w14:textId="32886C91" w:rsidR="005516B2" w:rsidRPr="005516B2" w:rsidRDefault="005516B2" w:rsidP="005516B2">
            <w:pPr>
              <w:pStyle w:val="TableParagraph"/>
              <w:spacing w:line="229" w:lineRule="exact"/>
              <w:rPr>
                <w:rFonts w:ascii="Times New Roman" w:eastAsia="Times New Roman" w:hAnsi="Times New Roman" w:cs="Times New Roman"/>
                <w:b/>
                <w:spacing w:val="-1"/>
                <w:sz w:val="18"/>
                <w:szCs w:val="18"/>
              </w:rPr>
            </w:pPr>
            <w:r w:rsidRPr="005516B2">
              <w:rPr>
                <w:rFonts w:ascii="Arial" w:hAnsi="Arial" w:cs="Arial"/>
                <w:color w:val="000000"/>
                <w:sz w:val="18"/>
                <w:szCs w:val="18"/>
              </w:rPr>
              <w:t>utsattning</w:t>
            </w:r>
          </w:p>
        </w:tc>
        <w:tc>
          <w:tcPr>
            <w:tcW w:w="1984" w:type="dxa"/>
          </w:tcPr>
          <w:p w14:paraId="7F8B721C" w14:textId="10B232F1" w:rsidR="005516B2" w:rsidRPr="005516B2" w:rsidRDefault="00C262CC" w:rsidP="005516B2">
            <w:pPr>
              <w:pStyle w:val="TableParagraph"/>
              <w:spacing w:line="226" w:lineRule="exact"/>
              <w:rPr>
                <w:rFonts w:ascii="Times New Roman" w:eastAsia="Times New Roman" w:hAnsi="Times New Roman" w:cs="Times New Roman"/>
                <w:spacing w:val="-1"/>
                <w:sz w:val="18"/>
                <w:szCs w:val="18"/>
              </w:rPr>
            </w:pPr>
            <w:hyperlink w:anchor="tns:Utsattning" w:history="1">
              <w:r w:rsidR="005516B2" w:rsidRPr="005516B2">
                <w:rPr>
                  <w:rStyle w:val="Hyperlnk"/>
                  <w:rFonts w:ascii="Arial" w:hAnsi="Arial" w:cs="Arial"/>
                  <w:sz w:val="18"/>
                  <w:szCs w:val="18"/>
                </w:rPr>
                <w:t>tns:Utsattning</w:t>
              </w:r>
            </w:hyperlink>
          </w:p>
        </w:tc>
        <w:tc>
          <w:tcPr>
            <w:tcW w:w="3544" w:type="dxa"/>
          </w:tcPr>
          <w:p w14:paraId="23A58B98" w14:textId="320ADF95"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Utsättningsinformation.</w:t>
            </w:r>
          </w:p>
        </w:tc>
        <w:tc>
          <w:tcPr>
            <w:tcW w:w="1418" w:type="dxa"/>
          </w:tcPr>
          <w:p w14:paraId="20E8FD98" w14:textId="5D781DF1"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1..1</w:t>
            </w:r>
          </w:p>
        </w:tc>
      </w:tr>
      <w:tr w:rsidR="007807FE" w:rsidRPr="00FE282A" w14:paraId="3F2512A9" w14:textId="77777777" w:rsidTr="006609BE">
        <w:tc>
          <w:tcPr>
            <w:tcW w:w="2660" w:type="dxa"/>
          </w:tcPr>
          <w:p w14:paraId="593485F2" w14:textId="77777777" w:rsidR="007807FE" w:rsidRPr="00FE282A" w:rsidRDefault="007807FE" w:rsidP="003B53A9">
            <w:pPr>
              <w:pStyle w:val="TableParagraph"/>
              <w:spacing w:line="229" w:lineRule="exact"/>
              <w:rPr>
                <w:rFonts w:ascii="Arial" w:eastAsia="Times New Roman" w:hAnsi="Arial" w:cs="Arial"/>
                <w:b/>
                <w:spacing w:val="-1"/>
                <w:sz w:val="18"/>
                <w:szCs w:val="18"/>
              </w:rPr>
            </w:pPr>
            <w:r w:rsidRPr="00FE282A">
              <w:rPr>
                <w:rFonts w:ascii="Arial" w:eastAsia="Times New Roman" w:hAnsi="Arial" w:cs="Arial"/>
                <w:b/>
                <w:spacing w:val="-1"/>
                <w:sz w:val="18"/>
                <w:szCs w:val="18"/>
              </w:rPr>
              <w:t>Svar</w:t>
            </w:r>
          </w:p>
        </w:tc>
        <w:tc>
          <w:tcPr>
            <w:tcW w:w="1984" w:type="dxa"/>
          </w:tcPr>
          <w:p w14:paraId="4F03769F" w14:textId="77777777" w:rsidR="007807FE" w:rsidRPr="00FE282A" w:rsidRDefault="007807FE" w:rsidP="00FE282A">
            <w:pPr>
              <w:pStyle w:val="TableParagraph"/>
              <w:spacing w:line="229" w:lineRule="exact"/>
              <w:rPr>
                <w:rFonts w:ascii="Arial" w:eastAsia="Times New Roman" w:hAnsi="Arial" w:cs="Arial"/>
                <w:b/>
                <w:spacing w:val="-1"/>
                <w:sz w:val="18"/>
                <w:szCs w:val="18"/>
              </w:rPr>
            </w:pPr>
          </w:p>
        </w:tc>
        <w:tc>
          <w:tcPr>
            <w:tcW w:w="3544" w:type="dxa"/>
          </w:tcPr>
          <w:p w14:paraId="52EA8634" w14:textId="77777777" w:rsidR="007807FE" w:rsidRPr="00FE282A" w:rsidRDefault="007807FE" w:rsidP="00FE282A">
            <w:pPr>
              <w:pStyle w:val="TableParagraph"/>
              <w:spacing w:line="229" w:lineRule="exact"/>
              <w:rPr>
                <w:rFonts w:ascii="Arial" w:eastAsia="Times New Roman" w:hAnsi="Arial" w:cs="Arial"/>
                <w:b/>
                <w:spacing w:val="-1"/>
                <w:sz w:val="18"/>
                <w:szCs w:val="18"/>
              </w:rPr>
            </w:pPr>
          </w:p>
        </w:tc>
        <w:tc>
          <w:tcPr>
            <w:tcW w:w="1418" w:type="dxa"/>
          </w:tcPr>
          <w:p w14:paraId="0A2B6DEF" w14:textId="77777777" w:rsidR="007807FE" w:rsidRPr="00FE282A" w:rsidRDefault="007807FE" w:rsidP="006609BE">
            <w:pPr>
              <w:pStyle w:val="TableParagraph"/>
              <w:spacing w:line="229" w:lineRule="exact"/>
              <w:jc w:val="center"/>
              <w:rPr>
                <w:rFonts w:ascii="Arial" w:eastAsia="Times New Roman" w:hAnsi="Arial" w:cs="Arial"/>
                <w:b/>
                <w:spacing w:val="-1"/>
                <w:sz w:val="18"/>
                <w:szCs w:val="18"/>
              </w:rPr>
            </w:pPr>
          </w:p>
        </w:tc>
      </w:tr>
      <w:tr w:rsidR="005516B2" w:rsidRPr="005516B2" w14:paraId="62D99B94" w14:textId="77777777" w:rsidTr="005516B2">
        <w:tc>
          <w:tcPr>
            <w:tcW w:w="2660" w:type="dxa"/>
          </w:tcPr>
          <w:p w14:paraId="0C49B703" w14:textId="4E6A5FA0" w:rsidR="005516B2" w:rsidRPr="005516B2" w:rsidRDefault="005516B2" w:rsidP="005516B2">
            <w:pPr>
              <w:pStyle w:val="TableParagraph"/>
              <w:spacing w:line="229"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ordinationsId</w:t>
            </w:r>
          </w:p>
        </w:tc>
        <w:tc>
          <w:tcPr>
            <w:tcW w:w="1984" w:type="dxa"/>
          </w:tcPr>
          <w:p w14:paraId="02FEAADC" w14:textId="6CBF4E8B"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xs:string</w:t>
            </w:r>
          </w:p>
        </w:tc>
        <w:tc>
          <w:tcPr>
            <w:tcW w:w="3544" w:type="dxa"/>
          </w:tcPr>
          <w:p w14:paraId="7EED794F" w14:textId="4919305D"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Referens till ordination som satts ut.</w:t>
            </w:r>
          </w:p>
        </w:tc>
        <w:tc>
          <w:tcPr>
            <w:tcW w:w="1418" w:type="dxa"/>
          </w:tcPr>
          <w:p w14:paraId="7753BF2A" w14:textId="39F842CB"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0..1</w:t>
            </w:r>
          </w:p>
        </w:tc>
      </w:tr>
      <w:tr w:rsidR="005516B2" w:rsidRPr="005516B2" w14:paraId="092C1B32" w14:textId="77777777" w:rsidTr="005516B2">
        <w:tc>
          <w:tcPr>
            <w:tcW w:w="2660" w:type="dxa"/>
          </w:tcPr>
          <w:p w14:paraId="51325734" w14:textId="7012B6EC" w:rsidR="005516B2" w:rsidRPr="005516B2" w:rsidRDefault="005516B2" w:rsidP="005516B2">
            <w:pPr>
              <w:pStyle w:val="TableParagraph"/>
              <w:spacing w:line="229"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uppdateradUnderlagstidpunkt</w:t>
            </w:r>
          </w:p>
        </w:tc>
        <w:tc>
          <w:tcPr>
            <w:tcW w:w="1984" w:type="dxa"/>
          </w:tcPr>
          <w:p w14:paraId="134848F3" w14:textId="3F5DDD70"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xs:dateTime</w:t>
            </w:r>
          </w:p>
        </w:tc>
        <w:tc>
          <w:tcPr>
            <w:tcW w:w="3544" w:type="dxa"/>
          </w:tcPr>
          <w:p w14:paraId="57234AB2" w14:textId="4CA6B660"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Tidpunkt för uppdaterat underlag efter utsättning.</w:t>
            </w:r>
          </w:p>
        </w:tc>
        <w:tc>
          <w:tcPr>
            <w:tcW w:w="1418" w:type="dxa"/>
          </w:tcPr>
          <w:p w14:paraId="7FF5863F" w14:textId="0DBBFEB2"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0..1</w:t>
            </w:r>
          </w:p>
        </w:tc>
      </w:tr>
      <w:tr w:rsidR="005516B2" w:rsidRPr="005516B2" w14:paraId="6913B576" w14:textId="77777777" w:rsidTr="005516B2">
        <w:tc>
          <w:tcPr>
            <w:tcW w:w="2660" w:type="dxa"/>
          </w:tcPr>
          <w:p w14:paraId="7C1C0DD3" w14:textId="688C448C" w:rsidR="005516B2" w:rsidRPr="005516B2" w:rsidRDefault="005516B2" w:rsidP="005516B2">
            <w:pPr>
              <w:pStyle w:val="TableParagraph"/>
              <w:spacing w:line="229"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vokresultat</w:t>
            </w:r>
          </w:p>
        </w:tc>
        <w:tc>
          <w:tcPr>
            <w:tcW w:w="1984" w:type="dxa"/>
          </w:tcPr>
          <w:p w14:paraId="5B4B4E7D" w14:textId="5DA0AB2D" w:rsidR="005516B2" w:rsidRPr="005516B2" w:rsidRDefault="00C262CC" w:rsidP="005516B2">
            <w:pPr>
              <w:pStyle w:val="TableParagraph"/>
              <w:spacing w:line="226" w:lineRule="exact"/>
              <w:rPr>
                <w:rFonts w:ascii="Times New Roman" w:eastAsia="Times New Roman" w:hAnsi="Times New Roman" w:cs="Times New Roman"/>
                <w:spacing w:val="-1"/>
                <w:sz w:val="18"/>
                <w:szCs w:val="18"/>
              </w:rPr>
            </w:pPr>
            <w:hyperlink w:anchor="tns:VOKResultat" w:history="1">
              <w:r w:rsidR="005516B2" w:rsidRPr="005516B2">
                <w:rPr>
                  <w:rStyle w:val="Hyperlnk"/>
                  <w:rFonts w:ascii="Arial" w:hAnsi="Arial" w:cs="Arial"/>
                  <w:sz w:val="18"/>
                  <w:szCs w:val="18"/>
                </w:rPr>
                <w:t>tns:VOKResultat</w:t>
              </w:r>
            </w:hyperlink>
          </w:p>
        </w:tc>
        <w:tc>
          <w:tcPr>
            <w:tcW w:w="3544" w:type="dxa"/>
          </w:tcPr>
          <w:p w14:paraId="730EEE8B" w14:textId="13E4B30C"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Resultat från VOK-UTS.</w:t>
            </w:r>
          </w:p>
        </w:tc>
        <w:tc>
          <w:tcPr>
            <w:tcW w:w="1418" w:type="dxa"/>
          </w:tcPr>
          <w:p w14:paraId="1EE2423C" w14:textId="1B4482EF"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0..1</w:t>
            </w:r>
          </w:p>
        </w:tc>
      </w:tr>
      <w:tr w:rsidR="005516B2" w:rsidRPr="005516B2" w14:paraId="3C407829" w14:textId="77777777" w:rsidTr="005516B2">
        <w:tc>
          <w:tcPr>
            <w:tcW w:w="2660" w:type="dxa"/>
          </w:tcPr>
          <w:p w14:paraId="34255C84" w14:textId="29D5247E" w:rsidR="005516B2" w:rsidRPr="005516B2" w:rsidRDefault="005516B2" w:rsidP="005516B2">
            <w:pPr>
              <w:pStyle w:val="TableParagraph"/>
              <w:spacing w:line="229"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resultCode</w:t>
            </w:r>
          </w:p>
        </w:tc>
        <w:tc>
          <w:tcPr>
            <w:tcW w:w="1984" w:type="dxa"/>
          </w:tcPr>
          <w:p w14:paraId="185AF5F8" w14:textId="37A036A5" w:rsidR="005516B2" w:rsidRPr="005516B2" w:rsidRDefault="00C262CC" w:rsidP="005516B2">
            <w:pPr>
              <w:pStyle w:val="TableParagraph"/>
              <w:spacing w:line="226" w:lineRule="exact"/>
              <w:rPr>
                <w:rFonts w:ascii="Times New Roman" w:eastAsia="Times New Roman" w:hAnsi="Times New Roman" w:cs="Times New Roman"/>
                <w:spacing w:val="-1"/>
                <w:sz w:val="18"/>
                <w:szCs w:val="18"/>
              </w:rPr>
            </w:pPr>
            <w:hyperlink w:anchor="tns:resultCodeEnum" w:history="1">
              <w:r w:rsidR="005516B2" w:rsidRPr="005516B2">
                <w:rPr>
                  <w:rStyle w:val="Hyperlnk"/>
                  <w:rFonts w:ascii="Arial" w:hAnsi="Arial" w:cs="Arial"/>
                  <w:sz w:val="18"/>
                  <w:szCs w:val="18"/>
                </w:rPr>
                <w:t>tns:resultCodeEnum</w:t>
              </w:r>
            </w:hyperlink>
          </w:p>
        </w:tc>
        <w:tc>
          <w:tcPr>
            <w:tcW w:w="3544" w:type="dxa"/>
          </w:tcPr>
          <w:p w14:paraId="749ADF8A" w14:textId="4851AE17"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Resultatkod för anropet.</w:t>
            </w:r>
          </w:p>
        </w:tc>
        <w:tc>
          <w:tcPr>
            <w:tcW w:w="1418" w:type="dxa"/>
          </w:tcPr>
          <w:p w14:paraId="747EB707" w14:textId="424450D2"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1..1</w:t>
            </w:r>
          </w:p>
        </w:tc>
      </w:tr>
      <w:tr w:rsidR="005516B2" w:rsidRPr="005516B2" w14:paraId="7F265FA8" w14:textId="77777777" w:rsidTr="005516B2">
        <w:tc>
          <w:tcPr>
            <w:tcW w:w="2660" w:type="dxa"/>
          </w:tcPr>
          <w:p w14:paraId="104E9709" w14:textId="33D3F718" w:rsidR="005516B2" w:rsidRPr="005516B2" w:rsidRDefault="005516B2" w:rsidP="005516B2">
            <w:pPr>
              <w:pStyle w:val="TableParagraph"/>
              <w:spacing w:line="229" w:lineRule="exact"/>
              <w:rPr>
                <w:rFonts w:ascii="Arial" w:hAnsi="Arial" w:cs="Arial"/>
                <w:sz w:val="18"/>
                <w:szCs w:val="18"/>
              </w:rPr>
            </w:pPr>
            <w:r w:rsidRPr="005516B2">
              <w:rPr>
                <w:rFonts w:ascii="Arial" w:hAnsi="Arial" w:cs="Arial"/>
                <w:color w:val="000000"/>
                <w:sz w:val="18"/>
                <w:szCs w:val="18"/>
              </w:rPr>
              <w:t>comment</w:t>
            </w:r>
          </w:p>
        </w:tc>
        <w:tc>
          <w:tcPr>
            <w:tcW w:w="1984" w:type="dxa"/>
          </w:tcPr>
          <w:p w14:paraId="3204FB74" w14:textId="5540619E" w:rsidR="005516B2" w:rsidRPr="005516B2" w:rsidRDefault="005516B2" w:rsidP="005516B2">
            <w:pPr>
              <w:pStyle w:val="TableParagraph"/>
              <w:spacing w:line="226" w:lineRule="exact"/>
              <w:rPr>
                <w:rFonts w:ascii="Arial" w:hAnsi="Arial" w:cs="Arial"/>
                <w:sz w:val="18"/>
                <w:szCs w:val="18"/>
              </w:rPr>
            </w:pPr>
            <w:r w:rsidRPr="005516B2">
              <w:rPr>
                <w:rFonts w:ascii="Arial" w:hAnsi="Arial" w:cs="Arial"/>
                <w:color w:val="000000"/>
                <w:sz w:val="18"/>
                <w:szCs w:val="18"/>
              </w:rPr>
              <w:t>xs:string</w:t>
            </w:r>
          </w:p>
        </w:tc>
        <w:tc>
          <w:tcPr>
            <w:tcW w:w="3544" w:type="dxa"/>
          </w:tcPr>
          <w:p w14:paraId="042F5A0D" w14:textId="39CA871E" w:rsidR="005516B2" w:rsidRPr="005516B2" w:rsidRDefault="005516B2" w:rsidP="005516B2">
            <w:pPr>
              <w:pStyle w:val="TableParagraph"/>
              <w:spacing w:line="226" w:lineRule="exact"/>
              <w:rPr>
                <w:rFonts w:ascii="Times New Roman" w:eastAsia="Times New Roman" w:hAnsi="Times New Roman" w:cs="Times New Roman"/>
                <w:spacing w:val="-1"/>
                <w:sz w:val="18"/>
                <w:szCs w:val="18"/>
              </w:rPr>
            </w:pPr>
            <w:r w:rsidRPr="005516B2">
              <w:rPr>
                <w:rFonts w:ascii="Arial" w:hAnsi="Arial" w:cs="Arial"/>
                <w:color w:val="000000"/>
                <w:sz w:val="18"/>
                <w:szCs w:val="18"/>
              </w:rPr>
              <w:t>Kommentar till eventuella fel eller varningar.</w:t>
            </w:r>
          </w:p>
        </w:tc>
        <w:tc>
          <w:tcPr>
            <w:tcW w:w="1418" w:type="dxa"/>
          </w:tcPr>
          <w:p w14:paraId="279E4E16" w14:textId="20AB4D0D" w:rsidR="005516B2" w:rsidRPr="005516B2" w:rsidRDefault="005516B2" w:rsidP="005516B2">
            <w:pPr>
              <w:pStyle w:val="TableParagraph"/>
              <w:spacing w:line="226" w:lineRule="exact"/>
              <w:rPr>
                <w:rFonts w:ascii="Arial" w:hAnsi="Arial" w:cs="Arial"/>
                <w:sz w:val="18"/>
                <w:szCs w:val="18"/>
              </w:rPr>
            </w:pPr>
            <w:r w:rsidRPr="005516B2">
              <w:rPr>
                <w:rFonts w:ascii="Arial" w:hAnsi="Arial" w:cs="Arial"/>
                <w:color w:val="000000"/>
                <w:sz w:val="18"/>
                <w:szCs w:val="18"/>
              </w:rPr>
              <w:t>0..1</w:t>
            </w:r>
          </w:p>
        </w:tc>
      </w:tr>
    </w:tbl>
    <w:p w14:paraId="54EC2EA7" w14:textId="77777777" w:rsidR="0082379D" w:rsidRDefault="0082379D">
      <w:pPr>
        <w:pStyle w:val="Rubrik3"/>
        <w:numPr>
          <w:ilvl w:val="0"/>
          <w:numId w:val="0"/>
        </w:numPr>
      </w:pPr>
      <w:bookmarkStart w:id="578" w:name="_Toc230426370"/>
      <w:bookmarkStart w:id="579" w:name="_Toc230426369"/>
    </w:p>
    <w:p w14:paraId="03C69802" w14:textId="77777777" w:rsidR="0082379D" w:rsidRDefault="0082379D">
      <w:pPr>
        <w:pStyle w:val="Rubrik3"/>
      </w:pPr>
      <w:r>
        <w:t>Tjänstekontraktsspecifika krav och regler</w:t>
      </w:r>
    </w:p>
    <w:p w14:paraId="74C2484F" w14:textId="4D61035E" w:rsidR="0082379D" w:rsidRDefault="0082379D" w:rsidP="0082379D">
      <w:r>
        <w:t>Till denna informationsmängd finns regler som ej uttrycks i schemafilerna och tabell</w:t>
      </w:r>
      <w:r w:rsidR="00494E39">
        <w:t>en ovan. Dessa återfinns nedan.</w:t>
      </w:r>
    </w:p>
    <w:p w14:paraId="12771ED9" w14:textId="563D2626" w:rsidR="004D05AA" w:rsidRDefault="004D05AA" w:rsidP="004D05AA">
      <w:pPr>
        <w:pStyle w:val="Normaltindrag"/>
        <w:numPr>
          <w:ilvl w:val="0"/>
          <w:numId w:val="15"/>
        </w:numPr>
        <w:rPr>
          <w:ins w:id="580" w:author="Jonas Sedin" w:date="2013-05-31T10:21:00Z"/>
          <w:rFonts w:ascii="Arial" w:eastAsia="ヒラギノ角ゴ Pro W3" w:hAnsi="Arial"/>
          <w:noProof/>
          <w:color w:val="000000"/>
          <w:sz w:val="20"/>
          <w:szCs w:val="24"/>
          <w:lang w:eastAsia="en-US"/>
        </w:rPr>
      </w:pPr>
      <w:ins w:id="581" w:author="Jonas Sedin" w:date="2013-05-31T10:21:00Z">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114119">
          <w:rPr>
            <w:rFonts w:ascii="Arial" w:eastAsia="ヒラギノ角ゴ Pro W3" w:hAnsi="Arial"/>
            <w:noProof/>
            <w:color w:val="000000"/>
            <w:sz w:val="20"/>
            <w:szCs w:val="24"/>
            <w:lang w:eastAsia="en-US"/>
          </w:rPr>
          <w:t>Se dokument Vårdens O</w:t>
        </w:r>
        <w:r>
          <w:rPr>
            <w:rFonts w:ascii="Arial" w:eastAsia="ヒラギノ角ゴ Pro W3" w:hAnsi="Arial"/>
            <w:noProof/>
            <w:color w:val="000000"/>
            <w:sz w:val="20"/>
            <w:szCs w:val="24"/>
            <w:lang w:eastAsia="en-US"/>
          </w:rPr>
          <w:t>rdinationsKontroll (VOK).</w:t>
        </w:r>
      </w:ins>
    </w:p>
    <w:p w14:paraId="7EE720ED" w14:textId="2CD9B05D" w:rsidR="004D05AA" w:rsidRPr="00114119" w:rsidRDefault="004D05AA" w:rsidP="004D05AA">
      <w:pPr>
        <w:pStyle w:val="Normaltindrag"/>
        <w:numPr>
          <w:ilvl w:val="0"/>
          <w:numId w:val="15"/>
        </w:numPr>
        <w:rPr>
          <w:ins w:id="582" w:author="Jonas Sedin" w:date="2013-05-31T10:21:00Z"/>
          <w:rFonts w:ascii="Arial" w:eastAsia="ヒラギノ角ゴ Pro W3" w:hAnsi="Arial"/>
          <w:noProof/>
          <w:color w:val="000000"/>
          <w:sz w:val="20"/>
          <w:szCs w:val="24"/>
          <w:lang w:eastAsia="en-US"/>
        </w:rPr>
      </w:pPr>
      <w:ins w:id="583" w:author="Jonas Sedin" w:date="2013-05-31T10:21:00Z">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 xml:space="preserve">rollerar innehållet i ett </w:t>
        </w:r>
      </w:ins>
      <w:r w:rsidR="00273F5A">
        <w:rPr>
          <w:rFonts w:ascii="Arial" w:eastAsia="ヒラギノ角ゴ Pro W3" w:hAnsi="Arial"/>
          <w:noProof/>
          <w:color w:val="000000"/>
          <w:sz w:val="20"/>
          <w:szCs w:val="24"/>
          <w:lang w:eastAsia="en-US"/>
        </w:rPr>
        <w:t>recept</w:t>
      </w:r>
      <w:ins w:id="584" w:author="Jonas Sedin" w:date="2013-05-31T10:21:00Z">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w:t>
        </w:r>
      </w:ins>
      <w:ins w:id="585" w:author="Jonas Sedin" w:date="2013-05-31T10:22:00Z">
        <w:r>
          <w:rPr>
            <w:rFonts w:ascii="Arial" w:eastAsia="ヒラギノ角ゴ Pro W3" w:hAnsi="Arial"/>
            <w:noProof/>
            <w:color w:val="000000"/>
            <w:sz w:val="20"/>
            <w:szCs w:val="24"/>
            <w:lang w:eastAsia="en-US"/>
          </w:rPr>
          <w:t>UTS</w:t>
        </w:r>
      </w:ins>
      <w:ins w:id="586" w:author="Jonas Sedin" w:date="2013-05-31T10:21:00Z">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fö</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ins>
    </w:p>
    <w:p w14:paraId="72C31F49" w14:textId="29C92936" w:rsidR="00AD7DD3" w:rsidRPr="00AD7DD3" w:rsidRDefault="00AD7DD3" w:rsidP="00AD7DD3">
      <w:pPr>
        <w:pStyle w:val="Normaltindrag"/>
        <w:numPr>
          <w:ilvl w:val="0"/>
          <w:numId w:val="15"/>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Genomförs samtliga valideringar och VOK-kontroller utan några detekterade avvisningar</w:t>
      </w:r>
      <w:r w:rsidR="00AF6849">
        <w:rPr>
          <w:rFonts w:ascii="Arial" w:eastAsia="ヒラギノ角ゴ Pro W3" w:hAnsi="Arial"/>
          <w:noProof/>
          <w:color w:val="000000"/>
          <w:sz w:val="20"/>
          <w:szCs w:val="24"/>
          <w:lang w:eastAsia="en-US"/>
        </w:rPr>
        <w:t xml:space="preserve"> sätts ordinationen ut</w:t>
      </w:r>
      <w:r>
        <w:rPr>
          <w:rFonts w:ascii="Arial" w:eastAsia="ヒラギノ角ゴ Pro W3" w:hAnsi="Arial"/>
          <w:noProof/>
          <w:color w:val="000000"/>
          <w:sz w:val="20"/>
          <w:szCs w:val="24"/>
          <w:lang w:eastAsia="en-US"/>
        </w:rPr>
        <w:t xml:space="preserve">. </w:t>
      </w:r>
      <w:r w:rsidRPr="00AD7DD3">
        <w:rPr>
          <w:rFonts w:ascii="Arial" w:eastAsia="ヒラギノ角ゴ Pro W3" w:hAnsi="Arial"/>
          <w:noProof/>
          <w:color w:val="000000"/>
          <w:sz w:val="20"/>
          <w:szCs w:val="24"/>
          <w:lang w:eastAsia="en-US"/>
        </w:rPr>
        <w:t>Om receptet ska makuleras eller sättas ut måste även samtliga valideringar och AFF-kontroller genomföras på receptet utan några detekterade avvisningar. Blir resultatet av AFF-kontrollerna avvisning sätts inte ordinationen ut.</w:t>
      </w:r>
    </w:p>
    <w:p w14:paraId="4926E240" w14:textId="77777777" w:rsidR="00AD7DD3" w:rsidRPr="00AD7DD3" w:rsidRDefault="00AD7DD3" w:rsidP="00AD7DD3">
      <w:pPr>
        <w:pStyle w:val="Normaltindrag"/>
        <w:numPr>
          <w:ilvl w:val="0"/>
          <w:numId w:val="15"/>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175C6761" w14:textId="1BF1F5C3" w:rsidR="0082379D" w:rsidRDefault="00AD7DD3" w:rsidP="0082379D">
      <w:pPr>
        <w:pStyle w:val="Normaltindrag"/>
        <w:numPr>
          <w:ilvl w:val="0"/>
          <w:numId w:val="15"/>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 xml:space="preserve">Endast </w:t>
      </w:r>
      <w:r w:rsidR="00494E39">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ordinationer kan sättas ut.</w:t>
      </w:r>
    </w:p>
    <w:p w14:paraId="2C6DF9D5" w14:textId="77777777" w:rsidR="00A45162" w:rsidRPr="00A45162" w:rsidRDefault="00A45162" w:rsidP="00A45162">
      <w:pPr>
        <w:pStyle w:val="Normaltindrag"/>
        <w:ind w:left="0"/>
        <w:rPr>
          <w:rFonts w:ascii="Arial" w:eastAsia="ヒラギノ角ゴ Pro W3" w:hAnsi="Arial"/>
          <w:noProof/>
          <w:color w:val="000000"/>
          <w:sz w:val="20"/>
          <w:szCs w:val="24"/>
          <w:lang w:eastAsia="en-US"/>
        </w:rPr>
      </w:pPr>
    </w:p>
    <w:p w14:paraId="1CACF25F" w14:textId="18916659" w:rsidR="00980EB3" w:rsidRPr="004C11C1" w:rsidDel="00A216CB" w:rsidRDefault="00980EB3" w:rsidP="0036631F">
      <w:pPr>
        <w:pStyle w:val="Rubrik3"/>
        <w:rPr>
          <w:del w:id="587" w:author="Jonas Sedin" w:date="2013-06-03T09:05:00Z"/>
        </w:rPr>
      </w:pPr>
      <w:del w:id="588" w:author="Jonas Sedin" w:date="2013-06-03T09:05:00Z">
        <w:r w:rsidRPr="004C11C1" w:rsidDel="00A216CB">
          <w:delText>Tjänsteinteraktion</w:delText>
        </w:r>
      </w:del>
    </w:p>
    <w:p w14:paraId="31DAE348" w14:textId="749EFFE4" w:rsidR="00980EB3" w:rsidDel="00A216CB" w:rsidRDefault="00673BC1" w:rsidP="00980EB3">
      <w:pPr>
        <w:rPr>
          <w:del w:id="589" w:author="Jonas Sedin" w:date="2013-06-03T09:05:00Z"/>
        </w:rPr>
      </w:pPr>
      <w:del w:id="590" w:author="Jonas Sedin" w:date="2013-06-03T09:05:00Z">
        <w:r w:rsidDel="00A216CB">
          <w:delText>DiscontinuePrescriptionInteraction</w:delText>
        </w:r>
      </w:del>
    </w:p>
    <w:p w14:paraId="4EF6AE3B" w14:textId="676B934A" w:rsidR="0082379D" w:rsidRPr="000B492D" w:rsidRDefault="0082379D" w:rsidP="0082379D">
      <w:pPr>
        <w:spacing w:after="0"/>
        <w:rPr>
          <w:lang w:eastAsia="sv-SE"/>
        </w:rPr>
      </w:pPr>
      <w:r>
        <w:rPr>
          <w:lang w:eastAsia="sv-SE"/>
        </w:rPr>
        <w:br w:type="page"/>
      </w:r>
    </w:p>
    <w:p w14:paraId="6274D62A" w14:textId="292623B7" w:rsidR="00BF124A" w:rsidRPr="00F201BB" w:rsidRDefault="00BF124A" w:rsidP="007620A2">
      <w:pPr>
        <w:pStyle w:val="Rubrik2"/>
      </w:pPr>
      <w:bookmarkStart w:id="591" w:name="_Toc232015062"/>
      <w:r w:rsidRPr="00F201BB">
        <w:t>Change</w:t>
      </w:r>
      <w:ins w:id="592" w:author="Jonas Sedin" w:date="2013-06-03T09:05:00Z">
        <w:r w:rsidR="00A216CB">
          <w:t>P</w:t>
        </w:r>
      </w:ins>
      <w:del w:id="593" w:author="Jonas Sedin" w:date="2013-06-03T09:05:00Z">
        <w:r w:rsidRPr="00F201BB" w:rsidDel="00A216CB">
          <w:delText xml:space="preserve"> p</w:delText>
        </w:r>
      </w:del>
      <w:r w:rsidRPr="00F201BB">
        <w:t>rescription</w:t>
      </w:r>
      <w:bookmarkEnd w:id="578"/>
      <w:bookmarkEnd w:id="591"/>
    </w:p>
    <w:p w14:paraId="2A47DD5B" w14:textId="28A2C873" w:rsidR="009554DE" w:rsidRDefault="00C0723B" w:rsidP="00C0723B">
      <w:r>
        <w:t>Tjä</w:t>
      </w:r>
      <w:r w:rsidR="00E62F74">
        <w:t>nsten ändrar en ordination</w:t>
      </w:r>
      <w:r w:rsidR="009554DE">
        <w:t xml:space="preserve"> d.v.s. sätter ut en insatt ordination och skapar en ny.</w:t>
      </w:r>
    </w:p>
    <w:p w14:paraId="0C91A51C" w14:textId="2203B0B3" w:rsidR="00C0723B" w:rsidRPr="00F201BB" w:rsidRDefault="002319A5" w:rsidP="00C0723B">
      <w:pPr>
        <w:rPr>
          <w:color w:val="4F81BD" w:themeColor="accent1"/>
        </w:rPr>
      </w:pPr>
      <w:r w:rsidRPr="00314569">
        <w:t xml:space="preserve">Om ett recept </w:t>
      </w:r>
      <w:r>
        <w:t xml:space="preserve">ska </w:t>
      </w:r>
      <w:r w:rsidRPr="00314569">
        <w:t>skapas anger ordinatören ytterligare information som krävs för ex</w:t>
      </w:r>
      <w:r>
        <w:t xml:space="preserve">pedieringsunderlaget. </w:t>
      </w:r>
      <w:r w:rsidR="00E62F74">
        <w:t xml:space="preserve">Användaren kan välja att stoppa alla kvarvarande uttag i ordinationskedjan. För </w:t>
      </w:r>
      <w:r w:rsidR="00801A38">
        <w:t xml:space="preserve">en </w:t>
      </w:r>
      <w:r w:rsidR="00E62F74">
        <w:t>d</w:t>
      </w:r>
      <w:r w:rsidR="00801A38">
        <w:t>ospatient finns även möjlighet</w:t>
      </w:r>
      <w:r w:rsidR="00E62F74">
        <w:t xml:space="preserve"> att sätta ut receptet kopplat till ordinationen.</w:t>
      </w:r>
    </w:p>
    <w:p w14:paraId="03AA1755" w14:textId="77777777" w:rsidR="00BF124A" w:rsidRPr="00F201BB" w:rsidRDefault="00BF124A">
      <w:pPr>
        <w:pStyle w:val="Rubrik3"/>
      </w:pPr>
      <w:r w:rsidRPr="00F201BB">
        <w:t>Version</w:t>
      </w:r>
    </w:p>
    <w:p w14:paraId="2F4DD89E" w14:textId="77777777" w:rsidR="00BF124A" w:rsidRPr="00F201BB" w:rsidRDefault="00BF124A" w:rsidP="00BF124A">
      <w:r w:rsidRPr="00F201BB">
        <w:t>1.0</w:t>
      </w:r>
    </w:p>
    <w:p w14:paraId="587BFCD7" w14:textId="77777777" w:rsidR="00BF124A" w:rsidRPr="00F201BB" w:rsidRDefault="00BF124A">
      <w:pPr>
        <w:pStyle w:val="Rubrik3"/>
      </w:pPr>
      <w:r w:rsidRPr="00F201BB">
        <w:t>Fältregler</w:t>
      </w:r>
    </w:p>
    <w:p w14:paraId="2A59BF33" w14:textId="624887AF" w:rsidR="000E232A" w:rsidRDefault="00BF124A" w:rsidP="00BF124A">
      <w:r w:rsidRPr="00F201BB">
        <w:t xml:space="preserve">Nedanstående tabell beskriver varje element i begäran och svar. Har namnet en * finns ytterliggare regler för detta element och beskrivs mer i detalj i stycket Regler. </w:t>
      </w:r>
    </w:p>
    <w:p w14:paraId="5008E377" w14:textId="77777777" w:rsidR="000E232A" w:rsidRPr="00F201BB" w:rsidRDefault="000E232A" w:rsidP="00BF124A"/>
    <w:tbl>
      <w:tblPr>
        <w:tblStyle w:val="Tabellrutnt"/>
        <w:tblW w:w="9606" w:type="dxa"/>
        <w:tblLayout w:type="fixed"/>
        <w:tblLook w:val="04A0" w:firstRow="1" w:lastRow="0" w:firstColumn="1" w:lastColumn="0" w:noHBand="0" w:noVBand="1"/>
      </w:tblPr>
      <w:tblGrid>
        <w:gridCol w:w="2660"/>
        <w:gridCol w:w="1984"/>
        <w:gridCol w:w="3544"/>
        <w:gridCol w:w="1418"/>
      </w:tblGrid>
      <w:tr w:rsidR="00BF124A" w:rsidRPr="00F201BB" w14:paraId="616A52DE" w14:textId="77777777" w:rsidTr="001945B8">
        <w:trPr>
          <w:trHeight w:val="384"/>
        </w:trPr>
        <w:tc>
          <w:tcPr>
            <w:tcW w:w="2660" w:type="dxa"/>
            <w:shd w:val="clear" w:color="auto" w:fill="D9D9D9" w:themeFill="background1" w:themeFillShade="D9"/>
            <w:vAlign w:val="bottom"/>
          </w:tcPr>
          <w:p w14:paraId="41BDD94E" w14:textId="77777777" w:rsidR="00BF124A" w:rsidRPr="00F201BB" w:rsidRDefault="00BF124A" w:rsidP="001945B8">
            <w:pPr>
              <w:rPr>
                <w:b/>
              </w:rPr>
            </w:pPr>
            <w:r w:rsidRPr="00F201BB">
              <w:rPr>
                <w:b/>
              </w:rPr>
              <w:t>Namn</w:t>
            </w:r>
          </w:p>
        </w:tc>
        <w:tc>
          <w:tcPr>
            <w:tcW w:w="1984" w:type="dxa"/>
            <w:shd w:val="clear" w:color="auto" w:fill="D9D9D9" w:themeFill="background1" w:themeFillShade="D9"/>
            <w:vAlign w:val="bottom"/>
          </w:tcPr>
          <w:p w14:paraId="2B464EB1" w14:textId="77777777" w:rsidR="00BF124A" w:rsidRPr="00F201BB" w:rsidRDefault="00BF124A" w:rsidP="001945B8">
            <w:pPr>
              <w:rPr>
                <w:b/>
              </w:rPr>
            </w:pPr>
            <w:r w:rsidRPr="00F201BB">
              <w:rPr>
                <w:b/>
              </w:rPr>
              <w:t>Typ</w:t>
            </w:r>
          </w:p>
        </w:tc>
        <w:tc>
          <w:tcPr>
            <w:tcW w:w="3544" w:type="dxa"/>
            <w:shd w:val="clear" w:color="auto" w:fill="D9D9D9" w:themeFill="background1" w:themeFillShade="D9"/>
            <w:vAlign w:val="bottom"/>
          </w:tcPr>
          <w:p w14:paraId="4345AF79" w14:textId="77777777" w:rsidR="00BF124A" w:rsidRPr="00F201BB" w:rsidRDefault="00BF124A" w:rsidP="001945B8">
            <w:pPr>
              <w:rPr>
                <w:b/>
              </w:rPr>
            </w:pPr>
            <w:r w:rsidRPr="00F201BB">
              <w:rPr>
                <w:b/>
              </w:rPr>
              <w:t>Beskrivning</w:t>
            </w:r>
          </w:p>
        </w:tc>
        <w:tc>
          <w:tcPr>
            <w:tcW w:w="1418" w:type="dxa"/>
            <w:shd w:val="clear" w:color="auto" w:fill="D9D9D9" w:themeFill="background1" w:themeFillShade="D9"/>
            <w:vAlign w:val="bottom"/>
          </w:tcPr>
          <w:p w14:paraId="63698042" w14:textId="77777777" w:rsidR="00BF124A" w:rsidRPr="00F201BB" w:rsidRDefault="00BF124A" w:rsidP="001945B8">
            <w:pPr>
              <w:rPr>
                <w:b/>
              </w:rPr>
            </w:pPr>
            <w:r w:rsidRPr="00F201BB">
              <w:rPr>
                <w:b/>
              </w:rPr>
              <w:t>Kardinalitet</w:t>
            </w:r>
          </w:p>
        </w:tc>
      </w:tr>
      <w:tr w:rsidR="00BF124A" w:rsidRPr="000E232A" w14:paraId="1F6A27B5" w14:textId="77777777" w:rsidTr="000E232A">
        <w:tc>
          <w:tcPr>
            <w:tcW w:w="2660" w:type="dxa"/>
          </w:tcPr>
          <w:p w14:paraId="46FA0842" w14:textId="77777777" w:rsidR="00BF124A" w:rsidRPr="000E232A" w:rsidRDefault="00BF124A" w:rsidP="000E232A">
            <w:pPr>
              <w:pStyle w:val="TableParagraph"/>
              <w:spacing w:line="229" w:lineRule="exact"/>
              <w:rPr>
                <w:rFonts w:ascii="Arial" w:eastAsia="Times New Roman" w:hAnsi="Arial" w:cs="Arial"/>
                <w:b/>
                <w:spacing w:val="-1"/>
                <w:sz w:val="18"/>
                <w:szCs w:val="18"/>
              </w:rPr>
            </w:pPr>
            <w:r w:rsidRPr="000E232A">
              <w:rPr>
                <w:rFonts w:ascii="Arial" w:eastAsia="Times New Roman" w:hAnsi="Arial" w:cs="Arial"/>
                <w:b/>
                <w:spacing w:val="-1"/>
                <w:sz w:val="18"/>
                <w:szCs w:val="18"/>
              </w:rPr>
              <w:t>Begäran</w:t>
            </w:r>
          </w:p>
        </w:tc>
        <w:tc>
          <w:tcPr>
            <w:tcW w:w="1984" w:type="dxa"/>
          </w:tcPr>
          <w:p w14:paraId="011B9E41" w14:textId="77777777" w:rsidR="00BF124A" w:rsidRPr="000E232A" w:rsidRDefault="00BF124A" w:rsidP="000E232A">
            <w:pPr>
              <w:pStyle w:val="TableParagraph"/>
              <w:spacing w:line="229" w:lineRule="exact"/>
              <w:rPr>
                <w:rFonts w:ascii="Arial" w:eastAsia="Times New Roman" w:hAnsi="Arial" w:cs="Arial"/>
                <w:b/>
                <w:spacing w:val="-1"/>
                <w:sz w:val="18"/>
                <w:szCs w:val="18"/>
              </w:rPr>
            </w:pPr>
          </w:p>
        </w:tc>
        <w:tc>
          <w:tcPr>
            <w:tcW w:w="3544" w:type="dxa"/>
          </w:tcPr>
          <w:p w14:paraId="1B92C1A9" w14:textId="77777777" w:rsidR="00BF124A" w:rsidRPr="000E232A" w:rsidRDefault="00BF124A" w:rsidP="000E232A">
            <w:pPr>
              <w:pStyle w:val="TableParagraph"/>
              <w:spacing w:line="229" w:lineRule="exact"/>
              <w:rPr>
                <w:rFonts w:ascii="Arial" w:eastAsia="Times New Roman" w:hAnsi="Arial" w:cs="Arial"/>
                <w:b/>
                <w:spacing w:val="-1"/>
                <w:sz w:val="18"/>
                <w:szCs w:val="18"/>
              </w:rPr>
            </w:pPr>
          </w:p>
        </w:tc>
        <w:tc>
          <w:tcPr>
            <w:tcW w:w="1418" w:type="dxa"/>
          </w:tcPr>
          <w:p w14:paraId="681C4403" w14:textId="77777777" w:rsidR="00BF124A" w:rsidRPr="000E232A" w:rsidRDefault="00BF124A" w:rsidP="00FE282A">
            <w:pPr>
              <w:pStyle w:val="TableParagraph"/>
              <w:spacing w:line="229" w:lineRule="exact"/>
              <w:rPr>
                <w:rFonts w:ascii="Arial" w:eastAsia="Times New Roman" w:hAnsi="Arial" w:cs="Arial"/>
                <w:b/>
                <w:spacing w:val="-1"/>
                <w:sz w:val="18"/>
                <w:szCs w:val="18"/>
              </w:rPr>
            </w:pPr>
          </w:p>
        </w:tc>
      </w:tr>
      <w:tr w:rsidR="005516B2" w:rsidRPr="005516B2" w14:paraId="38FA451C" w14:textId="77777777" w:rsidTr="005516B2">
        <w:tc>
          <w:tcPr>
            <w:tcW w:w="2660" w:type="dxa"/>
          </w:tcPr>
          <w:p w14:paraId="4682093E" w14:textId="4D294EC3"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aktuellUnderlagstidpunkt</w:t>
            </w:r>
          </w:p>
        </w:tc>
        <w:tc>
          <w:tcPr>
            <w:tcW w:w="1984" w:type="dxa"/>
          </w:tcPr>
          <w:p w14:paraId="05A97C19" w14:textId="7E508AAE"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xs:dateTime</w:t>
            </w:r>
          </w:p>
        </w:tc>
        <w:tc>
          <w:tcPr>
            <w:tcW w:w="3544" w:type="dxa"/>
          </w:tcPr>
          <w:p w14:paraId="520A8620" w14:textId="5F2D8A98"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Tidpunkt för senast uppläst underlag för utsättning.</w:t>
            </w:r>
          </w:p>
        </w:tc>
        <w:tc>
          <w:tcPr>
            <w:tcW w:w="1418" w:type="dxa"/>
          </w:tcPr>
          <w:p w14:paraId="78C8588E" w14:textId="130DCB28"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1..1</w:t>
            </w:r>
          </w:p>
        </w:tc>
      </w:tr>
      <w:tr w:rsidR="005516B2" w:rsidRPr="005516B2" w14:paraId="075B4BC3" w14:textId="77777777" w:rsidTr="005516B2">
        <w:tc>
          <w:tcPr>
            <w:tcW w:w="2660" w:type="dxa"/>
          </w:tcPr>
          <w:p w14:paraId="743A1105" w14:textId="508FB00E"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forskrivningsmakulering</w:t>
            </w:r>
          </w:p>
        </w:tc>
        <w:tc>
          <w:tcPr>
            <w:tcW w:w="1984" w:type="dxa"/>
          </w:tcPr>
          <w:p w14:paraId="72ABE273" w14:textId="4C76B957" w:rsidR="005516B2" w:rsidRPr="005516B2" w:rsidRDefault="00C262CC" w:rsidP="005516B2">
            <w:pPr>
              <w:pStyle w:val="TableParagraph"/>
              <w:spacing w:line="226" w:lineRule="exact"/>
              <w:rPr>
                <w:rFonts w:ascii="Arial" w:eastAsia="Times New Roman" w:hAnsi="Arial" w:cs="Arial"/>
                <w:spacing w:val="-1"/>
                <w:sz w:val="18"/>
                <w:szCs w:val="18"/>
              </w:rPr>
            </w:pPr>
            <w:hyperlink w:anchor="tns:Forskrivningsmakulering" w:history="1">
              <w:r w:rsidR="005516B2" w:rsidRPr="005516B2">
                <w:rPr>
                  <w:rStyle w:val="Hyperlnk"/>
                  <w:rFonts w:ascii="Arial" w:hAnsi="Arial" w:cs="Arial"/>
                  <w:sz w:val="18"/>
                  <w:szCs w:val="18"/>
                </w:rPr>
                <w:t>tns:Forskrivningsmakulering</w:t>
              </w:r>
            </w:hyperlink>
          </w:p>
        </w:tc>
        <w:tc>
          <w:tcPr>
            <w:tcW w:w="3544" w:type="dxa"/>
          </w:tcPr>
          <w:p w14:paraId="471B5CDF" w14:textId="01A7A33A"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Makuleringsunderlag av förskrivning för icke dospatient.</w:t>
            </w:r>
          </w:p>
        </w:tc>
        <w:tc>
          <w:tcPr>
            <w:tcW w:w="1418" w:type="dxa"/>
          </w:tcPr>
          <w:p w14:paraId="7FC6C407" w14:textId="4E27D656"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512F43D0" w14:textId="77777777" w:rsidTr="005516B2">
        <w:tc>
          <w:tcPr>
            <w:tcW w:w="2660" w:type="dxa"/>
          </w:tcPr>
          <w:p w14:paraId="54763E32" w14:textId="34CA7937"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forskrivningsutsattning</w:t>
            </w:r>
          </w:p>
        </w:tc>
        <w:tc>
          <w:tcPr>
            <w:tcW w:w="1984" w:type="dxa"/>
          </w:tcPr>
          <w:p w14:paraId="573CF382" w14:textId="49094066" w:rsidR="005516B2" w:rsidRPr="005516B2" w:rsidRDefault="00C262CC" w:rsidP="005516B2">
            <w:pPr>
              <w:pStyle w:val="TableParagraph"/>
              <w:spacing w:line="226" w:lineRule="exact"/>
              <w:rPr>
                <w:rFonts w:ascii="Arial" w:eastAsia="Times New Roman" w:hAnsi="Arial" w:cs="Arial"/>
                <w:spacing w:val="-1"/>
                <w:sz w:val="18"/>
                <w:szCs w:val="18"/>
              </w:rPr>
            </w:pPr>
            <w:hyperlink w:anchor="tns:Forskrivningsutsattning" w:history="1">
              <w:r w:rsidR="005516B2" w:rsidRPr="005516B2">
                <w:rPr>
                  <w:rStyle w:val="Hyperlnk"/>
                  <w:rFonts w:ascii="Arial" w:hAnsi="Arial" w:cs="Arial"/>
                  <w:sz w:val="18"/>
                  <w:szCs w:val="18"/>
                </w:rPr>
                <w:t>tns:Forskrivningsutsattning</w:t>
              </w:r>
            </w:hyperlink>
          </w:p>
        </w:tc>
        <w:tc>
          <w:tcPr>
            <w:tcW w:w="3544" w:type="dxa"/>
          </w:tcPr>
          <w:p w14:paraId="585698EB" w14:textId="1016046D"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Utsättningsunderlag av förskrivning för dospatient.</w:t>
            </w:r>
          </w:p>
        </w:tc>
        <w:tc>
          <w:tcPr>
            <w:tcW w:w="1418" w:type="dxa"/>
          </w:tcPr>
          <w:p w14:paraId="0D354F48" w14:textId="20605F67"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4421DB08" w14:textId="77777777" w:rsidTr="005516B2">
        <w:tc>
          <w:tcPr>
            <w:tcW w:w="2660" w:type="dxa"/>
          </w:tcPr>
          <w:p w14:paraId="1D49676B" w14:textId="148610C3"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utsattning</w:t>
            </w:r>
          </w:p>
        </w:tc>
        <w:tc>
          <w:tcPr>
            <w:tcW w:w="1984" w:type="dxa"/>
          </w:tcPr>
          <w:p w14:paraId="24113A15" w14:textId="3BC9E5F1" w:rsidR="005516B2" w:rsidRPr="005516B2" w:rsidRDefault="00C262CC" w:rsidP="005516B2">
            <w:pPr>
              <w:pStyle w:val="TableParagraph"/>
              <w:spacing w:line="226" w:lineRule="exact"/>
              <w:rPr>
                <w:rFonts w:ascii="Arial" w:eastAsia="Times New Roman" w:hAnsi="Arial" w:cs="Arial"/>
                <w:spacing w:val="-1"/>
                <w:sz w:val="18"/>
                <w:szCs w:val="18"/>
              </w:rPr>
            </w:pPr>
            <w:hyperlink w:anchor="tns:Utsattning" w:history="1">
              <w:r w:rsidR="005516B2" w:rsidRPr="005516B2">
                <w:rPr>
                  <w:rStyle w:val="Hyperlnk"/>
                  <w:rFonts w:ascii="Arial" w:hAnsi="Arial" w:cs="Arial"/>
                  <w:sz w:val="18"/>
                  <w:szCs w:val="18"/>
                </w:rPr>
                <w:t>tns:Utsattning</w:t>
              </w:r>
            </w:hyperlink>
          </w:p>
        </w:tc>
        <w:tc>
          <w:tcPr>
            <w:tcW w:w="3544" w:type="dxa"/>
          </w:tcPr>
          <w:p w14:paraId="43EDF2AC" w14:textId="17DDFBC4"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Utsättningsinformation.</w:t>
            </w:r>
          </w:p>
        </w:tc>
        <w:tc>
          <w:tcPr>
            <w:tcW w:w="1418" w:type="dxa"/>
          </w:tcPr>
          <w:p w14:paraId="1A838F6C" w14:textId="1EBFAA59"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1..1</w:t>
            </w:r>
          </w:p>
        </w:tc>
      </w:tr>
      <w:tr w:rsidR="005516B2" w:rsidRPr="005516B2" w14:paraId="55B104DA" w14:textId="77777777" w:rsidTr="005516B2">
        <w:tc>
          <w:tcPr>
            <w:tcW w:w="2660" w:type="dxa"/>
          </w:tcPr>
          <w:p w14:paraId="61DC8F9B" w14:textId="4E7978E7"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expeditionsunderlag</w:t>
            </w:r>
          </w:p>
        </w:tc>
        <w:tc>
          <w:tcPr>
            <w:tcW w:w="1984" w:type="dxa"/>
          </w:tcPr>
          <w:p w14:paraId="657E1502" w14:textId="599C1C10" w:rsidR="005516B2" w:rsidRPr="005516B2" w:rsidRDefault="00C262CC" w:rsidP="005516B2">
            <w:pPr>
              <w:pStyle w:val="TableParagraph"/>
              <w:spacing w:line="226" w:lineRule="exact"/>
              <w:rPr>
                <w:rFonts w:ascii="Arial" w:eastAsia="Times New Roman" w:hAnsi="Arial" w:cs="Arial"/>
                <w:spacing w:val="-1"/>
                <w:sz w:val="18"/>
                <w:szCs w:val="18"/>
              </w:rPr>
            </w:pPr>
            <w:hyperlink w:anchor="tns:Forskrivningsinsattning" w:history="1">
              <w:r w:rsidR="005516B2" w:rsidRPr="005516B2">
                <w:rPr>
                  <w:rStyle w:val="Hyperlnk"/>
                  <w:rFonts w:ascii="Arial" w:hAnsi="Arial" w:cs="Arial"/>
                  <w:sz w:val="18"/>
                  <w:szCs w:val="18"/>
                </w:rPr>
                <w:t>tns:Forskrivningsinsattning</w:t>
              </w:r>
            </w:hyperlink>
          </w:p>
        </w:tc>
        <w:tc>
          <w:tcPr>
            <w:tcW w:w="3544" w:type="dxa"/>
          </w:tcPr>
          <w:p w14:paraId="30F8D68D" w14:textId="33AF32AF"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Underlag för förskrivningsinsättning.</w:t>
            </w:r>
          </w:p>
        </w:tc>
        <w:tc>
          <w:tcPr>
            <w:tcW w:w="1418" w:type="dxa"/>
          </w:tcPr>
          <w:p w14:paraId="554BBD7B" w14:textId="004B152A"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4D1FDC38" w14:textId="77777777" w:rsidTr="005516B2">
        <w:tc>
          <w:tcPr>
            <w:tcW w:w="2660" w:type="dxa"/>
          </w:tcPr>
          <w:p w14:paraId="031411FD" w14:textId="191AAB3F"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insattning</w:t>
            </w:r>
          </w:p>
        </w:tc>
        <w:tc>
          <w:tcPr>
            <w:tcW w:w="1984" w:type="dxa"/>
          </w:tcPr>
          <w:p w14:paraId="3402D4E0" w14:textId="387EC382" w:rsidR="005516B2" w:rsidRPr="005516B2" w:rsidRDefault="00C262CC" w:rsidP="005516B2">
            <w:pPr>
              <w:pStyle w:val="TableParagraph"/>
              <w:spacing w:line="226" w:lineRule="exact"/>
              <w:rPr>
                <w:rFonts w:ascii="Arial" w:eastAsia="Times New Roman" w:hAnsi="Arial" w:cs="Arial"/>
                <w:spacing w:val="-1"/>
                <w:sz w:val="18"/>
                <w:szCs w:val="18"/>
              </w:rPr>
            </w:pPr>
            <w:hyperlink w:anchor="tns:Insattning" w:history="1">
              <w:r w:rsidR="005516B2" w:rsidRPr="005516B2">
                <w:rPr>
                  <w:rStyle w:val="Hyperlnk"/>
                  <w:rFonts w:ascii="Arial" w:hAnsi="Arial" w:cs="Arial"/>
                  <w:sz w:val="18"/>
                  <w:szCs w:val="18"/>
                </w:rPr>
                <w:t>tns:Insattning</w:t>
              </w:r>
            </w:hyperlink>
          </w:p>
        </w:tc>
        <w:tc>
          <w:tcPr>
            <w:tcW w:w="3544" w:type="dxa"/>
          </w:tcPr>
          <w:p w14:paraId="6BAD7788" w14:textId="2E88F544"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Insättningsinformation.</w:t>
            </w:r>
          </w:p>
        </w:tc>
        <w:tc>
          <w:tcPr>
            <w:tcW w:w="1418" w:type="dxa"/>
          </w:tcPr>
          <w:p w14:paraId="78CF8B4C" w14:textId="4E0CB4B0"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1..1</w:t>
            </w:r>
          </w:p>
        </w:tc>
      </w:tr>
      <w:tr w:rsidR="005516B2" w:rsidRPr="005516B2" w14:paraId="4B4B872B" w14:textId="77777777" w:rsidTr="005516B2">
        <w:tc>
          <w:tcPr>
            <w:tcW w:w="2660" w:type="dxa"/>
          </w:tcPr>
          <w:p w14:paraId="5A5022B0" w14:textId="3F0B74FC"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ordination</w:t>
            </w:r>
          </w:p>
        </w:tc>
        <w:tc>
          <w:tcPr>
            <w:tcW w:w="1984" w:type="dxa"/>
          </w:tcPr>
          <w:p w14:paraId="4F4FABAE" w14:textId="7E695BE9" w:rsidR="005516B2" w:rsidRPr="005516B2" w:rsidRDefault="00C262CC" w:rsidP="005516B2">
            <w:pPr>
              <w:pStyle w:val="TableParagraph"/>
              <w:spacing w:line="226" w:lineRule="exact"/>
              <w:rPr>
                <w:rFonts w:ascii="Arial" w:eastAsia="Times New Roman" w:hAnsi="Arial" w:cs="Arial"/>
                <w:spacing w:val="-1"/>
                <w:sz w:val="18"/>
                <w:szCs w:val="18"/>
              </w:rPr>
            </w:pPr>
            <w:hyperlink w:anchor="tns:Lakemedelsordination" w:history="1">
              <w:r w:rsidR="005516B2" w:rsidRPr="005516B2">
                <w:rPr>
                  <w:rStyle w:val="Hyperlnk"/>
                  <w:rFonts w:ascii="Arial" w:hAnsi="Arial" w:cs="Arial"/>
                  <w:sz w:val="18"/>
                  <w:szCs w:val="18"/>
                </w:rPr>
                <w:t>tns:Lakemedelsordination</w:t>
              </w:r>
            </w:hyperlink>
          </w:p>
        </w:tc>
        <w:tc>
          <w:tcPr>
            <w:tcW w:w="3544" w:type="dxa"/>
          </w:tcPr>
          <w:p w14:paraId="3E7A01B6" w14:textId="0815F61D"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Ordinationsinformation skall journalföras.</w:t>
            </w:r>
          </w:p>
        </w:tc>
        <w:tc>
          <w:tcPr>
            <w:tcW w:w="1418" w:type="dxa"/>
          </w:tcPr>
          <w:p w14:paraId="69A0723D" w14:textId="13D41064"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1..1</w:t>
            </w:r>
          </w:p>
        </w:tc>
      </w:tr>
      <w:tr w:rsidR="000E232A" w:rsidRPr="000E232A" w14:paraId="48B7F615" w14:textId="77777777" w:rsidTr="000E232A">
        <w:tc>
          <w:tcPr>
            <w:tcW w:w="2660" w:type="dxa"/>
          </w:tcPr>
          <w:p w14:paraId="2B8D63E0" w14:textId="77777777" w:rsidR="000E232A" w:rsidRPr="000E232A" w:rsidRDefault="000E232A" w:rsidP="000E232A">
            <w:pPr>
              <w:pStyle w:val="TableParagraph"/>
              <w:spacing w:line="229" w:lineRule="exact"/>
              <w:rPr>
                <w:rFonts w:ascii="Arial" w:eastAsia="Times New Roman" w:hAnsi="Arial" w:cs="Arial"/>
                <w:b/>
                <w:spacing w:val="-1"/>
                <w:sz w:val="18"/>
                <w:szCs w:val="18"/>
              </w:rPr>
            </w:pPr>
            <w:r w:rsidRPr="000E232A">
              <w:rPr>
                <w:rFonts w:ascii="Arial" w:eastAsia="Times New Roman" w:hAnsi="Arial" w:cs="Arial"/>
                <w:b/>
                <w:spacing w:val="-1"/>
                <w:sz w:val="18"/>
                <w:szCs w:val="18"/>
              </w:rPr>
              <w:t>Svar</w:t>
            </w:r>
          </w:p>
        </w:tc>
        <w:tc>
          <w:tcPr>
            <w:tcW w:w="1984" w:type="dxa"/>
          </w:tcPr>
          <w:p w14:paraId="6A3D4763" w14:textId="77777777" w:rsidR="000E232A" w:rsidRPr="000E232A" w:rsidRDefault="000E232A" w:rsidP="000E232A">
            <w:pPr>
              <w:pStyle w:val="TableParagraph"/>
              <w:spacing w:line="229" w:lineRule="exact"/>
              <w:rPr>
                <w:rFonts w:ascii="Arial" w:eastAsia="Times New Roman" w:hAnsi="Arial" w:cs="Arial"/>
                <w:b/>
                <w:spacing w:val="-1"/>
                <w:sz w:val="18"/>
                <w:szCs w:val="18"/>
              </w:rPr>
            </w:pPr>
          </w:p>
        </w:tc>
        <w:tc>
          <w:tcPr>
            <w:tcW w:w="3544" w:type="dxa"/>
          </w:tcPr>
          <w:p w14:paraId="4BE897F3" w14:textId="77777777" w:rsidR="000E232A" w:rsidRPr="000E232A" w:rsidRDefault="000E232A" w:rsidP="000E232A">
            <w:pPr>
              <w:pStyle w:val="TableParagraph"/>
              <w:spacing w:line="229" w:lineRule="exact"/>
              <w:rPr>
                <w:rFonts w:ascii="Arial" w:eastAsia="Times New Roman" w:hAnsi="Arial" w:cs="Arial"/>
                <w:b/>
                <w:spacing w:val="-1"/>
                <w:sz w:val="18"/>
                <w:szCs w:val="18"/>
              </w:rPr>
            </w:pPr>
          </w:p>
        </w:tc>
        <w:tc>
          <w:tcPr>
            <w:tcW w:w="1418" w:type="dxa"/>
          </w:tcPr>
          <w:p w14:paraId="351A3033" w14:textId="77777777" w:rsidR="000E232A" w:rsidRPr="000E232A" w:rsidRDefault="000E232A" w:rsidP="008F7B66">
            <w:pPr>
              <w:pStyle w:val="TableParagraph"/>
              <w:spacing w:line="229" w:lineRule="exact"/>
              <w:jc w:val="center"/>
              <w:rPr>
                <w:rFonts w:ascii="Arial" w:eastAsia="Times New Roman" w:hAnsi="Arial" w:cs="Arial"/>
                <w:b/>
                <w:spacing w:val="-1"/>
                <w:sz w:val="18"/>
                <w:szCs w:val="18"/>
              </w:rPr>
            </w:pPr>
          </w:p>
        </w:tc>
      </w:tr>
      <w:tr w:rsidR="005516B2" w:rsidRPr="005516B2" w14:paraId="45B99564" w14:textId="77777777" w:rsidTr="005516B2">
        <w:tc>
          <w:tcPr>
            <w:tcW w:w="2660" w:type="dxa"/>
          </w:tcPr>
          <w:p w14:paraId="54687080" w14:textId="4D0D8B0B" w:rsidR="005516B2" w:rsidRPr="005516B2" w:rsidRDefault="005516B2" w:rsidP="005516B2">
            <w:pPr>
              <w:pStyle w:val="TableParagraph"/>
              <w:spacing w:line="229" w:lineRule="exact"/>
              <w:rPr>
                <w:rFonts w:ascii="Arial" w:eastAsia="Times New Roman" w:hAnsi="Arial" w:cs="Arial"/>
                <w:spacing w:val="-1"/>
                <w:sz w:val="18"/>
                <w:szCs w:val="18"/>
              </w:rPr>
            </w:pPr>
            <w:r w:rsidRPr="005516B2">
              <w:rPr>
                <w:rFonts w:ascii="Arial" w:hAnsi="Arial" w:cs="Arial"/>
                <w:color w:val="000000"/>
                <w:sz w:val="18"/>
                <w:szCs w:val="18"/>
              </w:rPr>
              <w:t>ordinationsId</w:t>
            </w:r>
          </w:p>
        </w:tc>
        <w:tc>
          <w:tcPr>
            <w:tcW w:w="1984" w:type="dxa"/>
          </w:tcPr>
          <w:p w14:paraId="45B0B56B" w14:textId="4CB9D053"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xs:string</w:t>
            </w:r>
          </w:p>
        </w:tc>
        <w:tc>
          <w:tcPr>
            <w:tcW w:w="3544" w:type="dxa"/>
          </w:tcPr>
          <w:p w14:paraId="272C9853" w14:textId="51872D1E"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Referens till ordination som skapats.</w:t>
            </w:r>
          </w:p>
        </w:tc>
        <w:tc>
          <w:tcPr>
            <w:tcW w:w="1418" w:type="dxa"/>
          </w:tcPr>
          <w:p w14:paraId="74DC6272" w14:textId="64DEBCF8"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4D70F064" w14:textId="77777777" w:rsidTr="005516B2">
        <w:tc>
          <w:tcPr>
            <w:tcW w:w="2660" w:type="dxa"/>
          </w:tcPr>
          <w:p w14:paraId="7BA4FF68" w14:textId="54412A0B" w:rsidR="005516B2" w:rsidRPr="005516B2" w:rsidRDefault="005516B2" w:rsidP="005516B2">
            <w:pPr>
              <w:pStyle w:val="TableParagraph"/>
              <w:spacing w:line="229" w:lineRule="exact"/>
              <w:rPr>
                <w:rFonts w:ascii="Arial" w:eastAsia="Times New Roman" w:hAnsi="Arial" w:cs="Arial"/>
                <w:spacing w:val="-1"/>
                <w:sz w:val="18"/>
                <w:szCs w:val="18"/>
              </w:rPr>
            </w:pPr>
            <w:r w:rsidRPr="005516B2">
              <w:rPr>
                <w:rFonts w:ascii="Arial" w:hAnsi="Arial" w:cs="Arial"/>
                <w:color w:val="000000"/>
                <w:sz w:val="18"/>
                <w:szCs w:val="18"/>
              </w:rPr>
              <w:t>uppdateradUnderlagstidpunkt</w:t>
            </w:r>
          </w:p>
        </w:tc>
        <w:tc>
          <w:tcPr>
            <w:tcW w:w="1984" w:type="dxa"/>
          </w:tcPr>
          <w:p w14:paraId="03E73012" w14:textId="2EDBC766"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xs:dateTime</w:t>
            </w:r>
          </w:p>
        </w:tc>
        <w:tc>
          <w:tcPr>
            <w:tcW w:w="3544" w:type="dxa"/>
          </w:tcPr>
          <w:p w14:paraId="572BDC9B" w14:textId="25B749D5"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Tidpunkt för uppdaterat underlag för patient.</w:t>
            </w:r>
          </w:p>
        </w:tc>
        <w:tc>
          <w:tcPr>
            <w:tcW w:w="1418" w:type="dxa"/>
          </w:tcPr>
          <w:p w14:paraId="48BB1DBE" w14:textId="0208732E"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7CAF352D" w14:textId="77777777" w:rsidTr="005516B2">
        <w:tc>
          <w:tcPr>
            <w:tcW w:w="2660" w:type="dxa"/>
          </w:tcPr>
          <w:p w14:paraId="00C31B87" w14:textId="79B0A41D" w:rsidR="005516B2" w:rsidRPr="005516B2" w:rsidRDefault="005516B2" w:rsidP="005516B2">
            <w:pPr>
              <w:pStyle w:val="TableParagraph"/>
              <w:spacing w:line="229" w:lineRule="exact"/>
              <w:rPr>
                <w:rFonts w:ascii="Arial" w:eastAsia="Times New Roman" w:hAnsi="Arial" w:cs="Arial"/>
                <w:spacing w:val="-1"/>
                <w:sz w:val="18"/>
                <w:szCs w:val="18"/>
              </w:rPr>
            </w:pPr>
            <w:r w:rsidRPr="005516B2">
              <w:rPr>
                <w:rFonts w:ascii="Arial" w:hAnsi="Arial" w:cs="Arial"/>
                <w:color w:val="000000"/>
                <w:sz w:val="18"/>
                <w:szCs w:val="18"/>
              </w:rPr>
              <w:t>vokresultat</w:t>
            </w:r>
          </w:p>
        </w:tc>
        <w:tc>
          <w:tcPr>
            <w:tcW w:w="1984" w:type="dxa"/>
          </w:tcPr>
          <w:p w14:paraId="5803AC6F" w14:textId="517960CB" w:rsidR="005516B2" w:rsidRPr="005516B2" w:rsidRDefault="00C262CC" w:rsidP="005516B2">
            <w:pPr>
              <w:pStyle w:val="TableParagraph"/>
              <w:spacing w:line="226" w:lineRule="exact"/>
              <w:rPr>
                <w:rFonts w:ascii="Arial" w:eastAsia="Times New Roman" w:hAnsi="Arial" w:cs="Arial"/>
                <w:spacing w:val="-1"/>
                <w:sz w:val="18"/>
                <w:szCs w:val="18"/>
              </w:rPr>
            </w:pPr>
            <w:hyperlink w:anchor="tns:VOKResultat" w:history="1">
              <w:r w:rsidR="005516B2" w:rsidRPr="005516B2">
                <w:rPr>
                  <w:rStyle w:val="Hyperlnk"/>
                  <w:rFonts w:ascii="Arial" w:hAnsi="Arial" w:cs="Arial"/>
                  <w:sz w:val="18"/>
                  <w:szCs w:val="18"/>
                </w:rPr>
                <w:t>tns:VOKResultat</w:t>
              </w:r>
            </w:hyperlink>
          </w:p>
        </w:tc>
        <w:tc>
          <w:tcPr>
            <w:tcW w:w="3544" w:type="dxa"/>
          </w:tcPr>
          <w:p w14:paraId="1FFB067A" w14:textId="19FDE066" w:rsidR="005516B2" w:rsidRPr="005516B2" w:rsidRDefault="005516B2" w:rsidP="005516B2">
            <w:pPr>
              <w:pStyle w:val="TableParagraph"/>
              <w:spacing w:line="226" w:lineRule="exact"/>
              <w:rPr>
                <w:rFonts w:ascii="Arial" w:eastAsia="Times New Roman" w:hAnsi="Arial" w:cs="Arial"/>
                <w:color w:val="FF0000"/>
                <w:spacing w:val="-1"/>
                <w:sz w:val="18"/>
                <w:szCs w:val="18"/>
              </w:rPr>
            </w:pPr>
            <w:r w:rsidRPr="005516B2">
              <w:rPr>
                <w:rFonts w:ascii="Arial" w:hAnsi="Arial" w:cs="Arial"/>
                <w:color w:val="000000"/>
                <w:sz w:val="18"/>
                <w:szCs w:val="18"/>
              </w:rPr>
              <w:t>Resultat från VOK-KOR.</w:t>
            </w:r>
          </w:p>
        </w:tc>
        <w:tc>
          <w:tcPr>
            <w:tcW w:w="1418" w:type="dxa"/>
          </w:tcPr>
          <w:p w14:paraId="7C3447B0" w14:textId="16485277"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5521825E" w14:textId="77777777" w:rsidTr="005516B2">
        <w:tc>
          <w:tcPr>
            <w:tcW w:w="2660" w:type="dxa"/>
          </w:tcPr>
          <w:p w14:paraId="6898047E" w14:textId="0E576037" w:rsidR="005516B2" w:rsidRPr="005516B2" w:rsidRDefault="005516B2" w:rsidP="005516B2">
            <w:pPr>
              <w:pStyle w:val="TableParagraph"/>
              <w:spacing w:line="229" w:lineRule="exact"/>
              <w:rPr>
                <w:rFonts w:ascii="Arial" w:eastAsia="Times New Roman" w:hAnsi="Arial" w:cs="Arial"/>
                <w:spacing w:val="-1"/>
                <w:sz w:val="18"/>
                <w:szCs w:val="18"/>
              </w:rPr>
            </w:pPr>
            <w:r w:rsidRPr="005516B2">
              <w:rPr>
                <w:rFonts w:ascii="Arial" w:hAnsi="Arial" w:cs="Arial"/>
                <w:color w:val="000000"/>
                <w:sz w:val="18"/>
                <w:szCs w:val="18"/>
              </w:rPr>
              <w:t>resultCode</w:t>
            </w:r>
          </w:p>
        </w:tc>
        <w:tc>
          <w:tcPr>
            <w:tcW w:w="1984" w:type="dxa"/>
          </w:tcPr>
          <w:p w14:paraId="2AF14D6F" w14:textId="71C68980" w:rsidR="005516B2" w:rsidRPr="005516B2" w:rsidRDefault="00C262CC" w:rsidP="005516B2">
            <w:pPr>
              <w:pStyle w:val="TableParagraph"/>
              <w:spacing w:line="226" w:lineRule="exact"/>
              <w:rPr>
                <w:rFonts w:ascii="Arial" w:eastAsia="Times New Roman" w:hAnsi="Arial" w:cs="Arial"/>
                <w:spacing w:val="-1"/>
                <w:sz w:val="18"/>
                <w:szCs w:val="18"/>
              </w:rPr>
            </w:pPr>
            <w:hyperlink w:anchor="tns:resultCodeEnum" w:history="1">
              <w:r w:rsidR="005516B2" w:rsidRPr="005516B2">
                <w:rPr>
                  <w:rStyle w:val="Hyperlnk"/>
                  <w:rFonts w:ascii="Arial" w:hAnsi="Arial" w:cs="Arial"/>
                  <w:sz w:val="18"/>
                  <w:szCs w:val="18"/>
                </w:rPr>
                <w:t>tns:resultCodeEnum</w:t>
              </w:r>
            </w:hyperlink>
          </w:p>
        </w:tc>
        <w:tc>
          <w:tcPr>
            <w:tcW w:w="3544" w:type="dxa"/>
          </w:tcPr>
          <w:p w14:paraId="0634783D" w14:textId="5B40174F"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Resultatkod för anropet.</w:t>
            </w:r>
          </w:p>
        </w:tc>
        <w:tc>
          <w:tcPr>
            <w:tcW w:w="1418" w:type="dxa"/>
          </w:tcPr>
          <w:p w14:paraId="25F578A1" w14:textId="3F357FE5"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1..1</w:t>
            </w:r>
          </w:p>
        </w:tc>
      </w:tr>
      <w:tr w:rsidR="005516B2" w:rsidRPr="005516B2" w14:paraId="62A17FDC" w14:textId="77777777" w:rsidTr="005516B2">
        <w:tc>
          <w:tcPr>
            <w:tcW w:w="2660" w:type="dxa"/>
          </w:tcPr>
          <w:p w14:paraId="01932DBD" w14:textId="5E2525C1" w:rsidR="005516B2" w:rsidRPr="005516B2" w:rsidRDefault="005516B2" w:rsidP="005516B2">
            <w:pPr>
              <w:pStyle w:val="TableParagraph"/>
              <w:spacing w:line="229" w:lineRule="exact"/>
              <w:rPr>
                <w:rFonts w:ascii="Arial" w:hAnsi="Arial" w:cs="Arial"/>
                <w:sz w:val="18"/>
                <w:szCs w:val="18"/>
              </w:rPr>
            </w:pPr>
            <w:r w:rsidRPr="005516B2">
              <w:rPr>
                <w:rFonts w:ascii="Arial" w:hAnsi="Arial" w:cs="Arial"/>
                <w:color w:val="000000"/>
                <w:sz w:val="18"/>
                <w:szCs w:val="18"/>
              </w:rPr>
              <w:t>comment</w:t>
            </w:r>
          </w:p>
        </w:tc>
        <w:tc>
          <w:tcPr>
            <w:tcW w:w="1984" w:type="dxa"/>
          </w:tcPr>
          <w:p w14:paraId="064E5A1F" w14:textId="23138968" w:rsidR="005516B2" w:rsidRPr="005516B2" w:rsidRDefault="005516B2" w:rsidP="005516B2">
            <w:pPr>
              <w:pStyle w:val="TableParagraph"/>
              <w:spacing w:line="226" w:lineRule="exact"/>
              <w:rPr>
                <w:rFonts w:ascii="Arial" w:hAnsi="Arial" w:cs="Arial"/>
                <w:sz w:val="18"/>
                <w:szCs w:val="18"/>
              </w:rPr>
            </w:pPr>
            <w:r w:rsidRPr="005516B2">
              <w:rPr>
                <w:rFonts w:ascii="Arial" w:hAnsi="Arial" w:cs="Arial"/>
                <w:color w:val="000000"/>
                <w:sz w:val="18"/>
                <w:szCs w:val="18"/>
              </w:rPr>
              <w:t>xs:string</w:t>
            </w:r>
          </w:p>
        </w:tc>
        <w:tc>
          <w:tcPr>
            <w:tcW w:w="3544" w:type="dxa"/>
          </w:tcPr>
          <w:p w14:paraId="06E3FC0E" w14:textId="583B22C8"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Kommentar till eventuella fel eller varningar.</w:t>
            </w:r>
          </w:p>
        </w:tc>
        <w:tc>
          <w:tcPr>
            <w:tcW w:w="1418" w:type="dxa"/>
          </w:tcPr>
          <w:p w14:paraId="73496B2D" w14:textId="21A112F7" w:rsidR="005516B2" w:rsidRPr="005516B2" w:rsidRDefault="005516B2" w:rsidP="005516B2">
            <w:pPr>
              <w:pStyle w:val="TableParagraph"/>
              <w:spacing w:line="226" w:lineRule="exact"/>
              <w:rPr>
                <w:rFonts w:ascii="Arial" w:hAnsi="Arial" w:cs="Arial"/>
                <w:sz w:val="18"/>
                <w:szCs w:val="18"/>
              </w:rPr>
            </w:pPr>
            <w:r w:rsidRPr="005516B2">
              <w:rPr>
                <w:rFonts w:ascii="Arial" w:hAnsi="Arial" w:cs="Arial"/>
                <w:color w:val="000000"/>
                <w:sz w:val="18"/>
                <w:szCs w:val="18"/>
              </w:rPr>
              <w:t>0..1</w:t>
            </w:r>
          </w:p>
        </w:tc>
      </w:tr>
    </w:tbl>
    <w:p w14:paraId="1DC7530C" w14:textId="77777777" w:rsidR="0082379D" w:rsidRDefault="0082379D">
      <w:pPr>
        <w:pStyle w:val="Rubrik3"/>
        <w:numPr>
          <w:ilvl w:val="0"/>
          <w:numId w:val="0"/>
        </w:numPr>
      </w:pPr>
    </w:p>
    <w:p w14:paraId="02C9BBD2" w14:textId="77777777" w:rsidR="0082379D" w:rsidRDefault="0082379D">
      <w:pPr>
        <w:pStyle w:val="Rubrik3"/>
      </w:pPr>
      <w:r>
        <w:t>Tjänstekontraktsspecifika krav och regler</w:t>
      </w:r>
    </w:p>
    <w:p w14:paraId="10370D35" w14:textId="77777777" w:rsidR="0082379D" w:rsidRDefault="0082379D" w:rsidP="0082379D">
      <w:r>
        <w:t xml:space="preserve">Till denna informationsmängd finns regler som ej uttrycks i schemafilerna och tabellen ovan. Dessa återfinns nedan. </w:t>
      </w:r>
    </w:p>
    <w:p w14:paraId="62CBCCCE" w14:textId="4A3031C3" w:rsidR="004D05AA" w:rsidRDefault="004D05AA" w:rsidP="004D05AA">
      <w:pPr>
        <w:pStyle w:val="Normaltindrag"/>
        <w:numPr>
          <w:ilvl w:val="0"/>
          <w:numId w:val="17"/>
        </w:numPr>
        <w:rPr>
          <w:ins w:id="594" w:author="Jonas Sedin" w:date="2013-05-31T10:22:00Z"/>
          <w:rFonts w:ascii="Arial" w:eastAsia="ヒラギノ角ゴ Pro W3" w:hAnsi="Arial"/>
          <w:noProof/>
          <w:color w:val="000000"/>
          <w:sz w:val="20"/>
          <w:szCs w:val="24"/>
          <w:lang w:eastAsia="en-US"/>
        </w:rPr>
      </w:pPr>
      <w:ins w:id="595" w:author="Jonas Sedin" w:date="2013-05-31T10:22:00Z">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w:t>
        </w:r>
      </w:ins>
      <w:ins w:id="596" w:author="Jonas Sedin" w:date="2013-05-31T10:29:00Z">
        <w:r w:rsidR="00E07149">
          <w:rPr>
            <w:rFonts w:ascii="Arial" w:eastAsia="ヒラギノ角ゴ Pro W3" w:hAnsi="Arial"/>
            <w:noProof/>
            <w:color w:val="000000"/>
            <w:sz w:val="20"/>
            <w:szCs w:val="24"/>
            <w:lang w:eastAsia="en-US"/>
          </w:rPr>
          <w:t>ar</w:t>
        </w:r>
      </w:ins>
      <w:ins w:id="597" w:author="Jonas Sedin" w:date="2013-05-31T10:22:00Z">
        <w:r>
          <w:rPr>
            <w:rFonts w:ascii="Arial" w:eastAsia="ヒラギノ角ゴ Pro W3" w:hAnsi="Arial"/>
            <w:noProof/>
            <w:color w:val="000000"/>
            <w:sz w:val="20"/>
            <w:szCs w:val="24"/>
            <w:lang w:eastAsia="en-US"/>
          </w:rPr>
          <w:t xml:space="preserve"> VOK-</w:t>
        </w:r>
      </w:ins>
      <w:ins w:id="598" w:author="Jonas Sedin" w:date="2013-05-31T10:29:00Z">
        <w:r w:rsidR="00FE54CA">
          <w:rPr>
            <w:rFonts w:ascii="Arial" w:eastAsia="ヒラギノ角ゴ Pro W3" w:hAnsi="Arial"/>
            <w:noProof/>
            <w:color w:val="000000"/>
            <w:sz w:val="20"/>
            <w:szCs w:val="24"/>
            <w:lang w:eastAsia="en-US"/>
          </w:rPr>
          <w:t>UTS och VOK-NOD</w:t>
        </w:r>
      </w:ins>
      <w:ins w:id="599" w:author="Jonas Sedin" w:date="2013-05-31T10:22:00Z">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114119">
          <w:rPr>
            <w:rFonts w:ascii="Arial" w:eastAsia="ヒラギノ角ゴ Pro W3" w:hAnsi="Arial"/>
            <w:noProof/>
            <w:color w:val="000000"/>
            <w:sz w:val="20"/>
            <w:szCs w:val="24"/>
            <w:lang w:eastAsia="en-US"/>
          </w:rPr>
          <w:t>Se dokument Vårdens O</w:t>
        </w:r>
        <w:r>
          <w:rPr>
            <w:rFonts w:ascii="Arial" w:eastAsia="ヒラギノ角ゴ Pro W3" w:hAnsi="Arial"/>
            <w:noProof/>
            <w:color w:val="000000"/>
            <w:sz w:val="20"/>
            <w:szCs w:val="24"/>
            <w:lang w:eastAsia="en-US"/>
          </w:rPr>
          <w:t>rdinationsKontroll (VOK).</w:t>
        </w:r>
      </w:ins>
    </w:p>
    <w:p w14:paraId="3F7CF1AC" w14:textId="28B401C7" w:rsidR="004D05AA" w:rsidRPr="00114119" w:rsidRDefault="004D05AA" w:rsidP="004D05AA">
      <w:pPr>
        <w:pStyle w:val="Normaltindrag"/>
        <w:numPr>
          <w:ilvl w:val="0"/>
          <w:numId w:val="17"/>
        </w:numPr>
        <w:rPr>
          <w:ins w:id="600" w:author="Jonas Sedin" w:date="2013-05-31T10:22:00Z"/>
          <w:rFonts w:ascii="Arial" w:eastAsia="ヒラギノ角ゴ Pro W3" w:hAnsi="Arial"/>
          <w:noProof/>
          <w:color w:val="000000"/>
          <w:sz w:val="20"/>
          <w:szCs w:val="24"/>
          <w:lang w:eastAsia="en-US"/>
        </w:rPr>
      </w:pPr>
      <w:ins w:id="601" w:author="Jonas Sedin" w:date="2013-05-31T10:22:00Z">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 xml:space="preserve">rollerar innehållet i ett </w:t>
        </w:r>
      </w:ins>
      <w:r w:rsidR="00273F5A">
        <w:rPr>
          <w:rFonts w:ascii="Arial" w:eastAsia="ヒラギノ角ゴ Pro W3" w:hAnsi="Arial"/>
          <w:noProof/>
          <w:color w:val="000000"/>
          <w:sz w:val="20"/>
          <w:szCs w:val="24"/>
          <w:lang w:eastAsia="en-US"/>
        </w:rPr>
        <w:t>recept</w:t>
      </w:r>
      <w:ins w:id="602" w:author="Jonas Sedin" w:date="2013-05-31T10:22:00Z">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w:t>
        </w:r>
      </w:ins>
      <w:ins w:id="603" w:author="Jonas Sedin" w:date="2013-05-31T10:29:00Z">
        <w:r w:rsidR="00E07149">
          <w:rPr>
            <w:rFonts w:ascii="Arial" w:eastAsia="ヒラギノ角ゴ Pro W3" w:hAnsi="Arial"/>
            <w:noProof/>
            <w:color w:val="000000"/>
            <w:sz w:val="20"/>
            <w:szCs w:val="24"/>
            <w:lang w:eastAsia="en-US"/>
          </w:rPr>
          <w:t>ar</w:t>
        </w:r>
      </w:ins>
      <w:ins w:id="604" w:author="Jonas Sedin" w:date="2013-05-31T10:22:00Z">
        <w:r>
          <w:rPr>
            <w:rFonts w:ascii="Arial" w:eastAsia="ヒラギノ角ゴ Pro W3" w:hAnsi="Arial"/>
            <w:noProof/>
            <w:color w:val="000000"/>
            <w:sz w:val="20"/>
            <w:szCs w:val="24"/>
            <w:lang w:eastAsia="en-US"/>
          </w:rPr>
          <w:t xml:space="preserve"> AFF-</w:t>
        </w:r>
      </w:ins>
      <w:ins w:id="605" w:author="Jonas Sedin" w:date="2013-05-31T10:24:00Z">
        <w:r w:rsidR="008D6D2A">
          <w:rPr>
            <w:rFonts w:ascii="Arial" w:eastAsia="ヒラギノ角ゴ Pro W3" w:hAnsi="Arial"/>
            <w:noProof/>
            <w:color w:val="000000"/>
            <w:sz w:val="20"/>
            <w:szCs w:val="24"/>
            <w:lang w:eastAsia="en-US"/>
          </w:rPr>
          <w:t>UTS och AFF-NOD</w:t>
        </w:r>
      </w:ins>
      <w:ins w:id="606" w:author="Jonas Sedin" w:date="2013-05-31T10:22:00Z">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fö</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ins>
    </w:p>
    <w:p w14:paraId="2617A611" w14:textId="20DA1549" w:rsidR="00E1270B" w:rsidRPr="002E79B8" w:rsidRDefault="00E1270B" w:rsidP="00E1270B">
      <w:pPr>
        <w:pStyle w:val="Normaltindrag"/>
        <w:numPr>
          <w:ilvl w:val="0"/>
          <w:numId w:val="17"/>
        </w:numPr>
        <w:rPr>
          <w:rFonts w:ascii="Arial" w:eastAsia="ヒラギノ角ゴ Pro W3" w:hAnsi="Arial"/>
          <w:noProof/>
          <w:sz w:val="20"/>
          <w:szCs w:val="24"/>
          <w:lang w:eastAsia="en-US"/>
        </w:rPr>
      </w:pPr>
      <w:r w:rsidRPr="002E79B8">
        <w:rPr>
          <w:rFonts w:ascii="Arial" w:eastAsia="ヒラギノ角ゴ Pro W3" w:hAnsi="Arial"/>
          <w:noProof/>
          <w:sz w:val="20"/>
          <w:szCs w:val="24"/>
          <w:lang w:eastAsia="en-US"/>
        </w:rPr>
        <w:t>Genomförs samtliga valideringar och VOK-kontroller utan några detekterade avvisningar</w:t>
      </w:r>
      <w:r w:rsidR="002E79B8">
        <w:rPr>
          <w:rFonts w:ascii="Arial" w:eastAsia="ヒラギノ角ゴ Pro W3" w:hAnsi="Arial"/>
          <w:noProof/>
          <w:sz w:val="20"/>
          <w:szCs w:val="24"/>
          <w:lang w:eastAsia="en-US"/>
        </w:rPr>
        <w:t xml:space="preserve"> görs ändring av ordinationen</w:t>
      </w:r>
      <w:r w:rsidRPr="002E79B8">
        <w:rPr>
          <w:rFonts w:ascii="Arial" w:eastAsia="ヒラギノ角ゴ Pro W3" w:hAnsi="Arial"/>
          <w:noProof/>
          <w:sz w:val="20"/>
          <w:szCs w:val="24"/>
          <w:lang w:eastAsia="en-US"/>
        </w:rPr>
        <w:t xml:space="preserve">. </w:t>
      </w:r>
      <w:r w:rsidR="002E79B8" w:rsidRPr="00AD5CD8">
        <w:rPr>
          <w:rFonts w:ascii="Arial" w:eastAsia="ヒラギノ角ゴ Pro W3" w:hAnsi="Arial"/>
          <w:noProof/>
          <w:color w:val="000000"/>
          <w:sz w:val="20"/>
          <w:szCs w:val="24"/>
          <w:lang w:eastAsia="en-US"/>
        </w:rPr>
        <w:t xml:space="preserve">Om recept ska skapas/makuleras/sättas </w:t>
      </w:r>
      <w:r w:rsidRPr="002E79B8">
        <w:rPr>
          <w:rFonts w:ascii="Arial" w:eastAsia="ヒラギノ角ゴ Pro W3" w:hAnsi="Arial"/>
          <w:noProof/>
          <w:sz w:val="20"/>
          <w:szCs w:val="24"/>
          <w:lang w:eastAsia="en-US"/>
        </w:rPr>
        <w:t xml:space="preserve">ut måste även samtliga valideringar och AFF-kontroller genomföras på receptet utan några detekterade avvisningar. Blir resultatet av AFF-kontrollerna avvisning </w:t>
      </w:r>
      <w:r w:rsidR="002E79B8">
        <w:rPr>
          <w:rFonts w:ascii="Arial" w:eastAsia="ヒラギノ角ゴ Pro W3" w:hAnsi="Arial"/>
          <w:noProof/>
          <w:sz w:val="20"/>
          <w:szCs w:val="24"/>
          <w:lang w:eastAsia="en-US"/>
        </w:rPr>
        <w:t>ändras inte ordinationen</w:t>
      </w:r>
      <w:r w:rsidRPr="002E79B8">
        <w:rPr>
          <w:rFonts w:ascii="Arial" w:eastAsia="ヒラギノ角ゴ Pro W3" w:hAnsi="Arial"/>
          <w:noProof/>
          <w:sz w:val="20"/>
          <w:szCs w:val="24"/>
          <w:lang w:eastAsia="en-US"/>
        </w:rPr>
        <w:t>.</w:t>
      </w:r>
    </w:p>
    <w:p w14:paraId="744AA2DA" w14:textId="77777777" w:rsidR="00E1270B" w:rsidRPr="00AD7DD3" w:rsidRDefault="00E1270B" w:rsidP="00E1270B">
      <w:pPr>
        <w:pStyle w:val="Normaltindrag"/>
        <w:numPr>
          <w:ilvl w:val="0"/>
          <w:numId w:val="17"/>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6E568CBD" w14:textId="419FAFB2" w:rsidR="00E1270B" w:rsidRDefault="00E1270B" w:rsidP="00E1270B">
      <w:pPr>
        <w:pStyle w:val="Normaltindrag"/>
        <w:numPr>
          <w:ilvl w:val="0"/>
          <w:numId w:val="17"/>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 xml:space="preserve">Endast </w:t>
      </w:r>
      <w:r>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 xml:space="preserve">ordinationer kan </w:t>
      </w:r>
      <w:r>
        <w:rPr>
          <w:rFonts w:ascii="Arial" w:eastAsia="ヒラギノ角ゴ Pro W3" w:hAnsi="Arial"/>
          <w:noProof/>
          <w:color w:val="000000"/>
          <w:sz w:val="20"/>
          <w:szCs w:val="24"/>
          <w:lang w:eastAsia="en-US"/>
        </w:rPr>
        <w:t>ändras</w:t>
      </w:r>
      <w:r w:rsidRPr="00AD7DD3">
        <w:rPr>
          <w:rFonts w:ascii="Arial" w:eastAsia="ヒラギノ角ゴ Pro W3" w:hAnsi="Arial"/>
          <w:noProof/>
          <w:color w:val="000000"/>
          <w:sz w:val="20"/>
          <w:szCs w:val="24"/>
          <w:lang w:eastAsia="en-US"/>
        </w:rPr>
        <w:t>.</w:t>
      </w:r>
    </w:p>
    <w:p w14:paraId="149935FA" w14:textId="6BF1E6B7" w:rsidR="00AD5CD8" w:rsidRPr="002E79B8" w:rsidRDefault="004825D1" w:rsidP="0082379D">
      <w:pPr>
        <w:pStyle w:val="Normaltindrag"/>
        <w:numPr>
          <w:ilvl w:val="0"/>
          <w:numId w:val="17"/>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O</w:t>
      </w:r>
      <w:r w:rsidR="00E1270B">
        <w:rPr>
          <w:rFonts w:ascii="Arial" w:eastAsia="ヒラギノ角ゴ Pro W3" w:hAnsi="Arial"/>
          <w:noProof/>
          <w:color w:val="000000"/>
          <w:sz w:val="20"/>
          <w:szCs w:val="24"/>
          <w:lang w:eastAsia="en-US"/>
        </w:rPr>
        <w:t xml:space="preserve">rdinationen </w:t>
      </w:r>
      <w:r w:rsidR="00E1270B" w:rsidRPr="007E0B6F">
        <w:rPr>
          <w:rFonts w:ascii="Arial" w:eastAsia="ヒラギノ角ゴ Pro W3" w:hAnsi="Arial"/>
          <w:noProof/>
          <w:color w:val="000000"/>
          <w:sz w:val="20"/>
          <w:szCs w:val="24"/>
          <w:lang w:eastAsia="en-US"/>
        </w:rPr>
        <w:t>kan endast länkas t</w:t>
      </w:r>
      <w:r w:rsidR="00E1270B">
        <w:rPr>
          <w:rFonts w:ascii="Arial" w:eastAsia="ヒラギノ角ゴ Pro W3" w:hAnsi="Arial"/>
          <w:noProof/>
          <w:color w:val="000000"/>
          <w:sz w:val="20"/>
          <w:szCs w:val="24"/>
          <w:lang w:eastAsia="en-US"/>
        </w:rPr>
        <w:t xml:space="preserve">ill den sista ordinationen i </w:t>
      </w:r>
      <w:r w:rsidR="00E1270B" w:rsidRPr="007E0B6F">
        <w:rPr>
          <w:rFonts w:ascii="Arial" w:eastAsia="ヒラギノ角ゴ Pro W3" w:hAnsi="Arial"/>
          <w:noProof/>
          <w:color w:val="000000"/>
          <w:sz w:val="20"/>
          <w:szCs w:val="24"/>
          <w:lang w:eastAsia="en-US"/>
        </w:rPr>
        <w:t>ordinationskedja</w:t>
      </w:r>
      <w:r w:rsidR="00E1270B">
        <w:rPr>
          <w:rFonts w:ascii="Arial" w:eastAsia="ヒラギノ角ゴ Pro W3" w:hAnsi="Arial"/>
          <w:noProof/>
          <w:color w:val="000000"/>
          <w:sz w:val="20"/>
          <w:szCs w:val="24"/>
          <w:lang w:eastAsia="en-US"/>
        </w:rPr>
        <w:t>n</w:t>
      </w:r>
      <w:r w:rsidR="002D0A0D">
        <w:rPr>
          <w:rFonts w:ascii="Arial" w:eastAsia="ヒラギノ角ゴ Pro W3" w:hAnsi="Arial"/>
          <w:noProof/>
          <w:color w:val="000000"/>
          <w:sz w:val="20"/>
          <w:szCs w:val="24"/>
          <w:lang w:eastAsia="en-US"/>
        </w:rPr>
        <w:t>.</w:t>
      </w:r>
    </w:p>
    <w:p w14:paraId="324EBB5C" w14:textId="77777777" w:rsidR="0082379D" w:rsidDel="00A216CB" w:rsidRDefault="0082379D" w:rsidP="0082379D">
      <w:pPr>
        <w:rPr>
          <w:del w:id="607" w:author="Jonas Sedin" w:date="2013-06-03T09:05:00Z"/>
          <w:lang w:eastAsia="sv-SE"/>
        </w:rPr>
      </w:pPr>
    </w:p>
    <w:p w14:paraId="354E008C" w14:textId="7EE02962" w:rsidR="00980EB3" w:rsidRPr="004C11C1" w:rsidDel="00A216CB" w:rsidRDefault="00980EB3" w:rsidP="0036631F">
      <w:pPr>
        <w:pStyle w:val="Rubrik3"/>
        <w:rPr>
          <w:del w:id="608" w:author="Jonas Sedin" w:date="2013-06-03T09:05:00Z"/>
        </w:rPr>
      </w:pPr>
      <w:del w:id="609" w:author="Jonas Sedin" w:date="2013-06-03T09:05:00Z">
        <w:r w:rsidRPr="004C11C1" w:rsidDel="00A216CB">
          <w:delText>Tjänsteinteraktion</w:delText>
        </w:r>
      </w:del>
    </w:p>
    <w:p w14:paraId="0C77C7F7" w14:textId="450342CA" w:rsidR="00980EB3" w:rsidDel="00A216CB" w:rsidRDefault="00980EB3" w:rsidP="00980EB3">
      <w:pPr>
        <w:rPr>
          <w:del w:id="610" w:author="Jonas Sedin" w:date="2013-06-03T09:05:00Z"/>
        </w:rPr>
      </w:pPr>
      <w:del w:id="611" w:author="Jonas Sedin" w:date="2013-06-03T09:05:00Z">
        <w:r w:rsidDel="00A216CB">
          <w:delText>ChangePrescriptionInteraction</w:delText>
        </w:r>
      </w:del>
    </w:p>
    <w:p w14:paraId="11768CA5" w14:textId="77777777" w:rsidR="0082379D" w:rsidRPr="000B492D" w:rsidRDefault="0082379D" w:rsidP="0082379D">
      <w:pPr>
        <w:spacing w:after="0"/>
        <w:rPr>
          <w:lang w:eastAsia="sv-SE"/>
        </w:rPr>
      </w:pPr>
      <w:r>
        <w:rPr>
          <w:lang w:eastAsia="sv-SE"/>
        </w:rPr>
        <w:br w:type="page"/>
      </w:r>
    </w:p>
    <w:p w14:paraId="6ECCD772" w14:textId="0D4082A2" w:rsidR="00BB7BD2" w:rsidRPr="00F201BB" w:rsidRDefault="00BD549E" w:rsidP="007620A2">
      <w:pPr>
        <w:pStyle w:val="Rubrik2"/>
      </w:pPr>
      <w:bookmarkStart w:id="612" w:name="_Toc232015063"/>
      <w:r>
        <w:t>Confirm</w:t>
      </w:r>
      <w:ins w:id="613" w:author="Jonas Sedin" w:date="2013-06-03T09:03:00Z">
        <w:r w:rsidR="00A216CB">
          <w:t>P</w:t>
        </w:r>
      </w:ins>
      <w:del w:id="614" w:author="Jonas Sedin" w:date="2013-06-03T09:03:00Z">
        <w:r w:rsidDel="00A216CB">
          <w:delText xml:space="preserve"> p</w:delText>
        </w:r>
      </w:del>
      <w:r w:rsidR="00BB7BD2" w:rsidRPr="00F201BB">
        <w:t>rescription</w:t>
      </w:r>
      <w:bookmarkEnd w:id="579"/>
      <w:bookmarkEnd w:id="612"/>
    </w:p>
    <w:p w14:paraId="427FD573" w14:textId="3A23309B" w:rsidR="00E34215" w:rsidRPr="00E34215" w:rsidRDefault="00C0723B" w:rsidP="00C0723B">
      <w:r>
        <w:t>Tjänsten</w:t>
      </w:r>
      <w:r w:rsidR="004F1836">
        <w:t xml:space="preserve"> bekräftar en </w:t>
      </w:r>
      <w:r w:rsidR="004773D7">
        <w:t xml:space="preserve">obekräftad </w:t>
      </w:r>
      <w:r w:rsidR="004F1836">
        <w:t>förskrivning</w:t>
      </w:r>
      <w:r w:rsidRPr="00F201BB">
        <w:t>.</w:t>
      </w:r>
      <w:r w:rsidR="00E34215">
        <w:t xml:space="preserve"> En ej bekräftad</w:t>
      </w:r>
      <w:r w:rsidR="00E34215" w:rsidRPr="00CA5B6F">
        <w:t xml:space="preserve"> </w:t>
      </w:r>
      <w:r w:rsidR="00E34215">
        <w:t xml:space="preserve">förskrivning är en förskrivning (som tex skickats som e-recept via e-receptingången) som inte är journalförd som </w:t>
      </w:r>
      <w:r w:rsidR="00190288">
        <w:t xml:space="preserve">en ordination </w:t>
      </w:r>
      <w:r w:rsidR="00E34215">
        <w:t>i NOD.</w:t>
      </w:r>
    </w:p>
    <w:p w14:paraId="09F7663E" w14:textId="77777777" w:rsidR="00BB7BD2" w:rsidRPr="00F201BB" w:rsidRDefault="00BB7BD2">
      <w:pPr>
        <w:pStyle w:val="Rubrik3"/>
      </w:pPr>
      <w:r w:rsidRPr="00F201BB">
        <w:t>Version</w:t>
      </w:r>
    </w:p>
    <w:p w14:paraId="731A0960" w14:textId="77777777" w:rsidR="00BB7BD2" w:rsidRPr="00F201BB" w:rsidRDefault="00BB7BD2" w:rsidP="00BB7BD2">
      <w:r w:rsidRPr="00F201BB">
        <w:t>1.0</w:t>
      </w:r>
    </w:p>
    <w:p w14:paraId="48E69233" w14:textId="77777777" w:rsidR="00BB7BD2" w:rsidRPr="00F201BB" w:rsidRDefault="00BB7BD2">
      <w:pPr>
        <w:pStyle w:val="Rubrik3"/>
      </w:pPr>
      <w:r w:rsidRPr="00F201BB">
        <w:t>Fältregler</w:t>
      </w:r>
    </w:p>
    <w:p w14:paraId="76C7EFDE" w14:textId="59A06E7D" w:rsidR="00377740" w:rsidRDefault="00BB7BD2" w:rsidP="00BB7BD2">
      <w:r w:rsidRPr="00F201BB">
        <w:t>Nedanstående tabell beskriver varje element i begäran och svar. Har namnet en * finns ytterliggare regler för detta element och beskrivs mer i detalj i stycket Regler.</w:t>
      </w:r>
    </w:p>
    <w:p w14:paraId="6F4A0963" w14:textId="77777777" w:rsidR="00377740" w:rsidRPr="00F201BB" w:rsidRDefault="00377740" w:rsidP="00BB7BD2"/>
    <w:tbl>
      <w:tblPr>
        <w:tblStyle w:val="Tabellrutnt"/>
        <w:tblW w:w="9606" w:type="dxa"/>
        <w:tblLayout w:type="fixed"/>
        <w:tblLook w:val="04A0" w:firstRow="1" w:lastRow="0" w:firstColumn="1" w:lastColumn="0" w:noHBand="0" w:noVBand="1"/>
      </w:tblPr>
      <w:tblGrid>
        <w:gridCol w:w="2660"/>
        <w:gridCol w:w="1984"/>
        <w:gridCol w:w="3544"/>
        <w:gridCol w:w="1418"/>
      </w:tblGrid>
      <w:tr w:rsidR="00BB7BD2" w:rsidRPr="00F201BB" w14:paraId="1DEDA5A9" w14:textId="77777777" w:rsidTr="00DF5893">
        <w:trPr>
          <w:trHeight w:val="384"/>
        </w:trPr>
        <w:tc>
          <w:tcPr>
            <w:tcW w:w="2660" w:type="dxa"/>
            <w:shd w:val="clear" w:color="auto" w:fill="D9D9D9" w:themeFill="background1" w:themeFillShade="D9"/>
            <w:vAlign w:val="bottom"/>
          </w:tcPr>
          <w:p w14:paraId="19B512AD" w14:textId="77777777" w:rsidR="00BB7BD2" w:rsidRPr="00F201BB" w:rsidRDefault="00BB7BD2" w:rsidP="001945B8">
            <w:pPr>
              <w:rPr>
                <w:b/>
              </w:rPr>
            </w:pPr>
            <w:r w:rsidRPr="00F201BB">
              <w:rPr>
                <w:b/>
              </w:rPr>
              <w:t>Namn</w:t>
            </w:r>
          </w:p>
        </w:tc>
        <w:tc>
          <w:tcPr>
            <w:tcW w:w="1984" w:type="dxa"/>
            <w:shd w:val="clear" w:color="auto" w:fill="D9D9D9" w:themeFill="background1" w:themeFillShade="D9"/>
            <w:vAlign w:val="bottom"/>
          </w:tcPr>
          <w:p w14:paraId="529A3B7B" w14:textId="77777777" w:rsidR="00BB7BD2" w:rsidRPr="00F201BB" w:rsidRDefault="00BB7BD2" w:rsidP="001945B8">
            <w:pPr>
              <w:rPr>
                <w:b/>
              </w:rPr>
            </w:pPr>
            <w:r w:rsidRPr="00F201BB">
              <w:rPr>
                <w:b/>
              </w:rPr>
              <w:t>Typ</w:t>
            </w:r>
          </w:p>
        </w:tc>
        <w:tc>
          <w:tcPr>
            <w:tcW w:w="3544" w:type="dxa"/>
            <w:shd w:val="clear" w:color="auto" w:fill="D9D9D9" w:themeFill="background1" w:themeFillShade="D9"/>
            <w:vAlign w:val="bottom"/>
          </w:tcPr>
          <w:p w14:paraId="01E8C636" w14:textId="77777777" w:rsidR="00BB7BD2" w:rsidRPr="00F201BB" w:rsidRDefault="00BB7BD2" w:rsidP="001945B8">
            <w:pPr>
              <w:rPr>
                <w:b/>
              </w:rPr>
            </w:pPr>
            <w:r w:rsidRPr="00F201BB">
              <w:rPr>
                <w:b/>
              </w:rPr>
              <w:t>Beskrivning</w:t>
            </w:r>
          </w:p>
        </w:tc>
        <w:tc>
          <w:tcPr>
            <w:tcW w:w="1418" w:type="dxa"/>
            <w:shd w:val="clear" w:color="auto" w:fill="D9D9D9" w:themeFill="background1" w:themeFillShade="D9"/>
            <w:vAlign w:val="bottom"/>
          </w:tcPr>
          <w:p w14:paraId="5A08C801" w14:textId="77777777" w:rsidR="00BB7BD2" w:rsidRPr="00F201BB" w:rsidRDefault="00BB7BD2" w:rsidP="001945B8">
            <w:pPr>
              <w:rPr>
                <w:b/>
              </w:rPr>
            </w:pPr>
            <w:r w:rsidRPr="00F201BB">
              <w:rPr>
                <w:b/>
              </w:rPr>
              <w:t>Kardinalitet</w:t>
            </w:r>
          </w:p>
        </w:tc>
      </w:tr>
      <w:tr w:rsidR="00BB7BD2" w:rsidRPr="00FE282A" w14:paraId="768C409B" w14:textId="77777777" w:rsidTr="006609BE">
        <w:tc>
          <w:tcPr>
            <w:tcW w:w="2660" w:type="dxa"/>
          </w:tcPr>
          <w:p w14:paraId="40F8FFF6" w14:textId="77777777" w:rsidR="00BB7BD2" w:rsidRPr="00FE282A" w:rsidRDefault="00BB7BD2" w:rsidP="001945B8">
            <w:pPr>
              <w:pStyle w:val="TableParagraph"/>
              <w:spacing w:line="229" w:lineRule="exact"/>
              <w:rPr>
                <w:rFonts w:ascii="Arial" w:eastAsia="Times New Roman" w:hAnsi="Arial" w:cs="Arial"/>
                <w:b/>
                <w:spacing w:val="-1"/>
                <w:sz w:val="18"/>
                <w:szCs w:val="18"/>
              </w:rPr>
            </w:pPr>
            <w:r w:rsidRPr="00FE282A">
              <w:rPr>
                <w:rFonts w:ascii="Arial" w:eastAsia="Times New Roman" w:hAnsi="Arial" w:cs="Arial"/>
                <w:b/>
                <w:spacing w:val="-1"/>
                <w:sz w:val="18"/>
                <w:szCs w:val="18"/>
              </w:rPr>
              <w:t>Begäran</w:t>
            </w:r>
          </w:p>
        </w:tc>
        <w:tc>
          <w:tcPr>
            <w:tcW w:w="1984" w:type="dxa"/>
          </w:tcPr>
          <w:p w14:paraId="2B8069B8" w14:textId="77777777" w:rsidR="00BB7BD2" w:rsidRPr="00FE282A" w:rsidRDefault="00BB7BD2" w:rsidP="00FE282A">
            <w:pPr>
              <w:pStyle w:val="TableParagraph"/>
              <w:spacing w:line="229" w:lineRule="exact"/>
              <w:rPr>
                <w:rFonts w:ascii="Arial" w:eastAsia="Times New Roman" w:hAnsi="Arial" w:cs="Arial"/>
                <w:b/>
                <w:spacing w:val="-1"/>
                <w:sz w:val="18"/>
                <w:szCs w:val="18"/>
              </w:rPr>
            </w:pPr>
          </w:p>
        </w:tc>
        <w:tc>
          <w:tcPr>
            <w:tcW w:w="3544" w:type="dxa"/>
          </w:tcPr>
          <w:p w14:paraId="78647A27" w14:textId="77777777" w:rsidR="00BB7BD2" w:rsidRPr="00FE282A" w:rsidRDefault="00BB7BD2" w:rsidP="00FE282A">
            <w:pPr>
              <w:pStyle w:val="TableParagraph"/>
              <w:spacing w:line="229" w:lineRule="exact"/>
              <w:rPr>
                <w:rFonts w:ascii="Arial" w:eastAsia="Times New Roman" w:hAnsi="Arial" w:cs="Arial"/>
                <w:b/>
                <w:spacing w:val="-1"/>
                <w:sz w:val="18"/>
                <w:szCs w:val="18"/>
              </w:rPr>
            </w:pPr>
          </w:p>
        </w:tc>
        <w:tc>
          <w:tcPr>
            <w:tcW w:w="1418" w:type="dxa"/>
          </w:tcPr>
          <w:p w14:paraId="41AF20DB" w14:textId="77777777" w:rsidR="00BB7BD2" w:rsidRPr="00FE282A" w:rsidRDefault="00BB7BD2" w:rsidP="006609BE">
            <w:pPr>
              <w:pStyle w:val="TableParagraph"/>
              <w:spacing w:line="229" w:lineRule="exact"/>
              <w:jc w:val="center"/>
              <w:rPr>
                <w:rFonts w:ascii="Arial" w:eastAsia="Times New Roman" w:hAnsi="Arial" w:cs="Arial"/>
                <w:b/>
                <w:spacing w:val="-1"/>
                <w:sz w:val="18"/>
                <w:szCs w:val="18"/>
              </w:rPr>
            </w:pPr>
          </w:p>
        </w:tc>
      </w:tr>
      <w:tr w:rsidR="005516B2" w:rsidRPr="005516B2" w14:paraId="054A1235" w14:textId="77777777" w:rsidTr="005516B2">
        <w:tc>
          <w:tcPr>
            <w:tcW w:w="2660" w:type="dxa"/>
          </w:tcPr>
          <w:p w14:paraId="7D976C59" w14:textId="2BA2EC49"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aktuellUnderlagstidpunkt</w:t>
            </w:r>
          </w:p>
        </w:tc>
        <w:tc>
          <w:tcPr>
            <w:tcW w:w="1984" w:type="dxa"/>
          </w:tcPr>
          <w:p w14:paraId="35247DDB" w14:textId="171C490A"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xs:dateTime</w:t>
            </w:r>
          </w:p>
        </w:tc>
        <w:tc>
          <w:tcPr>
            <w:tcW w:w="3544" w:type="dxa"/>
          </w:tcPr>
          <w:p w14:paraId="53FD0736" w14:textId="0BE55951"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Tidpunkt för senast uppläst underlag för patient. Anges för patienter med befintligt underlag.</w:t>
            </w:r>
          </w:p>
        </w:tc>
        <w:tc>
          <w:tcPr>
            <w:tcW w:w="1418" w:type="dxa"/>
          </w:tcPr>
          <w:p w14:paraId="2D0A757D" w14:textId="35845A49"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45377162" w14:textId="77777777" w:rsidTr="005516B2">
        <w:tc>
          <w:tcPr>
            <w:tcW w:w="2660" w:type="dxa"/>
          </w:tcPr>
          <w:p w14:paraId="05A92DE9" w14:textId="5CCF9ED1"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insattning</w:t>
            </w:r>
          </w:p>
        </w:tc>
        <w:tc>
          <w:tcPr>
            <w:tcW w:w="1984" w:type="dxa"/>
          </w:tcPr>
          <w:p w14:paraId="4652EF07" w14:textId="11E79661" w:rsidR="005516B2" w:rsidRPr="005516B2" w:rsidRDefault="00C262CC" w:rsidP="005516B2">
            <w:pPr>
              <w:pStyle w:val="TableParagraph"/>
              <w:spacing w:line="226" w:lineRule="exact"/>
              <w:rPr>
                <w:rFonts w:ascii="Arial" w:eastAsia="Times New Roman" w:hAnsi="Arial" w:cs="Arial"/>
                <w:spacing w:val="-1"/>
                <w:sz w:val="18"/>
                <w:szCs w:val="18"/>
              </w:rPr>
            </w:pPr>
            <w:hyperlink w:anchor="tns:Insattning" w:history="1">
              <w:r w:rsidR="005516B2" w:rsidRPr="005516B2">
                <w:rPr>
                  <w:rStyle w:val="Hyperlnk"/>
                  <w:rFonts w:ascii="Arial" w:hAnsi="Arial" w:cs="Arial"/>
                  <w:sz w:val="18"/>
                  <w:szCs w:val="18"/>
                </w:rPr>
                <w:t>tns:Insattning</w:t>
              </w:r>
            </w:hyperlink>
          </w:p>
        </w:tc>
        <w:tc>
          <w:tcPr>
            <w:tcW w:w="3544" w:type="dxa"/>
          </w:tcPr>
          <w:p w14:paraId="76A8BFE6" w14:textId="70236030"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Insättning av ej verifierad ordiantion.</w:t>
            </w:r>
          </w:p>
        </w:tc>
        <w:tc>
          <w:tcPr>
            <w:tcW w:w="1418" w:type="dxa"/>
          </w:tcPr>
          <w:p w14:paraId="42D6CB06" w14:textId="3673BFD9"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42FD118D" w14:textId="77777777" w:rsidTr="005516B2">
        <w:tc>
          <w:tcPr>
            <w:tcW w:w="2660" w:type="dxa"/>
          </w:tcPr>
          <w:p w14:paraId="7B058C06" w14:textId="6C5FD651"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verifikation</w:t>
            </w:r>
          </w:p>
        </w:tc>
        <w:tc>
          <w:tcPr>
            <w:tcW w:w="1984" w:type="dxa"/>
          </w:tcPr>
          <w:p w14:paraId="1ED9B0B4" w14:textId="30739223" w:rsidR="005516B2" w:rsidRPr="005516B2" w:rsidRDefault="00C262CC" w:rsidP="005516B2">
            <w:pPr>
              <w:pStyle w:val="TableParagraph"/>
              <w:spacing w:line="226" w:lineRule="exact"/>
              <w:rPr>
                <w:rFonts w:ascii="Arial" w:eastAsia="Times New Roman" w:hAnsi="Arial" w:cs="Arial"/>
                <w:spacing w:val="-1"/>
                <w:sz w:val="18"/>
                <w:szCs w:val="18"/>
              </w:rPr>
            </w:pPr>
            <w:hyperlink w:anchor="tns:Verifikation" w:history="1">
              <w:r w:rsidR="005516B2" w:rsidRPr="005516B2">
                <w:rPr>
                  <w:rStyle w:val="Hyperlnk"/>
                  <w:rFonts w:ascii="Arial" w:hAnsi="Arial" w:cs="Arial"/>
                  <w:sz w:val="18"/>
                  <w:szCs w:val="18"/>
                </w:rPr>
                <w:t>tns:Verifikation</w:t>
              </w:r>
            </w:hyperlink>
          </w:p>
        </w:tc>
        <w:tc>
          <w:tcPr>
            <w:tcW w:w="3544" w:type="dxa"/>
          </w:tcPr>
          <w:p w14:paraId="205C99DF" w14:textId="68B03714"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Verifiering av ej verifierad ordiantion.</w:t>
            </w:r>
          </w:p>
        </w:tc>
        <w:tc>
          <w:tcPr>
            <w:tcW w:w="1418" w:type="dxa"/>
          </w:tcPr>
          <w:p w14:paraId="1B87C77F" w14:textId="22461036"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5A37C4D8" w14:textId="77777777" w:rsidTr="005516B2">
        <w:tc>
          <w:tcPr>
            <w:tcW w:w="2660" w:type="dxa"/>
          </w:tcPr>
          <w:p w14:paraId="019733D4" w14:textId="1AEBD562"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ordination</w:t>
            </w:r>
          </w:p>
        </w:tc>
        <w:tc>
          <w:tcPr>
            <w:tcW w:w="1984" w:type="dxa"/>
          </w:tcPr>
          <w:p w14:paraId="20AC0B2F" w14:textId="32EB993A" w:rsidR="005516B2" w:rsidRPr="005516B2" w:rsidRDefault="00C262CC" w:rsidP="005516B2">
            <w:pPr>
              <w:pStyle w:val="TableParagraph"/>
              <w:spacing w:line="226" w:lineRule="exact"/>
              <w:rPr>
                <w:rFonts w:ascii="Arial" w:eastAsia="Times New Roman" w:hAnsi="Arial" w:cs="Arial"/>
                <w:spacing w:val="-1"/>
                <w:sz w:val="18"/>
                <w:szCs w:val="18"/>
              </w:rPr>
            </w:pPr>
            <w:hyperlink w:anchor="tns:Lakemedelsordination" w:history="1">
              <w:r w:rsidR="005516B2" w:rsidRPr="005516B2">
                <w:rPr>
                  <w:rStyle w:val="Hyperlnk"/>
                  <w:rFonts w:ascii="Arial" w:hAnsi="Arial" w:cs="Arial"/>
                  <w:sz w:val="18"/>
                  <w:szCs w:val="18"/>
                </w:rPr>
                <w:t>tns:Lakemedelsordination</w:t>
              </w:r>
            </w:hyperlink>
          </w:p>
        </w:tc>
        <w:tc>
          <w:tcPr>
            <w:tcW w:w="3544" w:type="dxa"/>
          </w:tcPr>
          <w:p w14:paraId="0335C247" w14:textId="34979487"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Ej verifierad ordination som skall journalföras.</w:t>
            </w:r>
          </w:p>
        </w:tc>
        <w:tc>
          <w:tcPr>
            <w:tcW w:w="1418" w:type="dxa"/>
          </w:tcPr>
          <w:p w14:paraId="406ABF40" w14:textId="7C2D81E5"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1..1</w:t>
            </w:r>
          </w:p>
        </w:tc>
      </w:tr>
      <w:tr w:rsidR="005516B2" w:rsidRPr="005516B2" w14:paraId="43B8BD4E" w14:textId="77777777" w:rsidTr="005516B2">
        <w:tc>
          <w:tcPr>
            <w:tcW w:w="2660" w:type="dxa"/>
          </w:tcPr>
          <w:p w14:paraId="28876950" w14:textId="567DBF21"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patient</w:t>
            </w:r>
          </w:p>
        </w:tc>
        <w:tc>
          <w:tcPr>
            <w:tcW w:w="1984" w:type="dxa"/>
          </w:tcPr>
          <w:p w14:paraId="6DDFE98B" w14:textId="569434E4" w:rsidR="005516B2" w:rsidRPr="005516B2" w:rsidRDefault="00C262CC" w:rsidP="005516B2">
            <w:pPr>
              <w:pStyle w:val="TableParagraph"/>
              <w:spacing w:line="226" w:lineRule="exact"/>
              <w:rPr>
                <w:rFonts w:ascii="Arial" w:eastAsia="Times New Roman" w:hAnsi="Arial" w:cs="Arial"/>
                <w:spacing w:val="-1"/>
                <w:sz w:val="18"/>
                <w:szCs w:val="18"/>
              </w:rPr>
            </w:pPr>
            <w:hyperlink w:anchor="tns:Patient" w:history="1">
              <w:r w:rsidR="005516B2" w:rsidRPr="005516B2">
                <w:rPr>
                  <w:rStyle w:val="Hyperlnk"/>
                  <w:rFonts w:ascii="Arial" w:hAnsi="Arial" w:cs="Arial"/>
                  <w:sz w:val="18"/>
                  <w:szCs w:val="18"/>
                </w:rPr>
                <w:t>tns:Patient</w:t>
              </w:r>
            </w:hyperlink>
          </w:p>
        </w:tc>
        <w:tc>
          <w:tcPr>
            <w:tcW w:w="3544" w:type="dxa"/>
          </w:tcPr>
          <w:p w14:paraId="420F5E46" w14:textId="27DB6B0D"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Patientens identifikationsobjekt.</w:t>
            </w:r>
          </w:p>
        </w:tc>
        <w:tc>
          <w:tcPr>
            <w:tcW w:w="1418" w:type="dxa"/>
          </w:tcPr>
          <w:p w14:paraId="62A0891B" w14:textId="3E95160E"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1..1</w:t>
            </w:r>
          </w:p>
        </w:tc>
      </w:tr>
      <w:tr w:rsidR="005516B2" w:rsidRPr="005516B2" w14:paraId="02345F7F" w14:textId="77777777" w:rsidTr="005516B2">
        <w:tc>
          <w:tcPr>
            <w:tcW w:w="2660" w:type="dxa"/>
          </w:tcPr>
          <w:p w14:paraId="48792E41" w14:textId="46CDBAA6"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forskrivningsId</w:t>
            </w:r>
          </w:p>
        </w:tc>
        <w:tc>
          <w:tcPr>
            <w:tcW w:w="1984" w:type="dxa"/>
          </w:tcPr>
          <w:p w14:paraId="6BF04DC0" w14:textId="4FCC09AB"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xs:long</w:t>
            </w:r>
          </w:p>
        </w:tc>
        <w:tc>
          <w:tcPr>
            <w:tcW w:w="3544" w:type="dxa"/>
          </w:tcPr>
          <w:p w14:paraId="7CE3AC4B" w14:textId="2D78865F"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Förskrivningens id.</w:t>
            </w:r>
          </w:p>
        </w:tc>
        <w:tc>
          <w:tcPr>
            <w:tcW w:w="1418" w:type="dxa"/>
          </w:tcPr>
          <w:p w14:paraId="4555A8AA" w14:textId="1E382B3D" w:rsidR="005516B2" w:rsidRPr="005516B2" w:rsidRDefault="005516B2" w:rsidP="005516B2">
            <w:pPr>
              <w:pStyle w:val="TableParagraph"/>
              <w:spacing w:line="229" w:lineRule="exact"/>
              <w:rPr>
                <w:rFonts w:ascii="Arial" w:eastAsia="Times New Roman" w:hAnsi="Arial" w:cs="Arial"/>
                <w:b/>
                <w:spacing w:val="-1"/>
                <w:sz w:val="18"/>
                <w:szCs w:val="18"/>
              </w:rPr>
            </w:pPr>
            <w:r w:rsidRPr="005516B2">
              <w:rPr>
                <w:rFonts w:ascii="Arial" w:hAnsi="Arial" w:cs="Arial"/>
                <w:color w:val="000000"/>
                <w:sz w:val="18"/>
                <w:szCs w:val="18"/>
              </w:rPr>
              <w:t>1..1</w:t>
            </w:r>
          </w:p>
        </w:tc>
      </w:tr>
      <w:tr w:rsidR="00377740" w:rsidRPr="00377740" w14:paraId="7924D757" w14:textId="77777777" w:rsidTr="00377740">
        <w:tc>
          <w:tcPr>
            <w:tcW w:w="2660" w:type="dxa"/>
          </w:tcPr>
          <w:p w14:paraId="7AEF78EA" w14:textId="77777777" w:rsidR="00377740" w:rsidRPr="00377740" w:rsidRDefault="00377740" w:rsidP="00377740">
            <w:pPr>
              <w:pStyle w:val="TableParagraph"/>
              <w:spacing w:line="229" w:lineRule="exact"/>
              <w:rPr>
                <w:rFonts w:ascii="Arial" w:eastAsia="Times New Roman" w:hAnsi="Arial" w:cs="Arial"/>
                <w:b/>
                <w:spacing w:val="-1"/>
                <w:sz w:val="18"/>
                <w:szCs w:val="18"/>
              </w:rPr>
            </w:pPr>
            <w:r w:rsidRPr="00377740">
              <w:rPr>
                <w:rFonts w:ascii="Arial" w:eastAsia="Times New Roman" w:hAnsi="Arial" w:cs="Arial"/>
                <w:b/>
                <w:spacing w:val="-1"/>
                <w:sz w:val="18"/>
                <w:szCs w:val="18"/>
              </w:rPr>
              <w:t>Svar</w:t>
            </w:r>
          </w:p>
        </w:tc>
        <w:tc>
          <w:tcPr>
            <w:tcW w:w="1984" w:type="dxa"/>
          </w:tcPr>
          <w:p w14:paraId="4FFE98E0" w14:textId="77777777" w:rsidR="00377740" w:rsidRPr="00377740" w:rsidRDefault="00377740" w:rsidP="00377740">
            <w:pPr>
              <w:pStyle w:val="TableParagraph"/>
              <w:spacing w:line="229" w:lineRule="exact"/>
              <w:rPr>
                <w:rFonts w:ascii="Arial" w:eastAsia="Times New Roman" w:hAnsi="Arial" w:cs="Arial"/>
                <w:b/>
                <w:spacing w:val="-1"/>
                <w:sz w:val="18"/>
                <w:szCs w:val="18"/>
              </w:rPr>
            </w:pPr>
          </w:p>
        </w:tc>
        <w:tc>
          <w:tcPr>
            <w:tcW w:w="3544" w:type="dxa"/>
          </w:tcPr>
          <w:p w14:paraId="753BAA8E" w14:textId="77777777" w:rsidR="00377740" w:rsidRPr="00377740" w:rsidRDefault="00377740" w:rsidP="00377740">
            <w:pPr>
              <w:pStyle w:val="TableParagraph"/>
              <w:spacing w:line="229" w:lineRule="exact"/>
              <w:rPr>
                <w:rFonts w:ascii="Arial" w:eastAsia="Times New Roman" w:hAnsi="Arial" w:cs="Arial"/>
                <w:b/>
                <w:spacing w:val="-1"/>
                <w:sz w:val="18"/>
                <w:szCs w:val="18"/>
              </w:rPr>
            </w:pPr>
          </w:p>
        </w:tc>
        <w:tc>
          <w:tcPr>
            <w:tcW w:w="1418" w:type="dxa"/>
          </w:tcPr>
          <w:p w14:paraId="0D0AF9FB" w14:textId="77777777" w:rsidR="00377740" w:rsidRPr="00377740" w:rsidRDefault="00377740" w:rsidP="006609BE">
            <w:pPr>
              <w:pStyle w:val="TableParagraph"/>
              <w:spacing w:line="229" w:lineRule="exact"/>
              <w:jc w:val="center"/>
              <w:rPr>
                <w:rFonts w:ascii="Arial" w:eastAsia="Times New Roman" w:hAnsi="Arial" w:cs="Arial"/>
                <w:b/>
                <w:spacing w:val="-1"/>
                <w:sz w:val="18"/>
                <w:szCs w:val="18"/>
              </w:rPr>
            </w:pPr>
          </w:p>
        </w:tc>
      </w:tr>
      <w:tr w:rsidR="005516B2" w:rsidRPr="005516B2" w14:paraId="0C4B5CCA" w14:textId="77777777" w:rsidTr="005516B2">
        <w:tc>
          <w:tcPr>
            <w:tcW w:w="2660" w:type="dxa"/>
          </w:tcPr>
          <w:p w14:paraId="1566178C" w14:textId="051EB36F" w:rsidR="005516B2" w:rsidRPr="005516B2" w:rsidRDefault="005516B2" w:rsidP="005516B2">
            <w:pPr>
              <w:pStyle w:val="TableParagraph"/>
              <w:spacing w:line="229" w:lineRule="exact"/>
              <w:rPr>
                <w:rFonts w:ascii="Arial" w:eastAsia="Times New Roman" w:hAnsi="Arial" w:cs="Arial"/>
                <w:spacing w:val="-1"/>
                <w:sz w:val="18"/>
                <w:szCs w:val="18"/>
              </w:rPr>
            </w:pPr>
            <w:r w:rsidRPr="005516B2">
              <w:rPr>
                <w:rFonts w:ascii="Arial" w:hAnsi="Arial" w:cs="Arial"/>
                <w:color w:val="000000"/>
                <w:sz w:val="18"/>
                <w:szCs w:val="18"/>
              </w:rPr>
              <w:t>ordinationsId</w:t>
            </w:r>
          </w:p>
        </w:tc>
        <w:tc>
          <w:tcPr>
            <w:tcW w:w="1984" w:type="dxa"/>
          </w:tcPr>
          <w:p w14:paraId="08A221EA" w14:textId="0ADB5FD9"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xs:string</w:t>
            </w:r>
          </w:p>
        </w:tc>
        <w:tc>
          <w:tcPr>
            <w:tcW w:w="3544" w:type="dxa"/>
          </w:tcPr>
          <w:p w14:paraId="4EFBCF7F" w14:textId="0D78B466"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Referens till ordination som verifierats.</w:t>
            </w:r>
          </w:p>
        </w:tc>
        <w:tc>
          <w:tcPr>
            <w:tcW w:w="1418" w:type="dxa"/>
          </w:tcPr>
          <w:p w14:paraId="2D540B89" w14:textId="1B56D0CF"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73BFA132" w14:textId="77777777" w:rsidTr="005516B2">
        <w:tc>
          <w:tcPr>
            <w:tcW w:w="2660" w:type="dxa"/>
          </w:tcPr>
          <w:p w14:paraId="423378F1" w14:textId="391163FE" w:rsidR="005516B2" w:rsidRPr="005516B2" w:rsidRDefault="005516B2" w:rsidP="005516B2">
            <w:pPr>
              <w:pStyle w:val="TableParagraph"/>
              <w:spacing w:line="229" w:lineRule="exact"/>
              <w:rPr>
                <w:rFonts w:ascii="Arial" w:eastAsia="Times New Roman" w:hAnsi="Arial" w:cs="Arial"/>
                <w:spacing w:val="-1"/>
                <w:sz w:val="18"/>
                <w:szCs w:val="18"/>
              </w:rPr>
            </w:pPr>
            <w:r w:rsidRPr="005516B2">
              <w:rPr>
                <w:rFonts w:ascii="Arial" w:hAnsi="Arial" w:cs="Arial"/>
                <w:color w:val="000000"/>
                <w:sz w:val="18"/>
                <w:szCs w:val="18"/>
              </w:rPr>
              <w:t>uppdateradUnderlagstidpunkt</w:t>
            </w:r>
          </w:p>
        </w:tc>
        <w:tc>
          <w:tcPr>
            <w:tcW w:w="1984" w:type="dxa"/>
          </w:tcPr>
          <w:p w14:paraId="4BB37AEF" w14:textId="091054FE"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xs:dateTime</w:t>
            </w:r>
          </w:p>
        </w:tc>
        <w:tc>
          <w:tcPr>
            <w:tcW w:w="3544" w:type="dxa"/>
          </w:tcPr>
          <w:p w14:paraId="3F80044E" w14:textId="5D796163"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Tidpunkt för uppdaterat underlag för patient.</w:t>
            </w:r>
          </w:p>
        </w:tc>
        <w:tc>
          <w:tcPr>
            <w:tcW w:w="1418" w:type="dxa"/>
          </w:tcPr>
          <w:p w14:paraId="2D320A3D" w14:textId="70DC23F8"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0C45A3A8" w14:textId="77777777" w:rsidTr="005516B2">
        <w:tc>
          <w:tcPr>
            <w:tcW w:w="2660" w:type="dxa"/>
          </w:tcPr>
          <w:p w14:paraId="1997EF9B" w14:textId="2DA67915" w:rsidR="005516B2" w:rsidRPr="005516B2" w:rsidRDefault="005516B2" w:rsidP="005516B2">
            <w:pPr>
              <w:pStyle w:val="TableParagraph"/>
              <w:spacing w:line="229" w:lineRule="exact"/>
              <w:rPr>
                <w:rFonts w:ascii="Arial" w:eastAsia="Times New Roman" w:hAnsi="Arial" w:cs="Arial"/>
                <w:spacing w:val="-1"/>
                <w:sz w:val="18"/>
                <w:szCs w:val="18"/>
              </w:rPr>
            </w:pPr>
            <w:r w:rsidRPr="005516B2">
              <w:rPr>
                <w:rFonts w:ascii="Arial" w:hAnsi="Arial" w:cs="Arial"/>
                <w:color w:val="000000"/>
                <w:sz w:val="18"/>
                <w:szCs w:val="18"/>
              </w:rPr>
              <w:t>vokresultat</w:t>
            </w:r>
          </w:p>
        </w:tc>
        <w:tc>
          <w:tcPr>
            <w:tcW w:w="1984" w:type="dxa"/>
          </w:tcPr>
          <w:p w14:paraId="74CFCB45" w14:textId="546B216E" w:rsidR="005516B2" w:rsidRPr="005516B2" w:rsidRDefault="00C262CC" w:rsidP="005516B2">
            <w:pPr>
              <w:pStyle w:val="TableParagraph"/>
              <w:spacing w:line="226" w:lineRule="exact"/>
              <w:rPr>
                <w:rFonts w:ascii="Arial" w:eastAsia="Times New Roman" w:hAnsi="Arial" w:cs="Arial"/>
                <w:spacing w:val="-1"/>
                <w:sz w:val="18"/>
                <w:szCs w:val="18"/>
              </w:rPr>
            </w:pPr>
            <w:hyperlink w:anchor="tns:VOKResultat" w:history="1">
              <w:r w:rsidR="005516B2" w:rsidRPr="005516B2">
                <w:rPr>
                  <w:rStyle w:val="Hyperlnk"/>
                  <w:rFonts w:ascii="Arial" w:hAnsi="Arial" w:cs="Arial"/>
                  <w:sz w:val="18"/>
                  <w:szCs w:val="18"/>
                </w:rPr>
                <w:t>tns:VOKResultat</w:t>
              </w:r>
            </w:hyperlink>
          </w:p>
        </w:tc>
        <w:tc>
          <w:tcPr>
            <w:tcW w:w="3544" w:type="dxa"/>
          </w:tcPr>
          <w:p w14:paraId="62B61E95" w14:textId="504F9899"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Resultat från VOK-VER.</w:t>
            </w:r>
          </w:p>
        </w:tc>
        <w:tc>
          <w:tcPr>
            <w:tcW w:w="1418" w:type="dxa"/>
          </w:tcPr>
          <w:p w14:paraId="7FC03888" w14:textId="00FABCCC"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0..1</w:t>
            </w:r>
          </w:p>
        </w:tc>
      </w:tr>
      <w:tr w:rsidR="005516B2" w:rsidRPr="005516B2" w14:paraId="62767593" w14:textId="77777777" w:rsidTr="005516B2">
        <w:tc>
          <w:tcPr>
            <w:tcW w:w="2660" w:type="dxa"/>
          </w:tcPr>
          <w:p w14:paraId="66A42D62" w14:textId="0C38D3DE" w:rsidR="005516B2" w:rsidRPr="005516B2" w:rsidRDefault="005516B2" w:rsidP="005516B2">
            <w:pPr>
              <w:pStyle w:val="TableParagraph"/>
              <w:spacing w:line="229" w:lineRule="exact"/>
              <w:rPr>
                <w:rFonts w:ascii="Arial" w:eastAsia="Times New Roman" w:hAnsi="Arial" w:cs="Arial"/>
                <w:spacing w:val="-1"/>
                <w:sz w:val="18"/>
                <w:szCs w:val="18"/>
              </w:rPr>
            </w:pPr>
            <w:r w:rsidRPr="005516B2">
              <w:rPr>
                <w:rFonts w:ascii="Arial" w:hAnsi="Arial" w:cs="Arial"/>
                <w:color w:val="000000"/>
                <w:sz w:val="18"/>
                <w:szCs w:val="18"/>
              </w:rPr>
              <w:t>resultCode</w:t>
            </w:r>
          </w:p>
        </w:tc>
        <w:tc>
          <w:tcPr>
            <w:tcW w:w="1984" w:type="dxa"/>
          </w:tcPr>
          <w:p w14:paraId="436E0223" w14:textId="464E57FE" w:rsidR="005516B2" w:rsidRPr="005516B2" w:rsidRDefault="00C262CC" w:rsidP="005516B2">
            <w:pPr>
              <w:pStyle w:val="TableParagraph"/>
              <w:spacing w:line="226" w:lineRule="exact"/>
              <w:rPr>
                <w:rFonts w:ascii="Arial" w:eastAsia="Times New Roman" w:hAnsi="Arial" w:cs="Arial"/>
                <w:spacing w:val="-1"/>
                <w:sz w:val="18"/>
                <w:szCs w:val="18"/>
              </w:rPr>
            </w:pPr>
            <w:hyperlink w:anchor="tns:resultCodeEnum" w:history="1">
              <w:r w:rsidR="005516B2" w:rsidRPr="005516B2">
                <w:rPr>
                  <w:rStyle w:val="Hyperlnk"/>
                  <w:rFonts w:ascii="Arial" w:hAnsi="Arial" w:cs="Arial"/>
                  <w:sz w:val="18"/>
                  <w:szCs w:val="18"/>
                </w:rPr>
                <w:t>tns:resultCodeEnum</w:t>
              </w:r>
            </w:hyperlink>
          </w:p>
        </w:tc>
        <w:tc>
          <w:tcPr>
            <w:tcW w:w="3544" w:type="dxa"/>
          </w:tcPr>
          <w:p w14:paraId="6E54C404" w14:textId="7D5D02F7"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Resultatkod för anropet.</w:t>
            </w:r>
          </w:p>
        </w:tc>
        <w:tc>
          <w:tcPr>
            <w:tcW w:w="1418" w:type="dxa"/>
          </w:tcPr>
          <w:p w14:paraId="44F0BC59" w14:textId="7C0CB112"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1..1</w:t>
            </w:r>
          </w:p>
        </w:tc>
      </w:tr>
      <w:tr w:rsidR="005516B2" w:rsidRPr="005516B2" w14:paraId="2544A3DD" w14:textId="77777777" w:rsidTr="005516B2">
        <w:tc>
          <w:tcPr>
            <w:tcW w:w="2660" w:type="dxa"/>
          </w:tcPr>
          <w:p w14:paraId="75898109" w14:textId="19CA184E" w:rsidR="005516B2" w:rsidRPr="005516B2" w:rsidRDefault="005516B2" w:rsidP="005516B2">
            <w:pPr>
              <w:pStyle w:val="TableParagraph"/>
              <w:spacing w:line="229" w:lineRule="exact"/>
              <w:rPr>
                <w:rFonts w:ascii="Arial" w:hAnsi="Arial" w:cs="Arial"/>
                <w:sz w:val="18"/>
                <w:szCs w:val="18"/>
              </w:rPr>
            </w:pPr>
            <w:r w:rsidRPr="005516B2">
              <w:rPr>
                <w:rFonts w:ascii="Arial" w:hAnsi="Arial" w:cs="Arial"/>
                <w:color w:val="000000"/>
                <w:sz w:val="18"/>
                <w:szCs w:val="18"/>
              </w:rPr>
              <w:t>comment</w:t>
            </w:r>
          </w:p>
        </w:tc>
        <w:tc>
          <w:tcPr>
            <w:tcW w:w="1984" w:type="dxa"/>
          </w:tcPr>
          <w:p w14:paraId="3728210B" w14:textId="6F1015DC" w:rsidR="005516B2" w:rsidRPr="005516B2" w:rsidRDefault="005516B2" w:rsidP="005516B2">
            <w:pPr>
              <w:pStyle w:val="TableParagraph"/>
              <w:spacing w:line="226" w:lineRule="exact"/>
              <w:rPr>
                <w:rFonts w:ascii="Arial" w:hAnsi="Arial" w:cs="Arial"/>
                <w:sz w:val="18"/>
                <w:szCs w:val="18"/>
              </w:rPr>
            </w:pPr>
            <w:r w:rsidRPr="005516B2">
              <w:rPr>
                <w:rFonts w:ascii="Arial" w:hAnsi="Arial" w:cs="Arial"/>
                <w:color w:val="000000"/>
                <w:sz w:val="18"/>
                <w:szCs w:val="18"/>
              </w:rPr>
              <w:t>xs:string</w:t>
            </w:r>
          </w:p>
        </w:tc>
        <w:tc>
          <w:tcPr>
            <w:tcW w:w="3544" w:type="dxa"/>
          </w:tcPr>
          <w:p w14:paraId="198876B2" w14:textId="084C59B1" w:rsidR="005516B2" w:rsidRPr="005516B2" w:rsidRDefault="005516B2" w:rsidP="005516B2">
            <w:pPr>
              <w:pStyle w:val="TableParagraph"/>
              <w:spacing w:line="226" w:lineRule="exact"/>
              <w:rPr>
                <w:rFonts w:ascii="Arial" w:eastAsia="Times New Roman" w:hAnsi="Arial" w:cs="Arial"/>
                <w:spacing w:val="-1"/>
                <w:sz w:val="18"/>
                <w:szCs w:val="18"/>
              </w:rPr>
            </w:pPr>
            <w:r w:rsidRPr="005516B2">
              <w:rPr>
                <w:rFonts w:ascii="Arial" w:hAnsi="Arial" w:cs="Arial"/>
                <w:color w:val="000000"/>
                <w:sz w:val="18"/>
                <w:szCs w:val="18"/>
              </w:rPr>
              <w:t>Kommentar till eventuella fel eller varningar.</w:t>
            </w:r>
          </w:p>
        </w:tc>
        <w:tc>
          <w:tcPr>
            <w:tcW w:w="1418" w:type="dxa"/>
          </w:tcPr>
          <w:p w14:paraId="233E3A05" w14:textId="1287657A" w:rsidR="005516B2" w:rsidRPr="005516B2" w:rsidRDefault="005516B2" w:rsidP="005516B2">
            <w:pPr>
              <w:pStyle w:val="TableParagraph"/>
              <w:spacing w:line="226" w:lineRule="exact"/>
              <w:rPr>
                <w:rFonts w:ascii="Arial" w:hAnsi="Arial" w:cs="Arial"/>
                <w:sz w:val="18"/>
                <w:szCs w:val="18"/>
              </w:rPr>
            </w:pPr>
            <w:r w:rsidRPr="005516B2">
              <w:rPr>
                <w:rFonts w:ascii="Arial" w:hAnsi="Arial" w:cs="Arial"/>
                <w:color w:val="000000"/>
                <w:sz w:val="18"/>
                <w:szCs w:val="18"/>
              </w:rPr>
              <w:t>0..1</w:t>
            </w:r>
          </w:p>
        </w:tc>
      </w:tr>
    </w:tbl>
    <w:p w14:paraId="52DBF392" w14:textId="77777777" w:rsidR="00F03AEC" w:rsidRDefault="00F03AEC">
      <w:pPr>
        <w:pStyle w:val="Rubrik3"/>
        <w:numPr>
          <w:ilvl w:val="0"/>
          <w:numId w:val="0"/>
        </w:numPr>
      </w:pPr>
    </w:p>
    <w:p w14:paraId="5B1C15BC" w14:textId="77777777" w:rsidR="00F03AEC" w:rsidRDefault="00F03AEC">
      <w:pPr>
        <w:pStyle w:val="Rubrik3"/>
      </w:pPr>
      <w:r>
        <w:t>Tjänstekontraktsspecifika krav och regler</w:t>
      </w:r>
    </w:p>
    <w:p w14:paraId="5F7AA423" w14:textId="77777777" w:rsidR="00F03AEC" w:rsidRDefault="00F03AEC" w:rsidP="00F03AEC">
      <w:r>
        <w:t xml:space="preserve">Till denna informationsmängd finns regler som ej uttrycks i schemafilerna och tabellen ovan. Dessa återfinns nedan. </w:t>
      </w:r>
    </w:p>
    <w:p w14:paraId="7EF7C08E" w14:textId="77777777" w:rsidR="00F03AEC" w:rsidRDefault="00F03AEC" w:rsidP="00F03AEC">
      <w:pPr>
        <w:rPr>
          <w:sz w:val="22"/>
          <w:u w:val="single"/>
        </w:rPr>
      </w:pPr>
    </w:p>
    <w:p w14:paraId="58151EBC" w14:textId="361598A8" w:rsidR="004D05AA" w:rsidRDefault="004D05AA" w:rsidP="004D05AA">
      <w:pPr>
        <w:pStyle w:val="Normaltindrag"/>
        <w:numPr>
          <w:ilvl w:val="0"/>
          <w:numId w:val="19"/>
        </w:numPr>
        <w:rPr>
          <w:ins w:id="615" w:author="Jonas Sedin" w:date="2013-05-31T10:23:00Z"/>
          <w:rFonts w:ascii="Arial" w:eastAsia="ヒラギノ角ゴ Pro W3" w:hAnsi="Arial"/>
          <w:noProof/>
          <w:color w:val="000000"/>
          <w:sz w:val="20"/>
          <w:szCs w:val="24"/>
          <w:lang w:eastAsia="en-US"/>
        </w:rPr>
      </w:pPr>
      <w:ins w:id="616" w:author="Jonas Sedin" w:date="2013-05-31T10:23:00Z">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VOK-VER</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114119">
          <w:rPr>
            <w:rFonts w:ascii="Arial" w:eastAsia="ヒラギノ角ゴ Pro W3" w:hAnsi="Arial"/>
            <w:noProof/>
            <w:color w:val="000000"/>
            <w:sz w:val="20"/>
            <w:szCs w:val="24"/>
            <w:lang w:eastAsia="en-US"/>
          </w:rPr>
          <w:t>Se dokument Vårdens O</w:t>
        </w:r>
        <w:r>
          <w:rPr>
            <w:rFonts w:ascii="Arial" w:eastAsia="ヒラギノ角ゴ Pro W3" w:hAnsi="Arial"/>
            <w:noProof/>
            <w:color w:val="000000"/>
            <w:sz w:val="20"/>
            <w:szCs w:val="24"/>
            <w:lang w:eastAsia="en-US"/>
          </w:rPr>
          <w:t>rdinationsKontroll (VOK).</w:t>
        </w:r>
      </w:ins>
    </w:p>
    <w:p w14:paraId="7319F241" w14:textId="391483B2" w:rsidR="00AF6849" w:rsidRPr="00AF6849" w:rsidRDefault="00AF6849" w:rsidP="00AF6849">
      <w:pPr>
        <w:pStyle w:val="Normaltindrag"/>
        <w:numPr>
          <w:ilvl w:val="0"/>
          <w:numId w:val="19"/>
        </w:numPr>
        <w:rPr>
          <w:rFonts w:ascii="Arial" w:eastAsia="ヒラギノ角ゴ Pro W3" w:hAnsi="Arial"/>
          <w:noProof/>
          <w:color w:val="000000"/>
          <w:sz w:val="20"/>
          <w:szCs w:val="24"/>
          <w:lang w:eastAsia="en-US"/>
        </w:rPr>
      </w:pPr>
      <w:r w:rsidRPr="00AF6849">
        <w:rPr>
          <w:rFonts w:ascii="Arial" w:eastAsia="ヒラギノ角ゴ Pro W3" w:hAnsi="Arial"/>
          <w:noProof/>
          <w:color w:val="000000"/>
          <w:sz w:val="20"/>
          <w:szCs w:val="24"/>
          <w:lang w:eastAsia="en-US"/>
        </w:rPr>
        <w:t>Genomförs samtliga valideringar och VOK-kontroller utan några detekterade avvisningar skapa</w:t>
      </w:r>
      <w:r>
        <w:rPr>
          <w:rFonts w:ascii="Arial" w:eastAsia="ヒラギノ角ゴ Pro W3" w:hAnsi="Arial"/>
          <w:noProof/>
          <w:color w:val="000000"/>
          <w:sz w:val="20"/>
          <w:szCs w:val="24"/>
          <w:lang w:eastAsia="en-US"/>
        </w:rPr>
        <w:t>s ordinationen</w:t>
      </w:r>
      <w:r w:rsidRPr="00AF6849">
        <w:rPr>
          <w:rFonts w:ascii="Arial" w:eastAsia="ヒラギノ角ゴ Pro W3" w:hAnsi="Arial"/>
          <w:noProof/>
          <w:color w:val="000000"/>
          <w:sz w:val="20"/>
          <w:szCs w:val="24"/>
          <w:lang w:eastAsia="en-US"/>
        </w:rPr>
        <w:t>.</w:t>
      </w:r>
    </w:p>
    <w:p w14:paraId="4ED37CE5" w14:textId="77777777" w:rsidR="00AF6849" w:rsidRPr="00AF6849" w:rsidRDefault="00AF6849" w:rsidP="00AF6849">
      <w:pPr>
        <w:pStyle w:val="Normaltindrag"/>
        <w:numPr>
          <w:ilvl w:val="0"/>
          <w:numId w:val="19"/>
        </w:numPr>
        <w:rPr>
          <w:rFonts w:ascii="Arial" w:eastAsia="ヒラギノ角ゴ Pro W3" w:hAnsi="Arial"/>
          <w:noProof/>
          <w:color w:val="000000"/>
          <w:sz w:val="20"/>
          <w:szCs w:val="24"/>
          <w:lang w:eastAsia="en-US"/>
        </w:rPr>
      </w:pPr>
      <w:r w:rsidRPr="00AF6849">
        <w:rPr>
          <w:rFonts w:ascii="Arial" w:eastAsia="ヒラギノ角ゴ Pro W3" w:hAnsi="Arial"/>
          <w:noProof/>
          <w:color w:val="000000"/>
          <w:sz w:val="20"/>
          <w:szCs w:val="24"/>
          <w:lang w:eastAsia="en-US"/>
        </w:rPr>
        <w:t>Enskilda förskrivningsrader i en receptsamling verifieras separat. Detta gäller även flervalsrader.</w:t>
      </w:r>
    </w:p>
    <w:p w14:paraId="226B47F7" w14:textId="77777777" w:rsidR="00AF6849" w:rsidRPr="00AF6849" w:rsidRDefault="00AF6849" w:rsidP="00AF6849">
      <w:pPr>
        <w:pStyle w:val="Normaltindrag"/>
        <w:numPr>
          <w:ilvl w:val="0"/>
          <w:numId w:val="19"/>
        </w:numPr>
        <w:rPr>
          <w:rFonts w:ascii="Arial" w:eastAsia="ヒラギノ角ゴ Pro W3" w:hAnsi="Arial"/>
          <w:noProof/>
          <w:color w:val="000000"/>
          <w:sz w:val="20"/>
          <w:szCs w:val="24"/>
          <w:lang w:eastAsia="en-US"/>
        </w:rPr>
      </w:pPr>
      <w:r w:rsidRPr="00AF6849">
        <w:rPr>
          <w:rFonts w:ascii="Arial" w:eastAsia="ヒラギノ角ゴ Pro W3" w:hAnsi="Arial"/>
          <w:noProof/>
          <w:color w:val="000000"/>
          <w:sz w:val="20"/>
          <w:szCs w:val="24"/>
          <w:lang w:eastAsia="en-US"/>
        </w:rPr>
        <w:t>Verifiering kan inte göras på en redan verifierad förskrivning.</w:t>
      </w:r>
    </w:p>
    <w:p w14:paraId="08B4A25B" w14:textId="77777777" w:rsidR="00AF6849" w:rsidRPr="00AF6849" w:rsidDel="00A216CB" w:rsidRDefault="00AF6849" w:rsidP="00AF6849">
      <w:pPr>
        <w:pStyle w:val="Normaltindrag"/>
        <w:numPr>
          <w:ilvl w:val="0"/>
          <w:numId w:val="19"/>
        </w:numPr>
        <w:rPr>
          <w:del w:id="617" w:author="Jonas Sedin" w:date="2013-06-03T09:03:00Z"/>
          <w:rFonts w:ascii="Arial" w:eastAsia="ヒラギノ角ゴ Pro W3" w:hAnsi="Arial"/>
          <w:noProof/>
          <w:color w:val="000000"/>
          <w:sz w:val="20"/>
          <w:szCs w:val="24"/>
          <w:lang w:eastAsia="en-US"/>
        </w:rPr>
      </w:pPr>
      <w:r w:rsidRPr="00AF6849">
        <w:rPr>
          <w:rFonts w:ascii="Arial" w:eastAsia="ヒラギノ角ゴ Pro W3" w:hAnsi="Arial"/>
          <w:noProof/>
          <w:color w:val="000000"/>
          <w:sz w:val="20"/>
          <w:szCs w:val="24"/>
          <w:lang w:eastAsia="en-US"/>
        </w:rPr>
        <w:t>Verifiering kan inte göras på en makulerad eller utsatt förskrivning.</w:t>
      </w:r>
    </w:p>
    <w:p w14:paraId="17F0584D" w14:textId="77777777" w:rsidR="00AF6849" w:rsidRPr="00A216CB" w:rsidDel="00A216CB" w:rsidRDefault="00AF6849">
      <w:pPr>
        <w:pStyle w:val="Normaltindrag"/>
        <w:numPr>
          <w:ilvl w:val="0"/>
          <w:numId w:val="19"/>
        </w:numPr>
        <w:rPr>
          <w:del w:id="618" w:author="Jonas Sedin" w:date="2013-06-03T09:03:00Z"/>
          <w:sz w:val="22"/>
          <w:u w:val="single"/>
        </w:rPr>
        <w:pPrChange w:id="619" w:author="Jonas Sedin" w:date="2013-06-03T09:03:00Z">
          <w:pPr/>
        </w:pPrChange>
      </w:pPr>
    </w:p>
    <w:p w14:paraId="7A7845C8" w14:textId="77777777" w:rsidR="00AF6849" w:rsidDel="00A216CB" w:rsidRDefault="00AF6849">
      <w:pPr>
        <w:pStyle w:val="Normaltindrag"/>
        <w:rPr>
          <w:del w:id="620" w:author="Jonas Sedin" w:date="2013-06-03T09:03:00Z"/>
          <w:sz w:val="22"/>
          <w:u w:val="single"/>
        </w:rPr>
        <w:pPrChange w:id="621" w:author="Jonas Sedin" w:date="2013-06-03T09:03:00Z">
          <w:pPr/>
        </w:pPrChange>
      </w:pPr>
    </w:p>
    <w:p w14:paraId="0DBD6302" w14:textId="55B5727A" w:rsidR="00980EB3" w:rsidRPr="004C11C1" w:rsidDel="00A216CB" w:rsidRDefault="00980EB3">
      <w:pPr>
        <w:pStyle w:val="Normaltindrag"/>
        <w:rPr>
          <w:del w:id="622" w:author="Jonas Sedin" w:date="2013-06-03T09:03:00Z"/>
        </w:rPr>
        <w:pPrChange w:id="623" w:author="Jonas Sedin" w:date="2013-06-03T09:03:00Z">
          <w:pPr>
            <w:pStyle w:val="Rubrik3"/>
          </w:pPr>
        </w:pPrChange>
      </w:pPr>
      <w:del w:id="624" w:author="Jonas Sedin" w:date="2013-06-03T09:03:00Z">
        <w:r w:rsidRPr="004C11C1" w:rsidDel="00A216CB">
          <w:delText>Tjänsteinteraktion</w:delText>
        </w:r>
      </w:del>
    </w:p>
    <w:p w14:paraId="1FE6AF43" w14:textId="630ED291" w:rsidR="00980EB3" w:rsidRPr="005955A4" w:rsidDel="00A216CB" w:rsidRDefault="00980EB3">
      <w:pPr>
        <w:pStyle w:val="Normaltindrag"/>
        <w:rPr>
          <w:del w:id="625" w:author="Jonas Sedin" w:date="2013-06-03T09:03:00Z"/>
        </w:rPr>
        <w:pPrChange w:id="626" w:author="Jonas Sedin" w:date="2013-06-03T09:03:00Z">
          <w:pPr/>
        </w:pPrChange>
      </w:pPr>
      <w:del w:id="627" w:author="Jonas Sedin" w:date="2013-06-03T09:03:00Z">
        <w:r w:rsidDel="00A216CB">
          <w:delText>ConfirmPrescriptionInteraction</w:delText>
        </w:r>
      </w:del>
    </w:p>
    <w:p w14:paraId="358BF8A0" w14:textId="5268F75E" w:rsidR="00980EB3" w:rsidDel="00A216CB" w:rsidRDefault="00980EB3">
      <w:pPr>
        <w:pStyle w:val="Normaltindrag"/>
        <w:numPr>
          <w:ilvl w:val="0"/>
          <w:numId w:val="19"/>
        </w:numPr>
        <w:rPr>
          <w:del w:id="628" w:author="Jonas Sedin" w:date="2013-06-03T09:03:00Z"/>
        </w:rPr>
        <w:pPrChange w:id="629" w:author="Jonas Sedin" w:date="2013-06-03T09:03:00Z">
          <w:pPr/>
        </w:pPrChange>
      </w:pPr>
    </w:p>
    <w:p w14:paraId="6A3EFEAF" w14:textId="641BBDCF" w:rsidR="00980EB3" w:rsidRPr="00A216CB" w:rsidDel="00A216CB" w:rsidRDefault="00980EB3">
      <w:pPr>
        <w:pStyle w:val="Normaltindrag"/>
        <w:numPr>
          <w:ilvl w:val="0"/>
          <w:numId w:val="19"/>
        </w:numPr>
        <w:spacing w:after="0"/>
        <w:rPr>
          <w:del w:id="630" w:author="Jonas Sedin" w:date="2013-06-03T09:03:00Z"/>
          <w:b/>
          <w:kern w:val="32"/>
          <w:sz w:val="28"/>
          <w:rPrChange w:id="631" w:author="Jonas Sedin" w:date="2013-06-03T09:03:00Z">
            <w:rPr>
              <w:del w:id="632" w:author="Jonas Sedin" w:date="2013-06-03T09:03:00Z"/>
            </w:rPr>
          </w:rPrChange>
        </w:rPr>
        <w:pPrChange w:id="633" w:author="Jonas Sedin" w:date="2013-06-03T09:03:00Z">
          <w:pPr>
            <w:spacing w:after="0"/>
          </w:pPr>
        </w:pPrChange>
      </w:pPr>
    </w:p>
    <w:p w14:paraId="5940E4A0" w14:textId="77777777" w:rsidR="00980EB3" w:rsidRDefault="00980EB3">
      <w:pPr>
        <w:pStyle w:val="Normaltindrag"/>
        <w:numPr>
          <w:ilvl w:val="0"/>
          <w:numId w:val="19"/>
        </w:numPr>
        <w:rPr>
          <w:bCs/>
          <w:szCs w:val="28"/>
        </w:rPr>
        <w:pPrChange w:id="634" w:author="Jonas Sedin" w:date="2013-06-03T09:03:00Z">
          <w:pPr>
            <w:spacing w:after="0"/>
          </w:pPr>
        </w:pPrChange>
      </w:pPr>
      <w:r>
        <w:br w:type="page"/>
      </w:r>
    </w:p>
    <w:p w14:paraId="66266528" w14:textId="77777777" w:rsidR="00A216CB" w:rsidRDefault="00A216CB" w:rsidP="00A216CB">
      <w:pPr>
        <w:pStyle w:val="Rubrik2"/>
        <w:numPr>
          <w:ilvl w:val="0"/>
          <w:numId w:val="0"/>
        </w:numPr>
        <w:ind w:left="576" w:hanging="576"/>
      </w:pPr>
    </w:p>
    <w:p w14:paraId="11EF8434" w14:textId="5578B782" w:rsidR="000C7F79" w:rsidRDefault="00BD549E" w:rsidP="000C7F79">
      <w:pPr>
        <w:pStyle w:val="Rubrik2"/>
      </w:pPr>
      <w:bookmarkStart w:id="635" w:name="_Toc232015064"/>
      <w:r>
        <w:t xml:space="preserve">Beskrivning av </w:t>
      </w:r>
      <w:r w:rsidR="004F7F46" w:rsidRPr="004C11C1">
        <w:t>fäl</w:t>
      </w:r>
      <w:r>
        <w:t>t</w:t>
      </w:r>
      <w:bookmarkEnd w:id="635"/>
    </w:p>
    <w:p w14:paraId="150E1E55" w14:textId="77777777" w:rsidR="00877FB9" w:rsidRPr="00590986" w:rsidRDefault="00877FB9">
      <w:pPr>
        <w:rPr>
          <w:rFonts w:eastAsia="Times New Roman" w:cs="Arial"/>
          <w:noProof w:val="0"/>
          <w:color w:val="auto"/>
          <w:sz w:val="18"/>
          <w:szCs w:val="18"/>
        </w:rPr>
      </w:pPr>
    </w:p>
    <w:p w14:paraId="4E14C399"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031"/>
        <w:gridCol w:w="1251"/>
        <w:gridCol w:w="5835"/>
        <w:gridCol w:w="880"/>
      </w:tblGrid>
      <w:tr w:rsidR="00877FB9" w:rsidRPr="00590986" w14:paraId="64EA926A"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A097C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Produktinformation</w:t>
            </w:r>
          </w:p>
        </w:tc>
      </w:tr>
      <w:tr w:rsidR="00877FB9" w:rsidRPr="00590986" w14:paraId="151F730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FFDB6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90D1A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C8390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40AC5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C2A4B8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8D621B" w14:textId="77777777" w:rsidR="00877FB9" w:rsidRPr="00590986" w:rsidRDefault="00877FB9">
            <w:pPr>
              <w:spacing w:line="225" w:lineRule="atLeast"/>
              <w:rPr>
                <w:rFonts w:cs="Arial"/>
                <w:sz w:val="18"/>
                <w:szCs w:val="18"/>
              </w:rPr>
            </w:pPr>
            <w:r w:rsidRPr="00590986">
              <w:rPr>
                <w:rFonts w:cs="Arial"/>
                <w:sz w:val="18"/>
                <w:szCs w:val="18"/>
              </w:rPr>
              <w:t>atcKlartext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F9A257"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D5B93F" w14:textId="77777777" w:rsidR="00877FB9" w:rsidRPr="00590986" w:rsidRDefault="00877FB9">
            <w:pPr>
              <w:spacing w:line="225" w:lineRule="atLeast"/>
              <w:rPr>
                <w:rFonts w:cs="Arial"/>
                <w:sz w:val="18"/>
                <w:szCs w:val="18"/>
              </w:rPr>
            </w:pPr>
            <w:r w:rsidRPr="00590986">
              <w:rPr>
                <w:rFonts w:cs="Arial"/>
                <w:sz w:val="18"/>
                <w:szCs w:val="18"/>
              </w:rPr>
              <w:t>Verksamt ämne enligt ATC-kod. Exempel: "Atenolol".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309755"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381121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9F7379" w14:textId="77777777" w:rsidR="00877FB9" w:rsidRPr="00590986" w:rsidRDefault="00877FB9">
            <w:pPr>
              <w:spacing w:line="225" w:lineRule="atLeast"/>
              <w:rPr>
                <w:rFonts w:cs="Arial"/>
                <w:sz w:val="18"/>
                <w:szCs w:val="18"/>
              </w:rPr>
            </w:pPr>
            <w:r w:rsidRPr="00590986">
              <w:rPr>
                <w:rFonts w:cs="Arial"/>
                <w:sz w:val="18"/>
                <w:szCs w:val="18"/>
              </w:rPr>
              <w:t>atcKod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1DBA1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796CC8" w14:textId="77777777" w:rsidR="00877FB9" w:rsidRPr="00590986" w:rsidRDefault="00877FB9">
            <w:pPr>
              <w:spacing w:line="225" w:lineRule="atLeast"/>
              <w:rPr>
                <w:rFonts w:cs="Arial"/>
                <w:sz w:val="18"/>
                <w:szCs w:val="18"/>
              </w:rPr>
            </w:pPr>
            <w:r w:rsidRPr="00590986">
              <w:rPr>
                <w:rFonts w:cs="Arial"/>
                <w:sz w:val="18"/>
                <w:szCs w:val="18"/>
              </w:rPr>
              <w:t>ATC-kod. Exempel: "C07AB03”.</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4F1FB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8F2462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9ED470" w14:textId="77777777" w:rsidR="00877FB9" w:rsidRPr="00590986" w:rsidRDefault="00877FB9">
            <w:pPr>
              <w:spacing w:line="225" w:lineRule="atLeast"/>
              <w:rPr>
                <w:rFonts w:cs="Arial"/>
                <w:sz w:val="18"/>
                <w:szCs w:val="18"/>
              </w:rPr>
            </w:pPr>
            <w:r w:rsidRPr="00590986">
              <w:rPr>
                <w:rFonts w:cs="Arial"/>
                <w:sz w:val="18"/>
                <w:szCs w:val="18"/>
              </w:rPr>
              <w:t>intressentnamn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48CAB8"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95BC40" w14:textId="77777777" w:rsidR="00877FB9" w:rsidRPr="00590986" w:rsidRDefault="00877FB9">
            <w:pPr>
              <w:spacing w:line="225" w:lineRule="atLeast"/>
              <w:rPr>
                <w:rFonts w:cs="Arial"/>
                <w:sz w:val="18"/>
                <w:szCs w:val="18"/>
              </w:rPr>
            </w:pPr>
            <w:r w:rsidRPr="00590986">
              <w:rPr>
                <w:rFonts w:cs="Arial"/>
                <w:sz w:val="18"/>
                <w:szCs w:val="18"/>
              </w:rPr>
              <w:t>Ansvarigt företag för produkten. Typ av företag kan variera, t.ex kan företaget vara innehavare av godkännande/registrering av försäljning eller parallellimportör. Exempel: "AstraZeneca AB".</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63C10F"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8B8619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7AEB23" w14:textId="77777777" w:rsidR="00877FB9" w:rsidRPr="00590986" w:rsidRDefault="00877FB9">
            <w:pPr>
              <w:spacing w:line="225" w:lineRule="atLeast"/>
              <w:rPr>
                <w:rFonts w:cs="Arial"/>
                <w:sz w:val="18"/>
                <w:szCs w:val="18"/>
              </w:rPr>
            </w:pPr>
            <w:r w:rsidRPr="00590986">
              <w:rPr>
                <w:rFonts w:cs="Arial"/>
                <w:sz w:val="18"/>
                <w:szCs w:val="18"/>
              </w:rPr>
              <w:t>lakemedelsformKlartext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9B7FC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82861B" w14:textId="77777777" w:rsidR="00877FB9" w:rsidRPr="00590986" w:rsidRDefault="00877FB9">
            <w:pPr>
              <w:spacing w:line="225" w:lineRule="atLeast"/>
              <w:rPr>
                <w:rFonts w:cs="Arial"/>
                <w:sz w:val="18"/>
                <w:szCs w:val="18"/>
              </w:rPr>
            </w:pPr>
            <w:r w:rsidRPr="00590986">
              <w:rPr>
                <w:rFonts w:cs="Arial"/>
                <w:sz w:val="18"/>
                <w:szCs w:val="18"/>
              </w:rPr>
              <w:t>Läkemedelsform. Exempel: "Filmdragerad tablett".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5FA135"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5092F6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83E66C" w14:textId="77777777" w:rsidR="00877FB9" w:rsidRPr="00590986" w:rsidRDefault="00877FB9">
            <w:pPr>
              <w:spacing w:line="225" w:lineRule="atLeast"/>
              <w:rPr>
                <w:rFonts w:cs="Arial"/>
                <w:sz w:val="18"/>
                <w:szCs w:val="18"/>
              </w:rPr>
            </w:pPr>
            <w:r w:rsidRPr="00590986">
              <w:rPr>
                <w:rFonts w:cs="Arial"/>
                <w:sz w:val="18"/>
                <w:szCs w:val="18"/>
              </w:rPr>
              <w:t>lakemedelsformkod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2B828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3BE902" w14:textId="77777777" w:rsidR="00877FB9" w:rsidRPr="00590986" w:rsidRDefault="00877FB9">
            <w:pPr>
              <w:spacing w:line="225" w:lineRule="atLeast"/>
              <w:rPr>
                <w:rFonts w:cs="Arial"/>
                <w:sz w:val="18"/>
                <w:szCs w:val="18"/>
              </w:rPr>
            </w:pPr>
            <w:r w:rsidRPr="00590986">
              <w:rPr>
                <w:rFonts w:cs="Arial"/>
                <w:sz w:val="18"/>
                <w:szCs w:val="18"/>
              </w:rPr>
              <w:t>Kod för läkemedelsform (beredningsformkod). Exempel: "FICOTA".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66DBC0"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4AF74B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6CC71A" w14:textId="77777777" w:rsidR="00877FB9" w:rsidRPr="00590986" w:rsidRDefault="00877FB9">
            <w:pPr>
              <w:spacing w:line="225" w:lineRule="atLeast"/>
              <w:rPr>
                <w:rFonts w:cs="Arial"/>
                <w:sz w:val="18"/>
                <w:szCs w:val="18"/>
              </w:rPr>
            </w:pPr>
            <w:r w:rsidRPr="00590986">
              <w:rPr>
                <w:rFonts w:cs="Arial"/>
                <w:sz w:val="18"/>
                <w:szCs w:val="18"/>
              </w:rPr>
              <w:t>produktnamn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1F294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806EB9" w14:textId="77777777" w:rsidR="00877FB9" w:rsidRPr="00590986" w:rsidRDefault="00877FB9">
            <w:pPr>
              <w:spacing w:line="225" w:lineRule="atLeast"/>
              <w:rPr>
                <w:rFonts w:cs="Arial"/>
                <w:sz w:val="18"/>
                <w:szCs w:val="18"/>
              </w:rPr>
            </w:pPr>
            <w:r w:rsidRPr="00590986">
              <w:rPr>
                <w:rFonts w:cs="Arial"/>
                <w:sz w:val="18"/>
                <w:szCs w:val="18"/>
              </w:rPr>
              <w:t>Läkemedelsnamn.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24A3D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CFEE1B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1E1827" w14:textId="77777777" w:rsidR="00877FB9" w:rsidRPr="00590986" w:rsidRDefault="00877FB9">
            <w:pPr>
              <w:spacing w:line="225" w:lineRule="atLeast"/>
              <w:rPr>
                <w:rFonts w:cs="Arial"/>
                <w:sz w:val="18"/>
                <w:szCs w:val="18"/>
              </w:rPr>
            </w:pPr>
            <w:r w:rsidRPr="00590986">
              <w:rPr>
                <w:rFonts w:cs="Arial"/>
                <w:sz w:val="18"/>
                <w:szCs w:val="18"/>
              </w:rPr>
              <w:t>produkttyp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91716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B93399" w14:textId="77777777" w:rsidR="00877FB9" w:rsidRPr="00590986" w:rsidRDefault="00877FB9">
            <w:pPr>
              <w:spacing w:line="225" w:lineRule="atLeast"/>
              <w:rPr>
                <w:rFonts w:cs="Arial"/>
                <w:sz w:val="18"/>
                <w:szCs w:val="18"/>
              </w:rPr>
            </w:pPr>
            <w:r w:rsidRPr="00590986">
              <w:rPr>
                <w:rFonts w:cs="Arial"/>
                <w:sz w:val="18"/>
                <w:szCs w:val="18"/>
              </w:rPr>
              <w:t>Produktens typkod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FD359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52FD50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25F1F0" w14:textId="77777777" w:rsidR="00877FB9" w:rsidRPr="00590986" w:rsidRDefault="00877FB9">
            <w:pPr>
              <w:spacing w:line="225" w:lineRule="atLeast"/>
              <w:rPr>
                <w:rFonts w:cs="Arial"/>
                <w:sz w:val="18"/>
                <w:szCs w:val="18"/>
              </w:rPr>
            </w:pPr>
            <w:r w:rsidRPr="00590986">
              <w:rPr>
                <w:rFonts w:cs="Arial"/>
                <w:sz w:val="18"/>
                <w:szCs w:val="18"/>
              </w:rPr>
              <w:t>produkttypKlartext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BF5077"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7EBB9F" w14:textId="77777777" w:rsidR="00877FB9" w:rsidRPr="00590986" w:rsidRDefault="00877FB9">
            <w:pPr>
              <w:spacing w:line="225" w:lineRule="atLeast"/>
              <w:rPr>
                <w:rFonts w:cs="Arial"/>
                <w:sz w:val="18"/>
                <w:szCs w:val="18"/>
              </w:rPr>
            </w:pPr>
            <w:r w:rsidRPr="00590986">
              <w:rPr>
                <w:rFonts w:cs="Arial"/>
                <w:sz w:val="18"/>
                <w:szCs w:val="18"/>
              </w:rPr>
              <w:t>Produktens typ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F0AD2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C7B556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0C9DA1" w14:textId="77777777" w:rsidR="00877FB9" w:rsidRPr="00590986" w:rsidRDefault="00877FB9">
            <w:pPr>
              <w:spacing w:line="225" w:lineRule="atLeast"/>
              <w:rPr>
                <w:rFonts w:cs="Arial"/>
                <w:sz w:val="18"/>
                <w:szCs w:val="18"/>
              </w:rPr>
            </w:pPr>
            <w:r w:rsidRPr="00590986">
              <w:rPr>
                <w:rFonts w:cs="Arial"/>
                <w:sz w:val="18"/>
                <w:szCs w:val="18"/>
              </w:rPr>
              <w:t>styrka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07D76C" w14:textId="77777777" w:rsidR="00877FB9" w:rsidRPr="00590986" w:rsidRDefault="00C262CC">
            <w:pPr>
              <w:spacing w:line="225" w:lineRule="atLeast"/>
              <w:rPr>
                <w:rFonts w:cs="Arial"/>
                <w:sz w:val="18"/>
                <w:szCs w:val="18"/>
              </w:rPr>
            </w:pPr>
            <w:hyperlink w:anchor="tns:decimaltal" w:history="1">
              <w:r w:rsidR="00877FB9" w:rsidRPr="00590986">
                <w:rPr>
                  <w:rStyle w:val="Hyperlnk"/>
                  <w:rFonts w:cs="Arial"/>
                  <w:sz w:val="18"/>
                  <w:szCs w:val="18"/>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E00AF8" w14:textId="77777777" w:rsidR="00877FB9" w:rsidRPr="00590986" w:rsidRDefault="00877FB9">
            <w:pPr>
              <w:spacing w:line="225" w:lineRule="atLeast"/>
              <w:rPr>
                <w:rFonts w:cs="Arial"/>
                <w:sz w:val="18"/>
                <w:szCs w:val="18"/>
              </w:rPr>
            </w:pPr>
            <w:r w:rsidRPr="00590986">
              <w:rPr>
                <w:rFonts w:cs="Arial"/>
                <w:sz w:val="18"/>
                <w:szCs w:val="18"/>
              </w:rPr>
              <w:t>Numerisk styrka. Exempel 20.0.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11C9E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2BE06E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88D40B" w14:textId="77777777" w:rsidR="00877FB9" w:rsidRPr="00590986" w:rsidRDefault="00877FB9">
            <w:pPr>
              <w:spacing w:line="225" w:lineRule="atLeast"/>
              <w:rPr>
                <w:rFonts w:cs="Arial"/>
                <w:sz w:val="18"/>
                <w:szCs w:val="18"/>
              </w:rPr>
            </w:pPr>
            <w:r w:rsidRPr="00590986">
              <w:rPr>
                <w:rFonts w:cs="Arial"/>
                <w:sz w:val="18"/>
                <w:szCs w:val="18"/>
              </w:rPr>
              <w:t>styrkaEnhet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3B92AB"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76A0CF" w14:textId="77777777" w:rsidR="00877FB9" w:rsidRPr="00590986" w:rsidRDefault="00877FB9">
            <w:pPr>
              <w:spacing w:line="225" w:lineRule="atLeast"/>
              <w:rPr>
                <w:rFonts w:cs="Arial"/>
                <w:sz w:val="18"/>
                <w:szCs w:val="18"/>
              </w:rPr>
            </w:pPr>
            <w:r w:rsidRPr="00590986">
              <w:rPr>
                <w:rFonts w:cs="Arial"/>
                <w:sz w:val="18"/>
                <w:szCs w:val="18"/>
              </w:rPr>
              <w:t>Styrkans enhet. Exempel: "mg".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03F43F"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7F4F9F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1C9D79" w14:textId="77777777" w:rsidR="00877FB9" w:rsidRPr="00590986" w:rsidRDefault="00877FB9">
            <w:pPr>
              <w:spacing w:line="225" w:lineRule="atLeast"/>
              <w:rPr>
                <w:rFonts w:cs="Arial"/>
                <w:sz w:val="18"/>
                <w:szCs w:val="18"/>
              </w:rPr>
            </w:pPr>
            <w:r w:rsidRPr="00590986">
              <w:rPr>
                <w:rFonts w:cs="Arial"/>
                <w:sz w:val="18"/>
                <w:szCs w:val="18"/>
              </w:rPr>
              <w:t>styrkaKlartext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D1E999"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FB66BA" w14:textId="77777777" w:rsidR="00877FB9" w:rsidRPr="00590986" w:rsidRDefault="00877FB9">
            <w:pPr>
              <w:spacing w:line="225" w:lineRule="atLeast"/>
              <w:rPr>
                <w:rFonts w:cs="Arial"/>
                <w:sz w:val="18"/>
                <w:szCs w:val="18"/>
              </w:rPr>
            </w:pPr>
            <w:r w:rsidRPr="00590986">
              <w:rPr>
                <w:rFonts w:cs="Arial"/>
                <w:sz w:val="18"/>
                <w:szCs w:val="18"/>
              </w:rPr>
              <w:t>Styrka i klartext. Exempel: "20.0 mg"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A0C6BC" w14:textId="77777777" w:rsidR="00877FB9" w:rsidRPr="00590986" w:rsidRDefault="00877FB9">
            <w:pPr>
              <w:spacing w:line="225" w:lineRule="atLeast"/>
              <w:rPr>
                <w:rFonts w:cs="Arial"/>
                <w:sz w:val="18"/>
                <w:szCs w:val="18"/>
              </w:rPr>
            </w:pPr>
            <w:r w:rsidRPr="00590986">
              <w:rPr>
                <w:rFonts w:cs="Arial"/>
                <w:sz w:val="18"/>
                <w:szCs w:val="18"/>
              </w:rPr>
              <w:t>0..1</w:t>
            </w:r>
          </w:p>
        </w:tc>
      </w:tr>
    </w:tbl>
    <w:p w14:paraId="5C26EA4C"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961"/>
        <w:gridCol w:w="4923"/>
        <w:gridCol w:w="880"/>
      </w:tblGrid>
      <w:tr w:rsidR="00877FB9" w:rsidRPr="00590986" w14:paraId="3ACAC81A"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F756D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Patientidentifikation</w:t>
            </w:r>
          </w:p>
        </w:tc>
      </w:tr>
      <w:tr w:rsidR="00877FB9" w:rsidRPr="00590986" w14:paraId="268EE90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6B530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5E101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9CDBB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A5B14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AA6A11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8F8604" w14:textId="77777777" w:rsidR="00877FB9" w:rsidRPr="00590986" w:rsidRDefault="00877FB9">
            <w:pPr>
              <w:spacing w:line="225" w:lineRule="atLeast"/>
              <w:rPr>
                <w:rFonts w:cs="Arial"/>
                <w:sz w:val="18"/>
                <w:szCs w:val="18"/>
              </w:rPr>
            </w:pPr>
            <w:r w:rsidRPr="00590986">
              <w:rPr>
                <w:rFonts w:cs="Arial"/>
                <w:sz w:val="18"/>
                <w:szCs w:val="18"/>
              </w:rPr>
              <w:t>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152FAE"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D2F316" w14:textId="77777777" w:rsidR="00877FB9" w:rsidRPr="00590986" w:rsidRDefault="00877FB9">
            <w:pPr>
              <w:spacing w:line="225" w:lineRule="atLeast"/>
              <w:rPr>
                <w:rFonts w:cs="Arial"/>
                <w:sz w:val="18"/>
                <w:szCs w:val="18"/>
              </w:rPr>
            </w:pPr>
            <w:r w:rsidRPr="00590986">
              <w:rPr>
                <w:rFonts w:cs="Arial"/>
                <w:sz w:val="18"/>
                <w:szCs w:val="18"/>
              </w:rPr>
              <w:t>Aktuellt kodvärde enligt V-TIM 2.2.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C47AC4"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499198A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7E10A6" w14:textId="77777777" w:rsidR="00877FB9" w:rsidRPr="00590986" w:rsidRDefault="00877FB9">
            <w:pPr>
              <w:spacing w:line="225" w:lineRule="atLeast"/>
              <w:rPr>
                <w:rFonts w:cs="Arial"/>
                <w:sz w:val="18"/>
                <w:szCs w:val="18"/>
              </w:rPr>
            </w:pPr>
            <w:r w:rsidRPr="00590986">
              <w:rPr>
                <w:rFonts w:cs="Arial"/>
                <w:sz w:val="18"/>
                <w:szCs w:val="18"/>
              </w:rPr>
              <w:t>kodverk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51735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C3A66D" w14:textId="77777777" w:rsidR="00877FB9" w:rsidRPr="00590986" w:rsidRDefault="00877FB9">
            <w:pPr>
              <w:spacing w:line="225" w:lineRule="atLeast"/>
              <w:rPr>
                <w:rFonts w:cs="Arial"/>
                <w:sz w:val="18"/>
                <w:szCs w:val="18"/>
              </w:rPr>
            </w:pPr>
            <w:r w:rsidRPr="00590986">
              <w:rPr>
                <w:rFonts w:cs="Arial"/>
                <w:sz w:val="18"/>
                <w:szCs w:val="18"/>
              </w:rPr>
              <w:t>Identifierng av berört kodverk/klassifikation enligt V-TIM 2.2.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D49629" w14:textId="77777777" w:rsidR="00877FB9" w:rsidRPr="00590986" w:rsidRDefault="00877FB9">
            <w:pPr>
              <w:spacing w:line="225" w:lineRule="atLeast"/>
              <w:rPr>
                <w:rFonts w:cs="Arial"/>
                <w:sz w:val="18"/>
                <w:szCs w:val="18"/>
              </w:rPr>
            </w:pPr>
            <w:r w:rsidRPr="00590986">
              <w:rPr>
                <w:rFonts w:cs="Arial"/>
                <w:sz w:val="18"/>
                <w:szCs w:val="18"/>
              </w:rPr>
              <w:t>1..1</w:t>
            </w:r>
          </w:p>
        </w:tc>
      </w:tr>
    </w:tbl>
    <w:p w14:paraId="719B39BA"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692"/>
        <w:gridCol w:w="2002"/>
        <w:gridCol w:w="5423"/>
        <w:gridCol w:w="880"/>
      </w:tblGrid>
      <w:tr w:rsidR="00877FB9" w:rsidRPr="00590986" w14:paraId="5C9C670D"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0291B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Patient</w:t>
            </w:r>
          </w:p>
        </w:tc>
      </w:tr>
      <w:tr w:rsidR="00877FB9" w:rsidRPr="00590986" w14:paraId="0879DA5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2A54A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FDAEC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27FAA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C81FD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0DF6BE1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BAED2A" w14:textId="77777777" w:rsidR="00877FB9" w:rsidRPr="00590986" w:rsidRDefault="00877FB9">
            <w:pPr>
              <w:spacing w:line="225" w:lineRule="atLeast"/>
              <w:rPr>
                <w:rFonts w:cs="Arial"/>
                <w:sz w:val="18"/>
                <w:szCs w:val="18"/>
              </w:rPr>
            </w:pPr>
            <w:r w:rsidRPr="00590986">
              <w:rPr>
                <w:rFonts w:cs="Arial"/>
                <w:sz w:val="18"/>
                <w:szCs w:val="18"/>
              </w:rPr>
              <w:t>patientidentifikation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2933C2" w14:textId="77777777" w:rsidR="00877FB9" w:rsidRPr="00590986" w:rsidRDefault="00C262CC">
            <w:pPr>
              <w:spacing w:line="225" w:lineRule="atLeast"/>
              <w:rPr>
                <w:rFonts w:cs="Arial"/>
                <w:sz w:val="18"/>
                <w:szCs w:val="18"/>
              </w:rPr>
            </w:pPr>
            <w:hyperlink w:anchor="tns:Patientidentifikation" w:history="1">
              <w:r w:rsidR="00877FB9" w:rsidRPr="00590986">
                <w:rPr>
                  <w:rStyle w:val="Hyperlnk"/>
                  <w:rFonts w:cs="Arial"/>
                  <w:sz w:val="18"/>
                  <w:szCs w:val="18"/>
                </w:rPr>
                <w:t>tns:Patientidentifikation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B36899" w14:textId="77777777" w:rsidR="00877FB9" w:rsidRPr="00590986" w:rsidRDefault="00877FB9">
            <w:pPr>
              <w:spacing w:line="225" w:lineRule="atLeast"/>
              <w:rPr>
                <w:rFonts w:cs="Arial"/>
                <w:sz w:val="18"/>
                <w:szCs w:val="18"/>
              </w:rPr>
            </w:pPr>
            <w:r w:rsidRPr="00590986">
              <w:rPr>
                <w:rFonts w:cs="Arial"/>
                <w:sz w:val="18"/>
                <w:szCs w:val="18"/>
              </w:rPr>
              <w:t>Patientidentifikationen kan innehålla följande typer: Personnummer från kodverk med OID 1.2.752.129.2.1.3 och är enhetligt utformat unikt person-id registrerat i folkbokföringen. Tilldelas av skattekontoret. Samordningsnummer med kodverk med OID 1.2.752.129.2.1.3.3 och är ett nummer som kan användas av svenska myndigheter som identitet på personer som inte är folkbokförda i Sverige. Samordningsnummer tilldelas av skattekontoret på begäran av vissa myndigheter. Reservnummer från olika landsting och regioner vilka identifieras med olika unika OID. Bland dessa återfinns bl.a. reservnummer från SLL med OID 1.2.752.97.3.1.3. Reservnummer är ett tillfälligt nummer som används för att kunna identifiera en patient med sin vårddokumentation när personnummer eller samordningsnummer saknas eller är okänt. Ett reservnummer ska anges med OID för aktuell reservnummerdefinition.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C0AE98" w14:textId="77777777" w:rsidR="00877FB9" w:rsidRPr="00590986" w:rsidRDefault="00877FB9">
            <w:pPr>
              <w:spacing w:line="225" w:lineRule="atLeast"/>
              <w:rPr>
                <w:rFonts w:cs="Arial"/>
                <w:sz w:val="18"/>
                <w:szCs w:val="18"/>
              </w:rPr>
            </w:pPr>
            <w:r w:rsidRPr="00590986">
              <w:rPr>
                <w:rFonts w:cs="Arial"/>
                <w:sz w:val="18"/>
                <w:szCs w:val="18"/>
              </w:rPr>
              <w:t>1..1</w:t>
            </w:r>
          </w:p>
        </w:tc>
      </w:tr>
    </w:tbl>
    <w:p w14:paraId="4DE7F730"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961"/>
        <w:gridCol w:w="5893"/>
        <w:gridCol w:w="880"/>
      </w:tblGrid>
      <w:tr w:rsidR="00877FB9" w:rsidRPr="00590986" w14:paraId="1F1BD360"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02BD0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Svarsurval</w:t>
            </w:r>
          </w:p>
        </w:tc>
      </w:tr>
      <w:tr w:rsidR="00877FB9" w:rsidRPr="00590986" w14:paraId="601CC22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88C51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FD0A0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77454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A9833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315F2D5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5244D7" w14:textId="77777777" w:rsidR="00877FB9" w:rsidRPr="00590986" w:rsidRDefault="00877FB9">
            <w:pPr>
              <w:spacing w:line="225" w:lineRule="atLeast"/>
              <w:rPr>
                <w:rFonts w:cs="Arial"/>
                <w:sz w:val="18"/>
                <w:szCs w:val="18"/>
              </w:rPr>
            </w:pPr>
            <w:r w:rsidRPr="00590986">
              <w:rPr>
                <w:rFonts w:cs="Arial"/>
                <w:sz w:val="18"/>
                <w:szCs w:val="18"/>
              </w:rPr>
              <w:t>slutpost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27B5AF"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71E2A5" w14:textId="77777777" w:rsidR="00877FB9" w:rsidRPr="00590986" w:rsidRDefault="00877FB9">
            <w:pPr>
              <w:spacing w:line="225" w:lineRule="atLeast"/>
              <w:rPr>
                <w:rFonts w:cs="Arial"/>
                <w:sz w:val="18"/>
                <w:szCs w:val="18"/>
              </w:rPr>
            </w:pPr>
            <w:r w:rsidRPr="00590986">
              <w:rPr>
                <w:rFonts w:cs="Arial"/>
                <w:sz w:val="18"/>
                <w:szCs w:val="18"/>
              </w:rPr>
              <w:t>Urvalsparameter för att hämta urval av svar till och med angivet värde.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10DF9B"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7F75A77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5AB833" w14:textId="77777777" w:rsidR="00877FB9" w:rsidRPr="00590986" w:rsidRDefault="00877FB9">
            <w:pPr>
              <w:spacing w:line="225" w:lineRule="atLeast"/>
              <w:rPr>
                <w:rFonts w:cs="Arial"/>
                <w:sz w:val="18"/>
                <w:szCs w:val="18"/>
              </w:rPr>
            </w:pPr>
            <w:r w:rsidRPr="00590986">
              <w:rPr>
                <w:rFonts w:cs="Arial"/>
                <w:sz w:val="18"/>
                <w:szCs w:val="18"/>
              </w:rPr>
              <w:t>startpost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593758"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AD1B5C" w14:textId="77777777" w:rsidR="00877FB9" w:rsidRPr="00590986" w:rsidRDefault="00877FB9">
            <w:pPr>
              <w:spacing w:line="225" w:lineRule="atLeast"/>
              <w:rPr>
                <w:rFonts w:cs="Arial"/>
                <w:sz w:val="18"/>
                <w:szCs w:val="18"/>
              </w:rPr>
            </w:pPr>
            <w:r w:rsidRPr="00590986">
              <w:rPr>
                <w:rFonts w:cs="Arial"/>
                <w:sz w:val="18"/>
                <w:szCs w:val="18"/>
              </w:rPr>
              <w:t>Urvalsparameter för att hämta urval av svar från och med angivet värde.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FF83F1" w14:textId="77777777" w:rsidR="00877FB9" w:rsidRPr="00590986" w:rsidRDefault="00877FB9">
            <w:pPr>
              <w:spacing w:line="225" w:lineRule="atLeast"/>
              <w:rPr>
                <w:rFonts w:cs="Arial"/>
                <w:sz w:val="18"/>
                <w:szCs w:val="18"/>
              </w:rPr>
            </w:pPr>
            <w:r w:rsidRPr="00590986">
              <w:rPr>
                <w:rFonts w:cs="Arial"/>
                <w:sz w:val="18"/>
                <w:szCs w:val="18"/>
              </w:rPr>
              <w:t>1..1</w:t>
            </w:r>
          </w:p>
        </w:tc>
      </w:tr>
    </w:tbl>
    <w:p w14:paraId="5FA758AD"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332"/>
        <w:gridCol w:w="2652"/>
        <w:gridCol w:w="3492"/>
        <w:gridCol w:w="1252"/>
      </w:tblGrid>
      <w:tr w:rsidR="00877FB9" w:rsidRPr="00590986" w14:paraId="0802F75B"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01BED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EjVerifieradOrdination</w:t>
            </w:r>
          </w:p>
        </w:tc>
      </w:tr>
      <w:tr w:rsidR="00877FB9" w:rsidRPr="00590986" w14:paraId="1D13FB8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D808D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D8157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BB7B4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75037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4531EF4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A51C19" w14:textId="77777777" w:rsidR="00877FB9" w:rsidRPr="00590986" w:rsidRDefault="00877FB9">
            <w:pPr>
              <w:spacing w:line="225" w:lineRule="atLeast"/>
              <w:rPr>
                <w:rFonts w:cs="Arial"/>
                <w:sz w:val="18"/>
                <w:szCs w:val="18"/>
              </w:rPr>
            </w:pPr>
            <w:r w:rsidRPr="00590986">
              <w:rPr>
                <w:rFonts w:cs="Arial"/>
                <w:sz w:val="18"/>
                <w:szCs w:val="18"/>
              </w:rPr>
              <w:t>dispenseringsforskrivning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33AB72" w14:textId="77777777" w:rsidR="00877FB9" w:rsidRPr="00590986" w:rsidRDefault="00C262CC">
            <w:pPr>
              <w:spacing w:line="225" w:lineRule="atLeast"/>
              <w:rPr>
                <w:rFonts w:cs="Arial"/>
                <w:sz w:val="18"/>
                <w:szCs w:val="18"/>
              </w:rPr>
            </w:pPr>
            <w:hyperlink w:anchor="tns:Dispenseringsforskrivning" w:history="1">
              <w:r w:rsidR="00877FB9" w:rsidRPr="00590986">
                <w:rPr>
                  <w:rStyle w:val="Hyperlnk"/>
                  <w:rFonts w:cs="Arial"/>
                  <w:sz w:val="18"/>
                  <w:szCs w:val="18"/>
                </w:rPr>
                <w:t>tns:Dispenseringsforskrivning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450F60" w14:textId="77777777" w:rsidR="00877FB9" w:rsidRPr="00590986" w:rsidRDefault="00877FB9">
            <w:pPr>
              <w:spacing w:line="225" w:lineRule="atLeast"/>
              <w:rPr>
                <w:rFonts w:cs="Arial"/>
                <w:sz w:val="18"/>
                <w:szCs w:val="18"/>
              </w:rPr>
            </w:pPr>
            <w:r w:rsidRPr="00590986">
              <w:rPr>
                <w:rFonts w:cs="Arial"/>
                <w:sz w:val="18"/>
                <w:szCs w:val="18"/>
              </w:rPr>
              <w:t>Eventuella dispenseringsförskrivningar.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6BC358" w14:textId="77777777" w:rsidR="00877FB9" w:rsidRPr="00590986" w:rsidRDefault="00877FB9">
            <w:pPr>
              <w:spacing w:line="225" w:lineRule="atLeast"/>
              <w:rPr>
                <w:rFonts w:cs="Arial"/>
                <w:sz w:val="18"/>
                <w:szCs w:val="18"/>
              </w:rPr>
            </w:pPr>
            <w:r w:rsidRPr="00590986">
              <w:rPr>
                <w:rFonts w:cs="Arial"/>
                <w:sz w:val="18"/>
                <w:szCs w:val="18"/>
              </w:rPr>
              <w:t>0..unbounded</w:t>
            </w:r>
          </w:p>
        </w:tc>
      </w:tr>
      <w:tr w:rsidR="00877FB9" w:rsidRPr="00590986" w14:paraId="7E6B899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B4FDEA" w14:textId="77777777" w:rsidR="00877FB9" w:rsidRPr="00590986" w:rsidRDefault="00877FB9">
            <w:pPr>
              <w:spacing w:line="225" w:lineRule="atLeast"/>
              <w:rPr>
                <w:rFonts w:cs="Arial"/>
                <w:sz w:val="18"/>
                <w:szCs w:val="18"/>
              </w:rPr>
            </w:pPr>
            <w:r w:rsidRPr="00590986">
              <w:rPr>
                <w:rFonts w:cs="Arial"/>
                <w:sz w:val="18"/>
                <w:szCs w:val="18"/>
              </w:rPr>
              <w:t>helforpackningsforskrivning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7DB74C" w14:textId="77777777" w:rsidR="00877FB9" w:rsidRPr="00590986" w:rsidRDefault="00C262CC">
            <w:pPr>
              <w:spacing w:line="225" w:lineRule="atLeast"/>
              <w:rPr>
                <w:rFonts w:cs="Arial"/>
                <w:sz w:val="18"/>
                <w:szCs w:val="18"/>
              </w:rPr>
            </w:pPr>
            <w:hyperlink w:anchor="tns:Helforpackningsforskrivning" w:history="1">
              <w:r w:rsidR="00877FB9" w:rsidRPr="00590986">
                <w:rPr>
                  <w:rStyle w:val="Hyperlnk"/>
                  <w:rFonts w:cs="Arial"/>
                  <w:sz w:val="18"/>
                  <w:szCs w:val="18"/>
                </w:rPr>
                <w:t>tns:Helforpackningsforskrivning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EDCEC7" w14:textId="77777777" w:rsidR="00877FB9" w:rsidRPr="00590986" w:rsidRDefault="00877FB9">
            <w:pPr>
              <w:spacing w:line="225" w:lineRule="atLeast"/>
              <w:rPr>
                <w:rFonts w:cs="Arial"/>
                <w:sz w:val="18"/>
                <w:szCs w:val="18"/>
              </w:rPr>
            </w:pPr>
            <w:r w:rsidRPr="00590986">
              <w:rPr>
                <w:rFonts w:cs="Arial"/>
                <w:sz w:val="18"/>
                <w:szCs w:val="18"/>
              </w:rPr>
              <w:t>Eventuella helförpackningsförskrivningar.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227EEA" w14:textId="77777777" w:rsidR="00877FB9" w:rsidRPr="00590986" w:rsidRDefault="00877FB9">
            <w:pPr>
              <w:spacing w:line="225" w:lineRule="atLeast"/>
              <w:rPr>
                <w:rFonts w:cs="Arial"/>
                <w:sz w:val="18"/>
                <w:szCs w:val="18"/>
              </w:rPr>
            </w:pPr>
            <w:r w:rsidRPr="00590986">
              <w:rPr>
                <w:rFonts w:cs="Arial"/>
                <w:sz w:val="18"/>
                <w:szCs w:val="18"/>
              </w:rPr>
              <w:t>0..unbounded</w:t>
            </w:r>
          </w:p>
        </w:tc>
      </w:tr>
      <w:tr w:rsidR="00877FB9" w:rsidRPr="00590986" w14:paraId="0CFA213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8A0A44" w14:textId="77777777" w:rsidR="00877FB9" w:rsidRPr="00590986" w:rsidRDefault="00877FB9">
            <w:pPr>
              <w:spacing w:line="225" w:lineRule="atLeast"/>
              <w:rPr>
                <w:rFonts w:cs="Arial"/>
                <w:sz w:val="18"/>
                <w:szCs w:val="18"/>
              </w:rPr>
            </w:pPr>
            <w:r w:rsidRPr="00590986">
              <w:rPr>
                <w:rFonts w:cs="Arial"/>
                <w:sz w:val="18"/>
                <w:szCs w:val="18"/>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B8DDB3"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1DCD68" w14:textId="77777777" w:rsidR="00877FB9" w:rsidRPr="00590986" w:rsidRDefault="00877FB9">
            <w:pPr>
              <w:spacing w:line="225" w:lineRule="atLeast"/>
              <w:rPr>
                <w:rFonts w:cs="Arial"/>
                <w:sz w:val="18"/>
                <w:szCs w:val="18"/>
              </w:rPr>
            </w:pPr>
            <w:r w:rsidRPr="00590986">
              <w:rPr>
                <w:rFonts w:cs="Arial"/>
                <w:sz w:val="18"/>
                <w:szCs w:val="18"/>
              </w:rPr>
              <w:t>UUID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5DDD28"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3C7A822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D94B70" w14:textId="77777777" w:rsidR="00877FB9" w:rsidRPr="00590986" w:rsidRDefault="00877FB9">
            <w:pPr>
              <w:spacing w:line="225" w:lineRule="atLeast"/>
              <w:rPr>
                <w:rFonts w:cs="Arial"/>
                <w:sz w:val="18"/>
                <w:szCs w:val="18"/>
              </w:rPr>
            </w:pPr>
            <w:r w:rsidRPr="00590986">
              <w:rPr>
                <w:rFonts w:cs="Arial"/>
                <w:sz w:val="18"/>
                <w:szCs w:val="18"/>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300FAF" w14:textId="77777777" w:rsidR="00877FB9" w:rsidRPr="00590986" w:rsidRDefault="00C262CC">
            <w:pPr>
              <w:spacing w:line="225" w:lineRule="atLeast"/>
              <w:rPr>
                <w:rFonts w:cs="Arial"/>
                <w:sz w:val="18"/>
                <w:szCs w:val="18"/>
              </w:rPr>
            </w:pPr>
            <w:hyperlink w:anchor="tns:Patient" w:history="1">
              <w:r w:rsidR="00877FB9" w:rsidRPr="00590986">
                <w:rPr>
                  <w:rStyle w:val="Hyperlnk"/>
                  <w:rFonts w:cs="Arial"/>
                  <w:sz w:val="18"/>
                  <w:szCs w:val="18"/>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D67A1F" w14:textId="77777777" w:rsidR="00877FB9" w:rsidRPr="00590986" w:rsidRDefault="00877FB9">
            <w:pPr>
              <w:spacing w:line="225" w:lineRule="atLeast"/>
              <w:rPr>
                <w:rFonts w:cs="Arial"/>
                <w:sz w:val="18"/>
                <w:szCs w:val="18"/>
              </w:rPr>
            </w:pPr>
            <w:r w:rsidRPr="00590986">
              <w:rPr>
                <w:rFonts w:cs="Arial"/>
                <w:sz w:val="18"/>
                <w:szCs w:val="18"/>
              </w:rPr>
              <w:t>Patient som förskrivningar registrerats för.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17F764" w14:textId="77777777" w:rsidR="00877FB9" w:rsidRPr="00590986" w:rsidRDefault="00877FB9">
            <w:pPr>
              <w:spacing w:line="225" w:lineRule="atLeast"/>
              <w:rPr>
                <w:rFonts w:cs="Arial"/>
                <w:sz w:val="18"/>
                <w:szCs w:val="18"/>
              </w:rPr>
            </w:pPr>
            <w:r w:rsidRPr="00590986">
              <w:rPr>
                <w:rFonts w:cs="Arial"/>
                <w:sz w:val="18"/>
                <w:szCs w:val="18"/>
              </w:rPr>
              <w:t>1..1</w:t>
            </w:r>
          </w:p>
        </w:tc>
      </w:tr>
    </w:tbl>
    <w:p w14:paraId="42E10A29"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392"/>
        <w:gridCol w:w="1251"/>
        <w:gridCol w:w="5474"/>
        <w:gridCol w:w="880"/>
      </w:tblGrid>
      <w:tr w:rsidR="00877FB9" w:rsidRPr="00590986" w14:paraId="5CCE00E3"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4F8C8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Artikelinformation</w:t>
            </w:r>
          </w:p>
        </w:tc>
      </w:tr>
      <w:tr w:rsidR="00877FB9" w:rsidRPr="00590986" w14:paraId="05FBD0E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04DE0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C5A88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DF068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0B424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7F88D63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89FFAB" w14:textId="77777777" w:rsidR="00877FB9" w:rsidRPr="00590986" w:rsidRDefault="00877FB9">
            <w:pPr>
              <w:spacing w:line="225" w:lineRule="atLeast"/>
              <w:rPr>
                <w:rFonts w:cs="Arial"/>
                <w:sz w:val="18"/>
                <w:szCs w:val="18"/>
              </w:rPr>
            </w:pPr>
            <w:r w:rsidRPr="00590986">
              <w:rPr>
                <w:rFonts w:cs="Arial"/>
                <w:sz w:val="18"/>
                <w:szCs w:val="18"/>
              </w:rPr>
              <w:t>alternativtAntalKlartext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21FD1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F83201" w14:textId="77777777" w:rsidR="00877FB9" w:rsidRPr="00590986" w:rsidRDefault="00877FB9">
            <w:pPr>
              <w:spacing w:line="225" w:lineRule="atLeast"/>
              <w:rPr>
                <w:rFonts w:cs="Arial"/>
                <w:sz w:val="18"/>
                <w:szCs w:val="18"/>
              </w:rPr>
            </w:pPr>
            <w:r w:rsidRPr="00590986">
              <w:rPr>
                <w:rFonts w:cs="Arial"/>
                <w:sz w:val="18"/>
                <w:szCs w:val="18"/>
              </w:rPr>
              <w:t>Alternativ antal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A31C7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CD96B3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8F61B6" w14:textId="77777777" w:rsidR="00877FB9" w:rsidRPr="00590986" w:rsidRDefault="00877FB9">
            <w:pPr>
              <w:spacing w:line="225" w:lineRule="atLeast"/>
              <w:rPr>
                <w:rFonts w:cs="Arial"/>
                <w:sz w:val="18"/>
                <w:szCs w:val="18"/>
              </w:rPr>
            </w:pPr>
            <w:r w:rsidRPr="00590986">
              <w:rPr>
                <w:rFonts w:cs="Arial"/>
                <w:sz w:val="18"/>
                <w:szCs w:val="18"/>
              </w:rPr>
              <w:t>antalKlartext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A459A8"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107A5F" w14:textId="77777777" w:rsidR="00877FB9" w:rsidRPr="00590986" w:rsidRDefault="00877FB9">
            <w:pPr>
              <w:spacing w:line="225" w:lineRule="atLeast"/>
              <w:rPr>
                <w:rFonts w:cs="Arial"/>
                <w:sz w:val="18"/>
                <w:szCs w:val="18"/>
              </w:rPr>
            </w:pPr>
            <w:r w:rsidRPr="00590986">
              <w:rPr>
                <w:rFonts w:cs="Arial"/>
                <w:sz w:val="18"/>
                <w:szCs w:val="18"/>
              </w:rPr>
              <w:t>Artikelns innehållsantal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333733"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036F3B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F29544" w14:textId="77777777" w:rsidR="00877FB9" w:rsidRPr="00590986" w:rsidRDefault="00877FB9">
            <w:pPr>
              <w:spacing w:line="225" w:lineRule="atLeast"/>
              <w:rPr>
                <w:rFonts w:cs="Arial"/>
                <w:sz w:val="18"/>
                <w:szCs w:val="18"/>
              </w:rPr>
            </w:pPr>
            <w:r w:rsidRPr="00590986">
              <w:rPr>
                <w:rFonts w:cs="Arial"/>
                <w:sz w:val="18"/>
                <w:szCs w:val="18"/>
              </w:rPr>
              <w:t>artikelbenamning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551059"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60D41E" w14:textId="77777777" w:rsidR="00877FB9" w:rsidRPr="00590986" w:rsidRDefault="00877FB9">
            <w:pPr>
              <w:spacing w:line="225" w:lineRule="atLeast"/>
              <w:rPr>
                <w:rFonts w:cs="Arial"/>
                <w:sz w:val="18"/>
                <w:szCs w:val="18"/>
              </w:rPr>
            </w:pPr>
            <w:r w:rsidRPr="00590986">
              <w:rPr>
                <w:rFonts w:cs="Arial"/>
                <w:sz w:val="18"/>
                <w:szCs w:val="18"/>
              </w:rPr>
              <w:t>Artikelns artikelbenämning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B635B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5C6C0F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30653B" w14:textId="77777777" w:rsidR="00877FB9" w:rsidRPr="00590986" w:rsidRDefault="00877FB9">
            <w:pPr>
              <w:spacing w:line="225" w:lineRule="atLeast"/>
              <w:rPr>
                <w:rFonts w:cs="Arial"/>
                <w:sz w:val="18"/>
                <w:szCs w:val="18"/>
              </w:rPr>
            </w:pPr>
            <w:r w:rsidRPr="00590986">
              <w:rPr>
                <w:rFonts w:cs="Arial"/>
                <w:sz w:val="18"/>
                <w:szCs w:val="18"/>
              </w:rPr>
              <w:t>forpackningsantalEnhet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A879A6"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4FCF24" w14:textId="77777777" w:rsidR="00877FB9" w:rsidRPr="00590986" w:rsidRDefault="00877FB9">
            <w:pPr>
              <w:spacing w:line="225" w:lineRule="atLeast"/>
              <w:rPr>
                <w:rFonts w:cs="Arial"/>
                <w:sz w:val="18"/>
                <w:szCs w:val="18"/>
              </w:rPr>
            </w:pPr>
            <w:r w:rsidRPr="00590986">
              <w:rPr>
                <w:rFonts w:cs="Arial"/>
                <w:sz w:val="18"/>
                <w:szCs w:val="18"/>
              </w:rPr>
              <w:t>Förpackningens enhet för antal.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CA590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854E4E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E629B0" w14:textId="77777777" w:rsidR="00877FB9" w:rsidRPr="00590986" w:rsidRDefault="00877FB9">
            <w:pPr>
              <w:spacing w:line="225" w:lineRule="atLeast"/>
              <w:rPr>
                <w:rFonts w:cs="Arial"/>
                <w:sz w:val="18"/>
                <w:szCs w:val="18"/>
              </w:rPr>
            </w:pPr>
            <w:r w:rsidRPr="00590986">
              <w:rPr>
                <w:rFonts w:cs="Arial"/>
                <w:sz w:val="18"/>
                <w:szCs w:val="18"/>
              </w:rPr>
              <w:t>forpackningsantalMultipel1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DA09DF"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B98E0C" w14:textId="77777777" w:rsidR="00877FB9" w:rsidRPr="00590986" w:rsidRDefault="00877FB9">
            <w:pPr>
              <w:spacing w:line="225" w:lineRule="atLeast"/>
              <w:rPr>
                <w:rFonts w:cs="Arial"/>
                <w:sz w:val="18"/>
                <w:szCs w:val="18"/>
              </w:rPr>
            </w:pPr>
            <w:r w:rsidRPr="00590986">
              <w:rPr>
                <w:rFonts w:cs="Arial"/>
                <w:sz w:val="18"/>
                <w:szCs w:val="18"/>
              </w:rPr>
              <w:t>Förpackningsantal multipel 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8B3AA0"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C2095F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DEC837" w14:textId="77777777" w:rsidR="00877FB9" w:rsidRPr="00590986" w:rsidRDefault="00877FB9">
            <w:pPr>
              <w:spacing w:line="225" w:lineRule="atLeast"/>
              <w:rPr>
                <w:rFonts w:cs="Arial"/>
                <w:sz w:val="18"/>
                <w:szCs w:val="18"/>
              </w:rPr>
            </w:pPr>
            <w:r w:rsidRPr="00590986">
              <w:rPr>
                <w:rFonts w:cs="Arial"/>
                <w:sz w:val="18"/>
                <w:szCs w:val="18"/>
              </w:rPr>
              <w:t>forpackningsantalMultipel2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B3AC57"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E74E96" w14:textId="77777777" w:rsidR="00877FB9" w:rsidRPr="00590986" w:rsidRDefault="00877FB9">
            <w:pPr>
              <w:spacing w:line="225" w:lineRule="atLeast"/>
              <w:rPr>
                <w:rFonts w:cs="Arial"/>
                <w:sz w:val="18"/>
                <w:szCs w:val="18"/>
              </w:rPr>
            </w:pPr>
            <w:r w:rsidRPr="00590986">
              <w:rPr>
                <w:rFonts w:cs="Arial"/>
                <w:sz w:val="18"/>
                <w:szCs w:val="18"/>
              </w:rPr>
              <w:t>Förpacknings antal multipel 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BEA72F"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7E4844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26AB34" w14:textId="77777777" w:rsidR="00877FB9" w:rsidRPr="00590986" w:rsidRDefault="00877FB9">
            <w:pPr>
              <w:spacing w:line="225" w:lineRule="atLeast"/>
              <w:rPr>
                <w:rFonts w:cs="Arial"/>
                <w:sz w:val="18"/>
                <w:szCs w:val="18"/>
              </w:rPr>
            </w:pPr>
            <w:r w:rsidRPr="00590986">
              <w:rPr>
                <w:rFonts w:cs="Arial"/>
                <w:sz w:val="18"/>
                <w:szCs w:val="18"/>
              </w:rPr>
              <w:t>forpackningsantalNumerisk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82CED2" w14:textId="77777777" w:rsidR="00877FB9" w:rsidRPr="00590986" w:rsidRDefault="00C262CC">
            <w:pPr>
              <w:spacing w:line="225" w:lineRule="atLeast"/>
              <w:rPr>
                <w:rFonts w:cs="Arial"/>
                <w:sz w:val="18"/>
                <w:szCs w:val="18"/>
              </w:rPr>
            </w:pPr>
            <w:hyperlink w:anchor="tns:decimaltal" w:history="1">
              <w:r w:rsidR="00877FB9" w:rsidRPr="00590986">
                <w:rPr>
                  <w:rStyle w:val="Hyperlnk"/>
                  <w:rFonts w:cs="Arial"/>
                  <w:sz w:val="18"/>
                  <w:szCs w:val="18"/>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451B78" w14:textId="77777777" w:rsidR="00877FB9" w:rsidRPr="00590986" w:rsidRDefault="00877FB9">
            <w:pPr>
              <w:spacing w:line="225" w:lineRule="atLeast"/>
              <w:rPr>
                <w:rFonts w:cs="Arial"/>
                <w:sz w:val="18"/>
                <w:szCs w:val="18"/>
              </w:rPr>
            </w:pPr>
            <w:r w:rsidRPr="00590986">
              <w:rPr>
                <w:rFonts w:cs="Arial"/>
                <w:sz w:val="18"/>
                <w:szCs w:val="18"/>
              </w:rPr>
              <w:t>Förpacknings antal numerisk.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3B818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7257F1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B2D9FA" w14:textId="77777777" w:rsidR="00877FB9" w:rsidRPr="00590986" w:rsidRDefault="00877FB9">
            <w:pPr>
              <w:spacing w:line="225" w:lineRule="atLeast"/>
              <w:rPr>
                <w:rFonts w:cs="Arial"/>
                <w:sz w:val="18"/>
                <w:szCs w:val="18"/>
              </w:rPr>
            </w:pPr>
            <w:r w:rsidRPr="00590986">
              <w:rPr>
                <w:rFonts w:cs="Arial"/>
                <w:sz w:val="18"/>
                <w:szCs w:val="18"/>
              </w:rPr>
              <w:t>forpackningsenhet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612B48"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C62C5D" w14:textId="77777777" w:rsidR="00877FB9" w:rsidRPr="00590986" w:rsidRDefault="00877FB9">
            <w:pPr>
              <w:spacing w:line="225" w:lineRule="atLeast"/>
              <w:rPr>
                <w:rFonts w:cs="Arial"/>
                <w:sz w:val="18"/>
                <w:szCs w:val="18"/>
              </w:rPr>
            </w:pPr>
            <w:r w:rsidRPr="00590986">
              <w:rPr>
                <w:rFonts w:cs="Arial"/>
                <w:sz w:val="18"/>
                <w:szCs w:val="18"/>
              </w:rPr>
              <w:t>Artikelns förpackningsenhet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A0E95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0E25E8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8A2558" w14:textId="77777777" w:rsidR="00877FB9" w:rsidRPr="00590986" w:rsidRDefault="00877FB9">
            <w:pPr>
              <w:spacing w:line="225" w:lineRule="atLeast"/>
              <w:rPr>
                <w:rFonts w:cs="Arial"/>
                <w:sz w:val="18"/>
                <w:szCs w:val="18"/>
              </w:rPr>
            </w:pPr>
            <w:r w:rsidRPr="00590986">
              <w:rPr>
                <w:rFonts w:cs="Arial"/>
                <w:sz w:val="18"/>
                <w:szCs w:val="18"/>
              </w:rPr>
              <w:t>forpackningsinnehall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C78872"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CA5155" w14:textId="77777777" w:rsidR="00877FB9" w:rsidRPr="00590986" w:rsidRDefault="00877FB9">
            <w:pPr>
              <w:spacing w:line="225" w:lineRule="atLeast"/>
              <w:rPr>
                <w:rFonts w:cs="Arial"/>
                <w:sz w:val="18"/>
                <w:szCs w:val="18"/>
              </w:rPr>
            </w:pPr>
            <w:r w:rsidRPr="00590986">
              <w:rPr>
                <w:rFonts w:cs="Arial"/>
                <w:sz w:val="18"/>
                <w:szCs w:val="18"/>
              </w:rPr>
              <w:t>Artikelns förpackningsinnehåll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9F1481"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222E7A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51F7DA" w14:textId="77777777" w:rsidR="00877FB9" w:rsidRPr="00590986" w:rsidRDefault="00877FB9">
            <w:pPr>
              <w:spacing w:line="225" w:lineRule="atLeast"/>
              <w:rPr>
                <w:rFonts w:cs="Arial"/>
                <w:sz w:val="18"/>
                <w:szCs w:val="18"/>
              </w:rPr>
            </w:pPr>
            <w:r w:rsidRPr="00590986">
              <w:rPr>
                <w:rFonts w:cs="Arial"/>
                <w:sz w:val="18"/>
                <w:szCs w:val="18"/>
              </w:rPr>
              <w:t>forpackningsmangd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9E3B9C" w14:textId="77777777" w:rsidR="00877FB9" w:rsidRPr="00590986" w:rsidRDefault="00C262CC">
            <w:pPr>
              <w:spacing w:line="225" w:lineRule="atLeast"/>
              <w:rPr>
                <w:rFonts w:cs="Arial"/>
                <w:sz w:val="18"/>
                <w:szCs w:val="18"/>
              </w:rPr>
            </w:pPr>
            <w:hyperlink w:anchor="tns:decimaltal" w:history="1">
              <w:r w:rsidR="00877FB9" w:rsidRPr="00590986">
                <w:rPr>
                  <w:rStyle w:val="Hyperlnk"/>
                  <w:rFonts w:cs="Arial"/>
                  <w:sz w:val="18"/>
                  <w:szCs w:val="18"/>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61D293" w14:textId="77777777" w:rsidR="00877FB9" w:rsidRPr="00590986" w:rsidRDefault="00877FB9">
            <w:pPr>
              <w:spacing w:line="225" w:lineRule="atLeast"/>
              <w:rPr>
                <w:rFonts w:cs="Arial"/>
                <w:sz w:val="18"/>
                <w:szCs w:val="18"/>
              </w:rPr>
            </w:pPr>
            <w:r w:rsidRPr="00590986">
              <w:rPr>
                <w:rFonts w:cs="Arial"/>
                <w:sz w:val="18"/>
                <w:szCs w:val="18"/>
              </w:rPr>
              <w:t>Artikelns förpackningsmängd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D81178"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D684C0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1EFC2A" w14:textId="77777777" w:rsidR="00877FB9" w:rsidRPr="00590986" w:rsidRDefault="00877FB9">
            <w:pPr>
              <w:spacing w:line="225" w:lineRule="atLeast"/>
              <w:rPr>
                <w:rFonts w:cs="Arial"/>
                <w:sz w:val="18"/>
                <w:szCs w:val="18"/>
              </w:rPr>
            </w:pPr>
            <w:r w:rsidRPr="00590986">
              <w:rPr>
                <w:rFonts w:cs="Arial"/>
                <w:sz w:val="18"/>
                <w:szCs w:val="18"/>
              </w:rPr>
              <w:t>forpackningstyp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BCBE0F"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D42762" w14:textId="77777777" w:rsidR="00877FB9" w:rsidRPr="00590986" w:rsidRDefault="00877FB9">
            <w:pPr>
              <w:spacing w:line="225" w:lineRule="atLeast"/>
              <w:rPr>
                <w:rFonts w:cs="Arial"/>
                <w:sz w:val="18"/>
                <w:szCs w:val="18"/>
              </w:rPr>
            </w:pPr>
            <w:r w:rsidRPr="00590986">
              <w:rPr>
                <w:rFonts w:cs="Arial"/>
                <w:sz w:val="18"/>
                <w:szCs w:val="18"/>
              </w:rPr>
              <w:t>Artikelns förpackningstyp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F79DAB"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3B0485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39E7D6" w14:textId="77777777" w:rsidR="00877FB9" w:rsidRPr="00590986" w:rsidRDefault="00877FB9">
            <w:pPr>
              <w:spacing w:line="225" w:lineRule="atLeast"/>
              <w:rPr>
                <w:rFonts w:cs="Arial"/>
                <w:sz w:val="18"/>
                <w:szCs w:val="18"/>
              </w:rPr>
            </w:pPr>
            <w:r w:rsidRPr="00590986">
              <w:rPr>
                <w:rFonts w:cs="Arial"/>
                <w:sz w:val="18"/>
                <w:szCs w:val="18"/>
              </w:rPr>
              <w:t>intressentnamn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7FCC2B"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C855C8" w14:textId="77777777" w:rsidR="00877FB9" w:rsidRPr="00590986" w:rsidRDefault="00877FB9">
            <w:pPr>
              <w:spacing w:line="225" w:lineRule="atLeast"/>
              <w:rPr>
                <w:rFonts w:cs="Arial"/>
                <w:sz w:val="18"/>
                <w:szCs w:val="18"/>
              </w:rPr>
            </w:pPr>
            <w:r w:rsidRPr="00590986">
              <w:rPr>
                <w:rFonts w:cs="Arial"/>
                <w:sz w:val="18"/>
                <w:szCs w:val="18"/>
              </w:rPr>
              <w:t>Ansvarigt företag för artikel. Typ av företag kan variera, t.ex kan företaget vara innehavare av godkännande/registrering av försäljning eller parallellimportör. Exempel: "AstraZeneca AB".</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8F8A0F"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EDAAA3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D3810D" w14:textId="77777777" w:rsidR="00877FB9" w:rsidRPr="00590986" w:rsidRDefault="00877FB9">
            <w:pPr>
              <w:spacing w:line="225" w:lineRule="atLeast"/>
              <w:rPr>
                <w:rFonts w:cs="Arial"/>
                <w:sz w:val="18"/>
                <w:szCs w:val="18"/>
              </w:rPr>
            </w:pPr>
            <w:r w:rsidRPr="00590986">
              <w:rPr>
                <w:rFonts w:cs="Arial"/>
                <w:sz w:val="18"/>
                <w:szCs w:val="18"/>
              </w:rPr>
              <w:t>intressentroll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0AB4F3"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CCB753" w14:textId="77777777" w:rsidR="00877FB9" w:rsidRPr="00590986" w:rsidRDefault="00877FB9">
            <w:pPr>
              <w:spacing w:line="225" w:lineRule="atLeast"/>
              <w:rPr>
                <w:rFonts w:cs="Arial"/>
                <w:sz w:val="18"/>
                <w:szCs w:val="18"/>
              </w:rPr>
            </w:pPr>
            <w:r w:rsidRPr="00590986">
              <w:rPr>
                <w:rFonts w:cs="Arial"/>
                <w:sz w:val="18"/>
                <w:szCs w:val="18"/>
              </w:rPr>
              <w:t>Artikelns intressentroll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A1DE50"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709594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C18D5A" w14:textId="77777777" w:rsidR="00877FB9" w:rsidRPr="00590986" w:rsidRDefault="00877FB9">
            <w:pPr>
              <w:spacing w:line="225" w:lineRule="atLeast"/>
              <w:rPr>
                <w:rFonts w:cs="Arial"/>
                <w:sz w:val="18"/>
                <w:szCs w:val="18"/>
              </w:rPr>
            </w:pPr>
            <w:r w:rsidRPr="00590986">
              <w:rPr>
                <w:rFonts w:cs="Arial"/>
                <w:sz w:val="18"/>
                <w:szCs w:val="18"/>
              </w:rPr>
              <w:t>isLakemedel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586919"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C4AECA" w14:textId="77777777" w:rsidR="00877FB9" w:rsidRPr="00590986" w:rsidRDefault="00877FB9">
            <w:pPr>
              <w:spacing w:line="225" w:lineRule="atLeast"/>
              <w:rPr>
                <w:rFonts w:cs="Arial"/>
                <w:sz w:val="18"/>
                <w:szCs w:val="18"/>
              </w:rPr>
            </w:pPr>
            <w:r w:rsidRPr="00590986">
              <w:rPr>
                <w:rFonts w:cs="Arial"/>
                <w:sz w:val="18"/>
                <w:szCs w:val="18"/>
              </w:rPr>
              <w:t>Representerar om artikeln är läkemedelsklassad.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723288"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751234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B20841" w14:textId="77777777" w:rsidR="00877FB9" w:rsidRPr="00590986" w:rsidRDefault="00877FB9">
            <w:pPr>
              <w:spacing w:line="225" w:lineRule="atLeast"/>
              <w:rPr>
                <w:rFonts w:cs="Arial"/>
                <w:sz w:val="18"/>
                <w:szCs w:val="18"/>
              </w:rPr>
            </w:pPr>
            <w:r w:rsidRPr="00590986">
              <w:rPr>
                <w:rFonts w:cs="Arial"/>
                <w:sz w:val="18"/>
                <w:szCs w:val="18"/>
              </w:rPr>
              <w:t>narkotikaklass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F35FD4"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B04D64" w14:textId="77777777" w:rsidR="00877FB9" w:rsidRPr="00590986" w:rsidRDefault="00877FB9">
            <w:pPr>
              <w:spacing w:line="225" w:lineRule="atLeast"/>
              <w:rPr>
                <w:rFonts w:cs="Arial"/>
                <w:sz w:val="18"/>
                <w:szCs w:val="18"/>
              </w:rPr>
            </w:pPr>
            <w:r w:rsidRPr="00590986">
              <w:rPr>
                <w:rFonts w:cs="Arial"/>
                <w:sz w:val="18"/>
                <w:szCs w:val="18"/>
              </w:rPr>
              <w:t>Artikelns narkotikaklasskod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95B519"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984ECB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C402B0" w14:textId="77777777" w:rsidR="00877FB9" w:rsidRPr="00590986" w:rsidRDefault="00877FB9">
            <w:pPr>
              <w:spacing w:line="225" w:lineRule="atLeast"/>
              <w:rPr>
                <w:rFonts w:cs="Arial"/>
                <w:sz w:val="18"/>
                <w:szCs w:val="18"/>
              </w:rPr>
            </w:pPr>
            <w:r w:rsidRPr="00590986">
              <w:rPr>
                <w:rFonts w:cs="Arial"/>
                <w:sz w:val="18"/>
                <w:szCs w:val="18"/>
              </w:rPr>
              <w:t>narkotikaklassKlartext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A7E458"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EFC59B" w14:textId="77777777" w:rsidR="00877FB9" w:rsidRPr="00590986" w:rsidRDefault="00877FB9">
            <w:pPr>
              <w:spacing w:line="225" w:lineRule="atLeast"/>
              <w:rPr>
                <w:rFonts w:cs="Arial"/>
                <w:sz w:val="18"/>
                <w:szCs w:val="18"/>
              </w:rPr>
            </w:pPr>
            <w:r w:rsidRPr="00590986">
              <w:rPr>
                <w:rFonts w:cs="Arial"/>
                <w:sz w:val="18"/>
                <w:szCs w:val="18"/>
              </w:rPr>
              <w:t>Artikelns narkotikaklass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7CA9A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BC9123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7A1727" w14:textId="77777777" w:rsidR="00877FB9" w:rsidRPr="00590986" w:rsidRDefault="00877FB9">
            <w:pPr>
              <w:spacing w:line="225" w:lineRule="atLeast"/>
              <w:rPr>
                <w:rFonts w:cs="Arial"/>
                <w:sz w:val="18"/>
                <w:szCs w:val="18"/>
              </w:rPr>
            </w:pPr>
            <w:r w:rsidRPr="00590986">
              <w:rPr>
                <w:rFonts w:cs="Arial"/>
                <w:sz w:val="18"/>
                <w:szCs w:val="18"/>
              </w:rPr>
              <w:t>substansnamnUtbytesgrupp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D6F182"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FBE6DD" w14:textId="77777777" w:rsidR="00877FB9" w:rsidRPr="00590986" w:rsidRDefault="00877FB9">
            <w:pPr>
              <w:spacing w:line="225" w:lineRule="atLeast"/>
              <w:rPr>
                <w:rFonts w:cs="Arial"/>
                <w:sz w:val="18"/>
                <w:szCs w:val="18"/>
              </w:rPr>
            </w:pPr>
            <w:r w:rsidRPr="00590986">
              <w:rPr>
                <w:rFonts w:cs="Arial"/>
                <w:sz w:val="18"/>
                <w:szCs w:val="18"/>
              </w:rPr>
              <w:t>Artikelns utbytesgrupp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D46F93" w14:textId="77777777" w:rsidR="00877FB9" w:rsidRPr="00590986" w:rsidRDefault="00877FB9">
            <w:pPr>
              <w:spacing w:line="225" w:lineRule="atLeast"/>
              <w:rPr>
                <w:rFonts w:cs="Arial"/>
                <w:sz w:val="18"/>
                <w:szCs w:val="18"/>
              </w:rPr>
            </w:pPr>
            <w:r w:rsidRPr="00590986">
              <w:rPr>
                <w:rFonts w:cs="Arial"/>
                <w:sz w:val="18"/>
                <w:szCs w:val="18"/>
              </w:rPr>
              <w:t>0..1</w:t>
            </w:r>
          </w:p>
        </w:tc>
      </w:tr>
    </w:tbl>
    <w:p w14:paraId="6BCCFAE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852"/>
        <w:gridCol w:w="2202"/>
        <w:gridCol w:w="4691"/>
        <w:gridCol w:w="1252"/>
      </w:tblGrid>
      <w:tr w:rsidR="00877FB9" w:rsidRPr="00590986" w14:paraId="0FAF74D5"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C28D3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Ordinationkedja</w:t>
            </w:r>
          </w:p>
        </w:tc>
      </w:tr>
      <w:tr w:rsidR="00877FB9" w:rsidRPr="00590986" w14:paraId="4ADDC11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21D5A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0E9CC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A10C6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64C4C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7A8993B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45E397" w14:textId="77777777" w:rsidR="00877FB9" w:rsidRPr="00590986" w:rsidRDefault="00877FB9">
            <w:pPr>
              <w:spacing w:line="225" w:lineRule="atLeast"/>
              <w:rPr>
                <w:rFonts w:cs="Arial"/>
                <w:sz w:val="18"/>
                <w:szCs w:val="18"/>
              </w:rPr>
            </w:pPr>
            <w:r w:rsidRPr="00590986">
              <w:rPr>
                <w:rFonts w:cs="Arial"/>
                <w:sz w:val="18"/>
                <w:szCs w:val="18"/>
              </w:rPr>
              <w:t>lakemedelsordination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38F19E" w14:textId="77777777" w:rsidR="00877FB9" w:rsidRPr="00590986" w:rsidRDefault="00C262CC">
            <w:pPr>
              <w:spacing w:line="225" w:lineRule="atLeast"/>
              <w:rPr>
                <w:rFonts w:cs="Arial"/>
                <w:sz w:val="18"/>
                <w:szCs w:val="18"/>
              </w:rPr>
            </w:pPr>
            <w:hyperlink w:anchor="tns:Lakemedelsordination" w:history="1">
              <w:r w:rsidR="00877FB9" w:rsidRPr="00590986">
                <w:rPr>
                  <w:rStyle w:val="Hyperlnk"/>
                  <w:rFonts w:cs="Arial"/>
                  <w:sz w:val="18"/>
                  <w:szCs w:val="18"/>
                </w:rPr>
                <w:t>tns:Lakemedelsordination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9A2B77" w14:textId="77777777" w:rsidR="00877FB9" w:rsidRPr="00590986" w:rsidRDefault="00877FB9">
            <w:pPr>
              <w:spacing w:line="225" w:lineRule="atLeast"/>
              <w:rPr>
                <w:rFonts w:cs="Arial"/>
                <w:sz w:val="18"/>
                <w:szCs w:val="18"/>
              </w:rPr>
            </w:pPr>
            <w:r w:rsidRPr="00590986">
              <w:rPr>
                <w:rFonts w:cs="Arial"/>
                <w:sz w:val="18"/>
                <w:szCs w:val="18"/>
              </w:rPr>
              <w:t>Ordinationsversioner samt refererade ordinationer som ingår i 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8251D1" w14:textId="77777777" w:rsidR="00877FB9" w:rsidRPr="00590986" w:rsidRDefault="00877FB9">
            <w:pPr>
              <w:spacing w:line="225" w:lineRule="atLeast"/>
              <w:rPr>
                <w:rFonts w:cs="Arial"/>
                <w:sz w:val="18"/>
                <w:szCs w:val="18"/>
              </w:rPr>
            </w:pPr>
            <w:r w:rsidRPr="00590986">
              <w:rPr>
                <w:rFonts w:cs="Arial"/>
                <w:sz w:val="18"/>
                <w:szCs w:val="18"/>
              </w:rPr>
              <w:t>0..unbounded</w:t>
            </w:r>
          </w:p>
        </w:tc>
      </w:tr>
      <w:tr w:rsidR="00877FB9" w:rsidRPr="00590986" w14:paraId="04AF200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F5D18B" w14:textId="77777777" w:rsidR="00877FB9" w:rsidRPr="00590986" w:rsidRDefault="00877FB9">
            <w:pPr>
              <w:spacing w:line="225" w:lineRule="atLeast"/>
              <w:rPr>
                <w:rFonts w:cs="Arial"/>
                <w:sz w:val="18"/>
                <w:szCs w:val="18"/>
              </w:rPr>
            </w:pPr>
            <w:r w:rsidRPr="00590986">
              <w:rPr>
                <w:rFonts w:cs="Arial"/>
                <w:sz w:val="18"/>
                <w:szCs w:val="18"/>
              </w:rPr>
              <w:t>ordinationkedjeId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747C2B" w14:textId="77777777" w:rsidR="00877FB9" w:rsidRPr="00590986" w:rsidRDefault="00877FB9">
            <w:pPr>
              <w:spacing w:line="225" w:lineRule="atLeast"/>
              <w:rPr>
                <w:rFonts w:cs="Arial"/>
                <w:sz w:val="18"/>
                <w:szCs w:val="18"/>
              </w:rPr>
            </w:pPr>
            <w:r w:rsidRPr="00590986">
              <w:rPr>
                <w:rFonts w:cs="Arial"/>
                <w:sz w:val="18"/>
                <w:szCs w:val="18"/>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CC39B6" w14:textId="77777777" w:rsidR="00877FB9" w:rsidRPr="00590986" w:rsidRDefault="00877FB9">
            <w:pPr>
              <w:spacing w:line="225" w:lineRule="atLeast"/>
              <w:rPr>
                <w:rFonts w:cs="Arial"/>
                <w:sz w:val="18"/>
                <w:szCs w:val="18"/>
              </w:rPr>
            </w:pPr>
            <w:r w:rsidRPr="00590986">
              <w:rPr>
                <w:rFonts w:cs="Arial"/>
                <w:sz w:val="18"/>
                <w:szCs w:val="18"/>
              </w:rPr>
              <w:t>Unikt id för en ordinationkedja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CEEEE2" w14:textId="77777777" w:rsidR="00877FB9" w:rsidRPr="00590986" w:rsidRDefault="00877FB9">
            <w:pPr>
              <w:spacing w:line="225" w:lineRule="atLeast"/>
              <w:rPr>
                <w:rFonts w:cs="Arial"/>
                <w:sz w:val="18"/>
                <w:szCs w:val="18"/>
              </w:rPr>
            </w:pPr>
            <w:r w:rsidRPr="00590986">
              <w:rPr>
                <w:rFonts w:cs="Arial"/>
                <w:sz w:val="18"/>
                <w:szCs w:val="18"/>
              </w:rPr>
              <w:t>1..1</w:t>
            </w:r>
          </w:p>
        </w:tc>
      </w:tr>
    </w:tbl>
    <w:p w14:paraId="4D6BA047"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282"/>
        <w:gridCol w:w="1511"/>
        <w:gridCol w:w="3492"/>
        <w:gridCol w:w="880"/>
      </w:tblGrid>
      <w:tr w:rsidR="00877FB9" w:rsidRPr="00590986" w14:paraId="0DAE2399"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F09C6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Verifikation</w:t>
            </w:r>
          </w:p>
        </w:tc>
      </w:tr>
      <w:tr w:rsidR="00877FB9" w:rsidRPr="00590986" w14:paraId="23440AB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984CD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C7DC8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63B80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98AD7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61B1FDF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5D0AAC" w14:textId="77777777" w:rsidR="00877FB9" w:rsidRPr="00590986" w:rsidRDefault="00877FB9">
            <w:pPr>
              <w:spacing w:line="225" w:lineRule="atLeast"/>
              <w:rPr>
                <w:rFonts w:cs="Arial"/>
                <w:sz w:val="18"/>
                <w:szCs w:val="18"/>
              </w:rPr>
            </w:pPr>
            <w:r w:rsidRPr="00590986">
              <w:rPr>
                <w:rFonts w:cs="Arial"/>
                <w:sz w:val="18"/>
                <w:szCs w:val="18"/>
              </w:rPr>
              <w:t>ordinerandeVardpersonal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6F0E54" w14:textId="77777777" w:rsidR="00877FB9" w:rsidRPr="00590986" w:rsidRDefault="00C262CC">
            <w:pPr>
              <w:spacing w:line="225" w:lineRule="atLeast"/>
              <w:rPr>
                <w:rFonts w:cs="Arial"/>
                <w:sz w:val="18"/>
                <w:szCs w:val="18"/>
              </w:rPr>
            </w:pPr>
            <w:hyperlink w:anchor="tns:Vardpersonal" w:history="1">
              <w:r w:rsidR="00877FB9" w:rsidRPr="00590986">
                <w:rPr>
                  <w:rStyle w:val="Hyperlnk"/>
                  <w:rFonts w:cs="Arial"/>
                  <w:sz w:val="18"/>
                  <w:szCs w:val="18"/>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855594" w14:textId="77777777" w:rsidR="00877FB9" w:rsidRPr="00590986" w:rsidRDefault="00877FB9">
            <w:pPr>
              <w:spacing w:line="225" w:lineRule="atLeast"/>
              <w:rPr>
                <w:rFonts w:cs="Arial"/>
                <w:sz w:val="18"/>
                <w:szCs w:val="18"/>
              </w:rPr>
            </w:pPr>
            <w:r w:rsidRPr="00590986">
              <w:rPr>
                <w:rFonts w:cs="Arial"/>
                <w:sz w:val="18"/>
                <w:szCs w:val="18"/>
              </w:rPr>
              <w:t>Ordinerande 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30D6EB"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FBC5EF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68CBAB" w14:textId="77777777" w:rsidR="00877FB9" w:rsidRPr="00590986" w:rsidRDefault="00877FB9">
            <w:pPr>
              <w:spacing w:line="225" w:lineRule="atLeast"/>
              <w:rPr>
                <w:rFonts w:cs="Arial"/>
                <w:sz w:val="18"/>
                <w:szCs w:val="18"/>
              </w:rPr>
            </w:pPr>
            <w:r w:rsidRPr="00590986">
              <w:rPr>
                <w:rFonts w:cs="Arial"/>
                <w:sz w:val="18"/>
                <w:szCs w:val="18"/>
              </w:rPr>
              <w:t>registrerandeVardpersonal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5A17EB" w14:textId="77777777" w:rsidR="00877FB9" w:rsidRPr="00590986" w:rsidRDefault="00C262CC">
            <w:pPr>
              <w:spacing w:line="225" w:lineRule="atLeast"/>
              <w:rPr>
                <w:rFonts w:cs="Arial"/>
                <w:sz w:val="18"/>
                <w:szCs w:val="18"/>
              </w:rPr>
            </w:pPr>
            <w:hyperlink w:anchor="tns:Vardpersonal" w:history="1">
              <w:r w:rsidR="00877FB9" w:rsidRPr="00590986">
                <w:rPr>
                  <w:rStyle w:val="Hyperlnk"/>
                  <w:rFonts w:cs="Arial"/>
                  <w:sz w:val="18"/>
                  <w:szCs w:val="18"/>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546012" w14:textId="77777777" w:rsidR="00877FB9" w:rsidRPr="00590986" w:rsidRDefault="00877FB9">
            <w:pPr>
              <w:spacing w:line="225" w:lineRule="atLeast"/>
              <w:rPr>
                <w:rFonts w:cs="Arial"/>
                <w:sz w:val="18"/>
                <w:szCs w:val="18"/>
              </w:rPr>
            </w:pPr>
            <w:r w:rsidRPr="00590986">
              <w:rPr>
                <w:rFonts w:cs="Arial"/>
                <w:sz w:val="18"/>
                <w:szCs w:val="18"/>
              </w:rPr>
              <w:t>Registrerande vårdpersonal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F67A3E"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FF4AA7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94C7CF" w14:textId="77777777" w:rsidR="00877FB9" w:rsidRPr="00590986" w:rsidRDefault="00877FB9">
            <w:pPr>
              <w:spacing w:line="225" w:lineRule="atLeast"/>
              <w:rPr>
                <w:rFonts w:cs="Arial"/>
                <w:sz w:val="18"/>
                <w:szCs w:val="18"/>
              </w:rPr>
            </w:pPr>
            <w:r w:rsidRPr="00590986">
              <w:rPr>
                <w:rFonts w:cs="Arial"/>
                <w:sz w:val="18"/>
                <w:szCs w:val="18"/>
              </w:rPr>
              <w:t>vardpersonalskommentar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C21727"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FF33E6" w14:textId="77777777" w:rsidR="00877FB9" w:rsidRPr="00590986" w:rsidRDefault="00877FB9">
            <w:pPr>
              <w:spacing w:line="225" w:lineRule="atLeast"/>
              <w:rPr>
                <w:rFonts w:cs="Arial"/>
                <w:sz w:val="18"/>
                <w:szCs w:val="18"/>
              </w:rPr>
            </w:pPr>
            <w:r w:rsidRPr="00590986">
              <w:rPr>
                <w:rFonts w:cs="Arial"/>
                <w:sz w:val="18"/>
                <w:szCs w:val="18"/>
              </w:rPr>
              <w:t>Kommentar för vårdpersonalsidentifiering.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76B46E" w14:textId="77777777" w:rsidR="00877FB9" w:rsidRPr="00590986" w:rsidRDefault="00877FB9">
            <w:pPr>
              <w:spacing w:line="225" w:lineRule="atLeast"/>
              <w:rPr>
                <w:rFonts w:cs="Arial"/>
                <w:sz w:val="18"/>
                <w:szCs w:val="18"/>
              </w:rPr>
            </w:pPr>
            <w:r w:rsidRPr="00590986">
              <w:rPr>
                <w:rFonts w:cs="Arial"/>
                <w:sz w:val="18"/>
                <w:szCs w:val="18"/>
              </w:rPr>
              <w:t>0..1</w:t>
            </w:r>
          </w:p>
        </w:tc>
      </w:tr>
    </w:tbl>
    <w:p w14:paraId="383B79A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61"/>
        <w:gridCol w:w="961"/>
        <w:gridCol w:w="4888"/>
        <w:gridCol w:w="880"/>
      </w:tblGrid>
      <w:tr w:rsidR="00877FB9" w:rsidRPr="00590986" w14:paraId="72F7CB09"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B6FC3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VOKFel</w:t>
            </w:r>
          </w:p>
        </w:tc>
      </w:tr>
      <w:tr w:rsidR="00877FB9" w:rsidRPr="00590986" w14:paraId="6332323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35036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D0F01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989D5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D908C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06FC79C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BCB70E" w14:textId="77777777" w:rsidR="00877FB9" w:rsidRPr="00590986" w:rsidRDefault="00877FB9">
            <w:pPr>
              <w:spacing w:line="225" w:lineRule="atLeast"/>
              <w:rPr>
                <w:rFonts w:cs="Arial"/>
                <w:sz w:val="18"/>
                <w:szCs w:val="18"/>
              </w:rPr>
            </w:pPr>
            <w:r w:rsidRPr="00590986">
              <w:rPr>
                <w:rFonts w:cs="Arial"/>
                <w:sz w:val="18"/>
                <w:szCs w:val="18"/>
              </w:rPr>
              <w:t>allvarlighetsgrad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C75679"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4D3740" w14:textId="77777777" w:rsidR="00877FB9" w:rsidRPr="00590986" w:rsidRDefault="00877FB9">
            <w:pPr>
              <w:spacing w:line="225" w:lineRule="atLeast"/>
              <w:rPr>
                <w:rFonts w:cs="Arial"/>
                <w:sz w:val="18"/>
                <w:szCs w:val="18"/>
              </w:rPr>
            </w:pPr>
            <w:r w:rsidRPr="00590986">
              <w:rPr>
                <w:rFonts w:cs="Arial"/>
                <w:sz w:val="18"/>
                <w:szCs w:val="18"/>
              </w:rPr>
              <w:t>Kod för att beskriva hur allvarligt ett VOKfel är. 2 = Avvisad.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4D5D2D"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2E06E7C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D815B1" w14:textId="77777777" w:rsidR="00877FB9" w:rsidRPr="00590986" w:rsidRDefault="00877FB9">
            <w:pPr>
              <w:spacing w:line="225" w:lineRule="atLeast"/>
              <w:rPr>
                <w:rFonts w:cs="Arial"/>
                <w:sz w:val="18"/>
                <w:szCs w:val="18"/>
              </w:rPr>
            </w:pPr>
            <w:r w:rsidRPr="00590986">
              <w:rPr>
                <w:rFonts w:cs="Arial"/>
                <w:sz w:val="18"/>
                <w:szCs w:val="18"/>
              </w:rPr>
              <w:t>felkod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C4F7B2"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5F640C" w14:textId="77777777" w:rsidR="00877FB9" w:rsidRPr="00590986" w:rsidRDefault="00877FB9">
            <w:pPr>
              <w:spacing w:line="225" w:lineRule="atLeast"/>
              <w:rPr>
                <w:rFonts w:cs="Arial"/>
                <w:sz w:val="18"/>
                <w:szCs w:val="18"/>
              </w:rPr>
            </w:pPr>
            <w:r w:rsidRPr="00590986">
              <w:rPr>
                <w:rFonts w:cs="Arial"/>
                <w:sz w:val="18"/>
                <w:szCs w:val="18"/>
              </w:rPr>
              <w:t>Felkod enligt Vårdens ordinationskontroller (VOK).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8DE7EB"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8B1C18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F5B898" w14:textId="77777777" w:rsidR="00877FB9" w:rsidRPr="00590986" w:rsidRDefault="00877FB9">
            <w:pPr>
              <w:spacing w:line="225" w:lineRule="atLeast"/>
              <w:rPr>
                <w:rFonts w:cs="Arial"/>
                <w:sz w:val="18"/>
                <w:szCs w:val="18"/>
              </w:rPr>
            </w:pPr>
            <w:r w:rsidRPr="00590986">
              <w:rPr>
                <w:rFonts w:cs="Arial"/>
                <w:sz w:val="18"/>
                <w:szCs w:val="18"/>
              </w:rPr>
              <w:t>felmeddelande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B7851F"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7AD14D" w14:textId="77777777" w:rsidR="00877FB9" w:rsidRPr="00590986" w:rsidRDefault="00877FB9">
            <w:pPr>
              <w:spacing w:line="225" w:lineRule="atLeast"/>
              <w:rPr>
                <w:rFonts w:cs="Arial"/>
                <w:sz w:val="18"/>
                <w:szCs w:val="18"/>
              </w:rPr>
            </w:pPr>
            <w:r w:rsidRPr="00590986">
              <w:rPr>
                <w:rFonts w:cs="Arial"/>
                <w:sz w:val="18"/>
                <w:szCs w:val="18"/>
              </w:rPr>
              <w:t>Felmeddelande för VOKfel.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BC450D" w14:textId="77777777" w:rsidR="00877FB9" w:rsidRPr="00590986" w:rsidRDefault="00877FB9">
            <w:pPr>
              <w:spacing w:line="225" w:lineRule="atLeast"/>
              <w:rPr>
                <w:rFonts w:cs="Arial"/>
                <w:sz w:val="18"/>
                <w:szCs w:val="18"/>
              </w:rPr>
            </w:pPr>
            <w:r w:rsidRPr="00590986">
              <w:rPr>
                <w:rFonts w:cs="Arial"/>
                <w:sz w:val="18"/>
                <w:szCs w:val="18"/>
              </w:rPr>
              <w:t>1..1</w:t>
            </w:r>
          </w:p>
        </w:tc>
      </w:tr>
    </w:tbl>
    <w:p w14:paraId="265A9F5B"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61"/>
        <w:gridCol w:w="961"/>
        <w:gridCol w:w="2122"/>
        <w:gridCol w:w="880"/>
      </w:tblGrid>
      <w:tr w:rsidR="00877FB9" w:rsidRPr="00590986" w14:paraId="02F1E395"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A01FD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Vardpersonal</w:t>
            </w:r>
          </w:p>
        </w:tc>
      </w:tr>
      <w:tr w:rsidR="00877FB9" w:rsidRPr="00590986" w14:paraId="23E38ED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B47D6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3BD40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42DC5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0B41A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5A1172F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EBDE1E" w14:textId="77777777" w:rsidR="00877FB9" w:rsidRPr="00590986" w:rsidRDefault="00877FB9">
            <w:pPr>
              <w:spacing w:line="225" w:lineRule="atLeast"/>
              <w:rPr>
                <w:rFonts w:cs="Arial"/>
                <w:sz w:val="18"/>
                <w:szCs w:val="18"/>
              </w:rPr>
            </w:pPr>
            <w:r w:rsidRPr="00590986">
              <w:rPr>
                <w:rFonts w:cs="Arial"/>
                <w:sz w:val="18"/>
                <w:szCs w:val="18"/>
              </w:rPr>
              <w:t>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B50315"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4422E9" w14:textId="77777777" w:rsidR="00877FB9" w:rsidRPr="00590986" w:rsidRDefault="00877FB9">
            <w:pPr>
              <w:spacing w:line="225" w:lineRule="atLeast"/>
              <w:rPr>
                <w:rFonts w:cs="Arial"/>
                <w:sz w:val="18"/>
                <w:szCs w:val="18"/>
              </w:rPr>
            </w:pPr>
            <w:r w:rsidRPr="00590986">
              <w:rPr>
                <w:rFonts w:cs="Arial"/>
                <w:sz w:val="18"/>
                <w:szCs w:val="18"/>
              </w:rPr>
              <w:t>Användarens 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FBF5CD"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6B9F2E8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736D9A" w14:textId="77777777" w:rsidR="00877FB9" w:rsidRPr="00590986" w:rsidRDefault="00877FB9">
            <w:pPr>
              <w:spacing w:line="225" w:lineRule="atLeast"/>
              <w:rPr>
                <w:rFonts w:cs="Arial"/>
                <w:sz w:val="18"/>
                <w:szCs w:val="18"/>
              </w:rPr>
            </w:pPr>
            <w:r w:rsidRPr="00590986">
              <w:rPr>
                <w:rFonts w:cs="Arial"/>
                <w:sz w:val="18"/>
                <w:szCs w:val="18"/>
              </w:rPr>
              <w:t>fornamn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4095EB"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C44491" w14:textId="77777777" w:rsidR="00877FB9" w:rsidRPr="00590986" w:rsidRDefault="00877FB9">
            <w:pPr>
              <w:spacing w:line="225" w:lineRule="atLeast"/>
              <w:rPr>
                <w:rFonts w:cs="Arial"/>
                <w:sz w:val="18"/>
                <w:szCs w:val="18"/>
              </w:rPr>
            </w:pPr>
            <w:r w:rsidRPr="00590986">
              <w:rPr>
                <w:rFonts w:cs="Arial"/>
                <w:sz w:val="18"/>
                <w:szCs w:val="18"/>
              </w:rPr>
              <w:t>Användarens förnamn.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87539B"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4C86574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CA0834" w14:textId="77777777" w:rsidR="00877FB9" w:rsidRPr="00590986" w:rsidRDefault="00877FB9">
            <w:pPr>
              <w:spacing w:line="225" w:lineRule="atLeast"/>
              <w:rPr>
                <w:rFonts w:cs="Arial"/>
                <w:sz w:val="18"/>
                <w:szCs w:val="18"/>
              </w:rPr>
            </w:pPr>
            <w:r w:rsidRPr="00590986">
              <w:rPr>
                <w:rFonts w:cs="Arial"/>
                <w:sz w:val="18"/>
                <w:szCs w:val="18"/>
              </w:rPr>
              <w:t>personHsaId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A98E3A"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C23105" w14:textId="77777777" w:rsidR="00877FB9" w:rsidRPr="00590986" w:rsidRDefault="00877FB9">
            <w:pPr>
              <w:spacing w:line="225" w:lineRule="atLeast"/>
              <w:rPr>
                <w:rFonts w:cs="Arial"/>
                <w:sz w:val="18"/>
                <w:szCs w:val="18"/>
              </w:rPr>
            </w:pPr>
            <w:r w:rsidRPr="00590986">
              <w:rPr>
                <w:rFonts w:cs="Arial"/>
                <w:sz w:val="18"/>
                <w:szCs w:val="18"/>
              </w:rPr>
              <w:t>Användarens HSA-id.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DF6084"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65AF01F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D043BF" w14:textId="77777777" w:rsidR="00877FB9" w:rsidRPr="00590986" w:rsidRDefault="00877FB9">
            <w:pPr>
              <w:spacing w:line="225" w:lineRule="atLeast"/>
              <w:rPr>
                <w:rFonts w:cs="Arial"/>
                <w:sz w:val="18"/>
                <w:szCs w:val="18"/>
              </w:rPr>
            </w:pPr>
            <w:r w:rsidRPr="00590986">
              <w:rPr>
                <w:rFonts w:cs="Arial"/>
                <w:sz w:val="18"/>
                <w:szCs w:val="18"/>
              </w:rPr>
              <w:t>vardenhetHsaId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C3CC41"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7FB999" w14:textId="77777777" w:rsidR="00877FB9" w:rsidRPr="00590986" w:rsidRDefault="00877FB9">
            <w:pPr>
              <w:spacing w:line="225" w:lineRule="atLeast"/>
              <w:rPr>
                <w:rFonts w:cs="Arial"/>
                <w:sz w:val="18"/>
                <w:szCs w:val="18"/>
              </w:rPr>
            </w:pPr>
            <w:r w:rsidRPr="00590986">
              <w:rPr>
                <w:rFonts w:cs="Arial"/>
                <w:sz w:val="18"/>
                <w:szCs w:val="18"/>
              </w:rPr>
              <w:t>HSA-id för vårdenhet.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FFF036"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47D0159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EC0D7F" w14:textId="77777777" w:rsidR="00877FB9" w:rsidRPr="00590986" w:rsidRDefault="00877FB9">
            <w:pPr>
              <w:spacing w:line="225" w:lineRule="atLeast"/>
              <w:rPr>
                <w:rFonts w:cs="Arial"/>
                <w:sz w:val="18"/>
                <w:szCs w:val="18"/>
              </w:rPr>
            </w:pPr>
            <w:r w:rsidRPr="00590986">
              <w:rPr>
                <w:rFonts w:cs="Arial"/>
                <w:sz w:val="18"/>
                <w:szCs w:val="18"/>
              </w:rPr>
              <w:t>vardgivareHsaId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CE78A8"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F7B5B9" w14:textId="77777777" w:rsidR="00877FB9" w:rsidRPr="00590986" w:rsidRDefault="00877FB9">
            <w:pPr>
              <w:spacing w:line="225" w:lineRule="atLeast"/>
              <w:rPr>
                <w:rFonts w:cs="Arial"/>
                <w:sz w:val="18"/>
                <w:szCs w:val="18"/>
              </w:rPr>
            </w:pPr>
            <w:r w:rsidRPr="00590986">
              <w:rPr>
                <w:rFonts w:cs="Arial"/>
                <w:sz w:val="18"/>
                <w:szCs w:val="18"/>
              </w:rPr>
              <w:t>HSA-id för vårdgivare.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035B3E" w14:textId="77777777" w:rsidR="00877FB9" w:rsidRPr="00590986" w:rsidRDefault="00877FB9">
            <w:pPr>
              <w:spacing w:line="225" w:lineRule="atLeast"/>
              <w:rPr>
                <w:rFonts w:cs="Arial"/>
                <w:sz w:val="18"/>
                <w:szCs w:val="18"/>
              </w:rPr>
            </w:pPr>
            <w:r w:rsidRPr="00590986">
              <w:rPr>
                <w:rFonts w:cs="Arial"/>
                <w:sz w:val="18"/>
                <w:szCs w:val="18"/>
              </w:rPr>
              <w:t>1..1</w:t>
            </w:r>
          </w:p>
        </w:tc>
      </w:tr>
    </w:tbl>
    <w:p w14:paraId="14DA1BCD"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971"/>
        <w:gridCol w:w="2012"/>
        <w:gridCol w:w="5113"/>
        <w:gridCol w:w="901"/>
      </w:tblGrid>
      <w:tr w:rsidR="00877FB9" w:rsidRPr="00590986" w14:paraId="79AD83EA"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69534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OrdineratLakemedel</w:t>
            </w:r>
          </w:p>
        </w:tc>
      </w:tr>
      <w:tr w:rsidR="00877FB9" w:rsidRPr="00590986" w14:paraId="20348C5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AAAB2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740C6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0C5EC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9BC07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2B83F97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F80ADF" w14:textId="77777777" w:rsidR="00877FB9" w:rsidRPr="00590986" w:rsidRDefault="00877FB9">
            <w:pPr>
              <w:spacing w:line="225" w:lineRule="atLeast"/>
              <w:rPr>
                <w:rFonts w:cs="Arial"/>
                <w:sz w:val="18"/>
                <w:szCs w:val="18"/>
              </w:rPr>
            </w:pPr>
            <w:r w:rsidRPr="00590986">
              <w:rPr>
                <w:rFonts w:cs="Arial"/>
                <w:sz w:val="18"/>
                <w:szCs w:val="18"/>
              </w:rPr>
              <w:t>lakemedelsprodukt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C5C1C3" w14:textId="77777777" w:rsidR="00877FB9" w:rsidRPr="00590986" w:rsidRDefault="00C262CC">
            <w:pPr>
              <w:spacing w:line="225" w:lineRule="atLeast"/>
              <w:rPr>
                <w:rFonts w:cs="Arial"/>
                <w:sz w:val="18"/>
                <w:szCs w:val="18"/>
              </w:rPr>
            </w:pPr>
            <w:hyperlink w:anchor="tns:Lakemedelsprodukt" w:history="1">
              <w:r w:rsidR="00877FB9" w:rsidRPr="00590986">
                <w:rPr>
                  <w:rStyle w:val="Hyperlnk"/>
                  <w:rFonts w:cs="Arial"/>
                  <w:sz w:val="18"/>
                  <w:szCs w:val="18"/>
                </w:rPr>
                <w:t>tns:Lakemedelsprodukt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A72AE3" w14:textId="77777777" w:rsidR="00877FB9" w:rsidRPr="00590986" w:rsidRDefault="00877FB9">
            <w:pPr>
              <w:spacing w:line="225" w:lineRule="atLeast"/>
              <w:rPr>
                <w:rFonts w:cs="Arial"/>
                <w:sz w:val="18"/>
                <w:szCs w:val="18"/>
              </w:rPr>
            </w:pPr>
            <w:r w:rsidRPr="00590986">
              <w:rPr>
                <w:rFonts w:cs="Arial"/>
                <w:sz w:val="18"/>
                <w:szCs w:val="18"/>
              </w:rPr>
              <w:t>Eventuell läkemedelsprodukt.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250029"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2B2B9BB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070D07" w14:textId="77777777" w:rsidR="00877FB9" w:rsidRPr="00590986" w:rsidRDefault="00877FB9">
            <w:pPr>
              <w:spacing w:line="225" w:lineRule="atLeast"/>
              <w:rPr>
                <w:rFonts w:cs="Arial"/>
                <w:sz w:val="18"/>
                <w:szCs w:val="18"/>
              </w:rPr>
            </w:pPr>
            <w:r w:rsidRPr="00590986">
              <w:rPr>
                <w:rFonts w:cs="Arial"/>
                <w:sz w:val="18"/>
                <w:szCs w:val="18"/>
              </w:rPr>
              <w:t>lakemedelsartikel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8B6624" w14:textId="77777777" w:rsidR="00877FB9" w:rsidRPr="00590986" w:rsidRDefault="00C262CC">
            <w:pPr>
              <w:spacing w:line="225" w:lineRule="atLeast"/>
              <w:rPr>
                <w:rFonts w:cs="Arial"/>
                <w:sz w:val="18"/>
                <w:szCs w:val="18"/>
              </w:rPr>
            </w:pPr>
            <w:hyperlink w:anchor="tns:Lakemedelsartikel" w:history="1">
              <w:r w:rsidR="00877FB9" w:rsidRPr="00590986">
                <w:rPr>
                  <w:rStyle w:val="Hyperlnk"/>
                  <w:rFonts w:cs="Arial"/>
                  <w:sz w:val="18"/>
                  <w:szCs w:val="18"/>
                </w:rPr>
                <w:t>tns:Lakemedelsartikel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DA2715" w14:textId="77777777" w:rsidR="00877FB9" w:rsidRPr="00590986" w:rsidRDefault="00877FB9">
            <w:pPr>
              <w:spacing w:line="225" w:lineRule="atLeast"/>
              <w:rPr>
                <w:rFonts w:cs="Arial"/>
                <w:sz w:val="18"/>
                <w:szCs w:val="18"/>
              </w:rPr>
            </w:pPr>
            <w:r w:rsidRPr="00590986">
              <w:rPr>
                <w:rFonts w:cs="Arial"/>
                <w:sz w:val="18"/>
                <w:szCs w:val="18"/>
              </w:rPr>
              <w:t>Eventuell läkemedelsartikel.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1A11D9"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108536F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02AB61" w14:textId="77777777" w:rsidR="00877FB9" w:rsidRPr="00590986" w:rsidRDefault="00877FB9">
            <w:pPr>
              <w:spacing w:line="225" w:lineRule="atLeast"/>
              <w:rPr>
                <w:rFonts w:cs="Arial"/>
                <w:sz w:val="18"/>
                <w:szCs w:val="18"/>
              </w:rPr>
            </w:pPr>
            <w:r w:rsidRPr="00590986">
              <w:rPr>
                <w:rFonts w:cs="Arial"/>
                <w:sz w:val="18"/>
                <w:szCs w:val="18"/>
              </w:rPr>
              <w:t>handelsvara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757C88" w14:textId="77777777" w:rsidR="00877FB9" w:rsidRPr="00590986" w:rsidRDefault="00C262CC">
            <w:pPr>
              <w:spacing w:line="225" w:lineRule="atLeast"/>
              <w:rPr>
                <w:rFonts w:cs="Arial"/>
                <w:sz w:val="18"/>
                <w:szCs w:val="18"/>
              </w:rPr>
            </w:pPr>
            <w:hyperlink w:anchor="tns:Handelsvara" w:history="1">
              <w:r w:rsidR="00877FB9" w:rsidRPr="00590986">
                <w:rPr>
                  <w:rStyle w:val="Hyperlnk"/>
                  <w:rFonts w:cs="Arial"/>
                  <w:sz w:val="18"/>
                  <w:szCs w:val="18"/>
                </w:rPr>
                <w:t>tns:Handelsvara</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375482" w14:textId="77777777" w:rsidR="00877FB9" w:rsidRPr="00590986" w:rsidRDefault="00877FB9">
            <w:pPr>
              <w:spacing w:line="225" w:lineRule="atLeast"/>
              <w:rPr>
                <w:rFonts w:cs="Arial"/>
                <w:sz w:val="18"/>
                <w:szCs w:val="18"/>
              </w:rPr>
            </w:pPr>
            <w:r w:rsidRPr="00590986">
              <w:rPr>
                <w:rFonts w:cs="Arial"/>
                <w:sz w:val="18"/>
                <w:szCs w:val="18"/>
              </w:rPr>
              <w:t>Eventuell handelsvara.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B1D6AC"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4FCC05F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9B4BB8" w14:textId="77777777" w:rsidR="00877FB9" w:rsidRPr="00590986" w:rsidRDefault="00877FB9">
            <w:pPr>
              <w:spacing w:line="225" w:lineRule="atLeast"/>
              <w:rPr>
                <w:rFonts w:cs="Arial"/>
                <w:sz w:val="18"/>
                <w:szCs w:val="18"/>
              </w:rPr>
            </w:pPr>
            <w:r w:rsidRPr="00590986">
              <w:rPr>
                <w:rFonts w:cs="Arial"/>
                <w:sz w:val="18"/>
                <w:szCs w:val="18"/>
              </w:rPr>
              <w:t>lakemedelsbeskrivning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B4BA72"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6170C5" w14:textId="77777777" w:rsidR="00877FB9" w:rsidRPr="00590986" w:rsidRDefault="00877FB9">
            <w:pPr>
              <w:spacing w:line="225" w:lineRule="atLeast"/>
              <w:rPr>
                <w:rFonts w:cs="Arial"/>
                <w:sz w:val="18"/>
                <w:szCs w:val="18"/>
              </w:rPr>
            </w:pPr>
            <w:r w:rsidRPr="00590986">
              <w:rPr>
                <w:rFonts w:cs="Arial"/>
                <w:sz w:val="18"/>
                <w:szCs w:val="18"/>
              </w:rPr>
              <w:t>Beskrivning av ordinerat läkemedel.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3008B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DDA3BA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0D9D42" w14:textId="77777777" w:rsidR="00877FB9" w:rsidRPr="00590986" w:rsidRDefault="00877FB9">
            <w:pPr>
              <w:spacing w:line="225" w:lineRule="atLeast"/>
              <w:rPr>
                <w:rFonts w:cs="Arial"/>
                <w:sz w:val="18"/>
                <w:szCs w:val="18"/>
              </w:rPr>
            </w:pPr>
            <w:r w:rsidRPr="00590986">
              <w:rPr>
                <w:rFonts w:cs="Arial"/>
                <w:sz w:val="18"/>
                <w:szCs w:val="18"/>
              </w:rPr>
              <w:t>ordineradAnvandning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56E695"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D8DAC4" w14:textId="77777777" w:rsidR="00877FB9" w:rsidRPr="00590986" w:rsidRDefault="00877FB9">
            <w:pPr>
              <w:spacing w:line="225" w:lineRule="atLeast"/>
              <w:rPr>
                <w:rFonts w:cs="Arial"/>
                <w:sz w:val="18"/>
                <w:szCs w:val="18"/>
              </w:rPr>
            </w:pPr>
            <w:r w:rsidRPr="00590986">
              <w:rPr>
                <w:rFonts w:cs="Arial"/>
                <w:sz w:val="18"/>
                <w:szCs w:val="18"/>
              </w:rPr>
              <w:t>Användning. Den totala längden av doseringstext på den ordinerade doseringen och den ordinerade användningen får ej överstiga 256 tecken.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4D559D" w14:textId="77777777" w:rsidR="00877FB9" w:rsidRPr="00590986" w:rsidRDefault="00877FB9">
            <w:pPr>
              <w:spacing w:line="225" w:lineRule="atLeast"/>
              <w:rPr>
                <w:rFonts w:cs="Arial"/>
                <w:sz w:val="18"/>
                <w:szCs w:val="18"/>
              </w:rPr>
            </w:pPr>
            <w:r w:rsidRPr="00590986">
              <w:rPr>
                <w:rFonts w:cs="Arial"/>
                <w:sz w:val="18"/>
                <w:szCs w:val="18"/>
              </w:rPr>
              <w:t>0..1</w:t>
            </w:r>
          </w:p>
        </w:tc>
      </w:tr>
    </w:tbl>
    <w:p w14:paraId="282F6AC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82"/>
        <w:gridCol w:w="2012"/>
        <w:gridCol w:w="3602"/>
        <w:gridCol w:w="880"/>
      </w:tblGrid>
      <w:tr w:rsidR="00877FB9" w:rsidRPr="00590986" w14:paraId="78C98424"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2050D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Lakemedelsartikel</w:t>
            </w:r>
          </w:p>
        </w:tc>
      </w:tr>
      <w:tr w:rsidR="00877FB9" w:rsidRPr="00590986" w14:paraId="0CA4B11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DF62F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E3C02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4F2A4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16A42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6F09B62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2A3398" w14:textId="77777777" w:rsidR="00877FB9" w:rsidRPr="00590986" w:rsidRDefault="00877FB9">
            <w:pPr>
              <w:spacing w:line="225" w:lineRule="atLeast"/>
              <w:rPr>
                <w:rFonts w:cs="Arial"/>
                <w:sz w:val="18"/>
                <w:szCs w:val="18"/>
              </w:rPr>
            </w:pPr>
            <w:r w:rsidRPr="00590986">
              <w:rPr>
                <w:rFonts w:cs="Arial"/>
                <w:sz w:val="18"/>
                <w:szCs w:val="18"/>
              </w:rPr>
              <w:t>nplPackId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0A1433"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B5DB65" w14:textId="77777777" w:rsidR="00877FB9" w:rsidRPr="00590986" w:rsidRDefault="00877FB9">
            <w:pPr>
              <w:spacing w:line="225" w:lineRule="atLeast"/>
              <w:rPr>
                <w:rFonts w:cs="Arial"/>
                <w:sz w:val="18"/>
                <w:szCs w:val="18"/>
              </w:rPr>
            </w:pPr>
            <w:r w:rsidRPr="00590986">
              <w:rPr>
                <w:rFonts w:cs="Arial"/>
                <w:sz w:val="18"/>
                <w:szCs w:val="18"/>
              </w:rPr>
              <w:t>Artikelns NPLPack-ID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AE769F"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5534E51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9E1B3C" w14:textId="77777777" w:rsidR="00877FB9" w:rsidRPr="00590986" w:rsidRDefault="00877FB9">
            <w:pPr>
              <w:spacing w:line="225" w:lineRule="atLeast"/>
              <w:rPr>
                <w:rFonts w:cs="Arial"/>
                <w:sz w:val="18"/>
                <w:szCs w:val="18"/>
              </w:rPr>
            </w:pPr>
            <w:r w:rsidRPr="00590986">
              <w:rPr>
                <w:rFonts w:cs="Arial"/>
                <w:sz w:val="18"/>
                <w:szCs w:val="18"/>
              </w:rPr>
              <w:t>lakemedelsprodukt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87ACA1" w14:textId="77777777" w:rsidR="00877FB9" w:rsidRPr="00590986" w:rsidRDefault="00C262CC">
            <w:pPr>
              <w:spacing w:line="225" w:lineRule="atLeast"/>
              <w:rPr>
                <w:rFonts w:cs="Arial"/>
                <w:sz w:val="18"/>
                <w:szCs w:val="18"/>
              </w:rPr>
            </w:pPr>
            <w:hyperlink w:anchor="tns:Lakemedelsprodukt" w:history="1">
              <w:r w:rsidR="00877FB9" w:rsidRPr="00590986">
                <w:rPr>
                  <w:rStyle w:val="Hyperlnk"/>
                  <w:rFonts w:cs="Arial"/>
                  <w:sz w:val="18"/>
                  <w:szCs w:val="18"/>
                </w:rPr>
                <w:t>tns:Lakemedelsprodukt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F6828A" w14:textId="77777777" w:rsidR="00877FB9" w:rsidRPr="00590986" w:rsidRDefault="00877FB9">
            <w:pPr>
              <w:spacing w:line="225" w:lineRule="atLeast"/>
              <w:rPr>
                <w:rFonts w:cs="Arial"/>
                <w:sz w:val="18"/>
                <w:szCs w:val="18"/>
              </w:rPr>
            </w:pPr>
            <w:r w:rsidRPr="00590986">
              <w:rPr>
                <w:rFonts w:cs="Arial"/>
                <w:sz w:val="18"/>
                <w:szCs w:val="18"/>
              </w:rPr>
              <w:t>Läkemedelsartikelns produkt.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FAD11B"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75AE030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451C3C" w14:textId="77777777" w:rsidR="00877FB9" w:rsidRPr="00590986" w:rsidRDefault="00877FB9">
            <w:pPr>
              <w:spacing w:line="225" w:lineRule="atLeast"/>
              <w:rPr>
                <w:rFonts w:cs="Arial"/>
                <w:sz w:val="18"/>
                <w:szCs w:val="18"/>
              </w:rPr>
            </w:pPr>
            <w:r w:rsidRPr="00590986">
              <w:rPr>
                <w:rFonts w:cs="Arial"/>
                <w:sz w:val="18"/>
                <w:szCs w:val="18"/>
              </w:rPr>
              <w:t>ordineradArtikelbenamning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592030"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34849D" w14:textId="77777777" w:rsidR="00877FB9" w:rsidRPr="00590986" w:rsidRDefault="00877FB9">
            <w:pPr>
              <w:spacing w:line="225" w:lineRule="atLeast"/>
              <w:rPr>
                <w:rFonts w:cs="Arial"/>
                <w:sz w:val="18"/>
                <w:szCs w:val="18"/>
              </w:rPr>
            </w:pPr>
            <w:r w:rsidRPr="00590986">
              <w:rPr>
                <w:rFonts w:cs="Arial"/>
                <w:sz w:val="18"/>
                <w:szCs w:val="18"/>
              </w:rPr>
              <w:t>Artikelbenämning av läkemedelsartikel.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D05733"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7F0496E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B7635C" w14:textId="77777777" w:rsidR="00877FB9" w:rsidRPr="00590986" w:rsidRDefault="00877FB9">
            <w:pPr>
              <w:spacing w:line="225" w:lineRule="atLeast"/>
              <w:rPr>
                <w:rFonts w:cs="Arial"/>
                <w:sz w:val="18"/>
                <w:szCs w:val="18"/>
              </w:rPr>
            </w:pPr>
            <w:r w:rsidRPr="00590986">
              <w:rPr>
                <w:rFonts w:cs="Arial"/>
                <w:sz w:val="18"/>
                <w:szCs w:val="18"/>
              </w:rPr>
              <w:t>kompletterandeArtikelinformation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6B9A43" w14:textId="77777777" w:rsidR="00877FB9" w:rsidRPr="00590986" w:rsidRDefault="00C262CC">
            <w:pPr>
              <w:spacing w:line="225" w:lineRule="atLeast"/>
              <w:rPr>
                <w:rFonts w:cs="Arial"/>
                <w:sz w:val="18"/>
                <w:szCs w:val="18"/>
              </w:rPr>
            </w:pPr>
            <w:hyperlink w:anchor="tns:Artikelinformation" w:history="1">
              <w:r w:rsidR="00877FB9" w:rsidRPr="00590986">
                <w:rPr>
                  <w:rStyle w:val="Hyperlnk"/>
                  <w:rFonts w:cs="Arial"/>
                  <w:sz w:val="18"/>
                  <w:szCs w:val="18"/>
                </w:rPr>
                <w:t>tns:Artikelinformation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09CE04" w14:textId="77777777" w:rsidR="00877FB9" w:rsidRPr="00590986" w:rsidRDefault="00877FB9">
            <w:pPr>
              <w:spacing w:line="225" w:lineRule="atLeast"/>
              <w:rPr>
                <w:rFonts w:cs="Arial"/>
                <w:sz w:val="18"/>
                <w:szCs w:val="18"/>
              </w:rPr>
            </w:pPr>
            <w:r w:rsidRPr="00590986">
              <w:rPr>
                <w:rFonts w:cs="Arial"/>
                <w:sz w:val="18"/>
                <w:szCs w:val="18"/>
              </w:rPr>
              <w:t>Eventuell kompletterande artikelinformation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31227B" w14:textId="77777777" w:rsidR="00877FB9" w:rsidRPr="00590986" w:rsidRDefault="00877FB9">
            <w:pPr>
              <w:spacing w:line="225" w:lineRule="atLeast"/>
              <w:rPr>
                <w:rFonts w:cs="Arial"/>
                <w:sz w:val="18"/>
                <w:szCs w:val="18"/>
              </w:rPr>
            </w:pPr>
            <w:r w:rsidRPr="00590986">
              <w:rPr>
                <w:rFonts w:cs="Arial"/>
                <w:sz w:val="18"/>
                <w:szCs w:val="18"/>
              </w:rPr>
              <w:t>0..1</w:t>
            </w:r>
          </w:p>
        </w:tc>
      </w:tr>
    </w:tbl>
    <w:p w14:paraId="6E1E3465"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3292"/>
        <w:gridCol w:w="1831"/>
        <w:gridCol w:w="3994"/>
        <w:gridCol w:w="880"/>
      </w:tblGrid>
      <w:tr w:rsidR="00877FB9" w:rsidRPr="00590986" w14:paraId="2D7D68BC"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CCF91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Handelsvara</w:t>
            </w:r>
          </w:p>
        </w:tc>
      </w:tr>
      <w:tr w:rsidR="00877FB9" w:rsidRPr="00590986" w14:paraId="76E7EB1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27CBA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BD0AA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4E96F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02439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4BAAB84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32DF7F" w14:textId="77777777" w:rsidR="00877FB9" w:rsidRPr="00590986" w:rsidRDefault="00877FB9">
            <w:pPr>
              <w:spacing w:line="225" w:lineRule="atLeast"/>
              <w:rPr>
                <w:rFonts w:cs="Arial"/>
                <w:sz w:val="18"/>
                <w:szCs w:val="18"/>
              </w:rPr>
            </w:pPr>
            <w:r w:rsidRPr="00590986">
              <w:rPr>
                <w:rFonts w:cs="Arial"/>
                <w:sz w:val="18"/>
                <w:szCs w:val="18"/>
              </w:rPr>
              <w:t>varunummer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B4D4A4"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4E78AF" w14:textId="77777777" w:rsidR="00877FB9" w:rsidRPr="00590986" w:rsidRDefault="00877FB9">
            <w:pPr>
              <w:spacing w:line="225" w:lineRule="atLeast"/>
              <w:rPr>
                <w:rFonts w:cs="Arial"/>
                <w:sz w:val="18"/>
                <w:szCs w:val="18"/>
              </w:rPr>
            </w:pPr>
            <w:r w:rsidRPr="00590986">
              <w:rPr>
                <w:rFonts w:cs="Arial"/>
                <w:sz w:val="18"/>
                <w:szCs w:val="18"/>
              </w:rPr>
              <w:t>Handelsvarans varunummer.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78BAFF"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89E883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6C6E81" w14:textId="77777777" w:rsidR="00877FB9" w:rsidRPr="00590986" w:rsidRDefault="00877FB9">
            <w:pPr>
              <w:spacing w:line="225" w:lineRule="atLeast"/>
              <w:rPr>
                <w:rFonts w:cs="Arial"/>
                <w:sz w:val="18"/>
                <w:szCs w:val="18"/>
              </w:rPr>
            </w:pPr>
            <w:r w:rsidRPr="00590986">
              <w:rPr>
                <w:rFonts w:cs="Arial"/>
                <w:sz w:val="18"/>
                <w:szCs w:val="18"/>
              </w:rPr>
              <w:t>ordineratProduktnamn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D84E97"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4BB6EB" w14:textId="77777777" w:rsidR="00877FB9" w:rsidRPr="00590986" w:rsidRDefault="00877FB9">
            <w:pPr>
              <w:spacing w:line="225" w:lineRule="atLeast"/>
              <w:rPr>
                <w:rFonts w:cs="Arial"/>
                <w:sz w:val="18"/>
                <w:szCs w:val="18"/>
              </w:rPr>
            </w:pPr>
            <w:r w:rsidRPr="00590986">
              <w:rPr>
                <w:rFonts w:cs="Arial"/>
                <w:sz w:val="18"/>
                <w:szCs w:val="18"/>
              </w:rPr>
              <w:t>Namn på handelsvarans produkten vid det tillfälle ordinationen upprättades. Obligatorisk om nplId eller varunummer anges.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B53AD4"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797EDC7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DD9953" w14:textId="77777777" w:rsidR="00877FB9" w:rsidRPr="00590986" w:rsidRDefault="00877FB9">
            <w:pPr>
              <w:spacing w:line="225" w:lineRule="atLeast"/>
              <w:rPr>
                <w:rFonts w:cs="Arial"/>
                <w:sz w:val="18"/>
                <w:szCs w:val="18"/>
              </w:rPr>
            </w:pPr>
            <w:r w:rsidRPr="00590986">
              <w:rPr>
                <w:rFonts w:cs="Arial"/>
                <w:sz w:val="18"/>
                <w:szCs w:val="18"/>
              </w:rPr>
              <w:t>ordineradArtikelbenamning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4FE715"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60F9FB" w14:textId="77777777" w:rsidR="00877FB9" w:rsidRPr="00590986" w:rsidRDefault="00877FB9">
            <w:pPr>
              <w:spacing w:line="225" w:lineRule="atLeast"/>
              <w:rPr>
                <w:rFonts w:cs="Arial"/>
                <w:sz w:val="18"/>
                <w:szCs w:val="18"/>
              </w:rPr>
            </w:pPr>
            <w:r w:rsidRPr="00590986">
              <w:rPr>
                <w:rFonts w:cs="Arial"/>
                <w:sz w:val="18"/>
                <w:szCs w:val="18"/>
              </w:rPr>
              <w:t>Artikelbenämning av handelsvara.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62D47E"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6B37949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DC69EB" w14:textId="77777777" w:rsidR="00877FB9" w:rsidRPr="00590986" w:rsidRDefault="00877FB9">
            <w:pPr>
              <w:spacing w:line="225" w:lineRule="atLeast"/>
              <w:rPr>
                <w:rFonts w:cs="Arial"/>
                <w:sz w:val="18"/>
                <w:szCs w:val="18"/>
              </w:rPr>
            </w:pPr>
            <w:r w:rsidRPr="00590986">
              <w:rPr>
                <w:rFonts w:cs="Arial"/>
                <w:sz w:val="18"/>
                <w:szCs w:val="18"/>
              </w:rPr>
              <w:t>kompletterandeHandelsvaruinformation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D82820" w14:textId="77777777" w:rsidR="00877FB9" w:rsidRPr="00590986" w:rsidRDefault="00C262CC">
            <w:pPr>
              <w:spacing w:line="225" w:lineRule="atLeast"/>
              <w:rPr>
                <w:rFonts w:cs="Arial"/>
                <w:sz w:val="18"/>
                <w:szCs w:val="18"/>
              </w:rPr>
            </w:pPr>
            <w:hyperlink w:anchor="tns:Artikelinformation" w:history="1">
              <w:r w:rsidR="00877FB9" w:rsidRPr="00590986">
                <w:rPr>
                  <w:rStyle w:val="Hyperlnk"/>
                  <w:rFonts w:cs="Arial"/>
                  <w:sz w:val="18"/>
                  <w:szCs w:val="18"/>
                </w:rPr>
                <w:t>tns:Artikelinformation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881F99" w14:textId="77777777" w:rsidR="00877FB9" w:rsidRPr="00590986" w:rsidRDefault="00877FB9">
            <w:pPr>
              <w:spacing w:line="225" w:lineRule="atLeast"/>
              <w:rPr>
                <w:rFonts w:cs="Arial"/>
                <w:sz w:val="18"/>
                <w:szCs w:val="18"/>
              </w:rPr>
            </w:pPr>
            <w:r w:rsidRPr="00590986">
              <w:rPr>
                <w:rFonts w:cs="Arial"/>
                <w:sz w:val="18"/>
                <w:szCs w:val="18"/>
              </w:rPr>
              <w:t>Eventuell kompletterande artikelinformation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3137D4" w14:textId="77777777" w:rsidR="00877FB9" w:rsidRPr="00590986" w:rsidRDefault="00877FB9">
            <w:pPr>
              <w:spacing w:line="225" w:lineRule="atLeast"/>
              <w:rPr>
                <w:rFonts w:cs="Arial"/>
                <w:sz w:val="18"/>
                <w:szCs w:val="18"/>
              </w:rPr>
            </w:pPr>
            <w:r w:rsidRPr="00590986">
              <w:rPr>
                <w:rFonts w:cs="Arial"/>
                <w:sz w:val="18"/>
                <w:szCs w:val="18"/>
              </w:rPr>
              <w:t>0..1</w:t>
            </w:r>
          </w:p>
        </w:tc>
      </w:tr>
    </w:tbl>
    <w:p w14:paraId="4E4D014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902"/>
        <w:gridCol w:w="1951"/>
        <w:gridCol w:w="4264"/>
        <w:gridCol w:w="880"/>
      </w:tblGrid>
      <w:tr w:rsidR="00877FB9" w:rsidRPr="00590986" w14:paraId="0B1966B0"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37147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Lakemedelsprodukt</w:t>
            </w:r>
          </w:p>
        </w:tc>
      </w:tr>
      <w:tr w:rsidR="00877FB9" w:rsidRPr="00590986" w14:paraId="2BD1280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8523C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BBAD0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EA479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C9B92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577E24A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FA1926" w14:textId="77777777" w:rsidR="00877FB9" w:rsidRPr="00590986" w:rsidRDefault="00877FB9">
            <w:pPr>
              <w:spacing w:line="225" w:lineRule="atLeast"/>
              <w:rPr>
                <w:rFonts w:cs="Arial"/>
                <w:sz w:val="18"/>
                <w:szCs w:val="18"/>
              </w:rPr>
            </w:pPr>
            <w:r w:rsidRPr="00590986">
              <w:rPr>
                <w:rFonts w:cs="Arial"/>
                <w:sz w:val="18"/>
                <w:szCs w:val="18"/>
              </w:rPr>
              <w:t>nplId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A3708A"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213EA5" w14:textId="77777777" w:rsidR="00877FB9" w:rsidRPr="00590986" w:rsidRDefault="00877FB9">
            <w:pPr>
              <w:spacing w:line="225" w:lineRule="atLeast"/>
              <w:rPr>
                <w:rFonts w:cs="Arial"/>
                <w:sz w:val="18"/>
                <w:szCs w:val="18"/>
              </w:rPr>
            </w:pPr>
            <w:r w:rsidRPr="00590986">
              <w:rPr>
                <w:rFonts w:cs="Arial"/>
                <w:sz w:val="18"/>
                <w:szCs w:val="18"/>
              </w:rPr>
              <w:t>Läkemedelsproduktens NPL-ID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6CF19E"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2F2468B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50BDA9" w14:textId="77777777" w:rsidR="00877FB9" w:rsidRPr="00590986" w:rsidRDefault="00877FB9">
            <w:pPr>
              <w:spacing w:line="225" w:lineRule="atLeast"/>
              <w:rPr>
                <w:rFonts w:cs="Arial"/>
                <w:sz w:val="18"/>
                <w:szCs w:val="18"/>
              </w:rPr>
            </w:pPr>
            <w:r w:rsidRPr="00590986">
              <w:rPr>
                <w:rFonts w:cs="Arial"/>
                <w:sz w:val="18"/>
                <w:szCs w:val="18"/>
              </w:rPr>
              <w:t>ordineratProduktnamn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88CF91"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8FB8FB" w14:textId="77777777" w:rsidR="00877FB9" w:rsidRPr="00590986" w:rsidRDefault="00877FB9">
            <w:pPr>
              <w:spacing w:line="225" w:lineRule="atLeast"/>
              <w:rPr>
                <w:rFonts w:cs="Arial"/>
                <w:sz w:val="18"/>
                <w:szCs w:val="18"/>
              </w:rPr>
            </w:pPr>
            <w:r w:rsidRPr="00590986">
              <w:rPr>
                <w:rFonts w:cs="Arial"/>
                <w:sz w:val="18"/>
                <w:szCs w:val="18"/>
              </w:rPr>
              <w:t>Namn på produkten vid det tillfälle ordinationen upprättades.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B83DB7"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5C6C3C2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D279D8" w14:textId="77777777" w:rsidR="00877FB9" w:rsidRPr="00590986" w:rsidRDefault="00877FB9">
            <w:pPr>
              <w:spacing w:line="225" w:lineRule="atLeast"/>
              <w:rPr>
                <w:rFonts w:cs="Arial"/>
                <w:sz w:val="18"/>
                <w:szCs w:val="18"/>
              </w:rPr>
            </w:pPr>
            <w:r w:rsidRPr="00590986">
              <w:rPr>
                <w:rFonts w:cs="Arial"/>
                <w:sz w:val="18"/>
                <w:szCs w:val="18"/>
              </w:rPr>
              <w:t>kompletterandeProduktinformation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9917E0" w14:textId="77777777" w:rsidR="00877FB9" w:rsidRPr="00590986" w:rsidRDefault="00C262CC">
            <w:pPr>
              <w:spacing w:line="225" w:lineRule="atLeast"/>
              <w:rPr>
                <w:rFonts w:cs="Arial"/>
                <w:sz w:val="18"/>
                <w:szCs w:val="18"/>
              </w:rPr>
            </w:pPr>
            <w:hyperlink w:anchor="tns:Produktinformation" w:history="1">
              <w:r w:rsidR="00877FB9" w:rsidRPr="00590986">
                <w:rPr>
                  <w:rStyle w:val="Hyperlnk"/>
                  <w:rFonts w:cs="Arial"/>
                  <w:sz w:val="18"/>
                  <w:szCs w:val="18"/>
                </w:rPr>
                <w:t>tns:Produktinformation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35E65C" w14:textId="77777777" w:rsidR="00877FB9" w:rsidRPr="00590986" w:rsidRDefault="00877FB9">
            <w:pPr>
              <w:spacing w:line="225" w:lineRule="atLeast"/>
              <w:rPr>
                <w:rFonts w:cs="Arial"/>
                <w:sz w:val="18"/>
                <w:szCs w:val="18"/>
              </w:rPr>
            </w:pPr>
            <w:r w:rsidRPr="00590986">
              <w:rPr>
                <w:rFonts w:cs="Arial"/>
                <w:sz w:val="18"/>
                <w:szCs w:val="18"/>
              </w:rPr>
              <w:t>Eventuell kompletterande produktinformation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D3262C" w14:textId="77777777" w:rsidR="00877FB9" w:rsidRPr="00590986" w:rsidRDefault="00877FB9">
            <w:pPr>
              <w:spacing w:line="225" w:lineRule="atLeast"/>
              <w:rPr>
                <w:rFonts w:cs="Arial"/>
                <w:sz w:val="18"/>
                <w:szCs w:val="18"/>
              </w:rPr>
            </w:pPr>
            <w:r w:rsidRPr="00590986">
              <w:rPr>
                <w:rFonts w:cs="Arial"/>
                <w:sz w:val="18"/>
                <w:szCs w:val="18"/>
              </w:rPr>
              <w:t>0..1</w:t>
            </w:r>
          </w:p>
        </w:tc>
      </w:tr>
    </w:tbl>
    <w:p w14:paraId="3F4C79A9"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132"/>
        <w:gridCol w:w="2072"/>
        <w:gridCol w:w="4913"/>
        <w:gridCol w:w="880"/>
      </w:tblGrid>
      <w:tr w:rsidR="00877FB9" w:rsidRPr="00590986" w14:paraId="1374F8CA"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E42BE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Lakemedelsordinationsunderlag</w:t>
            </w:r>
          </w:p>
        </w:tc>
      </w:tr>
      <w:tr w:rsidR="00877FB9" w:rsidRPr="00590986" w14:paraId="7E2CCB6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7915F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4C10C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2D562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4FBDB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7AD20D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83E651" w14:textId="77777777" w:rsidR="00877FB9" w:rsidRPr="00590986" w:rsidRDefault="00877FB9">
            <w:pPr>
              <w:spacing w:line="225" w:lineRule="atLeast"/>
              <w:rPr>
                <w:rFonts w:cs="Arial"/>
                <w:sz w:val="18"/>
                <w:szCs w:val="18"/>
              </w:rPr>
            </w:pPr>
            <w:r w:rsidRPr="00590986">
              <w:rPr>
                <w:rFonts w:cs="Arial"/>
                <w:sz w:val="18"/>
                <w:szCs w:val="18"/>
              </w:rPr>
              <w:t>behandlingsandamal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277862"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4221F8" w14:textId="77777777" w:rsidR="00877FB9" w:rsidRPr="00590986" w:rsidRDefault="00877FB9">
            <w:pPr>
              <w:spacing w:line="225" w:lineRule="atLeast"/>
              <w:rPr>
                <w:rFonts w:cs="Arial"/>
                <w:sz w:val="18"/>
                <w:szCs w:val="18"/>
              </w:rPr>
            </w:pPr>
            <w:r w:rsidRPr="00590986">
              <w:rPr>
                <w:rFonts w:cs="Arial"/>
                <w:sz w:val="18"/>
                <w:szCs w:val="18"/>
              </w:rPr>
              <w:t>Behandlingsändamål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1DDCD1"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99C852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D15C39" w14:textId="77777777" w:rsidR="00877FB9" w:rsidRPr="00590986" w:rsidRDefault="00877FB9">
            <w:pPr>
              <w:spacing w:line="225" w:lineRule="atLeast"/>
              <w:rPr>
                <w:rFonts w:cs="Arial"/>
                <w:sz w:val="18"/>
                <w:szCs w:val="18"/>
              </w:rPr>
            </w:pPr>
            <w:r w:rsidRPr="00590986">
              <w:rPr>
                <w:rFonts w:cs="Arial"/>
                <w:sz w:val="18"/>
                <w:szCs w:val="18"/>
              </w:rPr>
              <w: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CBF688" w14:textId="77777777" w:rsidR="00877FB9" w:rsidRPr="00590986" w:rsidRDefault="00C262CC">
            <w:pPr>
              <w:spacing w:line="225" w:lineRule="atLeast"/>
              <w:rPr>
                <w:rFonts w:cs="Arial"/>
                <w:sz w:val="18"/>
                <w:szCs w:val="18"/>
              </w:rPr>
            </w:pPr>
            <w:hyperlink w:anchor="tns:OrdineradDosering" w:history="1">
              <w:r w:rsidR="00877FB9" w:rsidRPr="00590986">
                <w:rPr>
                  <w:rStyle w:val="Hyperlnk"/>
                  <w:rFonts w:cs="Arial"/>
                  <w:sz w:val="18"/>
                  <w:szCs w:val="18"/>
                </w:rPr>
                <w:t>tns:OrdineradDosering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BDBAF6"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BA5D5C"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2679DF3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AC6D26" w14:textId="77777777" w:rsidR="00877FB9" w:rsidRPr="00590986" w:rsidRDefault="00877FB9">
            <w:pPr>
              <w:spacing w:line="225" w:lineRule="atLeast"/>
              <w:rPr>
                <w:rFonts w:cs="Arial"/>
                <w:sz w:val="18"/>
                <w:szCs w:val="18"/>
              </w:rPr>
            </w:pPr>
            <w:r w:rsidRPr="00590986">
              <w:rPr>
                <w:rFonts w:cs="Arial"/>
                <w:sz w:val="18"/>
                <w:szCs w:val="18"/>
              </w:rPr>
              <w:t>foregaendeOrdinationsId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E4380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471E1E" w14:textId="77777777" w:rsidR="00877FB9" w:rsidRPr="00590986" w:rsidRDefault="00877FB9">
            <w:pPr>
              <w:spacing w:line="225" w:lineRule="atLeast"/>
              <w:rPr>
                <w:rFonts w:cs="Arial"/>
                <w:sz w:val="18"/>
                <w:szCs w:val="18"/>
              </w:rPr>
            </w:pPr>
            <w:r w:rsidRPr="00590986">
              <w:rPr>
                <w:rFonts w:cs="Arial"/>
                <w:sz w:val="18"/>
                <w:szCs w:val="18"/>
              </w:rPr>
              <w:t>Referens till föregående ordination i ordinationskedja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5B452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ADF45F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74EADE" w14:textId="77777777" w:rsidR="00877FB9" w:rsidRPr="00590986" w:rsidRDefault="00877FB9">
            <w:pPr>
              <w:spacing w:line="225" w:lineRule="atLeast"/>
              <w:rPr>
                <w:rFonts w:cs="Arial"/>
                <w:sz w:val="18"/>
                <w:szCs w:val="18"/>
              </w:rPr>
            </w:pPr>
            <w:r w:rsidRPr="00590986">
              <w:rPr>
                <w:rFonts w:cs="Arial"/>
                <w:sz w:val="18"/>
                <w:szCs w:val="18"/>
              </w:rPr>
              <w:t>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630EBB" w14:textId="77777777" w:rsidR="00877FB9" w:rsidRPr="00590986" w:rsidRDefault="00C262CC">
            <w:pPr>
              <w:spacing w:line="225" w:lineRule="atLeast"/>
              <w:rPr>
                <w:rFonts w:cs="Arial"/>
                <w:sz w:val="18"/>
                <w:szCs w:val="18"/>
              </w:rPr>
            </w:pPr>
            <w:hyperlink w:anchor="tns:OrdineratLakemedel" w:history="1">
              <w:r w:rsidR="00877FB9" w:rsidRPr="00590986">
                <w:rPr>
                  <w:rStyle w:val="Hyperlnk"/>
                  <w:rFonts w:cs="Arial"/>
                  <w:sz w:val="18"/>
                  <w:szCs w:val="18"/>
                </w:rPr>
                <w:t>tns:OrdineratLakemedel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38EBBC"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B84FEE"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52D88D5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8CBD4D" w14:textId="77777777" w:rsidR="00877FB9" w:rsidRPr="00590986" w:rsidRDefault="00877FB9">
            <w:pPr>
              <w:spacing w:line="225" w:lineRule="atLeast"/>
              <w:rPr>
                <w:rFonts w:cs="Arial"/>
                <w:sz w:val="18"/>
                <w:szCs w:val="18"/>
              </w:rPr>
            </w:pPr>
            <w:r w:rsidRPr="00590986">
              <w:rPr>
                <w:rFonts w:cs="Arial"/>
                <w:sz w:val="18"/>
                <w:szCs w:val="18"/>
              </w:rPr>
              <w:t>notat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46E40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A79F97" w14:textId="77777777" w:rsidR="00877FB9" w:rsidRPr="00590986" w:rsidRDefault="00877FB9">
            <w:pPr>
              <w:spacing w:line="225" w:lineRule="atLeast"/>
              <w:rPr>
                <w:rFonts w:cs="Arial"/>
                <w:sz w:val="18"/>
                <w:szCs w:val="18"/>
              </w:rPr>
            </w:pPr>
            <w:r w:rsidRPr="00590986">
              <w:rPr>
                <w:rFonts w:cs="Arial"/>
                <w:sz w:val="18"/>
                <w:szCs w:val="18"/>
              </w:rPr>
              <w:t>Ordinationsnotat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A227A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871013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B3CBC7" w14:textId="77777777" w:rsidR="00877FB9" w:rsidRPr="00590986" w:rsidRDefault="00877FB9">
            <w:pPr>
              <w:spacing w:line="225" w:lineRule="atLeast"/>
              <w:rPr>
                <w:rFonts w:cs="Arial"/>
                <w:sz w:val="18"/>
                <w:szCs w:val="18"/>
              </w:rPr>
            </w:pPr>
            <w:r w:rsidRPr="00590986">
              <w:rPr>
                <w:rFonts w:cs="Arial"/>
                <w:sz w:val="18"/>
                <w:szCs w:val="18"/>
              </w:rPr>
              <w:t>utvarderingstidpunkt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9D6478"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23F489" w14:textId="77777777" w:rsidR="00877FB9" w:rsidRPr="00590986" w:rsidRDefault="00877FB9">
            <w:pPr>
              <w:spacing w:line="225" w:lineRule="atLeast"/>
              <w:rPr>
                <w:rFonts w:cs="Arial"/>
                <w:sz w:val="18"/>
                <w:szCs w:val="18"/>
              </w:rPr>
            </w:pPr>
            <w:r w:rsidRPr="00590986">
              <w:rPr>
                <w:rFonts w:cs="Arial"/>
                <w:sz w:val="18"/>
                <w:szCs w:val="18"/>
              </w:rPr>
              <w:t>Eventuel utvärderingstidpunkt. Om inget värde anges används ett år från nuvarande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68F44C" w14:textId="77777777" w:rsidR="00877FB9" w:rsidRPr="00590986" w:rsidRDefault="00877FB9">
            <w:pPr>
              <w:spacing w:line="225" w:lineRule="atLeast"/>
              <w:rPr>
                <w:rFonts w:cs="Arial"/>
                <w:sz w:val="18"/>
                <w:szCs w:val="18"/>
              </w:rPr>
            </w:pPr>
            <w:r w:rsidRPr="00590986">
              <w:rPr>
                <w:rFonts w:cs="Arial"/>
                <w:sz w:val="18"/>
                <w:szCs w:val="18"/>
              </w:rPr>
              <w:t>0..1</w:t>
            </w:r>
          </w:p>
        </w:tc>
      </w:tr>
    </w:tbl>
    <w:p w14:paraId="124893B1"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3558"/>
        <w:gridCol w:w="2649"/>
        <w:gridCol w:w="2539"/>
        <w:gridCol w:w="1251"/>
      </w:tblGrid>
      <w:tr w:rsidR="00877FB9" w:rsidRPr="00590986" w14:paraId="6AF7BAB5"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56B8A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Lakemedelsordination</w:t>
            </w:r>
          </w:p>
        </w:tc>
      </w:tr>
      <w:tr w:rsidR="00877FB9" w:rsidRPr="00590986" w14:paraId="0E28DCF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C2A73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96C82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8A00D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50506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558795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B14133" w14:textId="77777777" w:rsidR="00877FB9" w:rsidRPr="00590986" w:rsidRDefault="00877FB9">
            <w:pPr>
              <w:spacing w:line="225" w:lineRule="atLeast"/>
              <w:rPr>
                <w:rFonts w:cs="Arial"/>
                <w:sz w:val="18"/>
                <w:szCs w:val="18"/>
              </w:rPr>
            </w:pPr>
            <w:r w:rsidRPr="00590986">
              <w:rPr>
                <w:rFonts w:cs="Arial"/>
                <w:sz w:val="18"/>
                <w:szCs w:val="18"/>
              </w:rPr>
              <w:t>behandlingsandamal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1F2316"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91C980" w14:textId="77777777" w:rsidR="00877FB9" w:rsidRPr="00590986" w:rsidRDefault="00877FB9">
            <w:pPr>
              <w:spacing w:line="225" w:lineRule="atLeast"/>
              <w:rPr>
                <w:rFonts w:cs="Arial"/>
                <w:sz w:val="18"/>
                <w:szCs w:val="18"/>
              </w:rPr>
            </w:pPr>
            <w:r w:rsidRPr="00590986">
              <w:rPr>
                <w:rFonts w:cs="Arial"/>
                <w:sz w:val="18"/>
                <w:szCs w:val="18"/>
              </w:rPr>
              <w:t>Behandlingsändamål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EC0A6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D07299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331F71" w14:textId="77777777" w:rsidR="00877FB9" w:rsidRPr="00590986" w:rsidRDefault="00877FB9">
            <w:pPr>
              <w:spacing w:line="225" w:lineRule="atLeast"/>
              <w:rPr>
                <w:rFonts w:cs="Arial"/>
                <w:sz w:val="18"/>
                <w:szCs w:val="18"/>
              </w:rPr>
            </w:pPr>
            <w:r w:rsidRPr="00590986">
              <w:rPr>
                <w:rFonts w:cs="Arial"/>
                <w:sz w:val="18"/>
                <w:szCs w:val="18"/>
              </w:rPr>
              <w: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4A3E65" w14:textId="77777777" w:rsidR="00877FB9" w:rsidRPr="00590986" w:rsidRDefault="00C262CC">
            <w:pPr>
              <w:spacing w:line="225" w:lineRule="atLeast"/>
              <w:rPr>
                <w:rFonts w:cs="Arial"/>
                <w:sz w:val="18"/>
                <w:szCs w:val="18"/>
              </w:rPr>
            </w:pPr>
            <w:hyperlink w:anchor="tns:OrdineradDosering" w:history="1">
              <w:r w:rsidR="00877FB9" w:rsidRPr="00590986">
                <w:rPr>
                  <w:rStyle w:val="Hyperlnk"/>
                  <w:rFonts w:cs="Arial"/>
                  <w:sz w:val="18"/>
                  <w:szCs w:val="18"/>
                </w:rPr>
                <w:t>tns:OrdineradDosering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486468"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40E111"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525EFE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D416BF" w14:textId="77777777" w:rsidR="00877FB9" w:rsidRPr="00590986" w:rsidRDefault="00877FB9">
            <w:pPr>
              <w:spacing w:line="225" w:lineRule="atLeast"/>
              <w:rPr>
                <w:rFonts w:cs="Arial"/>
                <w:sz w:val="18"/>
                <w:szCs w:val="18"/>
              </w:rPr>
            </w:pPr>
            <w:r w:rsidRPr="00590986">
              <w:rPr>
                <w:rFonts w:cs="Arial"/>
                <w:sz w:val="18"/>
                <w:szCs w:val="18"/>
              </w:rPr>
              <w:t>foregaendeOrdinationsId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79658A"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395C44" w14:textId="77777777" w:rsidR="00877FB9" w:rsidRPr="00590986" w:rsidRDefault="00877FB9">
            <w:pPr>
              <w:spacing w:line="225" w:lineRule="atLeast"/>
              <w:rPr>
                <w:rFonts w:cs="Arial"/>
                <w:sz w:val="18"/>
                <w:szCs w:val="18"/>
              </w:rPr>
            </w:pPr>
            <w:r w:rsidRPr="00590986">
              <w:rPr>
                <w:rFonts w:cs="Arial"/>
                <w:sz w:val="18"/>
                <w:szCs w:val="18"/>
              </w:rPr>
              <w:t>Referens till föregående ordination i ordinationskedja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955D3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81AAB6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706FF7" w14:textId="77777777" w:rsidR="00877FB9" w:rsidRPr="00590986" w:rsidRDefault="00877FB9">
            <w:pPr>
              <w:spacing w:line="225" w:lineRule="atLeast"/>
              <w:rPr>
                <w:rFonts w:cs="Arial"/>
                <w:sz w:val="18"/>
                <w:szCs w:val="18"/>
              </w:rPr>
            </w:pPr>
            <w:r w:rsidRPr="00590986">
              <w:rPr>
                <w:rFonts w:cs="Arial"/>
                <w:sz w:val="18"/>
                <w:szCs w:val="18"/>
              </w:rPr>
              <w:t>notat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843FC7"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8FA89C" w14:textId="77777777" w:rsidR="00877FB9" w:rsidRPr="00590986" w:rsidRDefault="00877FB9">
            <w:pPr>
              <w:spacing w:line="225" w:lineRule="atLeast"/>
              <w:rPr>
                <w:rFonts w:cs="Arial"/>
                <w:sz w:val="18"/>
                <w:szCs w:val="18"/>
              </w:rPr>
            </w:pPr>
            <w:r w:rsidRPr="00590986">
              <w:rPr>
                <w:rFonts w:cs="Arial"/>
                <w:sz w:val="18"/>
                <w:szCs w:val="18"/>
              </w:rPr>
              <w:t>Ordinationsnotat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44310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5B4131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2E1C34" w14:textId="77777777" w:rsidR="00877FB9" w:rsidRPr="00590986" w:rsidRDefault="00877FB9">
            <w:pPr>
              <w:spacing w:line="225" w:lineRule="atLeast"/>
              <w:rPr>
                <w:rFonts w:cs="Arial"/>
                <w:sz w:val="18"/>
                <w:szCs w:val="18"/>
              </w:rPr>
            </w:pPr>
            <w:r w:rsidRPr="00590986">
              <w:rPr>
                <w:rFonts w:cs="Arial"/>
                <w:sz w:val="18"/>
                <w:szCs w:val="18"/>
              </w:rPr>
              <w:t>utvarderingstidpunkt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FCE0EA"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4D4BAB" w14:textId="77777777" w:rsidR="00877FB9" w:rsidRPr="00590986" w:rsidRDefault="00877FB9">
            <w:pPr>
              <w:spacing w:line="225" w:lineRule="atLeast"/>
              <w:rPr>
                <w:rFonts w:cs="Arial"/>
                <w:sz w:val="18"/>
                <w:szCs w:val="18"/>
              </w:rPr>
            </w:pPr>
            <w:r w:rsidRPr="00590986">
              <w:rPr>
                <w:rFonts w:cs="Arial"/>
                <w:sz w:val="18"/>
                <w:szCs w:val="18"/>
              </w:rPr>
              <w:t>Eventuel utvärderingstidpunkt. Om inget värde anges används ett år från nuvarande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5CD715"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6F2F94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4E8BF1" w14:textId="77777777" w:rsidR="00877FB9" w:rsidRPr="00590986" w:rsidRDefault="00877FB9">
            <w:pPr>
              <w:spacing w:line="225" w:lineRule="atLeast"/>
              <w:rPr>
                <w:rFonts w:cs="Arial"/>
                <w:sz w:val="18"/>
                <w:szCs w:val="18"/>
              </w:rPr>
            </w:pPr>
            <w:r w:rsidRPr="00590986">
              <w:rPr>
                <w:rFonts w:cs="Arial"/>
                <w:sz w:val="18"/>
                <w:szCs w:val="18"/>
              </w:rPr>
              <w:t>dispenseringsforskrivning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5B63CF" w14:textId="77777777" w:rsidR="00877FB9" w:rsidRPr="00590986" w:rsidRDefault="00C262CC">
            <w:pPr>
              <w:spacing w:line="225" w:lineRule="atLeast"/>
              <w:rPr>
                <w:rFonts w:cs="Arial"/>
                <w:sz w:val="18"/>
                <w:szCs w:val="18"/>
              </w:rPr>
            </w:pPr>
            <w:hyperlink w:anchor="tns:Dispenseringsforskrivning" w:history="1">
              <w:r w:rsidR="00877FB9" w:rsidRPr="00590986">
                <w:rPr>
                  <w:rStyle w:val="Hyperlnk"/>
                  <w:rFonts w:cs="Arial"/>
                  <w:sz w:val="18"/>
                  <w:szCs w:val="18"/>
                </w:rPr>
                <w:t>tns:Dispenseringsforskrivning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10CC14" w14:textId="77777777" w:rsidR="00877FB9" w:rsidRPr="00590986" w:rsidRDefault="00877FB9">
            <w:pPr>
              <w:spacing w:line="225" w:lineRule="atLeast"/>
              <w:rPr>
                <w:rFonts w:cs="Arial"/>
                <w:sz w:val="18"/>
                <w:szCs w:val="18"/>
              </w:rPr>
            </w:pPr>
            <w:r w:rsidRPr="00590986">
              <w:rPr>
                <w:rFonts w:cs="Arial"/>
                <w:sz w:val="18"/>
                <w:szCs w:val="18"/>
              </w:rPr>
              <w:t>Eventuella dispenseringsförskrivningar.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71C081" w14:textId="77777777" w:rsidR="00877FB9" w:rsidRPr="00590986" w:rsidRDefault="00877FB9">
            <w:pPr>
              <w:spacing w:line="225" w:lineRule="atLeast"/>
              <w:rPr>
                <w:rFonts w:cs="Arial"/>
                <w:sz w:val="18"/>
                <w:szCs w:val="18"/>
              </w:rPr>
            </w:pPr>
            <w:r w:rsidRPr="00590986">
              <w:rPr>
                <w:rFonts w:cs="Arial"/>
                <w:sz w:val="18"/>
                <w:szCs w:val="18"/>
              </w:rPr>
              <w:t>0..unbounded</w:t>
            </w:r>
          </w:p>
        </w:tc>
      </w:tr>
      <w:tr w:rsidR="00877FB9" w:rsidRPr="00590986" w14:paraId="1639FB7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518ED4" w14:textId="77777777" w:rsidR="00877FB9" w:rsidRPr="00590986" w:rsidRDefault="00877FB9">
            <w:pPr>
              <w:spacing w:line="225" w:lineRule="atLeast"/>
              <w:rPr>
                <w:rFonts w:cs="Arial"/>
                <w:sz w:val="18"/>
                <w:szCs w:val="18"/>
              </w:rPr>
            </w:pPr>
            <w:r w:rsidRPr="00590986">
              <w:rPr>
                <w:rFonts w:cs="Arial"/>
                <w:sz w:val="18"/>
                <w:szCs w:val="18"/>
              </w:rPr>
              <w:t>helforpackningsforskrivning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E12EC9" w14:textId="77777777" w:rsidR="00877FB9" w:rsidRPr="00590986" w:rsidRDefault="00C262CC">
            <w:pPr>
              <w:spacing w:line="225" w:lineRule="atLeast"/>
              <w:rPr>
                <w:rFonts w:cs="Arial"/>
                <w:sz w:val="18"/>
                <w:szCs w:val="18"/>
              </w:rPr>
            </w:pPr>
            <w:hyperlink w:anchor="tns:Helforpackningsforskrivning" w:history="1">
              <w:r w:rsidR="00877FB9" w:rsidRPr="00590986">
                <w:rPr>
                  <w:rStyle w:val="Hyperlnk"/>
                  <w:rFonts w:cs="Arial"/>
                  <w:sz w:val="18"/>
                  <w:szCs w:val="18"/>
                </w:rPr>
                <w:t>tns:Helforpackningsforskrivning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CCB1B4" w14:textId="77777777" w:rsidR="00877FB9" w:rsidRPr="00590986" w:rsidRDefault="00877FB9">
            <w:pPr>
              <w:spacing w:line="225" w:lineRule="atLeast"/>
              <w:rPr>
                <w:rFonts w:cs="Arial"/>
                <w:sz w:val="18"/>
                <w:szCs w:val="18"/>
              </w:rPr>
            </w:pPr>
            <w:r w:rsidRPr="00590986">
              <w:rPr>
                <w:rFonts w:cs="Arial"/>
                <w:sz w:val="18"/>
                <w:szCs w:val="18"/>
              </w:rPr>
              <w:t>Eventuella helförpackningsförskrivningar.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CA3AAF" w14:textId="77777777" w:rsidR="00877FB9" w:rsidRPr="00590986" w:rsidRDefault="00877FB9">
            <w:pPr>
              <w:spacing w:line="225" w:lineRule="atLeast"/>
              <w:rPr>
                <w:rFonts w:cs="Arial"/>
                <w:sz w:val="18"/>
                <w:szCs w:val="18"/>
              </w:rPr>
            </w:pPr>
            <w:r w:rsidRPr="00590986">
              <w:rPr>
                <w:rFonts w:cs="Arial"/>
                <w:sz w:val="18"/>
                <w:szCs w:val="18"/>
              </w:rPr>
              <w:t>0..unbounded</w:t>
            </w:r>
          </w:p>
        </w:tc>
      </w:tr>
      <w:tr w:rsidR="00877FB9" w:rsidRPr="00590986" w14:paraId="1D04148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706D9A" w14:textId="77777777" w:rsidR="00877FB9" w:rsidRPr="00590986" w:rsidRDefault="00877FB9">
            <w:pPr>
              <w:spacing w:line="225" w:lineRule="atLeast"/>
              <w:rPr>
                <w:rFonts w:cs="Arial"/>
                <w:sz w:val="18"/>
                <w:szCs w:val="18"/>
              </w:rPr>
            </w:pPr>
            <w:r w:rsidRPr="00590986">
              <w:rPr>
                <w:rFonts w:cs="Arial"/>
                <w:sz w:val="18"/>
                <w:szCs w:val="18"/>
              </w:rPr>
              <w:t>efterfoljandeOrdinationsId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298C53"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F9551F" w14:textId="77777777" w:rsidR="00877FB9" w:rsidRPr="00590986" w:rsidRDefault="00877FB9">
            <w:pPr>
              <w:spacing w:line="225" w:lineRule="atLeast"/>
              <w:rPr>
                <w:rFonts w:cs="Arial"/>
                <w:sz w:val="18"/>
                <w:szCs w:val="18"/>
              </w:rPr>
            </w:pPr>
            <w:r w:rsidRPr="00590986">
              <w:rPr>
                <w:rFonts w:cs="Arial"/>
                <w:sz w:val="18"/>
                <w:szCs w:val="18"/>
              </w:rPr>
              <w:t>Referens till efterföljande ordination i ordinationskedja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436199"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5DF3C9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947940" w14:textId="77777777" w:rsidR="00877FB9" w:rsidRPr="00590986" w:rsidRDefault="00877FB9">
            <w:pPr>
              <w:spacing w:line="225" w:lineRule="atLeast"/>
              <w:rPr>
                <w:rFonts w:cs="Arial"/>
                <w:sz w:val="18"/>
                <w:szCs w:val="18"/>
              </w:rPr>
            </w:pPr>
            <w:r w:rsidRPr="00590986">
              <w:rPr>
                <w:rFonts w:cs="Arial"/>
                <w:sz w:val="18"/>
                <w:szCs w:val="18"/>
              </w:rPr>
              <w:t>insattning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FC6FE8" w14:textId="77777777" w:rsidR="00877FB9" w:rsidRPr="00590986" w:rsidRDefault="00C262CC">
            <w:pPr>
              <w:spacing w:line="225" w:lineRule="atLeast"/>
              <w:rPr>
                <w:rFonts w:cs="Arial"/>
                <w:sz w:val="18"/>
                <w:szCs w:val="18"/>
              </w:rPr>
            </w:pPr>
            <w:hyperlink w:anchor="tns:Insattning" w:history="1">
              <w:r w:rsidR="00877FB9" w:rsidRPr="00590986">
                <w:rPr>
                  <w:rStyle w:val="Hyperlnk"/>
                  <w:rFonts w:cs="Arial"/>
                  <w:sz w:val="18"/>
                  <w:szCs w:val="18"/>
                </w:rPr>
                <w:t>tns:Insattning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5DE115" w14:textId="77777777" w:rsidR="00877FB9" w:rsidRPr="00590986" w:rsidRDefault="00877FB9">
            <w:pPr>
              <w:spacing w:line="225" w:lineRule="atLeast"/>
              <w:rPr>
                <w:rFonts w:cs="Arial"/>
                <w:sz w:val="18"/>
                <w:szCs w:val="18"/>
              </w:rPr>
            </w:pPr>
            <w:r w:rsidRPr="00590986">
              <w:rPr>
                <w:rFonts w:cs="Arial"/>
                <w:sz w:val="18"/>
                <w:szCs w:val="18"/>
              </w:rPr>
              <w:t>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90DF9B"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2211588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251DD1" w14:textId="77777777" w:rsidR="00877FB9" w:rsidRPr="00590986" w:rsidRDefault="00877FB9">
            <w:pPr>
              <w:spacing w:line="225" w:lineRule="atLeast"/>
              <w:rPr>
                <w:rFonts w:cs="Arial"/>
                <w:sz w:val="18"/>
                <w:szCs w:val="18"/>
              </w:rPr>
            </w:pPr>
            <w:r w:rsidRPr="00590986">
              <w:rPr>
                <w:rFonts w:cs="Arial"/>
                <w:sz w:val="18"/>
                <w:szCs w:val="18"/>
              </w:rPr>
              <w:t>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F59930" w14:textId="77777777" w:rsidR="00877FB9" w:rsidRPr="00590986" w:rsidRDefault="00C262CC">
            <w:pPr>
              <w:spacing w:line="225" w:lineRule="atLeast"/>
              <w:rPr>
                <w:rFonts w:cs="Arial"/>
                <w:sz w:val="18"/>
                <w:szCs w:val="18"/>
              </w:rPr>
            </w:pPr>
            <w:hyperlink w:anchor="tns:OrdineratLakemedel" w:history="1">
              <w:r w:rsidR="00877FB9" w:rsidRPr="00590986">
                <w:rPr>
                  <w:rStyle w:val="Hyperlnk"/>
                  <w:rFonts w:cs="Arial"/>
                  <w:sz w:val="18"/>
                  <w:szCs w:val="18"/>
                </w:rPr>
                <w:t>tns:OrdineratLakemedel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02C478"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37F726"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251BAD2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7EFADC" w14:textId="77777777" w:rsidR="00877FB9" w:rsidRPr="00590986" w:rsidRDefault="00877FB9">
            <w:pPr>
              <w:spacing w:line="225" w:lineRule="atLeast"/>
              <w:rPr>
                <w:rFonts w:cs="Arial"/>
                <w:sz w:val="18"/>
                <w:szCs w:val="18"/>
              </w:rPr>
            </w:pPr>
            <w:r w:rsidRPr="00590986">
              <w:rPr>
                <w:rFonts w:cs="Arial"/>
                <w:sz w:val="18"/>
                <w:szCs w:val="18"/>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6A7109"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7F3910" w14:textId="77777777" w:rsidR="00877FB9" w:rsidRPr="00590986" w:rsidRDefault="00877FB9">
            <w:pPr>
              <w:spacing w:line="225" w:lineRule="atLeast"/>
              <w:rPr>
                <w:rFonts w:cs="Arial"/>
                <w:sz w:val="18"/>
                <w:szCs w:val="18"/>
              </w:rPr>
            </w:pPr>
            <w:r w:rsidRPr="00590986">
              <w:rPr>
                <w:rFonts w:cs="Arial"/>
                <w:sz w:val="18"/>
                <w:szCs w:val="18"/>
              </w:rPr>
              <w:t>Ordinationens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BD1000"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16794E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CDE917" w14:textId="77777777" w:rsidR="00877FB9" w:rsidRPr="00590986" w:rsidRDefault="00877FB9">
            <w:pPr>
              <w:spacing w:line="225" w:lineRule="atLeast"/>
              <w:rPr>
                <w:rFonts w:cs="Arial"/>
                <w:sz w:val="18"/>
                <w:szCs w:val="18"/>
              </w:rPr>
            </w:pPr>
            <w:r w:rsidRPr="00590986">
              <w:rPr>
                <w:rFonts w:cs="Arial"/>
                <w:sz w:val="18"/>
                <w:szCs w:val="18"/>
              </w:rPr>
              <w:t>ordinationskedjasForstaInsattningstidpunkt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73D4DF"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BA4DB8" w14:textId="77777777" w:rsidR="00877FB9" w:rsidRPr="00590986" w:rsidRDefault="00877FB9">
            <w:pPr>
              <w:spacing w:line="225" w:lineRule="atLeast"/>
              <w:rPr>
                <w:rFonts w:cs="Arial"/>
                <w:sz w:val="18"/>
                <w:szCs w:val="18"/>
              </w:rPr>
            </w:pPr>
            <w:r w:rsidRPr="00590986">
              <w:rPr>
                <w:rFonts w:cs="Arial"/>
                <w:sz w:val="18"/>
                <w:szCs w:val="18"/>
              </w:rPr>
              <w:t>Tidpunkt för skapande av första ordinationen i ordinationskedjan.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447C75"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04BB73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C9552F" w14:textId="77777777" w:rsidR="00877FB9" w:rsidRPr="00590986" w:rsidRDefault="00877FB9">
            <w:pPr>
              <w:spacing w:line="225" w:lineRule="atLeast"/>
              <w:rPr>
                <w:rFonts w:cs="Arial"/>
                <w:sz w:val="18"/>
                <w:szCs w:val="18"/>
              </w:rPr>
            </w:pPr>
            <w:r w:rsidRPr="00590986">
              <w:rPr>
                <w:rFonts w:cs="Arial"/>
                <w:sz w:val="18"/>
                <w:szCs w:val="18"/>
              </w:rPr>
              <w:t>ordinationskedjeId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D5ED67" w14:textId="77777777" w:rsidR="00877FB9" w:rsidRPr="00590986" w:rsidRDefault="00877FB9">
            <w:pPr>
              <w:spacing w:line="225" w:lineRule="atLeast"/>
              <w:rPr>
                <w:rFonts w:cs="Arial"/>
                <w:sz w:val="18"/>
                <w:szCs w:val="18"/>
              </w:rPr>
            </w:pPr>
            <w:r w:rsidRPr="00590986">
              <w:rPr>
                <w:rFonts w:cs="Arial"/>
                <w:sz w:val="18"/>
                <w:szCs w:val="18"/>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015B10" w14:textId="77777777" w:rsidR="00877FB9" w:rsidRPr="00590986" w:rsidRDefault="00877FB9">
            <w:pPr>
              <w:spacing w:line="225" w:lineRule="atLeast"/>
              <w:rPr>
                <w:rFonts w:cs="Arial"/>
                <w:sz w:val="18"/>
                <w:szCs w:val="18"/>
              </w:rPr>
            </w:pPr>
            <w:r w:rsidRPr="00590986">
              <w:rPr>
                <w:rFonts w:cs="Arial"/>
                <w:sz w:val="18"/>
                <w:szCs w:val="18"/>
              </w:rPr>
              <w:t>Ordinationstionskedjeid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0F5C10"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0EF049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BFA37F" w14:textId="77777777" w:rsidR="00877FB9" w:rsidRPr="00590986" w:rsidRDefault="00877FB9">
            <w:pPr>
              <w:spacing w:line="225" w:lineRule="atLeast"/>
              <w:rPr>
                <w:rFonts w:cs="Arial"/>
                <w:sz w:val="18"/>
                <w:szCs w:val="18"/>
              </w:rPr>
            </w:pPr>
            <w:r w:rsidRPr="00590986">
              <w:rPr>
                <w:rFonts w:cs="Arial"/>
                <w:sz w:val="18"/>
                <w:szCs w:val="18"/>
              </w:rPr>
              <w:t>ordinationsstatus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F03108"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95C55E" w14:textId="77777777" w:rsidR="00877FB9" w:rsidRPr="00590986" w:rsidRDefault="00877FB9">
            <w:pPr>
              <w:spacing w:line="225" w:lineRule="atLeast"/>
              <w:rPr>
                <w:rFonts w:cs="Arial"/>
                <w:sz w:val="18"/>
                <w:szCs w:val="18"/>
              </w:rPr>
            </w:pPr>
            <w:r w:rsidRPr="00590986">
              <w:rPr>
                <w:rFonts w:cs="Arial"/>
                <w:sz w:val="18"/>
                <w:szCs w:val="18"/>
              </w:rPr>
              <w:t>Aktuell ordinationsstatus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C1693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0453FF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8F7D2E" w14:textId="77777777" w:rsidR="00877FB9" w:rsidRPr="00590986" w:rsidRDefault="00877FB9">
            <w:pPr>
              <w:spacing w:line="225" w:lineRule="atLeast"/>
              <w:rPr>
                <w:rFonts w:cs="Arial"/>
                <w:sz w:val="18"/>
                <w:szCs w:val="18"/>
              </w:rPr>
            </w:pPr>
            <w:r w:rsidRPr="00590986">
              <w:rPr>
                <w:rFonts w:cs="Arial"/>
                <w:sz w:val="18"/>
                <w:szCs w:val="18"/>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C21843" w14:textId="77777777" w:rsidR="00877FB9" w:rsidRPr="00590986" w:rsidRDefault="00C262CC">
            <w:pPr>
              <w:spacing w:line="225" w:lineRule="atLeast"/>
              <w:rPr>
                <w:rFonts w:cs="Arial"/>
                <w:sz w:val="18"/>
                <w:szCs w:val="18"/>
              </w:rPr>
            </w:pPr>
            <w:hyperlink w:anchor="tns:Patient" w:history="1">
              <w:r w:rsidR="00877FB9" w:rsidRPr="00590986">
                <w:rPr>
                  <w:rStyle w:val="Hyperlnk"/>
                  <w:rFonts w:cs="Arial"/>
                  <w:sz w:val="18"/>
                  <w:szCs w:val="18"/>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29B848" w14:textId="77777777" w:rsidR="00877FB9" w:rsidRPr="00590986" w:rsidRDefault="00877FB9">
            <w:pPr>
              <w:spacing w:line="225" w:lineRule="atLeast"/>
              <w:rPr>
                <w:rFonts w:cs="Arial"/>
                <w:sz w:val="18"/>
                <w:szCs w:val="18"/>
              </w:rPr>
            </w:pPr>
            <w:r w:rsidRPr="00590986">
              <w:rPr>
                <w:rFonts w:cs="Arial"/>
                <w:sz w:val="18"/>
                <w:szCs w:val="18"/>
              </w:rPr>
              <w:t>Patient ordinationen journalförts för.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8F51E4"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69855D3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B4B48A" w14:textId="77777777" w:rsidR="00877FB9" w:rsidRPr="00590986" w:rsidRDefault="00877FB9">
            <w:pPr>
              <w:spacing w:line="225" w:lineRule="atLeast"/>
              <w:rPr>
                <w:rFonts w:cs="Arial"/>
                <w:sz w:val="18"/>
                <w:szCs w:val="18"/>
              </w:rPr>
            </w:pPr>
            <w:r w:rsidRPr="00590986">
              <w:rPr>
                <w:rFonts w:cs="Arial"/>
                <w:sz w:val="18"/>
                <w:szCs w:val="18"/>
              </w:rPr>
              <w:t>registreringstidpunkt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7ECD9F"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A35581" w14:textId="77777777" w:rsidR="00877FB9" w:rsidRPr="00590986" w:rsidRDefault="00877FB9">
            <w:pPr>
              <w:spacing w:line="225" w:lineRule="atLeast"/>
              <w:rPr>
                <w:rFonts w:cs="Arial"/>
                <w:sz w:val="18"/>
                <w:szCs w:val="18"/>
              </w:rPr>
            </w:pPr>
            <w:r w:rsidRPr="00590986">
              <w:rPr>
                <w:rFonts w:cs="Arial"/>
                <w:sz w:val="18"/>
                <w:szCs w:val="18"/>
              </w:rPr>
              <w:t>Tidpunkt då ordinationen registrerats i NOD.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1422BC"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33A5780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55D56E" w14:textId="77777777" w:rsidR="00877FB9" w:rsidRPr="00590986" w:rsidRDefault="00877FB9">
            <w:pPr>
              <w:spacing w:line="225" w:lineRule="atLeast"/>
              <w:rPr>
                <w:rFonts w:cs="Arial"/>
                <w:sz w:val="18"/>
                <w:szCs w:val="18"/>
              </w:rPr>
            </w:pPr>
            <w:r w:rsidRPr="00590986">
              <w:rPr>
                <w:rFonts w:cs="Arial"/>
                <w:sz w:val="18"/>
                <w:szCs w:val="18"/>
              </w:rPr>
              <w:t>utsattning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E9BD9E" w14:textId="77777777" w:rsidR="00877FB9" w:rsidRPr="00590986" w:rsidRDefault="00C262CC">
            <w:pPr>
              <w:spacing w:line="225" w:lineRule="atLeast"/>
              <w:rPr>
                <w:rFonts w:cs="Arial"/>
                <w:sz w:val="18"/>
                <w:szCs w:val="18"/>
              </w:rPr>
            </w:pPr>
            <w:hyperlink w:anchor="tns:Utsattning" w:history="1">
              <w:r w:rsidR="00877FB9" w:rsidRPr="00590986">
                <w:rPr>
                  <w:rStyle w:val="Hyperlnk"/>
                  <w:rFonts w:cs="Arial"/>
                  <w:sz w:val="18"/>
                  <w:szCs w:val="18"/>
                </w:rPr>
                <w:t>tns:Utsattning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1C3C5F" w14:textId="77777777" w:rsidR="00877FB9" w:rsidRPr="00590986" w:rsidRDefault="00877FB9">
            <w:pPr>
              <w:spacing w:line="225" w:lineRule="atLeast"/>
              <w:rPr>
                <w:rFonts w:cs="Arial"/>
                <w:sz w:val="18"/>
                <w:szCs w:val="18"/>
              </w:rPr>
            </w:pPr>
            <w:r w:rsidRPr="00590986">
              <w:rPr>
                <w:rFonts w:cs="Arial"/>
                <w:sz w:val="18"/>
                <w:szCs w:val="18"/>
              </w:rPr>
              <w:t>Eventuella utsättningar.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4510E1" w14:textId="77777777" w:rsidR="00877FB9" w:rsidRPr="00590986" w:rsidRDefault="00877FB9">
            <w:pPr>
              <w:spacing w:line="225" w:lineRule="atLeast"/>
              <w:rPr>
                <w:rFonts w:cs="Arial"/>
                <w:sz w:val="18"/>
                <w:szCs w:val="18"/>
              </w:rPr>
            </w:pPr>
            <w:r w:rsidRPr="00590986">
              <w:rPr>
                <w:rFonts w:cs="Arial"/>
                <w:sz w:val="18"/>
                <w:szCs w:val="18"/>
              </w:rPr>
              <w:t>0..unbounded</w:t>
            </w:r>
          </w:p>
        </w:tc>
      </w:tr>
    </w:tbl>
    <w:p w14:paraId="6DFB95A3"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891"/>
        <w:gridCol w:w="2202"/>
        <w:gridCol w:w="1331"/>
        <w:gridCol w:w="880"/>
      </w:tblGrid>
      <w:tr w:rsidR="00877FB9" w:rsidRPr="00590986" w14:paraId="470DC065"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A8854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Ordination</w:t>
            </w:r>
          </w:p>
        </w:tc>
      </w:tr>
      <w:tr w:rsidR="00877FB9" w:rsidRPr="00590986" w14:paraId="0F5FFAC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9AC71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D4CCD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C34E4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A036B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4CA75EB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2548A9" w14:textId="77777777" w:rsidR="00877FB9" w:rsidRPr="00590986" w:rsidRDefault="00877FB9">
            <w:pPr>
              <w:spacing w:line="225" w:lineRule="atLeast"/>
              <w:rPr>
                <w:rFonts w:cs="Arial"/>
                <w:sz w:val="18"/>
                <w:szCs w:val="18"/>
              </w:rPr>
            </w:pPr>
            <w:r w:rsidRPr="00590986">
              <w:rPr>
                <w:rFonts w:cs="Arial"/>
                <w:sz w:val="18"/>
                <w:szCs w:val="18"/>
              </w:rPr>
              <w:t>lakemedelsOrdination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617274" w14:textId="77777777" w:rsidR="00877FB9" w:rsidRPr="00590986" w:rsidRDefault="00C262CC">
            <w:pPr>
              <w:spacing w:line="225" w:lineRule="atLeast"/>
              <w:rPr>
                <w:rFonts w:cs="Arial"/>
                <w:sz w:val="18"/>
                <w:szCs w:val="18"/>
              </w:rPr>
            </w:pPr>
            <w:hyperlink w:anchor="tns:Lakemedelsordination" w:history="1">
              <w:r w:rsidR="00877FB9" w:rsidRPr="00590986">
                <w:rPr>
                  <w:rStyle w:val="Hyperlnk"/>
                  <w:rFonts w:cs="Arial"/>
                  <w:sz w:val="18"/>
                  <w:szCs w:val="18"/>
                </w:rPr>
                <w:t>tns:Lakemedelsordination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70BE1B"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39F636" w14:textId="77777777" w:rsidR="00877FB9" w:rsidRPr="00590986" w:rsidRDefault="00877FB9">
            <w:pPr>
              <w:spacing w:line="225" w:lineRule="atLeast"/>
              <w:rPr>
                <w:rFonts w:cs="Arial"/>
                <w:sz w:val="18"/>
                <w:szCs w:val="18"/>
              </w:rPr>
            </w:pPr>
            <w:r w:rsidRPr="00590986">
              <w:rPr>
                <w:rFonts w:cs="Arial"/>
                <w:sz w:val="18"/>
                <w:szCs w:val="18"/>
              </w:rPr>
              <w:t>1..1</w:t>
            </w:r>
          </w:p>
        </w:tc>
      </w:tr>
    </w:tbl>
    <w:p w14:paraId="4BEA72CB"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361"/>
        <w:gridCol w:w="1131"/>
        <w:gridCol w:w="6253"/>
        <w:gridCol w:w="1252"/>
      </w:tblGrid>
      <w:tr w:rsidR="00877FB9" w:rsidRPr="00590986" w14:paraId="25C41A40"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42B26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VOKResultat</w:t>
            </w:r>
          </w:p>
        </w:tc>
      </w:tr>
      <w:tr w:rsidR="00877FB9" w:rsidRPr="00590986" w14:paraId="5F8F678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2FDF7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9DC13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0AFA5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32591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767BE20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842A32" w14:textId="77777777" w:rsidR="00877FB9" w:rsidRPr="00590986" w:rsidRDefault="00877FB9">
            <w:pPr>
              <w:spacing w:line="225" w:lineRule="atLeast"/>
              <w:rPr>
                <w:rFonts w:cs="Arial"/>
                <w:sz w:val="18"/>
                <w:szCs w:val="18"/>
              </w:rPr>
            </w:pPr>
            <w:r w:rsidRPr="00590986">
              <w:rPr>
                <w:rFonts w:cs="Arial"/>
                <w:sz w:val="18"/>
                <w:szCs w:val="18"/>
              </w:rPr>
              <w:t>kontrolltidpunkt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538CD1"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4E00CB" w14:textId="77777777" w:rsidR="00877FB9" w:rsidRPr="00590986" w:rsidRDefault="00877FB9">
            <w:pPr>
              <w:spacing w:line="225" w:lineRule="atLeast"/>
              <w:rPr>
                <w:rFonts w:cs="Arial"/>
                <w:sz w:val="18"/>
                <w:szCs w:val="18"/>
              </w:rPr>
            </w:pPr>
            <w:r w:rsidRPr="00590986">
              <w:rPr>
                <w:rFonts w:cs="Arial"/>
                <w:sz w:val="18"/>
                <w:szCs w:val="18"/>
              </w:rPr>
              <w:t>Datum och tidpunkt för utförd VOK-kontroll.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8167E7"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6767D4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9A3F72" w14:textId="77777777" w:rsidR="00877FB9" w:rsidRPr="00590986" w:rsidRDefault="00877FB9">
            <w:pPr>
              <w:spacing w:line="225" w:lineRule="atLeast"/>
              <w:rPr>
                <w:rFonts w:cs="Arial"/>
                <w:sz w:val="18"/>
                <w:szCs w:val="18"/>
              </w:rPr>
            </w:pPr>
            <w:r w:rsidRPr="00590986">
              <w:rPr>
                <w:rFonts w:cs="Arial"/>
                <w:sz w:val="18"/>
                <w:szCs w:val="18"/>
              </w:rPr>
              <w:t>kontrolltyp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80AE49"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AB175C" w14:textId="77777777" w:rsidR="00877FB9" w:rsidRPr="00590986" w:rsidRDefault="00877FB9">
            <w:pPr>
              <w:spacing w:line="225" w:lineRule="atLeast"/>
              <w:rPr>
                <w:rFonts w:cs="Arial"/>
                <w:sz w:val="18"/>
                <w:szCs w:val="18"/>
              </w:rPr>
            </w:pPr>
            <w:r w:rsidRPr="00590986">
              <w:rPr>
                <w:rFonts w:cs="Arial"/>
                <w:sz w:val="18"/>
                <w:szCs w:val="18"/>
              </w:rPr>
              <w:t>Typ av VOKkontroll som har genomförts.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AC138A"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4D0978A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B11F6D" w14:textId="77777777" w:rsidR="00877FB9" w:rsidRPr="00590986" w:rsidRDefault="00877FB9">
            <w:pPr>
              <w:spacing w:line="225" w:lineRule="atLeast"/>
              <w:rPr>
                <w:rFonts w:cs="Arial"/>
                <w:sz w:val="18"/>
                <w:szCs w:val="18"/>
              </w:rPr>
            </w:pPr>
            <w:r w:rsidRPr="00590986">
              <w:rPr>
                <w:rFonts w:cs="Arial"/>
                <w:sz w:val="18"/>
                <w:szCs w:val="18"/>
              </w:rPr>
              <w:t>vokFelLista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0F847E" w14:textId="77777777" w:rsidR="00877FB9" w:rsidRPr="00590986" w:rsidRDefault="00C262CC">
            <w:pPr>
              <w:spacing w:line="225" w:lineRule="atLeast"/>
              <w:rPr>
                <w:rFonts w:cs="Arial"/>
                <w:sz w:val="18"/>
                <w:szCs w:val="18"/>
              </w:rPr>
            </w:pPr>
            <w:hyperlink w:anchor="tns:VOKFel" w:history="1">
              <w:r w:rsidR="00877FB9" w:rsidRPr="00590986">
                <w:rPr>
                  <w:rStyle w:val="Hyperlnk"/>
                  <w:rFonts w:cs="Arial"/>
                  <w:sz w:val="18"/>
                  <w:szCs w:val="18"/>
                </w:rPr>
                <w:t>tns:VOKFel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5AC531" w14:textId="77777777" w:rsidR="00877FB9" w:rsidRPr="00590986" w:rsidRDefault="00877FB9">
            <w:pPr>
              <w:spacing w:line="225" w:lineRule="atLeast"/>
              <w:rPr>
                <w:rFonts w:cs="Arial"/>
                <w:sz w:val="18"/>
                <w:szCs w:val="18"/>
              </w:rPr>
            </w:pPr>
            <w:r w:rsidRPr="00590986">
              <w:rPr>
                <w:rFonts w:cs="Arial"/>
                <w:sz w:val="18"/>
                <w:szCs w:val="18"/>
              </w:rPr>
              <w:t>Lista med VOKfel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4BC676" w14:textId="77777777" w:rsidR="00877FB9" w:rsidRPr="00590986" w:rsidRDefault="00877FB9">
            <w:pPr>
              <w:spacing w:line="225" w:lineRule="atLeast"/>
              <w:rPr>
                <w:rFonts w:cs="Arial"/>
                <w:sz w:val="18"/>
                <w:szCs w:val="18"/>
              </w:rPr>
            </w:pPr>
            <w:r w:rsidRPr="00590986">
              <w:rPr>
                <w:rFonts w:cs="Arial"/>
                <w:sz w:val="18"/>
                <w:szCs w:val="18"/>
              </w:rPr>
              <w:t>0..unbounded</w:t>
            </w:r>
          </w:p>
        </w:tc>
      </w:tr>
      <w:tr w:rsidR="00877FB9" w:rsidRPr="00590986" w14:paraId="0EFAFC0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668C0F" w14:textId="77777777" w:rsidR="00877FB9" w:rsidRPr="00590986" w:rsidRDefault="00877FB9">
            <w:pPr>
              <w:spacing w:line="225" w:lineRule="atLeast"/>
              <w:rPr>
                <w:rFonts w:cs="Arial"/>
                <w:sz w:val="18"/>
                <w:szCs w:val="18"/>
              </w:rPr>
            </w:pPr>
            <w:r w:rsidRPr="00590986">
              <w:rPr>
                <w:rFonts w:cs="Arial"/>
                <w:sz w:val="18"/>
                <w:szCs w:val="18"/>
              </w:rPr>
              <w:t>vokStatus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182326"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091A7B" w14:textId="77777777" w:rsidR="00877FB9" w:rsidRPr="00590986" w:rsidRDefault="00877FB9">
            <w:pPr>
              <w:spacing w:line="225" w:lineRule="atLeast"/>
              <w:rPr>
                <w:rFonts w:cs="Arial"/>
                <w:sz w:val="18"/>
                <w:szCs w:val="18"/>
              </w:rPr>
            </w:pPr>
            <w:r w:rsidRPr="00590986">
              <w:rPr>
                <w:rFonts w:cs="Arial"/>
                <w:sz w:val="18"/>
                <w:szCs w:val="18"/>
              </w:rPr>
              <w:t>Status för ordinationen. Allvarligaste VOKfelet styr status för hela ordinationen. 0: OK 1: Accepterad med varning 2: Avvisad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49CAEF" w14:textId="77777777" w:rsidR="00877FB9" w:rsidRPr="00590986" w:rsidRDefault="00877FB9">
            <w:pPr>
              <w:spacing w:line="225" w:lineRule="atLeast"/>
              <w:rPr>
                <w:rFonts w:cs="Arial"/>
                <w:sz w:val="18"/>
                <w:szCs w:val="18"/>
              </w:rPr>
            </w:pPr>
            <w:r w:rsidRPr="00590986">
              <w:rPr>
                <w:rFonts w:cs="Arial"/>
                <w:sz w:val="18"/>
                <w:szCs w:val="18"/>
              </w:rPr>
              <w:t>1..1</w:t>
            </w:r>
          </w:p>
        </w:tc>
      </w:tr>
    </w:tbl>
    <w:p w14:paraId="4DA38424"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282"/>
        <w:gridCol w:w="1911"/>
        <w:gridCol w:w="4924"/>
        <w:gridCol w:w="880"/>
      </w:tblGrid>
      <w:tr w:rsidR="00877FB9" w:rsidRPr="00590986" w14:paraId="4EE9BDE8"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112CA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Insattning</w:t>
            </w:r>
          </w:p>
        </w:tc>
      </w:tr>
      <w:tr w:rsidR="00877FB9" w:rsidRPr="00590986" w14:paraId="0927E46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27479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F1812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F4C28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D8B86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600EC77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70E1E2" w14:textId="77777777" w:rsidR="00877FB9" w:rsidRPr="00590986" w:rsidRDefault="00877FB9">
            <w:pPr>
              <w:spacing w:line="225" w:lineRule="atLeast"/>
              <w:rPr>
                <w:rFonts w:cs="Arial"/>
                <w:sz w:val="18"/>
                <w:szCs w:val="18"/>
              </w:rPr>
            </w:pPr>
            <w:r w:rsidRPr="00590986">
              <w:rPr>
                <w:rFonts w:cs="Arial"/>
                <w:sz w:val="18"/>
                <w:szCs w:val="18"/>
              </w:rPr>
              <w:t>beslutstidpunkt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967EFB"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9241E5" w14:textId="77777777" w:rsidR="00877FB9" w:rsidRPr="00590986" w:rsidRDefault="00877FB9">
            <w:pPr>
              <w:spacing w:line="225" w:lineRule="atLeast"/>
              <w:rPr>
                <w:rFonts w:cs="Arial"/>
                <w:sz w:val="18"/>
                <w:szCs w:val="18"/>
              </w:rPr>
            </w:pPr>
            <w:r w:rsidRPr="00590986">
              <w:rPr>
                <w:rFonts w:cs="Arial"/>
                <w:sz w:val="18"/>
                <w:szCs w:val="18"/>
              </w:rPr>
              <w:t>Tidpunkt för uprättande av beslut. Kan vara insättning/utsättning/makulering beroende på typ av förändring. Om ej angiven antas momentan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F6B872"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DBEF0E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0779E6" w14:textId="77777777" w:rsidR="00877FB9" w:rsidRPr="00590986" w:rsidRDefault="00877FB9">
            <w:pPr>
              <w:spacing w:line="225" w:lineRule="atLeast"/>
              <w:rPr>
                <w:rFonts w:cs="Arial"/>
                <w:sz w:val="18"/>
                <w:szCs w:val="18"/>
              </w:rPr>
            </w:pPr>
            <w:r w:rsidRPr="00590986">
              <w:rPr>
                <w:rFonts w:cs="Arial"/>
                <w:sz w:val="18"/>
                <w:szCs w:val="18"/>
              </w:rPr>
              <w:t>forandringstidpunkt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DC3994"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CE649B" w14:textId="77777777" w:rsidR="00877FB9" w:rsidRPr="00590986" w:rsidRDefault="00877FB9">
            <w:pPr>
              <w:spacing w:line="225" w:lineRule="atLeast"/>
              <w:rPr>
                <w:rFonts w:cs="Arial"/>
                <w:sz w:val="18"/>
                <w:szCs w:val="18"/>
              </w:rPr>
            </w:pPr>
            <w:r w:rsidRPr="00590986">
              <w:rPr>
                <w:rFonts w:cs="Arial"/>
                <w:sz w:val="18"/>
                <w:szCs w:val="18"/>
              </w:rPr>
              <w:t>Tidpunkt för ordinationsförändring. Kan vara insättningstidpunkt/utsättningstidpunkt/makuleringstidpunkt beroende på typ av förändring. Om ej angiven antas momentan tidpunkt.</w:t>
            </w:r>
          </w:p>
          <w:p w14:paraId="1299D87B" w14:textId="68F68944" w:rsidR="00877FB9" w:rsidRPr="00590986" w:rsidRDefault="00877FB9">
            <w:pPr>
              <w:spacing w:line="225" w:lineRule="atLeast"/>
              <w:rPr>
                <w:rFonts w:cs="Arial"/>
                <w:sz w:val="18"/>
                <w:szCs w:val="18"/>
              </w:rPr>
            </w:pPr>
            <w:ins w:id="636" w:author="Jonas Sedin" w:date="2013-05-31T14:38:00Z">
              <w:r w:rsidRPr="00590986">
                <w:rPr>
                  <w:rFonts w:cs="Arial"/>
                  <w:sz w:val="18"/>
                  <w:szCs w:val="18"/>
                </w:rPr>
                <w:t>Vid insättning av recept används endast datum ingen tidpunkt.</w:t>
              </w:r>
            </w:ins>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12A7DF"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507C28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2C8E0E" w14:textId="77777777" w:rsidR="00877FB9" w:rsidRPr="00590986" w:rsidRDefault="00877FB9">
            <w:pPr>
              <w:spacing w:line="225" w:lineRule="atLeast"/>
              <w:rPr>
                <w:rFonts w:cs="Arial"/>
                <w:sz w:val="18"/>
                <w:szCs w:val="18"/>
              </w:rPr>
            </w:pPr>
            <w:r w:rsidRPr="00590986">
              <w:rPr>
                <w:rFonts w:cs="Arial"/>
                <w:sz w:val="18"/>
                <w:szCs w:val="18"/>
              </w:rPr>
              <w:t>insattningsorsaker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529B82" w14:textId="77777777" w:rsidR="00877FB9" w:rsidRPr="00590986" w:rsidRDefault="00C262CC">
            <w:pPr>
              <w:spacing w:line="225" w:lineRule="atLeast"/>
              <w:rPr>
                <w:rFonts w:cs="Arial"/>
                <w:sz w:val="18"/>
                <w:szCs w:val="18"/>
              </w:rPr>
            </w:pPr>
            <w:hyperlink w:anchor="tns:Insattningsorsaker" w:history="1">
              <w:r w:rsidR="00877FB9" w:rsidRPr="00590986">
                <w:rPr>
                  <w:rStyle w:val="Hyperlnk"/>
                  <w:rFonts w:cs="Arial"/>
                  <w:sz w:val="18"/>
                  <w:szCs w:val="18"/>
                </w:rPr>
                <w:t>tns:Insattningsorsaker</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249DB2" w14:textId="77777777" w:rsidR="00877FB9" w:rsidRPr="00590986" w:rsidRDefault="00877FB9">
            <w:pPr>
              <w:spacing w:line="225" w:lineRule="atLeast"/>
              <w:rPr>
                <w:rFonts w:cs="Arial"/>
                <w:sz w:val="18"/>
                <w:szCs w:val="18"/>
              </w:rPr>
            </w:pPr>
            <w:r w:rsidRPr="00590986">
              <w:rPr>
                <w:rFonts w:cs="Arial"/>
                <w:sz w:val="18"/>
                <w:szCs w:val="18"/>
              </w:rPr>
              <w:t>Orsaker för 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C29CD7"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1DE775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BE16B3" w14:textId="77777777" w:rsidR="00877FB9" w:rsidRPr="00590986" w:rsidRDefault="00877FB9">
            <w:pPr>
              <w:spacing w:line="225" w:lineRule="atLeast"/>
              <w:rPr>
                <w:rFonts w:cs="Arial"/>
                <w:sz w:val="18"/>
                <w:szCs w:val="18"/>
              </w:rPr>
            </w:pPr>
            <w:r w:rsidRPr="00590986">
              <w:rPr>
                <w:rFonts w:cs="Arial"/>
                <w:sz w:val="18"/>
                <w:szCs w:val="18"/>
              </w:rPr>
              <w:t>ordinerandeVardpersonal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799536" w14:textId="77777777" w:rsidR="00877FB9" w:rsidRPr="00590986" w:rsidRDefault="00C262CC">
            <w:pPr>
              <w:spacing w:line="225" w:lineRule="atLeast"/>
              <w:rPr>
                <w:rFonts w:cs="Arial"/>
                <w:sz w:val="18"/>
                <w:szCs w:val="18"/>
              </w:rPr>
            </w:pPr>
            <w:hyperlink w:anchor="tns:Vardpersonal" w:history="1">
              <w:r w:rsidR="00877FB9" w:rsidRPr="00590986">
                <w:rPr>
                  <w:rStyle w:val="Hyperlnk"/>
                  <w:rFonts w:cs="Arial"/>
                  <w:sz w:val="18"/>
                  <w:szCs w:val="18"/>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5E1DB2" w14:textId="77777777" w:rsidR="00877FB9" w:rsidRPr="00590986" w:rsidRDefault="00877FB9">
            <w:pPr>
              <w:spacing w:line="225" w:lineRule="atLeast"/>
              <w:rPr>
                <w:rFonts w:cs="Arial"/>
                <w:sz w:val="18"/>
                <w:szCs w:val="18"/>
              </w:rPr>
            </w:pPr>
            <w:r w:rsidRPr="00590986">
              <w:rPr>
                <w:rFonts w:cs="Arial"/>
                <w:sz w:val="18"/>
                <w:szCs w:val="18"/>
              </w:rPr>
              <w:t>Ordinerande 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A610C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17A1AE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94FE4D" w14:textId="77777777" w:rsidR="00877FB9" w:rsidRPr="00590986" w:rsidRDefault="00877FB9">
            <w:pPr>
              <w:spacing w:line="225" w:lineRule="atLeast"/>
              <w:rPr>
                <w:rFonts w:cs="Arial"/>
                <w:sz w:val="18"/>
                <w:szCs w:val="18"/>
              </w:rPr>
            </w:pPr>
            <w:r w:rsidRPr="00590986">
              <w:rPr>
                <w:rFonts w:cs="Arial"/>
                <w:sz w:val="18"/>
                <w:szCs w:val="18"/>
              </w:rPr>
              <w:t>registrerandeVardpersonal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ECA492" w14:textId="77777777" w:rsidR="00877FB9" w:rsidRPr="00590986" w:rsidRDefault="00C262CC">
            <w:pPr>
              <w:spacing w:line="225" w:lineRule="atLeast"/>
              <w:rPr>
                <w:rFonts w:cs="Arial"/>
                <w:sz w:val="18"/>
                <w:szCs w:val="18"/>
              </w:rPr>
            </w:pPr>
            <w:hyperlink w:anchor="tns:Vardpersonal" w:history="1">
              <w:r w:rsidR="00877FB9" w:rsidRPr="00590986">
                <w:rPr>
                  <w:rStyle w:val="Hyperlnk"/>
                  <w:rFonts w:cs="Arial"/>
                  <w:sz w:val="18"/>
                  <w:szCs w:val="18"/>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72424A" w14:textId="77777777" w:rsidR="00877FB9" w:rsidRPr="00590986" w:rsidRDefault="00877FB9">
            <w:pPr>
              <w:spacing w:line="225" w:lineRule="atLeast"/>
              <w:rPr>
                <w:rFonts w:cs="Arial"/>
                <w:sz w:val="18"/>
                <w:szCs w:val="18"/>
              </w:rPr>
            </w:pPr>
            <w:r w:rsidRPr="00590986">
              <w:rPr>
                <w:rFonts w:cs="Arial"/>
                <w:sz w:val="18"/>
                <w:szCs w:val="18"/>
              </w:rPr>
              <w:t>Registrerande vårdpersonal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65F523"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9DE99C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66EBEE" w14:textId="77777777" w:rsidR="00877FB9" w:rsidRPr="00590986" w:rsidRDefault="00877FB9">
            <w:pPr>
              <w:spacing w:line="225" w:lineRule="atLeast"/>
              <w:rPr>
                <w:rFonts w:cs="Arial"/>
                <w:sz w:val="18"/>
                <w:szCs w:val="18"/>
              </w:rPr>
            </w:pPr>
            <w:r w:rsidRPr="00590986">
              <w:rPr>
                <w:rFonts w:cs="Arial"/>
                <w:sz w:val="18"/>
                <w:szCs w:val="18"/>
              </w:rPr>
              <w:t>vardpersonalskommentar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75E566"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EE4F06" w14:textId="77777777" w:rsidR="00877FB9" w:rsidRPr="00590986" w:rsidRDefault="00877FB9">
            <w:pPr>
              <w:spacing w:line="225" w:lineRule="atLeast"/>
              <w:rPr>
                <w:rFonts w:cs="Arial"/>
                <w:sz w:val="18"/>
                <w:szCs w:val="18"/>
              </w:rPr>
            </w:pPr>
            <w:r w:rsidRPr="00590986">
              <w:rPr>
                <w:rFonts w:cs="Arial"/>
                <w:sz w:val="18"/>
                <w:szCs w:val="18"/>
              </w:rPr>
              <w:t>Kommentar för vårdpersonalsidentifiering.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5A7245" w14:textId="77777777" w:rsidR="00877FB9" w:rsidRPr="00590986" w:rsidRDefault="00877FB9">
            <w:pPr>
              <w:spacing w:line="225" w:lineRule="atLeast"/>
              <w:rPr>
                <w:rFonts w:cs="Arial"/>
                <w:sz w:val="18"/>
                <w:szCs w:val="18"/>
              </w:rPr>
            </w:pPr>
            <w:r w:rsidRPr="00590986">
              <w:rPr>
                <w:rFonts w:cs="Arial"/>
                <w:sz w:val="18"/>
                <w:szCs w:val="18"/>
              </w:rPr>
              <w:t>0..1</w:t>
            </w:r>
          </w:p>
        </w:tc>
      </w:tr>
    </w:tbl>
    <w:p w14:paraId="3BBE69E5"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282"/>
        <w:gridCol w:w="1511"/>
        <w:gridCol w:w="5324"/>
        <w:gridCol w:w="880"/>
      </w:tblGrid>
      <w:tr w:rsidR="00877FB9" w:rsidRPr="00590986" w14:paraId="4C4ACF17"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F140A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Utsattning</w:t>
            </w:r>
          </w:p>
        </w:tc>
      </w:tr>
      <w:tr w:rsidR="00877FB9" w:rsidRPr="00590986" w14:paraId="693DC31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F77F9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E5D23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BD66A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18388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504A57C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7376EC" w14:textId="77777777" w:rsidR="00877FB9" w:rsidRPr="00590986" w:rsidRDefault="00877FB9">
            <w:pPr>
              <w:spacing w:line="225" w:lineRule="atLeast"/>
              <w:rPr>
                <w:rFonts w:cs="Arial"/>
                <w:sz w:val="18"/>
                <w:szCs w:val="18"/>
              </w:rPr>
            </w:pPr>
            <w:r w:rsidRPr="00590986">
              <w:rPr>
                <w:rFonts w:cs="Arial"/>
                <w:sz w:val="18"/>
                <w:szCs w:val="18"/>
              </w:rPr>
              <w:t>beslutstidpunkt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A5FC79"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D38567" w14:textId="77777777" w:rsidR="00877FB9" w:rsidRPr="00590986" w:rsidRDefault="00877FB9">
            <w:pPr>
              <w:spacing w:line="225" w:lineRule="atLeast"/>
              <w:rPr>
                <w:rFonts w:cs="Arial"/>
                <w:sz w:val="18"/>
                <w:szCs w:val="18"/>
              </w:rPr>
            </w:pPr>
            <w:r w:rsidRPr="00590986">
              <w:rPr>
                <w:rFonts w:cs="Arial"/>
                <w:sz w:val="18"/>
                <w:szCs w:val="18"/>
              </w:rPr>
              <w:t>Tidpunkt för uprättande av beslut. Kan vara insättning/utsättning/makulering beroende på typ av förändring. Om ej angiven antas momentan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B17E62"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8A37F3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15855E" w14:textId="77777777" w:rsidR="00877FB9" w:rsidRPr="00590986" w:rsidRDefault="00877FB9">
            <w:pPr>
              <w:spacing w:line="225" w:lineRule="atLeast"/>
              <w:rPr>
                <w:rFonts w:cs="Arial"/>
                <w:sz w:val="18"/>
                <w:szCs w:val="18"/>
              </w:rPr>
            </w:pPr>
            <w:r w:rsidRPr="00590986">
              <w:rPr>
                <w:rFonts w:cs="Arial"/>
                <w:sz w:val="18"/>
                <w:szCs w:val="18"/>
              </w:rPr>
              <w:t>forandringstidpunkt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AA4377"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6F6DF7" w14:textId="77777777" w:rsidR="00877FB9" w:rsidRPr="00590986" w:rsidRDefault="00877FB9">
            <w:pPr>
              <w:spacing w:line="225" w:lineRule="atLeast"/>
              <w:rPr>
                <w:rFonts w:cs="Arial"/>
                <w:sz w:val="18"/>
                <w:szCs w:val="18"/>
              </w:rPr>
            </w:pPr>
            <w:r w:rsidRPr="00590986">
              <w:rPr>
                <w:rFonts w:cs="Arial"/>
                <w:sz w:val="18"/>
                <w:szCs w:val="18"/>
              </w:rPr>
              <w:t>Tidpunkt för ordinationsförändring. Kan vara insättningstidpunkt/utsättningstidpunkt/makuleringstidpunkt beroende på typ av förändring. Om ej angiven antas momentan tidpunkt.</w:t>
            </w:r>
          </w:p>
          <w:p w14:paraId="29EAD751" w14:textId="0EDA78D3" w:rsidR="00877FB9" w:rsidRPr="00590986" w:rsidRDefault="00877FB9">
            <w:pPr>
              <w:spacing w:line="225" w:lineRule="atLeast"/>
              <w:rPr>
                <w:rFonts w:cs="Arial"/>
                <w:sz w:val="18"/>
                <w:szCs w:val="18"/>
              </w:rPr>
            </w:pPr>
            <w:ins w:id="637" w:author="Jonas Sedin" w:date="2013-05-31T14:37:00Z">
              <w:r w:rsidRPr="00590986">
                <w:rPr>
                  <w:rFonts w:cs="Arial"/>
                  <w:sz w:val="18"/>
                  <w:szCs w:val="18"/>
                </w:rPr>
                <w:t>Vid momentan utsättning av recept lämnas fältet tomt. Observera att vid framtida utsättning är receptet expedierbart även utsättningdagen. Patienten får alltså läkemedlet även på utsättningsdagen om det gäller ett recept på ett dispenserat läkemedel.</w:t>
              </w:r>
            </w:ins>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5302E9"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5E1BAF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54EB6E" w14:textId="77777777" w:rsidR="00877FB9" w:rsidRPr="00590986" w:rsidRDefault="00877FB9">
            <w:pPr>
              <w:spacing w:line="225" w:lineRule="atLeast"/>
              <w:rPr>
                <w:rFonts w:cs="Arial"/>
                <w:sz w:val="18"/>
                <w:szCs w:val="18"/>
              </w:rPr>
            </w:pPr>
            <w:r w:rsidRPr="00590986">
              <w:rPr>
                <w:rFonts w:cs="Arial"/>
                <w:sz w:val="18"/>
                <w:szCs w:val="18"/>
              </w:rPr>
              <w:t>ordinerandeVardpersonal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D88B24" w14:textId="77777777" w:rsidR="00877FB9" w:rsidRPr="00590986" w:rsidRDefault="00C262CC">
            <w:pPr>
              <w:spacing w:line="225" w:lineRule="atLeast"/>
              <w:rPr>
                <w:rFonts w:cs="Arial"/>
                <w:sz w:val="18"/>
                <w:szCs w:val="18"/>
              </w:rPr>
            </w:pPr>
            <w:hyperlink w:anchor="tns:Vardpersonal" w:history="1">
              <w:r w:rsidR="00877FB9" w:rsidRPr="00590986">
                <w:rPr>
                  <w:rStyle w:val="Hyperlnk"/>
                  <w:rFonts w:cs="Arial"/>
                  <w:sz w:val="18"/>
                  <w:szCs w:val="18"/>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5EB60C" w14:textId="77777777" w:rsidR="00877FB9" w:rsidRPr="00590986" w:rsidRDefault="00877FB9">
            <w:pPr>
              <w:spacing w:line="225" w:lineRule="atLeast"/>
              <w:rPr>
                <w:rFonts w:cs="Arial"/>
                <w:sz w:val="18"/>
                <w:szCs w:val="18"/>
              </w:rPr>
            </w:pPr>
            <w:r w:rsidRPr="00590986">
              <w:rPr>
                <w:rFonts w:cs="Arial"/>
                <w:sz w:val="18"/>
                <w:szCs w:val="18"/>
              </w:rPr>
              <w:t>Ordinerande 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7ADFA0"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510068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CD83C4" w14:textId="77777777" w:rsidR="00877FB9" w:rsidRPr="00590986" w:rsidRDefault="00877FB9">
            <w:pPr>
              <w:spacing w:line="225" w:lineRule="atLeast"/>
              <w:rPr>
                <w:rFonts w:cs="Arial"/>
                <w:sz w:val="18"/>
                <w:szCs w:val="18"/>
              </w:rPr>
            </w:pPr>
            <w:r w:rsidRPr="00590986">
              <w:rPr>
                <w:rFonts w:cs="Arial"/>
                <w:sz w:val="18"/>
                <w:szCs w:val="18"/>
              </w:rPr>
              <w:t>registrerandeVardpersonal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44FCB4" w14:textId="77777777" w:rsidR="00877FB9" w:rsidRPr="00590986" w:rsidRDefault="00C262CC">
            <w:pPr>
              <w:spacing w:line="225" w:lineRule="atLeast"/>
              <w:rPr>
                <w:rFonts w:cs="Arial"/>
                <w:sz w:val="18"/>
                <w:szCs w:val="18"/>
              </w:rPr>
            </w:pPr>
            <w:hyperlink w:anchor="tns:Vardpersonal" w:history="1">
              <w:r w:rsidR="00877FB9" w:rsidRPr="00590986">
                <w:rPr>
                  <w:rStyle w:val="Hyperlnk"/>
                  <w:rFonts w:cs="Arial"/>
                  <w:sz w:val="18"/>
                  <w:szCs w:val="18"/>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9F3AAB" w14:textId="77777777" w:rsidR="00877FB9" w:rsidRPr="00590986" w:rsidRDefault="00877FB9">
            <w:pPr>
              <w:spacing w:line="225" w:lineRule="atLeast"/>
              <w:rPr>
                <w:rFonts w:cs="Arial"/>
                <w:sz w:val="18"/>
                <w:szCs w:val="18"/>
              </w:rPr>
            </w:pPr>
            <w:r w:rsidRPr="00590986">
              <w:rPr>
                <w:rFonts w:cs="Arial"/>
                <w:sz w:val="18"/>
                <w:szCs w:val="18"/>
              </w:rPr>
              <w:t>Registrerande vårdpersonal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9A6B37"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F048FC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D84CCE" w14:textId="77777777" w:rsidR="00877FB9" w:rsidRPr="00590986" w:rsidRDefault="00877FB9">
            <w:pPr>
              <w:spacing w:line="225" w:lineRule="atLeast"/>
              <w:rPr>
                <w:rFonts w:cs="Arial"/>
                <w:sz w:val="18"/>
                <w:szCs w:val="18"/>
              </w:rPr>
            </w:pPr>
            <w:r w:rsidRPr="00590986">
              <w:rPr>
                <w:rFonts w:cs="Arial"/>
                <w:sz w:val="18"/>
                <w:szCs w:val="18"/>
              </w:rPr>
              <w:t>utsattningskommentar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073EC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00E848"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DBF9A1"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4A47E04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0C6331" w14:textId="77777777" w:rsidR="00877FB9" w:rsidRPr="00590986" w:rsidRDefault="00877FB9">
            <w:pPr>
              <w:spacing w:line="225" w:lineRule="atLeast"/>
              <w:rPr>
                <w:rFonts w:cs="Arial"/>
                <w:sz w:val="18"/>
                <w:szCs w:val="18"/>
              </w:rPr>
            </w:pPr>
            <w:r w:rsidRPr="00590986">
              <w:rPr>
                <w:rFonts w:cs="Arial"/>
                <w:sz w:val="18"/>
                <w:szCs w:val="18"/>
              </w:rPr>
              <w:t>vardpersonalskommentar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46147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8CB00A" w14:textId="77777777" w:rsidR="00877FB9" w:rsidRPr="00590986" w:rsidRDefault="00877FB9">
            <w:pPr>
              <w:spacing w:line="225" w:lineRule="atLeast"/>
              <w:rPr>
                <w:rFonts w:cs="Arial"/>
                <w:sz w:val="18"/>
                <w:szCs w:val="18"/>
              </w:rPr>
            </w:pPr>
            <w:r w:rsidRPr="00590986">
              <w:rPr>
                <w:rFonts w:cs="Arial"/>
                <w:sz w:val="18"/>
                <w:szCs w:val="18"/>
              </w:rPr>
              <w:t>Kommentar för vårdpersonalsidentifiering.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4A450D" w14:textId="77777777" w:rsidR="00877FB9" w:rsidRPr="00590986" w:rsidRDefault="00877FB9">
            <w:pPr>
              <w:spacing w:line="225" w:lineRule="atLeast"/>
              <w:rPr>
                <w:rFonts w:cs="Arial"/>
                <w:sz w:val="18"/>
                <w:szCs w:val="18"/>
              </w:rPr>
            </w:pPr>
            <w:r w:rsidRPr="00590986">
              <w:rPr>
                <w:rFonts w:cs="Arial"/>
                <w:sz w:val="18"/>
                <w:szCs w:val="18"/>
              </w:rPr>
              <w:t>0..1</w:t>
            </w:r>
          </w:p>
        </w:tc>
      </w:tr>
    </w:tbl>
    <w:p w14:paraId="42732A54"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822"/>
        <w:gridCol w:w="1251"/>
        <w:gridCol w:w="6044"/>
        <w:gridCol w:w="880"/>
      </w:tblGrid>
      <w:tr w:rsidR="00877FB9" w:rsidRPr="00590986" w14:paraId="431856B6"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2BB70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Helforpackningsunderlag</w:t>
            </w:r>
          </w:p>
        </w:tc>
      </w:tr>
      <w:tr w:rsidR="00877FB9" w:rsidRPr="00590986" w14:paraId="2C4EECB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C36A8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DB3BF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97B0D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691B7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4D18471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DBC51A" w14:textId="77777777" w:rsidR="00877FB9" w:rsidRPr="00590986" w:rsidRDefault="00877FB9">
            <w:pPr>
              <w:spacing w:line="225" w:lineRule="atLeast"/>
              <w:rPr>
                <w:rFonts w:cs="Arial"/>
                <w:sz w:val="18"/>
                <w:szCs w:val="18"/>
              </w:rPr>
            </w:pPr>
            <w:r w:rsidRPr="00590986">
              <w:rPr>
                <w:rFonts w:cs="Arial"/>
                <w:sz w:val="18"/>
                <w:szCs w:val="18"/>
              </w:rPr>
              <w:t>antalForpackningar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255F20"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BEF8AA" w14:textId="77777777" w:rsidR="00877FB9" w:rsidRPr="00590986" w:rsidRDefault="00877FB9">
            <w:pPr>
              <w:spacing w:line="225" w:lineRule="atLeast"/>
              <w:rPr>
                <w:rFonts w:cs="Arial"/>
                <w:sz w:val="18"/>
                <w:szCs w:val="18"/>
              </w:rPr>
            </w:pPr>
            <w:r w:rsidRPr="00590986">
              <w:rPr>
                <w:rFonts w:cs="Arial"/>
                <w:sz w:val="18"/>
                <w:szCs w:val="18"/>
              </w:rPr>
              <w:t>Förskrivet antal förpackningar.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56416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08A433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6B1C8F" w14:textId="77777777" w:rsidR="00877FB9" w:rsidRPr="00590986" w:rsidRDefault="00877FB9">
            <w:pPr>
              <w:spacing w:line="225" w:lineRule="atLeast"/>
              <w:rPr>
                <w:rFonts w:cs="Arial"/>
                <w:sz w:val="18"/>
                <w:szCs w:val="18"/>
              </w:rPr>
            </w:pPr>
            <w:r w:rsidRPr="00590986">
              <w:rPr>
                <w:rFonts w:cs="Arial"/>
                <w:sz w:val="18"/>
                <w:szCs w:val="18"/>
              </w:rPr>
              <w:t>antalUttag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337B6F"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1310DE" w14:textId="77777777" w:rsidR="00877FB9" w:rsidRPr="00590986" w:rsidRDefault="00877FB9">
            <w:pPr>
              <w:spacing w:line="225" w:lineRule="atLeast"/>
              <w:rPr>
                <w:rFonts w:cs="Arial"/>
                <w:sz w:val="18"/>
                <w:szCs w:val="18"/>
              </w:rPr>
            </w:pPr>
            <w:r w:rsidRPr="00590986">
              <w:rPr>
                <w:rFonts w:cs="Arial"/>
                <w:sz w:val="18"/>
                <w:szCs w:val="18"/>
              </w:rPr>
              <w:t>Förskrivet antal uttag.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7AC953"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E155E5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41EC41" w14:textId="77777777" w:rsidR="00877FB9" w:rsidRPr="00590986" w:rsidRDefault="00877FB9">
            <w:pPr>
              <w:spacing w:line="225" w:lineRule="atLeast"/>
              <w:rPr>
                <w:rFonts w:cs="Arial"/>
                <w:sz w:val="18"/>
                <w:szCs w:val="18"/>
              </w:rPr>
            </w:pPr>
            <w:r w:rsidRPr="00590986">
              <w:rPr>
                <w:rFonts w:cs="Arial"/>
                <w:sz w:val="18"/>
                <w:szCs w:val="18"/>
              </w:rPr>
              <w:t>forstaUttagFore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11278C"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26E69A" w14:textId="77777777" w:rsidR="00877FB9" w:rsidRPr="00590986" w:rsidRDefault="00877FB9">
            <w:pPr>
              <w:spacing w:line="225" w:lineRule="atLeast"/>
              <w:rPr>
                <w:rFonts w:cs="Arial"/>
                <w:sz w:val="18"/>
                <w:szCs w:val="18"/>
              </w:rPr>
            </w:pPr>
            <w:r w:rsidRPr="00590986">
              <w:rPr>
                <w:rFonts w:cs="Arial"/>
                <w:sz w:val="18"/>
                <w:szCs w:val="18"/>
              </w:rPr>
              <w:t>Första uttag före.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696A0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EEA8A4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D11A9A" w14:textId="77777777" w:rsidR="00877FB9" w:rsidRPr="00590986" w:rsidRDefault="00877FB9">
            <w:pPr>
              <w:spacing w:line="225" w:lineRule="atLeast"/>
              <w:rPr>
                <w:rFonts w:cs="Arial"/>
                <w:sz w:val="18"/>
                <w:szCs w:val="18"/>
              </w:rPr>
            </w:pPr>
            <w:r w:rsidRPr="00590986">
              <w:rPr>
                <w:rFonts w:cs="Arial"/>
                <w:sz w:val="18"/>
                <w:szCs w:val="18"/>
              </w:rPr>
              <w:t>intervallenhet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F66E79"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F8DA59" w14:textId="77777777" w:rsidR="00877FB9" w:rsidRPr="00590986" w:rsidRDefault="00877FB9">
            <w:pPr>
              <w:spacing w:line="225" w:lineRule="atLeast"/>
              <w:rPr>
                <w:rFonts w:cs="Arial"/>
                <w:sz w:val="18"/>
                <w:szCs w:val="18"/>
              </w:rPr>
            </w:pPr>
            <w:r w:rsidRPr="00590986">
              <w:rPr>
                <w:rFonts w:cs="Arial"/>
                <w:sz w:val="18"/>
                <w:szCs w:val="18"/>
              </w:rPr>
              <w:t>Intervallenhet. Obligatorisk om utlamningsintervall anges. Giltiga värden är Mn, V eller Dg (kort för Månader, Veckor, Dagar).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DD3943"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C1BDA6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C7451F" w14:textId="77777777" w:rsidR="00877FB9" w:rsidRPr="00590986" w:rsidRDefault="00877FB9">
            <w:pPr>
              <w:spacing w:line="225" w:lineRule="atLeast"/>
              <w:rPr>
                <w:rFonts w:cs="Arial"/>
                <w:sz w:val="18"/>
                <w:szCs w:val="18"/>
              </w:rPr>
            </w:pPr>
            <w:r w:rsidRPr="00590986">
              <w:rPr>
                <w:rFonts w:cs="Arial"/>
                <w:sz w:val="18"/>
                <w:szCs w:val="18"/>
              </w:rPr>
              <w:t>leveransmeddelande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B377D4"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08B105" w14:textId="77777777" w:rsidR="00877FB9" w:rsidRPr="00590986" w:rsidRDefault="00877FB9">
            <w:pPr>
              <w:spacing w:line="225" w:lineRule="atLeast"/>
              <w:rPr>
                <w:rFonts w:cs="Arial"/>
                <w:sz w:val="18"/>
                <w:szCs w:val="18"/>
              </w:rPr>
            </w:pPr>
            <w:r w:rsidRPr="00590986">
              <w:rPr>
                <w:rFonts w:cs="Arial"/>
                <w:sz w:val="18"/>
                <w:szCs w:val="18"/>
              </w:rPr>
              <w:t>Leveransmeddelande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7BDEB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F057E4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96D65F" w14:textId="77777777" w:rsidR="00877FB9" w:rsidRPr="00590986" w:rsidRDefault="00877FB9">
            <w:pPr>
              <w:spacing w:line="225" w:lineRule="atLeast"/>
              <w:rPr>
                <w:rFonts w:cs="Arial"/>
                <w:sz w:val="18"/>
                <w:szCs w:val="18"/>
              </w:rPr>
            </w:pPr>
            <w:r w:rsidRPr="00590986">
              <w:rPr>
                <w:rFonts w:cs="Arial"/>
                <w:sz w:val="18"/>
                <w:szCs w:val="18"/>
              </w:rPr>
              <w:t>maxDygnsdos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AAC764" w14:textId="77777777" w:rsidR="00877FB9" w:rsidRPr="00590986" w:rsidRDefault="00C262CC">
            <w:pPr>
              <w:spacing w:line="225" w:lineRule="atLeast"/>
              <w:rPr>
                <w:rFonts w:cs="Arial"/>
                <w:sz w:val="18"/>
                <w:szCs w:val="18"/>
              </w:rPr>
            </w:pPr>
            <w:hyperlink w:anchor="tns:decimaltal" w:history="1">
              <w:r w:rsidR="00877FB9" w:rsidRPr="00590986">
                <w:rPr>
                  <w:rStyle w:val="Hyperlnk"/>
                  <w:rFonts w:cs="Arial"/>
                  <w:sz w:val="18"/>
                  <w:szCs w:val="18"/>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B008BD" w14:textId="77777777" w:rsidR="00877FB9" w:rsidRPr="00590986" w:rsidRDefault="00877FB9">
            <w:pPr>
              <w:spacing w:line="225" w:lineRule="atLeast"/>
              <w:rPr>
                <w:rFonts w:cs="Arial"/>
                <w:sz w:val="18"/>
                <w:szCs w:val="18"/>
              </w:rPr>
            </w:pPr>
            <w:r w:rsidRPr="00590986">
              <w:rPr>
                <w:rFonts w:cs="Arial"/>
                <w:sz w:val="18"/>
                <w:szCs w:val="18"/>
              </w:rPr>
              <w:t>Max dygnsdos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4C2A7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1C1966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CA5757" w14:textId="77777777" w:rsidR="00877FB9" w:rsidRPr="00590986" w:rsidRDefault="00877FB9">
            <w:pPr>
              <w:spacing w:line="225" w:lineRule="atLeast"/>
              <w:rPr>
                <w:rFonts w:cs="Arial"/>
                <w:sz w:val="18"/>
                <w:szCs w:val="18"/>
              </w:rPr>
            </w:pPr>
            <w:r w:rsidRPr="00590986">
              <w:rPr>
                <w:rFonts w:cs="Arial"/>
                <w:sz w:val="18"/>
                <w:szCs w:val="18"/>
              </w:rPr>
              <w:t>maxVeckodos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856DA9" w14:textId="77777777" w:rsidR="00877FB9" w:rsidRPr="00590986" w:rsidRDefault="00C262CC">
            <w:pPr>
              <w:spacing w:line="225" w:lineRule="atLeast"/>
              <w:rPr>
                <w:rFonts w:cs="Arial"/>
                <w:sz w:val="18"/>
                <w:szCs w:val="18"/>
              </w:rPr>
            </w:pPr>
            <w:hyperlink w:anchor="tns:decimaltal" w:history="1">
              <w:r w:rsidR="00877FB9" w:rsidRPr="00590986">
                <w:rPr>
                  <w:rStyle w:val="Hyperlnk"/>
                  <w:rFonts w:cs="Arial"/>
                  <w:sz w:val="18"/>
                  <w:szCs w:val="18"/>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CCCA0E" w14:textId="77777777" w:rsidR="00877FB9" w:rsidRPr="00590986" w:rsidRDefault="00877FB9">
            <w:pPr>
              <w:spacing w:line="225" w:lineRule="atLeast"/>
              <w:rPr>
                <w:rFonts w:cs="Arial"/>
                <w:sz w:val="18"/>
                <w:szCs w:val="18"/>
              </w:rPr>
            </w:pPr>
            <w:r w:rsidRPr="00590986">
              <w:rPr>
                <w:rFonts w:cs="Arial"/>
                <w:sz w:val="18"/>
                <w:szCs w:val="18"/>
              </w:rPr>
              <w:t>Max veckodos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7056E0"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0BFCDB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B3F51C" w14:textId="77777777" w:rsidR="00877FB9" w:rsidRPr="00590986" w:rsidRDefault="00877FB9">
            <w:pPr>
              <w:spacing w:line="225" w:lineRule="atLeast"/>
              <w:rPr>
                <w:rFonts w:cs="Arial"/>
                <w:sz w:val="18"/>
                <w:szCs w:val="18"/>
              </w:rPr>
            </w:pPr>
            <w:r w:rsidRPr="00590986">
              <w:rPr>
                <w:rFonts w:cs="Arial"/>
                <w:sz w:val="18"/>
                <w:szCs w:val="18"/>
              </w:rPr>
              <w:t>staende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CF3180"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AAF5DB" w14:textId="77777777" w:rsidR="00877FB9" w:rsidRPr="00590986" w:rsidRDefault="00877FB9">
            <w:pPr>
              <w:spacing w:line="225" w:lineRule="atLeast"/>
              <w:rPr>
                <w:rFonts w:cs="Arial"/>
                <w:sz w:val="18"/>
                <w:szCs w:val="18"/>
              </w:rPr>
            </w:pPr>
            <w:r w:rsidRPr="00590986">
              <w:rPr>
                <w:rFonts w:cs="Arial"/>
                <w:sz w:val="18"/>
                <w:szCs w:val="18"/>
              </w:rPr>
              <w:t>True för stående helförpackning, false annars. Defaultvärde: false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A6C42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1DCAF2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44564D" w14:textId="77777777" w:rsidR="00877FB9" w:rsidRPr="00590986" w:rsidRDefault="00877FB9">
            <w:pPr>
              <w:spacing w:line="225" w:lineRule="atLeast"/>
              <w:rPr>
                <w:rFonts w:cs="Arial"/>
                <w:sz w:val="18"/>
                <w:szCs w:val="18"/>
              </w:rPr>
            </w:pPr>
            <w:r w:rsidRPr="00590986">
              <w:rPr>
                <w:rFonts w:cs="Arial"/>
                <w:sz w:val="18"/>
                <w:szCs w:val="18"/>
              </w:rPr>
              <w:t>startforpackning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AF99DF"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AEC7F2" w14:textId="77777777" w:rsidR="00877FB9" w:rsidRPr="00590986" w:rsidRDefault="00877FB9">
            <w:pPr>
              <w:spacing w:line="225" w:lineRule="atLeast"/>
              <w:rPr>
                <w:rFonts w:cs="Arial"/>
                <w:sz w:val="18"/>
                <w:szCs w:val="18"/>
              </w:rPr>
            </w:pPr>
            <w:r w:rsidRPr="00590986">
              <w:rPr>
                <w:rFonts w:cs="Arial"/>
                <w:sz w:val="18"/>
                <w:szCs w:val="18"/>
              </w:rPr>
              <w:t>Startförpackning.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3950C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4DFE1A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38EC65" w14:textId="77777777" w:rsidR="00877FB9" w:rsidRPr="00590986" w:rsidRDefault="00877FB9">
            <w:pPr>
              <w:spacing w:line="225" w:lineRule="atLeast"/>
              <w:rPr>
                <w:rFonts w:cs="Arial"/>
                <w:sz w:val="18"/>
                <w:szCs w:val="18"/>
              </w:rPr>
            </w:pPr>
            <w:r w:rsidRPr="00590986">
              <w:rPr>
                <w:rFonts w:cs="Arial"/>
                <w:sz w:val="18"/>
                <w:szCs w:val="18"/>
              </w:rPr>
              <w:t>utlamningsintervall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D1CE7C"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EB4530" w14:textId="77777777" w:rsidR="00877FB9" w:rsidRPr="00590986" w:rsidRDefault="00877FB9">
            <w:pPr>
              <w:spacing w:line="225" w:lineRule="atLeast"/>
              <w:rPr>
                <w:rFonts w:cs="Arial"/>
                <w:sz w:val="18"/>
                <w:szCs w:val="18"/>
              </w:rPr>
            </w:pPr>
            <w:r w:rsidRPr="00590986">
              <w:rPr>
                <w:rFonts w:cs="Arial"/>
                <w:sz w:val="18"/>
                <w:szCs w:val="18"/>
              </w:rPr>
              <w:t>Utlämningsintervall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CA099E" w14:textId="77777777" w:rsidR="00877FB9" w:rsidRPr="00590986" w:rsidRDefault="00877FB9">
            <w:pPr>
              <w:spacing w:line="225" w:lineRule="atLeast"/>
              <w:rPr>
                <w:rFonts w:cs="Arial"/>
                <w:sz w:val="18"/>
                <w:szCs w:val="18"/>
              </w:rPr>
            </w:pPr>
            <w:r w:rsidRPr="00590986">
              <w:rPr>
                <w:rFonts w:cs="Arial"/>
                <w:sz w:val="18"/>
                <w:szCs w:val="18"/>
              </w:rPr>
              <w:t>0..1</w:t>
            </w:r>
          </w:p>
        </w:tc>
      </w:tr>
    </w:tbl>
    <w:p w14:paraId="6BE12CD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332"/>
        <w:gridCol w:w="2481"/>
        <w:gridCol w:w="4304"/>
        <w:gridCol w:w="880"/>
      </w:tblGrid>
      <w:tr w:rsidR="00877FB9" w:rsidRPr="00590986" w14:paraId="77A47ADB"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823E8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Helforpackningsforskrivning</w:t>
            </w:r>
          </w:p>
        </w:tc>
      </w:tr>
      <w:tr w:rsidR="00877FB9" w:rsidRPr="00590986" w14:paraId="3C60B62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0A12E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83FEC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D1466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867C7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0289547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397586" w14:textId="77777777" w:rsidR="00877FB9" w:rsidRPr="00590986" w:rsidRDefault="00877FB9">
            <w:pPr>
              <w:spacing w:line="225" w:lineRule="atLeast"/>
              <w:rPr>
                <w:rFonts w:cs="Arial"/>
                <w:sz w:val="18"/>
                <w:szCs w:val="18"/>
              </w:rPr>
            </w:pPr>
            <w:r w:rsidRPr="00590986">
              <w:rPr>
                <w:rFonts w:cs="Arial"/>
                <w:sz w:val="18"/>
                <w:szCs w:val="18"/>
              </w:rPr>
              <w:t>andamal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5E70B7"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1710EC" w14:textId="77777777" w:rsidR="00877FB9" w:rsidRPr="00590986" w:rsidRDefault="00877FB9">
            <w:pPr>
              <w:spacing w:line="225" w:lineRule="atLeast"/>
              <w:rPr>
                <w:rFonts w:cs="Arial"/>
                <w:sz w:val="18"/>
                <w:szCs w:val="18"/>
              </w:rPr>
            </w:pPr>
            <w:r w:rsidRPr="00590986">
              <w:rPr>
                <w:rFonts w:cs="Arial"/>
                <w:sz w:val="18"/>
                <w:szCs w:val="18"/>
              </w:rPr>
              <w:t>Förskrivningens ändamål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F0EB8D"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403784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79532E" w14:textId="77777777" w:rsidR="00877FB9" w:rsidRPr="00590986" w:rsidRDefault="00877FB9">
            <w:pPr>
              <w:spacing w:line="225" w:lineRule="atLeast"/>
              <w:rPr>
                <w:rFonts w:cs="Arial"/>
                <w:sz w:val="18"/>
                <w:szCs w:val="18"/>
              </w:rPr>
            </w:pPr>
            <w:r w:rsidRPr="00590986">
              <w:rPr>
                <w:rFonts w:cs="Arial"/>
                <w:sz w:val="18"/>
                <w:szCs w:val="18"/>
              </w:rPr>
              <w:t>antalForpackningar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790DA3"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0D15B6" w14:textId="77777777" w:rsidR="00877FB9" w:rsidRPr="00590986" w:rsidRDefault="00877FB9">
            <w:pPr>
              <w:spacing w:line="225" w:lineRule="atLeast"/>
              <w:rPr>
                <w:rFonts w:cs="Arial"/>
                <w:sz w:val="18"/>
                <w:szCs w:val="18"/>
              </w:rPr>
            </w:pPr>
            <w:r w:rsidRPr="00590986">
              <w:rPr>
                <w:rFonts w:cs="Arial"/>
                <w:sz w:val="18"/>
                <w:szCs w:val="18"/>
              </w:rPr>
              <w:t>Förskrivet antal förpackningar.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06A562"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8BA973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29B678" w14:textId="77777777" w:rsidR="00877FB9" w:rsidRPr="00590986" w:rsidRDefault="00877FB9">
            <w:pPr>
              <w:spacing w:line="225" w:lineRule="atLeast"/>
              <w:rPr>
                <w:rFonts w:cs="Arial"/>
                <w:sz w:val="18"/>
                <w:szCs w:val="18"/>
              </w:rPr>
            </w:pPr>
            <w:r w:rsidRPr="00590986">
              <w:rPr>
                <w:rFonts w:cs="Arial"/>
                <w:sz w:val="18"/>
                <w:szCs w:val="18"/>
              </w:rPr>
              <w:t>antalUttag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4A1DC4"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64D1ED" w14:textId="77777777" w:rsidR="00877FB9" w:rsidRPr="00590986" w:rsidRDefault="00877FB9">
            <w:pPr>
              <w:spacing w:line="225" w:lineRule="atLeast"/>
              <w:rPr>
                <w:rFonts w:cs="Arial"/>
                <w:sz w:val="18"/>
                <w:szCs w:val="18"/>
              </w:rPr>
            </w:pPr>
            <w:r w:rsidRPr="00590986">
              <w:rPr>
                <w:rFonts w:cs="Arial"/>
                <w:sz w:val="18"/>
                <w:szCs w:val="18"/>
              </w:rPr>
              <w:t>Förskrivet antal uttag.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D6565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3A8510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4772B1" w14:textId="77777777" w:rsidR="00877FB9" w:rsidRPr="00590986" w:rsidRDefault="00877FB9">
            <w:pPr>
              <w:spacing w:line="225" w:lineRule="atLeast"/>
              <w:rPr>
                <w:rFonts w:cs="Arial"/>
                <w:sz w:val="18"/>
                <w:szCs w:val="18"/>
              </w:rPr>
            </w:pPr>
            <w:r w:rsidRPr="00590986">
              <w:rPr>
                <w:rFonts w:cs="Arial"/>
                <w:sz w:val="18"/>
                <w:szCs w:val="18"/>
              </w:rPr>
              <w:t>finnsEReceptRegistrerat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07D11B"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EDECB9" w14:textId="77777777" w:rsidR="00877FB9" w:rsidRPr="00590986" w:rsidRDefault="00877FB9">
            <w:pPr>
              <w:spacing w:line="225" w:lineRule="atLeast"/>
              <w:rPr>
                <w:rFonts w:cs="Arial"/>
                <w:sz w:val="18"/>
                <w:szCs w:val="18"/>
              </w:rPr>
            </w:pPr>
            <w:r w:rsidRPr="00590986">
              <w:rPr>
                <w:rFonts w:cs="Arial"/>
                <w:sz w:val="18"/>
                <w:szCs w:val="18"/>
              </w:rPr>
              <w:t>Finns tillhörande E-Recept registrerat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9F4F0D"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1D7806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39794B" w14:textId="77777777" w:rsidR="00877FB9" w:rsidRPr="00590986" w:rsidRDefault="00877FB9">
            <w:pPr>
              <w:spacing w:line="225" w:lineRule="atLeast"/>
              <w:rPr>
                <w:rFonts w:cs="Arial"/>
                <w:sz w:val="18"/>
                <w:szCs w:val="18"/>
              </w:rPr>
            </w:pPr>
            <w:r w:rsidRPr="00590986">
              <w:rPr>
                <w:rFonts w:cs="Arial"/>
                <w:sz w:val="18"/>
                <w:szCs w:val="18"/>
              </w:rPr>
              <w:t>forskrivenDosering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EF26D6" w14:textId="77777777" w:rsidR="00877FB9" w:rsidRPr="00590986" w:rsidRDefault="00C262CC">
            <w:pPr>
              <w:spacing w:line="225" w:lineRule="atLeast"/>
              <w:rPr>
                <w:rFonts w:cs="Arial"/>
                <w:sz w:val="18"/>
                <w:szCs w:val="18"/>
              </w:rPr>
            </w:pPr>
            <w:hyperlink w:anchor="tns:Forskrivningsdosering" w:history="1">
              <w:r w:rsidR="00877FB9" w:rsidRPr="00590986">
                <w:rPr>
                  <w:rStyle w:val="Hyperlnk"/>
                  <w:rFonts w:cs="Arial"/>
                  <w:sz w:val="18"/>
                  <w:szCs w:val="18"/>
                </w:rPr>
                <w:t>tns:Forskrivningsdosering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B1AB7E" w14:textId="77777777" w:rsidR="00877FB9" w:rsidRPr="00590986" w:rsidRDefault="00877FB9">
            <w:pPr>
              <w:spacing w:line="225" w:lineRule="atLeast"/>
              <w:rPr>
                <w:rFonts w:cs="Arial"/>
                <w:sz w:val="18"/>
                <w:szCs w:val="18"/>
              </w:rPr>
            </w:pPr>
            <w:r w:rsidRPr="00590986">
              <w:rPr>
                <w:rFonts w:cs="Arial"/>
                <w:sz w:val="18"/>
                <w:szCs w:val="18"/>
              </w:rPr>
              <w:t>Förskriven 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0CF31D"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3C6641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665D65" w14:textId="77777777" w:rsidR="00877FB9" w:rsidRPr="00590986" w:rsidRDefault="00877FB9">
            <w:pPr>
              <w:spacing w:line="225" w:lineRule="atLeast"/>
              <w:rPr>
                <w:rFonts w:cs="Arial"/>
                <w:sz w:val="18"/>
                <w:szCs w:val="18"/>
              </w:rPr>
            </w:pPr>
            <w:r w:rsidRPr="00590986">
              <w:rPr>
                <w:rFonts w:cs="Arial"/>
                <w:sz w:val="18"/>
                <w:szCs w:val="18"/>
              </w:rPr>
              <w:t>forskrivetLakemedel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199AF8" w14:textId="77777777" w:rsidR="00877FB9" w:rsidRPr="00590986" w:rsidRDefault="00C262CC">
            <w:pPr>
              <w:spacing w:line="225" w:lineRule="atLeast"/>
              <w:rPr>
                <w:rFonts w:cs="Arial"/>
                <w:sz w:val="18"/>
                <w:szCs w:val="18"/>
              </w:rPr>
            </w:pPr>
            <w:hyperlink w:anchor="tns:ForskrivetLakemedel" w:history="1">
              <w:r w:rsidR="00877FB9" w:rsidRPr="00590986">
                <w:rPr>
                  <w:rStyle w:val="Hyperlnk"/>
                  <w:rFonts w:cs="Arial"/>
                  <w:sz w:val="18"/>
                  <w:szCs w:val="18"/>
                </w:rPr>
                <w:t>tns:ForskrivetLakemedel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5B0D89" w14:textId="77777777" w:rsidR="00877FB9" w:rsidRPr="00590986" w:rsidRDefault="00877FB9">
            <w:pPr>
              <w:spacing w:line="225" w:lineRule="atLeast"/>
              <w:rPr>
                <w:rFonts w:cs="Arial"/>
                <w:sz w:val="18"/>
                <w:szCs w:val="18"/>
              </w:rPr>
            </w:pPr>
            <w:r w:rsidRPr="00590986">
              <w:rPr>
                <w:rFonts w:cs="Arial"/>
                <w:sz w:val="18"/>
                <w:szCs w:val="18"/>
              </w:rPr>
              <w:t>Förskrivet läkemedel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231AC3"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4C17C1A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FA7124" w14:textId="77777777" w:rsidR="00877FB9" w:rsidRPr="00590986" w:rsidRDefault="00877FB9">
            <w:pPr>
              <w:spacing w:line="225" w:lineRule="atLeast"/>
              <w:rPr>
                <w:rFonts w:cs="Arial"/>
                <w:sz w:val="18"/>
                <w:szCs w:val="18"/>
              </w:rPr>
            </w:pPr>
            <w:r w:rsidRPr="00590986">
              <w:rPr>
                <w:rFonts w:cs="Arial"/>
                <w:sz w:val="18"/>
                <w:szCs w:val="18"/>
              </w:rPr>
              <w:t>forskrivningstidpunkt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D3410D"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737ACC" w14:textId="77777777" w:rsidR="00877FB9" w:rsidRPr="00590986" w:rsidRDefault="00877FB9">
            <w:pPr>
              <w:spacing w:line="225" w:lineRule="atLeast"/>
              <w:rPr>
                <w:rFonts w:cs="Arial"/>
                <w:sz w:val="18"/>
                <w:szCs w:val="18"/>
              </w:rPr>
            </w:pPr>
            <w:r w:rsidRPr="00590986">
              <w:rPr>
                <w:rFonts w:cs="Arial"/>
                <w:sz w:val="18"/>
                <w:szCs w:val="18"/>
              </w:rPr>
              <w:t>Förskrivningens förskrivningsdatum.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3AAD51"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12562A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6D43F1" w14:textId="77777777" w:rsidR="00877FB9" w:rsidRPr="00590986" w:rsidRDefault="00877FB9">
            <w:pPr>
              <w:spacing w:line="225" w:lineRule="atLeast"/>
              <w:rPr>
                <w:rFonts w:cs="Arial"/>
                <w:sz w:val="18"/>
                <w:szCs w:val="18"/>
              </w:rPr>
            </w:pPr>
            <w:r w:rsidRPr="00590986">
              <w:rPr>
                <w:rFonts w:cs="Arial"/>
                <w:sz w:val="18"/>
                <w:szCs w:val="18"/>
              </w:rPr>
              <w:t>forskrivningsforandringar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D43C54" w14:textId="77777777" w:rsidR="00877FB9" w:rsidRPr="00590986" w:rsidRDefault="00C262CC">
            <w:pPr>
              <w:spacing w:line="225" w:lineRule="atLeast"/>
              <w:rPr>
                <w:rFonts w:cs="Arial"/>
                <w:sz w:val="18"/>
                <w:szCs w:val="18"/>
              </w:rPr>
            </w:pPr>
            <w:hyperlink w:anchor="tns:Forskrivningsforandringar" w:history="1">
              <w:r w:rsidR="00877FB9" w:rsidRPr="00590986">
                <w:rPr>
                  <w:rStyle w:val="Hyperlnk"/>
                  <w:rFonts w:cs="Arial"/>
                  <w:sz w:val="18"/>
                  <w:szCs w:val="18"/>
                </w:rPr>
                <w:t>tns:Forskrivningsforandringar</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1B632B" w14:textId="77777777" w:rsidR="00877FB9" w:rsidRPr="00590986" w:rsidRDefault="00877FB9">
            <w:pPr>
              <w:spacing w:line="225" w:lineRule="atLeast"/>
              <w:rPr>
                <w:rFonts w:cs="Arial"/>
                <w:sz w:val="18"/>
                <w:szCs w:val="18"/>
              </w:rPr>
            </w:pPr>
            <w:r w:rsidRPr="00590986">
              <w:rPr>
                <w:rFonts w:cs="Arial"/>
                <w:sz w:val="18"/>
                <w:szCs w:val="18"/>
              </w:rPr>
              <w:t>Eventuella förskrivningsförändringar från vården.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B83DB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2D49A9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47CA6A" w14:textId="77777777" w:rsidR="00877FB9" w:rsidRPr="00590986" w:rsidRDefault="00877FB9">
            <w:pPr>
              <w:spacing w:line="225" w:lineRule="atLeast"/>
              <w:rPr>
                <w:rFonts w:cs="Arial"/>
                <w:sz w:val="18"/>
                <w:szCs w:val="18"/>
              </w:rPr>
            </w:pPr>
            <w:r w:rsidRPr="00590986">
              <w:rPr>
                <w:rFonts w:cs="Arial"/>
                <w:sz w:val="18"/>
                <w:szCs w:val="18"/>
              </w:rPr>
              <w:t>forstaUttagFore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2D1235"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2062F4" w14:textId="77777777" w:rsidR="00877FB9" w:rsidRPr="00590986" w:rsidRDefault="00877FB9">
            <w:pPr>
              <w:spacing w:line="225" w:lineRule="atLeast"/>
              <w:rPr>
                <w:rFonts w:cs="Arial"/>
                <w:sz w:val="18"/>
                <w:szCs w:val="18"/>
              </w:rPr>
            </w:pPr>
            <w:r w:rsidRPr="00590986">
              <w:rPr>
                <w:rFonts w:cs="Arial"/>
                <w:sz w:val="18"/>
                <w:szCs w:val="18"/>
              </w:rPr>
              <w:t>Första uttag före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81137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493CA0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3A7A74" w14:textId="77777777" w:rsidR="00877FB9" w:rsidRPr="00590986" w:rsidRDefault="00877FB9">
            <w:pPr>
              <w:spacing w:line="225" w:lineRule="atLeast"/>
              <w:rPr>
                <w:rFonts w:cs="Arial"/>
                <w:sz w:val="18"/>
                <w:szCs w:val="18"/>
              </w:rPr>
            </w:pPr>
            <w:r w:rsidRPr="00590986">
              <w:rPr>
                <w:rFonts w:cs="Arial"/>
                <w:sz w:val="18"/>
                <w:szCs w:val="18"/>
              </w:rPr>
              <w:t>intervallenhet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787C73"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4B061F" w14:textId="77777777" w:rsidR="00877FB9" w:rsidRPr="00590986" w:rsidRDefault="00877FB9">
            <w:pPr>
              <w:spacing w:line="225" w:lineRule="atLeast"/>
              <w:rPr>
                <w:rFonts w:cs="Arial"/>
                <w:sz w:val="18"/>
                <w:szCs w:val="18"/>
              </w:rPr>
            </w:pPr>
            <w:r w:rsidRPr="00590986">
              <w:rPr>
                <w:rFonts w:cs="Arial"/>
                <w:sz w:val="18"/>
                <w:szCs w:val="18"/>
              </w:rPr>
              <w:t>Intervallenhet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368B88"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900CA9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BB5946" w14:textId="77777777" w:rsidR="00877FB9" w:rsidRPr="00590986" w:rsidRDefault="00877FB9">
            <w:pPr>
              <w:spacing w:line="225" w:lineRule="atLeast"/>
              <w:rPr>
                <w:rFonts w:cs="Arial"/>
                <w:sz w:val="18"/>
                <w:szCs w:val="18"/>
              </w:rPr>
            </w:pPr>
            <w:r w:rsidRPr="00590986">
              <w:rPr>
                <w:rFonts w:cs="Arial"/>
                <w:sz w:val="18"/>
                <w:szCs w:val="18"/>
              </w:rPr>
              <w:t>lagringstidpunkt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5C9246"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64319E" w14:textId="77777777" w:rsidR="00877FB9" w:rsidRPr="00590986" w:rsidRDefault="00877FB9">
            <w:pPr>
              <w:spacing w:line="225" w:lineRule="atLeast"/>
              <w:rPr>
                <w:rFonts w:cs="Arial"/>
                <w:sz w:val="18"/>
                <w:szCs w:val="18"/>
              </w:rPr>
            </w:pPr>
            <w:r w:rsidRPr="00590986">
              <w:rPr>
                <w:rFonts w:cs="Arial"/>
                <w:sz w:val="18"/>
                <w:szCs w:val="18"/>
              </w:rPr>
              <w:t>Förskrivningens lagringstidpunkt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D037FE"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64BED7F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68C8FE" w14:textId="77777777" w:rsidR="00877FB9" w:rsidRPr="00590986" w:rsidRDefault="00877FB9">
            <w:pPr>
              <w:spacing w:line="225" w:lineRule="atLeast"/>
              <w:rPr>
                <w:rFonts w:cs="Arial"/>
                <w:sz w:val="18"/>
                <w:szCs w:val="18"/>
              </w:rPr>
            </w:pPr>
            <w:r w:rsidRPr="00590986">
              <w:rPr>
                <w:rFonts w:cs="Arial"/>
                <w:sz w:val="18"/>
                <w:szCs w:val="18"/>
              </w:rPr>
              <w:t>leveransmeddelande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F36C59"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907563" w14:textId="77777777" w:rsidR="00877FB9" w:rsidRPr="00590986" w:rsidRDefault="00877FB9">
            <w:pPr>
              <w:spacing w:line="225" w:lineRule="atLeast"/>
              <w:rPr>
                <w:rFonts w:cs="Arial"/>
                <w:sz w:val="18"/>
                <w:szCs w:val="18"/>
              </w:rPr>
            </w:pPr>
            <w:r w:rsidRPr="00590986">
              <w:rPr>
                <w:rFonts w:cs="Arial"/>
                <w:sz w:val="18"/>
                <w:szCs w:val="18"/>
              </w:rPr>
              <w:t>Leveransmeddelande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F435BF"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6B2B68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704167" w14:textId="77777777" w:rsidR="00877FB9" w:rsidRPr="00590986" w:rsidRDefault="00877FB9">
            <w:pPr>
              <w:spacing w:line="225" w:lineRule="atLeast"/>
              <w:rPr>
                <w:rFonts w:cs="Arial"/>
                <w:sz w:val="18"/>
                <w:szCs w:val="18"/>
              </w:rPr>
            </w:pPr>
            <w:r w:rsidRPr="00590986">
              <w:rPr>
                <w:rFonts w:cs="Arial"/>
                <w:sz w:val="18"/>
                <w:szCs w:val="18"/>
              </w:rPr>
              <w:t>maxDygnsdos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89CD01" w14:textId="77777777" w:rsidR="00877FB9" w:rsidRPr="00590986" w:rsidRDefault="00C262CC">
            <w:pPr>
              <w:spacing w:line="225" w:lineRule="atLeast"/>
              <w:rPr>
                <w:rFonts w:cs="Arial"/>
                <w:sz w:val="18"/>
                <w:szCs w:val="18"/>
              </w:rPr>
            </w:pPr>
            <w:hyperlink w:anchor="tns:decimaltal" w:history="1">
              <w:r w:rsidR="00877FB9" w:rsidRPr="00590986">
                <w:rPr>
                  <w:rStyle w:val="Hyperlnk"/>
                  <w:rFonts w:cs="Arial"/>
                  <w:sz w:val="18"/>
                  <w:szCs w:val="18"/>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8A8F3C" w14:textId="77777777" w:rsidR="00877FB9" w:rsidRPr="00590986" w:rsidRDefault="00877FB9">
            <w:pPr>
              <w:spacing w:line="225" w:lineRule="atLeast"/>
              <w:rPr>
                <w:rFonts w:cs="Arial"/>
                <w:sz w:val="18"/>
                <w:szCs w:val="18"/>
              </w:rPr>
            </w:pPr>
            <w:r w:rsidRPr="00590986">
              <w:rPr>
                <w:rFonts w:cs="Arial"/>
                <w:sz w:val="18"/>
                <w:szCs w:val="18"/>
              </w:rPr>
              <w:t>Max dygnsdos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A5AB8B"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CB3C21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12553A" w14:textId="77777777" w:rsidR="00877FB9" w:rsidRPr="00590986" w:rsidRDefault="00877FB9">
            <w:pPr>
              <w:spacing w:line="225" w:lineRule="atLeast"/>
              <w:rPr>
                <w:rFonts w:cs="Arial"/>
                <w:sz w:val="18"/>
                <w:szCs w:val="18"/>
              </w:rPr>
            </w:pPr>
            <w:r w:rsidRPr="00590986">
              <w:rPr>
                <w:rFonts w:cs="Arial"/>
                <w:sz w:val="18"/>
                <w:szCs w:val="18"/>
              </w:rPr>
              <w:t>maxVeckodos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5C84A3" w14:textId="77777777" w:rsidR="00877FB9" w:rsidRPr="00590986" w:rsidRDefault="00C262CC">
            <w:pPr>
              <w:spacing w:line="225" w:lineRule="atLeast"/>
              <w:rPr>
                <w:rFonts w:cs="Arial"/>
                <w:sz w:val="18"/>
                <w:szCs w:val="18"/>
              </w:rPr>
            </w:pPr>
            <w:hyperlink w:anchor="tns:decimaltal" w:history="1">
              <w:r w:rsidR="00877FB9" w:rsidRPr="00590986">
                <w:rPr>
                  <w:rStyle w:val="Hyperlnk"/>
                  <w:rFonts w:cs="Arial"/>
                  <w:sz w:val="18"/>
                  <w:szCs w:val="18"/>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5930A4" w14:textId="77777777" w:rsidR="00877FB9" w:rsidRPr="00590986" w:rsidRDefault="00877FB9">
            <w:pPr>
              <w:spacing w:line="225" w:lineRule="atLeast"/>
              <w:rPr>
                <w:rFonts w:cs="Arial"/>
                <w:sz w:val="18"/>
                <w:szCs w:val="18"/>
              </w:rPr>
            </w:pPr>
            <w:r w:rsidRPr="00590986">
              <w:rPr>
                <w:rFonts w:cs="Arial"/>
                <w:sz w:val="18"/>
                <w:szCs w:val="18"/>
              </w:rPr>
              <w:t>Max veckodos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ABCBB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CF8733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28C6B0" w14:textId="77777777" w:rsidR="00877FB9" w:rsidRPr="00590986" w:rsidRDefault="00877FB9">
            <w:pPr>
              <w:spacing w:line="225" w:lineRule="atLeast"/>
              <w:rPr>
                <w:rFonts w:cs="Arial"/>
                <w:sz w:val="18"/>
                <w:szCs w:val="18"/>
              </w:rPr>
            </w:pPr>
            <w:r w:rsidRPr="00590986">
              <w:rPr>
                <w:rFonts w:cs="Arial"/>
                <w:sz w:val="18"/>
                <w:szCs w:val="18"/>
              </w:rPr>
              <w:t>mottagandeApotek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5B36D7"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5394F9" w14:textId="77777777" w:rsidR="00877FB9" w:rsidRPr="00590986" w:rsidRDefault="00877FB9">
            <w:pPr>
              <w:spacing w:line="225" w:lineRule="atLeast"/>
              <w:rPr>
                <w:rFonts w:cs="Arial"/>
                <w:sz w:val="18"/>
                <w:szCs w:val="18"/>
              </w:rPr>
            </w:pPr>
            <w:r w:rsidRPr="00590986">
              <w:rPr>
                <w:rFonts w:cs="Arial"/>
                <w:sz w:val="18"/>
                <w:szCs w:val="18"/>
              </w:rPr>
              <w:t>Apoteksid vid direktadressering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86D725"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10E1E0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69F255" w14:textId="77777777" w:rsidR="00877FB9" w:rsidRPr="00590986" w:rsidRDefault="00877FB9">
            <w:pPr>
              <w:spacing w:line="225" w:lineRule="atLeast"/>
              <w:rPr>
                <w:rFonts w:cs="Arial"/>
                <w:sz w:val="18"/>
                <w:szCs w:val="18"/>
              </w:rPr>
            </w:pPr>
            <w:r w:rsidRPr="00590986">
              <w:rPr>
                <w:rFonts w:cs="Arial"/>
                <w:sz w:val="18"/>
                <w:szCs w:val="18"/>
              </w:rPr>
              <w:t>ordinatorensKommentar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82746F"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B979B9" w14:textId="77777777" w:rsidR="00877FB9" w:rsidRPr="00590986" w:rsidRDefault="00877FB9">
            <w:pPr>
              <w:spacing w:line="225" w:lineRule="atLeast"/>
              <w:rPr>
                <w:rFonts w:cs="Arial"/>
                <w:sz w:val="18"/>
                <w:szCs w:val="18"/>
              </w:rPr>
            </w:pPr>
            <w:r w:rsidRPr="00590986">
              <w:rPr>
                <w:rFonts w:cs="Arial"/>
                <w:sz w:val="18"/>
                <w:szCs w:val="18"/>
              </w:rPr>
              <w:t>Ordinatörens kommentar till farmaceut.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7F9F45"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C6D59C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A2545A" w14:textId="77777777" w:rsidR="00877FB9" w:rsidRPr="00590986" w:rsidRDefault="00877FB9">
            <w:pPr>
              <w:spacing w:line="225" w:lineRule="atLeast"/>
              <w:rPr>
                <w:rFonts w:cs="Arial"/>
                <w:sz w:val="18"/>
                <w:szCs w:val="18"/>
              </w:rPr>
            </w:pPr>
            <w:r w:rsidRPr="00590986">
              <w:rPr>
                <w:rFonts w:cs="Arial"/>
                <w:sz w:val="18"/>
                <w:szCs w:val="18"/>
              </w:rPr>
              <w:t>forskrivareinformation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8AAC75" w14:textId="77777777" w:rsidR="00877FB9" w:rsidRPr="00590986" w:rsidRDefault="00C262CC">
            <w:pPr>
              <w:spacing w:line="225" w:lineRule="atLeast"/>
              <w:rPr>
                <w:rFonts w:cs="Arial"/>
                <w:sz w:val="18"/>
                <w:szCs w:val="18"/>
              </w:rPr>
            </w:pPr>
            <w:hyperlink w:anchor="tns:Forskrivareinformation" w:history="1">
              <w:r w:rsidR="00877FB9" w:rsidRPr="00590986">
                <w:rPr>
                  <w:rStyle w:val="Hyperlnk"/>
                  <w:rFonts w:cs="Arial"/>
                  <w:sz w:val="18"/>
                  <w:szCs w:val="18"/>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06C67A" w14:textId="77777777" w:rsidR="00877FB9" w:rsidRPr="00590986" w:rsidRDefault="00877FB9">
            <w:pPr>
              <w:spacing w:line="225" w:lineRule="atLeast"/>
              <w:rPr>
                <w:rFonts w:cs="Arial"/>
                <w:sz w:val="18"/>
                <w:szCs w:val="18"/>
              </w:rPr>
            </w:pPr>
            <w:r w:rsidRPr="00590986">
              <w:rPr>
                <w:rFonts w:cs="Arial"/>
                <w:sz w:val="18"/>
                <w:szCs w:val="18"/>
              </w:rPr>
              <w:t>Forskrivarinformation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F920D4"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3E9CD2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191ACD" w14:textId="77777777" w:rsidR="00877FB9" w:rsidRPr="00590986" w:rsidRDefault="00877FB9">
            <w:pPr>
              <w:spacing w:line="225" w:lineRule="atLeast"/>
              <w:rPr>
                <w:rFonts w:cs="Arial"/>
                <w:sz w:val="18"/>
                <w:szCs w:val="18"/>
              </w:rPr>
            </w:pPr>
            <w:r w:rsidRPr="00590986">
              <w:rPr>
                <w:rFonts w:cs="Arial"/>
                <w:sz w:val="18"/>
                <w:szCs w:val="18"/>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261492" w14:textId="77777777" w:rsidR="00877FB9" w:rsidRPr="00590986" w:rsidRDefault="00C262CC">
            <w:pPr>
              <w:spacing w:line="225" w:lineRule="atLeast"/>
              <w:rPr>
                <w:rFonts w:cs="Arial"/>
                <w:sz w:val="18"/>
                <w:szCs w:val="18"/>
              </w:rPr>
            </w:pPr>
            <w:hyperlink w:anchor="tns:Kontaktuppgift" w:history="1">
              <w:r w:rsidR="00877FB9" w:rsidRPr="00590986">
                <w:rPr>
                  <w:rStyle w:val="Hyperlnk"/>
                  <w:rFonts w:cs="Arial"/>
                  <w:sz w:val="18"/>
                  <w:szCs w:val="18"/>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F006AC" w14:textId="77777777" w:rsidR="00877FB9" w:rsidRPr="00590986" w:rsidRDefault="00877FB9">
            <w:pPr>
              <w:spacing w:line="225" w:lineRule="atLeast"/>
              <w:rPr>
                <w:rFonts w:cs="Arial"/>
                <w:sz w:val="18"/>
                <w:szCs w:val="18"/>
              </w:rPr>
            </w:pPr>
            <w:r w:rsidRPr="00590986">
              <w:rPr>
                <w:rFonts w:cs="Arial"/>
                <w:sz w:val="18"/>
                <w:szCs w:val="18"/>
              </w:rPr>
              <w:t>Forskrivarens 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3CC1F6"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5025C4D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709315" w14:textId="77777777" w:rsidR="00877FB9" w:rsidRPr="00590986" w:rsidRDefault="00877FB9">
            <w:pPr>
              <w:spacing w:line="225" w:lineRule="atLeast"/>
              <w:rPr>
                <w:rFonts w:cs="Arial"/>
                <w:sz w:val="18"/>
                <w:szCs w:val="18"/>
              </w:rPr>
            </w:pPr>
            <w:r w:rsidRPr="00590986">
              <w:rPr>
                <w:rFonts w:cs="Arial"/>
                <w:sz w:val="18"/>
                <w:szCs w:val="18"/>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C769C3"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315593" w14:textId="77777777" w:rsidR="00877FB9" w:rsidRPr="00590986" w:rsidRDefault="00877FB9">
            <w:pPr>
              <w:spacing w:line="225" w:lineRule="atLeast"/>
              <w:rPr>
                <w:rFonts w:cs="Arial"/>
                <w:sz w:val="18"/>
                <w:szCs w:val="18"/>
              </w:rPr>
            </w:pPr>
            <w:r w:rsidRPr="00590986">
              <w:rPr>
                <w:rFonts w:cs="Arial"/>
                <w:sz w:val="18"/>
                <w:szCs w:val="18"/>
              </w:rPr>
              <w:t>Förskrivningens 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ACCC49"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6996F4F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FE42E7" w14:textId="77777777" w:rsidR="00877FB9" w:rsidRPr="00590986" w:rsidRDefault="00877FB9">
            <w:pPr>
              <w:spacing w:line="225" w:lineRule="atLeast"/>
              <w:rPr>
                <w:rFonts w:cs="Arial"/>
                <w:sz w:val="18"/>
                <w:szCs w:val="18"/>
              </w:rPr>
            </w:pPr>
            <w:r w:rsidRPr="00590986">
              <w:rPr>
                <w:rFonts w:cs="Arial"/>
                <w:sz w:val="18"/>
                <w:szCs w:val="18"/>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5971FB" w14:textId="77777777" w:rsidR="00877FB9" w:rsidRPr="00590986" w:rsidRDefault="00C262CC">
            <w:pPr>
              <w:spacing w:line="225" w:lineRule="atLeast"/>
              <w:rPr>
                <w:rFonts w:cs="Arial"/>
                <w:sz w:val="18"/>
                <w:szCs w:val="18"/>
              </w:rPr>
            </w:pPr>
            <w:hyperlink w:anchor="tns:Patientinformation" w:history="1">
              <w:r w:rsidR="00877FB9" w:rsidRPr="00590986">
                <w:rPr>
                  <w:rStyle w:val="Hyperlnk"/>
                  <w:rFonts w:cs="Arial"/>
                  <w:sz w:val="18"/>
                  <w:szCs w:val="18"/>
                </w:rPr>
                <w:t>tns:Patientinformation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7690C2" w14:textId="77777777" w:rsidR="00877FB9" w:rsidRPr="00590986" w:rsidRDefault="00877FB9">
            <w:pPr>
              <w:spacing w:line="225" w:lineRule="atLeast"/>
              <w:rPr>
                <w:rFonts w:cs="Arial"/>
                <w:sz w:val="18"/>
                <w:szCs w:val="18"/>
              </w:rPr>
            </w:pPr>
            <w:r w:rsidRPr="00590986">
              <w:rPr>
                <w:rFonts w:cs="Arial"/>
                <w:sz w:val="18"/>
                <w:szCs w:val="18"/>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9C55DD"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4DCFB0D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41C230" w14:textId="77777777" w:rsidR="00877FB9" w:rsidRPr="00590986" w:rsidRDefault="00877FB9">
            <w:pPr>
              <w:spacing w:line="225" w:lineRule="atLeast"/>
              <w:rPr>
                <w:rFonts w:cs="Arial"/>
                <w:sz w:val="18"/>
                <w:szCs w:val="18"/>
              </w:rPr>
            </w:pPr>
            <w:r w:rsidRPr="00590986">
              <w:rPr>
                <w:rFonts w:cs="Arial"/>
                <w:sz w:val="18"/>
                <w:szCs w:val="18"/>
              </w:rPr>
              <w:t>sistaGiltighetsdag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C38653"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0504A9" w14:textId="77777777" w:rsidR="00877FB9" w:rsidRPr="00590986" w:rsidRDefault="00877FB9">
            <w:pPr>
              <w:spacing w:line="225" w:lineRule="atLeast"/>
              <w:rPr>
                <w:rFonts w:cs="Arial"/>
                <w:sz w:val="18"/>
                <w:szCs w:val="18"/>
              </w:rPr>
            </w:pPr>
            <w:r w:rsidRPr="00590986">
              <w:rPr>
                <w:rFonts w:cs="Arial"/>
                <w:sz w:val="18"/>
                <w:szCs w:val="18"/>
              </w:rPr>
              <w:t>Sista giltighetsdag för förskrivningen.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90671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774B28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BF83B1" w14:textId="77777777" w:rsidR="00877FB9" w:rsidRPr="00590986" w:rsidRDefault="00877FB9">
            <w:pPr>
              <w:spacing w:line="225" w:lineRule="atLeast"/>
              <w:rPr>
                <w:rFonts w:cs="Arial"/>
                <w:sz w:val="18"/>
                <w:szCs w:val="18"/>
              </w:rPr>
            </w:pPr>
            <w:r w:rsidRPr="00590986">
              <w:rPr>
                <w:rFonts w:cs="Arial"/>
                <w:sz w:val="18"/>
                <w:szCs w:val="18"/>
              </w:rPr>
              <w:t>staende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2BEC80"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1CC41E" w14:textId="77777777" w:rsidR="00877FB9" w:rsidRPr="00590986" w:rsidRDefault="00877FB9">
            <w:pPr>
              <w:spacing w:line="225" w:lineRule="atLeast"/>
              <w:rPr>
                <w:rFonts w:cs="Arial"/>
                <w:sz w:val="18"/>
                <w:szCs w:val="18"/>
              </w:rPr>
            </w:pPr>
            <w:r w:rsidRPr="00590986">
              <w:rPr>
                <w:rFonts w:cs="Arial"/>
                <w:sz w:val="18"/>
                <w:szCs w:val="18"/>
              </w:rPr>
              <w:t>True för stående helförpackning, false annars.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9C6FAB"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5EA6931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F118B2" w14:textId="77777777" w:rsidR="00877FB9" w:rsidRPr="00590986" w:rsidRDefault="00877FB9">
            <w:pPr>
              <w:spacing w:line="225" w:lineRule="atLeast"/>
              <w:rPr>
                <w:rFonts w:cs="Arial"/>
                <w:sz w:val="18"/>
                <w:szCs w:val="18"/>
              </w:rPr>
            </w:pPr>
            <w:r w:rsidRPr="00590986">
              <w:rPr>
                <w:rFonts w:cs="Arial"/>
                <w:sz w:val="18"/>
                <w:szCs w:val="18"/>
              </w:rPr>
              <w:t>startforpackning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4D149D"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1CD4D6" w14:textId="77777777" w:rsidR="00877FB9" w:rsidRPr="00590986" w:rsidRDefault="00877FB9">
            <w:pPr>
              <w:spacing w:line="225" w:lineRule="atLeast"/>
              <w:rPr>
                <w:rFonts w:cs="Arial"/>
                <w:sz w:val="18"/>
                <w:szCs w:val="18"/>
              </w:rPr>
            </w:pPr>
            <w:r w:rsidRPr="00590986">
              <w:rPr>
                <w:rFonts w:cs="Arial"/>
                <w:sz w:val="18"/>
                <w:szCs w:val="18"/>
              </w:rPr>
              <w:t>Startförpackning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1DBB49"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23D91F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64F22E" w14:textId="77777777" w:rsidR="00877FB9" w:rsidRPr="00590986" w:rsidRDefault="00877FB9">
            <w:pPr>
              <w:spacing w:line="225" w:lineRule="atLeast"/>
              <w:rPr>
                <w:rFonts w:cs="Arial"/>
                <w:sz w:val="18"/>
                <w:szCs w:val="18"/>
              </w:rPr>
            </w:pPr>
            <w:r w:rsidRPr="00590986">
              <w:rPr>
                <w:rFonts w:cs="Arial"/>
                <w:sz w:val="18"/>
                <w:szCs w:val="18"/>
              </w:rPr>
              <w:t>produktradnummer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ABA3FB"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BEA2C8" w14:textId="77777777" w:rsidR="00877FB9" w:rsidRPr="00590986" w:rsidRDefault="00877FB9">
            <w:pPr>
              <w:spacing w:line="225" w:lineRule="atLeast"/>
              <w:rPr>
                <w:rFonts w:cs="Arial"/>
                <w:sz w:val="18"/>
                <w:szCs w:val="18"/>
              </w:rPr>
            </w:pPr>
            <w:r w:rsidRPr="00590986">
              <w:rPr>
                <w:rFonts w:cs="Arial"/>
                <w:sz w:val="18"/>
                <w:szCs w:val="18"/>
              </w:rPr>
              <w:t>Tillhörande recepts eventuella prdradnummer NEF i receptdepån. Anges enbart om fältet är befintligt i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77C140"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418FB7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16534D" w14:textId="77777777" w:rsidR="00877FB9" w:rsidRPr="00590986" w:rsidRDefault="00877FB9">
            <w:pPr>
              <w:spacing w:line="225" w:lineRule="atLeast"/>
              <w:rPr>
                <w:rFonts w:cs="Arial"/>
                <w:sz w:val="18"/>
                <w:szCs w:val="18"/>
              </w:rPr>
            </w:pPr>
            <w:r w:rsidRPr="00590986">
              <w:rPr>
                <w:rFonts w:cs="Arial"/>
                <w:sz w:val="18"/>
                <w:szCs w:val="18"/>
              </w:rPr>
              <w:t>radnummer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869A40"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D84499" w14:textId="77777777" w:rsidR="00877FB9" w:rsidRPr="00590986" w:rsidRDefault="00877FB9">
            <w:pPr>
              <w:spacing w:line="225" w:lineRule="atLeast"/>
              <w:rPr>
                <w:rFonts w:cs="Arial"/>
                <w:sz w:val="18"/>
                <w:szCs w:val="18"/>
              </w:rPr>
            </w:pPr>
            <w:r w:rsidRPr="00590986">
              <w:rPr>
                <w:rFonts w:cs="Arial"/>
                <w:sz w:val="18"/>
                <w:szCs w:val="18"/>
              </w:rPr>
              <w:t>Tillhörande recepts eventuella radnummer NEF i receptdepån. Anges enbart om fältet är befintligt i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CC4FA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AD87B9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72A086" w14:textId="77777777" w:rsidR="00877FB9" w:rsidRPr="00590986" w:rsidRDefault="00877FB9">
            <w:pPr>
              <w:spacing w:line="225" w:lineRule="atLeast"/>
              <w:rPr>
                <w:rFonts w:cs="Arial"/>
                <w:sz w:val="18"/>
                <w:szCs w:val="18"/>
              </w:rPr>
            </w:pPr>
            <w:r w:rsidRPr="00590986">
              <w:rPr>
                <w:rFonts w:cs="Arial"/>
                <w:sz w:val="18"/>
                <w:szCs w:val="18"/>
              </w:rPr>
              <w:t>utlamningsintervall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850E4B"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823661" w14:textId="77777777" w:rsidR="00877FB9" w:rsidRPr="00590986" w:rsidRDefault="00877FB9">
            <w:pPr>
              <w:spacing w:line="225" w:lineRule="atLeast"/>
              <w:rPr>
                <w:rFonts w:cs="Arial"/>
                <w:sz w:val="18"/>
                <w:szCs w:val="18"/>
              </w:rPr>
            </w:pPr>
            <w:r w:rsidRPr="00590986">
              <w:rPr>
                <w:rFonts w:cs="Arial"/>
                <w:sz w:val="18"/>
                <w:szCs w:val="18"/>
              </w:rPr>
              <w:t>Utlämningsintervall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6CE6A1" w14:textId="77777777" w:rsidR="00877FB9" w:rsidRPr="00590986" w:rsidRDefault="00877FB9">
            <w:pPr>
              <w:spacing w:line="225" w:lineRule="atLeast"/>
              <w:rPr>
                <w:rFonts w:cs="Arial"/>
                <w:sz w:val="18"/>
                <w:szCs w:val="18"/>
              </w:rPr>
            </w:pPr>
            <w:r w:rsidRPr="00590986">
              <w:rPr>
                <w:rFonts w:cs="Arial"/>
                <w:sz w:val="18"/>
                <w:szCs w:val="18"/>
              </w:rPr>
              <w:t>0..1</w:t>
            </w:r>
          </w:p>
        </w:tc>
      </w:tr>
    </w:tbl>
    <w:p w14:paraId="1E0A262D"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031"/>
        <w:gridCol w:w="5773"/>
        <w:gridCol w:w="880"/>
      </w:tblGrid>
      <w:tr w:rsidR="00877FB9" w:rsidRPr="00590986" w14:paraId="437842C5"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67496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Dispenseringsunderlag</w:t>
            </w:r>
          </w:p>
        </w:tc>
      </w:tr>
      <w:tr w:rsidR="00877FB9" w:rsidRPr="00590986" w14:paraId="06C2C7A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A6628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1F6CA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98FE3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5C735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71EE783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70FCDE" w14:textId="77777777" w:rsidR="00877FB9" w:rsidRPr="00590986" w:rsidRDefault="00877FB9">
            <w:pPr>
              <w:spacing w:line="225" w:lineRule="atLeast"/>
              <w:rPr>
                <w:rFonts w:cs="Arial"/>
                <w:sz w:val="18"/>
                <w:szCs w:val="18"/>
              </w:rPr>
            </w:pPr>
            <w:r w:rsidRPr="00590986">
              <w:rPr>
                <w:rFonts w:cs="Arial"/>
                <w:sz w:val="18"/>
                <w:szCs w:val="18"/>
              </w:rPr>
              <w:t>akut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A1D63E"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A503A2" w14:textId="77777777" w:rsidR="00877FB9" w:rsidRPr="00590986" w:rsidRDefault="00877FB9">
            <w:pPr>
              <w:spacing w:line="225" w:lineRule="atLeast"/>
              <w:rPr>
                <w:rFonts w:cs="Arial"/>
                <w:sz w:val="18"/>
                <w:szCs w:val="18"/>
              </w:rPr>
            </w:pPr>
            <w:r w:rsidRPr="00590986">
              <w:rPr>
                <w:rFonts w:cs="Arial"/>
                <w:sz w:val="18"/>
                <w:szCs w:val="18"/>
              </w:rPr>
              <w:t>Akutflagga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89221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F626C4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86D355" w14:textId="77777777" w:rsidR="00877FB9" w:rsidRPr="00590986" w:rsidRDefault="00877FB9">
            <w:pPr>
              <w:spacing w:line="225" w:lineRule="atLeast"/>
              <w:rPr>
                <w:rFonts w:cs="Arial"/>
                <w:sz w:val="18"/>
                <w:szCs w:val="18"/>
              </w:rPr>
            </w:pPr>
            <w:r w:rsidRPr="00590986">
              <w:rPr>
                <w:rFonts w:cs="Arial"/>
                <w:sz w:val="18"/>
                <w:szCs w:val="18"/>
              </w:rPr>
              <w:t>bytesEj</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665FBD" w14:textId="77777777" w:rsidR="00877FB9" w:rsidRPr="00590986" w:rsidRDefault="00C262CC">
            <w:pPr>
              <w:spacing w:line="225" w:lineRule="atLeast"/>
              <w:rPr>
                <w:rFonts w:cs="Arial"/>
                <w:sz w:val="18"/>
                <w:szCs w:val="18"/>
              </w:rPr>
            </w:pPr>
            <w:hyperlink w:anchor="tns:bytesEj" w:history="1">
              <w:r w:rsidR="00877FB9" w:rsidRPr="00590986">
                <w:rPr>
                  <w:rStyle w:val="Hyperlnk"/>
                  <w:rFonts w:cs="Arial"/>
                  <w:sz w:val="18"/>
                  <w:szCs w:val="18"/>
                </w:rPr>
                <w:t>tns:bytesEj</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7392CE" w14:textId="77777777" w:rsidR="00877FB9" w:rsidRPr="00590986" w:rsidRDefault="00877FB9">
            <w:pPr>
              <w:spacing w:line="225" w:lineRule="atLeast"/>
              <w:rPr>
                <w:rFonts w:cs="Arial"/>
                <w:sz w:val="18"/>
                <w:szCs w:val="18"/>
              </w:rPr>
            </w:pPr>
            <w:r w:rsidRPr="00590986">
              <w:rPr>
                <w:rFonts w:cs="Arial"/>
                <w:sz w:val="18"/>
                <w:szCs w:val="18"/>
              </w:rPr>
              <w:t>Anger om patient eller förskrivare angivit att förskrivningen ej får bytas.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D3A4B4" w14:textId="77777777" w:rsidR="00877FB9" w:rsidRPr="00590986" w:rsidRDefault="00877FB9">
            <w:pPr>
              <w:spacing w:line="225" w:lineRule="atLeast"/>
              <w:rPr>
                <w:rFonts w:cs="Arial"/>
                <w:sz w:val="18"/>
                <w:szCs w:val="18"/>
              </w:rPr>
            </w:pPr>
            <w:r w:rsidRPr="00590986">
              <w:rPr>
                <w:rFonts w:cs="Arial"/>
                <w:sz w:val="18"/>
                <w:szCs w:val="18"/>
              </w:rPr>
              <w:t>0..1</w:t>
            </w:r>
          </w:p>
        </w:tc>
      </w:tr>
    </w:tbl>
    <w:p w14:paraId="3DDFAB71"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332"/>
        <w:gridCol w:w="2481"/>
        <w:gridCol w:w="4304"/>
        <w:gridCol w:w="880"/>
      </w:tblGrid>
      <w:tr w:rsidR="00877FB9" w:rsidRPr="00590986" w14:paraId="2A595557"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C0DFD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Dispenseringsforskrivning</w:t>
            </w:r>
          </w:p>
        </w:tc>
      </w:tr>
      <w:tr w:rsidR="00877FB9" w:rsidRPr="00590986" w14:paraId="3ADA9CF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2BB09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225D5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64575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781C1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0A03263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C54856" w14:textId="77777777" w:rsidR="00877FB9" w:rsidRPr="00590986" w:rsidRDefault="00877FB9">
            <w:pPr>
              <w:spacing w:line="225" w:lineRule="atLeast"/>
              <w:rPr>
                <w:rFonts w:cs="Arial"/>
                <w:sz w:val="18"/>
                <w:szCs w:val="18"/>
              </w:rPr>
            </w:pPr>
            <w:r w:rsidRPr="00590986">
              <w:rPr>
                <w:rFonts w:cs="Arial"/>
                <w:sz w:val="18"/>
                <w:szCs w:val="18"/>
              </w:rPr>
              <w:t>akut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74EE72"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EC7822" w14:textId="77777777" w:rsidR="00877FB9" w:rsidRPr="00590986" w:rsidRDefault="00877FB9">
            <w:pPr>
              <w:spacing w:line="225" w:lineRule="atLeast"/>
              <w:rPr>
                <w:rFonts w:cs="Arial"/>
                <w:sz w:val="18"/>
                <w:szCs w:val="18"/>
              </w:rPr>
            </w:pPr>
            <w:r w:rsidRPr="00590986">
              <w:rPr>
                <w:rFonts w:cs="Arial"/>
                <w:sz w:val="18"/>
                <w:szCs w:val="18"/>
              </w:rPr>
              <w:t>Akutflagga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C99FC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696838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DE5ADC" w14:textId="77777777" w:rsidR="00877FB9" w:rsidRPr="00590986" w:rsidRDefault="00877FB9">
            <w:pPr>
              <w:spacing w:line="225" w:lineRule="atLeast"/>
              <w:rPr>
                <w:rFonts w:cs="Arial"/>
                <w:sz w:val="18"/>
                <w:szCs w:val="18"/>
              </w:rPr>
            </w:pPr>
            <w:r w:rsidRPr="00590986">
              <w:rPr>
                <w:rFonts w:cs="Arial"/>
                <w:sz w:val="18"/>
                <w:szCs w:val="18"/>
              </w:rPr>
              <w:t>andamal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5070F5"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0A21F9" w14:textId="77777777" w:rsidR="00877FB9" w:rsidRPr="00590986" w:rsidRDefault="00877FB9">
            <w:pPr>
              <w:spacing w:line="225" w:lineRule="atLeast"/>
              <w:rPr>
                <w:rFonts w:cs="Arial"/>
                <w:sz w:val="18"/>
                <w:szCs w:val="18"/>
              </w:rPr>
            </w:pPr>
            <w:r w:rsidRPr="00590986">
              <w:rPr>
                <w:rFonts w:cs="Arial"/>
                <w:sz w:val="18"/>
                <w:szCs w:val="18"/>
              </w:rPr>
              <w:t>Förskrivningens ändamål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C6256D"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4D9249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402C47" w14:textId="77777777" w:rsidR="00877FB9" w:rsidRPr="00590986" w:rsidRDefault="00877FB9">
            <w:pPr>
              <w:spacing w:line="225" w:lineRule="atLeast"/>
              <w:rPr>
                <w:rFonts w:cs="Arial"/>
                <w:sz w:val="18"/>
                <w:szCs w:val="18"/>
              </w:rPr>
            </w:pPr>
            <w:r w:rsidRPr="00590986">
              <w:rPr>
                <w:rFonts w:cs="Arial"/>
                <w:sz w:val="18"/>
                <w:szCs w:val="18"/>
              </w:rPr>
              <w:t>bytesEj</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EF8B03"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B4EF98" w14:textId="77777777" w:rsidR="00877FB9" w:rsidRPr="00590986" w:rsidRDefault="00877FB9">
            <w:pPr>
              <w:spacing w:line="225" w:lineRule="atLeast"/>
              <w:rPr>
                <w:rFonts w:cs="Arial"/>
                <w:sz w:val="18"/>
                <w:szCs w:val="18"/>
              </w:rPr>
            </w:pPr>
            <w:r w:rsidRPr="00590986">
              <w:rPr>
                <w:rFonts w:cs="Arial"/>
                <w:sz w:val="18"/>
                <w:szCs w:val="18"/>
              </w:rPr>
              <w:t>Anger om patient eller förskrivare angivit att förskrivningen ej får bytas.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587DA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B39F1A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5CB1A8" w14:textId="77777777" w:rsidR="00877FB9" w:rsidRPr="00590986" w:rsidRDefault="00877FB9">
            <w:pPr>
              <w:spacing w:line="225" w:lineRule="atLeast"/>
              <w:rPr>
                <w:rFonts w:cs="Arial"/>
                <w:sz w:val="18"/>
                <w:szCs w:val="18"/>
              </w:rPr>
            </w:pPr>
            <w:r w:rsidRPr="00590986">
              <w:rPr>
                <w:rFonts w:cs="Arial"/>
                <w:sz w:val="18"/>
                <w:szCs w:val="18"/>
              </w:rPr>
              <w:t>finnsEReceptRegistrerat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1851ED"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0BA70C" w14:textId="77777777" w:rsidR="00877FB9" w:rsidRPr="00590986" w:rsidRDefault="00877FB9">
            <w:pPr>
              <w:spacing w:line="225" w:lineRule="atLeast"/>
              <w:rPr>
                <w:rFonts w:cs="Arial"/>
                <w:sz w:val="18"/>
                <w:szCs w:val="18"/>
              </w:rPr>
            </w:pPr>
            <w:r w:rsidRPr="00590986">
              <w:rPr>
                <w:rFonts w:cs="Arial"/>
                <w:sz w:val="18"/>
                <w:szCs w:val="18"/>
              </w:rPr>
              <w:t>Finns tillhörande E-Recept registrerat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1448CF"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383354E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F9A129" w14:textId="77777777" w:rsidR="00877FB9" w:rsidRPr="00590986" w:rsidRDefault="00877FB9">
            <w:pPr>
              <w:spacing w:line="225" w:lineRule="atLeast"/>
              <w:rPr>
                <w:rFonts w:cs="Arial"/>
                <w:sz w:val="18"/>
                <w:szCs w:val="18"/>
              </w:rPr>
            </w:pPr>
            <w:r w:rsidRPr="00590986">
              <w:rPr>
                <w:rFonts w:cs="Arial"/>
                <w:sz w:val="18"/>
                <w:szCs w:val="18"/>
              </w:rPr>
              <w:t>forskrivenDosering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A892E3" w14:textId="77777777" w:rsidR="00877FB9" w:rsidRPr="00590986" w:rsidRDefault="00C262CC">
            <w:pPr>
              <w:spacing w:line="225" w:lineRule="atLeast"/>
              <w:rPr>
                <w:rFonts w:cs="Arial"/>
                <w:sz w:val="18"/>
                <w:szCs w:val="18"/>
              </w:rPr>
            </w:pPr>
            <w:hyperlink w:anchor="tns:Forskrivningsdosering" w:history="1">
              <w:r w:rsidR="00877FB9" w:rsidRPr="00590986">
                <w:rPr>
                  <w:rStyle w:val="Hyperlnk"/>
                  <w:rFonts w:cs="Arial"/>
                  <w:sz w:val="18"/>
                  <w:szCs w:val="18"/>
                </w:rPr>
                <w:t>tns:Forskrivningsdosering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17E502" w14:textId="77777777" w:rsidR="00877FB9" w:rsidRPr="00590986" w:rsidRDefault="00877FB9">
            <w:pPr>
              <w:spacing w:line="225" w:lineRule="atLeast"/>
              <w:rPr>
                <w:rFonts w:cs="Arial"/>
                <w:sz w:val="18"/>
                <w:szCs w:val="18"/>
              </w:rPr>
            </w:pPr>
            <w:r w:rsidRPr="00590986">
              <w:rPr>
                <w:rFonts w:cs="Arial"/>
                <w:sz w:val="18"/>
                <w:szCs w:val="18"/>
              </w:rPr>
              <w:t>Förskriven 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B94FB3"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BE4953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4DEC34" w14:textId="77777777" w:rsidR="00877FB9" w:rsidRPr="00590986" w:rsidRDefault="00877FB9">
            <w:pPr>
              <w:spacing w:line="225" w:lineRule="atLeast"/>
              <w:rPr>
                <w:rFonts w:cs="Arial"/>
                <w:sz w:val="18"/>
                <w:szCs w:val="18"/>
              </w:rPr>
            </w:pPr>
            <w:r w:rsidRPr="00590986">
              <w:rPr>
                <w:rFonts w:cs="Arial"/>
                <w:sz w:val="18"/>
                <w:szCs w:val="18"/>
              </w:rPr>
              <w:t>forskrivetLakemedel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6B5424" w14:textId="77777777" w:rsidR="00877FB9" w:rsidRPr="00590986" w:rsidRDefault="00C262CC">
            <w:pPr>
              <w:spacing w:line="225" w:lineRule="atLeast"/>
              <w:rPr>
                <w:rFonts w:cs="Arial"/>
                <w:sz w:val="18"/>
                <w:szCs w:val="18"/>
              </w:rPr>
            </w:pPr>
            <w:hyperlink w:anchor="tns:ForskrivetLakemedel" w:history="1">
              <w:r w:rsidR="00877FB9" w:rsidRPr="00590986">
                <w:rPr>
                  <w:rStyle w:val="Hyperlnk"/>
                  <w:rFonts w:cs="Arial"/>
                  <w:sz w:val="18"/>
                  <w:szCs w:val="18"/>
                </w:rPr>
                <w:t>tns:ForskrivetLakemedel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87CD56" w14:textId="77777777" w:rsidR="00877FB9" w:rsidRPr="00590986" w:rsidRDefault="00877FB9">
            <w:pPr>
              <w:spacing w:line="225" w:lineRule="atLeast"/>
              <w:rPr>
                <w:rFonts w:cs="Arial"/>
                <w:sz w:val="18"/>
                <w:szCs w:val="18"/>
              </w:rPr>
            </w:pPr>
            <w:r w:rsidRPr="00590986">
              <w:rPr>
                <w:rFonts w:cs="Arial"/>
                <w:sz w:val="18"/>
                <w:szCs w:val="18"/>
              </w:rPr>
              <w:t>Förskrivet läkemedel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DD1112"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CCC47B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3C2E5F" w14:textId="77777777" w:rsidR="00877FB9" w:rsidRPr="00590986" w:rsidRDefault="00877FB9">
            <w:pPr>
              <w:spacing w:line="225" w:lineRule="atLeast"/>
              <w:rPr>
                <w:rFonts w:cs="Arial"/>
                <w:sz w:val="18"/>
                <w:szCs w:val="18"/>
              </w:rPr>
            </w:pPr>
            <w:r w:rsidRPr="00590986">
              <w:rPr>
                <w:rFonts w:cs="Arial"/>
                <w:sz w:val="18"/>
                <w:szCs w:val="18"/>
              </w:rPr>
              <w:t>forskrivningstidpunkt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CBEDD7"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7050B5" w14:textId="77777777" w:rsidR="00877FB9" w:rsidRPr="00590986" w:rsidRDefault="00877FB9">
            <w:pPr>
              <w:spacing w:line="225" w:lineRule="atLeast"/>
              <w:rPr>
                <w:rFonts w:cs="Arial"/>
                <w:sz w:val="18"/>
                <w:szCs w:val="18"/>
              </w:rPr>
            </w:pPr>
            <w:r w:rsidRPr="00590986">
              <w:rPr>
                <w:rFonts w:cs="Arial"/>
                <w:sz w:val="18"/>
                <w:szCs w:val="18"/>
              </w:rPr>
              <w:t>Förskrivningens förskrivningsdatum.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D5167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5BBD58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E85248" w14:textId="77777777" w:rsidR="00877FB9" w:rsidRPr="00590986" w:rsidRDefault="00877FB9">
            <w:pPr>
              <w:spacing w:line="225" w:lineRule="atLeast"/>
              <w:rPr>
                <w:rFonts w:cs="Arial"/>
                <w:sz w:val="18"/>
                <w:szCs w:val="18"/>
              </w:rPr>
            </w:pPr>
            <w:r w:rsidRPr="00590986">
              <w:rPr>
                <w:rFonts w:cs="Arial"/>
                <w:sz w:val="18"/>
                <w:szCs w:val="18"/>
              </w:rPr>
              <w:t>forskrivningsforandringar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A97857" w14:textId="77777777" w:rsidR="00877FB9" w:rsidRPr="00590986" w:rsidRDefault="00C262CC">
            <w:pPr>
              <w:spacing w:line="225" w:lineRule="atLeast"/>
              <w:rPr>
                <w:rFonts w:cs="Arial"/>
                <w:sz w:val="18"/>
                <w:szCs w:val="18"/>
              </w:rPr>
            </w:pPr>
            <w:hyperlink w:anchor="tns:Forskrivningsforandringar" w:history="1">
              <w:r w:rsidR="00877FB9" w:rsidRPr="00590986">
                <w:rPr>
                  <w:rStyle w:val="Hyperlnk"/>
                  <w:rFonts w:cs="Arial"/>
                  <w:sz w:val="18"/>
                  <w:szCs w:val="18"/>
                </w:rPr>
                <w:t>tns:Forskrivningsforandringar</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7A4F77" w14:textId="77777777" w:rsidR="00877FB9" w:rsidRPr="00590986" w:rsidRDefault="00877FB9">
            <w:pPr>
              <w:spacing w:line="225" w:lineRule="atLeast"/>
              <w:rPr>
                <w:rFonts w:cs="Arial"/>
                <w:sz w:val="18"/>
                <w:szCs w:val="18"/>
              </w:rPr>
            </w:pPr>
            <w:r w:rsidRPr="00590986">
              <w:rPr>
                <w:rFonts w:cs="Arial"/>
                <w:sz w:val="18"/>
                <w:szCs w:val="18"/>
              </w:rPr>
              <w:t>Eventuella förskrivningsförändringar från vården.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474201"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36F4A1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FCCDCE" w14:textId="77777777" w:rsidR="00877FB9" w:rsidRPr="00590986" w:rsidRDefault="00877FB9">
            <w:pPr>
              <w:spacing w:line="225" w:lineRule="atLeast"/>
              <w:rPr>
                <w:rFonts w:cs="Arial"/>
                <w:sz w:val="18"/>
                <w:szCs w:val="18"/>
              </w:rPr>
            </w:pPr>
            <w:r w:rsidRPr="00590986">
              <w:rPr>
                <w:rFonts w:cs="Arial"/>
                <w:sz w:val="18"/>
                <w:szCs w:val="18"/>
              </w:rPr>
              <w:t>lagringstidpunkt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701F3F"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6B6B55" w14:textId="77777777" w:rsidR="00877FB9" w:rsidRPr="00590986" w:rsidRDefault="00877FB9">
            <w:pPr>
              <w:spacing w:line="225" w:lineRule="atLeast"/>
              <w:rPr>
                <w:rFonts w:cs="Arial"/>
                <w:sz w:val="18"/>
                <w:szCs w:val="18"/>
              </w:rPr>
            </w:pPr>
            <w:r w:rsidRPr="00590986">
              <w:rPr>
                <w:rFonts w:cs="Arial"/>
                <w:sz w:val="18"/>
                <w:szCs w:val="18"/>
              </w:rPr>
              <w:t>Förskrivningens lagringstidpunkt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01859A"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76427F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7A832A" w14:textId="77777777" w:rsidR="00877FB9" w:rsidRPr="00590986" w:rsidRDefault="00877FB9">
            <w:pPr>
              <w:spacing w:line="225" w:lineRule="atLeast"/>
              <w:rPr>
                <w:rFonts w:cs="Arial"/>
                <w:sz w:val="18"/>
                <w:szCs w:val="18"/>
              </w:rPr>
            </w:pPr>
            <w:r w:rsidRPr="00590986">
              <w:rPr>
                <w:rFonts w:cs="Arial"/>
                <w:sz w:val="18"/>
                <w:szCs w:val="18"/>
              </w:rPr>
              <w:t>mottagandeApotek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06B32E"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14CC25" w14:textId="77777777" w:rsidR="00877FB9" w:rsidRPr="00590986" w:rsidRDefault="00877FB9">
            <w:pPr>
              <w:spacing w:line="225" w:lineRule="atLeast"/>
              <w:rPr>
                <w:rFonts w:cs="Arial"/>
                <w:sz w:val="18"/>
                <w:szCs w:val="18"/>
              </w:rPr>
            </w:pPr>
            <w:r w:rsidRPr="00590986">
              <w:rPr>
                <w:rFonts w:cs="Arial"/>
                <w:sz w:val="18"/>
                <w:szCs w:val="18"/>
              </w:rPr>
              <w:t>Apoteksid vid direktadressering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E8788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37E563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5DD133" w14:textId="77777777" w:rsidR="00877FB9" w:rsidRPr="00590986" w:rsidRDefault="00877FB9">
            <w:pPr>
              <w:spacing w:line="225" w:lineRule="atLeast"/>
              <w:rPr>
                <w:rFonts w:cs="Arial"/>
                <w:sz w:val="18"/>
                <w:szCs w:val="18"/>
              </w:rPr>
            </w:pPr>
            <w:r w:rsidRPr="00590986">
              <w:rPr>
                <w:rFonts w:cs="Arial"/>
                <w:sz w:val="18"/>
                <w:szCs w:val="18"/>
              </w:rPr>
              <w:t>ordinatorensKommentar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2F5A49"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A7644E" w14:textId="77777777" w:rsidR="00877FB9" w:rsidRPr="00590986" w:rsidRDefault="00877FB9">
            <w:pPr>
              <w:spacing w:line="225" w:lineRule="atLeast"/>
              <w:rPr>
                <w:rFonts w:cs="Arial"/>
                <w:sz w:val="18"/>
                <w:szCs w:val="18"/>
              </w:rPr>
            </w:pPr>
            <w:r w:rsidRPr="00590986">
              <w:rPr>
                <w:rFonts w:cs="Arial"/>
                <w:sz w:val="18"/>
                <w:szCs w:val="18"/>
              </w:rPr>
              <w:t>Ordinatörens kommentar till farmaceut.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BFF09B"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36607A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BDF84F" w14:textId="77777777" w:rsidR="00877FB9" w:rsidRPr="00590986" w:rsidRDefault="00877FB9">
            <w:pPr>
              <w:spacing w:line="225" w:lineRule="atLeast"/>
              <w:rPr>
                <w:rFonts w:cs="Arial"/>
                <w:sz w:val="18"/>
                <w:szCs w:val="18"/>
              </w:rPr>
            </w:pPr>
            <w:r w:rsidRPr="00590986">
              <w:rPr>
                <w:rFonts w:cs="Arial"/>
                <w:sz w:val="18"/>
                <w:szCs w:val="18"/>
              </w:rPr>
              <w:t>forskrivareinformation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EBCC5D" w14:textId="77777777" w:rsidR="00877FB9" w:rsidRPr="00590986" w:rsidRDefault="00C262CC">
            <w:pPr>
              <w:spacing w:line="225" w:lineRule="atLeast"/>
              <w:rPr>
                <w:rFonts w:cs="Arial"/>
                <w:sz w:val="18"/>
                <w:szCs w:val="18"/>
              </w:rPr>
            </w:pPr>
            <w:hyperlink w:anchor="tns:Forskrivareinformation" w:history="1">
              <w:r w:rsidR="00877FB9" w:rsidRPr="00590986">
                <w:rPr>
                  <w:rStyle w:val="Hyperlnk"/>
                  <w:rFonts w:cs="Arial"/>
                  <w:sz w:val="18"/>
                  <w:szCs w:val="18"/>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0BC136" w14:textId="77777777" w:rsidR="00877FB9" w:rsidRPr="00590986" w:rsidRDefault="00877FB9">
            <w:pPr>
              <w:spacing w:line="225" w:lineRule="atLeast"/>
              <w:rPr>
                <w:rFonts w:cs="Arial"/>
                <w:sz w:val="18"/>
                <w:szCs w:val="18"/>
              </w:rPr>
            </w:pPr>
            <w:r w:rsidRPr="00590986">
              <w:rPr>
                <w:rFonts w:cs="Arial"/>
                <w:sz w:val="18"/>
                <w:szCs w:val="18"/>
              </w:rPr>
              <w:t>Forskrivarinformation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FFFBA6"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3A74D9B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3FEDA0" w14:textId="77777777" w:rsidR="00877FB9" w:rsidRPr="00590986" w:rsidRDefault="00877FB9">
            <w:pPr>
              <w:spacing w:line="225" w:lineRule="atLeast"/>
              <w:rPr>
                <w:rFonts w:cs="Arial"/>
                <w:sz w:val="18"/>
                <w:szCs w:val="18"/>
              </w:rPr>
            </w:pPr>
            <w:r w:rsidRPr="00590986">
              <w:rPr>
                <w:rFonts w:cs="Arial"/>
                <w:sz w:val="18"/>
                <w:szCs w:val="18"/>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8C052B" w14:textId="77777777" w:rsidR="00877FB9" w:rsidRPr="00590986" w:rsidRDefault="00C262CC">
            <w:pPr>
              <w:spacing w:line="225" w:lineRule="atLeast"/>
              <w:rPr>
                <w:rFonts w:cs="Arial"/>
                <w:sz w:val="18"/>
                <w:szCs w:val="18"/>
              </w:rPr>
            </w:pPr>
            <w:hyperlink w:anchor="tns:Kontaktuppgift" w:history="1">
              <w:r w:rsidR="00877FB9" w:rsidRPr="00590986">
                <w:rPr>
                  <w:rStyle w:val="Hyperlnk"/>
                  <w:rFonts w:cs="Arial"/>
                  <w:sz w:val="18"/>
                  <w:szCs w:val="18"/>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AF07C9" w14:textId="77777777" w:rsidR="00877FB9" w:rsidRPr="00590986" w:rsidRDefault="00877FB9">
            <w:pPr>
              <w:spacing w:line="225" w:lineRule="atLeast"/>
              <w:rPr>
                <w:rFonts w:cs="Arial"/>
                <w:sz w:val="18"/>
                <w:szCs w:val="18"/>
              </w:rPr>
            </w:pPr>
            <w:r w:rsidRPr="00590986">
              <w:rPr>
                <w:rFonts w:cs="Arial"/>
                <w:sz w:val="18"/>
                <w:szCs w:val="18"/>
              </w:rPr>
              <w:t>Forskrivarens 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CA503C"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F353E2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D081F1" w14:textId="77777777" w:rsidR="00877FB9" w:rsidRPr="00590986" w:rsidRDefault="00877FB9">
            <w:pPr>
              <w:spacing w:line="225" w:lineRule="atLeast"/>
              <w:rPr>
                <w:rFonts w:cs="Arial"/>
                <w:sz w:val="18"/>
                <w:szCs w:val="18"/>
              </w:rPr>
            </w:pPr>
            <w:r w:rsidRPr="00590986">
              <w:rPr>
                <w:rFonts w:cs="Arial"/>
                <w:sz w:val="18"/>
                <w:szCs w:val="18"/>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15D330"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53D411" w14:textId="77777777" w:rsidR="00877FB9" w:rsidRPr="00590986" w:rsidRDefault="00877FB9">
            <w:pPr>
              <w:spacing w:line="225" w:lineRule="atLeast"/>
              <w:rPr>
                <w:rFonts w:cs="Arial"/>
                <w:sz w:val="18"/>
                <w:szCs w:val="18"/>
              </w:rPr>
            </w:pPr>
            <w:r w:rsidRPr="00590986">
              <w:rPr>
                <w:rFonts w:cs="Arial"/>
                <w:sz w:val="18"/>
                <w:szCs w:val="18"/>
              </w:rPr>
              <w:t>Förskrivningens 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FB854A"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F7F1DD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9D2E17" w14:textId="77777777" w:rsidR="00877FB9" w:rsidRPr="00590986" w:rsidRDefault="00877FB9">
            <w:pPr>
              <w:spacing w:line="225" w:lineRule="atLeast"/>
              <w:rPr>
                <w:rFonts w:cs="Arial"/>
                <w:sz w:val="18"/>
                <w:szCs w:val="18"/>
              </w:rPr>
            </w:pPr>
            <w:r w:rsidRPr="00590986">
              <w:rPr>
                <w:rFonts w:cs="Arial"/>
                <w:sz w:val="18"/>
                <w:szCs w:val="18"/>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FDE161" w14:textId="77777777" w:rsidR="00877FB9" w:rsidRPr="00590986" w:rsidRDefault="00C262CC">
            <w:pPr>
              <w:spacing w:line="225" w:lineRule="atLeast"/>
              <w:rPr>
                <w:rFonts w:cs="Arial"/>
                <w:sz w:val="18"/>
                <w:szCs w:val="18"/>
              </w:rPr>
            </w:pPr>
            <w:hyperlink w:anchor="tns:Patientinformation" w:history="1">
              <w:r w:rsidR="00877FB9" w:rsidRPr="00590986">
                <w:rPr>
                  <w:rStyle w:val="Hyperlnk"/>
                  <w:rFonts w:cs="Arial"/>
                  <w:sz w:val="18"/>
                  <w:szCs w:val="18"/>
                </w:rPr>
                <w:t>tns:Patientinformation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BC027A" w14:textId="77777777" w:rsidR="00877FB9" w:rsidRPr="00590986" w:rsidRDefault="00877FB9">
            <w:pPr>
              <w:spacing w:line="225" w:lineRule="atLeast"/>
              <w:rPr>
                <w:rFonts w:cs="Arial"/>
                <w:sz w:val="18"/>
                <w:szCs w:val="18"/>
              </w:rPr>
            </w:pPr>
            <w:r w:rsidRPr="00590986">
              <w:rPr>
                <w:rFonts w:cs="Arial"/>
                <w:sz w:val="18"/>
                <w:szCs w:val="18"/>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B8040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A7B6D5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A89BC4" w14:textId="77777777" w:rsidR="00877FB9" w:rsidRPr="00590986" w:rsidRDefault="00877FB9">
            <w:pPr>
              <w:spacing w:line="225" w:lineRule="atLeast"/>
              <w:rPr>
                <w:rFonts w:cs="Arial"/>
                <w:sz w:val="18"/>
                <w:szCs w:val="18"/>
              </w:rPr>
            </w:pPr>
            <w:r w:rsidRPr="00590986">
              <w:rPr>
                <w:rFonts w:cs="Arial"/>
                <w:sz w:val="18"/>
                <w:szCs w:val="18"/>
              </w:rPr>
              <w:t>sistaGiltighetsdag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6CA629"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2F6BAE" w14:textId="77777777" w:rsidR="00877FB9" w:rsidRPr="00590986" w:rsidRDefault="00877FB9">
            <w:pPr>
              <w:spacing w:line="225" w:lineRule="atLeast"/>
              <w:rPr>
                <w:rFonts w:cs="Arial"/>
                <w:sz w:val="18"/>
                <w:szCs w:val="18"/>
              </w:rPr>
            </w:pPr>
            <w:r w:rsidRPr="00590986">
              <w:rPr>
                <w:rFonts w:cs="Arial"/>
                <w:sz w:val="18"/>
                <w:szCs w:val="18"/>
              </w:rPr>
              <w:t>Sista giltighetsdag för förskrivningen.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42C48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8C9761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1DFF04" w14:textId="77777777" w:rsidR="00877FB9" w:rsidRPr="00590986" w:rsidRDefault="00877FB9">
            <w:pPr>
              <w:spacing w:line="225" w:lineRule="atLeast"/>
              <w:rPr>
                <w:rFonts w:cs="Arial"/>
                <w:sz w:val="18"/>
                <w:szCs w:val="18"/>
              </w:rPr>
            </w:pPr>
            <w:r w:rsidRPr="00590986">
              <w:rPr>
                <w:rFonts w:cs="Arial"/>
                <w:sz w:val="18"/>
                <w:szCs w:val="18"/>
              </w:rPr>
              <w:t>produktradnummer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CD0B94"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41FF6A" w14:textId="77777777" w:rsidR="00877FB9" w:rsidRPr="00590986" w:rsidRDefault="00877FB9">
            <w:pPr>
              <w:spacing w:line="225" w:lineRule="atLeast"/>
              <w:rPr>
                <w:rFonts w:cs="Arial"/>
                <w:sz w:val="18"/>
                <w:szCs w:val="18"/>
              </w:rPr>
            </w:pPr>
            <w:r w:rsidRPr="00590986">
              <w:rPr>
                <w:rFonts w:cs="Arial"/>
                <w:sz w:val="18"/>
                <w:szCs w:val="18"/>
              </w:rPr>
              <w:t>Tillhörande recepts eventuella prdradnummer NEF i receptdepån. Anges enbart om fältet är befintligt i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F0466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EA48BE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C3613C" w14:textId="77777777" w:rsidR="00877FB9" w:rsidRPr="00590986" w:rsidRDefault="00877FB9">
            <w:pPr>
              <w:spacing w:line="225" w:lineRule="atLeast"/>
              <w:rPr>
                <w:rFonts w:cs="Arial"/>
                <w:sz w:val="18"/>
                <w:szCs w:val="18"/>
              </w:rPr>
            </w:pPr>
            <w:r w:rsidRPr="00590986">
              <w:rPr>
                <w:rFonts w:cs="Arial"/>
                <w:sz w:val="18"/>
                <w:szCs w:val="18"/>
              </w:rPr>
              <w:t>radnummer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762CB1"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9D3960" w14:textId="77777777" w:rsidR="00877FB9" w:rsidRPr="00590986" w:rsidRDefault="00877FB9">
            <w:pPr>
              <w:spacing w:line="225" w:lineRule="atLeast"/>
              <w:rPr>
                <w:rFonts w:cs="Arial"/>
                <w:sz w:val="18"/>
                <w:szCs w:val="18"/>
              </w:rPr>
            </w:pPr>
            <w:r w:rsidRPr="00590986">
              <w:rPr>
                <w:rFonts w:cs="Arial"/>
                <w:sz w:val="18"/>
                <w:szCs w:val="18"/>
              </w:rPr>
              <w:t>Tillhörande recepts eventuella radnummer NEF i receptdepån. Anges enbart om fältet är befintligt i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AEDEC2" w14:textId="77777777" w:rsidR="00877FB9" w:rsidRPr="00590986" w:rsidRDefault="00877FB9">
            <w:pPr>
              <w:spacing w:line="225" w:lineRule="atLeast"/>
              <w:rPr>
                <w:rFonts w:cs="Arial"/>
                <w:sz w:val="18"/>
                <w:szCs w:val="18"/>
              </w:rPr>
            </w:pPr>
            <w:r w:rsidRPr="00590986">
              <w:rPr>
                <w:rFonts w:cs="Arial"/>
                <w:sz w:val="18"/>
                <w:szCs w:val="18"/>
              </w:rPr>
              <w:t>0..1</w:t>
            </w:r>
          </w:p>
        </w:tc>
      </w:tr>
    </w:tbl>
    <w:p w14:paraId="5996CA3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951"/>
        <w:gridCol w:w="1021"/>
        <w:gridCol w:w="4062"/>
        <w:gridCol w:w="880"/>
      </w:tblGrid>
      <w:tr w:rsidR="00877FB9" w:rsidRPr="00590986" w14:paraId="7AD36DBE"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D8A8E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ForskrivetLakemedel</w:t>
            </w:r>
          </w:p>
        </w:tc>
      </w:tr>
      <w:tr w:rsidR="00877FB9" w:rsidRPr="00590986" w14:paraId="003F3EF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26001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DE6C1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E674B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197F8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3159CE4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5F04B7" w14:textId="77777777" w:rsidR="00877FB9" w:rsidRPr="00590986" w:rsidRDefault="00877FB9">
            <w:pPr>
              <w:spacing w:line="225" w:lineRule="atLeast"/>
              <w:rPr>
                <w:rFonts w:cs="Arial"/>
                <w:sz w:val="18"/>
                <w:szCs w:val="18"/>
              </w:rPr>
            </w:pPr>
            <w:r w:rsidRPr="00590986">
              <w:rPr>
                <w:rFonts w:cs="Arial"/>
                <w:sz w:val="18"/>
                <w:szCs w:val="18"/>
              </w:rPr>
              <w:t>ejTillatenSubstitution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448D70"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F2E94B" w14:textId="77777777" w:rsidR="00877FB9" w:rsidRPr="00590986" w:rsidRDefault="00877FB9">
            <w:pPr>
              <w:spacing w:line="225" w:lineRule="atLeast"/>
              <w:rPr>
                <w:rFonts w:cs="Arial"/>
                <w:sz w:val="18"/>
                <w:szCs w:val="18"/>
              </w:rPr>
            </w:pPr>
            <w:r w:rsidRPr="00590986">
              <w:rPr>
                <w:rFonts w:cs="Arial"/>
                <w:sz w:val="18"/>
                <w:szCs w:val="18"/>
              </w:rPr>
              <w:t>Tillåter ordinatören att läkemedlet substitueras.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ECCBF8"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A60729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4A28F7" w14:textId="77777777" w:rsidR="00877FB9" w:rsidRPr="00590986" w:rsidRDefault="00877FB9">
            <w:pPr>
              <w:spacing w:line="225" w:lineRule="atLeast"/>
              <w:rPr>
                <w:rFonts w:cs="Arial"/>
                <w:sz w:val="18"/>
                <w:szCs w:val="18"/>
              </w:rPr>
            </w:pPr>
            <w:r w:rsidRPr="00590986">
              <w:rPr>
                <w:rFonts w:cs="Arial"/>
                <w:sz w:val="18"/>
                <w:szCs w:val="18"/>
              </w:rPr>
              <w:t>forskrivenInomForman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128305"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3910E3" w14:textId="77777777" w:rsidR="00877FB9" w:rsidRPr="00590986" w:rsidRDefault="00877FB9">
            <w:pPr>
              <w:spacing w:line="225" w:lineRule="atLeast"/>
              <w:rPr>
                <w:rFonts w:cs="Arial"/>
                <w:sz w:val="18"/>
                <w:szCs w:val="18"/>
              </w:rPr>
            </w:pPr>
            <w:r w:rsidRPr="00590986">
              <w:rPr>
                <w:rFonts w:cs="Arial"/>
                <w:sz w:val="18"/>
                <w:szCs w:val="18"/>
              </w:rPr>
              <w:t>Är förskrivet läkemedel förskrivet inom förmånen.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49A58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9CC987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19651F" w14:textId="77777777" w:rsidR="00877FB9" w:rsidRPr="00590986" w:rsidRDefault="00877FB9">
            <w:pPr>
              <w:spacing w:line="225" w:lineRule="atLeast"/>
              <w:rPr>
                <w:rFonts w:cs="Arial"/>
                <w:sz w:val="18"/>
                <w:szCs w:val="18"/>
              </w:rPr>
            </w:pPr>
            <w:r w:rsidRPr="00590986">
              <w:rPr>
                <w:rFonts w:cs="Arial"/>
                <w:sz w:val="18"/>
                <w:szCs w:val="18"/>
              </w:rPr>
              <w:t>nplId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4934A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767F3A" w14:textId="77777777" w:rsidR="00877FB9" w:rsidRPr="00590986" w:rsidRDefault="00877FB9">
            <w:pPr>
              <w:spacing w:line="225" w:lineRule="atLeast"/>
              <w:rPr>
                <w:rFonts w:cs="Arial"/>
                <w:sz w:val="18"/>
                <w:szCs w:val="18"/>
              </w:rPr>
            </w:pPr>
            <w:r w:rsidRPr="00590986">
              <w:rPr>
                <w:rFonts w:cs="Arial"/>
                <w:sz w:val="18"/>
                <w:szCs w:val="18"/>
              </w:rPr>
              <w:t>Artikelns NPL-ID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FBBE9D"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6786DA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025B82" w14:textId="77777777" w:rsidR="00877FB9" w:rsidRPr="00590986" w:rsidRDefault="00877FB9">
            <w:pPr>
              <w:spacing w:line="225" w:lineRule="atLeast"/>
              <w:rPr>
                <w:rFonts w:cs="Arial"/>
                <w:sz w:val="18"/>
                <w:szCs w:val="18"/>
              </w:rPr>
            </w:pPr>
            <w:r w:rsidRPr="00590986">
              <w:rPr>
                <w:rFonts w:cs="Arial"/>
                <w:sz w:val="18"/>
                <w:szCs w:val="18"/>
              </w:rPr>
              <w:t>nplPackId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7D663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C80E19" w14:textId="77777777" w:rsidR="00877FB9" w:rsidRPr="00590986" w:rsidRDefault="00877FB9">
            <w:pPr>
              <w:spacing w:line="225" w:lineRule="atLeast"/>
              <w:rPr>
                <w:rFonts w:cs="Arial"/>
                <w:sz w:val="18"/>
                <w:szCs w:val="18"/>
              </w:rPr>
            </w:pPr>
            <w:r w:rsidRPr="00590986">
              <w:rPr>
                <w:rFonts w:cs="Arial"/>
                <w:sz w:val="18"/>
                <w:szCs w:val="18"/>
              </w:rPr>
              <w:t>Artikelns NPLPack-ID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D1AA21"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9D8D36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14A72B" w14:textId="77777777" w:rsidR="00877FB9" w:rsidRPr="00590986" w:rsidRDefault="00877FB9">
            <w:pPr>
              <w:spacing w:line="225" w:lineRule="atLeast"/>
              <w:rPr>
                <w:rFonts w:cs="Arial"/>
                <w:sz w:val="18"/>
                <w:szCs w:val="18"/>
              </w:rPr>
            </w:pPr>
            <w:r w:rsidRPr="00590986">
              <w:rPr>
                <w:rFonts w:cs="Arial"/>
                <w:sz w:val="18"/>
                <w:szCs w:val="18"/>
              </w:rPr>
              <w:t>varunummer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5DF93B"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2F39C2" w14:textId="77777777" w:rsidR="00877FB9" w:rsidRPr="00590986" w:rsidRDefault="00877FB9">
            <w:pPr>
              <w:spacing w:line="225" w:lineRule="atLeast"/>
              <w:rPr>
                <w:rFonts w:cs="Arial"/>
                <w:sz w:val="18"/>
                <w:szCs w:val="18"/>
              </w:rPr>
            </w:pPr>
            <w:r w:rsidRPr="00590986">
              <w:rPr>
                <w:rFonts w:cs="Arial"/>
                <w:sz w:val="18"/>
                <w:szCs w:val="18"/>
              </w:rPr>
              <w:t>Artikelns varunummer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C77B7B" w14:textId="77777777" w:rsidR="00877FB9" w:rsidRPr="00590986" w:rsidRDefault="00877FB9">
            <w:pPr>
              <w:spacing w:line="225" w:lineRule="atLeast"/>
              <w:rPr>
                <w:rFonts w:cs="Arial"/>
                <w:sz w:val="18"/>
                <w:szCs w:val="18"/>
              </w:rPr>
            </w:pPr>
            <w:r w:rsidRPr="00590986">
              <w:rPr>
                <w:rFonts w:cs="Arial"/>
                <w:sz w:val="18"/>
                <w:szCs w:val="18"/>
              </w:rPr>
              <w:t>0..1</w:t>
            </w:r>
          </w:p>
        </w:tc>
      </w:tr>
    </w:tbl>
    <w:p w14:paraId="6E331FAF"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321"/>
        <w:gridCol w:w="961"/>
        <w:gridCol w:w="4352"/>
        <w:gridCol w:w="880"/>
      </w:tblGrid>
      <w:tr w:rsidR="00877FB9" w:rsidRPr="00590986" w14:paraId="2E8DBF8F"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5373C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Forskrivningsdosering</w:t>
            </w:r>
          </w:p>
        </w:tc>
      </w:tr>
      <w:tr w:rsidR="00877FB9" w:rsidRPr="00590986" w14:paraId="316B180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FAAD1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CFF50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F89A1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3C17D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3B76C0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86841C" w14:textId="77777777" w:rsidR="00877FB9" w:rsidRPr="00590986" w:rsidRDefault="00877FB9">
            <w:pPr>
              <w:spacing w:line="225" w:lineRule="atLeast"/>
              <w:rPr>
                <w:rFonts w:cs="Arial"/>
                <w:sz w:val="18"/>
                <w:szCs w:val="18"/>
              </w:rPr>
            </w:pPr>
            <w:r w:rsidRPr="00590986">
              <w:rPr>
                <w:rFonts w:cs="Arial"/>
                <w:sz w:val="18"/>
                <w:szCs w:val="18"/>
              </w:rPr>
              <w:t>doseringstext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871AC2"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1A7698" w14:textId="77777777" w:rsidR="00877FB9" w:rsidRPr="00590986" w:rsidRDefault="00877FB9">
            <w:pPr>
              <w:spacing w:line="225" w:lineRule="atLeast"/>
              <w:rPr>
                <w:rFonts w:cs="Arial"/>
                <w:sz w:val="18"/>
                <w:szCs w:val="18"/>
              </w:rPr>
            </w:pPr>
            <w:r w:rsidRPr="00590986">
              <w:rPr>
                <w:rFonts w:cs="Arial"/>
                <w:sz w:val="18"/>
                <w:szCs w:val="18"/>
              </w:rPr>
              <w:t>Doseringstext.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447133"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7D22E0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B8DCE0" w14:textId="77777777" w:rsidR="00877FB9" w:rsidRPr="00590986" w:rsidRDefault="00877FB9">
            <w:pPr>
              <w:spacing w:line="225" w:lineRule="atLeast"/>
              <w:rPr>
                <w:rFonts w:cs="Arial"/>
                <w:sz w:val="18"/>
                <w:szCs w:val="18"/>
              </w:rPr>
            </w:pPr>
            <w:r w:rsidRPr="00590986">
              <w:rPr>
                <w:rFonts w:cs="Arial"/>
                <w:sz w:val="18"/>
                <w:szCs w:val="18"/>
              </w:rPr>
              <w:t>sprakkod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FE7962"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836FC2" w14:textId="77777777" w:rsidR="00877FB9" w:rsidRPr="00590986" w:rsidRDefault="00877FB9">
            <w:pPr>
              <w:spacing w:line="225" w:lineRule="atLeast"/>
              <w:rPr>
                <w:rFonts w:cs="Arial"/>
                <w:sz w:val="18"/>
                <w:szCs w:val="18"/>
              </w:rPr>
            </w:pPr>
            <w:r w:rsidRPr="00590986">
              <w:rPr>
                <w:rFonts w:cs="Arial"/>
                <w:sz w:val="18"/>
                <w:szCs w:val="18"/>
              </w:rPr>
              <w:t>Främmande språk för doseringstext enligt ISO-639-1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632012"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F0901C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3C9F92" w14:textId="77777777" w:rsidR="00877FB9" w:rsidRPr="00590986" w:rsidRDefault="00877FB9">
            <w:pPr>
              <w:spacing w:line="225" w:lineRule="atLeast"/>
              <w:rPr>
                <w:rFonts w:cs="Arial"/>
                <w:sz w:val="18"/>
                <w:szCs w:val="18"/>
              </w:rPr>
            </w:pPr>
            <w:r w:rsidRPr="00590986">
              <w:rPr>
                <w:rFonts w:cs="Arial"/>
                <w:sz w:val="18"/>
                <w:szCs w:val="18"/>
              </w:rPr>
              <w:t>doseringstext2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C257B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ACD43D" w14:textId="77777777" w:rsidR="00877FB9" w:rsidRPr="00590986" w:rsidRDefault="00877FB9">
            <w:pPr>
              <w:spacing w:line="225" w:lineRule="atLeast"/>
              <w:rPr>
                <w:rFonts w:cs="Arial"/>
                <w:sz w:val="18"/>
                <w:szCs w:val="18"/>
              </w:rPr>
            </w:pPr>
            <w:r w:rsidRPr="00590986">
              <w:rPr>
                <w:rFonts w:cs="Arial"/>
                <w:sz w:val="18"/>
                <w:szCs w:val="18"/>
              </w:rPr>
              <w:t>Doseringstext 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56F530" w14:textId="77777777" w:rsidR="00877FB9" w:rsidRPr="00590986" w:rsidRDefault="00877FB9">
            <w:pPr>
              <w:spacing w:line="225" w:lineRule="atLeast"/>
              <w:rPr>
                <w:rFonts w:cs="Arial"/>
                <w:sz w:val="18"/>
                <w:szCs w:val="18"/>
              </w:rPr>
            </w:pPr>
            <w:r w:rsidRPr="00590986">
              <w:rPr>
                <w:rFonts w:cs="Arial"/>
                <w:sz w:val="18"/>
                <w:szCs w:val="18"/>
              </w:rPr>
              <w:t>0..1</w:t>
            </w:r>
          </w:p>
        </w:tc>
      </w:tr>
    </w:tbl>
    <w:p w14:paraId="37966392"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041"/>
        <w:gridCol w:w="2391"/>
        <w:gridCol w:w="2101"/>
        <w:gridCol w:w="880"/>
      </w:tblGrid>
      <w:tr w:rsidR="00877FB9" w:rsidRPr="00590986" w14:paraId="27BB149A"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76B2E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Forskrivningsforandringar</w:t>
            </w:r>
          </w:p>
        </w:tc>
      </w:tr>
      <w:tr w:rsidR="00877FB9" w:rsidRPr="00590986" w14:paraId="1FF8B96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121E0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15DFD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38D58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6586F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58481E5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ECA8CA" w14:textId="77777777" w:rsidR="00877FB9" w:rsidRPr="00590986" w:rsidRDefault="00877FB9">
            <w:pPr>
              <w:spacing w:line="225" w:lineRule="atLeast"/>
              <w:rPr>
                <w:rFonts w:cs="Arial"/>
                <w:sz w:val="18"/>
                <w:szCs w:val="18"/>
              </w:rPr>
            </w:pPr>
            <w:r w:rsidRPr="00590986">
              <w:rPr>
                <w:rFonts w:cs="Arial"/>
                <w:sz w:val="18"/>
                <w:szCs w:val="18"/>
              </w:rPr>
              <w:t>forskrivningsmakulering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140C19" w14:textId="77777777" w:rsidR="00877FB9" w:rsidRPr="00590986" w:rsidRDefault="00C262CC">
            <w:pPr>
              <w:spacing w:line="225" w:lineRule="atLeast"/>
              <w:rPr>
                <w:rFonts w:cs="Arial"/>
                <w:sz w:val="18"/>
                <w:szCs w:val="18"/>
              </w:rPr>
            </w:pPr>
            <w:hyperlink w:anchor="tns:Forskrivningsmakulering" w:history="1">
              <w:r w:rsidR="00877FB9" w:rsidRPr="00590986">
                <w:rPr>
                  <w:rStyle w:val="Hyperlnk"/>
                  <w:rFonts w:cs="Arial"/>
                  <w:sz w:val="18"/>
                  <w:szCs w:val="18"/>
                </w:rPr>
                <w:t>tns:Forskrivningsmakulering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20F632" w14:textId="77777777" w:rsidR="00877FB9" w:rsidRPr="00590986" w:rsidRDefault="00877FB9">
            <w:pPr>
              <w:spacing w:line="225" w:lineRule="atLeast"/>
              <w:rPr>
                <w:rFonts w:cs="Arial"/>
                <w:sz w:val="18"/>
                <w:szCs w:val="18"/>
              </w:rPr>
            </w:pPr>
            <w:r w:rsidRPr="00590986">
              <w:rPr>
                <w:rFonts w:cs="Arial"/>
                <w:sz w:val="18"/>
                <w:szCs w:val="18"/>
              </w:rPr>
              <w:t>Förskrivningsmakulering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91B13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B43949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BFB7A8" w14:textId="77777777" w:rsidR="00877FB9" w:rsidRPr="00590986" w:rsidRDefault="00877FB9">
            <w:pPr>
              <w:spacing w:line="225" w:lineRule="atLeast"/>
              <w:rPr>
                <w:rFonts w:cs="Arial"/>
                <w:sz w:val="18"/>
                <w:szCs w:val="18"/>
              </w:rPr>
            </w:pPr>
            <w:r w:rsidRPr="00590986">
              <w:rPr>
                <w:rFonts w:cs="Arial"/>
                <w:sz w:val="18"/>
                <w:szCs w:val="18"/>
              </w:rPr>
              <w:t>forskrivningsutsattning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F584A5" w14:textId="77777777" w:rsidR="00877FB9" w:rsidRPr="00590986" w:rsidRDefault="00C262CC">
            <w:pPr>
              <w:spacing w:line="225" w:lineRule="atLeast"/>
              <w:rPr>
                <w:rFonts w:cs="Arial"/>
                <w:sz w:val="18"/>
                <w:szCs w:val="18"/>
              </w:rPr>
            </w:pPr>
            <w:hyperlink w:anchor="tns:Forskrivningsutsattning" w:history="1">
              <w:r w:rsidR="00877FB9" w:rsidRPr="00590986">
                <w:rPr>
                  <w:rStyle w:val="Hyperlnk"/>
                  <w:rFonts w:cs="Arial"/>
                  <w:sz w:val="18"/>
                  <w:szCs w:val="18"/>
                </w:rPr>
                <w:t>tns:Forskrivningsutsattning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EE74E5" w14:textId="77777777" w:rsidR="00877FB9" w:rsidRPr="00590986" w:rsidRDefault="00877FB9">
            <w:pPr>
              <w:spacing w:line="225" w:lineRule="atLeast"/>
              <w:rPr>
                <w:rFonts w:cs="Arial"/>
                <w:sz w:val="18"/>
                <w:szCs w:val="18"/>
              </w:rPr>
            </w:pPr>
            <w:r w:rsidRPr="00590986">
              <w:rPr>
                <w:rFonts w:cs="Arial"/>
                <w:sz w:val="18"/>
                <w:szCs w:val="18"/>
              </w:rPr>
              <w:t>Förskrivningsutsättning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0775EB" w14:textId="77777777" w:rsidR="00877FB9" w:rsidRPr="00590986" w:rsidRDefault="00877FB9">
            <w:pPr>
              <w:spacing w:line="225" w:lineRule="atLeast"/>
              <w:rPr>
                <w:rFonts w:cs="Arial"/>
                <w:sz w:val="18"/>
                <w:szCs w:val="18"/>
              </w:rPr>
            </w:pPr>
            <w:r w:rsidRPr="00590986">
              <w:rPr>
                <w:rFonts w:cs="Arial"/>
                <w:sz w:val="18"/>
                <w:szCs w:val="18"/>
              </w:rPr>
              <w:t>0..1</w:t>
            </w:r>
          </w:p>
        </w:tc>
      </w:tr>
    </w:tbl>
    <w:p w14:paraId="6AA8EF26"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332"/>
        <w:gridCol w:w="2432"/>
        <w:gridCol w:w="4329"/>
        <w:gridCol w:w="904"/>
      </w:tblGrid>
      <w:tr w:rsidR="00877FB9" w:rsidRPr="00590986" w14:paraId="7CCB0CE2"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EB73E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Forskrivningsinsattning</w:t>
            </w:r>
          </w:p>
        </w:tc>
      </w:tr>
      <w:tr w:rsidR="00877FB9" w:rsidRPr="00590986" w14:paraId="6801812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BA268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64B63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AF96D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3B037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737250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C50F49" w14:textId="77777777" w:rsidR="00877FB9" w:rsidRPr="00590986" w:rsidRDefault="00877FB9">
            <w:pPr>
              <w:spacing w:line="225" w:lineRule="atLeast"/>
              <w:rPr>
                <w:rFonts w:cs="Arial"/>
                <w:sz w:val="18"/>
                <w:szCs w:val="18"/>
              </w:rPr>
            </w:pPr>
            <w:r w:rsidRPr="00590986">
              <w:rPr>
                <w:rFonts w:cs="Arial"/>
                <w:sz w:val="18"/>
                <w:szCs w:val="18"/>
              </w:rPr>
              <w:t>dispenseringsunderlag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E833FE" w14:textId="77777777" w:rsidR="00877FB9" w:rsidRPr="00590986" w:rsidRDefault="00C262CC">
            <w:pPr>
              <w:spacing w:line="225" w:lineRule="atLeast"/>
              <w:rPr>
                <w:rFonts w:cs="Arial"/>
                <w:sz w:val="18"/>
                <w:szCs w:val="18"/>
              </w:rPr>
            </w:pPr>
            <w:hyperlink w:anchor="tns:Dispenseringsunderlag" w:history="1">
              <w:r w:rsidR="00877FB9" w:rsidRPr="00590986">
                <w:rPr>
                  <w:rStyle w:val="Hyperlnk"/>
                  <w:rFonts w:cs="Arial"/>
                  <w:sz w:val="18"/>
                  <w:szCs w:val="18"/>
                </w:rPr>
                <w:t>tns:Dispenseringsunderlag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1F7443" w14:textId="77777777" w:rsidR="00877FB9" w:rsidRPr="00590986" w:rsidRDefault="00877FB9">
            <w:pPr>
              <w:spacing w:line="225" w:lineRule="atLeast"/>
              <w:rPr>
                <w:rFonts w:cs="Arial"/>
                <w:sz w:val="18"/>
                <w:szCs w:val="18"/>
              </w:rPr>
            </w:pPr>
            <w:r w:rsidRPr="00590986">
              <w:rPr>
                <w:rFonts w:cs="Arial"/>
                <w:sz w:val="18"/>
                <w:szCs w:val="18"/>
              </w:rPr>
              <w:t>Eventuellt dispenseringsunderlag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BBF1C6"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1C1F9DE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9541C2" w14:textId="77777777" w:rsidR="00877FB9" w:rsidRPr="00590986" w:rsidRDefault="00877FB9">
            <w:pPr>
              <w:spacing w:line="225" w:lineRule="atLeast"/>
              <w:rPr>
                <w:rFonts w:cs="Arial"/>
                <w:sz w:val="18"/>
                <w:szCs w:val="18"/>
              </w:rPr>
            </w:pPr>
            <w:r w:rsidRPr="00590986">
              <w:rPr>
                <w:rFonts w:cs="Arial"/>
                <w:sz w:val="18"/>
                <w:szCs w:val="18"/>
              </w:rPr>
              <w:t>helforpackningsunderlag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0887BE" w14:textId="77777777" w:rsidR="00877FB9" w:rsidRPr="00590986" w:rsidRDefault="00C262CC">
            <w:pPr>
              <w:spacing w:line="225" w:lineRule="atLeast"/>
              <w:rPr>
                <w:rFonts w:cs="Arial"/>
                <w:sz w:val="18"/>
                <w:szCs w:val="18"/>
              </w:rPr>
            </w:pPr>
            <w:hyperlink w:anchor="tns:Helforpackningsunderlag" w:history="1">
              <w:r w:rsidR="00877FB9" w:rsidRPr="00590986">
                <w:rPr>
                  <w:rStyle w:val="Hyperlnk"/>
                  <w:rFonts w:cs="Arial"/>
                  <w:sz w:val="18"/>
                  <w:szCs w:val="18"/>
                </w:rPr>
                <w:t>tns:Helforpackningsunderlag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4C5CD1" w14:textId="77777777" w:rsidR="00877FB9" w:rsidRPr="00590986" w:rsidRDefault="00877FB9">
            <w:pPr>
              <w:spacing w:line="225" w:lineRule="atLeast"/>
              <w:rPr>
                <w:rFonts w:cs="Arial"/>
                <w:sz w:val="18"/>
                <w:szCs w:val="18"/>
              </w:rPr>
            </w:pPr>
            <w:r w:rsidRPr="00590986">
              <w:rPr>
                <w:rFonts w:cs="Arial"/>
                <w:sz w:val="18"/>
                <w:szCs w:val="18"/>
              </w:rPr>
              <w:t>Eventuellt helförpackningsunderlag.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917AC5"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21CF9E9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FA5615" w14:textId="77777777" w:rsidR="00877FB9" w:rsidRPr="00590986" w:rsidRDefault="00877FB9">
            <w:pPr>
              <w:spacing w:line="225" w:lineRule="atLeast"/>
              <w:rPr>
                <w:rFonts w:cs="Arial"/>
                <w:sz w:val="18"/>
                <w:szCs w:val="18"/>
              </w:rPr>
            </w:pPr>
            <w:r w:rsidRPr="00590986">
              <w:rPr>
                <w:rFonts w:cs="Arial"/>
                <w:sz w:val="18"/>
                <w:szCs w:val="18"/>
              </w:rPr>
              <w:t>doseringAttForskriva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C513F5" w14:textId="77777777" w:rsidR="00877FB9" w:rsidRPr="00590986" w:rsidRDefault="00C262CC">
            <w:pPr>
              <w:spacing w:line="225" w:lineRule="atLeast"/>
              <w:rPr>
                <w:rFonts w:cs="Arial"/>
                <w:sz w:val="18"/>
                <w:szCs w:val="18"/>
              </w:rPr>
            </w:pPr>
            <w:hyperlink w:anchor="tns:Forskrivningsdosering" w:history="1">
              <w:r w:rsidR="00877FB9" w:rsidRPr="00590986">
                <w:rPr>
                  <w:rStyle w:val="Hyperlnk"/>
                  <w:rFonts w:cs="Arial"/>
                  <w:sz w:val="18"/>
                  <w:szCs w:val="18"/>
                </w:rPr>
                <w:t>tns:Forskrivningsdosering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9B7DE9" w14:textId="77777777" w:rsidR="00877FB9" w:rsidRPr="00590986" w:rsidRDefault="00877FB9">
            <w:pPr>
              <w:spacing w:line="225" w:lineRule="atLeast"/>
              <w:rPr>
                <w:rFonts w:cs="Arial"/>
                <w:sz w:val="18"/>
                <w:szCs w:val="18"/>
              </w:rPr>
            </w:pPr>
            <w:r w:rsidRPr="00590986">
              <w:rPr>
                <w:rFonts w:cs="Arial"/>
                <w:sz w:val="18"/>
                <w:szCs w:val="18"/>
              </w:rPr>
              <w:t>Eventuell förskriven 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3A40A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8A260E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04B33E" w14:textId="77777777" w:rsidR="00877FB9" w:rsidRPr="00590986" w:rsidRDefault="00877FB9">
            <w:pPr>
              <w:spacing w:line="225" w:lineRule="atLeast"/>
              <w:rPr>
                <w:rFonts w:cs="Arial"/>
                <w:sz w:val="18"/>
                <w:szCs w:val="18"/>
              </w:rPr>
            </w:pPr>
            <w:r w:rsidRPr="00590986">
              <w:rPr>
                <w:rFonts w:cs="Arial"/>
                <w:sz w:val="18"/>
                <w:szCs w:val="18"/>
              </w:rPr>
              <w:t>ejTillatenSubstitution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5D32EF"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77B365" w14:textId="77777777" w:rsidR="00877FB9" w:rsidRPr="00590986" w:rsidRDefault="00877FB9">
            <w:pPr>
              <w:spacing w:line="225" w:lineRule="atLeast"/>
              <w:rPr>
                <w:rFonts w:cs="Arial"/>
                <w:sz w:val="18"/>
                <w:szCs w:val="18"/>
              </w:rPr>
            </w:pPr>
            <w:r w:rsidRPr="00590986">
              <w:rPr>
                <w:rFonts w:cs="Arial"/>
                <w:sz w:val="18"/>
                <w:szCs w:val="18"/>
              </w:rPr>
              <w:t>Substitution tillåten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2A08DA"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8352B7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6C18E4" w14:textId="77777777" w:rsidR="00877FB9" w:rsidRPr="00590986" w:rsidRDefault="00877FB9">
            <w:pPr>
              <w:spacing w:line="225" w:lineRule="atLeast"/>
              <w:rPr>
                <w:rFonts w:cs="Arial"/>
                <w:sz w:val="18"/>
                <w:szCs w:val="18"/>
              </w:rPr>
            </w:pPr>
            <w:r w:rsidRPr="00590986">
              <w:rPr>
                <w:rFonts w:cs="Arial"/>
                <w:sz w:val="18"/>
                <w:szCs w:val="18"/>
              </w:rPr>
              <w:t>forman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03CBA8"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A8A3EE" w14:textId="77777777" w:rsidR="00877FB9" w:rsidRPr="00590986" w:rsidRDefault="00877FB9">
            <w:pPr>
              <w:spacing w:line="225" w:lineRule="atLeast"/>
              <w:rPr>
                <w:rFonts w:cs="Arial"/>
                <w:sz w:val="18"/>
                <w:szCs w:val="18"/>
              </w:rPr>
            </w:pPr>
            <w:r w:rsidRPr="00590986">
              <w:rPr>
                <w:rFonts w:cs="Arial"/>
                <w:sz w:val="18"/>
                <w:szCs w:val="18"/>
              </w:rPr>
              <w:t>Om receptet ska ingå i förmån.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A5A845"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29B3B8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D2651A" w14:textId="77777777" w:rsidR="00877FB9" w:rsidRPr="00590986" w:rsidRDefault="00877FB9">
            <w:pPr>
              <w:spacing w:line="225" w:lineRule="atLeast"/>
              <w:rPr>
                <w:rFonts w:cs="Arial"/>
                <w:sz w:val="18"/>
                <w:szCs w:val="18"/>
              </w:rPr>
            </w:pPr>
            <w:r w:rsidRPr="00590986">
              <w:rPr>
                <w:rFonts w:cs="Arial"/>
                <w:sz w:val="18"/>
                <w:szCs w:val="18"/>
              </w:rPr>
              <w:t>forskrivare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7D789A" w14:textId="77777777" w:rsidR="00877FB9" w:rsidRPr="00590986" w:rsidRDefault="00C262CC">
            <w:pPr>
              <w:spacing w:line="225" w:lineRule="atLeast"/>
              <w:rPr>
                <w:rFonts w:cs="Arial"/>
                <w:sz w:val="18"/>
                <w:szCs w:val="18"/>
              </w:rPr>
            </w:pPr>
            <w:hyperlink w:anchor="tns:Forskrivareinformation" w:history="1">
              <w:r w:rsidR="00877FB9" w:rsidRPr="00590986">
                <w:rPr>
                  <w:rStyle w:val="Hyperlnk"/>
                  <w:rFonts w:cs="Arial"/>
                  <w:sz w:val="18"/>
                  <w:szCs w:val="18"/>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8883D6" w14:textId="77777777" w:rsidR="00877FB9" w:rsidRPr="00590986" w:rsidRDefault="00877FB9">
            <w:pPr>
              <w:spacing w:line="225" w:lineRule="atLeast"/>
              <w:rPr>
                <w:rFonts w:cs="Arial"/>
                <w:sz w:val="18"/>
                <w:szCs w:val="18"/>
              </w:rPr>
            </w:pPr>
            <w:r w:rsidRPr="00590986">
              <w:rPr>
                <w:rFonts w:cs="Arial"/>
                <w:sz w:val="18"/>
                <w:szCs w:val="18"/>
              </w:rPr>
              <w:t>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36850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8549DE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47BB41" w14:textId="77777777" w:rsidR="00877FB9" w:rsidRPr="00590986" w:rsidRDefault="00877FB9">
            <w:pPr>
              <w:spacing w:line="225" w:lineRule="atLeast"/>
              <w:rPr>
                <w:rFonts w:cs="Arial"/>
                <w:sz w:val="18"/>
                <w:szCs w:val="18"/>
              </w:rPr>
            </w:pPr>
            <w:r w:rsidRPr="00590986">
              <w:rPr>
                <w:rFonts w:cs="Arial"/>
                <w:sz w:val="18"/>
                <w:szCs w:val="18"/>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E78733" w14:textId="77777777" w:rsidR="00877FB9" w:rsidRPr="00590986" w:rsidRDefault="00C262CC">
            <w:pPr>
              <w:spacing w:line="225" w:lineRule="atLeast"/>
              <w:rPr>
                <w:rFonts w:cs="Arial"/>
                <w:sz w:val="18"/>
                <w:szCs w:val="18"/>
              </w:rPr>
            </w:pPr>
            <w:hyperlink w:anchor="tns:Kontaktuppgift" w:history="1">
              <w:r w:rsidR="00877FB9" w:rsidRPr="00590986">
                <w:rPr>
                  <w:rStyle w:val="Hyperlnk"/>
                  <w:rFonts w:cs="Arial"/>
                  <w:sz w:val="18"/>
                  <w:szCs w:val="18"/>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3AA086" w14:textId="77777777" w:rsidR="00877FB9" w:rsidRPr="00590986" w:rsidRDefault="00877FB9">
            <w:pPr>
              <w:spacing w:line="225" w:lineRule="atLeast"/>
              <w:rPr>
                <w:rFonts w:cs="Arial"/>
                <w:sz w:val="18"/>
                <w:szCs w:val="18"/>
              </w:rPr>
            </w:pPr>
            <w:r w:rsidRPr="00590986">
              <w:rPr>
                <w:rFonts w:cs="Arial"/>
                <w:sz w:val="18"/>
                <w:szCs w:val="18"/>
              </w:rPr>
              <w:t>Förskrivarens kontaktuppgifter.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2CE4D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90D2D8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3A2918" w14:textId="77777777" w:rsidR="00877FB9" w:rsidRPr="00590986" w:rsidRDefault="00877FB9">
            <w:pPr>
              <w:spacing w:line="225" w:lineRule="atLeast"/>
              <w:rPr>
                <w:rFonts w:cs="Arial"/>
                <w:sz w:val="18"/>
                <w:szCs w:val="18"/>
              </w:rPr>
            </w:pPr>
            <w:r w:rsidRPr="00590986">
              <w:rPr>
                <w:rFonts w:cs="Arial"/>
                <w:sz w:val="18"/>
                <w:szCs w:val="18"/>
              </w:rPr>
              <w:t>mottagandeApotek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473B76"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C0EB1D" w14:textId="77777777" w:rsidR="00877FB9" w:rsidRPr="00590986" w:rsidRDefault="00877FB9">
            <w:pPr>
              <w:spacing w:line="225" w:lineRule="atLeast"/>
              <w:rPr>
                <w:rFonts w:cs="Arial"/>
                <w:sz w:val="18"/>
                <w:szCs w:val="18"/>
              </w:rPr>
            </w:pPr>
            <w:r w:rsidRPr="00590986">
              <w:rPr>
                <w:rFonts w:cs="Arial"/>
                <w:sz w:val="18"/>
                <w:szCs w:val="18"/>
              </w:rPr>
              <w:t>Mottagande apotek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08C22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C7ECEE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9797CF" w14:textId="77777777" w:rsidR="00877FB9" w:rsidRPr="00590986" w:rsidRDefault="00877FB9">
            <w:pPr>
              <w:spacing w:line="225" w:lineRule="atLeast"/>
              <w:rPr>
                <w:rFonts w:cs="Arial"/>
                <w:sz w:val="18"/>
                <w:szCs w:val="18"/>
              </w:rPr>
            </w:pPr>
            <w:r w:rsidRPr="00590986">
              <w:rPr>
                <w:rFonts w:cs="Arial"/>
                <w:sz w:val="18"/>
                <w:szCs w:val="18"/>
              </w:rPr>
              <w:t>ordinatorensKommentar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A7DA42"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6CEBC6" w14:textId="77777777" w:rsidR="00877FB9" w:rsidRPr="00590986" w:rsidRDefault="00877FB9">
            <w:pPr>
              <w:spacing w:line="225" w:lineRule="atLeast"/>
              <w:rPr>
                <w:rFonts w:cs="Arial"/>
                <w:sz w:val="18"/>
                <w:szCs w:val="18"/>
              </w:rPr>
            </w:pPr>
            <w:r w:rsidRPr="00590986">
              <w:rPr>
                <w:rFonts w:cs="Arial"/>
                <w:sz w:val="18"/>
                <w:szCs w:val="18"/>
              </w:rPr>
              <w:t>Ordinatörens 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9DBD95"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C5C287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D347BB" w14:textId="77777777" w:rsidR="00877FB9" w:rsidRPr="00590986" w:rsidRDefault="00877FB9">
            <w:pPr>
              <w:spacing w:line="225" w:lineRule="atLeast"/>
              <w:rPr>
                <w:rFonts w:cs="Arial"/>
                <w:sz w:val="18"/>
                <w:szCs w:val="18"/>
              </w:rPr>
            </w:pPr>
            <w:r w:rsidRPr="00590986">
              <w:rPr>
                <w:rFonts w:cs="Arial"/>
                <w:sz w:val="18"/>
                <w:szCs w:val="18"/>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73C166" w14:textId="77777777" w:rsidR="00877FB9" w:rsidRPr="00590986" w:rsidRDefault="00C262CC">
            <w:pPr>
              <w:spacing w:line="225" w:lineRule="atLeast"/>
              <w:rPr>
                <w:rFonts w:cs="Arial"/>
                <w:sz w:val="18"/>
                <w:szCs w:val="18"/>
              </w:rPr>
            </w:pPr>
            <w:hyperlink w:anchor="tns:Patientinformation" w:history="1">
              <w:r w:rsidR="00877FB9" w:rsidRPr="00590986">
                <w:rPr>
                  <w:rStyle w:val="Hyperlnk"/>
                  <w:rFonts w:cs="Arial"/>
                  <w:sz w:val="18"/>
                  <w:szCs w:val="18"/>
                </w:rPr>
                <w:t>tns:Patientinformation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CF589F" w14:textId="77777777" w:rsidR="00877FB9" w:rsidRPr="00590986" w:rsidRDefault="00877FB9">
            <w:pPr>
              <w:spacing w:line="225" w:lineRule="atLeast"/>
              <w:rPr>
                <w:rFonts w:cs="Arial"/>
                <w:sz w:val="18"/>
                <w:szCs w:val="18"/>
              </w:rPr>
            </w:pPr>
            <w:r w:rsidRPr="00590986">
              <w:rPr>
                <w:rFonts w:cs="Arial"/>
                <w:sz w:val="18"/>
                <w:szCs w:val="18"/>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879B43"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A71BEF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892FE0" w14:textId="77777777" w:rsidR="00877FB9" w:rsidRPr="00590986" w:rsidRDefault="00877FB9">
            <w:pPr>
              <w:spacing w:line="225" w:lineRule="atLeast"/>
              <w:rPr>
                <w:rFonts w:cs="Arial"/>
                <w:sz w:val="18"/>
                <w:szCs w:val="18"/>
              </w:rPr>
            </w:pPr>
            <w:r w:rsidRPr="00590986">
              <w:rPr>
                <w:rFonts w:cs="Arial"/>
                <w:sz w:val="18"/>
                <w:szCs w:val="18"/>
              </w:rPr>
              <w:t>sistaGiltighetsdag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FE8BA1"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3F5E81" w14:textId="77777777" w:rsidR="00877FB9" w:rsidRPr="00590986" w:rsidRDefault="00877FB9">
            <w:pPr>
              <w:spacing w:line="225" w:lineRule="atLeast"/>
              <w:rPr>
                <w:rFonts w:cs="Arial"/>
                <w:sz w:val="18"/>
                <w:szCs w:val="18"/>
              </w:rPr>
            </w:pPr>
            <w:r w:rsidRPr="00590986">
              <w:rPr>
                <w:rFonts w:cs="Arial"/>
                <w:sz w:val="18"/>
                <w:szCs w:val="18"/>
              </w:rPr>
              <w:t>Sista giltighetsdag för receptet.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194B7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2AA3AD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B811A6" w14:textId="77777777" w:rsidR="00877FB9" w:rsidRPr="00590986" w:rsidRDefault="00877FB9">
            <w:pPr>
              <w:spacing w:line="225" w:lineRule="atLeast"/>
              <w:rPr>
                <w:rFonts w:cs="Arial"/>
                <w:sz w:val="18"/>
                <w:szCs w:val="18"/>
              </w:rPr>
            </w:pPr>
            <w:r w:rsidRPr="00590986">
              <w:rPr>
                <w:rFonts w:cs="Arial"/>
                <w:sz w:val="18"/>
                <w:szCs w:val="18"/>
              </w:rPr>
              <w:t>skallEReceptRegistreras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89FA2D"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4F6744" w14:textId="77777777" w:rsidR="00877FB9" w:rsidRPr="00590986" w:rsidRDefault="00877FB9">
            <w:pPr>
              <w:spacing w:line="225" w:lineRule="atLeast"/>
              <w:rPr>
                <w:rFonts w:cs="Arial"/>
                <w:sz w:val="18"/>
                <w:szCs w:val="18"/>
              </w:rPr>
            </w:pPr>
            <w:r w:rsidRPr="00590986">
              <w:rPr>
                <w:rFonts w:cs="Arial"/>
                <w:sz w:val="18"/>
                <w:szCs w:val="18"/>
              </w:rPr>
              <w:t>Skall insättningen av förskrivningen resultera i ett E-Recept?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396A27"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7AD83B3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9F96A1" w14:textId="77777777" w:rsidR="00877FB9" w:rsidRPr="00590986" w:rsidRDefault="00877FB9">
            <w:pPr>
              <w:spacing w:line="225" w:lineRule="atLeast"/>
              <w:rPr>
                <w:rFonts w:cs="Arial"/>
                <w:sz w:val="18"/>
                <w:szCs w:val="18"/>
              </w:rPr>
            </w:pPr>
            <w:r w:rsidRPr="00590986">
              <w:rPr>
                <w:rFonts w:cs="Arial"/>
                <w:sz w:val="18"/>
                <w:szCs w:val="18"/>
              </w:rPr>
              <w:t>testindikator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62807E"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E85218" w14:textId="77777777" w:rsidR="00877FB9" w:rsidRPr="00590986" w:rsidRDefault="00877FB9">
            <w:pPr>
              <w:spacing w:line="225" w:lineRule="atLeast"/>
              <w:rPr>
                <w:rFonts w:cs="Arial"/>
                <w:sz w:val="18"/>
                <w:szCs w:val="18"/>
              </w:rPr>
            </w:pPr>
            <w:r w:rsidRPr="00590986">
              <w:rPr>
                <w:rFonts w:cs="Arial"/>
                <w:sz w:val="18"/>
                <w:szCs w:val="18"/>
              </w:rPr>
              <w:t>Markering om förskrivningen är äkta, för test eller för utbildning. 1 = Äkta 2 = Test 3 = Utbildning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A220FC" w14:textId="77777777" w:rsidR="00877FB9" w:rsidRPr="00590986" w:rsidRDefault="00877FB9">
            <w:pPr>
              <w:spacing w:line="225" w:lineRule="atLeast"/>
              <w:rPr>
                <w:rFonts w:cs="Arial"/>
                <w:sz w:val="18"/>
                <w:szCs w:val="18"/>
              </w:rPr>
            </w:pPr>
            <w:r w:rsidRPr="00590986">
              <w:rPr>
                <w:rFonts w:cs="Arial"/>
                <w:sz w:val="18"/>
                <w:szCs w:val="18"/>
              </w:rPr>
              <w:t>0..1</w:t>
            </w:r>
          </w:p>
        </w:tc>
      </w:tr>
    </w:tbl>
    <w:p w14:paraId="54647463"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551"/>
        <w:gridCol w:w="2231"/>
        <w:gridCol w:w="4335"/>
        <w:gridCol w:w="880"/>
      </w:tblGrid>
      <w:tr w:rsidR="00877FB9" w:rsidRPr="00590986" w14:paraId="09529087"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D1D7D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Forskrivningsmakulering</w:t>
            </w:r>
          </w:p>
        </w:tc>
      </w:tr>
      <w:tr w:rsidR="00877FB9" w:rsidRPr="00590986" w14:paraId="30CE9FB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7F45B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A2399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8789C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BE6FA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6955D0F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D1993B" w14:textId="77777777" w:rsidR="00877FB9" w:rsidRPr="00590986" w:rsidRDefault="00877FB9">
            <w:pPr>
              <w:spacing w:line="225" w:lineRule="atLeast"/>
              <w:rPr>
                <w:rFonts w:cs="Arial"/>
                <w:sz w:val="18"/>
                <w:szCs w:val="18"/>
              </w:rPr>
            </w:pPr>
            <w:r w:rsidRPr="00590986">
              <w:rPr>
                <w:rFonts w:cs="Arial"/>
                <w:sz w:val="18"/>
                <w:szCs w:val="18"/>
              </w:rPr>
              <w:t>forandrandeForskrivare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F021EE" w14:textId="77777777" w:rsidR="00877FB9" w:rsidRPr="00590986" w:rsidRDefault="00C262CC">
            <w:pPr>
              <w:spacing w:line="225" w:lineRule="atLeast"/>
              <w:rPr>
                <w:rFonts w:cs="Arial"/>
                <w:sz w:val="18"/>
                <w:szCs w:val="18"/>
              </w:rPr>
            </w:pPr>
            <w:hyperlink w:anchor="tns:Forskrivareinformation" w:history="1">
              <w:r w:rsidR="00877FB9" w:rsidRPr="00590986">
                <w:rPr>
                  <w:rStyle w:val="Hyperlnk"/>
                  <w:rFonts w:cs="Arial"/>
                  <w:sz w:val="18"/>
                  <w:szCs w:val="18"/>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529BD3" w14:textId="77777777" w:rsidR="00877FB9" w:rsidRPr="00590986" w:rsidRDefault="00877FB9">
            <w:pPr>
              <w:spacing w:line="225" w:lineRule="atLeast"/>
              <w:rPr>
                <w:rFonts w:cs="Arial"/>
                <w:sz w:val="18"/>
                <w:szCs w:val="18"/>
              </w:rPr>
            </w:pPr>
            <w:r w:rsidRPr="00590986">
              <w:rPr>
                <w:rFonts w:cs="Arial"/>
                <w:sz w:val="18"/>
                <w:szCs w:val="18"/>
              </w:rPr>
              <w:t>Förändrande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30E1DE"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3115CE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3FAE31" w14:textId="77777777" w:rsidR="00877FB9" w:rsidRPr="00590986" w:rsidRDefault="00877FB9">
            <w:pPr>
              <w:spacing w:line="225" w:lineRule="atLeast"/>
              <w:rPr>
                <w:rFonts w:cs="Arial"/>
                <w:sz w:val="18"/>
                <w:szCs w:val="18"/>
              </w:rPr>
            </w:pPr>
            <w:r w:rsidRPr="00590986">
              <w:rPr>
                <w:rFonts w:cs="Arial"/>
                <w:sz w:val="18"/>
                <w:szCs w:val="18"/>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0A4253" w14:textId="77777777" w:rsidR="00877FB9" w:rsidRPr="00590986" w:rsidRDefault="00C262CC">
            <w:pPr>
              <w:spacing w:line="225" w:lineRule="atLeast"/>
              <w:rPr>
                <w:rFonts w:cs="Arial"/>
                <w:sz w:val="18"/>
                <w:szCs w:val="18"/>
              </w:rPr>
            </w:pPr>
            <w:hyperlink w:anchor="tns:Kontaktuppgift" w:history="1">
              <w:r w:rsidR="00877FB9" w:rsidRPr="00590986">
                <w:rPr>
                  <w:rStyle w:val="Hyperlnk"/>
                  <w:rFonts w:cs="Arial"/>
                  <w:sz w:val="18"/>
                  <w:szCs w:val="18"/>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9F50A7" w14:textId="77777777" w:rsidR="00877FB9" w:rsidRPr="00590986" w:rsidRDefault="00877FB9">
            <w:pPr>
              <w:spacing w:line="225" w:lineRule="atLeast"/>
              <w:rPr>
                <w:rFonts w:cs="Arial"/>
                <w:sz w:val="18"/>
                <w:szCs w:val="18"/>
              </w:rPr>
            </w:pPr>
            <w:r w:rsidRPr="00590986">
              <w:rPr>
                <w:rFonts w:cs="Arial"/>
                <w:sz w:val="18"/>
                <w:szCs w:val="18"/>
              </w:rPr>
              <w:t>Förskrivarens kontaktuppgifter.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E6031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C5C658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25D1C7" w14:textId="77777777" w:rsidR="00877FB9" w:rsidRPr="00590986" w:rsidRDefault="00877FB9">
            <w:pPr>
              <w:spacing w:line="225" w:lineRule="atLeast"/>
              <w:rPr>
                <w:rFonts w:cs="Arial"/>
                <w:sz w:val="18"/>
                <w:szCs w:val="18"/>
              </w:rPr>
            </w:pPr>
            <w:r w:rsidRPr="00590986">
              <w:rPr>
                <w:rFonts w:cs="Arial"/>
                <w:sz w:val="18"/>
                <w:szCs w:val="18"/>
              </w:rPr>
              <w:t>forandringstidpunkt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ED7A30"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755470" w14:textId="77777777" w:rsidR="00877FB9" w:rsidRPr="00590986" w:rsidRDefault="00877FB9">
            <w:pPr>
              <w:spacing w:line="225" w:lineRule="atLeast"/>
              <w:rPr>
                <w:rFonts w:cs="Arial"/>
                <w:sz w:val="18"/>
                <w:szCs w:val="18"/>
              </w:rPr>
            </w:pPr>
            <w:r w:rsidRPr="00590986">
              <w:rPr>
                <w:rFonts w:cs="Arial"/>
                <w:sz w:val="18"/>
                <w:szCs w:val="18"/>
              </w:rPr>
              <w:t>Förändringens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350DB9"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AA0084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AF8E10" w14:textId="77777777" w:rsidR="00877FB9" w:rsidRPr="00590986" w:rsidRDefault="00877FB9">
            <w:pPr>
              <w:spacing w:line="225" w:lineRule="atLeast"/>
              <w:rPr>
                <w:rFonts w:cs="Arial"/>
                <w:sz w:val="18"/>
                <w:szCs w:val="18"/>
              </w:rPr>
            </w:pPr>
            <w:r w:rsidRPr="00590986">
              <w:rPr>
                <w:rFonts w:cs="Arial"/>
                <w:sz w:val="18"/>
                <w:szCs w:val="18"/>
              </w:rPr>
              <w:t>makuleringskommentar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E9C11F"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A29CC7" w14:textId="77777777" w:rsidR="00877FB9" w:rsidRPr="00590986" w:rsidRDefault="00877FB9">
            <w:pPr>
              <w:spacing w:line="225" w:lineRule="atLeast"/>
              <w:rPr>
                <w:rFonts w:cs="Arial"/>
                <w:sz w:val="18"/>
                <w:szCs w:val="18"/>
              </w:rPr>
            </w:pPr>
            <w:r w:rsidRPr="00590986">
              <w:rPr>
                <w:rFonts w:cs="Arial"/>
                <w:sz w:val="18"/>
                <w:szCs w:val="18"/>
              </w:rPr>
              <w:t>Kommentar till varför receptet makuleras. Obligatorisk för makuleringsorsakskod 4. Får ej anges för övriga makuleringsorsakskoder.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6541F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60015D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6B69EE" w14:textId="77777777" w:rsidR="00877FB9" w:rsidRPr="00590986" w:rsidRDefault="00877FB9">
            <w:pPr>
              <w:spacing w:line="225" w:lineRule="atLeast"/>
              <w:rPr>
                <w:rFonts w:cs="Arial"/>
                <w:sz w:val="18"/>
                <w:szCs w:val="18"/>
              </w:rPr>
            </w:pPr>
            <w:r w:rsidRPr="00590986">
              <w:rPr>
                <w:rFonts w:cs="Arial"/>
                <w:sz w:val="18"/>
                <w:szCs w:val="18"/>
              </w:rPr>
              <w:t>makuleringsorsakskod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CBC83F"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CDEB3B" w14:textId="77777777" w:rsidR="00877FB9" w:rsidRPr="00590986" w:rsidRDefault="00877FB9">
            <w:pPr>
              <w:spacing w:line="225" w:lineRule="atLeast"/>
              <w:rPr>
                <w:rFonts w:cs="Arial"/>
                <w:sz w:val="18"/>
                <w:szCs w:val="18"/>
              </w:rPr>
            </w:pPr>
            <w:r w:rsidRPr="00590986">
              <w:rPr>
                <w:rFonts w:cs="Arial"/>
                <w:sz w:val="18"/>
                <w:szCs w:val="18"/>
              </w:rPr>
              <w:t>Makulerings orsakskod. 1 = Fel patient 2 = Fel läkemedel/vara/ styrka/ändamål. Patienten informerad. 3 = Utsatt läkemedel/Inaktuell medicinering. Gäller ej dospatienter då utsättning skall användas. Patienten informerad. 4 = Annan orsak. Patienten informerad.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C6282C"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733DC7B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52F508" w14:textId="77777777" w:rsidR="00877FB9" w:rsidRPr="00590986" w:rsidRDefault="00877FB9">
            <w:pPr>
              <w:spacing w:line="225" w:lineRule="atLeast"/>
              <w:rPr>
                <w:rFonts w:cs="Arial"/>
                <w:sz w:val="18"/>
                <w:szCs w:val="18"/>
              </w:rPr>
            </w:pPr>
            <w:r w:rsidRPr="00590986">
              <w:rPr>
                <w:rFonts w:cs="Arial"/>
                <w:sz w:val="18"/>
                <w:szCs w:val="18"/>
              </w:rPr>
              <w:t>makuleringsorsakskodKlartext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8F0D86"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068A72" w14:textId="77777777" w:rsidR="00877FB9" w:rsidRPr="00590986" w:rsidRDefault="00877FB9">
            <w:pPr>
              <w:spacing w:line="225" w:lineRule="atLeast"/>
              <w:rPr>
                <w:rFonts w:cs="Arial"/>
                <w:sz w:val="18"/>
                <w:szCs w:val="18"/>
              </w:rPr>
            </w:pPr>
            <w:r w:rsidRPr="00590986">
              <w:rPr>
                <w:rFonts w:cs="Arial"/>
                <w:sz w:val="18"/>
                <w:szCs w:val="18"/>
              </w:rPr>
              <w:t>Makulerings orsakskod i klartext. Anges ej vid anrop. 1 = Fel patient 2 = Fel läkemedel/vara/ styrka/ändamål. Patienten informerad. 3 = Utsatt läkemedel/Inaktuell medicinering. Gäller ej dospatienter då utsättning skall användas. Patienten informerad. 4 = Annan orsak. Patienten informerad.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FA1D2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7BC5E9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23DA87" w14:textId="77777777" w:rsidR="00877FB9" w:rsidRPr="00590986" w:rsidRDefault="00877FB9">
            <w:pPr>
              <w:spacing w:line="225" w:lineRule="atLeast"/>
              <w:rPr>
                <w:rFonts w:cs="Arial"/>
                <w:sz w:val="18"/>
                <w:szCs w:val="18"/>
              </w:rPr>
            </w:pPr>
            <w:r w:rsidRPr="00590986">
              <w:rPr>
                <w:rFonts w:cs="Arial"/>
                <w:sz w:val="18"/>
                <w:szCs w:val="18"/>
              </w:rPr>
              <w:t>makuleringssamtycke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834131"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68A79A" w14:textId="77777777" w:rsidR="00877FB9" w:rsidRPr="00590986" w:rsidRDefault="00877FB9">
            <w:pPr>
              <w:spacing w:line="225" w:lineRule="atLeast"/>
              <w:rPr>
                <w:rFonts w:cs="Arial"/>
                <w:sz w:val="18"/>
                <w:szCs w:val="18"/>
              </w:rPr>
            </w:pPr>
            <w:r w:rsidRPr="00590986">
              <w:rPr>
                <w:rFonts w:cs="Arial"/>
                <w:sz w:val="18"/>
                <w:szCs w:val="18"/>
              </w:rPr>
              <w:t>Markering att förskrivare har informerat patient om makulering. Obligatorisk om patienten ej är dospatient.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F29EA1" w14:textId="77777777" w:rsidR="00877FB9" w:rsidRPr="00590986" w:rsidRDefault="00877FB9">
            <w:pPr>
              <w:spacing w:line="225" w:lineRule="atLeast"/>
              <w:rPr>
                <w:rFonts w:cs="Arial"/>
                <w:sz w:val="18"/>
                <w:szCs w:val="18"/>
              </w:rPr>
            </w:pPr>
            <w:r w:rsidRPr="00590986">
              <w:rPr>
                <w:rFonts w:cs="Arial"/>
                <w:sz w:val="18"/>
                <w:szCs w:val="18"/>
              </w:rPr>
              <w:t>0..1</w:t>
            </w:r>
          </w:p>
        </w:tc>
      </w:tr>
    </w:tbl>
    <w:p w14:paraId="50862B29"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332"/>
        <w:gridCol w:w="2231"/>
        <w:gridCol w:w="4554"/>
        <w:gridCol w:w="880"/>
      </w:tblGrid>
      <w:tr w:rsidR="00877FB9" w:rsidRPr="00590986" w14:paraId="217D8894"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32AF5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Forskrivningsutsattning</w:t>
            </w:r>
          </w:p>
        </w:tc>
      </w:tr>
      <w:tr w:rsidR="00877FB9" w:rsidRPr="00590986" w14:paraId="65A593E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ED65C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66CFE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436CE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B5771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0C1391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27DEC2" w14:textId="77777777" w:rsidR="00877FB9" w:rsidRPr="00590986" w:rsidRDefault="00877FB9">
            <w:pPr>
              <w:spacing w:line="225" w:lineRule="atLeast"/>
              <w:rPr>
                <w:rFonts w:cs="Arial"/>
                <w:sz w:val="18"/>
                <w:szCs w:val="18"/>
              </w:rPr>
            </w:pPr>
            <w:r w:rsidRPr="00590986">
              <w:rPr>
                <w:rFonts w:cs="Arial"/>
                <w:sz w:val="18"/>
                <w:szCs w:val="18"/>
              </w:rPr>
              <w:t>forandrandeForskrivare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998A26" w14:textId="77777777" w:rsidR="00877FB9" w:rsidRPr="00590986" w:rsidRDefault="00C262CC">
            <w:pPr>
              <w:spacing w:line="225" w:lineRule="atLeast"/>
              <w:rPr>
                <w:rFonts w:cs="Arial"/>
                <w:sz w:val="18"/>
                <w:szCs w:val="18"/>
              </w:rPr>
            </w:pPr>
            <w:hyperlink w:anchor="tns:Forskrivareinformation" w:history="1">
              <w:r w:rsidR="00877FB9" w:rsidRPr="00590986">
                <w:rPr>
                  <w:rStyle w:val="Hyperlnk"/>
                  <w:rFonts w:cs="Arial"/>
                  <w:sz w:val="18"/>
                  <w:szCs w:val="18"/>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55AD31" w14:textId="77777777" w:rsidR="00877FB9" w:rsidRPr="00590986" w:rsidRDefault="00877FB9">
            <w:pPr>
              <w:spacing w:line="225" w:lineRule="atLeast"/>
              <w:rPr>
                <w:rFonts w:cs="Arial"/>
                <w:sz w:val="18"/>
                <w:szCs w:val="18"/>
              </w:rPr>
            </w:pPr>
            <w:r w:rsidRPr="00590986">
              <w:rPr>
                <w:rFonts w:cs="Arial"/>
                <w:sz w:val="18"/>
                <w:szCs w:val="18"/>
              </w:rPr>
              <w:t>Förändrande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E2256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FAF496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B7A69B" w14:textId="77777777" w:rsidR="00877FB9" w:rsidRPr="00590986" w:rsidRDefault="00877FB9">
            <w:pPr>
              <w:spacing w:line="225" w:lineRule="atLeast"/>
              <w:rPr>
                <w:rFonts w:cs="Arial"/>
                <w:sz w:val="18"/>
                <w:szCs w:val="18"/>
              </w:rPr>
            </w:pPr>
            <w:r w:rsidRPr="00590986">
              <w:rPr>
                <w:rFonts w:cs="Arial"/>
                <w:sz w:val="18"/>
                <w:szCs w:val="18"/>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7F6931" w14:textId="77777777" w:rsidR="00877FB9" w:rsidRPr="00590986" w:rsidRDefault="00C262CC">
            <w:pPr>
              <w:spacing w:line="225" w:lineRule="atLeast"/>
              <w:rPr>
                <w:rFonts w:cs="Arial"/>
                <w:sz w:val="18"/>
                <w:szCs w:val="18"/>
              </w:rPr>
            </w:pPr>
            <w:hyperlink w:anchor="tns:Kontaktuppgift" w:history="1">
              <w:r w:rsidR="00877FB9" w:rsidRPr="00590986">
                <w:rPr>
                  <w:rStyle w:val="Hyperlnk"/>
                  <w:rFonts w:cs="Arial"/>
                  <w:sz w:val="18"/>
                  <w:szCs w:val="18"/>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F35151" w14:textId="77777777" w:rsidR="00877FB9" w:rsidRPr="00590986" w:rsidRDefault="00877FB9">
            <w:pPr>
              <w:spacing w:line="225" w:lineRule="atLeast"/>
              <w:rPr>
                <w:rFonts w:cs="Arial"/>
                <w:sz w:val="18"/>
                <w:szCs w:val="18"/>
              </w:rPr>
            </w:pPr>
            <w:r w:rsidRPr="00590986">
              <w:rPr>
                <w:rFonts w:cs="Arial"/>
                <w:sz w:val="18"/>
                <w:szCs w:val="18"/>
              </w:rPr>
              <w:t>Förskrivarens kontaktuppgifter.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838C6F"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A963F8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9FCE68" w14:textId="77777777" w:rsidR="00877FB9" w:rsidRPr="00590986" w:rsidRDefault="00877FB9">
            <w:pPr>
              <w:spacing w:line="225" w:lineRule="atLeast"/>
              <w:rPr>
                <w:rFonts w:cs="Arial"/>
                <w:sz w:val="18"/>
                <w:szCs w:val="18"/>
              </w:rPr>
            </w:pPr>
            <w:r w:rsidRPr="00590986">
              <w:rPr>
                <w:rFonts w:cs="Arial"/>
                <w:sz w:val="18"/>
                <w:szCs w:val="18"/>
              </w:rPr>
              <w:t>akut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BE4B77"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61EC59" w14:textId="77777777" w:rsidR="00877FB9" w:rsidRPr="00590986" w:rsidRDefault="00877FB9">
            <w:pPr>
              <w:spacing w:line="225" w:lineRule="atLeast"/>
              <w:rPr>
                <w:rFonts w:cs="Arial"/>
                <w:sz w:val="18"/>
                <w:szCs w:val="18"/>
              </w:rPr>
            </w:pPr>
            <w:r w:rsidRPr="00590986">
              <w:rPr>
                <w:rFonts w:cs="Arial"/>
                <w:sz w:val="18"/>
                <w:szCs w:val="18"/>
              </w:rPr>
              <w:t>Markering om utsättningen är akut vid anrop. Får endast anges för dispenserad förskrivning.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B4DD30"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90A998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0FBD4A" w14:textId="77777777" w:rsidR="00877FB9" w:rsidRPr="00590986" w:rsidRDefault="00877FB9">
            <w:pPr>
              <w:spacing w:line="225" w:lineRule="atLeast"/>
              <w:rPr>
                <w:rFonts w:cs="Arial"/>
                <w:sz w:val="18"/>
                <w:szCs w:val="18"/>
              </w:rPr>
            </w:pPr>
            <w:r w:rsidRPr="00590986">
              <w:rPr>
                <w:rFonts w:cs="Arial"/>
                <w:sz w:val="18"/>
                <w:szCs w:val="18"/>
              </w:rPr>
              <w:t>forandringstidpunkt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DD8FE7"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E690D3" w14:textId="77777777" w:rsidR="00877FB9" w:rsidRPr="00590986" w:rsidRDefault="00877FB9">
            <w:pPr>
              <w:spacing w:line="225" w:lineRule="atLeast"/>
              <w:rPr>
                <w:rFonts w:cs="Arial"/>
                <w:sz w:val="18"/>
                <w:szCs w:val="18"/>
              </w:rPr>
            </w:pPr>
            <w:r w:rsidRPr="00590986">
              <w:rPr>
                <w:rFonts w:cs="Arial"/>
                <w:sz w:val="18"/>
                <w:szCs w:val="18"/>
              </w:rPr>
              <w:t>Förändringens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4EA48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1F8B26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B07249" w14:textId="77777777" w:rsidR="00877FB9" w:rsidRPr="00590986" w:rsidRDefault="00877FB9">
            <w:pPr>
              <w:spacing w:line="225" w:lineRule="atLeast"/>
              <w:rPr>
                <w:rFonts w:cs="Arial"/>
                <w:sz w:val="18"/>
                <w:szCs w:val="18"/>
              </w:rPr>
            </w:pPr>
            <w:r w:rsidRPr="00590986">
              <w:rPr>
                <w:rFonts w:cs="Arial"/>
                <w:sz w:val="18"/>
                <w:szCs w:val="18"/>
              </w:rPr>
              <w:t>utsattningskommentar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1D34B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7CDE72" w14:textId="77777777" w:rsidR="00877FB9" w:rsidRPr="00590986" w:rsidRDefault="00877FB9">
            <w:pPr>
              <w:spacing w:line="225" w:lineRule="atLeast"/>
              <w:rPr>
                <w:rFonts w:cs="Arial"/>
                <w:sz w:val="18"/>
                <w:szCs w:val="18"/>
              </w:rPr>
            </w:pPr>
            <w:r w:rsidRPr="00590986">
              <w:rPr>
                <w:rFonts w:cs="Arial"/>
                <w:sz w:val="18"/>
                <w:szCs w:val="18"/>
              </w:rPr>
              <w:t>Utsättningens 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6EA690"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062CF4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E146A7" w14:textId="77777777" w:rsidR="00877FB9" w:rsidRPr="00590986" w:rsidRDefault="00877FB9">
            <w:pPr>
              <w:spacing w:line="225" w:lineRule="atLeast"/>
              <w:rPr>
                <w:rFonts w:cs="Arial"/>
                <w:sz w:val="18"/>
                <w:szCs w:val="18"/>
              </w:rPr>
            </w:pPr>
            <w:r w:rsidRPr="00590986">
              <w:rPr>
                <w:rFonts w:cs="Arial"/>
                <w:sz w:val="18"/>
                <w:szCs w:val="18"/>
              </w:rPr>
              <w:t>utsattningstidpunkt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604CB5"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6BA601" w14:textId="77777777" w:rsidR="00877FB9" w:rsidRPr="00590986" w:rsidRDefault="00877FB9">
            <w:pPr>
              <w:spacing w:line="225" w:lineRule="atLeast"/>
              <w:rPr>
                <w:rFonts w:cs="Arial"/>
                <w:sz w:val="18"/>
                <w:szCs w:val="18"/>
              </w:rPr>
            </w:pPr>
            <w:r w:rsidRPr="00590986">
              <w:rPr>
                <w:rFonts w:cs="Arial"/>
                <w:sz w:val="18"/>
                <w:szCs w:val="18"/>
              </w:rPr>
              <w:t>Datum när patienten skall avsluta intag.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CC3D91" w14:textId="77777777" w:rsidR="00877FB9" w:rsidRPr="00590986" w:rsidRDefault="00877FB9">
            <w:pPr>
              <w:spacing w:line="225" w:lineRule="atLeast"/>
              <w:rPr>
                <w:rFonts w:cs="Arial"/>
                <w:sz w:val="18"/>
                <w:szCs w:val="18"/>
              </w:rPr>
            </w:pPr>
            <w:r w:rsidRPr="00590986">
              <w:rPr>
                <w:rFonts w:cs="Arial"/>
                <w:sz w:val="18"/>
                <w:szCs w:val="18"/>
              </w:rPr>
              <w:t>0..1</w:t>
            </w:r>
          </w:p>
        </w:tc>
      </w:tr>
    </w:tbl>
    <w:p w14:paraId="69B683F9"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41"/>
        <w:gridCol w:w="961"/>
        <w:gridCol w:w="6715"/>
        <w:gridCol w:w="880"/>
      </w:tblGrid>
      <w:tr w:rsidR="00877FB9" w:rsidRPr="00590986" w14:paraId="6D9C5D9E"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F1D59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Forskrivareinformation</w:t>
            </w:r>
          </w:p>
        </w:tc>
      </w:tr>
      <w:tr w:rsidR="00877FB9" w:rsidRPr="00590986" w14:paraId="35A2409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C06D1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25B40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78D5A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AA12D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6EB7F4F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93B3EC" w14:textId="77777777" w:rsidR="00877FB9" w:rsidRPr="00590986" w:rsidRDefault="00877FB9">
            <w:pPr>
              <w:spacing w:line="225" w:lineRule="atLeast"/>
              <w:rPr>
                <w:rFonts w:cs="Arial"/>
                <w:sz w:val="18"/>
                <w:szCs w:val="18"/>
              </w:rPr>
            </w:pPr>
            <w:r w:rsidRPr="00590986">
              <w:rPr>
                <w:rFonts w:cs="Arial"/>
                <w:sz w:val="18"/>
                <w:szCs w:val="18"/>
              </w:rPr>
              <w:t>arbetsplatskod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6A35E2"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A1EE14" w14:textId="77777777" w:rsidR="00877FB9" w:rsidRPr="00590986" w:rsidRDefault="00877FB9">
            <w:pPr>
              <w:spacing w:line="225" w:lineRule="atLeast"/>
              <w:rPr>
                <w:rFonts w:cs="Arial"/>
                <w:sz w:val="18"/>
                <w:szCs w:val="18"/>
              </w:rPr>
            </w:pPr>
            <w:r w:rsidRPr="00590986">
              <w:rPr>
                <w:rFonts w:cs="Arial"/>
                <w:sz w:val="18"/>
                <w:szCs w:val="18"/>
              </w:rPr>
              <w:t>Unik kod för identifiering av förskrivarens arbetsplats vid ordinationstillfället. Saknar förskrivare ordinarie arbetsplats anges en grupparbetsplatskod. Arbetsplatskoden anges för att styra ekonomiska transaktioner vid ordinationer inom förmånen.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3739F9"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5F7569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3CF2E8" w14:textId="77777777" w:rsidR="00877FB9" w:rsidRPr="00590986" w:rsidRDefault="00877FB9">
            <w:pPr>
              <w:spacing w:line="225" w:lineRule="atLeast"/>
              <w:rPr>
                <w:rFonts w:cs="Arial"/>
                <w:sz w:val="18"/>
                <w:szCs w:val="18"/>
              </w:rPr>
            </w:pPr>
            <w:r w:rsidRPr="00590986">
              <w:rPr>
                <w:rFonts w:cs="Arial"/>
                <w:sz w:val="18"/>
                <w:szCs w:val="18"/>
              </w:rPr>
              <w:t>befattningskod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3F8606"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05628D" w14:textId="77777777" w:rsidR="00877FB9" w:rsidRPr="00590986" w:rsidRDefault="00877FB9">
            <w:pPr>
              <w:spacing w:line="225" w:lineRule="atLeast"/>
              <w:rPr>
                <w:rFonts w:cs="Arial"/>
                <w:sz w:val="18"/>
                <w:szCs w:val="18"/>
              </w:rPr>
            </w:pPr>
            <w:r w:rsidRPr="00590986">
              <w:rPr>
                <w:rFonts w:cs="Arial"/>
                <w:sz w:val="18"/>
                <w:szCs w:val="18"/>
              </w:rPr>
              <w:t>Användarens befattningskod enligt HSA.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A2BB4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826F24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C23A8B" w14:textId="77777777" w:rsidR="00877FB9" w:rsidRPr="00590986" w:rsidRDefault="00877FB9">
            <w:pPr>
              <w:spacing w:line="225" w:lineRule="atLeast"/>
              <w:rPr>
                <w:rFonts w:cs="Arial"/>
                <w:sz w:val="18"/>
                <w:szCs w:val="18"/>
              </w:rPr>
            </w:pPr>
            <w:r w:rsidRPr="00590986">
              <w:rPr>
                <w:rFonts w:cs="Arial"/>
                <w:sz w:val="18"/>
                <w:szCs w:val="18"/>
              </w:rPr>
              <w:t>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4CD636"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C2CF3B" w14:textId="77777777" w:rsidR="00877FB9" w:rsidRPr="00590986" w:rsidRDefault="00877FB9">
            <w:pPr>
              <w:spacing w:line="225" w:lineRule="atLeast"/>
              <w:rPr>
                <w:rFonts w:cs="Arial"/>
                <w:sz w:val="18"/>
                <w:szCs w:val="18"/>
              </w:rPr>
            </w:pPr>
            <w:r w:rsidRPr="00590986">
              <w:rPr>
                <w:rFonts w:cs="Arial"/>
                <w:sz w:val="18"/>
                <w:szCs w:val="18"/>
              </w:rPr>
              <w:t>Användarens 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94B66B"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A98D48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2850C0" w14:textId="77777777" w:rsidR="00877FB9" w:rsidRPr="00590986" w:rsidRDefault="00877FB9">
            <w:pPr>
              <w:spacing w:line="225" w:lineRule="atLeast"/>
              <w:rPr>
                <w:rFonts w:cs="Arial"/>
                <w:sz w:val="18"/>
                <w:szCs w:val="18"/>
              </w:rPr>
            </w:pPr>
            <w:r w:rsidRPr="00590986">
              <w:rPr>
                <w:rFonts w:cs="Arial"/>
                <w:sz w:val="18"/>
                <w:szCs w:val="18"/>
              </w:rPr>
              <w:t>fornamn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AEA4E0"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F7F805" w14:textId="77777777" w:rsidR="00877FB9" w:rsidRPr="00590986" w:rsidRDefault="00877FB9">
            <w:pPr>
              <w:spacing w:line="225" w:lineRule="atLeast"/>
              <w:rPr>
                <w:rFonts w:cs="Arial"/>
                <w:sz w:val="18"/>
                <w:szCs w:val="18"/>
              </w:rPr>
            </w:pPr>
            <w:r w:rsidRPr="00590986">
              <w:rPr>
                <w:rFonts w:cs="Arial"/>
                <w:sz w:val="18"/>
                <w:szCs w:val="18"/>
              </w:rPr>
              <w:t>Användarens förnamn.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F2BF11"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2A93D4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1F1C36" w14:textId="77777777" w:rsidR="00877FB9" w:rsidRPr="00590986" w:rsidRDefault="00877FB9">
            <w:pPr>
              <w:spacing w:line="225" w:lineRule="atLeast"/>
              <w:rPr>
                <w:rFonts w:cs="Arial"/>
                <w:sz w:val="18"/>
                <w:szCs w:val="18"/>
              </w:rPr>
            </w:pPr>
            <w:r w:rsidRPr="00590986">
              <w:rPr>
                <w:rFonts w:cs="Arial"/>
                <w:sz w:val="18"/>
                <w:szCs w:val="18"/>
              </w:rPr>
              <w:t>forskrivarkod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8A082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6887E8" w14:textId="77777777" w:rsidR="00877FB9" w:rsidRPr="00590986" w:rsidRDefault="00877FB9">
            <w:pPr>
              <w:spacing w:line="225" w:lineRule="atLeast"/>
              <w:rPr>
                <w:rFonts w:cs="Arial"/>
                <w:sz w:val="18"/>
                <w:szCs w:val="18"/>
              </w:rPr>
            </w:pPr>
            <w:r w:rsidRPr="00590986">
              <w:rPr>
                <w:rFonts w:cs="Arial"/>
                <w:sz w:val="18"/>
                <w:szCs w:val="18"/>
              </w:rPr>
              <w:t>Förskrivarens individuella 7-ställiga legitimationskod eller förskrivarens gruppförskrivarkod då individuell kod saknas. Gruppförskrivarkod används då förskrivaren saknar individuell förskrivarkod men har via sin roll erhållit förskrivningsrätt. Kan exempelvis vara en AT-läkare eller förskrivare med förordnande. Förskrivarkoden definieras av Socialstyrelsen och gruppförskrivarkoden definieras av Apotekens Service.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3295CB"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AAC64A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A1816C" w14:textId="77777777" w:rsidR="00877FB9" w:rsidRPr="00590986" w:rsidRDefault="00877FB9">
            <w:pPr>
              <w:spacing w:line="225" w:lineRule="atLeast"/>
              <w:rPr>
                <w:rFonts w:cs="Arial"/>
                <w:sz w:val="18"/>
                <w:szCs w:val="18"/>
              </w:rPr>
            </w:pPr>
            <w:r w:rsidRPr="00590986">
              <w:rPr>
                <w:rFonts w:cs="Arial"/>
                <w:sz w:val="18"/>
                <w:szCs w:val="18"/>
              </w:rPr>
              <w:t>legitimationskod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EEECF8"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05ACAD" w14:textId="77777777" w:rsidR="00877FB9" w:rsidRPr="00590986" w:rsidRDefault="00877FB9">
            <w:pPr>
              <w:spacing w:line="225" w:lineRule="atLeast"/>
              <w:rPr>
                <w:rFonts w:cs="Arial"/>
                <w:sz w:val="18"/>
                <w:szCs w:val="18"/>
              </w:rPr>
            </w:pPr>
            <w:r w:rsidRPr="00590986">
              <w:rPr>
                <w:rFonts w:cs="Arial"/>
                <w:sz w:val="18"/>
                <w:szCs w:val="18"/>
              </w:rPr>
              <w:t>Förskrivares 7-ställiga förskrivarkod alternativt legitimerad användares 6-ställiga legitimationskod enligt Socialstyrelsen. Obligatorisk för gruppförskrivare (ej läkare) och för farmaceuter.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BE46B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8F3E78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9D2F28" w14:textId="77777777" w:rsidR="00877FB9" w:rsidRPr="00590986" w:rsidRDefault="00877FB9">
            <w:pPr>
              <w:spacing w:line="225" w:lineRule="atLeast"/>
              <w:rPr>
                <w:rFonts w:cs="Arial"/>
                <w:sz w:val="18"/>
                <w:szCs w:val="18"/>
              </w:rPr>
            </w:pPr>
            <w:r w:rsidRPr="00590986">
              <w:rPr>
                <w:rFonts w:cs="Arial"/>
                <w:sz w:val="18"/>
                <w:szCs w:val="18"/>
              </w:rPr>
              <w:t>yrkeskod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26F3F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6AFE76" w14:textId="77777777" w:rsidR="00877FB9" w:rsidRPr="00590986" w:rsidRDefault="00877FB9">
            <w:pPr>
              <w:spacing w:line="225" w:lineRule="atLeast"/>
              <w:rPr>
                <w:rFonts w:cs="Arial"/>
                <w:sz w:val="18"/>
                <w:szCs w:val="18"/>
              </w:rPr>
            </w:pPr>
            <w:r w:rsidRPr="00590986">
              <w:rPr>
                <w:rFonts w:cs="Arial"/>
                <w:sz w:val="18"/>
                <w:szCs w:val="18"/>
              </w:rPr>
              <w:t>Användarens yrkeskod som definierar vilken typ av legitimation som användaren innehar.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B0CEA2" w14:textId="77777777" w:rsidR="00877FB9" w:rsidRPr="00590986" w:rsidRDefault="00877FB9">
            <w:pPr>
              <w:spacing w:line="225" w:lineRule="atLeast"/>
              <w:rPr>
                <w:rFonts w:cs="Arial"/>
                <w:sz w:val="18"/>
                <w:szCs w:val="18"/>
              </w:rPr>
            </w:pPr>
            <w:r w:rsidRPr="00590986">
              <w:rPr>
                <w:rFonts w:cs="Arial"/>
                <w:sz w:val="18"/>
                <w:szCs w:val="18"/>
              </w:rPr>
              <w:t>0..1</w:t>
            </w:r>
          </w:p>
        </w:tc>
      </w:tr>
    </w:tbl>
    <w:p w14:paraId="7007101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231"/>
        <w:gridCol w:w="1131"/>
        <w:gridCol w:w="6755"/>
        <w:gridCol w:w="880"/>
      </w:tblGrid>
      <w:tr w:rsidR="00877FB9" w:rsidRPr="00590986" w14:paraId="01570C2D"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015CE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Fodelsedatuminformation</w:t>
            </w:r>
          </w:p>
        </w:tc>
      </w:tr>
      <w:tr w:rsidR="00877FB9" w:rsidRPr="00590986" w14:paraId="2193BF2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7ADB8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44F1A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F7AC0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8F7BF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510EBA0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18D76B" w14:textId="77777777" w:rsidR="00877FB9" w:rsidRPr="00590986" w:rsidRDefault="00877FB9">
            <w:pPr>
              <w:spacing w:line="225" w:lineRule="atLeast"/>
              <w:rPr>
                <w:rFonts w:cs="Arial"/>
                <w:sz w:val="18"/>
                <w:szCs w:val="18"/>
              </w:rPr>
            </w:pPr>
            <w:r w:rsidRPr="00590986">
              <w:rPr>
                <w:rFonts w:cs="Arial"/>
                <w:sz w:val="18"/>
                <w:szCs w:val="18"/>
              </w:rPr>
              <w:t>fodelsedatum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0CE9B5"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6E8352" w14:textId="77777777" w:rsidR="00877FB9" w:rsidRPr="00590986" w:rsidRDefault="00877FB9">
            <w:pPr>
              <w:spacing w:line="225" w:lineRule="atLeast"/>
              <w:rPr>
                <w:rFonts w:cs="Arial"/>
                <w:sz w:val="18"/>
                <w:szCs w:val="18"/>
              </w:rPr>
            </w:pPr>
            <w:r w:rsidRPr="00590986">
              <w:rPr>
                <w:rFonts w:cs="Arial"/>
                <w:sz w:val="18"/>
                <w:szCs w:val="18"/>
              </w:rPr>
              <w:t>Patientens födelsedatum.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B0ADF6"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684B0F3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030AD6" w14:textId="77777777" w:rsidR="00877FB9" w:rsidRPr="00590986" w:rsidRDefault="00877FB9">
            <w:pPr>
              <w:spacing w:line="225" w:lineRule="atLeast"/>
              <w:rPr>
                <w:rFonts w:cs="Arial"/>
                <w:sz w:val="18"/>
                <w:szCs w:val="18"/>
              </w:rPr>
            </w:pPr>
            <w:r w:rsidRPr="00590986">
              <w:rPr>
                <w:rFonts w:cs="Arial"/>
                <w:sz w:val="18"/>
                <w:szCs w:val="18"/>
              </w:rPr>
              <w:t>kon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C39659" w14:textId="77777777" w:rsidR="00877FB9" w:rsidRPr="00590986" w:rsidRDefault="00C262CC">
            <w:pPr>
              <w:spacing w:line="225" w:lineRule="atLeast"/>
              <w:rPr>
                <w:rFonts w:cs="Arial"/>
                <w:sz w:val="18"/>
                <w:szCs w:val="18"/>
              </w:rPr>
            </w:pPr>
            <w:hyperlink w:anchor="tns:kon" w:history="1">
              <w:r w:rsidR="00877FB9" w:rsidRPr="00590986">
                <w:rPr>
                  <w:rStyle w:val="Hyperlnk"/>
                  <w:rFonts w:cs="Arial"/>
                  <w:sz w:val="18"/>
                  <w:szCs w:val="18"/>
                </w:rPr>
                <w:t>tns:kon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6BAFAB" w14:textId="77777777" w:rsidR="00877FB9" w:rsidRPr="00590986" w:rsidRDefault="00877FB9">
            <w:pPr>
              <w:spacing w:line="225" w:lineRule="atLeast"/>
              <w:rPr>
                <w:rFonts w:cs="Arial"/>
                <w:sz w:val="18"/>
                <w:szCs w:val="18"/>
              </w:rPr>
            </w:pPr>
            <w:r w:rsidRPr="00590986">
              <w:rPr>
                <w:rFonts w:cs="Arial"/>
                <w:sz w:val="18"/>
                <w:szCs w:val="18"/>
              </w:rPr>
              <w:t>Patientens kön. Obligatorisk om födelsedatuminformation anges och e-recept ska skapas. Giltiga värden är: Man Kvinna Ej specificerat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3F1D12" w14:textId="77777777" w:rsidR="00877FB9" w:rsidRPr="00590986" w:rsidRDefault="00877FB9">
            <w:pPr>
              <w:spacing w:line="225" w:lineRule="atLeast"/>
              <w:rPr>
                <w:rFonts w:cs="Arial"/>
                <w:sz w:val="18"/>
                <w:szCs w:val="18"/>
              </w:rPr>
            </w:pPr>
            <w:r w:rsidRPr="00590986">
              <w:rPr>
                <w:rFonts w:cs="Arial"/>
                <w:sz w:val="18"/>
                <w:szCs w:val="18"/>
              </w:rPr>
              <w:t>0..1</w:t>
            </w:r>
          </w:p>
        </w:tc>
      </w:tr>
    </w:tbl>
    <w:p w14:paraId="22944684"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292"/>
        <w:gridCol w:w="2472"/>
        <w:gridCol w:w="4353"/>
        <w:gridCol w:w="880"/>
      </w:tblGrid>
      <w:tr w:rsidR="00877FB9" w:rsidRPr="00590986" w14:paraId="24D9BDDF"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62080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Patientinformation</w:t>
            </w:r>
          </w:p>
        </w:tc>
      </w:tr>
      <w:tr w:rsidR="00877FB9" w:rsidRPr="00590986" w14:paraId="3F44730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55CDA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BE8D7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46620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2C79A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57F973B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FCDE0E" w14:textId="77777777" w:rsidR="00877FB9" w:rsidRPr="00590986" w:rsidRDefault="00877FB9">
            <w:pPr>
              <w:spacing w:line="225" w:lineRule="atLeast"/>
              <w:rPr>
                <w:rFonts w:cs="Arial"/>
                <w:sz w:val="18"/>
                <w:szCs w:val="18"/>
              </w:rPr>
            </w:pPr>
            <w:r w:rsidRPr="00590986">
              <w:rPr>
                <w:rFonts w:cs="Arial"/>
                <w:sz w:val="18"/>
                <w:szCs w:val="18"/>
              </w:rPr>
              <w:t>fornamn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DFA01E"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0E815B" w14:textId="77777777" w:rsidR="00877FB9" w:rsidRPr="00590986" w:rsidRDefault="00877FB9">
            <w:pPr>
              <w:spacing w:line="225" w:lineRule="atLeast"/>
              <w:rPr>
                <w:rFonts w:cs="Arial"/>
                <w:sz w:val="18"/>
                <w:szCs w:val="18"/>
              </w:rPr>
            </w:pPr>
            <w:r w:rsidRPr="00590986">
              <w:rPr>
                <w:rFonts w:cs="Arial"/>
                <w:sz w:val="18"/>
                <w:szCs w:val="18"/>
              </w:rPr>
              <w:t>Patientens förnamn.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854D7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5ED161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D8469D" w14:textId="77777777" w:rsidR="00877FB9" w:rsidRPr="00590986" w:rsidRDefault="00877FB9">
            <w:pPr>
              <w:spacing w:line="225" w:lineRule="atLeast"/>
              <w:rPr>
                <w:rFonts w:cs="Arial"/>
                <w:sz w:val="18"/>
                <w:szCs w:val="18"/>
              </w:rPr>
            </w:pPr>
            <w:r w:rsidRPr="00590986">
              <w:rPr>
                <w:rFonts w:cs="Arial"/>
                <w:sz w:val="18"/>
                <w:szCs w:val="18"/>
              </w:rPr>
              <w:t>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19AB6E"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D29637" w14:textId="77777777" w:rsidR="00877FB9" w:rsidRPr="00590986" w:rsidRDefault="00877FB9">
            <w:pPr>
              <w:spacing w:line="225" w:lineRule="atLeast"/>
              <w:rPr>
                <w:rFonts w:cs="Arial"/>
                <w:sz w:val="18"/>
                <w:szCs w:val="18"/>
              </w:rPr>
            </w:pPr>
            <w:r w:rsidRPr="00590986">
              <w:rPr>
                <w:rFonts w:cs="Arial"/>
                <w:sz w:val="18"/>
                <w:szCs w:val="18"/>
              </w:rPr>
              <w:t>Patientens 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D9B478"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C0E490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74660A" w14:textId="77777777" w:rsidR="00877FB9" w:rsidRPr="00590986" w:rsidRDefault="00877FB9">
            <w:pPr>
              <w:spacing w:line="225" w:lineRule="atLeast"/>
              <w:rPr>
                <w:rFonts w:cs="Arial"/>
                <w:sz w:val="18"/>
                <w:szCs w:val="18"/>
              </w:rPr>
            </w:pPr>
            <w:r w:rsidRPr="00590986">
              <w:rPr>
                <w:rFonts w:cs="Arial"/>
                <w:sz w:val="18"/>
                <w:szCs w:val="18"/>
              </w:rPr>
              <w:t>fodelsedatuminformation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7B5BA3" w14:textId="77777777" w:rsidR="00877FB9" w:rsidRPr="00590986" w:rsidRDefault="00C262CC">
            <w:pPr>
              <w:spacing w:line="225" w:lineRule="atLeast"/>
              <w:rPr>
                <w:rFonts w:cs="Arial"/>
                <w:sz w:val="18"/>
                <w:szCs w:val="18"/>
              </w:rPr>
            </w:pPr>
            <w:hyperlink w:anchor="tns:Fodelsedatuminformation" w:history="1">
              <w:r w:rsidR="00877FB9" w:rsidRPr="00590986">
                <w:rPr>
                  <w:rStyle w:val="Hyperlnk"/>
                  <w:rFonts w:cs="Arial"/>
                  <w:sz w:val="18"/>
                  <w:szCs w:val="18"/>
                </w:rPr>
                <w:t>tns:Fodelsedatuminformation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77330F" w14:textId="77777777" w:rsidR="00877FB9" w:rsidRPr="00590986" w:rsidRDefault="00877FB9">
            <w:pPr>
              <w:spacing w:line="225" w:lineRule="atLeast"/>
              <w:rPr>
                <w:rFonts w:cs="Arial"/>
                <w:sz w:val="18"/>
                <w:szCs w:val="18"/>
              </w:rPr>
            </w:pPr>
            <w:r w:rsidRPr="00590986">
              <w:rPr>
                <w:rFonts w:cs="Arial"/>
                <w:sz w:val="18"/>
                <w:szCs w:val="18"/>
              </w:rPr>
              <w:t>Eventuell födelsedatuminformation om patienten inte har personnummer.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EEC52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2D165E5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136B0E" w14:textId="77777777" w:rsidR="00877FB9" w:rsidRPr="00590986" w:rsidRDefault="00877FB9">
            <w:pPr>
              <w:spacing w:line="225" w:lineRule="atLeast"/>
              <w:rPr>
                <w:rFonts w:cs="Arial"/>
                <w:sz w:val="18"/>
                <w:szCs w:val="18"/>
              </w:rPr>
            </w:pPr>
            <w:r w:rsidRPr="00590986">
              <w:rPr>
                <w:rFonts w:cs="Arial"/>
                <w:sz w:val="18"/>
                <w:szCs w:val="18"/>
              </w:rPr>
              <w:t>patientensKontaktuppgifter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FEBAB2" w14:textId="77777777" w:rsidR="00877FB9" w:rsidRPr="00590986" w:rsidRDefault="00C262CC">
            <w:pPr>
              <w:spacing w:line="225" w:lineRule="atLeast"/>
              <w:rPr>
                <w:rFonts w:cs="Arial"/>
                <w:sz w:val="18"/>
                <w:szCs w:val="18"/>
              </w:rPr>
            </w:pPr>
            <w:hyperlink w:anchor="tns:Kontaktuppgift" w:history="1">
              <w:r w:rsidR="00877FB9" w:rsidRPr="00590986">
                <w:rPr>
                  <w:rStyle w:val="Hyperlnk"/>
                  <w:rFonts w:cs="Arial"/>
                  <w:sz w:val="18"/>
                  <w:szCs w:val="18"/>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4D2ADD" w14:textId="77777777" w:rsidR="00877FB9" w:rsidRPr="00590986" w:rsidRDefault="00877FB9">
            <w:pPr>
              <w:spacing w:line="225" w:lineRule="atLeast"/>
              <w:rPr>
                <w:rFonts w:cs="Arial"/>
                <w:sz w:val="18"/>
                <w:szCs w:val="18"/>
              </w:rPr>
            </w:pPr>
            <w:r w:rsidRPr="00590986">
              <w:rPr>
                <w:rFonts w:cs="Arial"/>
                <w:sz w:val="18"/>
                <w:szCs w:val="18"/>
              </w:rPr>
              <w:t>Kontaktuppgifter för patienten.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721ED9"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F537D2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2F3FCC" w14:textId="77777777" w:rsidR="00877FB9" w:rsidRPr="00590986" w:rsidRDefault="00877FB9">
            <w:pPr>
              <w:spacing w:line="225" w:lineRule="atLeast"/>
              <w:rPr>
                <w:rFonts w:cs="Arial"/>
                <w:sz w:val="18"/>
                <w:szCs w:val="18"/>
              </w:rPr>
            </w:pPr>
            <w:r w:rsidRPr="00590986">
              <w:rPr>
                <w:rFonts w:cs="Arial"/>
                <w:sz w:val="18"/>
                <w:szCs w:val="18"/>
              </w:rPr>
              <w:t>personnummer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AF546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466882" w14:textId="77777777" w:rsidR="00877FB9" w:rsidRPr="00590986" w:rsidRDefault="00877FB9">
            <w:pPr>
              <w:spacing w:line="225" w:lineRule="atLeast"/>
              <w:rPr>
                <w:rFonts w:cs="Arial"/>
                <w:sz w:val="18"/>
                <w:szCs w:val="18"/>
              </w:rPr>
            </w:pPr>
            <w:r w:rsidRPr="00590986">
              <w:rPr>
                <w:rFonts w:cs="Arial"/>
                <w:sz w:val="18"/>
                <w:szCs w:val="18"/>
              </w:rPr>
              <w:t>Patientens personnummer.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2422AF" w14:textId="77777777" w:rsidR="00877FB9" w:rsidRPr="00590986" w:rsidRDefault="00877FB9">
            <w:pPr>
              <w:spacing w:line="225" w:lineRule="atLeast"/>
              <w:rPr>
                <w:rFonts w:cs="Arial"/>
                <w:sz w:val="18"/>
                <w:szCs w:val="18"/>
              </w:rPr>
            </w:pPr>
            <w:r w:rsidRPr="00590986">
              <w:rPr>
                <w:rFonts w:cs="Arial"/>
                <w:sz w:val="18"/>
                <w:szCs w:val="18"/>
              </w:rPr>
              <w:t>0..1</w:t>
            </w:r>
          </w:p>
        </w:tc>
      </w:tr>
    </w:tbl>
    <w:p w14:paraId="50F4F205"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51"/>
        <w:gridCol w:w="961"/>
        <w:gridCol w:w="6705"/>
        <w:gridCol w:w="880"/>
      </w:tblGrid>
      <w:tr w:rsidR="00877FB9" w:rsidRPr="00590986" w14:paraId="6B40F940"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F5942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Kontaktuppgift</w:t>
            </w:r>
          </w:p>
        </w:tc>
      </w:tr>
      <w:tr w:rsidR="00877FB9" w:rsidRPr="00590986" w14:paraId="152ED5E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A6F3B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E0FA9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F957E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AE20D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687DDD3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D12482" w14:textId="77777777" w:rsidR="00877FB9" w:rsidRPr="00590986" w:rsidRDefault="00877FB9">
            <w:pPr>
              <w:spacing w:line="225" w:lineRule="atLeast"/>
              <w:rPr>
                <w:rFonts w:cs="Arial"/>
                <w:sz w:val="18"/>
                <w:szCs w:val="18"/>
              </w:rPr>
            </w:pPr>
            <w:r w:rsidRPr="00590986">
              <w:rPr>
                <w:rFonts w:cs="Arial"/>
                <w:sz w:val="18"/>
                <w:szCs w:val="18"/>
              </w:rPr>
              <w:t>adress1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727967"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A826A7" w14:textId="77777777" w:rsidR="00877FB9" w:rsidRPr="00590986" w:rsidRDefault="00877FB9">
            <w:pPr>
              <w:spacing w:line="225" w:lineRule="atLeast"/>
              <w:rPr>
                <w:rFonts w:cs="Arial"/>
                <w:sz w:val="18"/>
                <w:szCs w:val="18"/>
              </w:rPr>
            </w:pPr>
            <w:r w:rsidRPr="00590986">
              <w:rPr>
                <w:rFonts w:cs="Arial"/>
                <w:sz w:val="18"/>
                <w:szCs w:val="18"/>
              </w:rPr>
              <w:t>Förskrivarens lokalitet eller patientens adress 1.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DFC46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E1022F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9C32E4" w14:textId="77777777" w:rsidR="00877FB9" w:rsidRPr="00590986" w:rsidRDefault="00877FB9">
            <w:pPr>
              <w:spacing w:line="225" w:lineRule="atLeast"/>
              <w:rPr>
                <w:rFonts w:cs="Arial"/>
                <w:sz w:val="18"/>
                <w:szCs w:val="18"/>
              </w:rPr>
            </w:pPr>
            <w:r w:rsidRPr="00590986">
              <w:rPr>
                <w:rFonts w:cs="Arial"/>
                <w:sz w:val="18"/>
                <w:szCs w:val="18"/>
              </w:rPr>
              <w:t>adress2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59193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2A0CC9" w14:textId="77777777" w:rsidR="00877FB9" w:rsidRPr="00590986" w:rsidRDefault="00877FB9">
            <w:pPr>
              <w:spacing w:line="225" w:lineRule="atLeast"/>
              <w:rPr>
                <w:rFonts w:cs="Arial"/>
                <w:sz w:val="18"/>
                <w:szCs w:val="18"/>
              </w:rPr>
            </w:pPr>
            <w:r w:rsidRPr="00590986">
              <w:rPr>
                <w:rFonts w:cs="Arial"/>
                <w:sz w:val="18"/>
                <w:szCs w:val="18"/>
              </w:rPr>
              <w:t>Patientens adress 2 eller förskrivarens alternativt vårdcentralens gatuadress.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392367"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BAEC97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19B0D9" w14:textId="77777777" w:rsidR="00877FB9" w:rsidRPr="00590986" w:rsidRDefault="00877FB9">
            <w:pPr>
              <w:spacing w:line="225" w:lineRule="atLeast"/>
              <w:rPr>
                <w:rFonts w:cs="Arial"/>
                <w:sz w:val="18"/>
                <w:szCs w:val="18"/>
              </w:rPr>
            </w:pPr>
            <w:r w:rsidRPr="00590986">
              <w:rPr>
                <w:rFonts w:cs="Arial"/>
                <w:sz w:val="18"/>
                <w:szCs w:val="18"/>
              </w:rPr>
              <w:t>postnummer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A2563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D34118" w14:textId="77777777" w:rsidR="00877FB9" w:rsidRPr="00590986" w:rsidRDefault="00877FB9">
            <w:pPr>
              <w:spacing w:line="225" w:lineRule="atLeast"/>
              <w:rPr>
                <w:rFonts w:cs="Arial"/>
                <w:sz w:val="18"/>
                <w:szCs w:val="18"/>
              </w:rPr>
            </w:pPr>
            <w:r w:rsidRPr="00590986">
              <w:rPr>
                <w:rFonts w:cs="Arial"/>
                <w:sz w:val="18"/>
                <w:szCs w:val="18"/>
              </w:rPr>
              <w:t>Patientens eller förskrivarens postnummer.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7514E1"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0F2084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72B564" w14:textId="77777777" w:rsidR="00877FB9" w:rsidRPr="00590986" w:rsidRDefault="00877FB9">
            <w:pPr>
              <w:spacing w:line="225" w:lineRule="atLeast"/>
              <w:rPr>
                <w:rFonts w:cs="Arial"/>
                <w:sz w:val="18"/>
                <w:szCs w:val="18"/>
              </w:rPr>
            </w:pPr>
            <w:r w:rsidRPr="00590986">
              <w:rPr>
                <w:rFonts w:cs="Arial"/>
                <w:sz w:val="18"/>
                <w:szCs w:val="18"/>
              </w:rPr>
              <w:t>postort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A57FCA"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2446A4" w14:textId="77777777" w:rsidR="00877FB9" w:rsidRPr="00590986" w:rsidRDefault="00877FB9">
            <w:pPr>
              <w:spacing w:line="225" w:lineRule="atLeast"/>
              <w:rPr>
                <w:rFonts w:cs="Arial"/>
                <w:sz w:val="18"/>
                <w:szCs w:val="18"/>
              </w:rPr>
            </w:pPr>
            <w:r w:rsidRPr="00590986">
              <w:rPr>
                <w:rFonts w:cs="Arial"/>
                <w:sz w:val="18"/>
                <w:szCs w:val="18"/>
              </w:rPr>
              <w:t>Patientens eller förskrivarens postort.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B6EEBF"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61DC507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336A8D" w14:textId="77777777" w:rsidR="00877FB9" w:rsidRPr="00590986" w:rsidRDefault="00877FB9">
            <w:pPr>
              <w:spacing w:line="225" w:lineRule="atLeast"/>
              <w:rPr>
                <w:rFonts w:cs="Arial"/>
                <w:sz w:val="18"/>
                <w:szCs w:val="18"/>
              </w:rPr>
            </w:pPr>
            <w:r w:rsidRPr="00590986">
              <w:rPr>
                <w:rFonts w:cs="Arial"/>
                <w:sz w:val="18"/>
                <w:szCs w:val="18"/>
              </w:rPr>
              <w:t>telefonnummer1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8B5AE6"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2ADB75" w14:textId="77777777" w:rsidR="00877FB9" w:rsidRPr="00590986" w:rsidRDefault="00877FB9">
            <w:pPr>
              <w:spacing w:line="225" w:lineRule="atLeast"/>
              <w:rPr>
                <w:rFonts w:cs="Arial"/>
                <w:sz w:val="18"/>
                <w:szCs w:val="18"/>
              </w:rPr>
            </w:pPr>
            <w:r w:rsidRPr="00590986">
              <w:rPr>
                <w:rFonts w:cs="Arial"/>
                <w:sz w:val="18"/>
                <w:szCs w:val="18"/>
              </w:rPr>
              <w:t>Patientens eller förskrivarens telefonnummer 1.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31F04B"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7B6097A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07387F" w14:textId="77777777" w:rsidR="00877FB9" w:rsidRPr="00590986" w:rsidRDefault="00877FB9">
            <w:pPr>
              <w:spacing w:line="225" w:lineRule="atLeast"/>
              <w:rPr>
                <w:rFonts w:cs="Arial"/>
                <w:sz w:val="18"/>
                <w:szCs w:val="18"/>
              </w:rPr>
            </w:pPr>
            <w:r w:rsidRPr="00590986">
              <w:rPr>
                <w:rFonts w:cs="Arial"/>
                <w:sz w:val="18"/>
                <w:szCs w:val="18"/>
              </w:rPr>
              <w:t>telefonnummer2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0F4F7C"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68F861" w14:textId="77777777" w:rsidR="00877FB9" w:rsidRPr="00590986" w:rsidRDefault="00877FB9">
            <w:pPr>
              <w:spacing w:line="225" w:lineRule="atLeast"/>
              <w:rPr>
                <w:rFonts w:cs="Arial"/>
                <w:sz w:val="18"/>
                <w:szCs w:val="18"/>
              </w:rPr>
            </w:pPr>
            <w:r w:rsidRPr="00590986">
              <w:rPr>
                <w:rFonts w:cs="Arial"/>
                <w:sz w:val="18"/>
                <w:szCs w:val="18"/>
              </w:rPr>
              <w:t>Patientens eller förskrivarens telefonnummer 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0D5AC8" w14:textId="77777777" w:rsidR="00877FB9" w:rsidRPr="00590986" w:rsidRDefault="00877FB9">
            <w:pPr>
              <w:spacing w:line="225" w:lineRule="atLeast"/>
              <w:rPr>
                <w:rFonts w:cs="Arial"/>
                <w:sz w:val="18"/>
                <w:szCs w:val="18"/>
              </w:rPr>
            </w:pPr>
            <w:r w:rsidRPr="00590986">
              <w:rPr>
                <w:rFonts w:cs="Arial"/>
                <w:sz w:val="18"/>
                <w:szCs w:val="18"/>
              </w:rPr>
              <w:t>0..1</w:t>
            </w:r>
          </w:p>
        </w:tc>
      </w:tr>
    </w:tbl>
    <w:p w14:paraId="43A7ACB4"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271"/>
        <w:gridCol w:w="1591"/>
        <w:gridCol w:w="1351"/>
        <w:gridCol w:w="1252"/>
      </w:tblGrid>
      <w:tr w:rsidR="00877FB9" w:rsidRPr="00590986" w14:paraId="1B95FDBC"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993BC0" w14:textId="77777777" w:rsidR="00877FB9" w:rsidRPr="00590986" w:rsidRDefault="00877FB9">
            <w:pPr>
              <w:spacing w:before="75" w:after="75" w:line="225" w:lineRule="atLeast"/>
              <w:ind w:left="75" w:right="75"/>
              <w:rPr>
                <w:rFonts w:cs="Arial"/>
                <w:b/>
                <w:bCs/>
                <w:sz w:val="18"/>
                <w:szCs w:val="18"/>
              </w:rPr>
            </w:pPr>
            <w:bookmarkStart w:id="638" w:name="tns:OrdineradDosering"/>
            <w:r w:rsidRPr="00590986">
              <w:rPr>
                <w:rFonts w:cs="Arial"/>
                <w:b/>
                <w:bCs/>
                <w:sz w:val="18"/>
                <w:szCs w:val="18"/>
              </w:rPr>
              <w:t>OrdineradDosering</w:t>
            </w:r>
            <w:bookmarkEnd w:id="638"/>
          </w:p>
        </w:tc>
      </w:tr>
      <w:tr w:rsidR="00877FB9" w:rsidRPr="00590986" w14:paraId="39BF8CD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33C5A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316B0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E3FEE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B7AEF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4A3318A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8B4251" w14:textId="77777777" w:rsidR="00877FB9" w:rsidRPr="00590986" w:rsidRDefault="00877FB9">
            <w:pPr>
              <w:spacing w:line="225" w:lineRule="atLeast"/>
              <w:rPr>
                <w:rFonts w:cs="Arial"/>
                <w:sz w:val="18"/>
                <w:szCs w:val="18"/>
              </w:rPr>
            </w:pPr>
            <w:r w:rsidRPr="00590986">
              <w:rPr>
                <w:rFonts w:cs="Arial"/>
                <w:sz w:val="18"/>
                <w:szCs w:val="18"/>
              </w:rPr>
              <w:t>doseringssteg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7BDCF6" w14:textId="77777777" w:rsidR="00877FB9" w:rsidRPr="00590986" w:rsidRDefault="00C262CC">
            <w:pPr>
              <w:spacing w:line="225" w:lineRule="atLeast"/>
              <w:rPr>
                <w:rFonts w:cs="Arial"/>
                <w:sz w:val="18"/>
                <w:szCs w:val="18"/>
              </w:rPr>
            </w:pPr>
            <w:hyperlink w:anchor="tns:Doseringssteg" w:history="1">
              <w:r w:rsidR="00877FB9" w:rsidRPr="00590986">
                <w:rPr>
                  <w:rStyle w:val="Hyperlnk"/>
                  <w:rFonts w:cs="Arial"/>
                  <w:sz w:val="18"/>
                  <w:szCs w:val="18"/>
                </w:rPr>
                <w:t>tns:Doseringssteg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D8CAC5" w14:textId="77777777" w:rsidR="00877FB9" w:rsidRPr="00590986" w:rsidRDefault="00877FB9">
            <w:pPr>
              <w:spacing w:line="225" w:lineRule="atLeast"/>
              <w:rPr>
                <w:rFonts w:cs="Arial"/>
                <w:sz w:val="18"/>
                <w:szCs w:val="18"/>
              </w:rPr>
            </w:pPr>
            <w:r w:rsidRPr="00590986">
              <w:rPr>
                <w:rFonts w:cs="Arial"/>
                <w:sz w:val="18"/>
                <w:szCs w:val="18"/>
              </w:rPr>
              <w:t>Doseringssteg.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E7B5B7" w14:textId="77777777" w:rsidR="00877FB9" w:rsidRPr="00590986" w:rsidRDefault="00877FB9">
            <w:pPr>
              <w:spacing w:line="225" w:lineRule="atLeast"/>
              <w:rPr>
                <w:rFonts w:cs="Arial"/>
                <w:sz w:val="18"/>
                <w:szCs w:val="18"/>
              </w:rPr>
            </w:pPr>
            <w:r w:rsidRPr="00590986">
              <w:rPr>
                <w:rFonts w:cs="Arial"/>
                <w:sz w:val="18"/>
                <w:szCs w:val="18"/>
              </w:rPr>
              <w:t>1..unbounded</w:t>
            </w:r>
          </w:p>
        </w:tc>
      </w:tr>
    </w:tbl>
    <w:p w14:paraId="2544A8BD"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391"/>
        <w:gridCol w:w="1281"/>
        <w:gridCol w:w="6445"/>
        <w:gridCol w:w="880"/>
      </w:tblGrid>
      <w:tr w:rsidR="00877FB9" w:rsidRPr="00590986" w14:paraId="5DE3A2D2"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0A22BD" w14:textId="77777777" w:rsidR="00877FB9" w:rsidRPr="00590986" w:rsidRDefault="00877FB9">
            <w:pPr>
              <w:spacing w:before="75" w:after="75" w:line="225" w:lineRule="atLeast"/>
              <w:ind w:left="75" w:right="75"/>
              <w:rPr>
                <w:rFonts w:cs="Arial"/>
                <w:b/>
                <w:bCs/>
                <w:sz w:val="18"/>
                <w:szCs w:val="18"/>
              </w:rPr>
            </w:pPr>
            <w:bookmarkStart w:id="639" w:name="tns:Doseringssteg"/>
            <w:r w:rsidRPr="00590986">
              <w:rPr>
                <w:rFonts w:cs="Arial"/>
                <w:b/>
                <w:bCs/>
                <w:sz w:val="18"/>
                <w:szCs w:val="18"/>
              </w:rPr>
              <w:t>Doseringssteg</w:t>
            </w:r>
            <w:bookmarkEnd w:id="639"/>
          </w:p>
        </w:tc>
      </w:tr>
      <w:tr w:rsidR="00877FB9" w:rsidRPr="00590986" w14:paraId="337D804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EA3D4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3E020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E148C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B0AA2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986CE5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AF6358" w14:textId="77777777" w:rsidR="00877FB9" w:rsidRPr="00590986" w:rsidRDefault="00877FB9">
            <w:pPr>
              <w:spacing w:line="225" w:lineRule="atLeast"/>
              <w:rPr>
                <w:rFonts w:cs="Arial"/>
                <w:sz w:val="18"/>
                <w:szCs w:val="18"/>
              </w:rPr>
            </w:pPr>
            <w:r w:rsidRPr="00590986">
              <w:rPr>
                <w:rFonts w:cs="Arial"/>
                <w:sz w:val="18"/>
                <w:szCs w:val="18"/>
              </w:rPr>
              <w:t>behandlingstid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8321F7" w14:textId="77777777" w:rsidR="00877FB9" w:rsidRPr="00590986" w:rsidRDefault="00C262CC">
            <w:pPr>
              <w:spacing w:line="225" w:lineRule="atLeast"/>
              <w:rPr>
                <w:rFonts w:cs="Arial"/>
                <w:sz w:val="18"/>
                <w:szCs w:val="18"/>
              </w:rPr>
            </w:pPr>
            <w:hyperlink w:anchor="tns:Tidsperiod" w:history="1">
              <w:r w:rsidR="00877FB9" w:rsidRPr="00590986">
                <w:rPr>
                  <w:rStyle w:val="Hyperlnk"/>
                  <w:rFonts w:cs="Arial"/>
                  <w:sz w:val="18"/>
                  <w:szCs w:val="18"/>
                </w:rPr>
                <w:t>tns:Tidsperiod</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BACDAF" w14:textId="77777777" w:rsidR="00877FB9" w:rsidRPr="00590986" w:rsidRDefault="00877FB9">
            <w:pPr>
              <w:spacing w:line="225" w:lineRule="atLeast"/>
              <w:rPr>
                <w:rFonts w:cs="Arial"/>
                <w:sz w:val="18"/>
                <w:szCs w:val="18"/>
              </w:rPr>
            </w:pPr>
            <w:r w:rsidRPr="00590986">
              <w:rPr>
                <w:rFonts w:cs="Arial"/>
                <w:sz w:val="18"/>
                <w:szCs w:val="18"/>
              </w:rPr>
              <w:t>Den tid under vilket läkemedlet ska användas enligt ordination, t.ex. 4 veckor, 5–6 veckor.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717AF5"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72EFA9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A5AD93" w14:textId="77777777" w:rsidR="00877FB9" w:rsidRPr="00590986" w:rsidRDefault="00877FB9">
            <w:pPr>
              <w:spacing w:line="225" w:lineRule="atLeast"/>
              <w:rPr>
                <w:rFonts w:cs="Arial"/>
                <w:sz w:val="18"/>
                <w:szCs w:val="18"/>
              </w:rPr>
            </w:pPr>
            <w:r w:rsidRPr="00590986">
              <w:rPr>
                <w:rFonts w:cs="Arial"/>
                <w:sz w:val="18"/>
                <w:szCs w:val="18"/>
              </w:rPr>
              <w:t>doseringsenhet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00CA6D"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629243" w14:textId="77777777" w:rsidR="00877FB9" w:rsidRPr="00590986" w:rsidRDefault="00877FB9">
            <w:pPr>
              <w:spacing w:line="225" w:lineRule="atLeast"/>
              <w:rPr>
                <w:rFonts w:cs="Arial"/>
                <w:sz w:val="18"/>
                <w:szCs w:val="18"/>
              </w:rPr>
            </w:pPr>
            <w:r w:rsidRPr="00590986">
              <w:rPr>
                <w:rFonts w:cs="Arial"/>
                <w:sz w:val="18"/>
                <w:szCs w:val="18"/>
              </w:rPr>
              <w:t>Den enhet som doseringen avser, t.ex. tablett, ml eller dropp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91E5F0"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3BC00E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510506" w14:textId="77777777" w:rsidR="00877FB9" w:rsidRPr="00590986" w:rsidRDefault="00877FB9">
            <w:pPr>
              <w:spacing w:line="225" w:lineRule="atLeast"/>
              <w:rPr>
                <w:rFonts w:cs="Arial"/>
                <w:sz w:val="18"/>
                <w:szCs w:val="18"/>
              </w:rPr>
            </w:pPr>
            <w:r w:rsidRPr="00590986">
              <w:rPr>
                <w:rFonts w:cs="Arial"/>
                <w:sz w:val="18"/>
                <w:szCs w:val="18"/>
              </w:rPr>
              <w:t>fastdosering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3A5C32" w14:textId="77777777" w:rsidR="00877FB9" w:rsidRPr="00590986" w:rsidRDefault="00C262CC">
            <w:pPr>
              <w:spacing w:line="225" w:lineRule="atLeast"/>
              <w:rPr>
                <w:rFonts w:cs="Arial"/>
                <w:sz w:val="18"/>
                <w:szCs w:val="18"/>
              </w:rPr>
            </w:pPr>
            <w:hyperlink w:anchor="tns:Dosering" w:history="1">
              <w:r w:rsidR="00877FB9" w:rsidRPr="00590986">
                <w:rPr>
                  <w:rStyle w:val="Hyperlnk"/>
                  <w:rFonts w:cs="Arial"/>
                  <w:sz w:val="18"/>
                  <w:szCs w:val="18"/>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EFB9AA" w14:textId="77777777" w:rsidR="00877FB9" w:rsidRPr="00590986" w:rsidRDefault="00877FB9">
            <w:pPr>
              <w:spacing w:line="225" w:lineRule="atLeast"/>
              <w:rPr>
                <w:rFonts w:cs="Arial"/>
                <w:sz w:val="18"/>
                <w:szCs w:val="18"/>
              </w:rPr>
            </w:pPr>
            <w:r w:rsidRPr="00590986">
              <w:rPr>
                <w:rFonts w:cs="Arial"/>
                <w:sz w:val="18"/>
                <w:szCs w:val="18"/>
              </w:rPr>
              <w:t>Dosering där ordinatören har bestämt mängd och periodicitet, t.ex. 2 tabletter 3 gånger dagligen. Kan vara av valfri doseringstyp. Obligatorisk parameter om Villkorsdosering saknas.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B28C44"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9B476C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7C06A5" w14:textId="77777777" w:rsidR="00877FB9" w:rsidRPr="00590986" w:rsidRDefault="00877FB9">
            <w:pPr>
              <w:spacing w:line="225" w:lineRule="atLeast"/>
              <w:rPr>
                <w:rFonts w:cs="Arial"/>
                <w:sz w:val="18"/>
                <w:szCs w:val="18"/>
              </w:rPr>
            </w:pPr>
            <w:r w:rsidRPr="00590986">
              <w:rPr>
                <w:rFonts w:cs="Arial"/>
                <w:sz w:val="18"/>
                <w:szCs w:val="18"/>
              </w:rPr>
              <w:t>kortNotation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17C886"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749BB0" w14:textId="77777777" w:rsidR="00877FB9" w:rsidRPr="00590986" w:rsidRDefault="00877FB9">
            <w:pPr>
              <w:spacing w:line="225" w:lineRule="atLeast"/>
              <w:rPr>
                <w:rFonts w:cs="Arial"/>
                <w:sz w:val="18"/>
                <w:szCs w:val="18"/>
              </w:rPr>
            </w:pPr>
            <w:r w:rsidRPr="00590986">
              <w:rPr>
                <w:rFonts w:cs="Arial"/>
                <w:sz w:val="18"/>
                <w:szCs w:val="18"/>
              </w:rPr>
              <w:t>Angiven kortnotation som beskriver doseringen.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859512"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4977C52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3CB230" w14:textId="77777777" w:rsidR="00877FB9" w:rsidRPr="00590986" w:rsidRDefault="00877FB9">
            <w:pPr>
              <w:spacing w:line="225" w:lineRule="atLeast"/>
              <w:rPr>
                <w:rFonts w:cs="Arial"/>
                <w:sz w:val="18"/>
                <w:szCs w:val="18"/>
              </w:rPr>
            </w:pPr>
            <w:r w:rsidRPr="00590986">
              <w:rPr>
                <w:rFonts w:cs="Arial"/>
                <w:sz w:val="18"/>
                <w:szCs w:val="18"/>
              </w:rPr>
              <w:t>maxdosering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8CD7BE" w14:textId="77777777" w:rsidR="00877FB9" w:rsidRPr="00590986" w:rsidRDefault="00C262CC">
            <w:pPr>
              <w:spacing w:line="225" w:lineRule="atLeast"/>
              <w:rPr>
                <w:rFonts w:cs="Arial"/>
                <w:sz w:val="18"/>
                <w:szCs w:val="18"/>
              </w:rPr>
            </w:pPr>
            <w:hyperlink w:anchor="tns:Dosering" w:history="1">
              <w:r w:rsidR="00877FB9" w:rsidRPr="00590986">
                <w:rPr>
                  <w:rStyle w:val="Hyperlnk"/>
                  <w:rFonts w:cs="Arial"/>
                  <w:sz w:val="18"/>
                  <w:szCs w:val="18"/>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3D7B0D" w14:textId="77777777" w:rsidR="00877FB9" w:rsidRPr="00590986" w:rsidRDefault="00877FB9">
            <w:pPr>
              <w:spacing w:line="225" w:lineRule="atLeast"/>
              <w:rPr>
                <w:rFonts w:cs="Arial"/>
                <w:sz w:val="18"/>
                <w:szCs w:val="18"/>
              </w:rPr>
            </w:pPr>
            <w:r w:rsidRPr="00590986">
              <w:rPr>
                <w:rFonts w:cs="Arial"/>
                <w:sz w:val="18"/>
                <w:szCs w:val="18"/>
              </w:rPr>
              <w:t>Dosering som anger den högsta tillåtna mängden under en viss period, t.ex. högst 5 tabletter per vecka. Kan vara av valfri doseringstyp.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A67232"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228460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D32C9B" w14:textId="77777777" w:rsidR="00877FB9" w:rsidRPr="00590986" w:rsidRDefault="00877FB9">
            <w:pPr>
              <w:spacing w:line="225" w:lineRule="atLeast"/>
              <w:rPr>
                <w:rFonts w:cs="Arial"/>
                <w:sz w:val="18"/>
                <w:szCs w:val="18"/>
              </w:rPr>
            </w:pPr>
            <w:r w:rsidRPr="00590986">
              <w:rPr>
                <w:rFonts w:cs="Arial"/>
                <w:sz w:val="18"/>
                <w:szCs w:val="18"/>
              </w:rPr>
              <w:t>maxtid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62FC11" w14:textId="77777777" w:rsidR="00877FB9" w:rsidRPr="00590986" w:rsidRDefault="00877FB9">
            <w:pPr>
              <w:spacing w:line="225" w:lineRule="atLeast"/>
              <w:rPr>
                <w:rFonts w:cs="Arial"/>
                <w:sz w:val="18"/>
                <w:szCs w:val="18"/>
              </w:rPr>
            </w:pPr>
            <w:r w:rsidRPr="00590986">
              <w:rPr>
                <w:rFonts w:cs="Arial"/>
                <w:sz w:val="18"/>
                <w:szCs w:val="18"/>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6CF623" w14:textId="77777777" w:rsidR="00877FB9" w:rsidRPr="00590986" w:rsidRDefault="00877FB9">
            <w:pPr>
              <w:spacing w:line="225" w:lineRule="atLeast"/>
              <w:rPr>
                <w:rFonts w:cs="Arial"/>
                <w:sz w:val="18"/>
                <w:szCs w:val="18"/>
              </w:rPr>
            </w:pPr>
            <w:r w:rsidRPr="00590986">
              <w:rPr>
                <w:rFonts w:cs="Arial"/>
                <w:sz w:val="18"/>
                <w:szCs w:val="18"/>
              </w:rPr>
              <w:t>Indikerar om behandlingstid avser den maximala tid som läkemedlet får användas. Obligatorisk parameter om behandlingstid anges. Får ej anges om behandlingstid saknas.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2B6E03"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5E7A3E4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1250D4" w14:textId="77777777" w:rsidR="00877FB9" w:rsidRPr="00590986" w:rsidRDefault="00877FB9">
            <w:pPr>
              <w:spacing w:line="225" w:lineRule="atLeast"/>
              <w:rPr>
                <w:rFonts w:cs="Arial"/>
                <w:sz w:val="18"/>
                <w:szCs w:val="18"/>
              </w:rPr>
            </w:pPr>
            <w:r w:rsidRPr="00590986">
              <w:rPr>
                <w:rFonts w:cs="Arial"/>
                <w:sz w:val="18"/>
                <w:szCs w:val="18"/>
              </w:rPr>
              <w:t>villkorsdosering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B3C542" w14:textId="77777777" w:rsidR="00877FB9" w:rsidRPr="00590986" w:rsidRDefault="00C262CC">
            <w:pPr>
              <w:spacing w:line="225" w:lineRule="atLeast"/>
              <w:rPr>
                <w:rFonts w:cs="Arial"/>
                <w:sz w:val="18"/>
                <w:szCs w:val="18"/>
              </w:rPr>
            </w:pPr>
            <w:hyperlink w:anchor="tns:Dosering" w:history="1">
              <w:r w:rsidR="00877FB9" w:rsidRPr="00590986">
                <w:rPr>
                  <w:rStyle w:val="Hyperlnk"/>
                  <w:rFonts w:cs="Arial"/>
                  <w:sz w:val="18"/>
                  <w:szCs w:val="18"/>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A352B6" w14:textId="77777777" w:rsidR="00877FB9" w:rsidRPr="00590986" w:rsidRDefault="00877FB9">
            <w:pPr>
              <w:spacing w:line="225" w:lineRule="atLeast"/>
              <w:rPr>
                <w:rFonts w:cs="Arial"/>
                <w:sz w:val="18"/>
                <w:szCs w:val="18"/>
              </w:rPr>
            </w:pPr>
            <w:r w:rsidRPr="00590986">
              <w:rPr>
                <w:rFonts w:cs="Arial"/>
                <w:sz w:val="18"/>
                <w:szCs w:val="18"/>
              </w:rPr>
              <w:t>Ordinerad mängd och periodicitet som gäller om ett visst villkor är uppfyllt, t.ex. 1-2 tabletter till natten. Kan vara av valfri doseringstyp. Obligatorisk parameter om Fast dosering saknas.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A8F2E0"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0357438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B4583B" w14:textId="77777777" w:rsidR="00877FB9" w:rsidRPr="00590986" w:rsidRDefault="00877FB9">
            <w:pPr>
              <w:spacing w:line="225" w:lineRule="atLeast"/>
              <w:rPr>
                <w:rFonts w:cs="Arial"/>
                <w:sz w:val="18"/>
                <w:szCs w:val="18"/>
              </w:rPr>
            </w:pPr>
            <w:r w:rsidRPr="00590986">
              <w:rPr>
                <w:rFonts w:cs="Arial"/>
                <w:sz w:val="18"/>
                <w:szCs w:val="18"/>
              </w:rPr>
              <w:t>villkorstext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A97D84"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40FFA1" w14:textId="77777777" w:rsidR="00877FB9" w:rsidRPr="00590986" w:rsidRDefault="00877FB9">
            <w:pPr>
              <w:spacing w:line="225" w:lineRule="atLeast"/>
              <w:rPr>
                <w:rFonts w:cs="Arial"/>
                <w:sz w:val="18"/>
                <w:szCs w:val="18"/>
              </w:rPr>
            </w:pPr>
            <w:r w:rsidRPr="00590986">
              <w:rPr>
                <w:rFonts w:cs="Arial"/>
                <w:sz w:val="18"/>
                <w:szCs w:val="18"/>
              </w:rPr>
              <w:t>Text som anger villkor kopplat till en villkorsdosering,t.ex. "vid behov". Kan anges endast om Villkorsdosering används.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9B92AF" w14:textId="77777777" w:rsidR="00877FB9" w:rsidRPr="00590986" w:rsidRDefault="00877FB9">
            <w:pPr>
              <w:spacing w:line="225" w:lineRule="atLeast"/>
              <w:rPr>
                <w:rFonts w:cs="Arial"/>
                <w:sz w:val="18"/>
                <w:szCs w:val="18"/>
              </w:rPr>
            </w:pPr>
            <w:r w:rsidRPr="00590986">
              <w:rPr>
                <w:rFonts w:cs="Arial"/>
                <w:sz w:val="18"/>
                <w:szCs w:val="18"/>
              </w:rPr>
              <w:t>0..1</w:t>
            </w:r>
          </w:p>
        </w:tc>
      </w:tr>
    </w:tbl>
    <w:p w14:paraId="45C75B5A"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171"/>
        <w:gridCol w:w="2112"/>
        <w:gridCol w:w="880"/>
      </w:tblGrid>
      <w:tr w:rsidR="00877FB9" w:rsidRPr="00590986" w14:paraId="3AF515E1"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087174" w14:textId="77777777" w:rsidR="00877FB9" w:rsidRPr="00590986" w:rsidRDefault="00877FB9">
            <w:pPr>
              <w:spacing w:before="75" w:after="75" w:line="225" w:lineRule="atLeast"/>
              <w:ind w:left="75" w:right="75"/>
              <w:rPr>
                <w:rFonts w:cs="Arial"/>
                <w:b/>
                <w:bCs/>
                <w:sz w:val="18"/>
                <w:szCs w:val="18"/>
              </w:rPr>
            </w:pPr>
            <w:bookmarkStart w:id="640" w:name="tns:Tidsperiod"/>
            <w:r w:rsidRPr="00590986">
              <w:rPr>
                <w:rFonts w:cs="Arial"/>
                <w:b/>
                <w:bCs/>
                <w:sz w:val="18"/>
                <w:szCs w:val="18"/>
              </w:rPr>
              <w:t>Tidsperiod</w:t>
            </w:r>
            <w:bookmarkEnd w:id="640"/>
          </w:p>
        </w:tc>
      </w:tr>
      <w:tr w:rsidR="00877FB9" w:rsidRPr="00590986" w14:paraId="09349B3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552F0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FB0F8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8F163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541EF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32C15C9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322F6B" w14:textId="77777777" w:rsidR="00877FB9" w:rsidRPr="00590986" w:rsidRDefault="00877FB9">
            <w:pPr>
              <w:spacing w:line="225" w:lineRule="atLeast"/>
              <w:rPr>
                <w:rFonts w:cs="Arial"/>
                <w:sz w:val="18"/>
                <w:szCs w:val="18"/>
              </w:rPr>
            </w:pPr>
            <w:r w:rsidRPr="00590986">
              <w:rPr>
                <w:rFonts w:cs="Arial"/>
                <w:sz w:val="18"/>
                <w:szCs w:val="18"/>
              </w:rPr>
              <w:t>tidsintervall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51F171" w14:textId="77777777" w:rsidR="00877FB9" w:rsidRPr="00590986" w:rsidRDefault="00C262CC">
            <w:pPr>
              <w:spacing w:line="225" w:lineRule="atLeast"/>
              <w:rPr>
                <w:rFonts w:cs="Arial"/>
                <w:sz w:val="18"/>
                <w:szCs w:val="18"/>
              </w:rPr>
            </w:pPr>
            <w:hyperlink w:anchor="tns:Intervall" w:history="1">
              <w:r w:rsidR="00877FB9" w:rsidRPr="00590986">
                <w:rPr>
                  <w:rStyle w:val="Hyperlnk"/>
                  <w:rFonts w:cs="Arial"/>
                  <w:sz w:val="18"/>
                  <w:szCs w:val="18"/>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A84029" w14:textId="77777777" w:rsidR="00877FB9" w:rsidRPr="00590986" w:rsidRDefault="00877FB9">
            <w:pPr>
              <w:spacing w:line="225" w:lineRule="atLeast"/>
              <w:rPr>
                <w:rFonts w:cs="Arial"/>
                <w:sz w:val="18"/>
                <w:szCs w:val="18"/>
              </w:rPr>
            </w:pPr>
            <w:r w:rsidRPr="00590986">
              <w:rPr>
                <w:rFonts w:cs="Arial"/>
                <w:sz w:val="18"/>
                <w:szCs w:val="18"/>
              </w:rPr>
              <w:t>Tidsperiodens 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B24301"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2C7EB16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0A2E40" w14:textId="77777777" w:rsidR="00877FB9" w:rsidRPr="00590986" w:rsidRDefault="00877FB9">
            <w:pPr>
              <w:spacing w:line="225" w:lineRule="atLeast"/>
              <w:rPr>
                <w:rFonts w:cs="Arial"/>
                <w:sz w:val="18"/>
                <w:szCs w:val="18"/>
              </w:rPr>
            </w:pPr>
            <w:r w:rsidRPr="00590986">
              <w:rPr>
                <w:rFonts w:cs="Arial"/>
                <w:sz w:val="18"/>
                <w:szCs w:val="18"/>
              </w:rPr>
              <w:t>tidsenhet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9D30D5" w14:textId="77777777" w:rsidR="00877FB9" w:rsidRPr="00590986" w:rsidRDefault="00C262CC">
            <w:pPr>
              <w:spacing w:line="225" w:lineRule="atLeast"/>
              <w:rPr>
                <w:rFonts w:cs="Arial"/>
                <w:sz w:val="18"/>
                <w:szCs w:val="18"/>
              </w:rPr>
            </w:pPr>
            <w:hyperlink w:anchor="tns:tidsenhet" w:history="1">
              <w:r w:rsidR="00877FB9" w:rsidRPr="00590986">
                <w:rPr>
                  <w:rStyle w:val="Hyperlnk"/>
                  <w:rFonts w:cs="Arial"/>
                  <w:sz w:val="18"/>
                  <w:szCs w:val="18"/>
                </w:rPr>
                <w:t>tns:tidsenhet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671E38" w14:textId="77777777" w:rsidR="00877FB9" w:rsidRPr="00590986" w:rsidRDefault="00877FB9">
            <w:pPr>
              <w:spacing w:line="225" w:lineRule="atLeast"/>
              <w:rPr>
                <w:rFonts w:cs="Arial"/>
                <w:sz w:val="18"/>
                <w:szCs w:val="18"/>
              </w:rPr>
            </w:pPr>
            <w:r w:rsidRPr="00590986">
              <w:rPr>
                <w:rFonts w:cs="Arial"/>
                <w:sz w:val="18"/>
                <w:szCs w:val="18"/>
              </w:rPr>
              <w:t>Tidsperiodens tidsenhet.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FEFEB9" w14:textId="77777777" w:rsidR="00877FB9" w:rsidRPr="00590986" w:rsidRDefault="00877FB9">
            <w:pPr>
              <w:spacing w:line="225" w:lineRule="atLeast"/>
              <w:rPr>
                <w:rFonts w:cs="Arial"/>
                <w:sz w:val="18"/>
                <w:szCs w:val="18"/>
              </w:rPr>
            </w:pPr>
            <w:r w:rsidRPr="00590986">
              <w:rPr>
                <w:rFonts w:cs="Arial"/>
                <w:sz w:val="18"/>
                <w:szCs w:val="18"/>
              </w:rPr>
              <w:t>1..1</w:t>
            </w:r>
          </w:p>
        </w:tc>
      </w:tr>
    </w:tbl>
    <w:p w14:paraId="1368D773"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532"/>
        <w:gridCol w:w="1871"/>
        <w:gridCol w:w="2322"/>
        <w:gridCol w:w="941"/>
      </w:tblGrid>
      <w:tr w:rsidR="00877FB9" w:rsidRPr="00590986" w14:paraId="726B1D91"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1E0323" w14:textId="77777777" w:rsidR="00877FB9" w:rsidRPr="00590986" w:rsidRDefault="00877FB9">
            <w:pPr>
              <w:spacing w:before="75" w:after="75" w:line="225" w:lineRule="atLeast"/>
              <w:ind w:left="75" w:right="75"/>
              <w:rPr>
                <w:rFonts w:cs="Arial"/>
                <w:b/>
                <w:bCs/>
                <w:sz w:val="18"/>
                <w:szCs w:val="18"/>
              </w:rPr>
            </w:pPr>
            <w:bookmarkStart w:id="641" w:name="tns:Dosering"/>
            <w:r w:rsidRPr="00590986">
              <w:rPr>
                <w:rFonts w:cs="Arial"/>
                <w:b/>
                <w:bCs/>
                <w:sz w:val="18"/>
                <w:szCs w:val="18"/>
              </w:rPr>
              <w:t>Dosering</w:t>
            </w:r>
            <w:bookmarkEnd w:id="641"/>
          </w:p>
        </w:tc>
      </w:tr>
      <w:tr w:rsidR="00877FB9" w:rsidRPr="00590986" w14:paraId="08C12A5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5A4B4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0773C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F0A87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7B2ED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430C3F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8196C7" w14:textId="77777777" w:rsidR="00877FB9" w:rsidRPr="00590986" w:rsidRDefault="00877FB9">
            <w:pPr>
              <w:spacing w:line="225" w:lineRule="atLeast"/>
              <w:rPr>
                <w:rFonts w:cs="Arial"/>
                <w:sz w:val="18"/>
                <w:szCs w:val="18"/>
              </w:rPr>
            </w:pPr>
            <w:r w:rsidRPr="00590986">
              <w:rPr>
                <w:rFonts w:cs="Arial"/>
                <w:sz w:val="18"/>
                <w:szCs w:val="18"/>
              </w:rPr>
              <w:t>fritextdosering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824E53" w14:textId="77777777" w:rsidR="00877FB9" w:rsidRPr="00590986" w:rsidRDefault="00C262CC">
            <w:pPr>
              <w:spacing w:line="225" w:lineRule="atLeast"/>
              <w:rPr>
                <w:rFonts w:cs="Arial"/>
                <w:sz w:val="18"/>
                <w:szCs w:val="18"/>
              </w:rPr>
            </w:pPr>
            <w:hyperlink w:anchor="tns:Fritextdosering" w:history="1">
              <w:r w:rsidR="00877FB9" w:rsidRPr="00590986">
                <w:rPr>
                  <w:rStyle w:val="Hyperlnk"/>
                  <w:rFonts w:cs="Arial"/>
                  <w:sz w:val="18"/>
                  <w:szCs w:val="18"/>
                </w:rPr>
                <w:t>tns:Fritextdosering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038DB6" w14:textId="77777777" w:rsidR="00877FB9" w:rsidRPr="00590986" w:rsidRDefault="00877FB9">
            <w:pPr>
              <w:spacing w:line="225" w:lineRule="atLeast"/>
              <w:rPr>
                <w:rFonts w:cs="Arial"/>
                <w:sz w:val="18"/>
                <w:szCs w:val="18"/>
              </w:rPr>
            </w:pPr>
            <w:r w:rsidRPr="00590986">
              <w:rPr>
                <w:rFonts w:cs="Arial"/>
                <w:sz w:val="18"/>
                <w:szCs w:val="18"/>
              </w:rPr>
              <w:t>Eventuell fritextdosering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60447F"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524BB55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DB5A2A" w14:textId="77777777" w:rsidR="00877FB9" w:rsidRPr="00590986" w:rsidRDefault="00877FB9">
            <w:pPr>
              <w:spacing w:line="225" w:lineRule="atLeast"/>
              <w:rPr>
                <w:rFonts w:cs="Arial"/>
                <w:sz w:val="18"/>
                <w:szCs w:val="18"/>
              </w:rPr>
            </w:pPr>
            <w:r w:rsidRPr="00590986">
              <w:rPr>
                <w:rFonts w:cs="Arial"/>
                <w:sz w:val="18"/>
                <w:szCs w:val="18"/>
              </w:rPr>
              <w:t>tillfallesdosering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1EB8E6" w14:textId="77777777" w:rsidR="00877FB9" w:rsidRPr="00590986" w:rsidRDefault="00C262CC">
            <w:pPr>
              <w:spacing w:line="225" w:lineRule="atLeast"/>
              <w:rPr>
                <w:rFonts w:cs="Arial"/>
                <w:sz w:val="18"/>
                <w:szCs w:val="18"/>
              </w:rPr>
            </w:pPr>
            <w:hyperlink w:anchor="tns:Tillfallesdosering" w:history="1">
              <w:r w:rsidR="00877FB9" w:rsidRPr="00590986">
                <w:rPr>
                  <w:rStyle w:val="Hyperlnk"/>
                  <w:rFonts w:cs="Arial"/>
                  <w:sz w:val="18"/>
                  <w:szCs w:val="18"/>
                </w:rPr>
                <w:t>tns:Tillfallesdosering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A83FDF" w14:textId="77777777" w:rsidR="00877FB9" w:rsidRPr="00590986" w:rsidRDefault="00877FB9">
            <w:pPr>
              <w:spacing w:line="225" w:lineRule="atLeast"/>
              <w:rPr>
                <w:rFonts w:cs="Arial"/>
                <w:sz w:val="18"/>
                <w:szCs w:val="18"/>
              </w:rPr>
            </w:pPr>
            <w:r w:rsidRPr="00590986">
              <w:rPr>
                <w:rFonts w:cs="Arial"/>
                <w:sz w:val="18"/>
                <w:szCs w:val="18"/>
              </w:rPr>
              <w:t>Eventuell tillfällesdosering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A73291"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2E6062A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79EF67" w14:textId="77777777" w:rsidR="00877FB9" w:rsidRPr="00590986" w:rsidRDefault="00877FB9">
            <w:pPr>
              <w:spacing w:line="225" w:lineRule="atLeast"/>
              <w:rPr>
                <w:rFonts w:cs="Arial"/>
                <w:sz w:val="18"/>
                <w:szCs w:val="18"/>
              </w:rPr>
            </w:pPr>
            <w:r w:rsidRPr="00590986">
              <w:rPr>
                <w:rFonts w:cs="Arial"/>
                <w:sz w:val="18"/>
                <w:szCs w:val="18"/>
              </w:rPr>
              <w:t>engangsdosering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E21FDB" w14:textId="77777777" w:rsidR="00877FB9" w:rsidRPr="00590986" w:rsidRDefault="00C262CC">
            <w:pPr>
              <w:spacing w:line="225" w:lineRule="atLeast"/>
              <w:rPr>
                <w:rFonts w:cs="Arial"/>
                <w:sz w:val="18"/>
                <w:szCs w:val="18"/>
              </w:rPr>
            </w:pPr>
            <w:hyperlink w:anchor="tns:Engangsdosering" w:history="1">
              <w:r w:rsidR="00877FB9" w:rsidRPr="00590986">
                <w:rPr>
                  <w:rStyle w:val="Hyperlnk"/>
                  <w:rFonts w:cs="Arial"/>
                  <w:sz w:val="18"/>
                  <w:szCs w:val="18"/>
                </w:rPr>
                <w:t>tns:Engangsdosering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ECDB71" w14:textId="77777777" w:rsidR="00877FB9" w:rsidRPr="00590986" w:rsidRDefault="00877FB9">
            <w:pPr>
              <w:spacing w:line="225" w:lineRule="atLeast"/>
              <w:rPr>
                <w:rFonts w:cs="Arial"/>
                <w:sz w:val="18"/>
                <w:szCs w:val="18"/>
              </w:rPr>
            </w:pPr>
            <w:r w:rsidRPr="00590986">
              <w:rPr>
                <w:rFonts w:cs="Arial"/>
                <w:sz w:val="18"/>
                <w:szCs w:val="18"/>
              </w:rPr>
              <w:t>Eventuell engångsdosering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AB5173"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4F73503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B4504B" w14:textId="77777777" w:rsidR="00877FB9" w:rsidRPr="00590986" w:rsidRDefault="00877FB9">
            <w:pPr>
              <w:spacing w:line="225" w:lineRule="atLeast"/>
              <w:rPr>
                <w:rFonts w:cs="Arial"/>
                <w:sz w:val="18"/>
                <w:szCs w:val="18"/>
              </w:rPr>
            </w:pPr>
            <w:r w:rsidRPr="00590986">
              <w:rPr>
                <w:rFonts w:cs="Arial"/>
                <w:sz w:val="18"/>
                <w:szCs w:val="18"/>
              </w:rPr>
              <w:t>frekvensdosering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79219E" w14:textId="77777777" w:rsidR="00877FB9" w:rsidRPr="00590986" w:rsidRDefault="00C262CC">
            <w:pPr>
              <w:spacing w:line="225" w:lineRule="atLeast"/>
              <w:rPr>
                <w:rFonts w:cs="Arial"/>
                <w:sz w:val="18"/>
                <w:szCs w:val="18"/>
              </w:rPr>
            </w:pPr>
            <w:hyperlink w:anchor="tns:Frekvensdosering" w:history="1">
              <w:r w:rsidR="00877FB9" w:rsidRPr="00590986">
                <w:rPr>
                  <w:rStyle w:val="Hyperlnk"/>
                  <w:rFonts w:cs="Arial"/>
                  <w:sz w:val="18"/>
                  <w:szCs w:val="18"/>
                </w:rPr>
                <w:t>tns:Frekvensdosering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0B721B" w14:textId="77777777" w:rsidR="00877FB9" w:rsidRPr="00590986" w:rsidRDefault="00877FB9">
            <w:pPr>
              <w:spacing w:line="225" w:lineRule="atLeast"/>
              <w:rPr>
                <w:rFonts w:cs="Arial"/>
                <w:sz w:val="18"/>
                <w:szCs w:val="18"/>
              </w:rPr>
            </w:pPr>
            <w:r w:rsidRPr="00590986">
              <w:rPr>
                <w:rFonts w:cs="Arial"/>
                <w:sz w:val="18"/>
                <w:szCs w:val="18"/>
              </w:rPr>
              <w:t>Eventuell frekvensdosering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254921"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1B5F621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D9A7BA" w14:textId="77777777" w:rsidR="00877FB9" w:rsidRPr="00590986" w:rsidRDefault="00877FB9">
            <w:pPr>
              <w:spacing w:line="225" w:lineRule="atLeast"/>
              <w:rPr>
                <w:rFonts w:cs="Arial"/>
                <w:sz w:val="18"/>
                <w:szCs w:val="18"/>
              </w:rPr>
            </w:pPr>
            <w:r w:rsidRPr="00590986">
              <w:rPr>
                <w:rFonts w:cs="Arial"/>
                <w:sz w:val="18"/>
                <w:szCs w:val="18"/>
              </w:rPr>
              <w:t>perioddosering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043833" w14:textId="77777777" w:rsidR="00877FB9" w:rsidRPr="00590986" w:rsidRDefault="00C262CC">
            <w:pPr>
              <w:spacing w:line="225" w:lineRule="atLeast"/>
              <w:rPr>
                <w:rFonts w:cs="Arial"/>
                <w:sz w:val="18"/>
                <w:szCs w:val="18"/>
              </w:rPr>
            </w:pPr>
            <w:hyperlink w:anchor="tns:Perioddosering" w:history="1">
              <w:r w:rsidR="00877FB9" w:rsidRPr="00590986">
                <w:rPr>
                  <w:rStyle w:val="Hyperlnk"/>
                  <w:rFonts w:cs="Arial"/>
                  <w:sz w:val="18"/>
                  <w:szCs w:val="18"/>
                </w:rPr>
                <w:t>tns:Perioddosering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ECEE1E" w14:textId="77777777" w:rsidR="00877FB9" w:rsidRPr="00590986" w:rsidRDefault="00877FB9">
            <w:pPr>
              <w:spacing w:line="225" w:lineRule="atLeast"/>
              <w:rPr>
                <w:rFonts w:cs="Arial"/>
                <w:sz w:val="18"/>
                <w:szCs w:val="18"/>
              </w:rPr>
            </w:pPr>
            <w:r w:rsidRPr="00590986">
              <w:rPr>
                <w:rFonts w:cs="Arial"/>
                <w:sz w:val="18"/>
                <w:szCs w:val="18"/>
              </w:rPr>
              <w:t>Eventuell perioddosering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77DCD4"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015428A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430B96" w14:textId="77777777" w:rsidR="00877FB9" w:rsidRPr="00590986" w:rsidRDefault="00877FB9">
            <w:pPr>
              <w:spacing w:line="225" w:lineRule="atLeast"/>
              <w:rPr>
                <w:rFonts w:cs="Arial"/>
                <w:sz w:val="18"/>
                <w:szCs w:val="18"/>
              </w:rPr>
            </w:pPr>
            <w:r w:rsidRPr="00590986">
              <w:rPr>
                <w:rFonts w:cs="Arial"/>
                <w:sz w:val="18"/>
                <w:szCs w:val="18"/>
              </w:rPr>
              <w:t>rampdosering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203D4D" w14:textId="77777777" w:rsidR="00877FB9" w:rsidRPr="00590986" w:rsidRDefault="00C262CC">
            <w:pPr>
              <w:spacing w:line="225" w:lineRule="atLeast"/>
              <w:rPr>
                <w:rFonts w:cs="Arial"/>
                <w:sz w:val="18"/>
                <w:szCs w:val="18"/>
              </w:rPr>
            </w:pPr>
            <w:hyperlink w:anchor="tns:Rampdosering" w:history="1">
              <w:r w:rsidR="00877FB9" w:rsidRPr="00590986">
                <w:rPr>
                  <w:rStyle w:val="Hyperlnk"/>
                  <w:rFonts w:cs="Arial"/>
                  <w:sz w:val="18"/>
                  <w:szCs w:val="18"/>
                </w:rPr>
                <w:t>tns:Rampdosering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DC9B93" w14:textId="77777777" w:rsidR="00877FB9" w:rsidRPr="00590986" w:rsidRDefault="00877FB9">
            <w:pPr>
              <w:spacing w:line="225" w:lineRule="atLeast"/>
              <w:rPr>
                <w:rFonts w:cs="Arial"/>
                <w:sz w:val="18"/>
                <w:szCs w:val="18"/>
              </w:rPr>
            </w:pPr>
            <w:r w:rsidRPr="00590986">
              <w:rPr>
                <w:rFonts w:cs="Arial"/>
                <w:sz w:val="18"/>
                <w:szCs w:val="18"/>
              </w:rPr>
              <w:t>Eventuell rampdosering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491FC2" w14:textId="77777777" w:rsidR="00877FB9" w:rsidRPr="00590986" w:rsidRDefault="00877FB9">
            <w:pPr>
              <w:spacing w:line="225" w:lineRule="atLeast"/>
              <w:rPr>
                <w:rFonts w:cs="Arial"/>
                <w:sz w:val="18"/>
                <w:szCs w:val="18"/>
              </w:rPr>
            </w:pPr>
            <w:r w:rsidRPr="00590986">
              <w:rPr>
                <w:rFonts w:cs="Arial"/>
                <w:sz w:val="18"/>
                <w:szCs w:val="18"/>
              </w:rPr>
              <w:t>Del av val</w:t>
            </w:r>
          </w:p>
        </w:tc>
      </w:tr>
    </w:tbl>
    <w:p w14:paraId="14A8339C"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281"/>
        <w:gridCol w:w="961"/>
        <w:gridCol w:w="2272"/>
        <w:gridCol w:w="880"/>
      </w:tblGrid>
      <w:tr w:rsidR="00877FB9" w:rsidRPr="00590986" w14:paraId="480499A3"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D0B035" w14:textId="77777777" w:rsidR="00877FB9" w:rsidRPr="00590986" w:rsidRDefault="00877FB9">
            <w:pPr>
              <w:spacing w:before="75" w:after="75" w:line="225" w:lineRule="atLeast"/>
              <w:ind w:left="75" w:right="75"/>
              <w:rPr>
                <w:rFonts w:cs="Arial"/>
                <w:b/>
                <w:bCs/>
                <w:sz w:val="18"/>
                <w:szCs w:val="18"/>
              </w:rPr>
            </w:pPr>
            <w:bookmarkStart w:id="642" w:name="tns:Fritextdosering"/>
            <w:r w:rsidRPr="00590986">
              <w:rPr>
                <w:rFonts w:cs="Arial"/>
                <w:b/>
                <w:bCs/>
                <w:sz w:val="18"/>
                <w:szCs w:val="18"/>
              </w:rPr>
              <w:t>Fritextdosering</w:t>
            </w:r>
            <w:bookmarkEnd w:id="642"/>
          </w:p>
        </w:tc>
      </w:tr>
      <w:tr w:rsidR="00877FB9" w:rsidRPr="00590986" w14:paraId="19FDC42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86E32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C47A8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9C50C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D29DD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4D4DF97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5BDD59" w14:textId="77777777" w:rsidR="00877FB9" w:rsidRPr="00590986" w:rsidRDefault="00877FB9">
            <w:pPr>
              <w:spacing w:line="225" w:lineRule="atLeast"/>
              <w:rPr>
                <w:rFonts w:cs="Arial"/>
                <w:sz w:val="18"/>
                <w:szCs w:val="18"/>
              </w:rPr>
            </w:pPr>
            <w:r w:rsidRPr="00590986">
              <w:rPr>
                <w:rFonts w:cs="Arial"/>
                <w:sz w:val="18"/>
                <w:szCs w:val="18"/>
              </w:rPr>
              <w:t>fritextdosering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47617E"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740785" w14:textId="77777777" w:rsidR="00877FB9" w:rsidRPr="00590986" w:rsidRDefault="00877FB9">
            <w:pPr>
              <w:spacing w:line="225" w:lineRule="atLeast"/>
              <w:rPr>
                <w:rFonts w:cs="Arial"/>
                <w:sz w:val="18"/>
                <w:szCs w:val="18"/>
              </w:rPr>
            </w:pPr>
            <w:r w:rsidRPr="00590986">
              <w:rPr>
                <w:rFonts w:cs="Arial"/>
                <w:sz w:val="18"/>
                <w:szCs w:val="18"/>
              </w:rPr>
              <w:t>Dosering angiven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5176F9" w14:textId="77777777" w:rsidR="00877FB9" w:rsidRPr="00590986" w:rsidRDefault="00877FB9">
            <w:pPr>
              <w:spacing w:line="225" w:lineRule="atLeast"/>
              <w:rPr>
                <w:rFonts w:cs="Arial"/>
                <w:sz w:val="18"/>
                <w:szCs w:val="18"/>
              </w:rPr>
            </w:pPr>
            <w:r w:rsidRPr="00590986">
              <w:rPr>
                <w:rFonts w:cs="Arial"/>
                <w:sz w:val="18"/>
                <w:szCs w:val="18"/>
              </w:rPr>
              <w:t>1..1</w:t>
            </w:r>
          </w:p>
        </w:tc>
      </w:tr>
    </w:tbl>
    <w:p w14:paraId="4367F6E3"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531"/>
        <w:gridCol w:w="1751"/>
        <w:gridCol w:w="5463"/>
        <w:gridCol w:w="1252"/>
      </w:tblGrid>
      <w:tr w:rsidR="00877FB9" w:rsidRPr="00590986" w14:paraId="28CCBCF0"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774633" w14:textId="77777777" w:rsidR="00877FB9" w:rsidRPr="00590986" w:rsidRDefault="00877FB9">
            <w:pPr>
              <w:spacing w:before="75" w:after="75" w:line="225" w:lineRule="atLeast"/>
              <w:ind w:left="75" w:right="75"/>
              <w:rPr>
                <w:rFonts w:cs="Arial"/>
                <w:b/>
                <w:bCs/>
                <w:sz w:val="18"/>
                <w:szCs w:val="18"/>
              </w:rPr>
            </w:pPr>
            <w:bookmarkStart w:id="643" w:name="tns:Tillfallesdosering"/>
            <w:r w:rsidRPr="00590986">
              <w:rPr>
                <w:rFonts w:cs="Arial"/>
                <w:b/>
                <w:bCs/>
                <w:sz w:val="18"/>
                <w:szCs w:val="18"/>
              </w:rPr>
              <w:t>Tillfallesdosering</w:t>
            </w:r>
            <w:bookmarkEnd w:id="643"/>
          </w:p>
        </w:tc>
      </w:tr>
      <w:tr w:rsidR="00877FB9" w:rsidRPr="00590986" w14:paraId="21B0604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7915A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41B3E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9EF91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C690D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38E6628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695BA8" w14:textId="77777777" w:rsidR="00877FB9" w:rsidRPr="00590986" w:rsidRDefault="00877FB9">
            <w:pPr>
              <w:spacing w:line="225" w:lineRule="atLeast"/>
              <w:rPr>
                <w:rFonts w:cs="Arial"/>
                <w:sz w:val="18"/>
                <w:szCs w:val="18"/>
              </w:rPr>
            </w:pPr>
            <w:r w:rsidRPr="00590986">
              <w:rPr>
                <w:rFonts w:cs="Arial"/>
                <w:sz w:val="18"/>
                <w:szCs w:val="18"/>
              </w:rPr>
              <w:t>doseringstillfallen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EDFECC" w14:textId="77777777" w:rsidR="00877FB9" w:rsidRPr="00590986" w:rsidRDefault="00C262CC">
            <w:pPr>
              <w:spacing w:line="225" w:lineRule="atLeast"/>
              <w:rPr>
                <w:rFonts w:cs="Arial"/>
                <w:sz w:val="18"/>
                <w:szCs w:val="18"/>
              </w:rPr>
            </w:pPr>
            <w:hyperlink w:anchor="tns:Doseringstillfalle" w:history="1">
              <w:r w:rsidR="00877FB9" w:rsidRPr="00590986">
                <w:rPr>
                  <w:rStyle w:val="Hyperlnk"/>
                  <w:rFonts w:cs="Arial"/>
                  <w:sz w:val="18"/>
                  <w:szCs w:val="18"/>
                </w:rPr>
                <w:t>tns:Doseringstillfalle</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548584" w14:textId="77777777" w:rsidR="00877FB9" w:rsidRPr="00590986" w:rsidRDefault="00877FB9">
            <w:pPr>
              <w:spacing w:line="225" w:lineRule="atLeast"/>
              <w:rPr>
                <w:rFonts w:cs="Arial"/>
                <w:sz w:val="18"/>
                <w:szCs w:val="18"/>
              </w:rPr>
            </w:pPr>
            <w:r w:rsidRPr="00590986">
              <w:rPr>
                <w:rFonts w:cs="Arial"/>
                <w:sz w:val="18"/>
                <w:szCs w:val="18"/>
              </w:rPr>
              <w:t>Det eller de doseringstillfällen som anger mängd och tidpunkt för intag inom perioden.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92F5A3" w14:textId="77777777" w:rsidR="00877FB9" w:rsidRPr="00590986" w:rsidRDefault="00877FB9">
            <w:pPr>
              <w:spacing w:line="225" w:lineRule="atLeast"/>
              <w:rPr>
                <w:rFonts w:cs="Arial"/>
                <w:sz w:val="18"/>
                <w:szCs w:val="18"/>
              </w:rPr>
            </w:pPr>
            <w:r w:rsidRPr="00590986">
              <w:rPr>
                <w:rFonts w:cs="Arial"/>
                <w:sz w:val="18"/>
                <w:szCs w:val="18"/>
              </w:rPr>
              <w:t>1..unbounded</w:t>
            </w:r>
          </w:p>
        </w:tc>
      </w:tr>
      <w:tr w:rsidR="00877FB9" w:rsidRPr="00590986" w14:paraId="608A07D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5DC51A" w14:textId="77777777" w:rsidR="00877FB9" w:rsidRPr="00590986" w:rsidRDefault="00877FB9">
            <w:pPr>
              <w:spacing w:line="225" w:lineRule="atLeast"/>
              <w:rPr>
                <w:rFonts w:cs="Arial"/>
                <w:sz w:val="18"/>
                <w:szCs w:val="18"/>
              </w:rPr>
            </w:pPr>
            <w:r w:rsidRPr="00590986">
              <w:rPr>
                <w:rFonts w:cs="Arial"/>
                <w:sz w:val="18"/>
                <w:szCs w:val="18"/>
              </w:rPr>
              <w:t>periodlangd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5F7946"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BC2B99" w14:textId="77777777" w:rsidR="00877FB9" w:rsidRPr="00590986" w:rsidRDefault="00877FB9">
            <w:pPr>
              <w:spacing w:line="225" w:lineRule="atLeast"/>
              <w:rPr>
                <w:rFonts w:cs="Arial"/>
                <w:sz w:val="18"/>
                <w:szCs w:val="18"/>
              </w:rPr>
            </w:pPr>
            <w:r w:rsidRPr="00590986">
              <w:rPr>
                <w:rFonts w:cs="Arial"/>
                <w:sz w:val="18"/>
                <w:szCs w:val="18"/>
              </w:rPr>
              <w:t>Periodtid i dagar.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E17D20" w14:textId="77777777" w:rsidR="00877FB9" w:rsidRPr="00590986" w:rsidRDefault="00877FB9">
            <w:pPr>
              <w:spacing w:line="225" w:lineRule="atLeast"/>
              <w:rPr>
                <w:rFonts w:cs="Arial"/>
                <w:sz w:val="18"/>
                <w:szCs w:val="18"/>
              </w:rPr>
            </w:pPr>
            <w:r w:rsidRPr="00590986">
              <w:rPr>
                <w:rFonts w:cs="Arial"/>
                <w:sz w:val="18"/>
                <w:szCs w:val="18"/>
              </w:rPr>
              <w:t>1..1</w:t>
            </w:r>
          </w:p>
        </w:tc>
      </w:tr>
    </w:tbl>
    <w:p w14:paraId="2A5CC849"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131"/>
        <w:gridCol w:w="6364"/>
        <w:gridCol w:w="880"/>
      </w:tblGrid>
      <w:tr w:rsidR="00877FB9" w:rsidRPr="00590986" w14:paraId="7205EA14"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7C5CEE" w14:textId="77777777" w:rsidR="00877FB9" w:rsidRPr="00590986" w:rsidRDefault="00877FB9">
            <w:pPr>
              <w:spacing w:before="75" w:after="75" w:line="225" w:lineRule="atLeast"/>
              <w:ind w:left="75" w:right="75"/>
              <w:rPr>
                <w:rFonts w:cs="Arial"/>
                <w:b/>
                <w:bCs/>
                <w:sz w:val="18"/>
                <w:szCs w:val="18"/>
              </w:rPr>
            </w:pPr>
            <w:bookmarkStart w:id="644" w:name="tns:Engangsdosering"/>
            <w:r w:rsidRPr="00590986">
              <w:rPr>
                <w:rFonts w:cs="Arial"/>
                <w:b/>
                <w:bCs/>
                <w:sz w:val="18"/>
                <w:szCs w:val="18"/>
              </w:rPr>
              <w:t>Engangsdosering</w:t>
            </w:r>
            <w:bookmarkEnd w:id="644"/>
          </w:p>
        </w:tc>
      </w:tr>
      <w:tr w:rsidR="00877FB9" w:rsidRPr="00590986" w14:paraId="34CE974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F1F66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85BD7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C2F42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1D0ED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3C2AAF5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8D9A50" w14:textId="77777777" w:rsidR="00877FB9" w:rsidRPr="00590986" w:rsidRDefault="00877FB9">
            <w:pPr>
              <w:spacing w:line="225" w:lineRule="atLeast"/>
              <w:rPr>
                <w:rFonts w:cs="Arial"/>
                <w:sz w:val="18"/>
                <w:szCs w:val="18"/>
              </w:rPr>
            </w:pPr>
            <w:r w:rsidRPr="00590986">
              <w:rPr>
                <w:rFonts w:cs="Arial"/>
                <w:sz w:val="18"/>
                <w:szCs w:val="18"/>
              </w:rPr>
              <w:t>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65D902" w14:textId="77777777" w:rsidR="00877FB9" w:rsidRPr="00590986" w:rsidRDefault="00C262CC">
            <w:pPr>
              <w:spacing w:line="225" w:lineRule="atLeast"/>
              <w:rPr>
                <w:rFonts w:cs="Arial"/>
                <w:sz w:val="18"/>
                <w:szCs w:val="18"/>
              </w:rPr>
            </w:pPr>
            <w:hyperlink w:anchor="tns:Intervall" w:history="1">
              <w:r w:rsidR="00877FB9" w:rsidRPr="00590986">
                <w:rPr>
                  <w:rStyle w:val="Hyperlnk"/>
                  <w:rFonts w:cs="Arial"/>
                  <w:sz w:val="18"/>
                  <w:szCs w:val="18"/>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431BF0" w14:textId="77777777" w:rsidR="00877FB9" w:rsidRPr="00590986" w:rsidRDefault="00877FB9">
            <w:pPr>
              <w:spacing w:line="225" w:lineRule="atLeast"/>
              <w:rPr>
                <w:rFonts w:cs="Arial"/>
                <w:sz w:val="18"/>
                <w:szCs w:val="18"/>
              </w:rPr>
            </w:pPr>
            <w:r w:rsidRPr="00590986">
              <w:rPr>
                <w:rFonts w:cs="Arial"/>
                <w:sz w:val="18"/>
                <w:szCs w:val="18"/>
              </w:rPr>
              <w:t>Den mängd läkemedel som ska intas eller appliceras, t.ex. 20 ml.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93838E"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3F191E6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962EEB" w14:textId="77777777" w:rsidR="00877FB9" w:rsidRPr="00590986" w:rsidRDefault="00877FB9">
            <w:pPr>
              <w:spacing w:line="225" w:lineRule="atLeast"/>
              <w:rPr>
                <w:rFonts w:cs="Arial"/>
                <w:sz w:val="18"/>
                <w:szCs w:val="18"/>
              </w:rPr>
            </w:pPr>
            <w:r w:rsidRPr="00590986">
              <w:rPr>
                <w:rFonts w:cs="Arial"/>
                <w:sz w:val="18"/>
                <w:szCs w:val="18"/>
              </w:rPr>
              <w:t>tid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92C6B0" w14:textId="77777777" w:rsidR="00877FB9" w:rsidRPr="00590986" w:rsidRDefault="00C262CC">
            <w:pPr>
              <w:spacing w:line="225" w:lineRule="atLeast"/>
              <w:rPr>
                <w:rFonts w:cs="Arial"/>
                <w:sz w:val="18"/>
                <w:szCs w:val="18"/>
              </w:rPr>
            </w:pPr>
            <w:hyperlink w:anchor="tns:Tidpunkt" w:history="1">
              <w:r w:rsidR="00877FB9" w:rsidRPr="00590986">
                <w:rPr>
                  <w:rStyle w:val="Hyperlnk"/>
                  <w:rFonts w:cs="Arial"/>
                  <w:sz w:val="18"/>
                  <w:szCs w:val="18"/>
                </w:rPr>
                <w:t>tns:Tidpunkt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DD1531" w14:textId="77777777" w:rsidR="00877FB9" w:rsidRPr="00590986" w:rsidRDefault="00877FB9">
            <w:pPr>
              <w:spacing w:line="225" w:lineRule="atLeast"/>
              <w:rPr>
                <w:rFonts w:cs="Arial"/>
                <w:sz w:val="18"/>
                <w:szCs w:val="18"/>
              </w:rPr>
            </w:pPr>
            <w:r w:rsidRPr="00590986">
              <w:rPr>
                <w:rFonts w:cs="Arial"/>
                <w:sz w:val="18"/>
                <w:szCs w:val="18"/>
              </w:rPr>
              <w:t>Den tid eller det tillfälle under dygnet när läkemedlet ska intas eller appliceras.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82EF0A" w14:textId="77777777" w:rsidR="00877FB9" w:rsidRPr="00590986" w:rsidRDefault="00877FB9">
            <w:pPr>
              <w:spacing w:line="225" w:lineRule="atLeast"/>
              <w:rPr>
                <w:rFonts w:cs="Arial"/>
                <w:sz w:val="18"/>
                <w:szCs w:val="18"/>
              </w:rPr>
            </w:pPr>
            <w:r w:rsidRPr="00590986">
              <w:rPr>
                <w:rFonts w:cs="Arial"/>
                <w:sz w:val="18"/>
                <w:szCs w:val="18"/>
              </w:rPr>
              <w:t>0..1</w:t>
            </w:r>
          </w:p>
        </w:tc>
      </w:tr>
    </w:tbl>
    <w:p w14:paraId="41AF87F1"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181"/>
        <w:gridCol w:w="6835"/>
        <w:gridCol w:w="880"/>
      </w:tblGrid>
      <w:tr w:rsidR="00877FB9" w:rsidRPr="00590986" w14:paraId="2419BBD8"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FF0970" w14:textId="77777777" w:rsidR="00877FB9" w:rsidRPr="00590986" w:rsidRDefault="00877FB9">
            <w:pPr>
              <w:spacing w:before="75" w:after="75" w:line="225" w:lineRule="atLeast"/>
              <w:ind w:left="75" w:right="75"/>
              <w:rPr>
                <w:rFonts w:cs="Arial"/>
                <w:b/>
                <w:bCs/>
                <w:sz w:val="18"/>
                <w:szCs w:val="18"/>
              </w:rPr>
            </w:pPr>
            <w:bookmarkStart w:id="645" w:name="tns:Frekvensdosering"/>
            <w:r w:rsidRPr="00590986">
              <w:rPr>
                <w:rFonts w:cs="Arial"/>
                <w:b/>
                <w:bCs/>
                <w:sz w:val="18"/>
                <w:szCs w:val="18"/>
              </w:rPr>
              <w:t>Frekvensdosering</w:t>
            </w:r>
            <w:bookmarkEnd w:id="645"/>
          </w:p>
        </w:tc>
      </w:tr>
      <w:tr w:rsidR="00877FB9" w:rsidRPr="00590986" w14:paraId="133E128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48231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77DA9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0A930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B72CC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7540B3A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59BA61" w14:textId="77777777" w:rsidR="00877FB9" w:rsidRPr="00590986" w:rsidRDefault="00877FB9">
            <w:pPr>
              <w:spacing w:line="225" w:lineRule="atLeast"/>
              <w:rPr>
                <w:rFonts w:cs="Arial"/>
                <w:sz w:val="18"/>
                <w:szCs w:val="18"/>
              </w:rPr>
            </w:pPr>
            <w:r w:rsidRPr="00590986">
              <w:rPr>
                <w:rFonts w:cs="Arial"/>
                <w:sz w:val="18"/>
                <w:szCs w:val="18"/>
              </w:rPr>
              <w:t>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500650" w14:textId="77777777" w:rsidR="00877FB9" w:rsidRPr="00590986" w:rsidRDefault="00C262CC">
            <w:pPr>
              <w:spacing w:line="225" w:lineRule="atLeast"/>
              <w:rPr>
                <w:rFonts w:cs="Arial"/>
                <w:sz w:val="18"/>
                <w:szCs w:val="18"/>
              </w:rPr>
            </w:pPr>
            <w:hyperlink w:anchor="tns:Intervall" w:history="1">
              <w:r w:rsidR="00877FB9" w:rsidRPr="00590986">
                <w:rPr>
                  <w:rStyle w:val="Hyperlnk"/>
                  <w:rFonts w:cs="Arial"/>
                  <w:sz w:val="18"/>
                  <w:szCs w:val="18"/>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0EF431" w14:textId="77777777" w:rsidR="00877FB9" w:rsidRPr="00590986" w:rsidRDefault="00877FB9">
            <w:pPr>
              <w:spacing w:line="225" w:lineRule="atLeast"/>
              <w:rPr>
                <w:rFonts w:cs="Arial"/>
                <w:sz w:val="18"/>
                <w:szCs w:val="18"/>
              </w:rPr>
            </w:pPr>
            <w:r w:rsidRPr="00590986">
              <w:rPr>
                <w:rFonts w:cs="Arial"/>
                <w:sz w:val="18"/>
                <w:szCs w:val="18"/>
              </w:rPr>
              <w:t>Den mängd läkemedel som ska intas eller appliceras vid varje tillfälle, t.ex. 2 tabletter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BAE06E"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5DD38BB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37EEE5" w14:textId="77777777" w:rsidR="00877FB9" w:rsidRPr="00590986" w:rsidRDefault="00877FB9">
            <w:pPr>
              <w:spacing w:line="225" w:lineRule="atLeast"/>
              <w:rPr>
                <w:rFonts w:cs="Arial"/>
                <w:sz w:val="18"/>
                <w:szCs w:val="18"/>
              </w:rPr>
            </w:pPr>
            <w:r w:rsidRPr="00590986">
              <w:rPr>
                <w:rFonts w:cs="Arial"/>
                <w:sz w:val="18"/>
                <w:szCs w:val="18"/>
              </w:rPr>
              <w:t>frekvens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D4A513" w14:textId="77777777" w:rsidR="00877FB9" w:rsidRPr="00590986" w:rsidRDefault="00C262CC">
            <w:pPr>
              <w:spacing w:line="225" w:lineRule="atLeast"/>
              <w:rPr>
                <w:rFonts w:cs="Arial"/>
                <w:sz w:val="18"/>
                <w:szCs w:val="18"/>
              </w:rPr>
            </w:pPr>
            <w:hyperlink w:anchor="tns:Frekvens" w:history="1">
              <w:r w:rsidR="00877FB9" w:rsidRPr="00590986">
                <w:rPr>
                  <w:rStyle w:val="Hyperlnk"/>
                  <w:rFonts w:cs="Arial"/>
                  <w:sz w:val="18"/>
                  <w:szCs w:val="18"/>
                </w:rPr>
                <w:t>tns:Frekvens</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CDBA98" w14:textId="77777777" w:rsidR="00877FB9" w:rsidRPr="00590986" w:rsidRDefault="00877FB9">
            <w:pPr>
              <w:spacing w:line="225" w:lineRule="atLeast"/>
              <w:rPr>
                <w:rFonts w:cs="Arial"/>
                <w:sz w:val="18"/>
                <w:szCs w:val="18"/>
              </w:rPr>
            </w:pPr>
            <w:r w:rsidRPr="00590986">
              <w:rPr>
                <w:rFonts w:cs="Arial"/>
                <w:sz w:val="18"/>
                <w:szCs w:val="18"/>
              </w:rPr>
              <w:t>Periodicitet för intaget eller appliceringen uttryck som antal gånger per tidsenhet, t.ex. 3 gånger dagligen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7C3A40" w14:textId="77777777" w:rsidR="00877FB9" w:rsidRPr="00590986" w:rsidRDefault="00877FB9">
            <w:pPr>
              <w:spacing w:line="225" w:lineRule="atLeast"/>
              <w:rPr>
                <w:rFonts w:cs="Arial"/>
                <w:sz w:val="18"/>
                <w:szCs w:val="18"/>
              </w:rPr>
            </w:pPr>
            <w:r w:rsidRPr="00590986">
              <w:rPr>
                <w:rFonts w:cs="Arial"/>
                <w:sz w:val="18"/>
                <w:szCs w:val="18"/>
              </w:rPr>
              <w:t>1..1</w:t>
            </w:r>
          </w:p>
        </w:tc>
      </w:tr>
    </w:tbl>
    <w:p w14:paraId="17A36C2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281"/>
        <w:gridCol w:w="6735"/>
        <w:gridCol w:w="880"/>
      </w:tblGrid>
      <w:tr w:rsidR="00877FB9" w:rsidRPr="00590986" w14:paraId="04F5CA5F"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79065B" w14:textId="77777777" w:rsidR="00877FB9" w:rsidRPr="00590986" w:rsidRDefault="00877FB9">
            <w:pPr>
              <w:spacing w:before="75" w:after="75" w:line="225" w:lineRule="atLeast"/>
              <w:ind w:left="75" w:right="75"/>
              <w:rPr>
                <w:rFonts w:cs="Arial"/>
                <w:b/>
                <w:bCs/>
                <w:sz w:val="18"/>
                <w:szCs w:val="18"/>
              </w:rPr>
            </w:pPr>
            <w:bookmarkStart w:id="646" w:name="tns:Perioddosering"/>
            <w:r w:rsidRPr="00590986">
              <w:rPr>
                <w:rFonts w:cs="Arial"/>
                <w:b/>
                <w:bCs/>
                <w:sz w:val="18"/>
                <w:szCs w:val="18"/>
              </w:rPr>
              <w:t>Perioddosering</w:t>
            </w:r>
            <w:bookmarkEnd w:id="646"/>
          </w:p>
        </w:tc>
      </w:tr>
      <w:tr w:rsidR="00877FB9" w:rsidRPr="00590986" w14:paraId="3B06B00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6154F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06236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89412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9505A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6D48883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9B1C7D" w14:textId="77777777" w:rsidR="00877FB9" w:rsidRPr="00590986" w:rsidRDefault="00877FB9">
            <w:pPr>
              <w:spacing w:line="225" w:lineRule="atLeast"/>
              <w:rPr>
                <w:rFonts w:cs="Arial"/>
                <w:sz w:val="18"/>
                <w:szCs w:val="18"/>
              </w:rPr>
            </w:pPr>
            <w:r w:rsidRPr="00590986">
              <w:rPr>
                <w:rFonts w:cs="Arial"/>
                <w:sz w:val="18"/>
                <w:szCs w:val="18"/>
              </w:rPr>
              <w:t>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A0A021" w14:textId="77777777" w:rsidR="00877FB9" w:rsidRPr="00590986" w:rsidRDefault="00C262CC">
            <w:pPr>
              <w:spacing w:line="225" w:lineRule="atLeast"/>
              <w:rPr>
                <w:rFonts w:cs="Arial"/>
                <w:sz w:val="18"/>
                <w:szCs w:val="18"/>
              </w:rPr>
            </w:pPr>
            <w:hyperlink w:anchor="tns:Intervall" w:history="1">
              <w:r w:rsidR="00877FB9" w:rsidRPr="00590986">
                <w:rPr>
                  <w:rStyle w:val="Hyperlnk"/>
                  <w:rFonts w:cs="Arial"/>
                  <w:sz w:val="18"/>
                  <w:szCs w:val="18"/>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2BFF15" w14:textId="77777777" w:rsidR="00877FB9" w:rsidRPr="00590986" w:rsidRDefault="00877FB9">
            <w:pPr>
              <w:spacing w:line="225" w:lineRule="atLeast"/>
              <w:rPr>
                <w:rFonts w:cs="Arial"/>
                <w:sz w:val="18"/>
                <w:szCs w:val="18"/>
              </w:rPr>
            </w:pPr>
            <w:r w:rsidRPr="00590986">
              <w:rPr>
                <w:rFonts w:cs="Arial"/>
                <w:sz w:val="18"/>
                <w:szCs w:val="18"/>
              </w:rPr>
              <w:t>Den mängd läkemedel som ska intas eller appliceras vid varje tillfälle, t.ex. 2 tabletter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E5B474"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3359DB3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9EFADB" w14:textId="77777777" w:rsidR="00877FB9" w:rsidRPr="00590986" w:rsidRDefault="00877FB9">
            <w:pPr>
              <w:spacing w:line="225" w:lineRule="atLeast"/>
              <w:rPr>
                <w:rFonts w:cs="Arial"/>
                <w:sz w:val="18"/>
                <w:szCs w:val="18"/>
              </w:rPr>
            </w:pPr>
            <w:r w:rsidRPr="00590986">
              <w:rPr>
                <w:rFonts w:cs="Arial"/>
                <w:sz w:val="18"/>
                <w:szCs w:val="18"/>
              </w:rPr>
              <w:t>tidsperiod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0A58AE" w14:textId="77777777" w:rsidR="00877FB9" w:rsidRPr="00590986" w:rsidRDefault="00C262CC">
            <w:pPr>
              <w:spacing w:line="225" w:lineRule="atLeast"/>
              <w:rPr>
                <w:rFonts w:cs="Arial"/>
                <w:sz w:val="18"/>
                <w:szCs w:val="18"/>
              </w:rPr>
            </w:pPr>
            <w:hyperlink w:anchor="tns:Tidsperiod" w:history="1">
              <w:r w:rsidR="00877FB9" w:rsidRPr="00590986">
                <w:rPr>
                  <w:rStyle w:val="Hyperlnk"/>
                  <w:rFonts w:cs="Arial"/>
                  <w:sz w:val="18"/>
                  <w:szCs w:val="18"/>
                </w:rPr>
                <w:t>tns:Tidsperiod</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F90319" w14:textId="77777777" w:rsidR="00877FB9" w:rsidRPr="00590986" w:rsidRDefault="00877FB9">
            <w:pPr>
              <w:spacing w:line="225" w:lineRule="atLeast"/>
              <w:rPr>
                <w:rFonts w:cs="Arial"/>
                <w:sz w:val="18"/>
                <w:szCs w:val="18"/>
              </w:rPr>
            </w:pPr>
            <w:r w:rsidRPr="00590986">
              <w:rPr>
                <w:rFonts w:cs="Arial"/>
                <w:sz w:val="18"/>
                <w:szCs w:val="18"/>
              </w:rPr>
              <w:t>Periodicitet för intaget eller appliceringen uttryck som förfluten tid mellan varje intag eller applicering, t.ex. var 6:e 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F8A189" w14:textId="77777777" w:rsidR="00877FB9" w:rsidRPr="00590986" w:rsidRDefault="00877FB9">
            <w:pPr>
              <w:spacing w:line="225" w:lineRule="atLeast"/>
              <w:rPr>
                <w:rFonts w:cs="Arial"/>
                <w:sz w:val="18"/>
                <w:szCs w:val="18"/>
              </w:rPr>
            </w:pPr>
            <w:r w:rsidRPr="00590986">
              <w:rPr>
                <w:rFonts w:cs="Arial"/>
                <w:sz w:val="18"/>
                <w:szCs w:val="18"/>
              </w:rPr>
              <w:t>1..1</w:t>
            </w:r>
          </w:p>
        </w:tc>
      </w:tr>
    </w:tbl>
    <w:p w14:paraId="193C7E2B"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221"/>
        <w:gridCol w:w="1281"/>
        <w:gridCol w:w="6615"/>
        <w:gridCol w:w="880"/>
      </w:tblGrid>
      <w:tr w:rsidR="00877FB9" w:rsidRPr="00590986" w14:paraId="43025B86"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C0E447" w14:textId="77777777" w:rsidR="00877FB9" w:rsidRPr="00590986" w:rsidRDefault="00877FB9">
            <w:pPr>
              <w:spacing w:before="75" w:after="75" w:line="225" w:lineRule="atLeast"/>
              <w:ind w:left="75" w:right="75"/>
              <w:rPr>
                <w:rFonts w:cs="Arial"/>
                <w:b/>
                <w:bCs/>
                <w:sz w:val="18"/>
                <w:szCs w:val="18"/>
              </w:rPr>
            </w:pPr>
            <w:bookmarkStart w:id="647" w:name="tns:Rampdosering"/>
            <w:r w:rsidRPr="00590986">
              <w:rPr>
                <w:rFonts w:cs="Arial"/>
                <w:b/>
                <w:bCs/>
                <w:sz w:val="18"/>
                <w:szCs w:val="18"/>
              </w:rPr>
              <w:t>Rampdosering</w:t>
            </w:r>
            <w:bookmarkEnd w:id="647"/>
          </w:p>
        </w:tc>
      </w:tr>
      <w:tr w:rsidR="00877FB9" w:rsidRPr="00590986" w14:paraId="0D4AFFA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7DF47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17D8A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DEBE8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402EA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08BD711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3DB575" w14:textId="77777777" w:rsidR="00877FB9" w:rsidRPr="00590986" w:rsidRDefault="00877FB9">
            <w:pPr>
              <w:spacing w:line="225" w:lineRule="atLeast"/>
              <w:rPr>
                <w:rFonts w:cs="Arial"/>
                <w:sz w:val="18"/>
                <w:szCs w:val="18"/>
              </w:rPr>
            </w:pPr>
            <w:r w:rsidRPr="00590986">
              <w:rPr>
                <w:rFonts w:cs="Arial"/>
                <w:sz w:val="18"/>
                <w:szCs w:val="18"/>
              </w:rPr>
              <w:t>startDosering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67078C" w14:textId="77777777" w:rsidR="00877FB9" w:rsidRPr="00590986" w:rsidRDefault="00C262CC">
            <w:pPr>
              <w:spacing w:line="225" w:lineRule="atLeast"/>
              <w:rPr>
                <w:rFonts w:cs="Arial"/>
                <w:sz w:val="18"/>
                <w:szCs w:val="18"/>
              </w:rPr>
            </w:pPr>
            <w:hyperlink w:anchor="tns:Dosering" w:history="1">
              <w:r w:rsidR="00877FB9" w:rsidRPr="00590986">
                <w:rPr>
                  <w:rStyle w:val="Hyperlnk"/>
                  <w:rFonts w:cs="Arial"/>
                  <w:sz w:val="18"/>
                  <w:szCs w:val="18"/>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9948A0" w14:textId="0A521D27" w:rsidR="00877FB9" w:rsidRPr="00590986" w:rsidRDefault="00877FB9" w:rsidP="00A27A6A">
            <w:pPr>
              <w:spacing w:line="225" w:lineRule="atLeast"/>
              <w:rPr>
                <w:rFonts w:cs="Arial"/>
                <w:sz w:val="18"/>
                <w:szCs w:val="18"/>
              </w:rPr>
            </w:pPr>
            <w:r w:rsidRPr="00590986">
              <w:rPr>
                <w:rFonts w:cs="Arial"/>
                <w:sz w:val="18"/>
                <w:szCs w:val="18"/>
              </w:rPr>
              <w:t xml:space="preserve">Den dosering som gäller vid Doseringsstegets start. Kan vara av valfri doseringstyp förutom av typen rampdosering. </w:t>
            </w:r>
            <w:del w:id="648" w:author="Jonas Sedin" w:date="2013-06-03T09:00:00Z">
              <w:r w:rsidRPr="00590986" w:rsidDel="00A27A6A">
                <w:rPr>
                  <w:rFonts w:cs="Arial"/>
                  <w:sz w:val="18"/>
                  <w:szCs w:val="18"/>
                </w:rPr>
                <w:delText>timme</w:delText>
              </w:r>
            </w:del>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83CF89"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3EB137C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A873A4" w14:textId="77777777" w:rsidR="00877FB9" w:rsidRPr="00590986" w:rsidRDefault="00877FB9">
            <w:pPr>
              <w:spacing w:line="225" w:lineRule="atLeast"/>
              <w:rPr>
                <w:rFonts w:cs="Arial"/>
                <w:sz w:val="18"/>
                <w:szCs w:val="18"/>
              </w:rPr>
            </w:pPr>
            <w:r w:rsidRPr="00590986">
              <w:rPr>
                <w:rFonts w:cs="Arial"/>
                <w:sz w:val="18"/>
                <w:szCs w:val="18"/>
              </w:rPr>
              <w:t>slutDosering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69572F" w14:textId="77777777" w:rsidR="00877FB9" w:rsidRPr="00590986" w:rsidRDefault="00C262CC">
            <w:pPr>
              <w:spacing w:line="225" w:lineRule="atLeast"/>
              <w:rPr>
                <w:rFonts w:cs="Arial"/>
                <w:sz w:val="18"/>
                <w:szCs w:val="18"/>
              </w:rPr>
            </w:pPr>
            <w:hyperlink w:anchor="tns:Dosering" w:history="1">
              <w:r w:rsidR="00877FB9" w:rsidRPr="00590986">
                <w:rPr>
                  <w:rStyle w:val="Hyperlnk"/>
                  <w:rFonts w:cs="Arial"/>
                  <w:sz w:val="18"/>
                  <w:szCs w:val="18"/>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428289" w14:textId="0B350F67" w:rsidR="00877FB9" w:rsidRPr="00590986" w:rsidRDefault="00877FB9" w:rsidP="00A27A6A">
            <w:pPr>
              <w:spacing w:line="225" w:lineRule="atLeast"/>
              <w:rPr>
                <w:rFonts w:cs="Arial"/>
                <w:sz w:val="18"/>
                <w:szCs w:val="18"/>
              </w:rPr>
            </w:pPr>
            <w:r w:rsidRPr="00590986">
              <w:rPr>
                <w:rFonts w:cs="Arial"/>
                <w:sz w:val="18"/>
                <w:szCs w:val="18"/>
              </w:rPr>
              <w:t xml:space="preserve">Den dosering som gäller vid Doseringsstegets slut. slutDosering ska vara samma doseringstyp som startDosering. </w:t>
            </w:r>
            <w:del w:id="649" w:author="Jonas Sedin" w:date="2013-06-03T09:00:00Z">
              <w:r w:rsidRPr="00590986" w:rsidDel="00A27A6A">
                <w:rPr>
                  <w:rFonts w:cs="Arial"/>
                  <w:sz w:val="18"/>
                  <w:szCs w:val="18"/>
                </w:rPr>
                <w:delText>timme</w:delText>
              </w:r>
            </w:del>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96A127"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20285E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B58245" w14:textId="77777777" w:rsidR="00877FB9" w:rsidRPr="00590986" w:rsidRDefault="00877FB9">
            <w:pPr>
              <w:spacing w:line="225" w:lineRule="atLeast"/>
              <w:rPr>
                <w:rFonts w:cs="Arial"/>
                <w:sz w:val="18"/>
                <w:szCs w:val="18"/>
              </w:rPr>
            </w:pPr>
            <w:r w:rsidRPr="00590986">
              <w:rPr>
                <w:rFonts w:cs="Arial"/>
                <w:sz w:val="18"/>
                <w:szCs w:val="18"/>
              </w:rPr>
              <w:t>dossteg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5354A6" w14:textId="77777777" w:rsidR="00877FB9" w:rsidRPr="00590986" w:rsidRDefault="00C262CC">
            <w:pPr>
              <w:spacing w:line="225" w:lineRule="atLeast"/>
              <w:rPr>
                <w:rFonts w:cs="Arial"/>
                <w:sz w:val="18"/>
                <w:szCs w:val="18"/>
              </w:rPr>
            </w:pPr>
            <w:hyperlink w:anchor="tns:Intervall" w:history="1">
              <w:r w:rsidR="00877FB9" w:rsidRPr="00590986">
                <w:rPr>
                  <w:rStyle w:val="Hyperlnk"/>
                  <w:rFonts w:cs="Arial"/>
                  <w:sz w:val="18"/>
                  <w:szCs w:val="18"/>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E35E5D" w14:textId="0D9C98AB" w:rsidR="00877FB9" w:rsidRPr="00590986" w:rsidRDefault="00877FB9" w:rsidP="00A27A6A">
            <w:pPr>
              <w:spacing w:line="225" w:lineRule="atLeast"/>
              <w:rPr>
                <w:rFonts w:cs="Arial"/>
                <w:sz w:val="18"/>
                <w:szCs w:val="18"/>
              </w:rPr>
            </w:pPr>
            <w:r w:rsidRPr="00590986">
              <w:rPr>
                <w:rFonts w:cs="Arial"/>
                <w:sz w:val="18"/>
                <w:szCs w:val="18"/>
              </w:rPr>
              <w:t xml:space="preserve">Den mängd som dosen ska ökas eller minskas med vid varje tidssteg. </w:t>
            </w:r>
            <w:del w:id="650" w:author="Jonas Sedin" w:date="2013-06-03T09:01:00Z">
              <w:r w:rsidRPr="00590986" w:rsidDel="00A27A6A">
                <w:rPr>
                  <w:rFonts w:cs="Arial"/>
                  <w:sz w:val="18"/>
                  <w:szCs w:val="18"/>
                </w:rPr>
                <w:delText>timme</w:delText>
              </w:r>
            </w:del>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A7EB81"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496266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D81184" w14:textId="77777777" w:rsidR="00877FB9" w:rsidRPr="00590986" w:rsidRDefault="00877FB9">
            <w:pPr>
              <w:spacing w:line="225" w:lineRule="atLeast"/>
              <w:rPr>
                <w:rFonts w:cs="Arial"/>
                <w:sz w:val="18"/>
                <w:szCs w:val="18"/>
              </w:rPr>
            </w:pPr>
            <w:r w:rsidRPr="00590986">
              <w:rPr>
                <w:rFonts w:cs="Arial"/>
                <w:sz w:val="18"/>
                <w:szCs w:val="18"/>
              </w:rPr>
              <w:t>tidssteg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24AE93" w14:textId="77777777" w:rsidR="00877FB9" w:rsidRPr="00590986" w:rsidRDefault="00C262CC">
            <w:pPr>
              <w:spacing w:line="225" w:lineRule="atLeast"/>
              <w:rPr>
                <w:rFonts w:cs="Arial"/>
                <w:sz w:val="18"/>
                <w:szCs w:val="18"/>
              </w:rPr>
            </w:pPr>
            <w:hyperlink w:anchor="tns:Tidsperiod" w:history="1">
              <w:r w:rsidR="00877FB9" w:rsidRPr="00590986">
                <w:rPr>
                  <w:rStyle w:val="Hyperlnk"/>
                  <w:rFonts w:cs="Arial"/>
                  <w:sz w:val="18"/>
                  <w:szCs w:val="18"/>
                </w:rPr>
                <w:t>tns:Tidsperiod</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4A0B08" w14:textId="4B999F14" w:rsidR="00877FB9" w:rsidRPr="00590986" w:rsidRDefault="00877FB9" w:rsidP="00A27A6A">
            <w:pPr>
              <w:spacing w:line="225" w:lineRule="atLeast"/>
              <w:rPr>
                <w:rFonts w:cs="Arial"/>
                <w:sz w:val="18"/>
                <w:szCs w:val="18"/>
              </w:rPr>
            </w:pPr>
            <w:r w:rsidRPr="00590986">
              <w:rPr>
                <w:rFonts w:cs="Arial"/>
                <w:sz w:val="18"/>
                <w:szCs w:val="18"/>
              </w:rPr>
              <w:t xml:space="preserve">Den tid som ska förflyta mellan varje ändring av dosen. </w:t>
            </w:r>
            <w:del w:id="651" w:author="Jonas Sedin" w:date="2013-06-03T09:01:00Z">
              <w:r w:rsidRPr="00590986" w:rsidDel="00A27A6A">
                <w:rPr>
                  <w:rFonts w:cs="Arial"/>
                  <w:sz w:val="18"/>
                  <w:szCs w:val="18"/>
                </w:rPr>
                <w:delText>timme</w:delText>
              </w:r>
            </w:del>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95EC47" w14:textId="77777777" w:rsidR="00877FB9" w:rsidRPr="00590986" w:rsidRDefault="00877FB9">
            <w:pPr>
              <w:spacing w:line="225" w:lineRule="atLeast"/>
              <w:rPr>
                <w:rFonts w:cs="Arial"/>
                <w:sz w:val="18"/>
                <w:szCs w:val="18"/>
              </w:rPr>
            </w:pPr>
            <w:r w:rsidRPr="00590986">
              <w:rPr>
                <w:rFonts w:cs="Arial"/>
                <w:sz w:val="18"/>
                <w:szCs w:val="18"/>
              </w:rPr>
              <w:t>1..1</w:t>
            </w:r>
          </w:p>
        </w:tc>
      </w:tr>
    </w:tbl>
    <w:p w14:paraId="0F4B0EC3"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311"/>
        <w:gridCol w:w="1661"/>
        <w:gridCol w:w="1481"/>
        <w:gridCol w:w="880"/>
      </w:tblGrid>
      <w:tr w:rsidR="00877FB9" w:rsidRPr="00590986" w14:paraId="130C67A8"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82192B" w14:textId="77777777" w:rsidR="00877FB9" w:rsidRPr="00590986" w:rsidRDefault="00877FB9">
            <w:pPr>
              <w:spacing w:before="75" w:after="75" w:line="225" w:lineRule="atLeast"/>
              <w:ind w:left="75" w:right="75"/>
              <w:rPr>
                <w:rFonts w:cs="Arial"/>
                <w:b/>
                <w:bCs/>
                <w:sz w:val="18"/>
                <w:szCs w:val="18"/>
              </w:rPr>
            </w:pPr>
            <w:bookmarkStart w:id="652" w:name="tns:Tidpunkt"/>
            <w:r w:rsidRPr="00590986">
              <w:rPr>
                <w:rFonts w:cs="Arial"/>
                <w:b/>
                <w:bCs/>
                <w:sz w:val="18"/>
                <w:szCs w:val="18"/>
              </w:rPr>
              <w:t>Tidpunkt</w:t>
            </w:r>
            <w:bookmarkEnd w:id="652"/>
          </w:p>
        </w:tc>
      </w:tr>
      <w:tr w:rsidR="00877FB9" w:rsidRPr="00590986" w14:paraId="4335014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F1541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351D0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A7615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4F4C7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4CDA039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7E62BF" w14:textId="77777777" w:rsidR="00877FB9" w:rsidRPr="00590986" w:rsidRDefault="00877FB9">
            <w:pPr>
              <w:spacing w:line="225" w:lineRule="atLeast"/>
              <w:rPr>
                <w:rFonts w:cs="Arial"/>
                <w:sz w:val="18"/>
                <w:szCs w:val="18"/>
              </w:rPr>
            </w:pPr>
            <w:r w:rsidRPr="00590986">
              <w:rPr>
                <w:rFonts w:cs="Arial"/>
                <w:sz w:val="18"/>
                <w:szCs w:val="18"/>
              </w:rPr>
              <w:t>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9F1973" w14:textId="77777777" w:rsidR="00877FB9" w:rsidRPr="00590986" w:rsidRDefault="00C262CC">
            <w:pPr>
              <w:spacing w:line="225" w:lineRule="atLeast"/>
              <w:rPr>
                <w:rFonts w:cs="Arial"/>
                <w:sz w:val="18"/>
                <w:szCs w:val="18"/>
              </w:rPr>
            </w:pPr>
            <w:hyperlink w:anchor="tns:Dag" w:history="1">
              <w:r w:rsidR="00877FB9" w:rsidRPr="00590986">
                <w:rPr>
                  <w:rStyle w:val="Hyperlnk"/>
                  <w:rFonts w:cs="Arial"/>
                  <w:sz w:val="18"/>
                  <w:szCs w:val="18"/>
                </w:rPr>
                <w:t>tns:Dag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9FFF02" w14:textId="77777777" w:rsidR="00877FB9" w:rsidRPr="00590986" w:rsidRDefault="00877FB9">
            <w:pPr>
              <w:spacing w:line="225" w:lineRule="atLeast"/>
              <w:rPr>
                <w:rFonts w:cs="Arial"/>
                <w:sz w:val="18"/>
                <w:szCs w:val="18"/>
              </w:rPr>
            </w:pPr>
            <w:r w:rsidRPr="00590986">
              <w:rPr>
                <w:rFonts w:cs="Arial"/>
                <w:sz w:val="18"/>
                <w:szCs w:val="18"/>
              </w:rPr>
              <w:t>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06CC58"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A39896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C7A2F9" w14:textId="77777777" w:rsidR="00877FB9" w:rsidRPr="00590986" w:rsidRDefault="00877FB9">
            <w:pPr>
              <w:spacing w:line="225" w:lineRule="atLeast"/>
              <w:rPr>
                <w:rFonts w:cs="Arial"/>
                <w:sz w:val="18"/>
                <w:szCs w:val="18"/>
              </w:rPr>
            </w:pPr>
            <w:r w:rsidRPr="00590986">
              <w:rPr>
                <w:rFonts w:cs="Arial"/>
                <w:sz w:val="18"/>
                <w:szCs w:val="18"/>
              </w:rPr>
              <w:t>tidInomDygnet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C4075F" w14:textId="77777777" w:rsidR="00877FB9" w:rsidRPr="00590986" w:rsidRDefault="00C262CC">
            <w:pPr>
              <w:spacing w:line="225" w:lineRule="atLeast"/>
              <w:rPr>
                <w:rFonts w:cs="Arial"/>
                <w:sz w:val="18"/>
                <w:szCs w:val="18"/>
              </w:rPr>
            </w:pPr>
            <w:hyperlink w:anchor="tns:TidInomDygnet" w:history="1">
              <w:r w:rsidR="00877FB9" w:rsidRPr="00590986">
                <w:rPr>
                  <w:rStyle w:val="Hyperlnk"/>
                  <w:rFonts w:cs="Arial"/>
                  <w:sz w:val="18"/>
                  <w:szCs w:val="18"/>
                </w:rPr>
                <w:t>tns:TidInomDygnet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5B83FB" w14:textId="77777777" w:rsidR="00877FB9" w:rsidRPr="00590986" w:rsidRDefault="00877FB9">
            <w:pPr>
              <w:spacing w:line="225" w:lineRule="atLeast"/>
              <w:rPr>
                <w:rFonts w:cs="Arial"/>
                <w:sz w:val="18"/>
                <w:szCs w:val="18"/>
              </w:rPr>
            </w:pPr>
            <w:r w:rsidRPr="00590986">
              <w:rPr>
                <w:rFonts w:cs="Arial"/>
                <w:sz w:val="18"/>
                <w:szCs w:val="18"/>
              </w:rPr>
              <w:t>Tid inom dygnet.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E2FE10" w14:textId="77777777" w:rsidR="00877FB9" w:rsidRPr="00590986" w:rsidRDefault="00877FB9">
            <w:pPr>
              <w:spacing w:line="225" w:lineRule="atLeast"/>
              <w:rPr>
                <w:rFonts w:cs="Arial"/>
                <w:sz w:val="18"/>
                <w:szCs w:val="18"/>
              </w:rPr>
            </w:pPr>
            <w:r w:rsidRPr="00590986">
              <w:rPr>
                <w:rFonts w:cs="Arial"/>
                <w:sz w:val="18"/>
                <w:szCs w:val="18"/>
              </w:rPr>
              <w:t>1..1</w:t>
            </w:r>
          </w:p>
        </w:tc>
      </w:tr>
    </w:tbl>
    <w:p w14:paraId="4C58E2E0"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211"/>
        <w:gridCol w:w="3472"/>
        <w:gridCol w:w="941"/>
      </w:tblGrid>
      <w:tr w:rsidR="00877FB9" w:rsidRPr="00590986" w14:paraId="0B43FA01"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047688" w14:textId="77777777" w:rsidR="00877FB9" w:rsidRPr="00590986" w:rsidRDefault="00877FB9">
            <w:pPr>
              <w:spacing w:before="75" w:after="75" w:line="225" w:lineRule="atLeast"/>
              <w:ind w:left="75" w:right="75"/>
              <w:rPr>
                <w:rFonts w:cs="Arial"/>
                <w:b/>
                <w:bCs/>
                <w:sz w:val="18"/>
                <w:szCs w:val="18"/>
              </w:rPr>
            </w:pPr>
            <w:bookmarkStart w:id="653" w:name="tns:Dag"/>
            <w:r w:rsidRPr="00590986">
              <w:rPr>
                <w:rFonts w:cs="Arial"/>
                <w:b/>
                <w:bCs/>
                <w:sz w:val="18"/>
                <w:szCs w:val="18"/>
              </w:rPr>
              <w:t>Dag</w:t>
            </w:r>
            <w:bookmarkEnd w:id="653"/>
          </w:p>
        </w:tc>
      </w:tr>
      <w:tr w:rsidR="00877FB9" w:rsidRPr="00590986" w14:paraId="07309C59"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DAAD7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3E65E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D94D4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76734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3992E10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EAAEFD" w14:textId="77777777" w:rsidR="00877FB9" w:rsidRPr="00590986" w:rsidRDefault="00877FB9">
            <w:pPr>
              <w:spacing w:line="225" w:lineRule="atLeast"/>
              <w:rPr>
                <w:rFonts w:cs="Arial"/>
                <w:sz w:val="18"/>
                <w:szCs w:val="18"/>
              </w:rPr>
            </w:pPr>
            <w:r w:rsidRPr="00590986">
              <w:rPr>
                <w:rFonts w:cs="Arial"/>
                <w:sz w:val="18"/>
                <w:szCs w:val="18"/>
              </w:rPr>
              <w:t>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4803A4" w14:textId="77777777" w:rsidR="00877FB9" w:rsidRPr="00590986" w:rsidRDefault="00877FB9">
            <w:pPr>
              <w:spacing w:line="225" w:lineRule="atLeast"/>
              <w:rPr>
                <w:rFonts w:cs="Arial"/>
                <w:sz w:val="18"/>
                <w:szCs w:val="18"/>
              </w:rPr>
            </w:pPr>
            <w:r w:rsidRPr="00590986">
              <w:rPr>
                <w:rFonts w:cs="Arial"/>
                <w:sz w:val="18"/>
                <w:szCs w:val="18"/>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C07B6D"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4BDE10"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00BF006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CED15B" w14:textId="77777777" w:rsidR="00877FB9" w:rsidRPr="00590986" w:rsidRDefault="00877FB9">
            <w:pPr>
              <w:spacing w:line="225" w:lineRule="atLeast"/>
              <w:rPr>
                <w:rFonts w:cs="Arial"/>
                <w:sz w:val="18"/>
                <w:szCs w:val="18"/>
              </w:rPr>
            </w:pPr>
            <w:r w:rsidRPr="00590986">
              <w:rPr>
                <w:rFonts w:cs="Arial"/>
                <w:sz w:val="18"/>
                <w:szCs w:val="18"/>
              </w:rPr>
              <w:t>veckodag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4282C6" w14:textId="77777777" w:rsidR="00877FB9" w:rsidRPr="00590986" w:rsidRDefault="00C262CC">
            <w:pPr>
              <w:spacing w:line="225" w:lineRule="atLeast"/>
              <w:rPr>
                <w:rFonts w:cs="Arial"/>
                <w:sz w:val="18"/>
                <w:szCs w:val="18"/>
              </w:rPr>
            </w:pPr>
            <w:hyperlink w:anchor="tns:veckodag" w:history="1">
              <w:r w:rsidR="00877FB9" w:rsidRPr="00590986">
                <w:rPr>
                  <w:rStyle w:val="Hyperlnk"/>
                  <w:rFonts w:cs="Arial"/>
                  <w:sz w:val="18"/>
                  <w:szCs w:val="18"/>
                </w:rPr>
                <w:t>tns:veckodag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9FC34B"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13D429"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0FAEBC3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7F9BFA" w14:textId="77777777" w:rsidR="00877FB9" w:rsidRPr="00590986" w:rsidRDefault="00877FB9">
            <w:pPr>
              <w:spacing w:line="225" w:lineRule="atLeast"/>
              <w:rPr>
                <w:rFonts w:cs="Arial"/>
                <w:sz w:val="18"/>
                <w:szCs w:val="18"/>
              </w:rPr>
            </w:pPr>
            <w:r w:rsidRPr="00590986">
              <w:rPr>
                <w:rFonts w:cs="Arial"/>
                <w:sz w:val="18"/>
                <w:szCs w:val="18"/>
              </w:rPr>
              <w:t>dagNr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8FABE0"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C17E73" w14:textId="77777777" w:rsidR="00877FB9" w:rsidRPr="00590986" w:rsidRDefault="00877FB9">
            <w:pPr>
              <w:spacing w:line="225" w:lineRule="atLeast"/>
              <w:rPr>
                <w:rFonts w:cs="Arial"/>
                <w:sz w:val="18"/>
                <w:szCs w:val="18"/>
              </w:rPr>
            </w:pPr>
            <w:r w:rsidRPr="00590986">
              <w:rPr>
                <w:rFonts w:cs="Arial"/>
                <w:sz w:val="18"/>
                <w:szCs w:val="18"/>
              </w:rPr>
              <w:t>Antal dagar från Doseringsstegets början.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1CE5F5" w14:textId="77777777" w:rsidR="00877FB9" w:rsidRPr="00590986" w:rsidRDefault="00877FB9">
            <w:pPr>
              <w:spacing w:line="225" w:lineRule="atLeast"/>
              <w:rPr>
                <w:rFonts w:cs="Arial"/>
                <w:sz w:val="18"/>
                <w:szCs w:val="18"/>
              </w:rPr>
            </w:pPr>
            <w:r w:rsidRPr="00590986">
              <w:rPr>
                <w:rFonts w:cs="Arial"/>
                <w:sz w:val="18"/>
                <w:szCs w:val="18"/>
              </w:rPr>
              <w:t>Del av val</w:t>
            </w:r>
          </w:p>
        </w:tc>
      </w:tr>
    </w:tbl>
    <w:p w14:paraId="3D77B6D7"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171"/>
        <w:gridCol w:w="1331"/>
        <w:gridCol w:w="880"/>
      </w:tblGrid>
      <w:tr w:rsidR="00877FB9" w:rsidRPr="00590986" w14:paraId="19B4459D"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AE31AB" w14:textId="77777777" w:rsidR="00877FB9" w:rsidRPr="00590986" w:rsidRDefault="00877FB9">
            <w:pPr>
              <w:spacing w:before="75" w:after="75" w:line="225" w:lineRule="atLeast"/>
              <w:ind w:left="75" w:right="75"/>
              <w:rPr>
                <w:rFonts w:cs="Arial"/>
                <w:b/>
                <w:bCs/>
                <w:sz w:val="18"/>
                <w:szCs w:val="18"/>
              </w:rPr>
            </w:pPr>
            <w:bookmarkStart w:id="654" w:name="tns:Frekvens"/>
            <w:r w:rsidRPr="00590986">
              <w:rPr>
                <w:rFonts w:cs="Arial"/>
                <w:b/>
                <w:bCs/>
                <w:sz w:val="18"/>
                <w:szCs w:val="18"/>
              </w:rPr>
              <w:t>Frekvens</w:t>
            </w:r>
            <w:bookmarkEnd w:id="654"/>
          </w:p>
        </w:tc>
      </w:tr>
      <w:tr w:rsidR="00877FB9" w:rsidRPr="00590986" w14:paraId="27619A8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DF5F5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5A6FF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872AC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8012E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09C9E89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71335C" w14:textId="77777777" w:rsidR="00877FB9" w:rsidRPr="00590986" w:rsidRDefault="00877FB9">
            <w:pPr>
              <w:spacing w:line="225" w:lineRule="atLeast"/>
              <w:rPr>
                <w:rFonts w:cs="Arial"/>
                <w:sz w:val="18"/>
                <w:szCs w:val="18"/>
              </w:rPr>
            </w:pPr>
            <w:r w:rsidRPr="00590986">
              <w:rPr>
                <w:rFonts w:cs="Arial"/>
                <w:sz w:val="18"/>
                <w:szCs w:val="18"/>
              </w:rPr>
              <w:t>varde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CC2ADD" w14:textId="77777777" w:rsidR="00877FB9" w:rsidRPr="00590986" w:rsidRDefault="00C262CC">
            <w:pPr>
              <w:spacing w:line="225" w:lineRule="atLeast"/>
              <w:rPr>
                <w:rFonts w:cs="Arial"/>
                <w:sz w:val="18"/>
                <w:szCs w:val="18"/>
              </w:rPr>
            </w:pPr>
            <w:hyperlink w:anchor="tns:Intervall" w:history="1">
              <w:r w:rsidR="00877FB9" w:rsidRPr="00590986">
                <w:rPr>
                  <w:rStyle w:val="Hyperlnk"/>
                  <w:rFonts w:cs="Arial"/>
                  <w:sz w:val="18"/>
                  <w:szCs w:val="18"/>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951CF9"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85819B"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AB251D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ED5F39" w14:textId="77777777" w:rsidR="00877FB9" w:rsidRPr="00590986" w:rsidRDefault="00877FB9">
            <w:pPr>
              <w:spacing w:line="225" w:lineRule="atLeast"/>
              <w:rPr>
                <w:rFonts w:cs="Arial"/>
                <w:sz w:val="18"/>
                <w:szCs w:val="18"/>
              </w:rPr>
            </w:pPr>
            <w:r w:rsidRPr="00590986">
              <w:rPr>
                <w:rFonts w:cs="Arial"/>
                <w:sz w:val="18"/>
                <w:szCs w:val="18"/>
              </w:rPr>
              <w:t>tidsenhet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6ACA2D" w14:textId="77777777" w:rsidR="00877FB9" w:rsidRPr="00590986" w:rsidRDefault="00C262CC">
            <w:pPr>
              <w:spacing w:line="225" w:lineRule="atLeast"/>
              <w:rPr>
                <w:rFonts w:cs="Arial"/>
                <w:sz w:val="18"/>
                <w:szCs w:val="18"/>
              </w:rPr>
            </w:pPr>
            <w:hyperlink w:anchor="tns:tidsenhet" w:history="1">
              <w:r w:rsidR="00877FB9" w:rsidRPr="00590986">
                <w:rPr>
                  <w:rStyle w:val="Hyperlnk"/>
                  <w:rFonts w:cs="Arial"/>
                  <w:sz w:val="18"/>
                  <w:szCs w:val="18"/>
                </w:rPr>
                <w:t>tns:tidsenhet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DAEA3A"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5890A8" w14:textId="77777777" w:rsidR="00877FB9" w:rsidRPr="00590986" w:rsidRDefault="00877FB9">
            <w:pPr>
              <w:spacing w:line="225" w:lineRule="atLeast"/>
              <w:rPr>
                <w:rFonts w:cs="Arial"/>
                <w:sz w:val="18"/>
                <w:szCs w:val="18"/>
              </w:rPr>
            </w:pPr>
            <w:r w:rsidRPr="00590986">
              <w:rPr>
                <w:rFonts w:cs="Arial"/>
                <w:sz w:val="18"/>
                <w:szCs w:val="18"/>
              </w:rPr>
              <w:t>1..1</w:t>
            </w:r>
          </w:p>
        </w:tc>
      </w:tr>
    </w:tbl>
    <w:p w14:paraId="75FAE35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661"/>
        <w:gridCol w:w="6355"/>
        <w:gridCol w:w="880"/>
      </w:tblGrid>
      <w:tr w:rsidR="00877FB9" w:rsidRPr="00590986" w14:paraId="105B2886"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F0AE4A" w14:textId="77777777" w:rsidR="00877FB9" w:rsidRPr="00590986" w:rsidRDefault="00877FB9">
            <w:pPr>
              <w:spacing w:before="75" w:after="75" w:line="225" w:lineRule="atLeast"/>
              <w:ind w:left="75" w:right="75"/>
              <w:rPr>
                <w:rFonts w:cs="Arial"/>
                <w:b/>
                <w:bCs/>
                <w:sz w:val="18"/>
                <w:szCs w:val="18"/>
              </w:rPr>
            </w:pPr>
            <w:bookmarkStart w:id="655" w:name="tns:Doseringstillfalle"/>
            <w:r w:rsidRPr="00590986">
              <w:rPr>
                <w:rFonts w:cs="Arial"/>
                <w:b/>
                <w:bCs/>
                <w:sz w:val="18"/>
                <w:szCs w:val="18"/>
              </w:rPr>
              <w:t>Doseringstillfalle</w:t>
            </w:r>
            <w:bookmarkEnd w:id="655"/>
          </w:p>
        </w:tc>
      </w:tr>
      <w:tr w:rsidR="00877FB9" w:rsidRPr="00590986" w14:paraId="0682F00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2E55C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9D768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D80A1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078B9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01701FD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3F2404" w14:textId="77777777" w:rsidR="00877FB9" w:rsidRPr="00590986" w:rsidRDefault="00877FB9">
            <w:pPr>
              <w:spacing w:line="225" w:lineRule="atLeast"/>
              <w:rPr>
                <w:rFonts w:cs="Arial"/>
                <w:sz w:val="18"/>
                <w:szCs w:val="18"/>
              </w:rPr>
            </w:pPr>
            <w:r w:rsidRPr="00590986">
              <w:rPr>
                <w:rFonts w:cs="Arial"/>
                <w:sz w:val="18"/>
                <w:szCs w:val="18"/>
              </w:rPr>
              <w:t>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55A7BC" w14:textId="77777777" w:rsidR="00877FB9" w:rsidRPr="00590986" w:rsidRDefault="00C262CC">
            <w:pPr>
              <w:spacing w:line="225" w:lineRule="atLeast"/>
              <w:rPr>
                <w:rFonts w:cs="Arial"/>
                <w:sz w:val="18"/>
                <w:szCs w:val="18"/>
              </w:rPr>
            </w:pPr>
            <w:hyperlink w:anchor="tns:Intervall" w:history="1">
              <w:r w:rsidR="00877FB9" w:rsidRPr="00590986">
                <w:rPr>
                  <w:rStyle w:val="Hyperlnk"/>
                  <w:rFonts w:cs="Arial"/>
                  <w:sz w:val="18"/>
                  <w:szCs w:val="18"/>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10C1EB" w14:textId="77777777" w:rsidR="00877FB9" w:rsidRPr="00590986" w:rsidRDefault="00877FB9">
            <w:pPr>
              <w:spacing w:line="225" w:lineRule="atLeast"/>
              <w:rPr>
                <w:rFonts w:cs="Arial"/>
                <w:sz w:val="18"/>
                <w:szCs w:val="18"/>
              </w:rPr>
            </w:pPr>
            <w:r w:rsidRPr="00590986">
              <w:rPr>
                <w:rFonts w:cs="Arial"/>
                <w:sz w:val="18"/>
                <w:szCs w:val="18"/>
              </w:rPr>
              <w:t>Den mängd läkemedel som ska intas eller appliceras.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EC406C"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02451A5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8336B4" w14:textId="77777777" w:rsidR="00877FB9" w:rsidRPr="00590986" w:rsidRDefault="00877FB9">
            <w:pPr>
              <w:spacing w:line="225" w:lineRule="atLeast"/>
              <w:rPr>
                <w:rFonts w:cs="Arial"/>
                <w:sz w:val="18"/>
                <w:szCs w:val="18"/>
              </w:rPr>
            </w:pPr>
            <w:r w:rsidRPr="00590986">
              <w:rPr>
                <w:rFonts w:cs="Arial"/>
                <w:sz w:val="18"/>
                <w:szCs w:val="18"/>
              </w:rPr>
              <w:t>tid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D673ED" w14:textId="77777777" w:rsidR="00877FB9" w:rsidRPr="00590986" w:rsidRDefault="00C262CC">
            <w:pPr>
              <w:spacing w:line="225" w:lineRule="atLeast"/>
              <w:rPr>
                <w:rFonts w:cs="Arial"/>
                <w:sz w:val="18"/>
                <w:szCs w:val="18"/>
              </w:rPr>
            </w:pPr>
            <w:hyperlink w:anchor="tns:TidInomDygnet" w:history="1">
              <w:r w:rsidR="00877FB9" w:rsidRPr="00590986">
                <w:rPr>
                  <w:rStyle w:val="Hyperlnk"/>
                  <w:rFonts w:cs="Arial"/>
                  <w:sz w:val="18"/>
                  <w:szCs w:val="18"/>
                </w:rPr>
                <w:t>tns:TidInomDygnet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2A3CEB" w14:textId="77777777" w:rsidR="00877FB9" w:rsidRPr="00590986" w:rsidRDefault="00877FB9">
            <w:pPr>
              <w:spacing w:line="225" w:lineRule="atLeast"/>
              <w:rPr>
                <w:rFonts w:cs="Arial"/>
                <w:sz w:val="18"/>
                <w:szCs w:val="18"/>
              </w:rPr>
            </w:pPr>
            <w:r w:rsidRPr="00590986">
              <w:rPr>
                <w:rFonts w:cs="Arial"/>
                <w:sz w:val="18"/>
                <w:szCs w:val="18"/>
              </w:rPr>
              <w:t>Den tid eller det tillfälle under dygnet när läkemedlet ska intas eller appliceras.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6FB37A"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63D468E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0FB52D" w14:textId="77777777" w:rsidR="00877FB9" w:rsidRPr="00590986" w:rsidRDefault="00877FB9">
            <w:pPr>
              <w:spacing w:line="225" w:lineRule="atLeast"/>
              <w:rPr>
                <w:rFonts w:cs="Arial"/>
                <w:sz w:val="18"/>
                <w:szCs w:val="18"/>
              </w:rPr>
            </w:pPr>
            <w:r w:rsidRPr="00590986">
              <w:rPr>
                <w:rFonts w:cs="Arial"/>
                <w:sz w:val="18"/>
                <w:szCs w:val="18"/>
              </w:rPr>
              <w:t>dagIPeriod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A63CB7"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742042" w14:textId="77777777" w:rsidR="00877FB9" w:rsidRPr="00590986" w:rsidRDefault="00877FB9">
            <w:pPr>
              <w:spacing w:line="225" w:lineRule="atLeast"/>
              <w:rPr>
                <w:rFonts w:cs="Arial"/>
                <w:sz w:val="18"/>
                <w:szCs w:val="18"/>
              </w:rPr>
            </w:pPr>
            <w:r w:rsidRPr="00590986">
              <w:rPr>
                <w:rFonts w:cs="Arial"/>
                <w:sz w:val="18"/>
                <w:szCs w:val="18"/>
              </w:rPr>
              <w:t>Dag i perioden när intag skall ske.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064D68" w14:textId="77777777" w:rsidR="00877FB9" w:rsidRPr="00590986" w:rsidRDefault="00877FB9">
            <w:pPr>
              <w:spacing w:line="225" w:lineRule="atLeast"/>
              <w:rPr>
                <w:rFonts w:cs="Arial"/>
                <w:sz w:val="18"/>
                <w:szCs w:val="18"/>
              </w:rPr>
            </w:pPr>
            <w:r w:rsidRPr="00590986">
              <w:rPr>
                <w:rFonts w:cs="Arial"/>
                <w:sz w:val="18"/>
                <w:szCs w:val="18"/>
              </w:rPr>
              <w:t>1..1</w:t>
            </w:r>
          </w:p>
        </w:tc>
      </w:tr>
    </w:tbl>
    <w:p w14:paraId="66C9ECEA"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211"/>
        <w:gridCol w:w="1731"/>
        <w:gridCol w:w="880"/>
      </w:tblGrid>
      <w:tr w:rsidR="00877FB9" w:rsidRPr="00590986" w14:paraId="774DBF83"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92BC46" w14:textId="77777777" w:rsidR="00877FB9" w:rsidRPr="00590986" w:rsidRDefault="00877FB9">
            <w:pPr>
              <w:spacing w:before="75" w:after="75" w:line="225" w:lineRule="atLeast"/>
              <w:ind w:left="75" w:right="75"/>
              <w:rPr>
                <w:rFonts w:cs="Arial"/>
                <w:b/>
                <w:bCs/>
                <w:sz w:val="18"/>
                <w:szCs w:val="18"/>
              </w:rPr>
            </w:pPr>
            <w:bookmarkStart w:id="656" w:name="tns:TidInomDygnet"/>
            <w:r w:rsidRPr="00590986">
              <w:rPr>
                <w:rFonts w:cs="Arial"/>
                <w:b/>
                <w:bCs/>
                <w:sz w:val="18"/>
                <w:szCs w:val="18"/>
              </w:rPr>
              <w:t>TidInomDygnet</w:t>
            </w:r>
            <w:bookmarkEnd w:id="656"/>
          </w:p>
        </w:tc>
      </w:tr>
      <w:tr w:rsidR="00877FB9" w:rsidRPr="00590986" w14:paraId="623409D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B90EF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809FE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83505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ADD0E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78A3504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6AEB9B" w14:textId="77777777" w:rsidR="00877FB9" w:rsidRPr="00590986" w:rsidRDefault="00877FB9">
            <w:pPr>
              <w:spacing w:line="225" w:lineRule="atLeast"/>
              <w:rPr>
                <w:rFonts w:cs="Arial"/>
                <w:sz w:val="18"/>
                <w:szCs w:val="18"/>
              </w:rPr>
            </w:pPr>
            <w:r w:rsidRPr="00590986">
              <w:rPr>
                <w:rFonts w:cs="Arial"/>
                <w:sz w:val="18"/>
                <w:szCs w:val="18"/>
              </w:rPr>
              <w:t>handelse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DD5300" w14:textId="77777777" w:rsidR="00877FB9" w:rsidRPr="00590986" w:rsidRDefault="00C262CC">
            <w:pPr>
              <w:spacing w:line="225" w:lineRule="atLeast"/>
              <w:rPr>
                <w:rFonts w:cs="Arial"/>
                <w:sz w:val="18"/>
                <w:szCs w:val="18"/>
              </w:rPr>
            </w:pPr>
            <w:hyperlink w:anchor="tns:Handelse" w:history="1">
              <w:r w:rsidR="00877FB9" w:rsidRPr="00590986">
                <w:rPr>
                  <w:rStyle w:val="Hyperlnk"/>
                  <w:rFonts w:cs="Arial"/>
                  <w:sz w:val="18"/>
                  <w:szCs w:val="18"/>
                </w:rPr>
                <w:t>tns:Handelse</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C621F6" w14:textId="77777777" w:rsidR="00877FB9" w:rsidRPr="00590986" w:rsidRDefault="00877FB9">
            <w:pPr>
              <w:spacing w:line="225" w:lineRule="atLeast"/>
              <w:rPr>
                <w:rFonts w:cs="Arial"/>
                <w:sz w:val="18"/>
                <w:szCs w:val="18"/>
              </w:rPr>
            </w:pPr>
            <w:r w:rsidRPr="00590986">
              <w:rPr>
                <w:rFonts w:cs="Arial"/>
                <w:sz w:val="18"/>
                <w:szCs w:val="18"/>
              </w:rPr>
              <w:t>Eventuell händelse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119C3C"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3815AE3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4CCE7B" w14:textId="77777777" w:rsidR="00877FB9" w:rsidRPr="00590986" w:rsidRDefault="00877FB9">
            <w:pPr>
              <w:spacing w:line="225" w:lineRule="atLeast"/>
              <w:rPr>
                <w:rFonts w:cs="Arial"/>
                <w:sz w:val="18"/>
                <w:szCs w:val="18"/>
              </w:rPr>
            </w:pPr>
            <w:r w:rsidRPr="00590986">
              <w:rPr>
                <w:rFonts w:cs="Arial"/>
                <w:sz w:val="18"/>
                <w:szCs w:val="18"/>
              </w:rPr>
              <w:t>klockslag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99FEC1" w14:textId="77777777" w:rsidR="00877FB9" w:rsidRPr="00590986" w:rsidRDefault="00C262CC">
            <w:pPr>
              <w:spacing w:line="225" w:lineRule="atLeast"/>
              <w:rPr>
                <w:rFonts w:cs="Arial"/>
                <w:sz w:val="18"/>
                <w:szCs w:val="18"/>
              </w:rPr>
            </w:pPr>
            <w:hyperlink w:anchor="tns:Klockslag" w:history="1">
              <w:r w:rsidR="00877FB9" w:rsidRPr="00590986">
                <w:rPr>
                  <w:rStyle w:val="Hyperlnk"/>
                  <w:rFonts w:cs="Arial"/>
                  <w:sz w:val="18"/>
                  <w:szCs w:val="18"/>
                </w:rPr>
                <w:t>tns:Klockslag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CF0330" w14:textId="77777777" w:rsidR="00877FB9" w:rsidRPr="00590986" w:rsidRDefault="00877FB9">
            <w:pPr>
              <w:spacing w:line="225" w:lineRule="atLeast"/>
              <w:rPr>
                <w:rFonts w:cs="Arial"/>
                <w:sz w:val="18"/>
                <w:szCs w:val="18"/>
              </w:rPr>
            </w:pPr>
            <w:r w:rsidRPr="00590986">
              <w:rPr>
                <w:rFonts w:cs="Arial"/>
                <w:sz w:val="18"/>
                <w:szCs w:val="18"/>
              </w:rPr>
              <w:t>Eventuellt klockslag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BA1071" w14:textId="77777777" w:rsidR="00877FB9" w:rsidRPr="00590986" w:rsidRDefault="00877FB9">
            <w:pPr>
              <w:spacing w:line="225" w:lineRule="atLeast"/>
              <w:rPr>
                <w:rFonts w:cs="Arial"/>
                <w:sz w:val="18"/>
                <w:szCs w:val="18"/>
              </w:rPr>
            </w:pPr>
            <w:r w:rsidRPr="00590986">
              <w:rPr>
                <w:rFonts w:cs="Arial"/>
                <w:sz w:val="18"/>
                <w:szCs w:val="18"/>
              </w:rPr>
              <w:t>0..1</w:t>
            </w:r>
          </w:p>
        </w:tc>
      </w:tr>
    </w:tbl>
    <w:p w14:paraId="32CA6FA5"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961"/>
        <w:gridCol w:w="1781"/>
        <w:gridCol w:w="880"/>
      </w:tblGrid>
      <w:tr w:rsidR="00877FB9" w:rsidRPr="00590986" w14:paraId="2DECA1D8"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29CEBB" w14:textId="77777777" w:rsidR="00877FB9" w:rsidRPr="00590986" w:rsidRDefault="00877FB9">
            <w:pPr>
              <w:spacing w:before="75" w:after="75" w:line="225" w:lineRule="atLeast"/>
              <w:ind w:left="75" w:right="75"/>
              <w:rPr>
                <w:rFonts w:cs="Arial"/>
                <w:b/>
                <w:bCs/>
                <w:sz w:val="18"/>
                <w:szCs w:val="18"/>
              </w:rPr>
            </w:pPr>
            <w:bookmarkStart w:id="657" w:name="tns:Klockslag"/>
            <w:r w:rsidRPr="00590986">
              <w:rPr>
                <w:rFonts w:cs="Arial"/>
                <w:b/>
                <w:bCs/>
                <w:sz w:val="18"/>
                <w:szCs w:val="18"/>
              </w:rPr>
              <w:t>Klockslag</w:t>
            </w:r>
            <w:bookmarkEnd w:id="657"/>
          </w:p>
        </w:tc>
      </w:tr>
      <w:tr w:rsidR="00877FB9" w:rsidRPr="00590986" w14:paraId="4F50203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09A10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726C6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B6228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57973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F7A4F6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EFFF7F" w14:textId="77777777" w:rsidR="00877FB9" w:rsidRPr="00590986" w:rsidRDefault="00877FB9">
            <w:pPr>
              <w:spacing w:line="225" w:lineRule="atLeast"/>
              <w:rPr>
                <w:rFonts w:cs="Arial"/>
                <w:sz w:val="18"/>
                <w:szCs w:val="18"/>
              </w:rPr>
            </w:pPr>
            <w:r w:rsidRPr="00590986">
              <w:rPr>
                <w:rFonts w:cs="Arial"/>
                <w:sz w:val="18"/>
                <w:szCs w:val="18"/>
              </w:rPr>
              <w:t>minut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29831A"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975FB9" w14:textId="77777777" w:rsidR="00877FB9" w:rsidRPr="00590986" w:rsidRDefault="00877FB9">
            <w:pPr>
              <w:spacing w:line="225" w:lineRule="atLeast"/>
              <w:rPr>
                <w:rFonts w:cs="Arial"/>
                <w:sz w:val="18"/>
                <w:szCs w:val="18"/>
              </w:rPr>
            </w:pPr>
            <w:r w:rsidRPr="00590986">
              <w:rPr>
                <w:rFonts w:cs="Arial"/>
                <w:sz w:val="18"/>
                <w:szCs w:val="18"/>
              </w:rPr>
              <w:t>Minut inom 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402FE6"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531E4C8"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456C93" w14:textId="77777777" w:rsidR="00877FB9" w:rsidRPr="00590986" w:rsidRDefault="00877FB9">
            <w:pPr>
              <w:spacing w:line="225" w:lineRule="atLeast"/>
              <w:rPr>
                <w:rFonts w:cs="Arial"/>
                <w:sz w:val="18"/>
                <w:szCs w:val="18"/>
              </w:rPr>
            </w:pPr>
            <w:r w:rsidRPr="00590986">
              <w:rPr>
                <w:rFonts w:cs="Arial"/>
                <w:sz w:val="18"/>
                <w:szCs w:val="18"/>
              </w:rPr>
              <w:t>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631FCA" w14:textId="77777777" w:rsidR="00877FB9" w:rsidRPr="00590986" w:rsidRDefault="00877FB9">
            <w:pPr>
              <w:spacing w:line="225" w:lineRule="atLeast"/>
              <w:rPr>
                <w:rFonts w:cs="Arial"/>
                <w:sz w:val="18"/>
                <w:szCs w:val="18"/>
              </w:rPr>
            </w:pPr>
            <w:r w:rsidRPr="00590986">
              <w:rPr>
                <w:rFonts w:cs="Arial"/>
                <w:sz w:val="18"/>
                <w:szCs w:val="18"/>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C760CC" w14:textId="77777777" w:rsidR="00877FB9" w:rsidRPr="00590986" w:rsidRDefault="00877FB9">
            <w:pPr>
              <w:spacing w:line="225" w:lineRule="atLeast"/>
              <w:rPr>
                <w:rFonts w:cs="Arial"/>
                <w:sz w:val="18"/>
                <w:szCs w:val="18"/>
              </w:rPr>
            </w:pPr>
            <w:r w:rsidRPr="00590986">
              <w:rPr>
                <w:rFonts w:cs="Arial"/>
                <w:sz w:val="18"/>
                <w:szCs w:val="18"/>
              </w:rPr>
              <w:t>Timme inom dygnet.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D958D7" w14:textId="77777777" w:rsidR="00877FB9" w:rsidRPr="00590986" w:rsidRDefault="00877FB9">
            <w:pPr>
              <w:spacing w:line="225" w:lineRule="atLeast"/>
              <w:rPr>
                <w:rFonts w:cs="Arial"/>
                <w:sz w:val="18"/>
                <w:szCs w:val="18"/>
              </w:rPr>
            </w:pPr>
            <w:r w:rsidRPr="00590986">
              <w:rPr>
                <w:rFonts w:cs="Arial"/>
                <w:sz w:val="18"/>
                <w:szCs w:val="18"/>
              </w:rPr>
              <w:t>1..1</w:t>
            </w:r>
          </w:p>
        </w:tc>
      </w:tr>
    </w:tbl>
    <w:p w14:paraId="36229ABC"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961"/>
        <w:gridCol w:w="2252"/>
        <w:gridCol w:w="880"/>
      </w:tblGrid>
      <w:tr w:rsidR="00877FB9" w:rsidRPr="00590986" w14:paraId="7E8718C0"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96DC1C" w14:textId="77777777" w:rsidR="00877FB9" w:rsidRPr="00590986" w:rsidRDefault="00877FB9">
            <w:pPr>
              <w:spacing w:before="75" w:after="75" w:line="225" w:lineRule="atLeast"/>
              <w:ind w:left="75" w:right="75"/>
              <w:rPr>
                <w:rFonts w:cs="Arial"/>
                <w:b/>
                <w:bCs/>
                <w:sz w:val="18"/>
                <w:szCs w:val="18"/>
              </w:rPr>
            </w:pPr>
            <w:bookmarkStart w:id="658" w:name="tns:Handelse"/>
            <w:r w:rsidRPr="00590986">
              <w:rPr>
                <w:rFonts w:cs="Arial"/>
                <w:b/>
                <w:bCs/>
                <w:sz w:val="18"/>
                <w:szCs w:val="18"/>
              </w:rPr>
              <w:t>Handelse</w:t>
            </w:r>
            <w:bookmarkEnd w:id="658"/>
          </w:p>
        </w:tc>
      </w:tr>
      <w:tr w:rsidR="00877FB9" w:rsidRPr="00590986" w14:paraId="0D584A2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CD844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57408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53342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040C4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119BF57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226B47" w14:textId="77777777" w:rsidR="00877FB9" w:rsidRPr="00590986" w:rsidRDefault="00877FB9">
            <w:pPr>
              <w:spacing w:line="225" w:lineRule="atLeast"/>
              <w:rPr>
                <w:rFonts w:cs="Arial"/>
                <w:sz w:val="18"/>
                <w:szCs w:val="18"/>
              </w:rPr>
            </w:pPr>
            <w:r w:rsidRPr="00590986">
              <w:rPr>
                <w:rFonts w:cs="Arial"/>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7A4ED9"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2F9C53" w14:textId="77777777" w:rsidR="00877FB9" w:rsidRPr="00590986" w:rsidRDefault="00877FB9">
            <w:pPr>
              <w:spacing w:line="225" w:lineRule="atLeast"/>
              <w:rPr>
                <w:rFonts w:cs="Arial"/>
                <w:sz w:val="18"/>
                <w:szCs w:val="18"/>
              </w:rPr>
            </w:pPr>
            <w:r w:rsidRPr="00590986">
              <w:rPr>
                <w:rFonts w:cs="Arial"/>
                <w:sz w:val="18"/>
                <w:szCs w:val="18"/>
              </w:rPr>
              <w:t>Beskrivning av händelsen.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8CC62F" w14:textId="77777777" w:rsidR="00877FB9" w:rsidRPr="00590986" w:rsidRDefault="00877FB9">
            <w:pPr>
              <w:spacing w:line="225" w:lineRule="atLeast"/>
              <w:rPr>
                <w:rFonts w:cs="Arial"/>
                <w:sz w:val="18"/>
                <w:szCs w:val="18"/>
              </w:rPr>
            </w:pPr>
            <w:r w:rsidRPr="00590986">
              <w:rPr>
                <w:rFonts w:cs="Arial"/>
                <w:sz w:val="18"/>
                <w:szCs w:val="18"/>
              </w:rPr>
              <w:t>1..1</w:t>
            </w:r>
          </w:p>
        </w:tc>
      </w:tr>
    </w:tbl>
    <w:p w14:paraId="27245110"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731"/>
        <w:gridCol w:w="1861"/>
        <w:gridCol w:w="880"/>
      </w:tblGrid>
      <w:tr w:rsidR="00877FB9" w:rsidRPr="00590986" w14:paraId="2A4997A6"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469832" w14:textId="77777777" w:rsidR="00877FB9" w:rsidRPr="00590986" w:rsidRDefault="00877FB9">
            <w:pPr>
              <w:spacing w:before="75" w:after="75" w:line="225" w:lineRule="atLeast"/>
              <w:ind w:left="75" w:right="75"/>
              <w:rPr>
                <w:rFonts w:cs="Arial"/>
                <w:b/>
                <w:bCs/>
                <w:sz w:val="18"/>
                <w:szCs w:val="18"/>
              </w:rPr>
            </w:pPr>
            <w:bookmarkStart w:id="659" w:name="tns:Intervall"/>
            <w:r w:rsidRPr="00590986">
              <w:rPr>
                <w:rFonts w:cs="Arial"/>
                <w:b/>
                <w:bCs/>
                <w:sz w:val="18"/>
                <w:szCs w:val="18"/>
              </w:rPr>
              <w:t>Intervall</w:t>
            </w:r>
            <w:bookmarkEnd w:id="659"/>
          </w:p>
        </w:tc>
      </w:tr>
      <w:tr w:rsidR="00877FB9" w:rsidRPr="00590986" w14:paraId="03A3AA64"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4B7AD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B48B8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58C84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09162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5E8DC4D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CC7819" w14:textId="77777777" w:rsidR="00877FB9" w:rsidRPr="00590986" w:rsidRDefault="00877FB9">
            <w:pPr>
              <w:spacing w:line="225" w:lineRule="atLeast"/>
              <w:rPr>
                <w:rFonts w:cs="Arial"/>
                <w:sz w:val="18"/>
                <w:szCs w:val="18"/>
              </w:rPr>
            </w:pPr>
            <w:r w:rsidRPr="00590986">
              <w:rPr>
                <w:rFonts w:cs="Arial"/>
                <w:sz w:val="18"/>
                <w:szCs w:val="18"/>
              </w:rPr>
              <w:t>max</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2832A6" w14:textId="77777777" w:rsidR="00877FB9" w:rsidRPr="00590986" w:rsidRDefault="00C262CC">
            <w:pPr>
              <w:spacing w:line="225" w:lineRule="atLeast"/>
              <w:rPr>
                <w:rFonts w:cs="Arial"/>
                <w:sz w:val="18"/>
                <w:szCs w:val="18"/>
              </w:rPr>
            </w:pPr>
            <w:hyperlink w:anchor="tns:NumerisktVarde" w:history="1">
              <w:r w:rsidR="00877FB9" w:rsidRPr="00590986">
                <w:rPr>
                  <w:rStyle w:val="Hyperlnk"/>
                  <w:rFonts w:cs="Arial"/>
                  <w:sz w:val="18"/>
                  <w:szCs w:val="18"/>
                </w:rPr>
                <w:t>tns:NumerisktVarde</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2BBC6E" w14:textId="77777777" w:rsidR="00877FB9" w:rsidRPr="00590986" w:rsidRDefault="00877FB9">
            <w:pPr>
              <w:spacing w:line="225" w:lineRule="atLeast"/>
              <w:rPr>
                <w:rFonts w:cs="Arial"/>
                <w:sz w:val="18"/>
                <w:szCs w:val="18"/>
              </w:rPr>
            </w:pPr>
            <w:r w:rsidRPr="00590986">
              <w:rPr>
                <w:rFonts w:cs="Arial"/>
                <w:sz w:val="18"/>
                <w:szCs w:val="18"/>
              </w:rPr>
              <w:t>Intervallets maxvärde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E8B5A8" w14:textId="77777777" w:rsidR="00877FB9" w:rsidRPr="00590986" w:rsidRDefault="00877FB9">
            <w:pPr>
              <w:spacing w:line="225" w:lineRule="atLeast"/>
              <w:rPr>
                <w:rFonts w:cs="Arial"/>
                <w:sz w:val="18"/>
                <w:szCs w:val="18"/>
              </w:rPr>
            </w:pPr>
            <w:r w:rsidRPr="00590986">
              <w:rPr>
                <w:rFonts w:cs="Arial"/>
                <w:sz w:val="18"/>
                <w:szCs w:val="18"/>
              </w:rPr>
              <w:t>0..1</w:t>
            </w:r>
          </w:p>
        </w:tc>
      </w:tr>
      <w:tr w:rsidR="00877FB9" w:rsidRPr="00590986" w14:paraId="1C4697F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C68CDA" w14:textId="77777777" w:rsidR="00877FB9" w:rsidRPr="00590986" w:rsidRDefault="00877FB9">
            <w:pPr>
              <w:spacing w:line="225" w:lineRule="atLeast"/>
              <w:rPr>
                <w:rFonts w:cs="Arial"/>
                <w:sz w:val="18"/>
                <w:szCs w:val="18"/>
              </w:rPr>
            </w:pPr>
            <w:r w:rsidRPr="00590986">
              <w:rPr>
                <w:rFonts w:cs="Arial"/>
                <w:sz w:val="18"/>
                <w:szCs w:val="18"/>
              </w:rPr>
              <w:t>min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169255" w14:textId="77777777" w:rsidR="00877FB9" w:rsidRPr="00590986" w:rsidRDefault="00C262CC">
            <w:pPr>
              <w:spacing w:line="225" w:lineRule="atLeast"/>
              <w:rPr>
                <w:rFonts w:cs="Arial"/>
                <w:sz w:val="18"/>
                <w:szCs w:val="18"/>
              </w:rPr>
            </w:pPr>
            <w:hyperlink w:anchor="tns:NumerisktVarde" w:history="1">
              <w:r w:rsidR="00877FB9" w:rsidRPr="00590986">
                <w:rPr>
                  <w:rStyle w:val="Hyperlnk"/>
                  <w:rFonts w:cs="Arial"/>
                  <w:sz w:val="18"/>
                  <w:szCs w:val="18"/>
                </w:rPr>
                <w:t>tns:NumerisktVarde</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F8D2EC" w14:textId="77777777" w:rsidR="00877FB9" w:rsidRPr="00590986" w:rsidRDefault="00877FB9">
            <w:pPr>
              <w:spacing w:line="225" w:lineRule="atLeast"/>
              <w:rPr>
                <w:rFonts w:cs="Arial"/>
                <w:sz w:val="18"/>
                <w:szCs w:val="18"/>
              </w:rPr>
            </w:pPr>
            <w:r w:rsidRPr="00590986">
              <w:rPr>
                <w:rFonts w:cs="Arial"/>
                <w:sz w:val="18"/>
                <w:szCs w:val="18"/>
              </w:rPr>
              <w:t>Intervallets minvärde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C06DF2" w14:textId="77777777" w:rsidR="00877FB9" w:rsidRPr="00590986" w:rsidRDefault="00877FB9">
            <w:pPr>
              <w:spacing w:line="225" w:lineRule="atLeast"/>
              <w:rPr>
                <w:rFonts w:cs="Arial"/>
                <w:sz w:val="18"/>
                <w:szCs w:val="18"/>
              </w:rPr>
            </w:pPr>
            <w:r w:rsidRPr="00590986">
              <w:rPr>
                <w:rFonts w:cs="Arial"/>
                <w:sz w:val="18"/>
                <w:szCs w:val="18"/>
              </w:rPr>
              <w:t>1..1</w:t>
            </w:r>
          </w:p>
        </w:tc>
      </w:tr>
    </w:tbl>
    <w:p w14:paraId="5B4070F0"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2031"/>
        <w:gridCol w:w="1331"/>
        <w:gridCol w:w="941"/>
      </w:tblGrid>
      <w:tr w:rsidR="00877FB9" w:rsidRPr="00590986" w14:paraId="03E3D209"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398658" w14:textId="77777777" w:rsidR="00877FB9" w:rsidRPr="00590986" w:rsidRDefault="00877FB9">
            <w:pPr>
              <w:spacing w:before="75" w:after="75" w:line="225" w:lineRule="atLeast"/>
              <w:ind w:left="75" w:right="75"/>
              <w:rPr>
                <w:rFonts w:cs="Arial"/>
                <w:b/>
                <w:bCs/>
                <w:sz w:val="18"/>
                <w:szCs w:val="18"/>
              </w:rPr>
            </w:pPr>
            <w:bookmarkStart w:id="660" w:name="tns:NumerisktVarde"/>
            <w:r w:rsidRPr="00590986">
              <w:rPr>
                <w:rFonts w:cs="Arial"/>
                <w:b/>
                <w:bCs/>
                <w:sz w:val="18"/>
                <w:szCs w:val="18"/>
              </w:rPr>
              <w:t>NumerisktVarde</w:t>
            </w:r>
            <w:bookmarkEnd w:id="660"/>
          </w:p>
        </w:tc>
      </w:tr>
      <w:tr w:rsidR="00877FB9" w:rsidRPr="00590986" w14:paraId="2BB05CA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FD649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09772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2C319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781AF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46C85C3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DEB54E" w14:textId="77777777" w:rsidR="00877FB9" w:rsidRPr="00590986" w:rsidRDefault="00877FB9">
            <w:pPr>
              <w:spacing w:line="225" w:lineRule="atLeast"/>
              <w:rPr>
                <w:rFonts w:cs="Arial"/>
                <w:sz w:val="18"/>
                <w:szCs w:val="18"/>
              </w:rPr>
            </w:pPr>
            <w:r w:rsidRPr="00590986">
              <w:rPr>
                <w:rFonts w:cs="Arial"/>
                <w:sz w:val="18"/>
                <w:szCs w:val="18"/>
              </w:rPr>
              <w:t>decimaltal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DE2DE1" w14:textId="77777777" w:rsidR="00877FB9" w:rsidRPr="00590986" w:rsidRDefault="00C262CC">
            <w:pPr>
              <w:spacing w:line="225" w:lineRule="atLeast"/>
              <w:rPr>
                <w:rFonts w:cs="Arial"/>
                <w:sz w:val="18"/>
                <w:szCs w:val="18"/>
              </w:rPr>
            </w:pPr>
            <w:hyperlink w:anchor="tns:doseringsdecimaltal" w:history="1">
              <w:r w:rsidR="00877FB9" w:rsidRPr="00590986">
                <w:rPr>
                  <w:rStyle w:val="Hyperlnk"/>
                  <w:rFonts w:cs="Arial"/>
                  <w:sz w:val="18"/>
                  <w:szCs w:val="18"/>
                </w:rPr>
                <w:t>tns:doseringsdecimaltal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92E196"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E510F5" w14:textId="77777777" w:rsidR="00877FB9" w:rsidRPr="00590986" w:rsidRDefault="00877FB9">
            <w:pPr>
              <w:spacing w:line="225" w:lineRule="atLeast"/>
              <w:rPr>
                <w:rFonts w:cs="Arial"/>
                <w:sz w:val="18"/>
                <w:szCs w:val="18"/>
              </w:rPr>
            </w:pPr>
            <w:r w:rsidRPr="00590986">
              <w:rPr>
                <w:rFonts w:cs="Arial"/>
                <w:sz w:val="18"/>
                <w:szCs w:val="18"/>
              </w:rPr>
              <w:t>Del av val</w:t>
            </w:r>
          </w:p>
        </w:tc>
      </w:tr>
      <w:tr w:rsidR="00877FB9" w:rsidRPr="00590986" w14:paraId="2E0808C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85D829" w14:textId="77777777" w:rsidR="00877FB9" w:rsidRPr="00590986" w:rsidRDefault="00877FB9">
            <w:pPr>
              <w:spacing w:line="225" w:lineRule="atLeast"/>
              <w:rPr>
                <w:rFonts w:cs="Arial"/>
                <w:sz w:val="18"/>
                <w:szCs w:val="18"/>
              </w:rPr>
            </w:pPr>
            <w:r w:rsidRPr="00590986">
              <w:rPr>
                <w:rFonts w:cs="Arial"/>
                <w:sz w:val="18"/>
                <w:szCs w:val="18"/>
              </w:rPr>
              <w:t>braktal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C26940" w14:textId="77777777" w:rsidR="00877FB9" w:rsidRPr="00590986" w:rsidRDefault="00C262CC">
            <w:pPr>
              <w:spacing w:line="225" w:lineRule="atLeast"/>
              <w:rPr>
                <w:rFonts w:cs="Arial"/>
                <w:sz w:val="18"/>
                <w:szCs w:val="18"/>
              </w:rPr>
            </w:pPr>
            <w:hyperlink w:anchor="tns:Braktal" w:history="1">
              <w:r w:rsidR="00877FB9" w:rsidRPr="00590986">
                <w:rPr>
                  <w:rStyle w:val="Hyperlnk"/>
                  <w:rFonts w:cs="Arial"/>
                  <w:sz w:val="18"/>
                  <w:szCs w:val="18"/>
                </w:rPr>
                <w:t>tns:Braktal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4C733F"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EE1E2A" w14:textId="77777777" w:rsidR="00877FB9" w:rsidRPr="00590986" w:rsidRDefault="00877FB9">
            <w:pPr>
              <w:spacing w:line="225" w:lineRule="atLeast"/>
              <w:rPr>
                <w:rFonts w:cs="Arial"/>
                <w:sz w:val="18"/>
                <w:szCs w:val="18"/>
              </w:rPr>
            </w:pPr>
            <w:r w:rsidRPr="00590986">
              <w:rPr>
                <w:rFonts w:cs="Arial"/>
                <w:sz w:val="18"/>
                <w:szCs w:val="18"/>
              </w:rPr>
              <w:t>Del av val</w:t>
            </w:r>
          </w:p>
        </w:tc>
      </w:tr>
    </w:tbl>
    <w:p w14:paraId="054573C4"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961"/>
        <w:gridCol w:w="1331"/>
        <w:gridCol w:w="880"/>
      </w:tblGrid>
      <w:tr w:rsidR="00877FB9" w:rsidRPr="00590986" w14:paraId="705E44CD"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76E5E4" w14:textId="77777777" w:rsidR="00877FB9" w:rsidRPr="00590986" w:rsidRDefault="00877FB9">
            <w:pPr>
              <w:spacing w:before="75" w:after="75" w:line="225" w:lineRule="atLeast"/>
              <w:ind w:left="75" w:right="75"/>
              <w:rPr>
                <w:rFonts w:cs="Arial"/>
                <w:b/>
                <w:bCs/>
                <w:sz w:val="18"/>
                <w:szCs w:val="18"/>
              </w:rPr>
            </w:pPr>
            <w:bookmarkStart w:id="661" w:name="tns:Braktal"/>
            <w:r w:rsidRPr="00590986">
              <w:rPr>
                <w:rFonts w:cs="Arial"/>
                <w:b/>
                <w:bCs/>
                <w:sz w:val="18"/>
                <w:szCs w:val="18"/>
              </w:rPr>
              <w:t>Braktal</w:t>
            </w:r>
            <w:bookmarkEnd w:id="661"/>
          </w:p>
        </w:tc>
      </w:tr>
      <w:tr w:rsidR="00877FB9" w:rsidRPr="00590986" w14:paraId="082E846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8258A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907D0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1A28F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A2BCB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3DA3705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997D83" w14:textId="77777777" w:rsidR="00877FB9" w:rsidRPr="00590986" w:rsidRDefault="00877FB9">
            <w:pPr>
              <w:spacing w:line="225" w:lineRule="atLeast"/>
              <w:rPr>
                <w:rFonts w:cs="Arial"/>
                <w:sz w:val="18"/>
                <w:szCs w:val="18"/>
              </w:rPr>
            </w:pPr>
            <w:r w:rsidRPr="00590986">
              <w:rPr>
                <w:rFonts w:cs="Arial"/>
                <w:sz w:val="18"/>
                <w:szCs w:val="18"/>
              </w:rPr>
              <w:t>taljare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710998" w14:textId="77777777" w:rsidR="00877FB9" w:rsidRPr="00590986" w:rsidRDefault="00877FB9">
            <w:pPr>
              <w:spacing w:line="225" w:lineRule="atLeast"/>
              <w:rPr>
                <w:rFonts w:cs="Arial"/>
                <w:sz w:val="18"/>
                <w:szCs w:val="18"/>
              </w:rPr>
            </w:pPr>
            <w:r w:rsidRPr="00590986">
              <w:rPr>
                <w:rFonts w:cs="Arial"/>
                <w:sz w:val="18"/>
                <w:szCs w:val="18"/>
              </w:rPr>
              <w:t>xs:integer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89E18F"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9F26E1"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4BDEAC1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1A6578" w14:textId="77777777" w:rsidR="00877FB9" w:rsidRPr="00590986" w:rsidRDefault="00877FB9">
            <w:pPr>
              <w:spacing w:line="225" w:lineRule="atLeast"/>
              <w:rPr>
                <w:rFonts w:cs="Arial"/>
                <w:sz w:val="18"/>
                <w:szCs w:val="18"/>
              </w:rPr>
            </w:pPr>
            <w:r w:rsidRPr="00590986">
              <w:rPr>
                <w:rFonts w:cs="Arial"/>
                <w:sz w:val="18"/>
                <w:szCs w:val="18"/>
              </w:rPr>
              <w:t>namnare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B38397" w14:textId="77777777" w:rsidR="00877FB9" w:rsidRPr="00590986" w:rsidRDefault="00877FB9">
            <w:pPr>
              <w:spacing w:line="225" w:lineRule="atLeast"/>
              <w:rPr>
                <w:rFonts w:cs="Arial"/>
                <w:sz w:val="18"/>
                <w:szCs w:val="18"/>
              </w:rPr>
            </w:pPr>
            <w:r w:rsidRPr="00590986">
              <w:rPr>
                <w:rFonts w:cs="Arial"/>
                <w:sz w:val="18"/>
                <w:szCs w:val="18"/>
              </w:rPr>
              <w:t>xs:integer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CBE6E9" w14:textId="77777777" w:rsidR="00877FB9" w:rsidRPr="00590986" w:rsidRDefault="00877FB9">
            <w:pPr>
              <w:spacing w:line="225" w:lineRule="atLeast"/>
              <w:rPr>
                <w:rFonts w:cs="Arial"/>
                <w:sz w:val="18"/>
                <w:szCs w:val="18"/>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66552F" w14:textId="77777777" w:rsidR="00877FB9" w:rsidRPr="00590986" w:rsidRDefault="00877FB9">
            <w:pPr>
              <w:spacing w:line="225" w:lineRule="atLeast"/>
              <w:rPr>
                <w:rFonts w:cs="Arial"/>
                <w:sz w:val="18"/>
                <w:szCs w:val="18"/>
              </w:rPr>
            </w:pPr>
            <w:r w:rsidRPr="00590986">
              <w:rPr>
                <w:rFonts w:cs="Arial"/>
                <w:sz w:val="18"/>
                <w:szCs w:val="18"/>
              </w:rPr>
              <w:t>1..1</w:t>
            </w:r>
          </w:p>
        </w:tc>
      </w:tr>
    </w:tbl>
    <w:p w14:paraId="387BC04C"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1751"/>
        <w:gridCol w:w="3122"/>
        <w:gridCol w:w="1252"/>
      </w:tblGrid>
      <w:tr w:rsidR="00877FB9" w:rsidRPr="00590986" w14:paraId="022BD338"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8CFF51" w14:textId="77777777" w:rsidR="00877FB9" w:rsidRPr="00590986" w:rsidRDefault="00877FB9">
            <w:pPr>
              <w:spacing w:before="75" w:after="75" w:line="225" w:lineRule="atLeast"/>
              <w:ind w:left="75" w:right="75"/>
              <w:rPr>
                <w:rFonts w:cs="Arial"/>
                <w:b/>
                <w:bCs/>
                <w:sz w:val="18"/>
                <w:szCs w:val="18"/>
              </w:rPr>
            </w:pPr>
            <w:bookmarkStart w:id="662" w:name="tns:Insattningsorsaker"/>
            <w:r w:rsidRPr="00590986">
              <w:rPr>
                <w:rFonts w:cs="Arial"/>
                <w:b/>
                <w:bCs/>
                <w:sz w:val="18"/>
                <w:szCs w:val="18"/>
              </w:rPr>
              <w:t>Insattningsorsaker</w:t>
            </w:r>
            <w:bookmarkEnd w:id="662"/>
          </w:p>
        </w:tc>
      </w:tr>
      <w:tr w:rsidR="00877FB9" w:rsidRPr="00590986" w14:paraId="305CD03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52CA8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2FBBC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4407B3"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E85DA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6CC1D79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ACA8F1" w14:textId="77777777" w:rsidR="00877FB9" w:rsidRPr="00590986" w:rsidRDefault="00877FB9">
            <w:pPr>
              <w:spacing w:line="225" w:lineRule="atLeast"/>
              <w:rPr>
                <w:rFonts w:cs="Arial"/>
                <w:sz w:val="18"/>
                <w:szCs w:val="18"/>
              </w:rPr>
            </w:pPr>
            <w:r w:rsidRPr="00590986">
              <w:rPr>
                <w:rFonts w:cs="Arial"/>
                <w:sz w:val="18"/>
                <w:szCs w:val="18"/>
              </w:rPr>
              <w:t>huvudorsak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DA1305" w14:textId="77777777" w:rsidR="00877FB9" w:rsidRPr="00590986" w:rsidRDefault="00C262CC">
            <w:pPr>
              <w:spacing w:line="225" w:lineRule="atLeast"/>
              <w:rPr>
                <w:rFonts w:cs="Arial"/>
                <w:sz w:val="18"/>
                <w:szCs w:val="18"/>
              </w:rPr>
            </w:pPr>
            <w:hyperlink w:anchor="tns:Insattningsorsak" w:history="1">
              <w:r w:rsidR="00877FB9" w:rsidRPr="00590986">
                <w:rPr>
                  <w:rStyle w:val="Hyperlnk"/>
                  <w:rFonts w:cs="Arial"/>
                  <w:sz w:val="18"/>
                  <w:szCs w:val="18"/>
                </w:rPr>
                <w:t>tns:Insattningsorsak</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188F31" w14:textId="77777777" w:rsidR="00877FB9" w:rsidRPr="00590986" w:rsidRDefault="00877FB9">
            <w:pPr>
              <w:spacing w:line="225" w:lineRule="atLeast"/>
              <w:rPr>
                <w:rFonts w:cs="Arial"/>
                <w:sz w:val="18"/>
                <w:szCs w:val="18"/>
              </w:rPr>
            </w:pPr>
            <w:r w:rsidRPr="00590986">
              <w:rPr>
                <w:rFonts w:cs="Arial"/>
                <w:sz w:val="18"/>
                <w:szCs w:val="18"/>
              </w:rPr>
              <w:t>Huvudordinationsorsak för 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3A259D" w14:textId="77777777" w:rsidR="00877FB9" w:rsidRPr="00590986" w:rsidRDefault="00877FB9">
            <w:pPr>
              <w:spacing w:line="225" w:lineRule="atLeast"/>
              <w:rPr>
                <w:rFonts w:cs="Arial"/>
                <w:sz w:val="18"/>
                <w:szCs w:val="18"/>
              </w:rPr>
            </w:pPr>
            <w:r w:rsidRPr="00590986">
              <w:rPr>
                <w:rFonts w:cs="Arial"/>
                <w:sz w:val="18"/>
                <w:szCs w:val="18"/>
              </w:rPr>
              <w:t>1..unbounded</w:t>
            </w:r>
          </w:p>
        </w:tc>
      </w:tr>
      <w:tr w:rsidR="00877FB9" w:rsidRPr="00590986" w14:paraId="6E203EAC"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77C637" w14:textId="77777777" w:rsidR="00877FB9" w:rsidRPr="00590986" w:rsidRDefault="00877FB9">
            <w:pPr>
              <w:spacing w:line="225" w:lineRule="atLeast"/>
              <w:rPr>
                <w:rFonts w:cs="Arial"/>
                <w:sz w:val="18"/>
                <w:szCs w:val="18"/>
              </w:rPr>
            </w:pPr>
            <w:r w:rsidRPr="00590986">
              <w:rPr>
                <w:rFonts w:cs="Arial"/>
                <w:sz w:val="18"/>
                <w:szCs w:val="18"/>
              </w:rPr>
              <w:t>underorsak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FC2598" w14:textId="77777777" w:rsidR="00877FB9" w:rsidRPr="00590986" w:rsidRDefault="00C262CC">
            <w:pPr>
              <w:spacing w:line="225" w:lineRule="atLeast"/>
              <w:rPr>
                <w:rFonts w:cs="Arial"/>
                <w:sz w:val="18"/>
                <w:szCs w:val="18"/>
              </w:rPr>
            </w:pPr>
            <w:hyperlink w:anchor="tns:Insattningsorsak" w:history="1">
              <w:r w:rsidR="00877FB9" w:rsidRPr="00590986">
                <w:rPr>
                  <w:rStyle w:val="Hyperlnk"/>
                  <w:rFonts w:cs="Arial"/>
                  <w:sz w:val="18"/>
                  <w:szCs w:val="18"/>
                </w:rPr>
                <w:t>tns:Insattningsorsak</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3AE420" w14:textId="77777777" w:rsidR="00877FB9" w:rsidRPr="00590986" w:rsidRDefault="00877FB9">
            <w:pPr>
              <w:spacing w:line="225" w:lineRule="atLeast"/>
              <w:rPr>
                <w:rFonts w:cs="Arial"/>
                <w:sz w:val="18"/>
                <w:szCs w:val="18"/>
              </w:rPr>
            </w:pPr>
            <w:r w:rsidRPr="00590986">
              <w:rPr>
                <w:rFonts w:cs="Arial"/>
                <w:sz w:val="18"/>
                <w:szCs w:val="18"/>
              </w:rPr>
              <w:t>Underordinationsorsak för 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4E8A65" w14:textId="77777777" w:rsidR="00877FB9" w:rsidRPr="00590986" w:rsidRDefault="00877FB9">
            <w:pPr>
              <w:spacing w:line="225" w:lineRule="atLeast"/>
              <w:rPr>
                <w:rFonts w:cs="Arial"/>
                <w:sz w:val="18"/>
                <w:szCs w:val="18"/>
              </w:rPr>
            </w:pPr>
            <w:r w:rsidRPr="00590986">
              <w:rPr>
                <w:rFonts w:cs="Arial"/>
                <w:sz w:val="18"/>
                <w:szCs w:val="18"/>
              </w:rPr>
              <w:t>0..unbounded</w:t>
            </w:r>
          </w:p>
        </w:tc>
      </w:tr>
    </w:tbl>
    <w:p w14:paraId="66114198"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31"/>
        <w:gridCol w:w="961"/>
        <w:gridCol w:w="7025"/>
        <w:gridCol w:w="880"/>
      </w:tblGrid>
      <w:tr w:rsidR="00877FB9" w:rsidRPr="00590986" w14:paraId="25A55B1E"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0E60D3" w14:textId="77777777" w:rsidR="00877FB9" w:rsidRPr="00590986" w:rsidRDefault="00877FB9">
            <w:pPr>
              <w:spacing w:before="75" w:after="75" w:line="225" w:lineRule="atLeast"/>
              <w:ind w:left="75" w:right="75"/>
              <w:rPr>
                <w:rFonts w:cs="Arial"/>
                <w:b/>
                <w:bCs/>
                <w:sz w:val="18"/>
                <w:szCs w:val="18"/>
              </w:rPr>
            </w:pPr>
            <w:bookmarkStart w:id="663" w:name="tns:Insattningsorsak"/>
            <w:r w:rsidRPr="00590986">
              <w:rPr>
                <w:rFonts w:cs="Arial"/>
                <w:b/>
                <w:bCs/>
                <w:sz w:val="18"/>
                <w:szCs w:val="18"/>
              </w:rPr>
              <w:t>Insattningsorsak</w:t>
            </w:r>
            <w:bookmarkEnd w:id="663"/>
          </w:p>
        </w:tc>
      </w:tr>
      <w:tr w:rsidR="00877FB9" w:rsidRPr="00590986" w14:paraId="2E0A8F6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A546E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9E87F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D35D2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A9B17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39495BC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2B51F4" w14:textId="77777777" w:rsidR="00877FB9" w:rsidRPr="00590986" w:rsidRDefault="00877FB9">
            <w:pPr>
              <w:spacing w:line="225" w:lineRule="atLeast"/>
              <w:rPr>
                <w:rFonts w:cs="Arial"/>
                <w:sz w:val="18"/>
                <w:szCs w:val="18"/>
              </w:rPr>
            </w:pPr>
            <w:r w:rsidRPr="00590986">
              <w:rPr>
                <w:rFonts w:cs="Arial"/>
                <w:sz w:val="18"/>
                <w:szCs w:val="18"/>
              </w:rPr>
              <w:t>orsak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F3F60D" w14:textId="77777777" w:rsidR="00877FB9" w:rsidRPr="00590986" w:rsidRDefault="00C262CC">
            <w:pPr>
              <w:spacing w:line="225" w:lineRule="atLeast"/>
              <w:rPr>
                <w:rFonts w:cs="Arial"/>
                <w:sz w:val="18"/>
                <w:szCs w:val="18"/>
              </w:rPr>
            </w:pPr>
            <w:hyperlink w:anchor="tns:Orsak" w:history="1">
              <w:r w:rsidR="00877FB9" w:rsidRPr="00590986">
                <w:rPr>
                  <w:rStyle w:val="Hyperlnk"/>
                  <w:rFonts w:cs="Arial"/>
                  <w:sz w:val="18"/>
                  <w:szCs w:val="18"/>
                </w:rPr>
                <w:t>tns:Orsak</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332696" w14:textId="77777777" w:rsidR="00877FB9" w:rsidRPr="00590986" w:rsidRDefault="00877FB9">
            <w:pPr>
              <w:spacing w:line="225" w:lineRule="atLeast"/>
              <w:rPr>
                <w:rFonts w:cs="Arial"/>
                <w:sz w:val="18"/>
                <w:szCs w:val="18"/>
              </w:rPr>
            </w:pPr>
            <w:r w:rsidRPr="00590986">
              <w:rPr>
                <w:rFonts w:cs="Arial"/>
                <w:sz w:val="18"/>
                <w:szCs w:val="18"/>
              </w:rPr>
              <w:t>Ordinationsorsak till insättning. Snomed CT-kod används för vald ordinationsorsak. Koden valideras att den finns i angiven version av Socialstyrelsens kodsystem för ordinations-orsaker (NKOO).</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5C4ED6"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66C9CA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53D589" w14:textId="77777777" w:rsidR="00877FB9" w:rsidRPr="00590986" w:rsidRDefault="00877FB9">
            <w:pPr>
              <w:spacing w:line="225" w:lineRule="atLeast"/>
              <w:rPr>
                <w:rFonts w:cs="Arial"/>
                <w:sz w:val="18"/>
                <w:szCs w:val="18"/>
              </w:rPr>
            </w:pPr>
            <w:r w:rsidRPr="00590986">
              <w:rPr>
                <w:rFonts w:cs="Arial"/>
                <w:sz w:val="18"/>
                <w:szCs w:val="18"/>
              </w:rPr>
              <w:t>annanOrsak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33D199"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FC927B" w14:textId="77777777" w:rsidR="00877FB9" w:rsidRPr="00590986" w:rsidRDefault="00877FB9">
            <w:pPr>
              <w:spacing w:line="225" w:lineRule="atLeast"/>
              <w:rPr>
                <w:rFonts w:cs="Arial"/>
                <w:sz w:val="18"/>
                <w:szCs w:val="18"/>
              </w:rPr>
            </w:pPr>
            <w:r w:rsidRPr="00590986">
              <w:rPr>
                <w:rFonts w:cs="Arial"/>
                <w:sz w:val="18"/>
                <w:szCs w:val="18"/>
              </w:rPr>
              <w:t>Ordinationsorsak i fritext om ”Annan orsak” anges.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8C3F7D" w14:textId="77777777" w:rsidR="00877FB9" w:rsidRPr="00590986" w:rsidRDefault="00877FB9">
            <w:pPr>
              <w:spacing w:line="225" w:lineRule="atLeast"/>
              <w:rPr>
                <w:rFonts w:cs="Arial"/>
                <w:sz w:val="18"/>
                <w:szCs w:val="18"/>
              </w:rPr>
            </w:pPr>
            <w:r w:rsidRPr="00590986">
              <w:rPr>
                <w:rFonts w:cs="Arial"/>
                <w:sz w:val="18"/>
                <w:szCs w:val="18"/>
              </w:rPr>
              <w:t>0..1</w:t>
            </w:r>
          </w:p>
        </w:tc>
      </w:tr>
    </w:tbl>
    <w:p w14:paraId="5FC30211"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01"/>
        <w:gridCol w:w="961"/>
        <w:gridCol w:w="3392"/>
        <w:gridCol w:w="880"/>
      </w:tblGrid>
      <w:tr w:rsidR="00877FB9" w:rsidRPr="00590986" w14:paraId="63DDD765" w14:textId="77777777" w:rsidTr="00877FB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333DFC" w14:textId="77777777" w:rsidR="00877FB9" w:rsidRPr="00590986" w:rsidRDefault="00877FB9">
            <w:pPr>
              <w:spacing w:before="75" w:after="75" w:line="225" w:lineRule="atLeast"/>
              <w:ind w:left="75" w:right="75"/>
              <w:rPr>
                <w:rFonts w:cs="Arial"/>
                <w:b/>
                <w:bCs/>
                <w:sz w:val="18"/>
                <w:szCs w:val="18"/>
              </w:rPr>
            </w:pPr>
            <w:bookmarkStart w:id="664" w:name="tns:Orsak"/>
            <w:r w:rsidRPr="00590986">
              <w:rPr>
                <w:rFonts w:cs="Arial"/>
                <w:b/>
                <w:bCs/>
                <w:sz w:val="18"/>
                <w:szCs w:val="18"/>
              </w:rPr>
              <w:t>Orsak</w:t>
            </w:r>
            <w:bookmarkEnd w:id="664"/>
          </w:p>
        </w:tc>
      </w:tr>
      <w:tr w:rsidR="00877FB9" w:rsidRPr="00590986" w14:paraId="5C54A66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9D184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B94CC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C3919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B4134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Multip.</w:t>
            </w:r>
          </w:p>
        </w:tc>
      </w:tr>
      <w:tr w:rsidR="00877FB9" w:rsidRPr="00590986" w14:paraId="28398EE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813AFA" w14:textId="77777777" w:rsidR="00877FB9" w:rsidRPr="00590986" w:rsidRDefault="00877FB9">
            <w:pPr>
              <w:spacing w:line="225" w:lineRule="atLeast"/>
              <w:rPr>
                <w:rFonts w:cs="Arial"/>
                <w:sz w:val="18"/>
                <w:szCs w:val="18"/>
              </w:rPr>
            </w:pPr>
            <w:r w:rsidRPr="00590986">
              <w:rPr>
                <w:rFonts w:cs="Arial"/>
                <w:sz w:val="18"/>
                <w:szCs w:val="18"/>
              </w:rPr>
              <w:t>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C05613"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B2D4CA" w14:textId="77777777" w:rsidR="00877FB9" w:rsidRPr="00590986" w:rsidRDefault="00877FB9">
            <w:pPr>
              <w:spacing w:line="225" w:lineRule="atLeast"/>
              <w:rPr>
                <w:rFonts w:cs="Arial"/>
                <w:sz w:val="18"/>
                <w:szCs w:val="18"/>
              </w:rPr>
            </w:pPr>
            <w:r w:rsidRPr="00590986">
              <w:rPr>
                <w:rFonts w:cs="Arial"/>
                <w:sz w:val="18"/>
                <w:szCs w:val="18"/>
              </w:rPr>
              <w:t>Kod för orsaken.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9A4AEF"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F77DD9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2C638D" w14:textId="77777777" w:rsidR="00877FB9" w:rsidRPr="00590986" w:rsidRDefault="00877FB9">
            <w:pPr>
              <w:spacing w:line="225" w:lineRule="atLeast"/>
              <w:rPr>
                <w:rFonts w:cs="Arial"/>
                <w:sz w:val="18"/>
                <w:szCs w:val="18"/>
              </w:rPr>
            </w:pPr>
            <w:r w:rsidRPr="00590986">
              <w:rPr>
                <w:rFonts w:cs="Arial"/>
                <w:sz w:val="18"/>
                <w:szCs w:val="18"/>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F3E913"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413100" w14:textId="77777777" w:rsidR="00877FB9" w:rsidRPr="00590986" w:rsidRDefault="00877FB9">
            <w:pPr>
              <w:spacing w:line="225" w:lineRule="atLeast"/>
              <w:rPr>
                <w:rFonts w:cs="Arial"/>
                <w:sz w:val="18"/>
                <w:szCs w:val="18"/>
              </w:rPr>
            </w:pPr>
            <w:r w:rsidRPr="00590986">
              <w:rPr>
                <w:rFonts w:cs="Arial"/>
                <w:sz w:val="18"/>
                <w:szCs w:val="18"/>
              </w:rPr>
              <w:t>Textutläsning av 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01C88F"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1FB7C8C0"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7C697B" w14:textId="77777777" w:rsidR="00877FB9" w:rsidRPr="00590986" w:rsidRDefault="00877FB9">
            <w:pPr>
              <w:spacing w:line="225" w:lineRule="atLeast"/>
              <w:rPr>
                <w:rFonts w:cs="Arial"/>
                <w:sz w:val="18"/>
                <w:szCs w:val="18"/>
              </w:rPr>
            </w:pPr>
            <w:r w:rsidRPr="00590986">
              <w:rPr>
                <w:rFonts w:cs="Arial"/>
                <w:sz w:val="18"/>
                <w:szCs w:val="18"/>
              </w:rPr>
              <w:t>register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E7710B"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E89947" w14:textId="77777777" w:rsidR="00877FB9" w:rsidRPr="00590986" w:rsidRDefault="00877FB9">
            <w:pPr>
              <w:spacing w:line="225" w:lineRule="atLeast"/>
              <w:rPr>
                <w:rFonts w:cs="Arial"/>
                <w:sz w:val="18"/>
                <w:szCs w:val="18"/>
              </w:rPr>
            </w:pPr>
            <w:r w:rsidRPr="00590986">
              <w:rPr>
                <w:rFonts w:cs="Arial"/>
                <w:sz w:val="18"/>
                <w:szCs w:val="18"/>
              </w:rPr>
              <w:t>Unikt id för det kodsystem som används.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4CE9F3" w14:textId="77777777" w:rsidR="00877FB9" w:rsidRPr="00590986" w:rsidRDefault="00877FB9">
            <w:pPr>
              <w:spacing w:line="225" w:lineRule="atLeast"/>
              <w:rPr>
                <w:rFonts w:cs="Arial"/>
                <w:sz w:val="18"/>
                <w:szCs w:val="18"/>
              </w:rPr>
            </w:pPr>
            <w:r w:rsidRPr="00590986">
              <w:rPr>
                <w:rFonts w:cs="Arial"/>
                <w:sz w:val="18"/>
                <w:szCs w:val="18"/>
              </w:rPr>
              <w:t>1..1</w:t>
            </w:r>
          </w:p>
        </w:tc>
      </w:tr>
      <w:tr w:rsidR="00877FB9" w:rsidRPr="00590986" w14:paraId="2DA3E63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9D2D70" w14:textId="77777777" w:rsidR="00877FB9" w:rsidRPr="00590986" w:rsidRDefault="00877FB9">
            <w:pPr>
              <w:spacing w:line="225" w:lineRule="atLeast"/>
              <w:rPr>
                <w:rFonts w:cs="Arial"/>
                <w:sz w:val="18"/>
                <w:szCs w:val="18"/>
              </w:rPr>
            </w:pPr>
            <w:r w:rsidRPr="00590986">
              <w:rPr>
                <w:rFonts w:cs="Arial"/>
                <w:sz w:val="18"/>
                <w:szCs w:val="18"/>
              </w:rPr>
              <w:t>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E50AA9"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D6E198" w14:textId="77777777" w:rsidR="00877FB9" w:rsidRPr="00590986" w:rsidRDefault="00877FB9">
            <w:pPr>
              <w:spacing w:line="225" w:lineRule="atLeast"/>
              <w:rPr>
                <w:rFonts w:cs="Arial"/>
                <w:sz w:val="18"/>
                <w:szCs w:val="18"/>
              </w:rPr>
            </w:pPr>
            <w:r w:rsidRPr="00590986">
              <w:rPr>
                <w:rFonts w:cs="Arial"/>
                <w:sz w:val="18"/>
                <w:szCs w:val="18"/>
              </w:rPr>
              <w:t>Version av det kodsystem som används.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9942C8" w14:textId="77777777" w:rsidR="00877FB9" w:rsidRPr="00590986" w:rsidRDefault="00877FB9">
            <w:pPr>
              <w:spacing w:line="225" w:lineRule="atLeast"/>
              <w:rPr>
                <w:rFonts w:cs="Arial"/>
                <w:sz w:val="18"/>
                <w:szCs w:val="18"/>
              </w:rPr>
            </w:pPr>
            <w:r w:rsidRPr="00590986">
              <w:rPr>
                <w:rFonts w:cs="Arial"/>
                <w:sz w:val="18"/>
                <w:szCs w:val="18"/>
              </w:rPr>
              <w:t>1..1</w:t>
            </w:r>
          </w:p>
        </w:tc>
      </w:tr>
    </w:tbl>
    <w:p w14:paraId="03C2E974"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91"/>
        <w:gridCol w:w="821"/>
        <w:gridCol w:w="2236"/>
      </w:tblGrid>
      <w:tr w:rsidR="00877FB9" w:rsidRPr="00590986" w14:paraId="1E0FE7A2" w14:textId="77777777" w:rsidTr="00877FB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82C01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resultCodeEnum</w:t>
            </w:r>
          </w:p>
        </w:tc>
      </w:tr>
      <w:tr w:rsidR="00877FB9" w:rsidRPr="00590986" w14:paraId="4CFBD573"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35EAF2"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832F7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C1A5A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Begränsning</w:t>
            </w:r>
          </w:p>
        </w:tc>
      </w:tr>
      <w:tr w:rsidR="00877FB9" w:rsidRPr="00590986" w14:paraId="3ABB7267"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386CF3" w14:textId="77777777" w:rsidR="00877FB9" w:rsidRPr="00590986" w:rsidRDefault="00877FB9">
            <w:pPr>
              <w:spacing w:line="225" w:lineRule="atLeast"/>
              <w:rPr>
                <w:rFonts w:cs="Arial"/>
                <w:sz w:val="18"/>
                <w:szCs w:val="18"/>
              </w:rPr>
            </w:pPr>
            <w:r w:rsidRPr="00590986">
              <w:rPr>
                <w:rFonts w:cs="Arial"/>
                <w:sz w:val="18"/>
                <w:szCs w:val="18"/>
              </w:rPr>
              <w:t>resultCodeEnum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B88DC1"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22F91C" w14:textId="77777777" w:rsidR="00877FB9" w:rsidRPr="00590986" w:rsidRDefault="00877FB9">
            <w:pPr>
              <w:spacing w:line="225" w:lineRule="atLeast"/>
              <w:rPr>
                <w:rFonts w:cs="Arial"/>
                <w:sz w:val="18"/>
                <w:szCs w:val="18"/>
              </w:rPr>
            </w:pPr>
            <w:r w:rsidRPr="00590986">
              <w:rPr>
                <w:rFonts w:cs="Arial"/>
                <w:sz w:val="18"/>
                <w:szCs w:val="18"/>
              </w:rPr>
              <w:t>xs:enumeration = OK</w:t>
            </w:r>
            <w:r w:rsidRPr="00590986">
              <w:rPr>
                <w:rFonts w:cs="Arial"/>
                <w:sz w:val="18"/>
                <w:szCs w:val="18"/>
              </w:rPr>
              <w:br/>
              <w:t>xs:enumeration = ERROR</w:t>
            </w:r>
            <w:r w:rsidRPr="00590986">
              <w:rPr>
                <w:rFonts w:cs="Arial"/>
                <w:sz w:val="18"/>
                <w:szCs w:val="18"/>
              </w:rPr>
              <w:br/>
              <w:t>xs:enumeration = INFO</w:t>
            </w:r>
          </w:p>
        </w:tc>
      </w:tr>
    </w:tbl>
    <w:p w14:paraId="44209AFB"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961"/>
        <w:gridCol w:w="1001"/>
        <w:gridCol w:w="1726"/>
      </w:tblGrid>
      <w:tr w:rsidR="00877FB9" w:rsidRPr="00590986" w14:paraId="6EF9011E" w14:textId="77777777" w:rsidTr="00877FB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E6668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decimaltal</w:t>
            </w:r>
          </w:p>
        </w:tc>
      </w:tr>
      <w:tr w:rsidR="00877FB9" w:rsidRPr="00590986" w14:paraId="57B0F7A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ACCA3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D5A20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B5B36B"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Begränsning</w:t>
            </w:r>
          </w:p>
        </w:tc>
      </w:tr>
      <w:tr w:rsidR="00877FB9" w:rsidRPr="00590986" w14:paraId="5867D0E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1964BC" w14:textId="77777777" w:rsidR="00877FB9" w:rsidRPr="00590986" w:rsidRDefault="00877FB9">
            <w:pPr>
              <w:spacing w:line="225" w:lineRule="atLeast"/>
              <w:rPr>
                <w:rFonts w:cs="Arial"/>
                <w:sz w:val="18"/>
                <w:szCs w:val="18"/>
              </w:rPr>
            </w:pPr>
            <w:r w:rsidRPr="00590986">
              <w:rPr>
                <w:rFonts w:cs="Arial"/>
                <w:sz w:val="18"/>
                <w:szCs w:val="18"/>
              </w:rPr>
              <w:t>decimaltal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3A5A6F" w14:textId="77777777" w:rsidR="00877FB9" w:rsidRPr="00590986" w:rsidRDefault="00877FB9">
            <w:pPr>
              <w:spacing w:line="225" w:lineRule="atLeast"/>
              <w:rPr>
                <w:rFonts w:cs="Arial"/>
                <w:sz w:val="18"/>
                <w:szCs w:val="18"/>
              </w:rPr>
            </w:pPr>
            <w:r w:rsidRPr="00590986">
              <w:rPr>
                <w:rFonts w:cs="Arial"/>
                <w:sz w:val="18"/>
                <w:szCs w:val="18"/>
              </w:rPr>
              <w:t>xs:decimal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AC41DE" w14:textId="77777777" w:rsidR="00877FB9" w:rsidRPr="00590986" w:rsidRDefault="00877FB9">
            <w:pPr>
              <w:spacing w:line="225" w:lineRule="atLeast"/>
              <w:rPr>
                <w:rFonts w:cs="Arial"/>
                <w:sz w:val="18"/>
                <w:szCs w:val="18"/>
              </w:rPr>
            </w:pPr>
            <w:r w:rsidRPr="00590986">
              <w:rPr>
                <w:rFonts w:cs="Arial"/>
                <w:sz w:val="18"/>
                <w:szCs w:val="18"/>
              </w:rPr>
              <w:t>xs:fractionDigits = 3</w:t>
            </w:r>
          </w:p>
        </w:tc>
      </w:tr>
    </w:tbl>
    <w:p w14:paraId="21C69719"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801"/>
        <w:gridCol w:w="821"/>
        <w:gridCol w:w="3227"/>
      </w:tblGrid>
      <w:tr w:rsidR="00877FB9" w:rsidRPr="00590986" w14:paraId="2DF62709" w14:textId="77777777" w:rsidTr="00877FB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9F57B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kon</w:t>
            </w:r>
          </w:p>
        </w:tc>
      </w:tr>
      <w:tr w:rsidR="00877FB9" w:rsidRPr="00590986" w14:paraId="3C5151B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44464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4912F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6993A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Begränsning</w:t>
            </w:r>
          </w:p>
        </w:tc>
      </w:tr>
      <w:tr w:rsidR="00877FB9" w:rsidRPr="00590986" w14:paraId="6EBE9386"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B9C017" w14:textId="77777777" w:rsidR="00877FB9" w:rsidRPr="00590986" w:rsidRDefault="00877FB9">
            <w:pPr>
              <w:spacing w:line="225" w:lineRule="atLeast"/>
              <w:rPr>
                <w:rFonts w:cs="Arial"/>
                <w:sz w:val="18"/>
                <w:szCs w:val="18"/>
              </w:rPr>
            </w:pPr>
            <w:r w:rsidRPr="00590986">
              <w:rPr>
                <w:rFonts w:cs="Arial"/>
                <w:sz w:val="18"/>
                <w:szCs w:val="18"/>
              </w:rPr>
              <w:t>kon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0AF291"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089812" w14:textId="77777777" w:rsidR="00877FB9" w:rsidRPr="00590986" w:rsidRDefault="00877FB9">
            <w:pPr>
              <w:spacing w:line="225" w:lineRule="atLeast"/>
              <w:rPr>
                <w:rFonts w:cs="Arial"/>
                <w:sz w:val="18"/>
                <w:szCs w:val="18"/>
              </w:rPr>
            </w:pPr>
            <w:r w:rsidRPr="00590986">
              <w:rPr>
                <w:rFonts w:cs="Arial"/>
                <w:sz w:val="18"/>
                <w:szCs w:val="18"/>
              </w:rPr>
              <w:t>xs:enumeration = MAN</w:t>
            </w:r>
            <w:r w:rsidRPr="00590986">
              <w:rPr>
                <w:rFonts w:cs="Arial"/>
                <w:sz w:val="18"/>
                <w:szCs w:val="18"/>
              </w:rPr>
              <w:br/>
              <w:t>xs:enumeration = KVINNA</w:t>
            </w:r>
            <w:r w:rsidRPr="00590986">
              <w:rPr>
                <w:rFonts w:cs="Arial"/>
                <w:sz w:val="18"/>
                <w:szCs w:val="18"/>
              </w:rPr>
              <w:br/>
              <w:t>xs:enumeration = EJ_SPECIFICERAD</w:t>
            </w:r>
          </w:p>
        </w:tc>
      </w:tr>
    </w:tbl>
    <w:p w14:paraId="202E633C"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801"/>
        <w:gridCol w:w="821"/>
        <w:gridCol w:w="2877"/>
      </w:tblGrid>
      <w:tr w:rsidR="00877FB9" w:rsidRPr="00590986" w14:paraId="0AEF5509" w14:textId="77777777" w:rsidTr="00877FB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A1A979"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bytesEj</w:t>
            </w:r>
          </w:p>
        </w:tc>
      </w:tr>
      <w:tr w:rsidR="00877FB9" w:rsidRPr="00590986" w14:paraId="6C90544F"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9DF817"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43383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D04FC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Begränsning</w:t>
            </w:r>
          </w:p>
        </w:tc>
      </w:tr>
      <w:tr w:rsidR="00877FB9" w:rsidRPr="00590986" w14:paraId="207F203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FF598D" w14:textId="77777777" w:rsidR="00877FB9" w:rsidRPr="00590986" w:rsidRDefault="00877FB9">
            <w:pPr>
              <w:spacing w:line="225" w:lineRule="atLeast"/>
              <w:rPr>
                <w:rFonts w:cs="Arial"/>
                <w:sz w:val="18"/>
                <w:szCs w:val="18"/>
              </w:rPr>
            </w:pPr>
            <w:r w:rsidRPr="00590986">
              <w:rPr>
                <w:rFonts w:cs="Arial"/>
                <w:sz w:val="18"/>
                <w:szCs w:val="18"/>
              </w:rPr>
              <w:t>bytesEj</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1B63FF"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D7E529" w14:textId="77777777" w:rsidR="00877FB9" w:rsidRPr="00590986" w:rsidRDefault="00877FB9">
            <w:pPr>
              <w:spacing w:line="225" w:lineRule="atLeast"/>
              <w:rPr>
                <w:rFonts w:cs="Arial"/>
                <w:sz w:val="18"/>
                <w:szCs w:val="18"/>
              </w:rPr>
            </w:pPr>
            <w:r w:rsidRPr="00590986">
              <w:rPr>
                <w:rFonts w:cs="Arial"/>
                <w:sz w:val="18"/>
                <w:szCs w:val="18"/>
              </w:rPr>
              <w:t>xs:enumeration = FORSKRIVARE</w:t>
            </w:r>
            <w:r w:rsidRPr="00590986">
              <w:rPr>
                <w:rFonts w:cs="Arial"/>
                <w:sz w:val="18"/>
                <w:szCs w:val="18"/>
              </w:rPr>
              <w:br/>
              <w:t>xs:enumeration = PATIENT</w:t>
            </w:r>
          </w:p>
        </w:tc>
      </w:tr>
    </w:tbl>
    <w:p w14:paraId="48040BBD"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801"/>
        <w:gridCol w:w="821"/>
        <w:gridCol w:w="1986"/>
      </w:tblGrid>
      <w:tr w:rsidR="00877FB9" w:rsidRPr="00590986" w14:paraId="5333304C" w14:textId="77777777" w:rsidTr="00877FB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43341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OID</w:t>
            </w:r>
          </w:p>
        </w:tc>
      </w:tr>
      <w:tr w:rsidR="00877FB9" w:rsidRPr="00590986" w14:paraId="0C7028B2"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D0C5CC"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411C6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EC11B5"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Begränsning</w:t>
            </w:r>
          </w:p>
        </w:tc>
      </w:tr>
      <w:tr w:rsidR="00877FB9" w:rsidRPr="00590986" w14:paraId="0002872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D5E345" w14:textId="77777777" w:rsidR="00877FB9" w:rsidRPr="00590986" w:rsidRDefault="00877FB9">
            <w:pPr>
              <w:spacing w:line="225" w:lineRule="atLeast"/>
              <w:rPr>
                <w:rFonts w:cs="Arial"/>
                <w:sz w:val="18"/>
                <w:szCs w:val="18"/>
              </w:rPr>
            </w:pPr>
            <w:r w:rsidRPr="00590986">
              <w:rPr>
                <w:rFonts w:cs="Arial"/>
                <w:sz w:val="18"/>
                <w:szCs w:val="18"/>
              </w:rPr>
              <w:t>OID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7CA728"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25823E" w14:textId="77777777" w:rsidR="00877FB9" w:rsidRPr="00590986" w:rsidRDefault="00877FB9">
            <w:pPr>
              <w:spacing w:line="225" w:lineRule="atLeast"/>
              <w:rPr>
                <w:rFonts w:cs="Arial"/>
                <w:sz w:val="18"/>
                <w:szCs w:val="18"/>
              </w:rPr>
            </w:pPr>
            <w:r w:rsidRPr="00590986">
              <w:rPr>
                <w:rFonts w:cs="Arial"/>
                <w:sz w:val="18"/>
                <w:szCs w:val="18"/>
              </w:rPr>
              <w:t>xs:pattern = [0-9][0-9.]*</w:t>
            </w:r>
          </w:p>
        </w:tc>
      </w:tr>
    </w:tbl>
    <w:p w14:paraId="7C06A12D"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921"/>
        <w:gridCol w:w="821"/>
        <w:gridCol w:w="2476"/>
      </w:tblGrid>
      <w:tr w:rsidR="00877FB9" w:rsidRPr="00590986" w14:paraId="4309A18D" w14:textId="77777777" w:rsidTr="00877FB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62314A"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veckodag</w:t>
            </w:r>
          </w:p>
        </w:tc>
      </w:tr>
      <w:tr w:rsidR="00877FB9" w:rsidRPr="00590986" w14:paraId="76014EFD"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876481"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27913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FBABF8"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Begränsning</w:t>
            </w:r>
          </w:p>
        </w:tc>
      </w:tr>
      <w:tr w:rsidR="00877FB9" w:rsidRPr="00590986" w14:paraId="54B163E1"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403087" w14:textId="77777777" w:rsidR="00877FB9" w:rsidRPr="00590986" w:rsidRDefault="00877FB9">
            <w:pPr>
              <w:spacing w:line="225" w:lineRule="atLeast"/>
              <w:rPr>
                <w:rFonts w:cs="Arial"/>
                <w:sz w:val="18"/>
                <w:szCs w:val="18"/>
              </w:rPr>
            </w:pPr>
            <w:r w:rsidRPr="00590986">
              <w:rPr>
                <w:rFonts w:cs="Arial"/>
                <w:sz w:val="18"/>
                <w:szCs w:val="18"/>
              </w:rPr>
              <w:t>veckodag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92852E"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0C2343" w14:textId="77777777" w:rsidR="00877FB9" w:rsidRPr="00590986" w:rsidRDefault="00877FB9">
            <w:pPr>
              <w:spacing w:line="225" w:lineRule="atLeast"/>
              <w:rPr>
                <w:rFonts w:cs="Arial"/>
                <w:sz w:val="18"/>
                <w:szCs w:val="18"/>
              </w:rPr>
            </w:pPr>
            <w:r w:rsidRPr="00590986">
              <w:rPr>
                <w:rFonts w:cs="Arial"/>
                <w:sz w:val="18"/>
                <w:szCs w:val="18"/>
              </w:rPr>
              <w:t>xs:enumeration = MANDAG</w:t>
            </w:r>
            <w:r w:rsidRPr="00590986">
              <w:rPr>
                <w:rFonts w:cs="Arial"/>
                <w:sz w:val="18"/>
                <w:szCs w:val="18"/>
              </w:rPr>
              <w:br/>
              <w:t>xs:enumeration = TISDAG</w:t>
            </w:r>
            <w:r w:rsidRPr="00590986">
              <w:rPr>
                <w:rFonts w:cs="Arial"/>
                <w:sz w:val="18"/>
                <w:szCs w:val="18"/>
              </w:rPr>
              <w:br/>
              <w:t>xs:enumeration = ONSDAG</w:t>
            </w:r>
            <w:r w:rsidRPr="00590986">
              <w:rPr>
                <w:rFonts w:cs="Arial"/>
                <w:sz w:val="18"/>
                <w:szCs w:val="18"/>
              </w:rPr>
              <w:br/>
              <w:t>xs:enumeration = TORSDAG</w:t>
            </w:r>
            <w:r w:rsidRPr="00590986">
              <w:rPr>
                <w:rFonts w:cs="Arial"/>
                <w:sz w:val="18"/>
                <w:szCs w:val="18"/>
              </w:rPr>
              <w:br/>
              <w:t>xs:enumeration = FREDAG</w:t>
            </w:r>
            <w:r w:rsidRPr="00590986">
              <w:rPr>
                <w:rFonts w:cs="Arial"/>
                <w:sz w:val="18"/>
                <w:szCs w:val="18"/>
              </w:rPr>
              <w:br/>
              <w:t>xs:enumeration = LORDAG</w:t>
            </w:r>
            <w:r w:rsidRPr="00590986">
              <w:rPr>
                <w:rFonts w:cs="Arial"/>
                <w:sz w:val="18"/>
                <w:szCs w:val="18"/>
              </w:rPr>
              <w:br/>
              <w:t>xs:enumeration = SONDAG</w:t>
            </w:r>
          </w:p>
        </w:tc>
      </w:tr>
    </w:tbl>
    <w:p w14:paraId="3451A4D4"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881"/>
        <w:gridCol w:w="821"/>
        <w:gridCol w:w="2486"/>
      </w:tblGrid>
      <w:tr w:rsidR="00877FB9" w:rsidRPr="00590986" w14:paraId="4BCBFDDB" w14:textId="77777777" w:rsidTr="00877FB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2D16AF"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tidsenhet</w:t>
            </w:r>
          </w:p>
        </w:tc>
      </w:tr>
      <w:tr w:rsidR="00877FB9" w:rsidRPr="00590986" w14:paraId="2D3498EE"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D6A2EE"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3585A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549DC0"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Begränsning</w:t>
            </w:r>
          </w:p>
        </w:tc>
      </w:tr>
      <w:tr w:rsidR="00877FB9" w:rsidRPr="00590986" w14:paraId="5536DEDB"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DBB58E" w14:textId="77777777" w:rsidR="00877FB9" w:rsidRPr="00590986" w:rsidRDefault="00877FB9">
            <w:pPr>
              <w:spacing w:line="225" w:lineRule="atLeast"/>
              <w:rPr>
                <w:rFonts w:cs="Arial"/>
                <w:sz w:val="18"/>
                <w:szCs w:val="18"/>
              </w:rPr>
            </w:pPr>
            <w:r w:rsidRPr="00590986">
              <w:rPr>
                <w:rFonts w:cs="Arial"/>
                <w:sz w:val="18"/>
                <w:szCs w:val="18"/>
              </w:rPr>
              <w:t>tidsenhet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D0F348" w14:textId="77777777" w:rsidR="00877FB9" w:rsidRPr="00590986" w:rsidRDefault="00877FB9">
            <w:pPr>
              <w:spacing w:line="225" w:lineRule="atLeast"/>
              <w:rPr>
                <w:rFonts w:cs="Arial"/>
                <w:sz w:val="18"/>
                <w:szCs w:val="18"/>
              </w:rPr>
            </w:pPr>
            <w:r w:rsidRPr="00590986">
              <w:rPr>
                <w:rFonts w:cs="Arial"/>
                <w:sz w:val="18"/>
                <w:szCs w:val="18"/>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12042C" w14:textId="77777777" w:rsidR="00877FB9" w:rsidRPr="00590986" w:rsidRDefault="00877FB9">
            <w:pPr>
              <w:spacing w:line="225" w:lineRule="atLeast"/>
              <w:rPr>
                <w:rFonts w:cs="Arial"/>
                <w:sz w:val="18"/>
                <w:szCs w:val="18"/>
              </w:rPr>
            </w:pPr>
            <w:r w:rsidRPr="00590986">
              <w:rPr>
                <w:rFonts w:cs="Arial"/>
                <w:sz w:val="18"/>
                <w:szCs w:val="18"/>
              </w:rPr>
              <w:t>xs:enumeration = MINUTER</w:t>
            </w:r>
            <w:r w:rsidRPr="00590986">
              <w:rPr>
                <w:rFonts w:cs="Arial"/>
                <w:sz w:val="18"/>
                <w:szCs w:val="18"/>
              </w:rPr>
              <w:br/>
              <w:t>xs:enumeration = TIMMAR</w:t>
            </w:r>
            <w:r w:rsidRPr="00590986">
              <w:rPr>
                <w:rFonts w:cs="Arial"/>
                <w:sz w:val="18"/>
                <w:szCs w:val="18"/>
              </w:rPr>
              <w:br/>
              <w:t>xs:enumeration = DYGN</w:t>
            </w:r>
            <w:r w:rsidRPr="00590986">
              <w:rPr>
                <w:rFonts w:cs="Arial"/>
                <w:sz w:val="18"/>
                <w:szCs w:val="18"/>
              </w:rPr>
              <w:br/>
              <w:t>xs:enumeration = VECKOR</w:t>
            </w:r>
            <w:r w:rsidRPr="00590986">
              <w:rPr>
                <w:rFonts w:cs="Arial"/>
                <w:sz w:val="18"/>
                <w:szCs w:val="18"/>
              </w:rPr>
              <w:br/>
              <w:t>xs:enumeration = MANADER</w:t>
            </w:r>
            <w:r w:rsidRPr="00590986">
              <w:rPr>
                <w:rFonts w:cs="Arial"/>
                <w:sz w:val="18"/>
                <w:szCs w:val="18"/>
              </w:rPr>
              <w:br/>
              <w:t>xs:enumeration = AR</w:t>
            </w:r>
          </w:p>
        </w:tc>
      </w:tr>
    </w:tbl>
    <w:p w14:paraId="35104D5A" w14:textId="77777777" w:rsidR="00877FB9" w:rsidRPr="00590986" w:rsidRDefault="00877FB9" w:rsidP="00877FB9">
      <w:pPr>
        <w:rPr>
          <w:rFonts w:cs="Arial"/>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741"/>
        <w:gridCol w:w="1001"/>
        <w:gridCol w:w="1726"/>
      </w:tblGrid>
      <w:tr w:rsidR="00877FB9" w:rsidRPr="00590986" w14:paraId="01FC6DDE" w14:textId="77777777" w:rsidTr="00877FB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744EB6"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doseringsdecimaltal</w:t>
            </w:r>
          </w:p>
        </w:tc>
      </w:tr>
      <w:tr w:rsidR="00877FB9" w:rsidRPr="00590986" w14:paraId="3B9DCB2A"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0F97A4"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395F0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00327D" w14:textId="77777777" w:rsidR="00877FB9" w:rsidRPr="00590986" w:rsidRDefault="00877FB9">
            <w:pPr>
              <w:spacing w:before="75" w:after="75" w:line="225" w:lineRule="atLeast"/>
              <w:ind w:left="75" w:right="75"/>
              <w:rPr>
                <w:rFonts w:cs="Arial"/>
                <w:b/>
                <w:bCs/>
                <w:sz w:val="18"/>
                <w:szCs w:val="18"/>
              </w:rPr>
            </w:pPr>
            <w:r w:rsidRPr="00590986">
              <w:rPr>
                <w:rFonts w:cs="Arial"/>
                <w:b/>
                <w:bCs/>
                <w:sz w:val="18"/>
                <w:szCs w:val="18"/>
              </w:rPr>
              <w:t>Begränsning</w:t>
            </w:r>
          </w:p>
        </w:tc>
      </w:tr>
      <w:tr w:rsidR="00877FB9" w:rsidRPr="00590986" w14:paraId="708E9605" w14:textId="77777777" w:rsidTr="00877FB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87D783" w14:textId="77777777" w:rsidR="00877FB9" w:rsidRPr="00590986" w:rsidRDefault="00877FB9">
            <w:pPr>
              <w:spacing w:line="225" w:lineRule="atLeast"/>
              <w:rPr>
                <w:rFonts w:cs="Arial"/>
                <w:sz w:val="18"/>
                <w:szCs w:val="18"/>
              </w:rPr>
            </w:pPr>
            <w:r w:rsidRPr="00590986">
              <w:rPr>
                <w:rFonts w:cs="Arial"/>
                <w:sz w:val="18"/>
                <w:szCs w:val="18"/>
              </w:rPr>
              <w:t>doseringsdecimaltal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637A7C" w14:textId="77777777" w:rsidR="00877FB9" w:rsidRPr="00590986" w:rsidRDefault="00877FB9">
            <w:pPr>
              <w:spacing w:line="225" w:lineRule="atLeast"/>
              <w:rPr>
                <w:rFonts w:cs="Arial"/>
                <w:sz w:val="18"/>
                <w:szCs w:val="18"/>
              </w:rPr>
            </w:pPr>
            <w:r w:rsidRPr="00590986">
              <w:rPr>
                <w:rFonts w:cs="Arial"/>
                <w:sz w:val="18"/>
                <w:szCs w:val="18"/>
              </w:rPr>
              <w:t>xs:decimal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5E9BDF" w14:textId="77777777" w:rsidR="00877FB9" w:rsidRPr="00590986" w:rsidRDefault="00877FB9">
            <w:pPr>
              <w:spacing w:line="225" w:lineRule="atLeast"/>
              <w:rPr>
                <w:rFonts w:cs="Arial"/>
                <w:sz w:val="18"/>
                <w:szCs w:val="18"/>
              </w:rPr>
            </w:pPr>
            <w:r w:rsidRPr="00590986">
              <w:rPr>
                <w:rFonts w:cs="Arial"/>
                <w:sz w:val="18"/>
                <w:szCs w:val="18"/>
              </w:rPr>
              <w:t>xs:fractionDigits = 3</w:t>
            </w:r>
          </w:p>
        </w:tc>
      </w:tr>
    </w:tbl>
    <w:p w14:paraId="291E401E" w14:textId="77777777" w:rsidR="00877FB9" w:rsidRPr="00590986" w:rsidRDefault="00877FB9" w:rsidP="00877FB9">
      <w:pPr>
        <w:rPr>
          <w:rFonts w:cs="Arial"/>
          <w:sz w:val="18"/>
          <w:szCs w:val="18"/>
        </w:rPr>
      </w:pPr>
    </w:p>
    <w:p w14:paraId="59AE5561" w14:textId="77777777" w:rsidR="00877FB9" w:rsidRPr="00590986" w:rsidRDefault="00877FB9">
      <w:pPr>
        <w:rPr>
          <w:rFonts w:eastAsia="Times New Roman" w:cs="Arial"/>
          <w:noProof w:val="0"/>
          <w:color w:val="auto"/>
          <w:sz w:val="18"/>
          <w:szCs w:val="18"/>
        </w:rPr>
      </w:pPr>
    </w:p>
    <w:p w14:paraId="00CBFF1F" w14:textId="77777777" w:rsidR="00590986" w:rsidRDefault="00590986">
      <w:pPr>
        <w:rPr>
          <w:rFonts w:ascii="Times New Roman" w:eastAsia="Times New Roman" w:hAnsi="Times New Roman"/>
          <w:noProof w:val="0"/>
          <w:color w:val="auto"/>
          <w:szCs w:val="20"/>
        </w:rPr>
      </w:pPr>
    </w:p>
    <w:sectPr w:rsidR="00590986" w:rsidSect="00B91AA5">
      <w:headerReference w:type="even" r:id="rId24"/>
      <w:headerReference w:type="default" r:id="rId25"/>
      <w:footerReference w:type="even" r:id="rId26"/>
      <w:headerReference w:type="first" r:id="rId27"/>
      <w:pgSz w:w="11907" w:h="16839" w:code="9"/>
      <w:pgMar w:top="1440" w:right="567" w:bottom="1440"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1" w:author="Jonas Sedin" w:date="2013-06-05T12:32:00Z" w:initials="JS">
    <w:p w14:paraId="1E3D7CA7" w14:textId="134A7FE6" w:rsidR="00175A36" w:rsidRDefault="00175A36">
      <w:pPr>
        <w:pStyle w:val="Kommentarer"/>
      </w:pPr>
      <w:r>
        <w:rPr>
          <w:rStyle w:val="Kommentarsreferens"/>
        </w:rPr>
        <w:annotationRef/>
      </w:r>
      <w:r>
        <w:t>Förslag att beskriva flödet som att hämta ordinationer dvs den samlade läkemedelslistan inte bara aktuella. Mer detaljerat vilka tjänster kommer i nästa avsnitt.</w:t>
      </w:r>
    </w:p>
  </w:comment>
  <w:comment w:id="329" w:author="Per Mützell" w:date="2013-06-05T12:32:00Z" w:initials="PM">
    <w:p w14:paraId="264CB8CB" w14:textId="64111675" w:rsidR="00175A36" w:rsidRDefault="00175A36">
      <w:pPr>
        <w:pStyle w:val="Kommentarer"/>
      </w:pPr>
      <w:r>
        <w:rPr>
          <w:rStyle w:val="Kommentarsreferens"/>
        </w:rPr>
        <w:annotationRef/>
      </w:r>
      <w:r>
        <w:t>Datum, tid format regler?</w:t>
      </w:r>
    </w:p>
  </w:comment>
  <w:comment w:id="342" w:author="Jonas Sedin" w:date="2013-06-05T12:32:00Z" w:initials="JS">
    <w:p w14:paraId="28F240E3" w14:textId="5E41302C" w:rsidR="00175A36" w:rsidRDefault="00175A36">
      <w:pPr>
        <w:pStyle w:val="Kommentarer"/>
      </w:pPr>
      <w:r>
        <w:rPr>
          <w:rStyle w:val="Kommentarsreferens"/>
        </w:rPr>
        <w:annotationRef/>
      </w:r>
      <w:r>
        <w:t>Tekniska krav på anslutning till NOD?</w:t>
      </w:r>
    </w:p>
  </w:comment>
  <w:comment w:id="388" w:author="Jonas Sedin" w:date="2013-06-05T12:32:00Z" w:initials="JS">
    <w:p w14:paraId="2929BF94" w14:textId="13D33704" w:rsidR="00175A36" w:rsidRDefault="00175A36">
      <w:pPr>
        <w:pStyle w:val="Kommentarer"/>
      </w:pPr>
      <w:r>
        <w:rPr>
          <w:rStyle w:val="Kommentarsreferens"/>
        </w:rPr>
        <w:annotationRef/>
      </w:r>
      <w:r>
        <w:t>Är under utredning. Finns det krav på avtal och godkännande för anslutning till NOD?</w:t>
      </w:r>
    </w:p>
  </w:comment>
  <w:comment w:id="509" w:author="Per Mützell" w:date="2013-06-05T12:32:00Z" w:initials="PM">
    <w:p w14:paraId="63145796" w14:textId="6EAB7543" w:rsidR="00175A36" w:rsidRDefault="00175A36">
      <w:pPr>
        <w:pStyle w:val="Kommentarer"/>
      </w:pPr>
      <w:r>
        <w:rPr>
          <w:rStyle w:val="Kommentarsreferens"/>
        </w:rPr>
        <w:annotationRef/>
      </w:r>
      <w:r>
        <w:t>Svårläst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3AF0AA" w14:textId="77777777" w:rsidR="00C262CC" w:rsidRDefault="00C262CC" w:rsidP="00F405F7">
      <w:r>
        <w:separator/>
      </w:r>
    </w:p>
  </w:endnote>
  <w:endnote w:type="continuationSeparator" w:id="0">
    <w:p w14:paraId="3D99F2A6" w14:textId="77777777" w:rsidR="00C262CC" w:rsidRDefault="00C262CC" w:rsidP="00F40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ヒラギノ角ゴ Pro W3">
    <w:charset w:val="4E"/>
    <w:family w:val="auto"/>
    <w:pitch w:val="variable"/>
    <w:sig w:usb0="00000001" w:usb1="08070000" w:usb2="00000010" w:usb3="00000000" w:csb0="0002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4D"/>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416EE" w14:textId="77777777" w:rsidR="00175A36" w:rsidRDefault="00175A36" w:rsidP="00F405F7">
    <w:pPr>
      <w:rPr>
        <w:rFonts w:ascii="Times New Roman" w:eastAsia="Times New Roman" w:hAnsi="Times New Roman"/>
        <w:color w:val="auto"/>
        <w:lang w:bidi="x-none"/>
      </w:rPr>
    </w:pPr>
    <w:r>
      <w:t xml:space="preserve">Sida </w:t>
    </w:r>
    <w:r>
      <w:rPr>
        <w:rStyle w:val="Sidnummer"/>
        <w:sz w:val="24"/>
      </w:rPr>
      <w:fldChar w:fldCharType="begin"/>
    </w:r>
    <w:r>
      <w:rPr>
        <w:rStyle w:val="Sidnummer"/>
        <w:sz w:val="24"/>
      </w:rPr>
      <w:instrText xml:space="preserve"> PAGE </w:instrText>
    </w:r>
    <w:r>
      <w:rPr>
        <w:rStyle w:val="Sidnummer"/>
        <w:sz w:val="24"/>
      </w:rPr>
      <w:fldChar w:fldCharType="separate"/>
    </w:r>
    <w:r>
      <w:rPr>
        <w:rStyle w:val="Sidnummer"/>
        <w:sz w:val="24"/>
      </w:rPr>
      <w:t>68</w:t>
    </w:r>
    <w:r>
      <w:rPr>
        <w:rStyle w:val="Sidnummer"/>
        <w:sz w:val="24"/>
      </w:rPr>
      <w:fldChar w:fldCharType="end"/>
    </w:r>
    <w:r>
      <w:rPr>
        <w:rStyle w:val="Sidnummer"/>
        <w:sz w:val="24"/>
      </w:rPr>
      <w:t xml:space="preserve"> (</w:t>
    </w:r>
    <w:r>
      <w:rPr>
        <w:rStyle w:val="Sidnummer"/>
        <w:sz w:val="24"/>
      </w:rPr>
      <w:fldChar w:fldCharType="begin"/>
    </w:r>
    <w:r>
      <w:rPr>
        <w:rStyle w:val="Sidnummer"/>
        <w:sz w:val="24"/>
      </w:rPr>
      <w:instrText xml:space="preserve"> NUMPAGES </w:instrText>
    </w:r>
    <w:r>
      <w:rPr>
        <w:rStyle w:val="Sidnummer"/>
        <w:sz w:val="24"/>
      </w:rPr>
      <w:fldChar w:fldCharType="separate"/>
    </w:r>
    <w:r>
      <w:rPr>
        <w:rStyle w:val="Sidnummer"/>
        <w:sz w:val="24"/>
      </w:rPr>
      <w:t>48</w:t>
    </w:r>
    <w:r>
      <w:rPr>
        <w:rStyle w:val="Sidnummer"/>
        <w:sz w:val="24"/>
      </w:rPr>
      <w:fldChar w:fldCharType="end"/>
    </w:r>
    <w:r>
      <w:rPr>
        <w:rStyle w:val="Sidnummer"/>
        <w:sz w:val="24"/>
      </w:rPr>
      <w:t>)</w:t>
    </w:r>
  </w:p>
  <w:p w14:paraId="0270891F" w14:textId="77777777" w:rsidR="00175A36" w:rsidRDefault="00175A36" w:rsidP="00F405F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BA538E" w14:textId="77777777" w:rsidR="00C262CC" w:rsidRDefault="00C262CC" w:rsidP="00F405F7">
      <w:r>
        <w:separator/>
      </w:r>
    </w:p>
  </w:footnote>
  <w:footnote w:type="continuationSeparator" w:id="0">
    <w:p w14:paraId="6692FA60" w14:textId="77777777" w:rsidR="00C262CC" w:rsidRDefault="00C262CC" w:rsidP="00F405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130"/>
      <w:gridCol w:w="3236"/>
      <w:gridCol w:w="3132"/>
    </w:tblGrid>
    <w:tr w:rsidR="00175A36" w14:paraId="485DEAB4"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B9B2966" w14:textId="77777777" w:rsidR="00175A36" w:rsidRDefault="00C262CC">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r>
            <w:rPr>
              <w:noProof/>
            </w:rPr>
            <w:pict w14:anchorId="5755E74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64" type="#_x0000_t136" style="position:absolute;margin-left:0;margin-top:0;width:502.05pt;height:167.35pt;rotation:315;z-index:-251657728;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r w:rsidR="00175A36">
            <w:rPr>
              <w:b/>
              <w:sz w:val="24"/>
            </w:rPr>
            <w:t>Slutrapport</w:t>
          </w: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A900EA3" w14:textId="0F1343B5" w:rsidR="00175A36" w:rsidRDefault="00175A36">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Pr>
              <w:noProof/>
              <w:lang w:eastAsia="sv-SE"/>
            </w:rPr>
            <w:drawing>
              <wp:anchor distT="0" distB="0" distL="114300" distR="114300" simplePos="0" relativeHeight="251656704" behindDoc="0" locked="0" layoutInCell="1" allowOverlap="1" wp14:anchorId="1596ADF2" wp14:editId="391C55C5">
                <wp:simplePos x="0" y="0"/>
                <wp:positionH relativeFrom="character">
                  <wp:posOffset>0</wp:posOffset>
                </wp:positionH>
                <wp:positionV relativeFrom="line">
                  <wp:posOffset>0</wp:posOffset>
                </wp:positionV>
                <wp:extent cx="2017395" cy="442595"/>
                <wp:effectExtent l="0" t="0" r="1905" b="0"/>
                <wp:wrapNone/>
                <wp:docPr id="20"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7395" cy="442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sv-SE"/>
            </w:rPr>
            <mc:AlternateContent>
              <mc:Choice Requires="wps">
                <w:drawing>
                  <wp:inline distT="0" distB="0" distL="0" distR="0" wp14:anchorId="509BC8E5" wp14:editId="0819ED3D">
                    <wp:extent cx="2019300" cy="444500"/>
                    <wp:effectExtent l="0" t="0" r="0" b="3175"/>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444500"/>
                            </a:xfrm>
                            <a:custGeom>
                              <a:avLst/>
                              <a:gdLst/>
                              <a:ahLst/>
                              <a:cxnLst/>
                              <a:rect l="0" t="0" r="r" b="b"/>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 id="AutoShape 22" o:spid="_x0000_s1026" style="width:159pt;height:35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">
                    <w10:anchorlock/>
                  </v:shape>
                </w:pict>
              </mc:Fallback>
            </mc:AlternateConten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38E624D" w14:textId="77777777" w:rsidR="00175A36" w:rsidRDefault="00175A36">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Dok.beteckning </w:t>
          </w:r>
        </w:p>
      </w:tc>
    </w:tr>
    <w:tr w:rsidR="00175A36" w14:paraId="0DF8AE6B"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601E736" w14:textId="77777777" w:rsidR="00175A36" w:rsidRDefault="00175A36">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Målbild och färdplan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220FEB12" w14:textId="77777777" w:rsidR="00175A36" w:rsidRDefault="00175A36">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7B9CCF5" w14:textId="77777777" w:rsidR="00175A36" w:rsidRDefault="00175A36">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Utgåva PA5</w:t>
          </w:r>
        </w:p>
      </w:tc>
    </w:tr>
    <w:tr w:rsidR="00175A36" w14:paraId="6815FDCA"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1848096D" w14:textId="77777777" w:rsidR="00175A36" w:rsidRDefault="00175A36">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CeHis Arkitekturledning</w:t>
          </w:r>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1E9E6A2D" w14:textId="77777777" w:rsidR="00175A36" w:rsidRDefault="00175A36">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E5BF014" w14:textId="77777777" w:rsidR="00175A36" w:rsidRDefault="00175A36">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Pr>
              <w:noProof/>
            </w:rPr>
            <w:t>68</w:t>
          </w:r>
          <w:r>
            <w:fldChar w:fldCharType="end"/>
          </w:r>
          <w:r>
            <w:t xml:space="preserve"> (</w:t>
          </w:r>
          <w:r w:rsidR="00C262CC">
            <w:fldChar w:fldCharType="begin"/>
          </w:r>
          <w:r w:rsidR="00C262CC">
            <w:instrText xml:space="preserve"> NUMPAGES </w:instrText>
          </w:r>
          <w:r w:rsidR="00C262CC">
            <w:fldChar w:fldCharType="separate"/>
          </w:r>
          <w:r>
            <w:rPr>
              <w:noProof/>
            </w:rPr>
            <w:t>48</w:t>
          </w:r>
          <w:r w:rsidR="00C262CC">
            <w:rPr>
              <w:noProof/>
            </w:rPr>
            <w:fldChar w:fldCharType="end"/>
          </w:r>
          <w:r>
            <w:t>)</w:t>
          </w:r>
        </w:p>
      </w:tc>
    </w:tr>
    <w:tr w:rsidR="00175A36" w14:paraId="47FC9206"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2EB61603" w14:textId="77777777" w:rsidR="00175A36" w:rsidRDefault="00175A36" w:rsidP="00F405F7">
          <w:r>
            <w:fldChar w:fldCharType="begin"/>
          </w:r>
          <w:r>
            <w:instrText xml:space="preserve"> DATE \@ "yyyy-MM-dd" </w:instrText>
          </w:r>
          <w:r>
            <w:fldChar w:fldCharType="separate"/>
          </w:r>
          <w:ins w:id="665" w:author="Krister Andersson" w:date="2013-06-05T12:32:00Z">
            <w:r w:rsidR="002E6183">
              <w:t>2013-06-05</w:t>
            </w:r>
          </w:ins>
          <w:ins w:id="666" w:author="Per Mützell" w:date="2013-06-04T23:06:00Z">
            <w:del w:id="667" w:author="Krister Andersson" w:date="2013-06-05T12:32:00Z">
              <w:r w:rsidDel="002E6183">
                <w:delText>2013-06-04</w:delText>
              </w:r>
            </w:del>
          </w:ins>
          <w:del w:id="668" w:author="Krister Andersson" w:date="2013-06-05T12:32:00Z">
            <w:r w:rsidDel="002E6183">
              <w:delText>2013-06-03</w:delText>
            </w:r>
          </w:del>
          <w: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A772C96" w14:textId="77777777" w:rsidR="00175A36" w:rsidRDefault="00175A36" w:rsidP="00F405F7"/>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68F63282" w14:textId="77777777" w:rsidR="00175A36" w:rsidRDefault="00175A36" w:rsidP="00F405F7"/>
      </w:tc>
    </w:tr>
  </w:tbl>
  <w:p w14:paraId="3F7AC021" w14:textId="77777777" w:rsidR="00175A36" w:rsidRDefault="00175A36" w:rsidP="00F405F7"/>
  <w:p w14:paraId="6329848F" w14:textId="77777777" w:rsidR="00175A36" w:rsidRDefault="00175A36" w:rsidP="00F405F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130"/>
      <w:gridCol w:w="3236"/>
      <w:gridCol w:w="3132"/>
    </w:tblGrid>
    <w:tr w:rsidR="00175A36" w14:paraId="1CDABE59"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445DF55" w14:textId="4D77445C" w:rsidR="00175A36" w:rsidRPr="00D43B18" w:rsidRDefault="00175A36" w:rsidP="00D43B18">
          <w:pPr>
            <w:rPr>
              <w:rFonts w:eastAsia="Times New Roman" w:cs="Arial"/>
              <w:b/>
              <w:bCs/>
              <w:noProof w:val="0"/>
              <w:color w:val="444444"/>
              <w:sz w:val="21"/>
              <w:szCs w:val="21"/>
              <w:shd w:val="clear" w:color="auto" w:fill="FFFFFF"/>
              <w:lang w:eastAsia="sv-SE"/>
            </w:rPr>
          </w:pPr>
          <w:r w:rsidRPr="002365BE">
            <w:rPr>
              <w:b/>
              <w:sz w:val="24"/>
            </w:rPr>
            <w:t xml:space="preserve">Nationella Tjänstekontrakt för </w:t>
          </w:r>
          <w:r>
            <w:rPr>
              <w:b/>
              <w:sz w:val="24"/>
            </w:rPr>
            <w:br/>
          </w:r>
          <w:r>
            <w:rPr>
              <w:b/>
              <w:color w:val="9BBB59" w:themeColor="accent3"/>
              <w:sz w:val="24"/>
            </w:rPr>
            <w:fldChar w:fldCharType="begin"/>
          </w:r>
          <w:r>
            <w:rPr>
              <w:b/>
              <w:color w:val="9BBB59" w:themeColor="accent3"/>
              <w:sz w:val="24"/>
            </w:rPr>
            <w:instrText xml:space="preserve"> KEYWORDS  \* MERGEFORMAT </w:instrText>
          </w:r>
          <w:r>
            <w:rPr>
              <w:b/>
              <w:color w:val="9BBB59" w:themeColor="accent3"/>
              <w:sz w:val="24"/>
            </w:rPr>
            <w:fldChar w:fldCharType="end"/>
          </w:r>
          <w:r>
            <w:rPr>
              <w:rFonts w:eastAsia="Times New Roman" w:cs="Arial"/>
              <w:b/>
              <w:bCs/>
              <w:noProof w:val="0"/>
              <w:color w:val="444444"/>
              <w:sz w:val="21"/>
              <w:szCs w:val="21"/>
              <w:shd w:val="clear" w:color="auto" w:fill="FFFFFF"/>
              <w:lang w:eastAsia="sv-SE"/>
            </w:rPr>
            <w:fldChar w:fldCharType="begin"/>
          </w:r>
          <w:r>
            <w:rPr>
              <w:rFonts w:eastAsia="Times New Roman" w:cs="Arial"/>
              <w:b/>
              <w:bCs/>
              <w:noProof w:val="0"/>
              <w:color w:val="444444"/>
              <w:sz w:val="21"/>
              <w:szCs w:val="21"/>
              <w:shd w:val="clear" w:color="auto" w:fill="FFFFFF"/>
              <w:lang w:eastAsia="sv-SE"/>
            </w:rPr>
            <w:instrText xml:space="preserve"> DOCPROPERTY "Tjänstedomän_sv"  \* MERGEFORMAT </w:instrText>
          </w:r>
          <w:r>
            <w:rPr>
              <w:rFonts w:eastAsia="Times New Roman" w:cs="Arial"/>
              <w:b/>
              <w:bCs/>
              <w:noProof w:val="0"/>
              <w:color w:val="444444"/>
              <w:sz w:val="21"/>
              <w:szCs w:val="21"/>
              <w:shd w:val="clear" w:color="auto" w:fill="FFFFFF"/>
              <w:lang w:eastAsia="sv-SE"/>
            </w:rPr>
            <w:fldChar w:fldCharType="separate"/>
          </w:r>
          <w:r>
            <w:rPr>
              <w:rFonts w:eastAsia="Times New Roman" w:cs="Arial"/>
              <w:b/>
              <w:bCs/>
              <w:noProof w:val="0"/>
              <w:color w:val="444444"/>
              <w:sz w:val="21"/>
              <w:szCs w:val="21"/>
              <w:shd w:val="clear" w:color="auto" w:fill="FFFFFF"/>
              <w:lang w:eastAsia="sv-SE"/>
            </w:rPr>
            <w:t>Hantera aktiviteter, ordination</w:t>
          </w:r>
          <w:r>
            <w:rPr>
              <w:rFonts w:eastAsia="Times New Roman" w:cs="Arial"/>
              <w:b/>
              <w:bCs/>
              <w:noProof w:val="0"/>
              <w:color w:val="444444"/>
              <w:sz w:val="21"/>
              <w:szCs w:val="21"/>
              <w:shd w:val="clear" w:color="auto" w:fill="FFFFFF"/>
              <w:lang w:eastAsia="sv-SE"/>
            </w:rPr>
            <w:fldChar w:fldCharType="end"/>
          </w:r>
        </w:p>
        <w:p w14:paraId="0C2CBAF0" w14:textId="1FE905B5" w:rsidR="00175A36" w:rsidRDefault="00175A36" w:rsidP="00D43B18">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B0C3313" w14:textId="0F9084A7" w:rsidR="00175A36" w:rsidRDefault="00175A36">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sidRPr="00B5576A">
            <w:rPr>
              <w:noProof/>
              <w:sz w:val="20"/>
              <w:szCs w:val="24"/>
            </w:rPr>
            <w:t xml:space="preserve"> </w:t>
          </w:r>
          <w:r>
            <w:rPr>
              <w:noProof/>
              <w:lang w:eastAsia="sv-SE"/>
            </w:rPr>
            <w:drawing>
              <wp:inline distT="0" distB="0" distL="0" distR="0" wp14:anchorId="0376EAF0" wp14:editId="4E8CEDED">
                <wp:extent cx="1979930" cy="4419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441960"/>
                        </a:xfrm>
                        <a:prstGeom prst="rect">
                          <a:avLst/>
                        </a:prstGeom>
                        <a:noFill/>
                        <a:ln>
                          <a:noFill/>
                        </a:ln>
                      </pic:spPr>
                    </pic:pic>
                  </a:graphicData>
                </a:graphic>
              </wp:inline>
            </w:drawing>
          </w:r>
          <w:r w:rsidRPr="00B5576A">
            <w:t xml:space="preserve"> </w: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1027FD" w14:textId="77777777" w:rsidR="00175A36" w:rsidRDefault="00175A36">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
      </w:tc>
    </w:tr>
    <w:tr w:rsidR="00175A36" w14:paraId="43410114"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C520F8" w14:textId="77777777" w:rsidR="00175A36" w:rsidRDefault="00175A36">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Tjänstekontraktsbeskrivning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3B8E8C42" w14:textId="77777777" w:rsidR="00175A36" w:rsidRDefault="00175A36">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6A7825C" w14:textId="77777777" w:rsidR="00175A36" w:rsidRDefault="00175A36" w:rsidP="00B5576A">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jc w:val="center"/>
          </w:pPr>
          <w:r>
            <w:t xml:space="preserve">Baserad på </w:t>
          </w:r>
        </w:p>
      </w:tc>
    </w:tr>
    <w:tr w:rsidR="00175A36" w14:paraId="138109C8"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FD32732" w14:textId="7AB8E603" w:rsidR="00175A36" w:rsidRDefault="00175A36" w:rsidP="0039584C">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Pr>
              <w:rFonts w:ascii="ArialMT" w:eastAsia="Times New Roman" w:hAnsi="ArialMT" w:cs="ArialMT"/>
              <w:color w:val="auto"/>
              <w:szCs w:val="16"/>
              <w:lang w:val="en-US"/>
            </w:rPr>
            <w:t>CeHis Arkitektur och regelverk</w:t>
          </w:r>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52937537" w14:textId="77777777" w:rsidR="00175A36" w:rsidRDefault="00175A36">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7E04A6D4" w14:textId="77777777" w:rsidR="00175A36" w:rsidRDefault="00175A36">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sidR="002E6183">
            <w:rPr>
              <w:noProof/>
            </w:rPr>
            <w:t>41</w:t>
          </w:r>
          <w:r>
            <w:fldChar w:fldCharType="end"/>
          </w:r>
          <w:r>
            <w:t xml:space="preserve"> (</w:t>
          </w:r>
          <w:r w:rsidR="00C262CC">
            <w:fldChar w:fldCharType="begin"/>
          </w:r>
          <w:r w:rsidR="00C262CC">
            <w:instrText xml:space="preserve"> NUMPAGES </w:instrText>
          </w:r>
          <w:r w:rsidR="00C262CC">
            <w:fldChar w:fldCharType="separate"/>
          </w:r>
          <w:r w:rsidR="002E6183">
            <w:rPr>
              <w:noProof/>
            </w:rPr>
            <w:t>41</w:t>
          </w:r>
          <w:r w:rsidR="00C262CC">
            <w:rPr>
              <w:noProof/>
            </w:rPr>
            <w:fldChar w:fldCharType="end"/>
          </w:r>
          <w:r>
            <w:t>)</w:t>
          </w:r>
        </w:p>
      </w:tc>
    </w:tr>
    <w:tr w:rsidR="00175A36" w:rsidRPr="00647B65" w14:paraId="7E92D71F"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860ED62" w14:textId="7B7E205A" w:rsidR="00175A36" w:rsidRPr="00647B65" w:rsidRDefault="00175A36" w:rsidP="00F405F7">
          <w:pPr>
            <w:rPr>
              <w:sz w:val="16"/>
              <w:szCs w:val="16"/>
            </w:rPr>
          </w:pPr>
          <w:r w:rsidRPr="00647B65">
            <w:rPr>
              <w:sz w:val="16"/>
              <w:szCs w:val="16"/>
            </w:rPr>
            <w:t xml:space="preserve">Utskriftsdatum: </w:t>
          </w:r>
          <w:r w:rsidRPr="00647B65">
            <w:rPr>
              <w:sz w:val="16"/>
              <w:szCs w:val="16"/>
            </w:rPr>
            <w:fldChar w:fldCharType="begin"/>
          </w:r>
          <w:r w:rsidRPr="00647B65">
            <w:rPr>
              <w:sz w:val="16"/>
              <w:szCs w:val="16"/>
            </w:rPr>
            <w:instrText xml:space="preserve"> DATE \@ "yyyy-MM-dd" </w:instrText>
          </w:r>
          <w:r w:rsidRPr="00647B65">
            <w:rPr>
              <w:sz w:val="16"/>
              <w:szCs w:val="16"/>
            </w:rPr>
            <w:fldChar w:fldCharType="separate"/>
          </w:r>
          <w:ins w:id="669" w:author="Krister Andersson" w:date="2013-06-05T12:32:00Z">
            <w:r w:rsidR="002E6183">
              <w:rPr>
                <w:sz w:val="16"/>
                <w:szCs w:val="16"/>
              </w:rPr>
              <w:t>2013-06-05</w:t>
            </w:r>
          </w:ins>
          <w:ins w:id="670" w:author="Per Mützell" w:date="2013-06-04T23:06:00Z">
            <w:del w:id="671" w:author="Krister Andersson" w:date="2013-06-05T12:32:00Z">
              <w:r w:rsidDel="002E6183">
                <w:rPr>
                  <w:sz w:val="16"/>
                  <w:szCs w:val="16"/>
                </w:rPr>
                <w:delText>2013-06-04</w:delText>
              </w:r>
            </w:del>
          </w:ins>
          <w:r w:rsidRPr="00647B65">
            <w:rPr>
              <w:sz w:val="16"/>
              <w:szCs w:val="16"/>
            </w:rP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97FBD7E" w14:textId="77777777" w:rsidR="00175A36" w:rsidRPr="00647B65" w:rsidRDefault="00175A36" w:rsidP="00F405F7">
          <w:pPr>
            <w:rPr>
              <w:sz w:val="16"/>
              <w:szCs w:val="16"/>
            </w:rPr>
          </w:pPr>
        </w:p>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4954C09" w14:textId="77777777" w:rsidR="00175A36" w:rsidRPr="00647B65" w:rsidRDefault="00175A36" w:rsidP="00F405F7">
          <w:pPr>
            <w:rPr>
              <w:sz w:val="16"/>
              <w:szCs w:val="16"/>
            </w:rPr>
          </w:pPr>
        </w:p>
      </w:tc>
    </w:tr>
  </w:tbl>
  <w:p w14:paraId="6253C901" w14:textId="77777777" w:rsidR="00175A36" w:rsidRPr="00647B65" w:rsidRDefault="00175A36" w:rsidP="00F405F7">
    <w:pPr>
      <w:rPr>
        <w:sz w:val="16"/>
        <w:szCs w:val="16"/>
      </w:rPr>
    </w:pPr>
  </w:p>
  <w:p w14:paraId="4353183C" w14:textId="77777777" w:rsidR="00175A36" w:rsidRDefault="00175A36" w:rsidP="00F405F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D85862" w14:textId="77777777" w:rsidR="00175A36" w:rsidRDefault="00C262CC">
    <w:pPr>
      <w:pStyle w:val="Sidhuvud"/>
    </w:pPr>
    <w:r>
      <w:pict w14:anchorId="041FA2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 o:spid="_x0000_s2063" type="#_x0000_t136" style="position:absolute;margin-left:0;margin-top:0;width:502.05pt;height:167.35pt;rotation:315;z-index:-251658752;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894EE876"/>
    <w:styleLink w:val="List51"/>
    <w:lvl w:ilvl="0">
      <w:start w:val="1"/>
      <w:numFmt w:val="bullet"/>
      <w:lvlText w:val=""/>
      <w:lvlJc w:val="left"/>
      <w:pPr>
        <w:tabs>
          <w:tab w:val="num" w:pos="360"/>
        </w:tabs>
        <w:ind w:left="360" w:firstLine="927"/>
      </w:pPr>
      <w:rPr>
        <w:rFonts w:ascii="Wingdings" w:eastAsia="ヒラギノ角ゴ Pro W3" w:hAnsi="Wingdings"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1">
    <w:nsid w:val="00000009"/>
    <w:multiLevelType w:val="multilevel"/>
    <w:tmpl w:val="894EE87B"/>
    <w:styleLink w:val="List8"/>
    <w:lvl w:ilvl="0">
      <w:start w:val="1"/>
      <w:numFmt w:val="bullet"/>
      <w:lvlText w:val="o"/>
      <w:lvlJc w:val="left"/>
      <w:pPr>
        <w:tabs>
          <w:tab w:val="num" w:pos="360"/>
        </w:tabs>
        <w:ind w:left="360" w:firstLine="927"/>
      </w:pPr>
      <w:rPr>
        <w:rFonts w:ascii="Courier New" w:eastAsia="ヒラギノ角ゴ Pro W3" w:hAnsi="Courier New"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2">
    <w:nsid w:val="00000010"/>
    <w:multiLevelType w:val="multilevel"/>
    <w:tmpl w:val="894EE882"/>
    <w:styleLink w:val="List14"/>
    <w:lvl w:ilvl="0">
      <w:start w:val="1"/>
      <w:numFmt w:val="decimal"/>
      <w:isLgl/>
      <w:lvlText w:val="%1."/>
      <w:lvlJc w:val="left"/>
      <w:pPr>
        <w:tabs>
          <w:tab w:val="num" w:pos="360"/>
        </w:tabs>
        <w:ind w:left="360" w:firstLine="567"/>
      </w:pPr>
      <w:rPr>
        <w:rFonts w:hint="default"/>
        <w:color w:val="000000"/>
        <w:spacing w:val="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3">
    <w:nsid w:val="013B60DC"/>
    <w:multiLevelType w:val="hybridMultilevel"/>
    <w:tmpl w:val="2F1A60A2"/>
    <w:lvl w:ilvl="0" w:tplc="041D0001">
      <w:start w:val="1"/>
      <w:numFmt w:val="bullet"/>
      <w:lvlText w:val=""/>
      <w:lvlJc w:val="left"/>
      <w:pPr>
        <w:ind w:left="720" w:hanging="360"/>
      </w:pPr>
      <w:rPr>
        <w:rFonts w:ascii="Symbol" w:hAnsi="Symbol" w:hint="default"/>
      </w:rPr>
    </w:lvl>
    <w:lvl w:ilvl="1" w:tplc="809A267C">
      <w:numFmt w:val="bullet"/>
      <w:lvlText w:val="-"/>
      <w:lvlJc w:val="left"/>
      <w:pPr>
        <w:ind w:left="1440" w:hanging="360"/>
      </w:pPr>
      <w:rPr>
        <w:rFonts w:ascii="Arial" w:eastAsia="ヒラギノ角ゴ Pro W3" w:hAnsi="Arial" w:cs="Arial"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862441A"/>
    <w:multiLevelType w:val="hybridMultilevel"/>
    <w:tmpl w:val="9E2EEBD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09621450"/>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2530F"/>
    <w:multiLevelType w:val="multilevel"/>
    <w:tmpl w:val="DF16E1F8"/>
    <w:numStyleLink w:val="111111"/>
  </w:abstractNum>
  <w:abstractNum w:abstractNumId="7">
    <w:nsid w:val="122D0D63"/>
    <w:multiLevelType w:val="hybridMultilevel"/>
    <w:tmpl w:val="9A2C121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2C24AA6"/>
    <w:multiLevelType w:val="hybridMultilevel"/>
    <w:tmpl w:val="10B8A6D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9">
    <w:nsid w:val="14C8729B"/>
    <w:multiLevelType w:val="multilevel"/>
    <w:tmpl w:val="DF54409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474" w:hanging="147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15730DC0"/>
    <w:multiLevelType w:val="hybridMultilevel"/>
    <w:tmpl w:val="852449AC"/>
    <w:lvl w:ilvl="0" w:tplc="97E24F1E">
      <w:start w:val="4"/>
      <w:numFmt w:val="bullet"/>
      <w:pStyle w:val="Lista1"/>
      <w:lvlText w:val="-"/>
      <w:lvlJc w:val="left"/>
      <w:pPr>
        <w:ind w:left="1080" w:hanging="360"/>
      </w:pPr>
      <w:rPr>
        <w:rFonts w:ascii="Times New Roman" w:eastAsia="Times New Roman" w:hAnsi="Times New Roman" w:hint="default"/>
      </w:rPr>
    </w:lvl>
    <w:lvl w:ilvl="1" w:tplc="041D0003">
      <w:start w:val="1"/>
      <w:numFmt w:val="bullet"/>
      <w:lvlText w:val="o"/>
      <w:lvlJc w:val="left"/>
      <w:pPr>
        <w:tabs>
          <w:tab w:val="num" w:pos="2160"/>
        </w:tabs>
        <w:ind w:left="2160" w:hanging="360"/>
      </w:pPr>
      <w:rPr>
        <w:rFonts w:ascii="Courier New" w:hAnsi="Courier New" w:cs="ヒラギノ角ゴ Pro W3" w:hint="default"/>
      </w:rPr>
    </w:lvl>
    <w:lvl w:ilvl="2" w:tplc="041D0005">
      <w:start w:val="1"/>
      <w:numFmt w:val="bullet"/>
      <w:lvlText w:val=""/>
      <w:lvlJc w:val="left"/>
      <w:pPr>
        <w:tabs>
          <w:tab w:val="num" w:pos="2880"/>
        </w:tabs>
        <w:ind w:left="2880" w:hanging="360"/>
      </w:pPr>
      <w:rPr>
        <w:rFonts w:ascii="Wingdings" w:hAnsi="Wingdings" w:hint="default"/>
      </w:rPr>
    </w:lvl>
    <w:lvl w:ilvl="3" w:tplc="041D0001" w:tentative="1">
      <w:start w:val="1"/>
      <w:numFmt w:val="bullet"/>
      <w:lvlText w:val=""/>
      <w:lvlJc w:val="left"/>
      <w:pPr>
        <w:tabs>
          <w:tab w:val="num" w:pos="3600"/>
        </w:tabs>
        <w:ind w:left="3600" w:hanging="360"/>
      </w:pPr>
      <w:rPr>
        <w:rFonts w:ascii="Symbol" w:hAnsi="Symbol" w:hint="default"/>
      </w:rPr>
    </w:lvl>
    <w:lvl w:ilvl="4" w:tplc="041D0003" w:tentative="1">
      <w:start w:val="1"/>
      <w:numFmt w:val="bullet"/>
      <w:lvlText w:val="o"/>
      <w:lvlJc w:val="left"/>
      <w:pPr>
        <w:tabs>
          <w:tab w:val="num" w:pos="4320"/>
        </w:tabs>
        <w:ind w:left="4320" w:hanging="360"/>
      </w:pPr>
      <w:rPr>
        <w:rFonts w:ascii="Courier New" w:hAnsi="Courier New" w:cs="ヒラギノ角ゴ Pro W3" w:hint="default"/>
      </w:rPr>
    </w:lvl>
    <w:lvl w:ilvl="5" w:tplc="041D0005" w:tentative="1">
      <w:start w:val="1"/>
      <w:numFmt w:val="bullet"/>
      <w:lvlText w:val=""/>
      <w:lvlJc w:val="left"/>
      <w:pPr>
        <w:tabs>
          <w:tab w:val="num" w:pos="5040"/>
        </w:tabs>
        <w:ind w:left="5040" w:hanging="360"/>
      </w:pPr>
      <w:rPr>
        <w:rFonts w:ascii="Wingdings" w:hAnsi="Wingdings" w:hint="default"/>
      </w:rPr>
    </w:lvl>
    <w:lvl w:ilvl="6" w:tplc="041D0001" w:tentative="1">
      <w:start w:val="1"/>
      <w:numFmt w:val="bullet"/>
      <w:lvlText w:val=""/>
      <w:lvlJc w:val="left"/>
      <w:pPr>
        <w:tabs>
          <w:tab w:val="num" w:pos="5760"/>
        </w:tabs>
        <w:ind w:left="5760" w:hanging="360"/>
      </w:pPr>
      <w:rPr>
        <w:rFonts w:ascii="Symbol" w:hAnsi="Symbol" w:hint="default"/>
      </w:rPr>
    </w:lvl>
    <w:lvl w:ilvl="7" w:tplc="041D0003" w:tentative="1">
      <w:start w:val="1"/>
      <w:numFmt w:val="bullet"/>
      <w:lvlText w:val="o"/>
      <w:lvlJc w:val="left"/>
      <w:pPr>
        <w:tabs>
          <w:tab w:val="num" w:pos="6480"/>
        </w:tabs>
        <w:ind w:left="6480" w:hanging="360"/>
      </w:pPr>
      <w:rPr>
        <w:rFonts w:ascii="Courier New" w:hAnsi="Courier New" w:cs="ヒラギノ角ゴ Pro W3" w:hint="default"/>
      </w:rPr>
    </w:lvl>
    <w:lvl w:ilvl="8" w:tplc="041D0005" w:tentative="1">
      <w:start w:val="1"/>
      <w:numFmt w:val="bullet"/>
      <w:lvlText w:val=""/>
      <w:lvlJc w:val="left"/>
      <w:pPr>
        <w:tabs>
          <w:tab w:val="num" w:pos="7200"/>
        </w:tabs>
        <w:ind w:left="7200" w:hanging="360"/>
      </w:pPr>
      <w:rPr>
        <w:rFonts w:ascii="Wingdings" w:hAnsi="Wingdings" w:hint="default"/>
      </w:rPr>
    </w:lvl>
  </w:abstractNum>
  <w:abstractNum w:abstractNumId="11">
    <w:nsid w:val="1C052203"/>
    <w:multiLevelType w:val="multilevel"/>
    <w:tmpl w:val="DF16E1F8"/>
    <w:numStyleLink w:val="111111"/>
  </w:abstractNum>
  <w:abstractNum w:abstractNumId="12">
    <w:nsid w:val="1D707F90"/>
    <w:multiLevelType w:val="hybridMultilevel"/>
    <w:tmpl w:val="F3B4E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1EE6A6A"/>
    <w:multiLevelType w:val="hybridMultilevel"/>
    <w:tmpl w:val="65EC7EF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nsid w:val="235526BF"/>
    <w:multiLevelType w:val="hybridMultilevel"/>
    <w:tmpl w:val="6298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EC4DD1"/>
    <w:multiLevelType w:val="hybridMultilevel"/>
    <w:tmpl w:val="330CB64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2984778A"/>
    <w:multiLevelType w:val="hybridMultilevel"/>
    <w:tmpl w:val="5B1EF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1A65AD"/>
    <w:multiLevelType w:val="hybridMultilevel"/>
    <w:tmpl w:val="C8B0A496"/>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nsid w:val="3716728D"/>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AF63C3"/>
    <w:multiLevelType w:val="multilevel"/>
    <w:tmpl w:val="DF16E1F8"/>
    <w:styleLink w:val="111111"/>
    <w:lvl w:ilvl="0">
      <w:start w:val="1"/>
      <w:numFmt w:val="decimal"/>
      <w:pStyle w:val="Rubrik1Nr"/>
      <w:lvlText w:val="%1."/>
      <w:lvlJc w:val="left"/>
      <w:pPr>
        <w:tabs>
          <w:tab w:val="num" w:pos="454"/>
        </w:tabs>
        <w:ind w:left="454" w:hanging="454"/>
      </w:pPr>
      <w:rPr>
        <w:rFonts w:hint="default"/>
      </w:rPr>
    </w:lvl>
    <w:lvl w:ilvl="1">
      <w:start w:val="1"/>
      <w:numFmt w:val="decimal"/>
      <w:pStyle w:val="Rubrik2Nr"/>
      <w:lvlText w:val="%1.%2"/>
      <w:lvlJc w:val="left"/>
      <w:pPr>
        <w:tabs>
          <w:tab w:val="num" w:pos="680"/>
        </w:tabs>
        <w:ind w:left="680" w:hanging="680"/>
      </w:pPr>
      <w:rPr>
        <w:rFonts w:hint="default"/>
      </w:rPr>
    </w:lvl>
    <w:lvl w:ilvl="2">
      <w:start w:val="1"/>
      <w:numFmt w:val="decimal"/>
      <w:pStyle w:val="Rubrik3Nr"/>
      <w:lvlText w:val="%1.%2.%3"/>
      <w:lvlJc w:val="left"/>
      <w:pPr>
        <w:tabs>
          <w:tab w:val="num" w:pos="794"/>
        </w:tabs>
        <w:ind w:left="794" w:hanging="79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49A927E3"/>
    <w:multiLevelType w:val="hybridMultilevel"/>
    <w:tmpl w:val="6298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A3926D6"/>
    <w:multiLevelType w:val="multilevel"/>
    <w:tmpl w:val="464E93B2"/>
    <w:lvl w:ilvl="0">
      <w:start w:val="1"/>
      <w:numFmt w:val="decimal"/>
      <w:pStyle w:val="Numreradlista"/>
      <w:lvlText w:val="%1."/>
      <w:lvlJc w:val="left"/>
      <w:pPr>
        <w:tabs>
          <w:tab w:val="num" w:pos="680"/>
        </w:tabs>
        <w:ind w:left="680" w:hanging="320"/>
      </w:pPr>
      <w:rPr>
        <w:rFonts w:hint="default"/>
        <w:b/>
        <w:color w:val="00A9A7"/>
        <w:sz w:val="22"/>
      </w:rPr>
    </w:lvl>
    <w:lvl w:ilvl="1">
      <w:start w:val="1"/>
      <w:numFmt w:val="decimal"/>
      <w:lvlText w:val="%1.%2."/>
      <w:lvlJc w:val="left"/>
      <w:pPr>
        <w:tabs>
          <w:tab w:val="num" w:pos="1531"/>
        </w:tabs>
        <w:ind w:left="1531" w:hanging="454"/>
      </w:pPr>
      <w:rPr>
        <w:rFonts w:hint="default"/>
        <w:b/>
        <w:color w:val="00A9A7"/>
        <w:sz w:val="22"/>
      </w:rPr>
    </w:lvl>
    <w:lvl w:ilvl="2">
      <w:start w:val="1"/>
      <w:numFmt w:val="decimal"/>
      <w:lvlText w:val="%1.%2.%3."/>
      <w:lvlJc w:val="left"/>
      <w:pPr>
        <w:tabs>
          <w:tab w:val="num" w:pos="2608"/>
        </w:tabs>
        <w:ind w:left="2608" w:hanging="623"/>
      </w:pPr>
      <w:rPr>
        <w:rFonts w:hint="default"/>
        <w:b/>
        <w:color w:val="00A9A7"/>
        <w:sz w:val="22"/>
      </w:rPr>
    </w:lvl>
    <w:lvl w:ilvl="3">
      <w:start w:val="1"/>
      <w:numFmt w:val="decimal"/>
      <w:lvlText w:val="%1.%2.%3.%4."/>
      <w:lvlJc w:val="left"/>
      <w:pPr>
        <w:tabs>
          <w:tab w:val="num" w:pos="3969"/>
        </w:tabs>
        <w:ind w:left="3969" w:hanging="794"/>
      </w:pPr>
      <w:rPr>
        <w:rFonts w:hint="default"/>
        <w:color w:val="00A9A7"/>
        <w:sz w:val="22"/>
      </w:rPr>
    </w:lvl>
    <w:lvl w:ilvl="4">
      <w:start w:val="1"/>
      <w:numFmt w:val="decimal"/>
      <w:lvlText w:val="%1.%2.%3.%4.%5."/>
      <w:lvlJc w:val="left"/>
      <w:pPr>
        <w:tabs>
          <w:tab w:val="num" w:pos="4649"/>
        </w:tabs>
        <w:ind w:left="4649" w:hanging="963"/>
      </w:pPr>
      <w:rPr>
        <w:rFonts w:hint="default"/>
        <w:color w:val="00A9A7"/>
        <w:sz w:val="22"/>
      </w:rPr>
    </w:lvl>
    <w:lvl w:ilvl="5">
      <w:start w:val="1"/>
      <w:numFmt w:val="decimal"/>
      <w:lvlText w:val="%1.%2.%3.%4.%5.%6."/>
      <w:lvlJc w:val="left"/>
      <w:pPr>
        <w:tabs>
          <w:tab w:val="num" w:pos="4706"/>
        </w:tabs>
        <w:ind w:left="4706" w:hanging="737"/>
      </w:pPr>
      <w:rPr>
        <w:rFonts w:hint="default"/>
        <w:color w:val="00A9A7"/>
        <w:sz w:val="22"/>
      </w:rPr>
    </w:lvl>
    <w:lvl w:ilvl="6">
      <w:start w:val="1"/>
      <w:numFmt w:val="decimal"/>
      <w:lvlText w:val="%1.%2.%3.%4.%5.%6.%7."/>
      <w:lvlJc w:val="left"/>
      <w:pPr>
        <w:tabs>
          <w:tab w:val="num" w:pos="6124"/>
        </w:tabs>
        <w:ind w:left="6124" w:hanging="1304"/>
      </w:pPr>
      <w:rPr>
        <w:rFonts w:hint="default"/>
        <w:color w:val="00A9A7"/>
        <w:sz w:val="22"/>
      </w:rPr>
    </w:lvl>
    <w:lvl w:ilvl="7">
      <w:start w:val="1"/>
      <w:numFmt w:val="decimal"/>
      <w:lvlText w:val="%1.%2.%3.%4.%5.%6.%7.%8."/>
      <w:lvlJc w:val="left"/>
      <w:pPr>
        <w:tabs>
          <w:tab w:val="num" w:pos="6350"/>
        </w:tabs>
        <w:ind w:left="6350" w:hanging="1360"/>
      </w:pPr>
      <w:rPr>
        <w:rFonts w:hint="default"/>
        <w:color w:val="00A9A7"/>
        <w:sz w:val="22"/>
      </w:rPr>
    </w:lvl>
    <w:lvl w:ilvl="8">
      <w:start w:val="1"/>
      <w:numFmt w:val="decimal"/>
      <w:lvlText w:val="%1.%2.%3.%4.%5.%6.%7.%8.%9."/>
      <w:lvlJc w:val="left"/>
      <w:pPr>
        <w:tabs>
          <w:tab w:val="num" w:pos="6407"/>
        </w:tabs>
        <w:ind w:left="6407" w:hanging="1531"/>
      </w:pPr>
      <w:rPr>
        <w:rFonts w:hint="default"/>
        <w:color w:val="00A9A7"/>
        <w:sz w:val="22"/>
      </w:rPr>
    </w:lvl>
  </w:abstractNum>
  <w:abstractNum w:abstractNumId="23">
    <w:nsid w:val="4ADB7B64"/>
    <w:multiLevelType w:val="hybridMultilevel"/>
    <w:tmpl w:val="E68AC17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nsid w:val="4D7832D4"/>
    <w:multiLevelType w:val="multilevel"/>
    <w:tmpl w:val="649AD688"/>
    <w:lvl w:ilvl="0">
      <w:start w:val="1"/>
      <w:numFmt w:val="decimal"/>
      <w:pStyle w:val="Rubrik1"/>
      <w:lvlText w:val="%1"/>
      <w:lvlJc w:val="left"/>
      <w:pPr>
        <w:ind w:left="432" w:hanging="432"/>
      </w:pPr>
      <w:rPr>
        <w:rFonts w:hint="default"/>
      </w:rPr>
    </w:lvl>
    <w:lvl w:ilvl="1">
      <w:start w:val="1"/>
      <w:numFmt w:val="decimal"/>
      <w:pStyle w:val="Rubrik2"/>
      <w:lvlText w:val="%1.%2"/>
      <w:lvlJc w:val="left"/>
      <w:pPr>
        <w:ind w:left="576" w:hanging="576"/>
      </w:pPr>
      <w:rPr>
        <w:rFonts w:hint="default"/>
      </w:rPr>
    </w:lvl>
    <w:lvl w:ilvl="2">
      <w:start w:val="1"/>
      <w:numFmt w:val="decimal"/>
      <w:pStyle w:val="Rubrik3"/>
      <w:lvlText w:val="%1.%2.%3"/>
      <w:lvlJc w:val="left"/>
      <w:pPr>
        <w:ind w:left="1474" w:hanging="1474"/>
      </w:pPr>
      <w:rPr>
        <w:rFonts w:hint="default"/>
      </w:rPr>
    </w:lvl>
    <w:lvl w:ilvl="3">
      <w:start w:val="1"/>
      <w:numFmt w:val="decimal"/>
      <w:pStyle w:val="Rubrik4"/>
      <w:lvlText w:val="%1.%2.%3.%4"/>
      <w:lvlJc w:val="left"/>
      <w:pPr>
        <w:ind w:left="864" w:hanging="864"/>
      </w:pPr>
      <w:rPr>
        <w:rFonts w:hint="default"/>
      </w:rPr>
    </w:lvl>
    <w:lvl w:ilvl="4">
      <w:start w:val="1"/>
      <w:numFmt w:val="decimal"/>
      <w:pStyle w:val="Rubrik5"/>
      <w:lvlText w:val="%1.%2.%3.%4.%5"/>
      <w:lvlJc w:val="left"/>
      <w:pPr>
        <w:ind w:left="1008" w:hanging="1008"/>
      </w:pPr>
      <w:rPr>
        <w:rFonts w:hint="default"/>
      </w:rPr>
    </w:lvl>
    <w:lvl w:ilvl="5">
      <w:start w:val="1"/>
      <w:numFmt w:val="decimal"/>
      <w:pStyle w:val="Rubrik6"/>
      <w:lvlText w:val="%1.%2.%3.%4.%5.%6"/>
      <w:lvlJc w:val="left"/>
      <w:pPr>
        <w:ind w:left="1152" w:hanging="1152"/>
      </w:pPr>
      <w:rPr>
        <w:rFonts w:hint="default"/>
      </w:rPr>
    </w:lvl>
    <w:lvl w:ilvl="6">
      <w:start w:val="1"/>
      <w:numFmt w:val="decimal"/>
      <w:pStyle w:val="Rubrik7"/>
      <w:lvlText w:val="%1.%2.%3.%4.%5.%6.%7"/>
      <w:lvlJc w:val="left"/>
      <w:pPr>
        <w:ind w:left="1296" w:hanging="1296"/>
      </w:pPr>
      <w:rPr>
        <w:rFonts w:hint="default"/>
      </w:rPr>
    </w:lvl>
    <w:lvl w:ilvl="7">
      <w:start w:val="1"/>
      <w:numFmt w:val="decimal"/>
      <w:pStyle w:val="Rubrik8"/>
      <w:lvlText w:val="%1.%2.%3.%4.%5.%6.%7.%8"/>
      <w:lvlJc w:val="left"/>
      <w:pPr>
        <w:ind w:left="1440" w:hanging="1440"/>
      </w:pPr>
      <w:rPr>
        <w:rFonts w:hint="default"/>
      </w:rPr>
    </w:lvl>
    <w:lvl w:ilvl="8">
      <w:start w:val="1"/>
      <w:numFmt w:val="decimal"/>
      <w:pStyle w:val="Rubrik9"/>
      <w:lvlText w:val="%1.%2.%3.%4.%5.%6.%7.%8.%9"/>
      <w:lvlJc w:val="left"/>
      <w:pPr>
        <w:ind w:left="1584" w:hanging="1584"/>
      </w:pPr>
      <w:rPr>
        <w:rFonts w:hint="default"/>
      </w:rPr>
    </w:lvl>
  </w:abstractNum>
  <w:abstractNum w:abstractNumId="25">
    <w:nsid w:val="5B9703E5"/>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FD50BE"/>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F87192"/>
    <w:multiLevelType w:val="hybridMultilevel"/>
    <w:tmpl w:val="7CB0D4C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nsid w:val="616C301D"/>
    <w:multiLevelType w:val="hybridMultilevel"/>
    <w:tmpl w:val="E916B6B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6476474D"/>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DAA32AD"/>
    <w:multiLevelType w:val="hybridMultilevel"/>
    <w:tmpl w:val="91C6C55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0"/>
  </w:num>
  <w:num w:numId="5">
    <w:abstractNumId w:val="8"/>
  </w:num>
  <w:num w:numId="6">
    <w:abstractNumId w:val="20"/>
  </w:num>
  <w:num w:numId="7">
    <w:abstractNumId w:val="11"/>
    <w:lvlOverride w:ilvl="0">
      <w:lvl w:ilvl="0">
        <w:start w:val="1"/>
        <w:numFmt w:val="decimal"/>
        <w:pStyle w:val="Rubrik1Nr"/>
        <w:lvlText w:val="%1."/>
        <w:lvlJc w:val="left"/>
        <w:pPr>
          <w:tabs>
            <w:tab w:val="num" w:pos="454"/>
          </w:tabs>
          <w:ind w:left="454" w:hanging="454"/>
        </w:pPr>
        <w:rPr>
          <w:rFonts w:hint="default"/>
        </w:rPr>
      </w:lvl>
    </w:lvlOverride>
  </w:num>
  <w:num w:numId="8">
    <w:abstractNumId w:val="30"/>
  </w:num>
  <w:num w:numId="9">
    <w:abstractNumId w:val="22"/>
  </w:num>
  <w:num w:numId="10">
    <w:abstractNumId w:val="13"/>
  </w:num>
  <w:num w:numId="11">
    <w:abstractNumId w:val="24"/>
  </w:num>
  <w:num w:numId="12">
    <w:abstractNumId w:val="12"/>
  </w:num>
  <w:num w:numId="13">
    <w:abstractNumId w:val="21"/>
  </w:num>
  <w:num w:numId="14">
    <w:abstractNumId w:val="29"/>
  </w:num>
  <w:num w:numId="15">
    <w:abstractNumId w:val="25"/>
  </w:num>
  <w:num w:numId="16">
    <w:abstractNumId w:val="6"/>
  </w:num>
  <w:num w:numId="17">
    <w:abstractNumId w:val="5"/>
  </w:num>
  <w:num w:numId="18">
    <w:abstractNumId w:val="19"/>
  </w:num>
  <w:num w:numId="19">
    <w:abstractNumId w:val="26"/>
  </w:num>
  <w:num w:numId="20">
    <w:abstractNumId w:val="15"/>
  </w:num>
  <w:num w:numId="21">
    <w:abstractNumId w:val="3"/>
  </w:num>
  <w:num w:numId="22">
    <w:abstractNumId w:val="18"/>
  </w:num>
  <w:num w:numId="23">
    <w:abstractNumId w:val="7"/>
  </w:num>
  <w:num w:numId="24">
    <w:abstractNumId w:val="24"/>
  </w:num>
  <w:num w:numId="25">
    <w:abstractNumId w:val="17"/>
  </w:num>
  <w:num w:numId="26">
    <w:abstractNumId w:val="24"/>
  </w:num>
  <w:num w:numId="27">
    <w:abstractNumId w:val="9"/>
  </w:num>
  <w:num w:numId="28">
    <w:abstractNumId w:val="23"/>
  </w:num>
  <w:num w:numId="29">
    <w:abstractNumId w:val="24"/>
  </w:num>
  <w:num w:numId="30">
    <w:abstractNumId w:val="28"/>
  </w:num>
  <w:num w:numId="31">
    <w:abstractNumId w:val="16"/>
  </w:num>
  <w:num w:numId="32">
    <w:abstractNumId w:val="31"/>
  </w:num>
  <w:num w:numId="33">
    <w:abstractNumId w:val="14"/>
  </w:num>
  <w:num w:numId="34">
    <w:abstractNumId w:val="4"/>
  </w:num>
  <w:num w:numId="35">
    <w:abstractNumId w:val="2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SystemFonts/>
  <w:bordersDoNotSurroundHeader/>
  <w:bordersDoNotSurroundFooter/>
  <w:trackRevisions/>
  <w:defaultTabStop w:val="720"/>
  <w:hyphenationZone w:val="425"/>
  <w:defaultTableStyle w:val="Normal"/>
  <w:drawingGridHorizontalSpacing w:val="100"/>
  <w:drawingGridVerticalSpacing w:val="0"/>
  <w:displayHorizontalDrawingGridEvery w:val="0"/>
  <w:displayVerticalDrawingGridEvery w:val="0"/>
  <w:doNotShadeFormData/>
  <w:noPunctuationKerning/>
  <w:characterSpacingControl w:val="doNotCompress"/>
  <w:doNotValidateAgainstSchema/>
  <w:doNotDemarcateInvalidXml/>
  <w:hdrShapeDefaults>
    <o:shapedefaults v:ext="edit" spidmax="206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726"/>
    <w:rsid w:val="0000366D"/>
    <w:rsid w:val="00003F99"/>
    <w:rsid w:val="000047FE"/>
    <w:rsid w:val="000074E1"/>
    <w:rsid w:val="000100BB"/>
    <w:rsid w:val="00010E24"/>
    <w:rsid w:val="000141E2"/>
    <w:rsid w:val="00014301"/>
    <w:rsid w:val="00014C40"/>
    <w:rsid w:val="0001779E"/>
    <w:rsid w:val="000202C8"/>
    <w:rsid w:val="00023780"/>
    <w:rsid w:val="00023B09"/>
    <w:rsid w:val="00024BBB"/>
    <w:rsid w:val="0002633A"/>
    <w:rsid w:val="00031B86"/>
    <w:rsid w:val="000339DD"/>
    <w:rsid w:val="000350EE"/>
    <w:rsid w:val="000352ED"/>
    <w:rsid w:val="000358CE"/>
    <w:rsid w:val="00036960"/>
    <w:rsid w:val="00037446"/>
    <w:rsid w:val="00041793"/>
    <w:rsid w:val="00043417"/>
    <w:rsid w:val="00043F7B"/>
    <w:rsid w:val="0005186E"/>
    <w:rsid w:val="00051E84"/>
    <w:rsid w:val="0005304C"/>
    <w:rsid w:val="00054643"/>
    <w:rsid w:val="0005647D"/>
    <w:rsid w:val="00056E82"/>
    <w:rsid w:val="000621C1"/>
    <w:rsid w:val="00062E46"/>
    <w:rsid w:val="00063B44"/>
    <w:rsid w:val="00063E83"/>
    <w:rsid w:val="00064E9B"/>
    <w:rsid w:val="00071FDF"/>
    <w:rsid w:val="00073530"/>
    <w:rsid w:val="000750E8"/>
    <w:rsid w:val="00077F9D"/>
    <w:rsid w:val="0008099F"/>
    <w:rsid w:val="0008190A"/>
    <w:rsid w:val="00081C0A"/>
    <w:rsid w:val="000855D9"/>
    <w:rsid w:val="00085724"/>
    <w:rsid w:val="00086504"/>
    <w:rsid w:val="00091FA7"/>
    <w:rsid w:val="000A08E9"/>
    <w:rsid w:val="000A5DC6"/>
    <w:rsid w:val="000B413F"/>
    <w:rsid w:val="000B45D0"/>
    <w:rsid w:val="000B492D"/>
    <w:rsid w:val="000B67AC"/>
    <w:rsid w:val="000B7637"/>
    <w:rsid w:val="000C1D30"/>
    <w:rsid w:val="000C3803"/>
    <w:rsid w:val="000C4934"/>
    <w:rsid w:val="000C69ED"/>
    <w:rsid w:val="000C6EB0"/>
    <w:rsid w:val="000C7341"/>
    <w:rsid w:val="000C7F79"/>
    <w:rsid w:val="000D0662"/>
    <w:rsid w:val="000D0710"/>
    <w:rsid w:val="000D2155"/>
    <w:rsid w:val="000D3405"/>
    <w:rsid w:val="000D39BA"/>
    <w:rsid w:val="000D4EA9"/>
    <w:rsid w:val="000D5529"/>
    <w:rsid w:val="000D6641"/>
    <w:rsid w:val="000E0740"/>
    <w:rsid w:val="000E0861"/>
    <w:rsid w:val="000E2099"/>
    <w:rsid w:val="000E232A"/>
    <w:rsid w:val="000E625D"/>
    <w:rsid w:val="000F0BFE"/>
    <w:rsid w:val="000F191C"/>
    <w:rsid w:val="000F2782"/>
    <w:rsid w:val="000F3410"/>
    <w:rsid w:val="000F62D2"/>
    <w:rsid w:val="001032EC"/>
    <w:rsid w:val="00103E85"/>
    <w:rsid w:val="00110557"/>
    <w:rsid w:val="00112B5B"/>
    <w:rsid w:val="001130D8"/>
    <w:rsid w:val="00114119"/>
    <w:rsid w:val="00115F0F"/>
    <w:rsid w:val="00117185"/>
    <w:rsid w:val="00121595"/>
    <w:rsid w:val="00121D00"/>
    <w:rsid w:val="00122435"/>
    <w:rsid w:val="00123015"/>
    <w:rsid w:val="001239B6"/>
    <w:rsid w:val="001240E6"/>
    <w:rsid w:val="00124AB4"/>
    <w:rsid w:val="001257EE"/>
    <w:rsid w:val="0012754E"/>
    <w:rsid w:val="00133C3C"/>
    <w:rsid w:val="00134580"/>
    <w:rsid w:val="001360C2"/>
    <w:rsid w:val="00136AAF"/>
    <w:rsid w:val="00140050"/>
    <w:rsid w:val="00140BEB"/>
    <w:rsid w:val="0014389A"/>
    <w:rsid w:val="00147139"/>
    <w:rsid w:val="001475F7"/>
    <w:rsid w:val="001501B8"/>
    <w:rsid w:val="00150365"/>
    <w:rsid w:val="00154688"/>
    <w:rsid w:val="0015512D"/>
    <w:rsid w:val="00162C3A"/>
    <w:rsid w:val="00162CB4"/>
    <w:rsid w:val="001679B3"/>
    <w:rsid w:val="00172D88"/>
    <w:rsid w:val="00174B5B"/>
    <w:rsid w:val="00175A36"/>
    <w:rsid w:val="001775E2"/>
    <w:rsid w:val="00182F94"/>
    <w:rsid w:val="001830ED"/>
    <w:rsid w:val="00185CC5"/>
    <w:rsid w:val="00190288"/>
    <w:rsid w:val="0019047D"/>
    <w:rsid w:val="0019224E"/>
    <w:rsid w:val="00192BC5"/>
    <w:rsid w:val="001945B8"/>
    <w:rsid w:val="0019542F"/>
    <w:rsid w:val="001966AF"/>
    <w:rsid w:val="00196B36"/>
    <w:rsid w:val="0019766B"/>
    <w:rsid w:val="001A241B"/>
    <w:rsid w:val="001A5360"/>
    <w:rsid w:val="001B1B19"/>
    <w:rsid w:val="001C0656"/>
    <w:rsid w:val="001C0CE3"/>
    <w:rsid w:val="001C1E91"/>
    <w:rsid w:val="001C42FD"/>
    <w:rsid w:val="001C59E5"/>
    <w:rsid w:val="001C7945"/>
    <w:rsid w:val="001D0FCB"/>
    <w:rsid w:val="001D1E26"/>
    <w:rsid w:val="001D2342"/>
    <w:rsid w:val="001D6FF1"/>
    <w:rsid w:val="001D7840"/>
    <w:rsid w:val="001E6BEB"/>
    <w:rsid w:val="001E7B76"/>
    <w:rsid w:val="001F070C"/>
    <w:rsid w:val="001F0E99"/>
    <w:rsid w:val="001F1E4D"/>
    <w:rsid w:val="001F29F0"/>
    <w:rsid w:val="001F3B6F"/>
    <w:rsid w:val="001F4118"/>
    <w:rsid w:val="001F4BD4"/>
    <w:rsid w:val="001F52EB"/>
    <w:rsid w:val="001F5D9F"/>
    <w:rsid w:val="001F60E1"/>
    <w:rsid w:val="001F69F1"/>
    <w:rsid w:val="001F7A58"/>
    <w:rsid w:val="00200035"/>
    <w:rsid w:val="002047FE"/>
    <w:rsid w:val="00205537"/>
    <w:rsid w:val="00205F9A"/>
    <w:rsid w:val="00210991"/>
    <w:rsid w:val="002153F5"/>
    <w:rsid w:val="00217EA6"/>
    <w:rsid w:val="00225D05"/>
    <w:rsid w:val="002319A5"/>
    <w:rsid w:val="002323AE"/>
    <w:rsid w:val="002356AE"/>
    <w:rsid w:val="002365BE"/>
    <w:rsid w:val="0023783A"/>
    <w:rsid w:val="002378A3"/>
    <w:rsid w:val="0024027B"/>
    <w:rsid w:val="002409F7"/>
    <w:rsid w:val="00241593"/>
    <w:rsid w:val="00241E79"/>
    <w:rsid w:val="00246679"/>
    <w:rsid w:val="002466B0"/>
    <w:rsid w:val="002478EF"/>
    <w:rsid w:val="00251329"/>
    <w:rsid w:val="0025366C"/>
    <w:rsid w:val="002605CC"/>
    <w:rsid w:val="002612F5"/>
    <w:rsid w:val="00265078"/>
    <w:rsid w:val="002657A3"/>
    <w:rsid w:val="00270455"/>
    <w:rsid w:val="00271947"/>
    <w:rsid w:val="00273F5A"/>
    <w:rsid w:val="00275172"/>
    <w:rsid w:val="00283976"/>
    <w:rsid w:val="00286484"/>
    <w:rsid w:val="002879D4"/>
    <w:rsid w:val="00287E0C"/>
    <w:rsid w:val="00290AD7"/>
    <w:rsid w:val="00293B4A"/>
    <w:rsid w:val="00294B4A"/>
    <w:rsid w:val="00295482"/>
    <w:rsid w:val="002954EE"/>
    <w:rsid w:val="00295EDC"/>
    <w:rsid w:val="00297F9D"/>
    <w:rsid w:val="002A0BC7"/>
    <w:rsid w:val="002A0F0A"/>
    <w:rsid w:val="002A354A"/>
    <w:rsid w:val="002B1D6D"/>
    <w:rsid w:val="002B3D0D"/>
    <w:rsid w:val="002B73DE"/>
    <w:rsid w:val="002B7BD4"/>
    <w:rsid w:val="002C31BB"/>
    <w:rsid w:val="002C34BD"/>
    <w:rsid w:val="002C39E0"/>
    <w:rsid w:val="002C5CC5"/>
    <w:rsid w:val="002C611B"/>
    <w:rsid w:val="002C643B"/>
    <w:rsid w:val="002D0A0D"/>
    <w:rsid w:val="002D3F10"/>
    <w:rsid w:val="002D523C"/>
    <w:rsid w:val="002E1475"/>
    <w:rsid w:val="002E2286"/>
    <w:rsid w:val="002E494F"/>
    <w:rsid w:val="002E5AA2"/>
    <w:rsid w:val="002E6183"/>
    <w:rsid w:val="002E6D3B"/>
    <w:rsid w:val="002E79B8"/>
    <w:rsid w:val="002F0519"/>
    <w:rsid w:val="002F575C"/>
    <w:rsid w:val="002F6622"/>
    <w:rsid w:val="002F6E8F"/>
    <w:rsid w:val="00300835"/>
    <w:rsid w:val="00301F17"/>
    <w:rsid w:val="00303ADA"/>
    <w:rsid w:val="003045B9"/>
    <w:rsid w:val="00307B73"/>
    <w:rsid w:val="003101E8"/>
    <w:rsid w:val="00311627"/>
    <w:rsid w:val="003118E5"/>
    <w:rsid w:val="00315880"/>
    <w:rsid w:val="0031708E"/>
    <w:rsid w:val="00320581"/>
    <w:rsid w:val="00330478"/>
    <w:rsid w:val="003338F6"/>
    <w:rsid w:val="00334A11"/>
    <w:rsid w:val="00334A64"/>
    <w:rsid w:val="0033610F"/>
    <w:rsid w:val="00336A06"/>
    <w:rsid w:val="00340096"/>
    <w:rsid w:val="00344ABF"/>
    <w:rsid w:val="00347F2F"/>
    <w:rsid w:val="00350349"/>
    <w:rsid w:val="003506DF"/>
    <w:rsid w:val="00352DF3"/>
    <w:rsid w:val="003569AB"/>
    <w:rsid w:val="00360319"/>
    <w:rsid w:val="00362862"/>
    <w:rsid w:val="00363026"/>
    <w:rsid w:val="0036325B"/>
    <w:rsid w:val="00364D6F"/>
    <w:rsid w:val="00365051"/>
    <w:rsid w:val="0036631F"/>
    <w:rsid w:val="00370920"/>
    <w:rsid w:val="0037145B"/>
    <w:rsid w:val="0037292A"/>
    <w:rsid w:val="00373256"/>
    <w:rsid w:val="00375B20"/>
    <w:rsid w:val="0037681E"/>
    <w:rsid w:val="00377422"/>
    <w:rsid w:val="00377538"/>
    <w:rsid w:val="00377740"/>
    <w:rsid w:val="00380331"/>
    <w:rsid w:val="003836AB"/>
    <w:rsid w:val="0038515C"/>
    <w:rsid w:val="00393585"/>
    <w:rsid w:val="00393F21"/>
    <w:rsid w:val="003940E8"/>
    <w:rsid w:val="0039584C"/>
    <w:rsid w:val="003968B2"/>
    <w:rsid w:val="003A0235"/>
    <w:rsid w:val="003A4F70"/>
    <w:rsid w:val="003A6401"/>
    <w:rsid w:val="003B006E"/>
    <w:rsid w:val="003B00AB"/>
    <w:rsid w:val="003B1DAD"/>
    <w:rsid w:val="003B1F4D"/>
    <w:rsid w:val="003B29E3"/>
    <w:rsid w:val="003B3603"/>
    <w:rsid w:val="003B46CD"/>
    <w:rsid w:val="003B53A9"/>
    <w:rsid w:val="003B6412"/>
    <w:rsid w:val="003C2BD0"/>
    <w:rsid w:val="003C3CE1"/>
    <w:rsid w:val="003C52AA"/>
    <w:rsid w:val="003D14FC"/>
    <w:rsid w:val="003D31F8"/>
    <w:rsid w:val="003D616F"/>
    <w:rsid w:val="003E32AF"/>
    <w:rsid w:val="003E348E"/>
    <w:rsid w:val="003E52CF"/>
    <w:rsid w:val="003F00DD"/>
    <w:rsid w:val="003F2297"/>
    <w:rsid w:val="003F3023"/>
    <w:rsid w:val="003F325F"/>
    <w:rsid w:val="003F48CF"/>
    <w:rsid w:val="00403907"/>
    <w:rsid w:val="004079E2"/>
    <w:rsid w:val="004107AE"/>
    <w:rsid w:val="004119FF"/>
    <w:rsid w:val="0041306D"/>
    <w:rsid w:val="00414CA5"/>
    <w:rsid w:val="00415A0A"/>
    <w:rsid w:val="00416C2A"/>
    <w:rsid w:val="00420403"/>
    <w:rsid w:val="004243E9"/>
    <w:rsid w:val="00424B0C"/>
    <w:rsid w:val="00427519"/>
    <w:rsid w:val="00427CBE"/>
    <w:rsid w:val="004309C3"/>
    <w:rsid w:val="00433DF3"/>
    <w:rsid w:val="00434298"/>
    <w:rsid w:val="00442D67"/>
    <w:rsid w:val="004433AE"/>
    <w:rsid w:val="00444643"/>
    <w:rsid w:val="00444795"/>
    <w:rsid w:val="004470E8"/>
    <w:rsid w:val="004508C8"/>
    <w:rsid w:val="00450D7A"/>
    <w:rsid w:val="00452953"/>
    <w:rsid w:val="00453BE6"/>
    <w:rsid w:val="00453F98"/>
    <w:rsid w:val="004557D6"/>
    <w:rsid w:val="004564AD"/>
    <w:rsid w:val="00456798"/>
    <w:rsid w:val="00462BD9"/>
    <w:rsid w:val="00464100"/>
    <w:rsid w:val="004667F6"/>
    <w:rsid w:val="00470B63"/>
    <w:rsid w:val="00470BD4"/>
    <w:rsid w:val="00472626"/>
    <w:rsid w:val="00472C1A"/>
    <w:rsid w:val="00474A39"/>
    <w:rsid w:val="004765A8"/>
    <w:rsid w:val="004773D7"/>
    <w:rsid w:val="0047746B"/>
    <w:rsid w:val="00477726"/>
    <w:rsid w:val="00480493"/>
    <w:rsid w:val="004825D1"/>
    <w:rsid w:val="00490EE7"/>
    <w:rsid w:val="00492E0D"/>
    <w:rsid w:val="00494E39"/>
    <w:rsid w:val="004A6467"/>
    <w:rsid w:val="004A79B6"/>
    <w:rsid w:val="004A7C37"/>
    <w:rsid w:val="004B215E"/>
    <w:rsid w:val="004B423A"/>
    <w:rsid w:val="004B7057"/>
    <w:rsid w:val="004C073B"/>
    <w:rsid w:val="004C3E2F"/>
    <w:rsid w:val="004D05AA"/>
    <w:rsid w:val="004D1F9F"/>
    <w:rsid w:val="004D4A43"/>
    <w:rsid w:val="004D6E17"/>
    <w:rsid w:val="004D6F49"/>
    <w:rsid w:val="004E2FC3"/>
    <w:rsid w:val="004F1836"/>
    <w:rsid w:val="004F21B8"/>
    <w:rsid w:val="004F403E"/>
    <w:rsid w:val="004F71F0"/>
    <w:rsid w:val="004F7F46"/>
    <w:rsid w:val="00501C49"/>
    <w:rsid w:val="0050276F"/>
    <w:rsid w:val="00503A39"/>
    <w:rsid w:val="00503AB0"/>
    <w:rsid w:val="00505043"/>
    <w:rsid w:val="00506468"/>
    <w:rsid w:val="00511196"/>
    <w:rsid w:val="005125EE"/>
    <w:rsid w:val="00512E61"/>
    <w:rsid w:val="00515F1A"/>
    <w:rsid w:val="00516C8F"/>
    <w:rsid w:val="00517A5C"/>
    <w:rsid w:val="005233FC"/>
    <w:rsid w:val="005237C6"/>
    <w:rsid w:val="00523B3C"/>
    <w:rsid w:val="0052592E"/>
    <w:rsid w:val="00527EBA"/>
    <w:rsid w:val="00531731"/>
    <w:rsid w:val="00533A31"/>
    <w:rsid w:val="005350E4"/>
    <w:rsid w:val="005516B2"/>
    <w:rsid w:val="00551A35"/>
    <w:rsid w:val="00552EF5"/>
    <w:rsid w:val="005548B8"/>
    <w:rsid w:val="00555BAA"/>
    <w:rsid w:val="005560A5"/>
    <w:rsid w:val="00556159"/>
    <w:rsid w:val="00564509"/>
    <w:rsid w:val="00570606"/>
    <w:rsid w:val="00572999"/>
    <w:rsid w:val="00575707"/>
    <w:rsid w:val="00577161"/>
    <w:rsid w:val="0058014B"/>
    <w:rsid w:val="0058030B"/>
    <w:rsid w:val="00581F74"/>
    <w:rsid w:val="00582348"/>
    <w:rsid w:val="005832F5"/>
    <w:rsid w:val="005833EE"/>
    <w:rsid w:val="0058404B"/>
    <w:rsid w:val="005854A4"/>
    <w:rsid w:val="005871AA"/>
    <w:rsid w:val="0059034C"/>
    <w:rsid w:val="00590507"/>
    <w:rsid w:val="00590986"/>
    <w:rsid w:val="00591AFF"/>
    <w:rsid w:val="00595E35"/>
    <w:rsid w:val="005A433D"/>
    <w:rsid w:val="005A56C9"/>
    <w:rsid w:val="005A5B97"/>
    <w:rsid w:val="005A7E92"/>
    <w:rsid w:val="005B34A3"/>
    <w:rsid w:val="005B4494"/>
    <w:rsid w:val="005B51C4"/>
    <w:rsid w:val="005B7E7C"/>
    <w:rsid w:val="005C0649"/>
    <w:rsid w:val="005C1AB9"/>
    <w:rsid w:val="005C1E1B"/>
    <w:rsid w:val="005C45B0"/>
    <w:rsid w:val="005D4923"/>
    <w:rsid w:val="005D4D13"/>
    <w:rsid w:val="005D539A"/>
    <w:rsid w:val="005D5A86"/>
    <w:rsid w:val="005E03E5"/>
    <w:rsid w:val="005E0CC7"/>
    <w:rsid w:val="005E0FD3"/>
    <w:rsid w:val="005E2A2E"/>
    <w:rsid w:val="005E54B2"/>
    <w:rsid w:val="005E6F4D"/>
    <w:rsid w:val="005E7778"/>
    <w:rsid w:val="005F16F8"/>
    <w:rsid w:val="005F5EBD"/>
    <w:rsid w:val="005F7BD9"/>
    <w:rsid w:val="00604C1B"/>
    <w:rsid w:val="0060752A"/>
    <w:rsid w:val="006115A8"/>
    <w:rsid w:val="00611614"/>
    <w:rsid w:val="0061194F"/>
    <w:rsid w:val="00613A7A"/>
    <w:rsid w:val="006153CB"/>
    <w:rsid w:val="00620716"/>
    <w:rsid w:val="00620D55"/>
    <w:rsid w:val="006217CA"/>
    <w:rsid w:val="006240FF"/>
    <w:rsid w:val="00624204"/>
    <w:rsid w:val="00625D9A"/>
    <w:rsid w:val="00627CE0"/>
    <w:rsid w:val="0063218F"/>
    <w:rsid w:val="006328F7"/>
    <w:rsid w:val="00640EAB"/>
    <w:rsid w:val="00647B65"/>
    <w:rsid w:val="00651710"/>
    <w:rsid w:val="0065249D"/>
    <w:rsid w:val="0065798A"/>
    <w:rsid w:val="006609BE"/>
    <w:rsid w:val="00666C86"/>
    <w:rsid w:val="006672F9"/>
    <w:rsid w:val="00670666"/>
    <w:rsid w:val="0067289E"/>
    <w:rsid w:val="00673809"/>
    <w:rsid w:val="00673BC1"/>
    <w:rsid w:val="006742C8"/>
    <w:rsid w:val="00676A77"/>
    <w:rsid w:val="00676B30"/>
    <w:rsid w:val="0067762D"/>
    <w:rsid w:val="00681F97"/>
    <w:rsid w:val="00682C6F"/>
    <w:rsid w:val="0069163D"/>
    <w:rsid w:val="006923E1"/>
    <w:rsid w:val="00693494"/>
    <w:rsid w:val="006940E1"/>
    <w:rsid w:val="00695064"/>
    <w:rsid w:val="006A126B"/>
    <w:rsid w:val="006A44B1"/>
    <w:rsid w:val="006A69F2"/>
    <w:rsid w:val="006B1749"/>
    <w:rsid w:val="006B1F6C"/>
    <w:rsid w:val="006B6AAA"/>
    <w:rsid w:val="006B7EEB"/>
    <w:rsid w:val="006C2A5D"/>
    <w:rsid w:val="006C2C58"/>
    <w:rsid w:val="006C2F0D"/>
    <w:rsid w:val="006C36A6"/>
    <w:rsid w:val="006C601B"/>
    <w:rsid w:val="006D0A72"/>
    <w:rsid w:val="006D1817"/>
    <w:rsid w:val="006D1AA9"/>
    <w:rsid w:val="006D3B46"/>
    <w:rsid w:val="006E06FB"/>
    <w:rsid w:val="006F21E9"/>
    <w:rsid w:val="006F663A"/>
    <w:rsid w:val="0070091E"/>
    <w:rsid w:val="007020F4"/>
    <w:rsid w:val="007023E2"/>
    <w:rsid w:val="00702636"/>
    <w:rsid w:val="00702B1F"/>
    <w:rsid w:val="00703F97"/>
    <w:rsid w:val="007041C3"/>
    <w:rsid w:val="00706905"/>
    <w:rsid w:val="0071344A"/>
    <w:rsid w:val="00714659"/>
    <w:rsid w:val="00715AA4"/>
    <w:rsid w:val="00715CF5"/>
    <w:rsid w:val="00720306"/>
    <w:rsid w:val="00725117"/>
    <w:rsid w:val="0072571A"/>
    <w:rsid w:val="00726566"/>
    <w:rsid w:val="00731D71"/>
    <w:rsid w:val="00735AB8"/>
    <w:rsid w:val="007413AA"/>
    <w:rsid w:val="00741EE6"/>
    <w:rsid w:val="007473D9"/>
    <w:rsid w:val="00747644"/>
    <w:rsid w:val="00753396"/>
    <w:rsid w:val="00756065"/>
    <w:rsid w:val="007571BE"/>
    <w:rsid w:val="007572D1"/>
    <w:rsid w:val="007603F6"/>
    <w:rsid w:val="007620A2"/>
    <w:rsid w:val="007641D4"/>
    <w:rsid w:val="00773B06"/>
    <w:rsid w:val="00773C11"/>
    <w:rsid w:val="007740C9"/>
    <w:rsid w:val="0077723D"/>
    <w:rsid w:val="007807FE"/>
    <w:rsid w:val="00783496"/>
    <w:rsid w:val="00784980"/>
    <w:rsid w:val="00784F0B"/>
    <w:rsid w:val="00790B5A"/>
    <w:rsid w:val="00790E9A"/>
    <w:rsid w:val="00791D3B"/>
    <w:rsid w:val="00792CD7"/>
    <w:rsid w:val="007934BB"/>
    <w:rsid w:val="00793BCD"/>
    <w:rsid w:val="00794665"/>
    <w:rsid w:val="00794E75"/>
    <w:rsid w:val="00795301"/>
    <w:rsid w:val="007A29A3"/>
    <w:rsid w:val="007A5B3E"/>
    <w:rsid w:val="007A6A09"/>
    <w:rsid w:val="007B0DC2"/>
    <w:rsid w:val="007B1ED2"/>
    <w:rsid w:val="007B374A"/>
    <w:rsid w:val="007B5262"/>
    <w:rsid w:val="007B79AC"/>
    <w:rsid w:val="007C0C61"/>
    <w:rsid w:val="007C1D1C"/>
    <w:rsid w:val="007C49D0"/>
    <w:rsid w:val="007C4FFA"/>
    <w:rsid w:val="007C7B21"/>
    <w:rsid w:val="007D142F"/>
    <w:rsid w:val="007D3C57"/>
    <w:rsid w:val="007D45C1"/>
    <w:rsid w:val="007D5066"/>
    <w:rsid w:val="007D5B89"/>
    <w:rsid w:val="007E0B6F"/>
    <w:rsid w:val="007E10DB"/>
    <w:rsid w:val="007E2436"/>
    <w:rsid w:val="007E2660"/>
    <w:rsid w:val="007E7263"/>
    <w:rsid w:val="007F1215"/>
    <w:rsid w:val="007F2142"/>
    <w:rsid w:val="007F469C"/>
    <w:rsid w:val="007F4D1D"/>
    <w:rsid w:val="007F5AF7"/>
    <w:rsid w:val="00801A38"/>
    <w:rsid w:val="00803917"/>
    <w:rsid w:val="008041E5"/>
    <w:rsid w:val="00804D41"/>
    <w:rsid w:val="00804E25"/>
    <w:rsid w:val="00810FD3"/>
    <w:rsid w:val="008113B7"/>
    <w:rsid w:val="008145A8"/>
    <w:rsid w:val="00817C8A"/>
    <w:rsid w:val="0082379D"/>
    <w:rsid w:val="008269E6"/>
    <w:rsid w:val="008275FD"/>
    <w:rsid w:val="00836BB7"/>
    <w:rsid w:val="008377DE"/>
    <w:rsid w:val="008379BF"/>
    <w:rsid w:val="00837CBE"/>
    <w:rsid w:val="00837CC5"/>
    <w:rsid w:val="00840457"/>
    <w:rsid w:val="008411B6"/>
    <w:rsid w:val="00842224"/>
    <w:rsid w:val="00843165"/>
    <w:rsid w:val="008432D0"/>
    <w:rsid w:val="00844FAD"/>
    <w:rsid w:val="008456C1"/>
    <w:rsid w:val="00847C72"/>
    <w:rsid w:val="00850544"/>
    <w:rsid w:val="00853006"/>
    <w:rsid w:val="0085644F"/>
    <w:rsid w:val="00861A25"/>
    <w:rsid w:val="00863F58"/>
    <w:rsid w:val="00864141"/>
    <w:rsid w:val="00867DD9"/>
    <w:rsid w:val="0087108C"/>
    <w:rsid w:val="0087148D"/>
    <w:rsid w:val="00871D2D"/>
    <w:rsid w:val="00871FA0"/>
    <w:rsid w:val="0087581F"/>
    <w:rsid w:val="00877788"/>
    <w:rsid w:val="00877FB9"/>
    <w:rsid w:val="00880A29"/>
    <w:rsid w:val="008845B4"/>
    <w:rsid w:val="00884EDE"/>
    <w:rsid w:val="00894F7B"/>
    <w:rsid w:val="00896237"/>
    <w:rsid w:val="0089666F"/>
    <w:rsid w:val="00896F77"/>
    <w:rsid w:val="008A01AF"/>
    <w:rsid w:val="008A0E21"/>
    <w:rsid w:val="008A20D4"/>
    <w:rsid w:val="008A265B"/>
    <w:rsid w:val="008A2A8B"/>
    <w:rsid w:val="008A3961"/>
    <w:rsid w:val="008A5386"/>
    <w:rsid w:val="008A7CF8"/>
    <w:rsid w:val="008B0092"/>
    <w:rsid w:val="008B012A"/>
    <w:rsid w:val="008B13E4"/>
    <w:rsid w:val="008B445E"/>
    <w:rsid w:val="008B4506"/>
    <w:rsid w:val="008B637B"/>
    <w:rsid w:val="008C3089"/>
    <w:rsid w:val="008C515D"/>
    <w:rsid w:val="008C755D"/>
    <w:rsid w:val="008C76B3"/>
    <w:rsid w:val="008D2322"/>
    <w:rsid w:val="008D2E29"/>
    <w:rsid w:val="008D415A"/>
    <w:rsid w:val="008D62C0"/>
    <w:rsid w:val="008D6D2A"/>
    <w:rsid w:val="008E1197"/>
    <w:rsid w:val="008E2B5D"/>
    <w:rsid w:val="008E39BB"/>
    <w:rsid w:val="008E4D9F"/>
    <w:rsid w:val="008E5632"/>
    <w:rsid w:val="008E60D9"/>
    <w:rsid w:val="008F13F2"/>
    <w:rsid w:val="008F30C0"/>
    <w:rsid w:val="008F7B66"/>
    <w:rsid w:val="00900BF0"/>
    <w:rsid w:val="00901335"/>
    <w:rsid w:val="0090269A"/>
    <w:rsid w:val="0090291F"/>
    <w:rsid w:val="00904EC0"/>
    <w:rsid w:val="009064AE"/>
    <w:rsid w:val="00910FC7"/>
    <w:rsid w:val="00914E15"/>
    <w:rsid w:val="00920FC1"/>
    <w:rsid w:val="00922055"/>
    <w:rsid w:val="00930A0B"/>
    <w:rsid w:val="0093296A"/>
    <w:rsid w:val="00932A6D"/>
    <w:rsid w:val="0093773F"/>
    <w:rsid w:val="00937E0D"/>
    <w:rsid w:val="00937EBD"/>
    <w:rsid w:val="009468A4"/>
    <w:rsid w:val="00953B80"/>
    <w:rsid w:val="009554DE"/>
    <w:rsid w:val="00955626"/>
    <w:rsid w:val="009572DB"/>
    <w:rsid w:val="00957C49"/>
    <w:rsid w:val="00961A78"/>
    <w:rsid w:val="00962658"/>
    <w:rsid w:val="0096272F"/>
    <w:rsid w:val="00963CF8"/>
    <w:rsid w:val="00966B1D"/>
    <w:rsid w:val="00967522"/>
    <w:rsid w:val="00973063"/>
    <w:rsid w:val="0097540F"/>
    <w:rsid w:val="009766A3"/>
    <w:rsid w:val="0098056F"/>
    <w:rsid w:val="00980EB3"/>
    <w:rsid w:val="009811DD"/>
    <w:rsid w:val="0098253C"/>
    <w:rsid w:val="00983299"/>
    <w:rsid w:val="009840E6"/>
    <w:rsid w:val="00985EB5"/>
    <w:rsid w:val="0098669D"/>
    <w:rsid w:val="00992A70"/>
    <w:rsid w:val="00995FC0"/>
    <w:rsid w:val="009A1177"/>
    <w:rsid w:val="009A4A51"/>
    <w:rsid w:val="009A5B58"/>
    <w:rsid w:val="009A6384"/>
    <w:rsid w:val="009A761D"/>
    <w:rsid w:val="009B22F1"/>
    <w:rsid w:val="009B30E2"/>
    <w:rsid w:val="009B4414"/>
    <w:rsid w:val="009B4C7F"/>
    <w:rsid w:val="009B520F"/>
    <w:rsid w:val="009B7579"/>
    <w:rsid w:val="009B76BA"/>
    <w:rsid w:val="009C0803"/>
    <w:rsid w:val="009C52DF"/>
    <w:rsid w:val="009D4A67"/>
    <w:rsid w:val="009D6388"/>
    <w:rsid w:val="009F0F25"/>
    <w:rsid w:val="009F109D"/>
    <w:rsid w:val="009F367C"/>
    <w:rsid w:val="009F45A7"/>
    <w:rsid w:val="009F5148"/>
    <w:rsid w:val="009F5C92"/>
    <w:rsid w:val="00A00265"/>
    <w:rsid w:val="00A01062"/>
    <w:rsid w:val="00A01EEC"/>
    <w:rsid w:val="00A0243D"/>
    <w:rsid w:val="00A06E32"/>
    <w:rsid w:val="00A12D12"/>
    <w:rsid w:val="00A203B1"/>
    <w:rsid w:val="00A216CB"/>
    <w:rsid w:val="00A27257"/>
    <w:rsid w:val="00A27A6A"/>
    <w:rsid w:val="00A31996"/>
    <w:rsid w:val="00A31C71"/>
    <w:rsid w:val="00A3321B"/>
    <w:rsid w:val="00A33E43"/>
    <w:rsid w:val="00A33E77"/>
    <w:rsid w:val="00A34868"/>
    <w:rsid w:val="00A35CB7"/>
    <w:rsid w:val="00A4130E"/>
    <w:rsid w:val="00A43551"/>
    <w:rsid w:val="00A45162"/>
    <w:rsid w:val="00A45F1C"/>
    <w:rsid w:val="00A47EE5"/>
    <w:rsid w:val="00A503CE"/>
    <w:rsid w:val="00A51DD4"/>
    <w:rsid w:val="00A5485B"/>
    <w:rsid w:val="00A559FD"/>
    <w:rsid w:val="00A57128"/>
    <w:rsid w:val="00A57866"/>
    <w:rsid w:val="00A60311"/>
    <w:rsid w:val="00A60F0D"/>
    <w:rsid w:val="00A63B47"/>
    <w:rsid w:val="00A655E6"/>
    <w:rsid w:val="00A66152"/>
    <w:rsid w:val="00A7201A"/>
    <w:rsid w:val="00A721CB"/>
    <w:rsid w:val="00A72F73"/>
    <w:rsid w:val="00A732C6"/>
    <w:rsid w:val="00A7534D"/>
    <w:rsid w:val="00A76119"/>
    <w:rsid w:val="00A8472B"/>
    <w:rsid w:val="00A8551F"/>
    <w:rsid w:val="00A918D6"/>
    <w:rsid w:val="00A91DA3"/>
    <w:rsid w:val="00A94E94"/>
    <w:rsid w:val="00A95366"/>
    <w:rsid w:val="00A978A8"/>
    <w:rsid w:val="00AA15FE"/>
    <w:rsid w:val="00AA2CCA"/>
    <w:rsid w:val="00AA49A5"/>
    <w:rsid w:val="00AA6D2E"/>
    <w:rsid w:val="00AA6E56"/>
    <w:rsid w:val="00AB1238"/>
    <w:rsid w:val="00AB499B"/>
    <w:rsid w:val="00AB727C"/>
    <w:rsid w:val="00AC000C"/>
    <w:rsid w:val="00AC3E65"/>
    <w:rsid w:val="00AC59DC"/>
    <w:rsid w:val="00AC5D1F"/>
    <w:rsid w:val="00AC63FC"/>
    <w:rsid w:val="00AC64A8"/>
    <w:rsid w:val="00AC6C46"/>
    <w:rsid w:val="00AC6C64"/>
    <w:rsid w:val="00AD4C52"/>
    <w:rsid w:val="00AD5CD8"/>
    <w:rsid w:val="00AD7DD3"/>
    <w:rsid w:val="00AD7EBD"/>
    <w:rsid w:val="00AE10B1"/>
    <w:rsid w:val="00AE2205"/>
    <w:rsid w:val="00AF049E"/>
    <w:rsid w:val="00AF1EE2"/>
    <w:rsid w:val="00AF38F2"/>
    <w:rsid w:val="00AF469C"/>
    <w:rsid w:val="00AF501D"/>
    <w:rsid w:val="00AF5719"/>
    <w:rsid w:val="00AF5F93"/>
    <w:rsid w:val="00AF6849"/>
    <w:rsid w:val="00B045A2"/>
    <w:rsid w:val="00B05F37"/>
    <w:rsid w:val="00B06A2A"/>
    <w:rsid w:val="00B0793B"/>
    <w:rsid w:val="00B07EC9"/>
    <w:rsid w:val="00B105FE"/>
    <w:rsid w:val="00B1205F"/>
    <w:rsid w:val="00B13922"/>
    <w:rsid w:val="00B2011B"/>
    <w:rsid w:val="00B20F44"/>
    <w:rsid w:val="00B216B8"/>
    <w:rsid w:val="00B21AE4"/>
    <w:rsid w:val="00B21B5C"/>
    <w:rsid w:val="00B21F3B"/>
    <w:rsid w:val="00B220BB"/>
    <w:rsid w:val="00B23948"/>
    <w:rsid w:val="00B2410C"/>
    <w:rsid w:val="00B27000"/>
    <w:rsid w:val="00B3018F"/>
    <w:rsid w:val="00B33C4E"/>
    <w:rsid w:val="00B360E8"/>
    <w:rsid w:val="00B36E17"/>
    <w:rsid w:val="00B414A9"/>
    <w:rsid w:val="00B47A2C"/>
    <w:rsid w:val="00B53ED3"/>
    <w:rsid w:val="00B54FF6"/>
    <w:rsid w:val="00B5576A"/>
    <w:rsid w:val="00B607C0"/>
    <w:rsid w:val="00B62B90"/>
    <w:rsid w:val="00B671FF"/>
    <w:rsid w:val="00B7000E"/>
    <w:rsid w:val="00B706E5"/>
    <w:rsid w:val="00B74EF4"/>
    <w:rsid w:val="00B76BE4"/>
    <w:rsid w:val="00B83194"/>
    <w:rsid w:val="00B832B9"/>
    <w:rsid w:val="00B83547"/>
    <w:rsid w:val="00B85666"/>
    <w:rsid w:val="00B8708F"/>
    <w:rsid w:val="00B91AA5"/>
    <w:rsid w:val="00B952D0"/>
    <w:rsid w:val="00BA1B87"/>
    <w:rsid w:val="00BA41CB"/>
    <w:rsid w:val="00BA4593"/>
    <w:rsid w:val="00BA6071"/>
    <w:rsid w:val="00BB1E54"/>
    <w:rsid w:val="00BB5085"/>
    <w:rsid w:val="00BB6F21"/>
    <w:rsid w:val="00BB7BD2"/>
    <w:rsid w:val="00BC14A5"/>
    <w:rsid w:val="00BC7E42"/>
    <w:rsid w:val="00BD12B2"/>
    <w:rsid w:val="00BD49C6"/>
    <w:rsid w:val="00BD549E"/>
    <w:rsid w:val="00BE2F3D"/>
    <w:rsid w:val="00BE4416"/>
    <w:rsid w:val="00BE454B"/>
    <w:rsid w:val="00BE72A3"/>
    <w:rsid w:val="00BF124A"/>
    <w:rsid w:val="00BF1CAA"/>
    <w:rsid w:val="00BF4747"/>
    <w:rsid w:val="00BF5FD0"/>
    <w:rsid w:val="00BF6806"/>
    <w:rsid w:val="00C0195A"/>
    <w:rsid w:val="00C01AE9"/>
    <w:rsid w:val="00C0283B"/>
    <w:rsid w:val="00C0556E"/>
    <w:rsid w:val="00C0723B"/>
    <w:rsid w:val="00C11C53"/>
    <w:rsid w:val="00C12374"/>
    <w:rsid w:val="00C1259D"/>
    <w:rsid w:val="00C2210B"/>
    <w:rsid w:val="00C226A3"/>
    <w:rsid w:val="00C2372B"/>
    <w:rsid w:val="00C262CC"/>
    <w:rsid w:val="00C2633D"/>
    <w:rsid w:val="00C26FE2"/>
    <w:rsid w:val="00C27E46"/>
    <w:rsid w:val="00C30579"/>
    <w:rsid w:val="00C3111E"/>
    <w:rsid w:val="00C34A33"/>
    <w:rsid w:val="00C352EF"/>
    <w:rsid w:val="00C439B3"/>
    <w:rsid w:val="00C43A4B"/>
    <w:rsid w:val="00C4467D"/>
    <w:rsid w:val="00C469D9"/>
    <w:rsid w:val="00C46A33"/>
    <w:rsid w:val="00C53852"/>
    <w:rsid w:val="00C53917"/>
    <w:rsid w:val="00C5419A"/>
    <w:rsid w:val="00C54BCA"/>
    <w:rsid w:val="00C55394"/>
    <w:rsid w:val="00C57735"/>
    <w:rsid w:val="00C63695"/>
    <w:rsid w:val="00C67971"/>
    <w:rsid w:val="00C715B7"/>
    <w:rsid w:val="00C71EA5"/>
    <w:rsid w:val="00C72077"/>
    <w:rsid w:val="00C72C1F"/>
    <w:rsid w:val="00C73295"/>
    <w:rsid w:val="00C8133E"/>
    <w:rsid w:val="00C81A74"/>
    <w:rsid w:val="00C83567"/>
    <w:rsid w:val="00C83B07"/>
    <w:rsid w:val="00C8416C"/>
    <w:rsid w:val="00C84D78"/>
    <w:rsid w:val="00C84F5E"/>
    <w:rsid w:val="00C85AB0"/>
    <w:rsid w:val="00C87A65"/>
    <w:rsid w:val="00C87F4D"/>
    <w:rsid w:val="00C92B70"/>
    <w:rsid w:val="00C938F1"/>
    <w:rsid w:val="00C94E15"/>
    <w:rsid w:val="00C95562"/>
    <w:rsid w:val="00C962CE"/>
    <w:rsid w:val="00C97B34"/>
    <w:rsid w:val="00C97F80"/>
    <w:rsid w:val="00CA1025"/>
    <w:rsid w:val="00CA24EE"/>
    <w:rsid w:val="00CA2D0E"/>
    <w:rsid w:val="00CA3422"/>
    <w:rsid w:val="00CA417F"/>
    <w:rsid w:val="00CA5B6F"/>
    <w:rsid w:val="00CA6C6C"/>
    <w:rsid w:val="00CB007F"/>
    <w:rsid w:val="00CB0AFF"/>
    <w:rsid w:val="00CB1D3F"/>
    <w:rsid w:val="00CB26B3"/>
    <w:rsid w:val="00CB4C4D"/>
    <w:rsid w:val="00CB6C50"/>
    <w:rsid w:val="00CC0867"/>
    <w:rsid w:val="00CC27D0"/>
    <w:rsid w:val="00CC3BB2"/>
    <w:rsid w:val="00CC648D"/>
    <w:rsid w:val="00CC762A"/>
    <w:rsid w:val="00CC78A3"/>
    <w:rsid w:val="00CD0857"/>
    <w:rsid w:val="00CD2DF7"/>
    <w:rsid w:val="00CD3176"/>
    <w:rsid w:val="00CD439C"/>
    <w:rsid w:val="00CD55A6"/>
    <w:rsid w:val="00CD57EC"/>
    <w:rsid w:val="00CD724B"/>
    <w:rsid w:val="00CE1433"/>
    <w:rsid w:val="00CE16F1"/>
    <w:rsid w:val="00CE77CE"/>
    <w:rsid w:val="00CF06C1"/>
    <w:rsid w:val="00CF0D75"/>
    <w:rsid w:val="00CF3FDD"/>
    <w:rsid w:val="00D07757"/>
    <w:rsid w:val="00D1002B"/>
    <w:rsid w:val="00D10205"/>
    <w:rsid w:val="00D10770"/>
    <w:rsid w:val="00D12BBA"/>
    <w:rsid w:val="00D14337"/>
    <w:rsid w:val="00D14FF8"/>
    <w:rsid w:val="00D20373"/>
    <w:rsid w:val="00D207AA"/>
    <w:rsid w:val="00D20E02"/>
    <w:rsid w:val="00D21FE5"/>
    <w:rsid w:val="00D23023"/>
    <w:rsid w:val="00D24DC7"/>
    <w:rsid w:val="00D25398"/>
    <w:rsid w:val="00D271BB"/>
    <w:rsid w:val="00D2725A"/>
    <w:rsid w:val="00D3073F"/>
    <w:rsid w:val="00D307CC"/>
    <w:rsid w:val="00D31990"/>
    <w:rsid w:val="00D3357A"/>
    <w:rsid w:val="00D35B48"/>
    <w:rsid w:val="00D365E6"/>
    <w:rsid w:val="00D42184"/>
    <w:rsid w:val="00D42CDD"/>
    <w:rsid w:val="00D43617"/>
    <w:rsid w:val="00D43B18"/>
    <w:rsid w:val="00D44720"/>
    <w:rsid w:val="00D46F4C"/>
    <w:rsid w:val="00D50339"/>
    <w:rsid w:val="00D527C4"/>
    <w:rsid w:val="00D5389E"/>
    <w:rsid w:val="00D543DE"/>
    <w:rsid w:val="00D54964"/>
    <w:rsid w:val="00D568F1"/>
    <w:rsid w:val="00D57870"/>
    <w:rsid w:val="00D57A6F"/>
    <w:rsid w:val="00D60265"/>
    <w:rsid w:val="00D60C26"/>
    <w:rsid w:val="00D62875"/>
    <w:rsid w:val="00D65D54"/>
    <w:rsid w:val="00D703C7"/>
    <w:rsid w:val="00D761A7"/>
    <w:rsid w:val="00D77EFB"/>
    <w:rsid w:val="00D80616"/>
    <w:rsid w:val="00D825A7"/>
    <w:rsid w:val="00D84A2B"/>
    <w:rsid w:val="00D84EC4"/>
    <w:rsid w:val="00D9151C"/>
    <w:rsid w:val="00D932CD"/>
    <w:rsid w:val="00D93735"/>
    <w:rsid w:val="00D93F5A"/>
    <w:rsid w:val="00D9693D"/>
    <w:rsid w:val="00D97D4C"/>
    <w:rsid w:val="00DA048B"/>
    <w:rsid w:val="00DA383D"/>
    <w:rsid w:val="00DA3C74"/>
    <w:rsid w:val="00DA4404"/>
    <w:rsid w:val="00DA4B51"/>
    <w:rsid w:val="00DA4E91"/>
    <w:rsid w:val="00DA6033"/>
    <w:rsid w:val="00DB3289"/>
    <w:rsid w:val="00DB442E"/>
    <w:rsid w:val="00DC0A65"/>
    <w:rsid w:val="00DC0D1B"/>
    <w:rsid w:val="00DC4C3D"/>
    <w:rsid w:val="00DC5529"/>
    <w:rsid w:val="00DC5D86"/>
    <w:rsid w:val="00DD0365"/>
    <w:rsid w:val="00DD15ED"/>
    <w:rsid w:val="00DD1B84"/>
    <w:rsid w:val="00DD51EB"/>
    <w:rsid w:val="00DD56BC"/>
    <w:rsid w:val="00DD7B79"/>
    <w:rsid w:val="00DE0A27"/>
    <w:rsid w:val="00DE1287"/>
    <w:rsid w:val="00DE2F41"/>
    <w:rsid w:val="00DE3789"/>
    <w:rsid w:val="00DE75E6"/>
    <w:rsid w:val="00DF06EE"/>
    <w:rsid w:val="00DF0BE9"/>
    <w:rsid w:val="00DF1362"/>
    <w:rsid w:val="00DF1D74"/>
    <w:rsid w:val="00DF5893"/>
    <w:rsid w:val="00E017E8"/>
    <w:rsid w:val="00E030B3"/>
    <w:rsid w:val="00E06BB1"/>
    <w:rsid w:val="00E07149"/>
    <w:rsid w:val="00E109FF"/>
    <w:rsid w:val="00E1270B"/>
    <w:rsid w:val="00E12DE1"/>
    <w:rsid w:val="00E14EB3"/>
    <w:rsid w:val="00E170F9"/>
    <w:rsid w:val="00E23362"/>
    <w:rsid w:val="00E25E5E"/>
    <w:rsid w:val="00E30D2E"/>
    <w:rsid w:val="00E31BB4"/>
    <w:rsid w:val="00E322C9"/>
    <w:rsid w:val="00E34215"/>
    <w:rsid w:val="00E34D94"/>
    <w:rsid w:val="00E35968"/>
    <w:rsid w:val="00E35A76"/>
    <w:rsid w:val="00E3668E"/>
    <w:rsid w:val="00E36994"/>
    <w:rsid w:val="00E36C88"/>
    <w:rsid w:val="00E4011A"/>
    <w:rsid w:val="00E42921"/>
    <w:rsid w:val="00E45FE1"/>
    <w:rsid w:val="00E462ED"/>
    <w:rsid w:val="00E47EA3"/>
    <w:rsid w:val="00E50F0E"/>
    <w:rsid w:val="00E52D40"/>
    <w:rsid w:val="00E536DB"/>
    <w:rsid w:val="00E57D95"/>
    <w:rsid w:val="00E623C5"/>
    <w:rsid w:val="00E62B1A"/>
    <w:rsid w:val="00E62F74"/>
    <w:rsid w:val="00E67C58"/>
    <w:rsid w:val="00E7144B"/>
    <w:rsid w:val="00E71F11"/>
    <w:rsid w:val="00E723C3"/>
    <w:rsid w:val="00E72437"/>
    <w:rsid w:val="00E72CAF"/>
    <w:rsid w:val="00E72D58"/>
    <w:rsid w:val="00E72DD4"/>
    <w:rsid w:val="00E733E8"/>
    <w:rsid w:val="00E760F3"/>
    <w:rsid w:val="00E7678E"/>
    <w:rsid w:val="00E80614"/>
    <w:rsid w:val="00E81C1F"/>
    <w:rsid w:val="00E86261"/>
    <w:rsid w:val="00E86D5C"/>
    <w:rsid w:val="00E90E84"/>
    <w:rsid w:val="00E94F39"/>
    <w:rsid w:val="00E968C4"/>
    <w:rsid w:val="00EA1F35"/>
    <w:rsid w:val="00EA778F"/>
    <w:rsid w:val="00EA78D6"/>
    <w:rsid w:val="00EA7CE2"/>
    <w:rsid w:val="00EB0400"/>
    <w:rsid w:val="00EC11E3"/>
    <w:rsid w:val="00EC4F7D"/>
    <w:rsid w:val="00EC57B9"/>
    <w:rsid w:val="00EC6C6D"/>
    <w:rsid w:val="00EC7EB7"/>
    <w:rsid w:val="00ED199B"/>
    <w:rsid w:val="00ED19D0"/>
    <w:rsid w:val="00ED2518"/>
    <w:rsid w:val="00ED3676"/>
    <w:rsid w:val="00ED37C0"/>
    <w:rsid w:val="00ED4B88"/>
    <w:rsid w:val="00ED5872"/>
    <w:rsid w:val="00ED6CEF"/>
    <w:rsid w:val="00EE00AA"/>
    <w:rsid w:val="00EE3689"/>
    <w:rsid w:val="00EE6D58"/>
    <w:rsid w:val="00EF4391"/>
    <w:rsid w:val="00EF5460"/>
    <w:rsid w:val="00F00606"/>
    <w:rsid w:val="00F03504"/>
    <w:rsid w:val="00F03AEC"/>
    <w:rsid w:val="00F04181"/>
    <w:rsid w:val="00F05291"/>
    <w:rsid w:val="00F06B50"/>
    <w:rsid w:val="00F06BA6"/>
    <w:rsid w:val="00F06D7D"/>
    <w:rsid w:val="00F0756A"/>
    <w:rsid w:val="00F07A8B"/>
    <w:rsid w:val="00F1167C"/>
    <w:rsid w:val="00F15976"/>
    <w:rsid w:val="00F201BB"/>
    <w:rsid w:val="00F20E39"/>
    <w:rsid w:val="00F23157"/>
    <w:rsid w:val="00F246E3"/>
    <w:rsid w:val="00F247EA"/>
    <w:rsid w:val="00F279D1"/>
    <w:rsid w:val="00F31958"/>
    <w:rsid w:val="00F326B3"/>
    <w:rsid w:val="00F33B0B"/>
    <w:rsid w:val="00F33D30"/>
    <w:rsid w:val="00F345FD"/>
    <w:rsid w:val="00F405F7"/>
    <w:rsid w:val="00F4115B"/>
    <w:rsid w:val="00F44711"/>
    <w:rsid w:val="00F44D1A"/>
    <w:rsid w:val="00F45525"/>
    <w:rsid w:val="00F47F28"/>
    <w:rsid w:val="00F53466"/>
    <w:rsid w:val="00F536D6"/>
    <w:rsid w:val="00F5458B"/>
    <w:rsid w:val="00F54E62"/>
    <w:rsid w:val="00F5574A"/>
    <w:rsid w:val="00F61B68"/>
    <w:rsid w:val="00F62262"/>
    <w:rsid w:val="00F64470"/>
    <w:rsid w:val="00F65AB3"/>
    <w:rsid w:val="00F67B66"/>
    <w:rsid w:val="00F72683"/>
    <w:rsid w:val="00F726C3"/>
    <w:rsid w:val="00F73B4F"/>
    <w:rsid w:val="00F75243"/>
    <w:rsid w:val="00F75744"/>
    <w:rsid w:val="00F80392"/>
    <w:rsid w:val="00F81602"/>
    <w:rsid w:val="00F8311C"/>
    <w:rsid w:val="00F837CF"/>
    <w:rsid w:val="00F83B58"/>
    <w:rsid w:val="00F90BBB"/>
    <w:rsid w:val="00F94686"/>
    <w:rsid w:val="00F94876"/>
    <w:rsid w:val="00F96BED"/>
    <w:rsid w:val="00F9709F"/>
    <w:rsid w:val="00F97BBA"/>
    <w:rsid w:val="00FA5044"/>
    <w:rsid w:val="00FB1F9A"/>
    <w:rsid w:val="00FB21CA"/>
    <w:rsid w:val="00FB2A4F"/>
    <w:rsid w:val="00FC1831"/>
    <w:rsid w:val="00FC529E"/>
    <w:rsid w:val="00FC7728"/>
    <w:rsid w:val="00FC77B2"/>
    <w:rsid w:val="00FD02B0"/>
    <w:rsid w:val="00FD145A"/>
    <w:rsid w:val="00FD1D67"/>
    <w:rsid w:val="00FD41D2"/>
    <w:rsid w:val="00FE0013"/>
    <w:rsid w:val="00FE13A0"/>
    <w:rsid w:val="00FE282A"/>
    <w:rsid w:val="00FE54CA"/>
    <w:rsid w:val="00FE6DE8"/>
    <w:rsid w:val="00FF194F"/>
    <w:rsid w:val="00FF32F0"/>
    <w:rsid w:val="00FF3421"/>
    <w:rsid w:val="00FF4E01"/>
    <w:rsid w:val="00FF58D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5"/>
    <o:shapelayout v:ext="edit">
      <o:idmap v:ext="edit" data="1"/>
    </o:shapelayout>
  </w:shapeDefaults>
  <w:doNotEmbedSmartTags/>
  <w:decimalSymbol w:val=","/>
  <w:listSeparator w:val=";"/>
  <w14:docId w14:val="37FF42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List Number"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uiPriority w:val="9"/>
    <w:qFormat/>
    <w:rsid w:val="003D616F"/>
    <w:pPr>
      <w:pageBreakBefore/>
      <w:numPr>
        <w:numId w:val="11"/>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uiPriority w:val="9"/>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basedOn w:val="Rubrik2"/>
    <w:next w:val="Normal"/>
    <w:link w:val="Rubrik3Char"/>
    <w:autoRedefine/>
    <w:uiPriority w:val="9"/>
    <w:qFormat/>
    <w:rsid w:val="006A44B1"/>
    <w:pPr>
      <w:keepNext/>
      <w:numPr>
        <w:ilvl w:val="2"/>
      </w:numPr>
      <w:tabs>
        <w:tab w:val="left" w:pos="0"/>
        <w:tab w:val="left" w:pos="1304"/>
      </w:tabs>
      <w:spacing w:before="240"/>
      <w:outlineLvl w:val="2"/>
      <w:pPrChange w:id="0" w:author="Per Mützell" w:date="2013-06-05T01:23:00Z">
        <w:pPr>
          <w:keepNext/>
          <w:numPr>
            <w:ilvl w:val="2"/>
            <w:numId w:val="11"/>
          </w:numPr>
          <w:tabs>
            <w:tab w:val="left" w:pos="0"/>
            <w:tab w:val="left" w:pos="567"/>
            <w:tab w:val="left" w:pos="1304"/>
            <w:tab w:val="left" w:pos="2608"/>
            <w:tab w:val="left" w:pos="3912"/>
            <w:tab w:val="left" w:pos="5216"/>
            <w:tab w:val="left" w:pos="6520"/>
            <w:tab w:val="left" w:pos="7824"/>
            <w:tab w:val="left" w:pos="9128"/>
          </w:tabs>
          <w:spacing w:before="240" w:after="60"/>
          <w:ind w:left="1474" w:hanging="1474"/>
          <w:outlineLvl w:val="2"/>
        </w:pPr>
      </w:pPrChange>
    </w:pPr>
    <w:rPr>
      <w:sz w:val="24"/>
      <w:rPrChange w:id="0" w:author="Per Mützell" w:date="2013-06-05T01:23:00Z">
        <w:rPr>
          <w:rFonts w:ascii="Arial" w:eastAsia="ヒラギノ角ゴ Pro W3" w:hAnsi="Arial"/>
          <w:b/>
          <w:bCs/>
          <w:color w:val="000000"/>
          <w:kern w:val="32"/>
          <w:sz w:val="24"/>
          <w:szCs w:val="28"/>
          <w:lang w:val="sv-SE" w:eastAsia="en-US" w:bidi="ar-SA"/>
        </w:rPr>
      </w:rPrChange>
    </w:rPr>
  </w:style>
  <w:style w:type="paragraph" w:styleId="Rubrik4">
    <w:name w:val="heading 4"/>
    <w:basedOn w:val="Rubrik3"/>
    <w:next w:val="Normal"/>
    <w:link w:val="Rubrik4Char"/>
    <w:autoRedefine/>
    <w:qFormat/>
    <w:rsid w:val="007D5066"/>
    <w:pPr>
      <w:numPr>
        <w:ilvl w:val="3"/>
      </w:numPr>
      <w:ind w:left="0" w:firstLine="0"/>
      <w:outlineLvl w:val="3"/>
    </w:pPr>
    <w:rPr>
      <w:b w:val="0"/>
      <w:bCs w:val="0"/>
    </w:rPr>
  </w:style>
  <w:style w:type="paragraph" w:styleId="Rubrik5">
    <w:name w:val="heading 5"/>
    <w:basedOn w:val="Normal"/>
    <w:next w:val="Normal"/>
    <w:link w:val="Rubrik5Char"/>
    <w:qFormat/>
    <w:rsid w:val="003D616F"/>
    <w:pPr>
      <w:keepNext/>
      <w:numPr>
        <w:ilvl w:val="4"/>
        <w:numId w:val="11"/>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11"/>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11"/>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11"/>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11"/>
      </w:numPr>
      <w:spacing w:before="240"/>
      <w:outlineLvl w:val="8"/>
    </w:pPr>
    <w:rPr>
      <w:rFonts w:ascii="Calibri" w:eastAsia="MS Gothic" w:hAnsi="Calibri"/>
      <w:sz w:val="22"/>
      <w:szCs w:val="22"/>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rsid w:val="00DE246B"/>
    <w:rPr>
      <w:rFonts w:ascii="Arial" w:eastAsia="ヒラギノ角ゴ Pro W3" w:hAnsi="Arial"/>
      <w:color w:val="000000"/>
      <w:sz w:val="24"/>
      <w:lang w:val="en-GB"/>
    </w:rPr>
  </w:style>
  <w:style w:type="paragraph" w:customStyle="1" w:styleId="Tabelltext">
    <w:name w:val="Tabelltext"/>
    <w:autoRedefine/>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allongtext">
    <w:name w:val="Balloon Text"/>
    <w:basedOn w:val="Normal"/>
    <w:link w:val="BallongtextChar"/>
    <w:locked/>
    <w:rsid w:val="00477726"/>
    <w:rPr>
      <w:rFonts w:ascii="Lucida Grande" w:hAnsi="Lucida Grande"/>
      <w:sz w:val="18"/>
      <w:szCs w:val="18"/>
    </w:rPr>
  </w:style>
  <w:style w:type="character" w:customStyle="1" w:styleId="BallongtextChar">
    <w:name w:val="Ballongtext Char"/>
    <w:link w:val="Ballongtext"/>
    <w:rsid w:val="00477726"/>
    <w:rPr>
      <w:rFonts w:ascii="Lucida Grande" w:eastAsia="ヒラギノ角ゴ Pro W3" w:hAnsi="Lucida Grande"/>
      <w:color w:val="000000"/>
      <w:sz w:val="18"/>
      <w:szCs w:val="18"/>
      <w:lang w:val="en-GB"/>
    </w:rPr>
  </w:style>
  <w:style w:type="paragraph" w:styleId="Sidhuvud">
    <w:name w:val="header"/>
    <w:basedOn w:val="Normal"/>
    <w:link w:val="SidhuvudChar"/>
    <w:locked/>
    <w:rsid w:val="001A3F18"/>
    <w:pPr>
      <w:tabs>
        <w:tab w:val="center" w:pos="4320"/>
        <w:tab w:val="right" w:pos="8640"/>
      </w:tabs>
    </w:pPr>
  </w:style>
  <w:style w:type="character" w:customStyle="1" w:styleId="SidhuvudChar">
    <w:name w:val="Sidhuvud Char"/>
    <w:link w:val="Sidhuvud"/>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rsid w:val="006334D5"/>
    <w:rPr>
      <w:sz w:val="16"/>
      <w:szCs w:val="16"/>
    </w:rPr>
  </w:style>
  <w:style w:type="paragraph" w:styleId="Kommentarsmne">
    <w:name w:val="annotation subject"/>
    <w:basedOn w:val="Kommentarer"/>
    <w:next w:val="Kommentarer"/>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link w:val="Rubrik3"/>
    <w:uiPriority w:val="9"/>
    <w:rsid w:val="006A44B1"/>
    <w:rPr>
      <w:rFonts w:ascii="Arial" w:eastAsia="ヒラギノ角ゴ Pro W3" w:hAnsi="Arial"/>
      <w:b/>
      <w:bCs/>
      <w:color w:val="000000"/>
      <w:kern w:val="32"/>
      <w:sz w:val="24"/>
      <w:szCs w:val="28"/>
    </w:rPr>
  </w:style>
  <w:style w:type="character" w:customStyle="1" w:styleId="Rubrik4Char">
    <w:name w:val="Rubrik 4 Char"/>
    <w:link w:val="Rubrik4"/>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6"/>
      </w:numPr>
    </w:pPr>
  </w:style>
  <w:style w:type="paragraph" w:customStyle="1" w:styleId="Rubrik1Nr">
    <w:name w:val="Rubrik 1 Nr"/>
    <w:basedOn w:val="Rubrik1"/>
    <w:next w:val="Normal"/>
    <w:qFormat/>
    <w:rsid w:val="003C52AA"/>
    <w:pPr>
      <w:keepNext/>
      <w:pageBreakBefore w:val="0"/>
      <w:numPr>
        <w:numId w:val="7"/>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7"/>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7"/>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qFormat/>
    <w:rsid w:val="00C715B7"/>
    <w:pPr>
      <w:numPr>
        <w:numId w:val="9"/>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List Number"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uiPriority w:val="9"/>
    <w:qFormat/>
    <w:rsid w:val="003D616F"/>
    <w:pPr>
      <w:pageBreakBefore/>
      <w:numPr>
        <w:numId w:val="11"/>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uiPriority w:val="9"/>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basedOn w:val="Rubrik2"/>
    <w:next w:val="Normal"/>
    <w:link w:val="Rubrik3Char"/>
    <w:autoRedefine/>
    <w:uiPriority w:val="9"/>
    <w:qFormat/>
    <w:rsid w:val="006A44B1"/>
    <w:pPr>
      <w:keepNext/>
      <w:numPr>
        <w:ilvl w:val="2"/>
      </w:numPr>
      <w:tabs>
        <w:tab w:val="left" w:pos="0"/>
        <w:tab w:val="left" w:pos="1304"/>
      </w:tabs>
      <w:spacing w:before="240"/>
      <w:outlineLvl w:val="2"/>
      <w:pPrChange w:id="1" w:author="Per Mützell" w:date="2013-06-05T01:23:00Z">
        <w:pPr>
          <w:keepNext/>
          <w:numPr>
            <w:ilvl w:val="2"/>
            <w:numId w:val="11"/>
          </w:numPr>
          <w:tabs>
            <w:tab w:val="left" w:pos="0"/>
            <w:tab w:val="left" w:pos="567"/>
            <w:tab w:val="left" w:pos="1304"/>
            <w:tab w:val="left" w:pos="2608"/>
            <w:tab w:val="left" w:pos="3912"/>
            <w:tab w:val="left" w:pos="5216"/>
            <w:tab w:val="left" w:pos="6520"/>
            <w:tab w:val="left" w:pos="7824"/>
            <w:tab w:val="left" w:pos="9128"/>
          </w:tabs>
          <w:spacing w:before="240" w:after="60"/>
          <w:ind w:left="1474" w:hanging="1474"/>
          <w:outlineLvl w:val="2"/>
        </w:pPr>
      </w:pPrChange>
    </w:pPr>
    <w:rPr>
      <w:sz w:val="24"/>
      <w:rPrChange w:id="1" w:author="Per Mützell" w:date="2013-06-05T01:23:00Z">
        <w:rPr>
          <w:rFonts w:ascii="Arial" w:eastAsia="ヒラギノ角ゴ Pro W3" w:hAnsi="Arial"/>
          <w:b/>
          <w:bCs/>
          <w:color w:val="000000"/>
          <w:kern w:val="32"/>
          <w:sz w:val="24"/>
          <w:szCs w:val="28"/>
          <w:lang w:val="sv-SE" w:eastAsia="en-US" w:bidi="ar-SA"/>
        </w:rPr>
      </w:rPrChange>
    </w:rPr>
  </w:style>
  <w:style w:type="paragraph" w:styleId="Rubrik4">
    <w:name w:val="heading 4"/>
    <w:basedOn w:val="Rubrik3"/>
    <w:next w:val="Normal"/>
    <w:link w:val="Rubrik4Char"/>
    <w:autoRedefine/>
    <w:qFormat/>
    <w:rsid w:val="007D5066"/>
    <w:pPr>
      <w:numPr>
        <w:ilvl w:val="3"/>
      </w:numPr>
      <w:ind w:left="0" w:firstLine="0"/>
      <w:outlineLvl w:val="3"/>
    </w:pPr>
    <w:rPr>
      <w:b w:val="0"/>
      <w:bCs w:val="0"/>
    </w:rPr>
  </w:style>
  <w:style w:type="paragraph" w:styleId="Rubrik5">
    <w:name w:val="heading 5"/>
    <w:basedOn w:val="Normal"/>
    <w:next w:val="Normal"/>
    <w:link w:val="Rubrik5Char"/>
    <w:qFormat/>
    <w:rsid w:val="003D616F"/>
    <w:pPr>
      <w:keepNext/>
      <w:numPr>
        <w:ilvl w:val="4"/>
        <w:numId w:val="11"/>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11"/>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11"/>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11"/>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11"/>
      </w:numPr>
      <w:spacing w:before="240"/>
      <w:outlineLvl w:val="8"/>
    </w:pPr>
    <w:rPr>
      <w:rFonts w:ascii="Calibri" w:eastAsia="MS Gothic" w:hAnsi="Calibri"/>
      <w:sz w:val="22"/>
      <w:szCs w:val="22"/>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rsid w:val="00DE246B"/>
    <w:rPr>
      <w:rFonts w:ascii="Arial" w:eastAsia="ヒラギノ角ゴ Pro W3" w:hAnsi="Arial"/>
      <w:color w:val="000000"/>
      <w:sz w:val="24"/>
      <w:lang w:val="en-GB"/>
    </w:rPr>
  </w:style>
  <w:style w:type="paragraph" w:customStyle="1" w:styleId="Tabelltext">
    <w:name w:val="Tabelltext"/>
    <w:autoRedefine/>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allongtext">
    <w:name w:val="Balloon Text"/>
    <w:basedOn w:val="Normal"/>
    <w:link w:val="BallongtextChar"/>
    <w:locked/>
    <w:rsid w:val="00477726"/>
    <w:rPr>
      <w:rFonts w:ascii="Lucida Grande" w:hAnsi="Lucida Grande"/>
      <w:sz w:val="18"/>
      <w:szCs w:val="18"/>
    </w:rPr>
  </w:style>
  <w:style w:type="character" w:customStyle="1" w:styleId="BallongtextChar">
    <w:name w:val="Ballongtext Char"/>
    <w:link w:val="Ballongtext"/>
    <w:rsid w:val="00477726"/>
    <w:rPr>
      <w:rFonts w:ascii="Lucida Grande" w:eastAsia="ヒラギノ角ゴ Pro W3" w:hAnsi="Lucida Grande"/>
      <w:color w:val="000000"/>
      <w:sz w:val="18"/>
      <w:szCs w:val="18"/>
      <w:lang w:val="en-GB"/>
    </w:rPr>
  </w:style>
  <w:style w:type="paragraph" w:styleId="Sidhuvud">
    <w:name w:val="header"/>
    <w:basedOn w:val="Normal"/>
    <w:link w:val="SidhuvudChar"/>
    <w:locked/>
    <w:rsid w:val="001A3F18"/>
    <w:pPr>
      <w:tabs>
        <w:tab w:val="center" w:pos="4320"/>
        <w:tab w:val="right" w:pos="8640"/>
      </w:tabs>
    </w:pPr>
  </w:style>
  <w:style w:type="character" w:customStyle="1" w:styleId="SidhuvudChar">
    <w:name w:val="Sidhuvud Char"/>
    <w:link w:val="Sidhuvud"/>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rsid w:val="006334D5"/>
    <w:rPr>
      <w:sz w:val="16"/>
      <w:szCs w:val="16"/>
    </w:rPr>
  </w:style>
  <w:style w:type="paragraph" w:styleId="Kommentarsmne">
    <w:name w:val="annotation subject"/>
    <w:basedOn w:val="Kommentarer"/>
    <w:next w:val="Kommentarer"/>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link w:val="Rubrik3"/>
    <w:uiPriority w:val="9"/>
    <w:rsid w:val="006A44B1"/>
    <w:rPr>
      <w:rFonts w:ascii="Arial" w:eastAsia="ヒラギノ角ゴ Pro W3" w:hAnsi="Arial"/>
      <w:b/>
      <w:bCs/>
      <w:color w:val="000000"/>
      <w:kern w:val="32"/>
      <w:sz w:val="24"/>
      <w:szCs w:val="28"/>
    </w:rPr>
  </w:style>
  <w:style w:type="character" w:customStyle="1" w:styleId="Rubrik4Char">
    <w:name w:val="Rubrik 4 Char"/>
    <w:link w:val="Rubrik4"/>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6"/>
      </w:numPr>
    </w:pPr>
  </w:style>
  <w:style w:type="paragraph" w:customStyle="1" w:styleId="Rubrik1Nr">
    <w:name w:val="Rubrik 1 Nr"/>
    <w:basedOn w:val="Rubrik1"/>
    <w:next w:val="Normal"/>
    <w:qFormat/>
    <w:rsid w:val="003C52AA"/>
    <w:pPr>
      <w:keepNext/>
      <w:pageBreakBefore w:val="0"/>
      <w:numPr>
        <w:numId w:val="7"/>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7"/>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7"/>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qFormat/>
    <w:rsid w:val="00C715B7"/>
    <w:pPr>
      <w:numPr>
        <w:numId w:val="9"/>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637899">
      <w:bodyDiv w:val="1"/>
      <w:marLeft w:val="0"/>
      <w:marRight w:val="0"/>
      <w:marTop w:val="0"/>
      <w:marBottom w:val="0"/>
      <w:divBdr>
        <w:top w:val="none" w:sz="0" w:space="0" w:color="auto"/>
        <w:left w:val="none" w:sz="0" w:space="0" w:color="auto"/>
        <w:bottom w:val="none" w:sz="0" w:space="0" w:color="auto"/>
        <w:right w:val="none" w:sz="0" w:space="0" w:color="auto"/>
      </w:divBdr>
    </w:div>
    <w:div w:id="472719883">
      <w:bodyDiv w:val="1"/>
      <w:marLeft w:val="0"/>
      <w:marRight w:val="0"/>
      <w:marTop w:val="0"/>
      <w:marBottom w:val="0"/>
      <w:divBdr>
        <w:top w:val="none" w:sz="0" w:space="0" w:color="auto"/>
        <w:left w:val="none" w:sz="0" w:space="0" w:color="auto"/>
        <w:bottom w:val="none" w:sz="0" w:space="0" w:color="auto"/>
        <w:right w:val="none" w:sz="0" w:space="0" w:color="auto"/>
      </w:divBdr>
    </w:div>
    <w:div w:id="619184307">
      <w:bodyDiv w:val="1"/>
      <w:marLeft w:val="0"/>
      <w:marRight w:val="0"/>
      <w:marTop w:val="0"/>
      <w:marBottom w:val="0"/>
      <w:divBdr>
        <w:top w:val="none" w:sz="0" w:space="0" w:color="auto"/>
        <w:left w:val="none" w:sz="0" w:space="0" w:color="auto"/>
        <w:bottom w:val="none" w:sz="0" w:space="0" w:color="auto"/>
        <w:right w:val="none" w:sz="0" w:space="0" w:color="auto"/>
      </w:divBdr>
    </w:div>
    <w:div w:id="645159970">
      <w:bodyDiv w:val="1"/>
      <w:marLeft w:val="0"/>
      <w:marRight w:val="0"/>
      <w:marTop w:val="0"/>
      <w:marBottom w:val="0"/>
      <w:divBdr>
        <w:top w:val="none" w:sz="0" w:space="0" w:color="auto"/>
        <w:left w:val="none" w:sz="0" w:space="0" w:color="auto"/>
        <w:bottom w:val="none" w:sz="0" w:space="0" w:color="auto"/>
        <w:right w:val="none" w:sz="0" w:space="0" w:color="auto"/>
      </w:divBdr>
    </w:div>
    <w:div w:id="645861423">
      <w:bodyDiv w:val="1"/>
      <w:marLeft w:val="0"/>
      <w:marRight w:val="0"/>
      <w:marTop w:val="0"/>
      <w:marBottom w:val="0"/>
      <w:divBdr>
        <w:top w:val="none" w:sz="0" w:space="0" w:color="auto"/>
        <w:left w:val="none" w:sz="0" w:space="0" w:color="auto"/>
        <w:bottom w:val="none" w:sz="0" w:space="0" w:color="auto"/>
        <w:right w:val="none" w:sz="0" w:space="0" w:color="auto"/>
      </w:divBdr>
    </w:div>
    <w:div w:id="683751735">
      <w:bodyDiv w:val="1"/>
      <w:marLeft w:val="0"/>
      <w:marRight w:val="0"/>
      <w:marTop w:val="0"/>
      <w:marBottom w:val="0"/>
      <w:divBdr>
        <w:top w:val="none" w:sz="0" w:space="0" w:color="auto"/>
        <w:left w:val="none" w:sz="0" w:space="0" w:color="auto"/>
        <w:bottom w:val="none" w:sz="0" w:space="0" w:color="auto"/>
        <w:right w:val="none" w:sz="0" w:space="0" w:color="auto"/>
      </w:divBdr>
    </w:div>
    <w:div w:id="684554552">
      <w:bodyDiv w:val="1"/>
      <w:marLeft w:val="0"/>
      <w:marRight w:val="0"/>
      <w:marTop w:val="0"/>
      <w:marBottom w:val="0"/>
      <w:divBdr>
        <w:top w:val="none" w:sz="0" w:space="0" w:color="auto"/>
        <w:left w:val="none" w:sz="0" w:space="0" w:color="auto"/>
        <w:bottom w:val="none" w:sz="0" w:space="0" w:color="auto"/>
        <w:right w:val="none" w:sz="0" w:space="0" w:color="auto"/>
      </w:divBdr>
    </w:div>
    <w:div w:id="759641123">
      <w:bodyDiv w:val="1"/>
      <w:marLeft w:val="0"/>
      <w:marRight w:val="0"/>
      <w:marTop w:val="0"/>
      <w:marBottom w:val="0"/>
      <w:divBdr>
        <w:top w:val="none" w:sz="0" w:space="0" w:color="auto"/>
        <w:left w:val="none" w:sz="0" w:space="0" w:color="auto"/>
        <w:bottom w:val="none" w:sz="0" w:space="0" w:color="auto"/>
        <w:right w:val="none" w:sz="0" w:space="0" w:color="auto"/>
      </w:divBdr>
    </w:div>
    <w:div w:id="914048554">
      <w:bodyDiv w:val="1"/>
      <w:marLeft w:val="0"/>
      <w:marRight w:val="0"/>
      <w:marTop w:val="0"/>
      <w:marBottom w:val="0"/>
      <w:divBdr>
        <w:top w:val="none" w:sz="0" w:space="0" w:color="auto"/>
        <w:left w:val="none" w:sz="0" w:space="0" w:color="auto"/>
        <w:bottom w:val="none" w:sz="0" w:space="0" w:color="auto"/>
        <w:right w:val="none" w:sz="0" w:space="0" w:color="auto"/>
      </w:divBdr>
    </w:div>
    <w:div w:id="964582717">
      <w:bodyDiv w:val="1"/>
      <w:marLeft w:val="0"/>
      <w:marRight w:val="0"/>
      <w:marTop w:val="0"/>
      <w:marBottom w:val="0"/>
      <w:divBdr>
        <w:top w:val="none" w:sz="0" w:space="0" w:color="auto"/>
        <w:left w:val="none" w:sz="0" w:space="0" w:color="auto"/>
        <w:bottom w:val="none" w:sz="0" w:space="0" w:color="auto"/>
        <w:right w:val="none" w:sz="0" w:space="0" w:color="auto"/>
      </w:divBdr>
    </w:div>
    <w:div w:id="968515235">
      <w:bodyDiv w:val="1"/>
      <w:marLeft w:val="0"/>
      <w:marRight w:val="0"/>
      <w:marTop w:val="0"/>
      <w:marBottom w:val="0"/>
      <w:divBdr>
        <w:top w:val="none" w:sz="0" w:space="0" w:color="auto"/>
        <w:left w:val="none" w:sz="0" w:space="0" w:color="auto"/>
        <w:bottom w:val="none" w:sz="0" w:space="0" w:color="auto"/>
        <w:right w:val="none" w:sz="0" w:space="0" w:color="auto"/>
      </w:divBdr>
    </w:div>
    <w:div w:id="980110284">
      <w:bodyDiv w:val="1"/>
      <w:marLeft w:val="0"/>
      <w:marRight w:val="0"/>
      <w:marTop w:val="0"/>
      <w:marBottom w:val="0"/>
      <w:divBdr>
        <w:top w:val="none" w:sz="0" w:space="0" w:color="auto"/>
        <w:left w:val="none" w:sz="0" w:space="0" w:color="auto"/>
        <w:bottom w:val="none" w:sz="0" w:space="0" w:color="auto"/>
        <w:right w:val="none" w:sz="0" w:space="0" w:color="auto"/>
      </w:divBdr>
    </w:div>
    <w:div w:id="1202791391">
      <w:bodyDiv w:val="1"/>
      <w:marLeft w:val="0"/>
      <w:marRight w:val="0"/>
      <w:marTop w:val="0"/>
      <w:marBottom w:val="0"/>
      <w:divBdr>
        <w:top w:val="none" w:sz="0" w:space="0" w:color="auto"/>
        <w:left w:val="none" w:sz="0" w:space="0" w:color="auto"/>
        <w:bottom w:val="none" w:sz="0" w:space="0" w:color="auto"/>
        <w:right w:val="none" w:sz="0" w:space="0" w:color="auto"/>
      </w:divBdr>
    </w:div>
    <w:div w:id="1227836953">
      <w:bodyDiv w:val="1"/>
      <w:marLeft w:val="0"/>
      <w:marRight w:val="0"/>
      <w:marTop w:val="0"/>
      <w:marBottom w:val="0"/>
      <w:divBdr>
        <w:top w:val="none" w:sz="0" w:space="0" w:color="auto"/>
        <w:left w:val="none" w:sz="0" w:space="0" w:color="auto"/>
        <w:bottom w:val="none" w:sz="0" w:space="0" w:color="auto"/>
        <w:right w:val="none" w:sz="0" w:space="0" w:color="auto"/>
      </w:divBdr>
    </w:div>
    <w:div w:id="1283150449">
      <w:bodyDiv w:val="1"/>
      <w:marLeft w:val="0"/>
      <w:marRight w:val="0"/>
      <w:marTop w:val="0"/>
      <w:marBottom w:val="0"/>
      <w:divBdr>
        <w:top w:val="none" w:sz="0" w:space="0" w:color="auto"/>
        <w:left w:val="none" w:sz="0" w:space="0" w:color="auto"/>
        <w:bottom w:val="none" w:sz="0" w:space="0" w:color="auto"/>
        <w:right w:val="none" w:sz="0" w:space="0" w:color="auto"/>
      </w:divBdr>
    </w:div>
    <w:div w:id="1358896672">
      <w:bodyDiv w:val="1"/>
      <w:marLeft w:val="0"/>
      <w:marRight w:val="0"/>
      <w:marTop w:val="0"/>
      <w:marBottom w:val="0"/>
      <w:divBdr>
        <w:top w:val="none" w:sz="0" w:space="0" w:color="auto"/>
        <w:left w:val="none" w:sz="0" w:space="0" w:color="auto"/>
        <w:bottom w:val="none" w:sz="0" w:space="0" w:color="auto"/>
        <w:right w:val="none" w:sz="0" w:space="0" w:color="auto"/>
      </w:divBdr>
    </w:div>
    <w:div w:id="1373655823">
      <w:bodyDiv w:val="1"/>
      <w:marLeft w:val="0"/>
      <w:marRight w:val="0"/>
      <w:marTop w:val="0"/>
      <w:marBottom w:val="0"/>
      <w:divBdr>
        <w:top w:val="none" w:sz="0" w:space="0" w:color="auto"/>
        <w:left w:val="none" w:sz="0" w:space="0" w:color="auto"/>
        <w:bottom w:val="none" w:sz="0" w:space="0" w:color="auto"/>
        <w:right w:val="none" w:sz="0" w:space="0" w:color="auto"/>
      </w:divBdr>
    </w:div>
    <w:div w:id="1427186737">
      <w:bodyDiv w:val="1"/>
      <w:marLeft w:val="0"/>
      <w:marRight w:val="0"/>
      <w:marTop w:val="0"/>
      <w:marBottom w:val="0"/>
      <w:divBdr>
        <w:top w:val="none" w:sz="0" w:space="0" w:color="auto"/>
        <w:left w:val="none" w:sz="0" w:space="0" w:color="auto"/>
        <w:bottom w:val="none" w:sz="0" w:space="0" w:color="auto"/>
        <w:right w:val="none" w:sz="0" w:space="0" w:color="auto"/>
      </w:divBdr>
    </w:div>
    <w:div w:id="1576550912">
      <w:bodyDiv w:val="1"/>
      <w:marLeft w:val="0"/>
      <w:marRight w:val="0"/>
      <w:marTop w:val="0"/>
      <w:marBottom w:val="0"/>
      <w:divBdr>
        <w:top w:val="none" w:sz="0" w:space="0" w:color="auto"/>
        <w:left w:val="none" w:sz="0" w:space="0" w:color="auto"/>
        <w:bottom w:val="none" w:sz="0" w:space="0" w:color="auto"/>
        <w:right w:val="none" w:sz="0" w:space="0" w:color="auto"/>
      </w:divBdr>
    </w:div>
    <w:div w:id="1608268776">
      <w:bodyDiv w:val="1"/>
      <w:marLeft w:val="0"/>
      <w:marRight w:val="0"/>
      <w:marTop w:val="0"/>
      <w:marBottom w:val="0"/>
      <w:divBdr>
        <w:top w:val="none" w:sz="0" w:space="0" w:color="auto"/>
        <w:left w:val="none" w:sz="0" w:space="0" w:color="auto"/>
        <w:bottom w:val="none" w:sz="0" w:space="0" w:color="auto"/>
        <w:right w:val="none" w:sz="0" w:space="0" w:color="auto"/>
      </w:divBdr>
    </w:div>
    <w:div w:id="1824195337">
      <w:bodyDiv w:val="1"/>
      <w:marLeft w:val="0"/>
      <w:marRight w:val="0"/>
      <w:marTop w:val="0"/>
      <w:marBottom w:val="0"/>
      <w:divBdr>
        <w:top w:val="none" w:sz="0" w:space="0" w:color="auto"/>
        <w:left w:val="none" w:sz="0" w:space="0" w:color="auto"/>
        <w:bottom w:val="none" w:sz="0" w:space="0" w:color="auto"/>
        <w:right w:val="none" w:sz="0" w:space="0" w:color="auto"/>
      </w:divBdr>
      <w:divsChild>
        <w:div w:id="1835608770">
          <w:marLeft w:val="0"/>
          <w:marRight w:val="0"/>
          <w:marTop w:val="0"/>
          <w:marBottom w:val="0"/>
          <w:divBdr>
            <w:top w:val="none" w:sz="0" w:space="0" w:color="auto"/>
            <w:left w:val="none" w:sz="0" w:space="0" w:color="auto"/>
            <w:bottom w:val="none" w:sz="0" w:space="0" w:color="auto"/>
            <w:right w:val="none" w:sz="0" w:space="0" w:color="auto"/>
          </w:divBdr>
        </w:div>
      </w:divsChild>
    </w:div>
    <w:div w:id="1912886156">
      <w:bodyDiv w:val="1"/>
      <w:marLeft w:val="0"/>
      <w:marRight w:val="0"/>
      <w:marTop w:val="0"/>
      <w:marBottom w:val="0"/>
      <w:divBdr>
        <w:top w:val="none" w:sz="0" w:space="0" w:color="auto"/>
        <w:left w:val="none" w:sz="0" w:space="0" w:color="auto"/>
        <w:bottom w:val="none" w:sz="0" w:space="0" w:color="auto"/>
        <w:right w:val="none" w:sz="0" w:space="0" w:color="auto"/>
      </w:divBdr>
    </w:div>
    <w:div w:id="1928537291">
      <w:bodyDiv w:val="1"/>
      <w:marLeft w:val="0"/>
      <w:marRight w:val="0"/>
      <w:marTop w:val="0"/>
      <w:marBottom w:val="0"/>
      <w:divBdr>
        <w:top w:val="none" w:sz="0" w:space="0" w:color="auto"/>
        <w:left w:val="none" w:sz="0" w:space="0" w:color="auto"/>
        <w:bottom w:val="none" w:sz="0" w:space="0" w:color="auto"/>
        <w:right w:val="none" w:sz="0" w:space="0" w:color="auto"/>
      </w:divBdr>
    </w:div>
    <w:div w:id="1988900763">
      <w:bodyDiv w:val="1"/>
      <w:marLeft w:val="0"/>
      <w:marRight w:val="0"/>
      <w:marTop w:val="0"/>
      <w:marBottom w:val="0"/>
      <w:divBdr>
        <w:top w:val="none" w:sz="0" w:space="0" w:color="auto"/>
        <w:left w:val="none" w:sz="0" w:space="0" w:color="auto"/>
        <w:bottom w:val="none" w:sz="0" w:space="0" w:color="auto"/>
        <w:right w:val="none" w:sz="0" w:space="0" w:color="auto"/>
      </w:divBdr>
    </w:div>
    <w:div w:id="2123376859">
      <w:bodyDiv w:val="1"/>
      <w:marLeft w:val="0"/>
      <w:marRight w:val="0"/>
      <w:marTop w:val="0"/>
      <w:marBottom w:val="0"/>
      <w:divBdr>
        <w:top w:val="none" w:sz="0" w:space="0" w:color="auto"/>
        <w:left w:val="none" w:sz="0" w:space="0" w:color="auto"/>
        <w:bottom w:val="none" w:sz="0" w:space="0" w:color="auto"/>
        <w:right w:val="none" w:sz="0" w:space="0" w:color="auto"/>
      </w:divBdr>
    </w:div>
    <w:div w:id="2129423698">
      <w:bodyDiv w:val="1"/>
      <w:marLeft w:val="0"/>
      <w:marRight w:val="0"/>
      <w:marTop w:val="0"/>
      <w:marBottom w:val="0"/>
      <w:divBdr>
        <w:top w:val="none" w:sz="0" w:space="0" w:color="auto"/>
        <w:left w:val="none" w:sz="0" w:space="0" w:color="auto"/>
        <w:bottom w:val="none" w:sz="0" w:space="0" w:color="auto"/>
        <w:right w:val="none" w:sz="0" w:space="0" w:color="auto"/>
      </w:divBdr>
    </w:div>
    <w:div w:id="2133400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omments" Target="comments.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EAF76C-2391-47BC-A7ED-3C44D3FF2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15779</Words>
  <Characters>83632</Characters>
  <Application>Microsoft Office Word</Application>
  <DocSecurity>0</DocSecurity>
  <Lines>696</Lines>
  <Paragraphs>198</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99213</CharactersWithSpaces>
  <SharedDoc>false</SharedDoc>
  <HyperlinkBase/>
  <HLinks>
    <vt:vector size="6" baseType="variant">
      <vt:variant>
        <vt:i4>7602235</vt:i4>
      </vt:variant>
      <vt:variant>
        <vt:i4>150</vt:i4>
      </vt:variant>
      <vt:variant>
        <vt:i4>0</vt:i4>
      </vt:variant>
      <vt:variant>
        <vt:i4>5</vt:i4>
      </vt:variant>
      <vt:variant>
        <vt:lpwstr>http://code.google.com/p/rivta/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 Mützell</dc:creator>
  <cp:lastModifiedBy>Krister Andersson</cp:lastModifiedBy>
  <cp:revision>2</cp:revision>
  <cp:lastPrinted>2013-03-08T07:14:00Z</cp:lastPrinted>
  <dcterms:created xsi:type="dcterms:W3CDTF">2013-06-05T10:33:00Z</dcterms:created>
  <dcterms:modified xsi:type="dcterms:W3CDTF">2013-06-05T10:33:00Z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jänstedomän">
    <vt:lpwstr>clinicalprocess:activityprescription:prescribe</vt:lpwstr>
  </property>
  <property fmtid="{D5CDD505-2E9C-101B-9397-08002B2CF9AE}" pid="3" name="Tjänstedomän_sv">
    <vt:lpwstr>Hantera aktiviteter, ordination</vt:lpwstr>
  </property>
  <property fmtid="{D5CDD505-2E9C-101B-9397-08002B2CF9AE}" pid="4" name="Version">
    <vt:lpwstr>1.0.1</vt:lpwstr>
  </property>
  <property fmtid="{D5CDD505-2E9C-101B-9397-08002B2CF9AE}" pid="5" name="VersionDatum">
    <vt:lpwstr>2013-05-20</vt:lpwstr>
  </property>
  <property fmtid="{D5CDD505-2E9C-101B-9397-08002B2CF9AE}" pid="6" name="TjänstekontraktVersion">
    <vt:lpwstr>1.0.0</vt:lpwstr>
  </property>
</Properties>
</file>